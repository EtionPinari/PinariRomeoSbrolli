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olo"/>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Titolo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Paragrafoelenco"/>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Paragrafoelenco"/>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Paragrafoelenco"/>
        <w:jc w:val="both"/>
        <w:rPr>
          <w:rFonts w:ascii="Bell MT" w:hAnsi="Bell MT"/>
          <w:sz w:val="28"/>
          <w:szCs w:val="28"/>
          <w:lang w:val="en-GB"/>
        </w:rPr>
      </w:pPr>
    </w:p>
    <w:p w14:paraId="6E126FF9" w14:textId="6075B611"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Paragrafoelenco"/>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Paragrafoelenco"/>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Paragrafoelenco"/>
        <w:jc w:val="both"/>
        <w:rPr>
          <w:rFonts w:ascii="Bell MT" w:hAnsi="Bell MT"/>
          <w:sz w:val="28"/>
          <w:szCs w:val="28"/>
          <w:lang w:val="en-GB"/>
        </w:rPr>
      </w:pPr>
    </w:p>
    <w:p w14:paraId="51B03A18"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Paragrafoelenco"/>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Paragrafoelenco"/>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Collegamentoipertestuale"/>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4201DC">
          <w:rPr>
            <w:rFonts w:ascii="Bell MT" w:hAnsi="Bell MT"/>
            <w:i/>
            <w:iCs/>
            <w:sz w:val="28"/>
            <w:szCs w:val="28"/>
            <w:rPrChange w:id="12" w:author="Etion Pinari" w:date="2021-01-04T13:42:00Z">
              <w:rPr>
                <w:rStyle w:val="Collegamentoipertestuale"/>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C97095">
          <w:rPr>
            <w:rFonts w:ascii="Bell MT" w:hAnsi="Bell MT"/>
            <w:i/>
            <w:iCs/>
            <w:sz w:val="28"/>
            <w:szCs w:val="28"/>
            <w:lang w:val="en-US"/>
          </w:rPr>
          <w:fldChar w:fldCharType="separate"/>
        </w:r>
      </w:ins>
      <w:ins w:id="14" w:author="Cristian Sbrolli" w:date="2021-01-02T21:21:00Z">
        <w:r w:rsidRPr="0095335C">
          <w:rPr>
            <w:rStyle w:val="Collegamentoipertestuale"/>
            <w:rFonts w:ascii="Bell MT" w:hAnsi="Bell MT"/>
            <w:i/>
            <w:iCs/>
            <w:sz w:val="28"/>
            <w:szCs w:val="28"/>
            <w:lang w:val="en-US"/>
            <w:rPrChange w:id="15" w:author="Giorgio Romeo" w:date="2021-01-02T23:59:00Z">
              <w:rPr>
                <w:rStyle w:val="Collegamentoipertestuale"/>
                <w:lang w:val="en-US"/>
              </w:rPr>
            </w:rPrChange>
          </w:rPr>
          <w:t>https://customerlineup.bubbleapps.io/</w:t>
        </w:r>
      </w:ins>
      <w:ins w:id="16"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Paragrafoelenco"/>
        <w:numPr>
          <w:ilvl w:val="0"/>
          <w:numId w:val="37"/>
        </w:numPr>
        <w:rPr>
          <w:rFonts w:ascii="Bell MT" w:hAnsi="Bell MT"/>
          <w:sz w:val="36"/>
          <w:szCs w:val="36"/>
          <w:lang w:val="en-GB"/>
          <w:rPrChange w:id="17" w:author="Giorgio Romeo" w:date="2021-01-03T00:00:00Z">
            <w:rPr>
              <w:lang w:val="en-GB"/>
            </w:rPr>
          </w:rPrChange>
        </w:rPr>
        <w:pPrChange w:id="18" w:author="Cristian Sbrolli" w:date="2021-01-02T21:19:00Z">
          <w:pPr>
            <w:pStyle w:val="Paragrafoelenco"/>
            <w:numPr>
              <w:ilvl w:val="1"/>
              <w:numId w:val="1"/>
            </w:numPr>
            <w:ind w:hanging="360"/>
          </w:pPr>
        </w:pPrChange>
      </w:pPr>
      <w:ins w:id="19" w:author="Cristian Sbrolli" w:date="2021-01-02T21:21:00Z">
        <w:r w:rsidRPr="0095335C">
          <w:rPr>
            <w:rFonts w:ascii="Bell MT" w:hAnsi="Bell MT"/>
            <w:sz w:val="28"/>
            <w:szCs w:val="28"/>
            <w:lang w:val="en-GB"/>
            <w:rPrChange w:id="20" w:author="Giorgio Romeo" w:date="2021-01-02T23:59:00Z">
              <w:rPr>
                <w:rFonts w:ascii="Bell MT" w:hAnsi="Bell MT"/>
                <w:sz w:val="32"/>
                <w:szCs w:val="32"/>
                <w:lang w:val="en-GB"/>
              </w:rPr>
            </w:rPrChange>
          </w:rPr>
          <w:t xml:space="preserve">Interactive </w:t>
        </w:r>
      </w:ins>
      <w:ins w:id="21" w:author="Cristian Sbrolli" w:date="2021-01-02T21:22:00Z">
        <w:r w:rsidRPr="0095335C">
          <w:rPr>
            <w:rFonts w:ascii="Bell MT" w:hAnsi="Bell MT"/>
            <w:sz w:val="28"/>
            <w:szCs w:val="28"/>
            <w:lang w:val="en-GB"/>
            <w:rPrChange w:id="22" w:author="Giorgio Romeo" w:date="2021-01-02T23:59:00Z">
              <w:rPr>
                <w:rFonts w:ascii="Bell MT" w:hAnsi="Bell MT"/>
                <w:sz w:val="32"/>
                <w:szCs w:val="32"/>
                <w:lang w:val="en-GB"/>
              </w:rPr>
            </w:rPrChange>
          </w:rPr>
          <w:t xml:space="preserve">web app </w:t>
        </w:r>
        <w:proofErr w:type="spellStart"/>
        <w:r w:rsidRPr="0095335C">
          <w:rPr>
            <w:rFonts w:ascii="Bell MT" w:hAnsi="Bell MT"/>
            <w:sz w:val="28"/>
            <w:szCs w:val="28"/>
            <w:lang w:val="en-GB"/>
            <w:rPrChange w:id="23" w:author="Giorgio Romeo" w:date="2021-01-02T23:59:00Z">
              <w:rPr>
                <w:rFonts w:ascii="Bell MT" w:hAnsi="Bell MT"/>
                <w:sz w:val="32"/>
                <w:szCs w:val="32"/>
                <w:lang w:val="en-GB"/>
              </w:rPr>
            </w:rPrChange>
          </w:rPr>
          <w:t>mockup</w:t>
        </w:r>
        <w:proofErr w:type="spellEnd"/>
        <w:r w:rsidRPr="0095335C">
          <w:rPr>
            <w:rFonts w:ascii="Bell MT" w:hAnsi="Bell MT"/>
            <w:sz w:val="28"/>
            <w:szCs w:val="28"/>
            <w:lang w:val="en-GB"/>
            <w:rPrChange w:id="24" w:author="Giorgio Romeo" w:date="2021-01-02T23:59:00Z">
              <w:rPr>
                <w:rFonts w:ascii="Bell MT" w:hAnsi="Bell MT"/>
                <w:sz w:val="32"/>
                <w:szCs w:val="32"/>
                <w:lang w:val="en-GB"/>
              </w:rPr>
            </w:rPrChange>
          </w:rPr>
          <w:t>:</w:t>
        </w:r>
        <w:r w:rsidRPr="0095335C">
          <w:rPr>
            <w:rFonts w:ascii="Bell MT" w:hAnsi="Bell MT"/>
            <w:sz w:val="32"/>
            <w:szCs w:val="32"/>
            <w:lang w:val="en-GB"/>
          </w:rPr>
          <w:t xml:space="preserve"> </w:t>
        </w:r>
      </w:ins>
      <w:ins w:id="25" w:author="Cristian Sbrolli" w:date="2021-01-02T21:23:00Z">
        <w:r w:rsidRPr="0095335C">
          <w:rPr>
            <w:rFonts w:ascii="Bell MT" w:hAnsi="Bell MT"/>
            <w:i/>
            <w:iCs/>
            <w:sz w:val="28"/>
            <w:szCs w:val="28"/>
            <w:lang w:val="en-GB"/>
            <w:rPrChange w:id="26"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7"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8" w:author="Giorgio Romeo" w:date="2021-01-02T23:59:00Z">
              <w:rPr>
                <w:rFonts w:ascii="Bell MT" w:hAnsi="Bell MT"/>
                <w:sz w:val="28"/>
                <w:szCs w:val="28"/>
                <w:lang w:val="en-GB"/>
              </w:rPr>
            </w:rPrChange>
          </w:rPr>
          <w:fldChar w:fldCharType="separate"/>
        </w:r>
        <w:r w:rsidRPr="00E35DEF">
          <w:rPr>
            <w:rStyle w:val="Collegamentoipertestuale"/>
            <w:i/>
            <w:iCs/>
            <w:sz w:val="28"/>
            <w:szCs w:val="28"/>
            <w:lang w:val="en-US"/>
            <w:rPrChange w:id="29"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30"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31"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3"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fldChar w:fldCharType="separate"/>
        </w:r>
        <w:r w:rsidRPr="0095335C">
          <w:rPr>
            <w:rStyle w:val="Collegamentoipertestuale"/>
            <w:rFonts w:ascii="Bell MT" w:hAnsi="Bell MT"/>
            <w:i/>
            <w:iCs/>
            <w:sz w:val="28"/>
            <w:szCs w:val="28"/>
            <w:lang w:val="en-GB"/>
            <w:rPrChange w:id="35" w:author="Giorgio Romeo" w:date="2021-01-03T00:00:00Z">
              <w:rPr>
                <w:rStyle w:val="Collegamentoipertestuale"/>
                <w:rFonts w:ascii="Bell MT" w:hAnsi="Bell MT"/>
                <w:i/>
                <w:iCs/>
                <w:sz w:val="24"/>
                <w:szCs w:val="24"/>
                <w:lang w:val="en-GB"/>
              </w:rPr>
            </w:rPrChange>
          </w:rPr>
          <w:t>admin@mail.it</w:t>
        </w:r>
        <w:r w:rsidRPr="0095335C">
          <w:rPr>
            <w:rFonts w:ascii="Bell MT" w:hAnsi="Bell MT"/>
            <w:i/>
            <w:iCs/>
            <w:sz w:val="28"/>
            <w:szCs w:val="28"/>
            <w:lang w:val="en-GB"/>
            <w:rPrChange w:id="36"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7"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Paragrafoelenco"/>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Paragrafoelenco"/>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332372" w:rsidRPr="00175F1F" w:rsidRDefault="00332372"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332372" w:rsidRPr="00175F1F" w:rsidRDefault="00332372"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B32CFA1" w:rsidR="00D174AE" w:rsidRPr="00634813" w:rsidRDefault="001F1E46" w:rsidP="006625AC">
      <w:pPr>
        <w:pStyle w:val="Paragrafoelenco"/>
        <w:numPr>
          <w:ilvl w:val="1"/>
          <w:numId w:val="1"/>
        </w:numPr>
        <w:rPr>
          <w:rFonts w:ascii="Bell MT" w:hAnsi="Bell MT"/>
          <w:sz w:val="36"/>
          <w:szCs w:val="36"/>
          <w:lang w:val="en-GB"/>
        </w:rPr>
      </w:pPr>
      <w:commentRangeStart w:id="38"/>
      <w:commentRangeEnd w:id="38"/>
      <w:r w:rsidRPr="00634813">
        <w:rPr>
          <w:rStyle w:val="Rimandocommento"/>
          <w:sz w:val="36"/>
          <w:szCs w:val="36"/>
        </w:rPr>
        <w:lastRenderedPageBreak/>
        <w:commentReference w:id="38"/>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39" w:author="Cristian Sbrolli" w:date="2020-12-31T13:06:00Z">
        <w:del w:id="40" w:author="Giorgio Romeo" w:date="2021-01-04T10:21:00Z">
          <w:r w:rsidR="000F7986" w:rsidDel="00057D48">
            <w:rPr>
              <w:rFonts w:ascii="Bell MT" w:hAnsi="Bell MT"/>
              <w:i/>
              <w:iCs/>
              <w:sz w:val="36"/>
              <w:szCs w:val="36"/>
              <w:lang w:val="en-GB"/>
            </w:rPr>
            <w:br/>
          </w:r>
        </w:del>
      </w:ins>
    </w:p>
    <w:p w14:paraId="34D5ABBE" w14:textId="2D64DF87" w:rsidR="00634813" w:rsidRPr="00634813" w:rsidRDefault="007A2322" w:rsidP="00634813">
      <w:pPr>
        <w:pStyle w:val="Paragrafoelenco"/>
        <w:numPr>
          <w:ilvl w:val="0"/>
          <w:numId w:val="22"/>
        </w:numPr>
        <w:ind w:left="1208" w:hanging="357"/>
        <w:jc w:val="both"/>
        <w:rPr>
          <w:rFonts w:ascii="Bell MT" w:hAnsi="Bell MT"/>
          <w:sz w:val="36"/>
          <w:szCs w:val="36"/>
          <w:lang w:val="en-GB"/>
        </w:rPr>
      </w:pPr>
      <w:ins w:id="41" w:author="Cristian Sbrolli" w:date="2021-01-04T01:18:00Z">
        <w:del w:id="42" w:author="Giorgio Romeo" w:date="2021-01-04T10:21:00Z">
          <w:r w:rsidDel="00057D48">
            <w:rPr>
              <w:rFonts w:ascii="Bell MT" w:hAnsi="Bell MT"/>
              <w:i/>
              <w:iCs/>
              <w:noProof/>
              <w:sz w:val="36"/>
              <w:szCs w:val="36"/>
              <w:lang w:val="en-GB"/>
            </w:rPr>
            <w:drawing>
              <wp:anchor distT="0" distB="0" distL="114300" distR="114300" simplePos="0" relativeHeight="251723776" behindDoc="0" locked="0" layoutInCell="1" allowOverlap="1" wp14:anchorId="4A9EB0C5" wp14:editId="41F49B1E">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43"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67E1052D" w14:textId="11DFFAAA" w:rsidR="00634813" w:rsidRDefault="00057D48" w:rsidP="00634813">
      <w:pPr>
        <w:pStyle w:val="Paragrafoelenco"/>
        <w:ind w:left="357"/>
        <w:jc w:val="both"/>
        <w:rPr>
          <w:rFonts w:ascii="Bell MT" w:hAnsi="Bell MT"/>
          <w:sz w:val="28"/>
          <w:szCs w:val="28"/>
          <w:lang w:val="en-GB"/>
        </w:rPr>
      </w:pPr>
      <w:ins w:id="44" w:author="Giorgio Romeo" w:date="2021-01-04T10:21:00Z">
        <w:r>
          <w:rPr>
            <w:rFonts w:ascii="Bell MT" w:hAnsi="Bell MT"/>
            <w:i/>
            <w:iCs/>
            <w:noProof/>
            <w:sz w:val="36"/>
            <w:szCs w:val="36"/>
            <w:lang w:val="en-GB"/>
          </w:rPr>
          <w:drawing>
            <wp:anchor distT="0" distB="0" distL="114300" distR="114300" simplePos="0" relativeHeight="251726848" behindDoc="0" locked="0" layoutInCell="1" allowOverlap="1" wp14:anchorId="56F9C87B" wp14:editId="053FAF26">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ins>
      <w:ins w:id="45" w:author="Giorgio Romeo" w:date="2021-01-01T23:25:00Z">
        <w:del w:id="46" w:author="Cristian Sbrolli" w:date="2021-01-04T01:16:00Z">
          <w:r w:rsidR="0003277B" w:rsidDel="007A2322">
            <w:rPr>
              <w:rFonts w:ascii="Bell MT" w:hAnsi="Bell MT"/>
              <w:noProof/>
              <w:sz w:val="28"/>
              <w:szCs w:val="28"/>
              <w:lang w:val="en-GB"/>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Default="000F7986" w:rsidP="000F7986">
      <w:pPr>
        <w:pStyle w:val="Paragrafoelenco"/>
        <w:ind w:left="357"/>
        <w:rPr>
          <w:ins w:id="47" w:author="Cristian Sbrolli" w:date="2020-12-31T13:06:00Z"/>
          <w:rFonts w:ascii="Bell MT" w:hAnsi="Bell MT"/>
          <w:sz w:val="28"/>
          <w:szCs w:val="28"/>
          <w:lang w:val="en-GB"/>
        </w:rPr>
      </w:pPr>
      <w:ins w:id="48" w:author="Cristian Sbrolli" w:date="2020-12-31T13:04:00Z">
        <w:del w:id="49" w:author="Giorgio Romeo" w:date="2021-01-01T20:27:00Z">
          <w:r w:rsidDel="00E912F0">
            <w:rPr>
              <w:rFonts w:ascii="Bell MT" w:hAnsi="Bell MT"/>
              <w:i/>
              <w:iCs/>
              <w:noProof/>
              <w:sz w:val="36"/>
              <w:szCs w:val="36"/>
              <w:lang w:val="en-GB"/>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50" w:author="Giorgio Romeo" w:date="2021-01-01T20:28:00Z">
          <w:r w:rsidDel="00E912F0">
            <w:rPr>
              <w:rFonts w:ascii="Bell MT" w:hAnsi="Bell MT"/>
              <w:sz w:val="28"/>
              <w:szCs w:val="28"/>
              <w:lang w:val="en-GB"/>
            </w:rPr>
            <w:br/>
          </w:r>
        </w:del>
      </w:ins>
    </w:p>
    <w:p w14:paraId="45A84DAD" w14:textId="7BD1C918" w:rsidR="007A2322" w:rsidRDefault="00D04D9B" w:rsidP="00D04D9B">
      <w:pPr>
        <w:jc w:val="both"/>
        <w:rPr>
          <w:ins w:id="51" w:author="Giorgio Romeo" w:date="2021-01-01T20:29:00Z"/>
          <w:rFonts w:ascii="Bell MT" w:hAnsi="Bell MT"/>
          <w:sz w:val="28"/>
          <w:szCs w:val="28"/>
          <w:lang w:val="en-GB"/>
        </w:rPr>
      </w:pPr>
      <w:ins w:id="52" w:author="Giorgio Romeo" w:date="2021-01-01T20:10:00Z">
        <w:r w:rsidRPr="00D04D9B">
          <w:rPr>
            <w:rFonts w:ascii="Bell MT" w:hAnsi="Bell MT"/>
            <w:sz w:val="28"/>
            <w:szCs w:val="28"/>
            <w:lang w:val="en-GB"/>
          </w:rPr>
          <w:t>In the above image represents the general component representation of the  system. 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parameters as the “radius”.</w:t>
        </w:r>
      </w:ins>
      <w:ins w:id="53" w:author="Cristian Sbrolli" w:date="2021-01-04T01:20:00Z">
        <w:r w:rsidR="007A2322">
          <w:rPr>
            <w:rFonts w:ascii="Bell MT" w:hAnsi="Bell MT"/>
            <w:sz w:val="28"/>
            <w:szCs w:val="28"/>
            <w:lang w:val="en-GB"/>
          </w:rPr>
          <w:t xml:space="preserve"> Firebase Cloud Messaging is used to provide push notification services</w:t>
        </w:r>
      </w:ins>
      <w:ins w:id="54"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55" w:author="Giorgio Romeo" w:date="2021-01-01T20:29:00Z"/>
          <w:rFonts w:ascii="Bell MT" w:hAnsi="Bell MT"/>
          <w:sz w:val="28"/>
          <w:szCs w:val="28"/>
          <w:lang w:val="en-GB"/>
        </w:rPr>
      </w:pPr>
    </w:p>
    <w:p w14:paraId="662F455E" w14:textId="3E8521A8" w:rsidR="00E912F0" w:rsidRDefault="00E912F0" w:rsidP="00D04D9B">
      <w:pPr>
        <w:jc w:val="both"/>
        <w:rPr>
          <w:ins w:id="56" w:author="Giorgio Romeo" w:date="2021-01-01T20:29:00Z"/>
          <w:rFonts w:ascii="Bell MT" w:hAnsi="Bell MT"/>
          <w:sz w:val="28"/>
          <w:szCs w:val="28"/>
          <w:lang w:val="en-GB"/>
        </w:rPr>
      </w:pPr>
    </w:p>
    <w:p w14:paraId="14690333" w14:textId="0487FECA" w:rsidR="00E912F0" w:rsidRDefault="00E912F0" w:rsidP="00D04D9B">
      <w:pPr>
        <w:jc w:val="both"/>
        <w:rPr>
          <w:ins w:id="57" w:author="Etion Pinari" w:date="2021-01-04T15:46:00Z"/>
          <w:rFonts w:ascii="Bell MT" w:hAnsi="Bell MT"/>
          <w:sz w:val="28"/>
          <w:szCs w:val="28"/>
          <w:lang w:val="en-GB"/>
        </w:rPr>
      </w:pPr>
    </w:p>
    <w:p w14:paraId="7046448D" w14:textId="77777777" w:rsidR="004201DC" w:rsidRDefault="004201DC" w:rsidP="00D04D9B">
      <w:pPr>
        <w:jc w:val="both"/>
        <w:rPr>
          <w:ins w:id="58" w:author="Giorgio Romeo" w:date="2021-01-01T20:29:00Z"/>
          <w:rFonts w:ascii="Bell MT" w:hAnsi="Bell MT"/>
          <w:sz w:val="28"/>
          <w:szCs w:val="28"/>
          <w:lang w:val="en-GB"/>
        </w:rPr>
      </w:pPr>
    </w:p>
    <w:p w14:paraId="420B80F3" w14:textId="77777777" w:rsidR="00E912F0" w:rsidRPr="00D04D9B" w:rsidRDefault="00E912F0">
      <w:pPr>
        <w:jc w:val="both"/>
        <w:rPr>
          <w:ins w:id="59" w:author="Giorgio Romeo" w:date="2021-01-01T20:10:00Z"/>
          <w:rFonts w:ascii="Bell MT" w:hAnsi="Bell MT"/>
          <w:sz w:val="28"/>
          <w:szCs w:val="28"/>
          <w:lang w:val="en-GB"/>
        </w:rPr>
        <w:pPrChange w:id="60" w:author="Giorgio Romeo" w:date="2021-01-01T20:10:00Z">
          <w:pPr/>
        </w:pPrChange>
      </w:pPr>
    </w:p>
    <w:p w14:paraId="2BA74C81" w14:textId="7DB9DB61" w:rsidR="00D174AE" w:rsidRPr="00634813" w:rsidDel="00D04D9B" w:rsidRDefault="00786FFC">
      <w:pPr>
        <w:pStyle w:val="Paragrafoelenco"/>
        <w:ind w:left="357"/>
        <w:jc w:val="both"/>
        <w:rPr>
          <w:del w:id="61" w:author="Giorgio Romeo" w:date="2021-01-01T20:10:00Z"/>
          <w:rFonts w:ascii="Bell MT" w:hAnsi="Bell MT"/>
          <w:sz w:val="28"/>
          <w:szCs w:val="28"/>
          <w:lang w:val="en-GB"/>
        </w:rPr>
      </w:pPr>
      <w:ins w:id="62" w:author="Cristian Sbrolli" w:date="2021-01-04T00:55:00Z">
        <w:del w:id="63" w:author="Giorgio Romeo" w:date="2021-01-04T10:24:00Z">
          <w:r w:rsidDel="00057D48">
            <w:rPr>
              <w:rFonts w:ascii="Bell MT" w:hAnsi="Bell MT"/>
              <w:noProof/>
              <w:sz w:val="28"/>
              <w:szCs w:val="28"/>
              <w:lang w:val="en-GB"/>
            </w:rPr>
            <w:lastRenderedPageBreak/>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64"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65"/>
        <w:r w:rsidR="00634813" w:rsidDel="00D04D9B">
          <w:rPr>
            <w:rFonts w:ascii="Bell MT" w:hAnsi="Bell MT"/>
            <w:sz w:val="28"/>
            <w:szCs w:val="28"/>
            <w:lang w:val="en-GB"/>
          </w:rPr>
          <w:delText>the</w:delText>
        </w:r>
        <w:commentRangeEnd w:id="65"/>
        <w:r w:rsidR="00634813" w:rsidDel="00D04D9B">
          <w:rPr>
            <w:rStyle w:val="Rimandocommento"/>
          </w:rPr>
          <w:commentReference w:id="65"/>
        </w:r>
        <w:r w:rsidR="00634813" w:rsidDel="00D04D9B">
          <w:rPr>
            <w:rFonts w:ascii="Bell MT" w:hAnsi="Bell MT"/>
            <w:sz w:val="28"/>
            <w:szCs w:val="28"/>
            <w:lang w:val="en-GB"/>
          </w:rPr>
          <w:delText xml:space="preserve"> system. Here are </w:delText>
        </w:r>
        <w:commentRangeStart w:id="66"/>
        <w:r w:rsidR="00634813" w:rsidDel="00D04D9B">
          <w:rPr>
            <w:rFonts w:ascii="Bell MT" w:hAnsi="Bell MT"/>
            <w:sz w:val="28"/>
            <w:szCs w:val="28"/>
            <w:lang w:val="en-GB"/>
          </w:rPr>
          <w:delText>shown</w:delText>
        </w:r>
        <w:commentRangeEnd w:id="66"/>
        <w:r w:rsidR="00634813" w:rsidDel="00D04D9B">
          <w:rPr>
            <w:rStyle w:val="Rimandocommento"/>
          </w:rPr>
          <w:commentReference w:id="66"/>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67" w:author="Cristian Sbrolli" w:date="2020-12-31T13:05:00Z">
        <w:del w:id="68"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69"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70" w:author="Giorgio Romeo" w:date="2021-01-01T20:08:00Z">
        <w:r w:rsidR="00634813" w:rsidDel="00F371AE">
          <w:rPr>
            <w:rFonts w:ascii="Bell MT" w:hAnsi="Bell MT"/>
            <w:sz w:val="28"/>
            <w:szCs w:val="28"/>
            <w:lang w:val="en-GB"/>
          </w:rPr>
          <w:delText>parameter</w:delText>
        </w:r>
      </w:del>
      <w:del w:id="71" w:author="Giorgio Romeo" w:date="2021-01-01T20:07:00Z">
        <w:r w:rsidR="00634813" w:rsidDel="00F371AE">
          <w:rPr>
            <w:rFonts w:ascii="Bell MT" w:hAnsi="Bell MT"/>
            <w:sz w:val="28"/>
            <w:szCs w:val="28"/>
            <w:lang w:val="en-GB"/>
          </w:rPr>
          <w:delText>s</w:delText>
        </w:r>
      </w:del>
      <w:del w:id="72" w:author="Giorgio Romeo" w:date="2021-01-01T20:06:00Z">
        <w:r w:rsidR="00634813" w:rsidDel="00F371AE">
          <w:rPr>
            <w:rFonts w:ascii="Bell MT" w:hAnsi="Bell MT"/>
            <w:sz w:val="28"/>
            <w:szCs w:val="28"/>
            <w:lang w:val="en-GB"/>
          </w:rPr>
          <w:delText xml:space="preserve"> as</w:delText>
        </w:r>
      </w:del>
      <w:ins w:id="73" w:author="Cristian Sbrolli" w:date="2020-12-31T13:06:00Z">
        <w:del w:id="74" w:author="Giorgio Romeo" w:date="2021-01-01T20:06:00Z">
          <w:r w:rsidR="000F7986" w:rsidDel="00F371AE">
            <w:rPr>
              <w:rFonts w:ascii="Bell MT" w:hAnsi="Bell MT"/>
              <w:sz w:val="28"/>
              <w:szCs w:val="28"/>
              <w:lang w:val="en-GB"/>
            </w:rPr>
            <w:delText xml:space="preserve"> the </w:delText>
          </w:r>
        </w:del>
      </w:ins>
      <w:del w:id="75" w:author="Giorgio Romeo" w:date="2021-01-01T20:10:00Z">
        <w:r w:rsidR="00634813" w:rsidDel="00D04D9B">
          <w:rPr>
            <w:rFonts w:ascii="Bell MT" w:hAnsi="Bell MT"/>
            <w:sz w:val="28"/>
            <w:szCs w:val="28"/>
            <w:lang w:val="en-GB"/>
          </w:rPr>
          <w:delText xml:space="preserve"> </w:delText>
        </w:r>
      </w:del>
      <w:del w:id="76" w:author="Giorgio Romeo" w:date="2021-01-01T20:06:00Z">
        <w:r w:rsidR="00634813" w:rsidDel="00F371AE">
          <w:rPr>
            <w:rFonts w:ascii="Bell MT" w:hAnsi="Bell MT"/>
            <w:sz w:val="28"/>
            <w:szCs w:val="28"/>
            <w:lang w:val="en-GB"/>
          </w:rPr>
          <w:delText>“radius”</w:delText>
        </w:r>
      </w:del>
      <w:del w:id="77" w:author="Giorgio Romeo" w:date="2021-01-01T20:07:00Z">
        <w:r w:rsidR="00634813" w:rsidDel="00F371AE">
          <w:rPr>
            <w:rFonts w:ascii="Bell MT" w:hAnsi="Bell MT"/>
            <w:sz w:val="28"/>
            <w:szCs w:val="28"/>
            <w:lang w:val="en-GB"/>
          </w:rPr>
          <w:delText>.</w:delText>
        </w:r>
      </w:del>
      <w:del w:id="78"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Paragrafoelenco"/>
        <w:numPr>
          <w:ilvl w:val="0"/>
          <w:numId w:val="22"/>
        </w:numPr>
        <w:rPr>
          <w:rFonts w:ascii="Bell MT" w:hAnsi="Bell MT"/>
          <w:i/>
          <w:iCs/>
          <w:sz w:val="32"/>
          <w:szCs w:val="32"/>
          <w:lang w:val="en-GB"/>
        </w:rPr>
      </w:pPr>
      <w:ins w:id="79" w:author="Cristian Sbrolli" w:date="2020-12-31T12:49:00Z">
        <w:del w:id="80" w:author="Giorgio Romeo" w:date="2021-01-01T20:28:00Z">
          <w:r w:rsidDel="00E912F0">
            <w:rPr>
              <w:rFonts w:ascii="Bell MT" w:hAnsi="Bell MT"/>
              <w:i/>
              <w:iCs/>
              <w:noProof/>
              <w:sz w:val="32"/>
              <w:szCs w:val="32"/>
              <w:lang w:val="en-GB"/>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81" w:author="Cristian Sbrolli" w:date="2020-12-31T12:49:00Z">
        <w:r w:rsidR="00D174AE" w:rsidRPr="00634813" w:rsidDel="00AB08A6">
          <w:rPr>
            <w:i/>
            <w:iCs/>
            <w:noProof/>
            <w:sz w:val="24"/>
            <w:szCs w:val="24"/>
            <w:lang w:val="en-GB"/>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5E2206E8" w:rsidR="00D04D9B" w:rsidRDefault="00057D48" w:rsidP="00D04D9B">
      <w:pPr>
        <w:pStyle w:val="Paragrafoelenco"/>
        <w:jc w:val="both"/>
        <w:rPr>
          <w:ins w:id="82" w:author="Giorgio Romeo" w:date="2021-01-01T20:14:00Z"/>
          <w:rFonts w:ascii="Bell MT" w:hAnsi="Bell MT"/>
          <w:sz w:val="28"/>
          <w:szCs w:val="28"/>
          <w:lang w:val="en-GB"/>
        </w:rPr>
      </w:pPr>
      <w:ins w:id="83" w:author="Giorgio Romeo" w:date="2021-01-04T10:24:00Z">
        <w:r>
          <w:rPr>
            <w:rFonts w:ascii="Bell MT" w:hAnsi="Bell MT"/>
            <w:noProof/>
            <w:sz w:val="28"/>
            <w:szCs w:val="28"/>
            <w:lang w:val="en-GB"/>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ins w:id="84" w:author="Giorgio Romeo" w:date="2021-01-01T23:25:00Z">
        <w:del w:id="85" w:author="Cristian Sbrolli" w:date="2021-01-04T00:55:00Z">
          <w:r w:rsidR="0003277B" w:rsidDel="00786FFC">
            <w:rPr>
              <w:rFonts w:ascii="Bell MT" w:hAnsi="Bell MT"/>
              <w:noProof/>
              <w:sz w:val="28"/>
              <w:szCs w:val="28"/>
              <w:lang w:val="en-GB"/>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Default="00D04D9B" w:rsidP="00D04D9B">
      <w:pPr>
        <w:pStyle w:val="Paragrafoelenco"/>
        <w:jc w:val="both"/>
        <w:rPr>
          <w:ins w:id="86" w:author="Giorgio Romeo" w:date="2021-01-01T20:14:00Z"/>
          <w:rFonts w:ascii="Bell MT" w:hAnsi="Bell MT"/>
          <w:sz w:val="28"/>
          <w:szCs w:val="28"/>
          <w:lang w:val="en-GB"/>
        </w:rPr>
      </w:pPr>
    </w:p>
    <w:p w14:paraId="21DAF247" w14:textId="707F8D59" w:rsidR="00B50293" w:rsidRPr="00B50293" w:rsidRDefault="00B50293">
      <w:pPr>
        <w:pStyle w:val="Paragrafoelenco"/>
        <w:jc w:val="both"/>
        <w:rPr>
          <w:rFonts w:ascii="Bell MT" w:hAnsi="Bell MT"/>
          <w:sz w:val="28"/>
          <w:szCs w:val="28"/>
          <w:lang w:val="en-GB"/>
        </w:rPr>
        <w:pPrChange w:id="87" w:author="Giorgio Romeo" w:date="2021-01-01T20:10:00Z">
          <w:pPr>
            <w:pStyle w:val="Paragrafoelenco"/>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Paragrafoelenco"/>
        <w:jc w:val="both"/>
        <w:rPr>
          <w:del w:id="88" w:author="Giorgio Romeo" w:date="2021-01-01T20:12:00Z"/>
          <w:rFonts w:ascii="Bell MT" w:hAnsi="Bell MT"/>
          <w:sz w:val="28"/>
          <w:szCs w:val="28"/>
          <w:lang w:val="en-GB"/>
          <w:rPrChange w:id="89" w:author="Giorgio Romeo" w:date="2021-01-01T20:12:00Z">
            <w:rPr>
              <w:del w:id="90" w:author="Giorgio Romeo" w:date="2021-01-01T20:12:00Z"/>
              <w:lang w:val="en-GB"/>
            </w:rPr>
          </w:rPrChange>
        </w:rPr>
        <w:pPrChange w:id="91" w:author="Giorgio Romeo" w:date="2021-01-01T20:12:00Z">
          <w:pPr>
            <w:pStyle w:val="Paragrafoelenco"/>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Paragrafoelenco"/>
        <w:jc w:val="both"/>
        <w:rPr>
          <w:ins w:id="92" w:author="Giorgio Romeo" w:date="2021-01-01T20:12:00Z"/>
          <w:lang w:val="en-GB"/>
        </w:rPr>
        <w:pPrChange w:id="93" w:author="Giorgio Romeo" w:date="2021-01-01T20:12:00Z">
          <w:pPr>
            <w:pStyle w:val="Paragrafoelenco"/>
            <w:numPr>
              <w:numId w:val="3"/>
            </w:numPr>
            <w:spacing w:line="257" w:lineRule="auto"/>
            <w:ind w:left="1321" w:hanging="357"/>
            <w:jc w:val="both"/>
          </w:pPr>
        </w:pPrChange>
      </w:pPr>
      <w:del w:id="94" w:author="Giorgio Romeo" w:date="2021-01-01T20:11:00Z">
        <w:r w:rsidRPr="00D04D9B" w:rsidDel="00D04D9B">
          <w:rPr>
            <w:i/>
            <w:iCs/>
            <w:lang w:val="en-GB"/>
          </w:rPr>
          <w:delText>Map Mediator Module</w:delText>
        </w:r>
      </w:del>
      <w:del w:id="95"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057D48" w:rsidRDefault="00D04D9B" w:rsidP="00D04D9B">
      <w:pPr>
        <w:pStyle w:val="Paragrafoelenco"/>
        <w:numPr>
          <w:ilvl w:val="0"/>
          <w:numId w:val="3"/>
        </w:numPr>
        <w:spacing w:line="257" w:lineRule="auto"/>
        <w:ind w:left="1321" w:hanging="357"/>
        <w:jc w:val="both"/>
        <w:rPr>
          <w:ins w:id="96" w:author="Giorgio Romeo" w:date="2021-01-01T20:12:00Z"/>
          <w:rFonts w:ascii="Bell MT" w:hAnsi="Bell MT"/>
          <w:b/>
          <w:bCs/>
          <w:i/>
          <w:iCs/>
          <w:sz w:val="28"/>
          <w:szCs w:val="28"/>
          <w:lang w:val="en-GB"/>
          <w:rPrChange w:id="97" w:author="Giorgio Romeo" w:date="2021-01-04T10:27:00Z">
            <w:rPr>
              <w:ins w:id="98" w:author="Giorgio Romeo" w:date="2021-01-01T20:12:00Z"/>
              <w:rFonts w:ascii="Bell MT" w:hAnsi="Bell MT"/>
              <w:sz w:val="28"/>
              <w:szCs w:val="28"/>
              <w:lang w:val="en-GB"/>
            </w:rPr>
          </w:rPrChange>
        </w:rPr>
      </w:pPr>
      <w:ins w:id="99" w:author="Giorgio Romeo" w:date="2021-01-01T20:12:00Z">
        <w:r w:rsidRPr="00057D48">
          <w:rPr>
            <w:rFonts w:ascii="Bell MT" w:hAnsi="Bell MT"/>
            <w:b/>
            <w:bCs/>
            <w:i/>
            <w:iCs/>
            <w:sz w:val="28"/>
            <w:szCs w:val="28"/>
            <w:lang w:val="en-GB"/>
            <w:rPrChange w:id="100" w:author="Giorgio Romeo" w:date="2021-01-04T10:27:00Z">
              <w:rPr>
                <w:rFonts w:ascii="Bell MT" w:hAnsi="Bell MT"/>
                <w:sz w:val="28"/>
                <w:szCs w:val="28"/>
                <w:lang w:val="en-GB"/>
              </w:rPr>
            </w:rPrChange>
          </w:rPr>
          <w:t>Map Mediator Module</w:t>
        </w:r>
      </w:ins>
    </w:p>
    <w:p w14:paraId="6AE92184" w14:textId="6CC09BDA" w:rsidR="00D04D9B" w:rsidRPr="00B50293" w:rsidDel="00D04D9B" w:rsidRDefault="00D04D9B">
      <w:pPr>
        <w:pStyle w:val="Paragrafoelenco"/>
        <w:spacing w:line="257" w:lineRule="auto"/>
        <w:ind w:left="1321"/>
        <w:jc w:val="both"/>
        <w:rPr>
          <w:del w:id="101" w:author="Giorgio Romeo" w:date="2021-01-01T20:13:00Z"/>
          <w:rFonts w:ascii="Bell MT" w:hAnsi="Bell MT"/>
          <w:sz w:val="28"/>
          <w:szCs w:val="28"/>
          <w:lang w:val="en-GB"/>
        </w:rPr>
        <w:pPrChange w:id="102" w:author="Giorgio Romeo" w:date="2021-01-01T20:12:00Z">
          <w:pPr>
            <w:pStyle w:val="Paragrafoelenco"/>
            <w:numPr>
              <w:numId w:val="3"/>
            </w:numPr>
            <w:spacing w:line="257" w:lineRule="auto"/>
            <w:ind w:left="1321" w:hanging="357"/>
          </w:pPr>
        </w:pPrChange>
      </w:pPr>
      <w:ins w:id="103"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Paragrafoelenco"/>
        <w:spacing w:line="257" w:lineRule="auto"/>
        <w:ind w:left="1321"/>
        <w:jc w:val="both"/>
        <w:rPr>
          <w:ins w:id="104" w:author="Giorgio Romeo" w:date="2021-01-01T20:13:00Z"/>
          <w:lang w:val="en-GB"/>
        </w:rPr>
        <w:pPrChange w:id="105" w:author="Giorgio Romeo" w:date="2021-01-01T20:13:00Z">
          <w:pPr>
            <w:pStyle w:val="Paragrafoelenco"/>
            <w:numPr>
              <w:numId w:val="3"/>
            </w:numPr>
            <w:spacing w:line="257" w:lineRule="auto"/>
            <w:ind w:left="1321" w:hanging="357"/>
            <w:jc w:val="both"/>
          </w:pPr>
        </w:pPrChange>
      </w:pPr>
      <w:del w:id="106" w:author="Giorgio Romeo" w:date="2021-01-01T20:13:00Z">
        <w:r w:rsidRPr="00D04D9B" w:rsidDel="00D04D9B">
          <w:rPr>
            <w:i/>
            <w:iCs/>
            <w:lang w:val="en-GB"/>
            <w:rPrChange w:id="107"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08" w:author="Giorgio Romeo" w:date="2021-01-01T20:13:00Z" w:name="move60424442"/>
      <w:moveFrom w:id="109"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10" w:author="Cristian Sbrolli" w:date="2020-12-31T10:33:00Z">
          <w:r w:rsidR="003E0547" w:rsidRPr="00D04D9B" w:rsidDel="00D04D9B">
            <w:rPr>
              <w:lang w:val="en-GB"/>
            </w:rPr>
            <w:t xml:space="preserve"> It is meant to also </w:t>
          </w:r>
        </w:ins>
        <w:ins w:id="111" w:author="Cristian Sbrolli" w:date="2020-12-31T10:34:00Z">
          <w:r w:rsidR="003E0547" w:rsidRPr="00D04D9B" w:rsidDel="00D04D9B">
            <w:rPr>
              <w:lang w:val="en-GB"/>
            </w:rPr>
            <w:t xml:space="preserve">manage the possible (and probable) different requests caused by different types or brands </w:t>
          </w:r>
        </w:ins>
        <w:ins w:id="112" w:author="Cristian Sbrolli" w:date="2020-12-31T10:35:00Z">
          <w:r w:rsidR="003E0547" w:rsidRPr="00D04D9B" w:rsidDel="00D04D9B">
            <w:rPr>
              <w:lang w:val="en-GB"/>
            </w:rPr>
            <w:t>of turnstiles.</w:t>
          </w:r>
        </w:ins>
      </w:moveFrom>
      <w:moveFromRangeEnd w:id="108"/>
    </w:p>
    <w:p w14:paraId="259313F3" w14:textId="31C744D4" w:rsidR="00D04D9B" w:rsidRPr="00057D48" w:rsidRDefault="00D04D9B" w:rsidP="00D04D9B">
      <w:pPr>
        <w:pStyle w:val="Paragrafoelenco"/>
        <w:numPr>
          <w:ilvl w:val="0"/>
          <w:numId w:val="3"/>
        </w:numPr>
        <w:spacing w:line="257" w:lineRule="auto"/>
        <w:ind w:left="1321" w:hanging="357"/>
        <w:jc w:val="both"/>
        <w:rPr>
          <w:ins w:id="113" w:author="Giorgio Romeo" w:date="2021-01-01T20:13:00Z"/>
          <w:rFonts w:ascii="Bell MT" w:hAnsi="Bell MT"/>
          <w:b/>
          <w:bCs/>
          <w:sz w:val="28"/>
          <w:szCs w:val="28"/>
          <w:lang w:val="en-GB"/>
          <w:rPrChange w:id="114" w:author="Giorgio Romeo" w:date="2021-01-04T10:27:00Z">
            <w:rPr>
              <w:ins w:id="115" w:author="Giorgio Romeo" w:date="2021-01-01T20:13:00Z"/>
              <w:rFonts w:ascii="Bell MT" w:hAnsi="Bell MT"/>
              <w:i/>
              <w:iCs/>
              <w:sz w:val="28"/>
              <w:szCs w:val="28"/>
              <w:lang w:val="en-GB"/>
            </w:rPr>
          </w:rPrChange>
        </w:rPr>
      </w:pPr>
      <w:ins w:id="116" w:author="Giorgio Romeo" w:date="2021-01-01T20:13:00Z">
        <w:r w:rsidRPr="00057D48">
          <w:rPr>
            <w:rFonts w:ascii="Bell MT" w:hAnsi="Bell MT"/>
            <w:b/>
            <w:bCs/>
            <w:i/>
            <w:iCs/>
            <w:sz w:val="28"/>
            <w:szCs w:val="28"/>
            <w:lang w:val="en-GB"/>
            <w:rPrChange w:id="117" w:author="Giorgio Romeo" w:date="2021-01-04T10:27:00Z">
              <w:rPr>
                <w:rFonts w:ascii="Bell MT" w:hAnsi="Bell MT"/>
                <w:i/>
                <w:iCs/>
                <w:sz w:val="28"/>
                <w:szCs w:val="28"/>
                <w:lang w:val="en-GB"/>
              </w:rPr>
            </w:rPrChange>
          </w:rPr>
          <w:t>Turnstile Manager</w:t>
        </w:r>
      </w:ins>
    </w:p>
    <w:p w14:paraId="4F241155" w14:textId="0ABE9A3F" w:rsidR="00D04D9B" w:rsidRDefault="00D04D9B" w:rsidP="00D04D9B">
      <w:pPr>
        <w:pStyle w:val="Paragrafoelenco"/>
        <w:spacing w:line="257" w:lineRule="auto"/>
        <w:ind w:left="1321"/>
        <w:jc w:val="both"/>
        <w:rPr>
          <w:ins w:id="118" w:author="Giorgio Romeo" w:date="2021-01-01T20:14:00Z"/>
          <w:rFonts w:ascii="Bell MT" w:hAnsi="Bell MT"/>
          <w:sz w:val="28"/>
          <w:szCs w:val="28"/>
          <w:lang w:val="en-GB"/>
        </w:rPr>
      </w:pPr>
      <w:moveToRangeStart w:id="119" w:author="Giorgio Romeo" w:date="2021-01-01T20:13:00Z" w:name="move60424442"/>
      <w:moveTo w:id="120"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(and probable) different requests caused by different types or brands of turnstiles.</w:t>
        </w:r>
      </w:moveTo>
      <w:moveToRangeEnd w:id="119"/>
    </w:p>
    <w:p w14:paraId="4D3020C7" w14:textId="77777777" w:rsidR="00D04D9B" w:rsidRPr="00B50293" w:rsidRDefault="00D04D9B">
      <w:pPr>
        <w:pStyle w:val="Paragrafoelenco"/>
        <w:spacing w:line="257" w:lineRule="auto"/>
        <w:ind w:left="1321"/>
        <w:jc w:val="both"/>
        <w:rPr>
          <w:rFonts w:ascii="Bell MT" w:hAnsi="Bell MT"/>
          <w:sz w:val="28"/>
          <w:szCs w:val="28"/>
          <w:lang w:val="en-GB"/>
        </w:rPr>
        <w:pPrChange w:id="121" w:author="Giorgio Romeo" w:date="2021-01-01T20:13:00Z">
          <w:pPr>
            <w:pStyle w:val="Paragrafoelenco"/>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22"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Pr="00057D48" w:rsidRDefault="00B50293" w:rsidP="00D04D9B">
      <w:pPr>
        <w:pStyle w:val="Paragrafoelenco"/>
        <w:numPr>
          <w:ilvl w:val="0"/>
          <w:numId w:val="4"/>
        </w:numPr>
        <w:spacing w:line="257" w:lineRule="auto"/>
        <w:ind w:left="1321" w:hanging="357"/>
        <w:jc w:val="both"/>
        <w:rPr>
          <w:ins w:id="123" w:author="Giorgio Romeo" w:date="2021-01-01T20:14:00Z"/>
          <w:rFonts w:ascii="Bell MT" w:hAnsi="Bell MT"/>
          <w:b/>
          <w:bCs/>
          <w:i/>
          <w:iCs/>
          <w:sz w:val="28"/>
          <w:szCs w:val="28"/>
          <w:lang w:val="en-GB"/>
          <w:rPrChange w:id="124" w:author="Giorgio Romeo" w:date="2021-01-04T10:27:00Z">
            <w:rPr>
              <w:ins w:id="125" w:author="Giorgio Romeo" w:date="2021-01-01T20:14:00Z"/>
              <w:rFonts w:ascii="Bell MT" w:hAnsi="Bell MT"/>
              <w:i/>
              <w:iCs/>
              <w:sz w:val="28"/>
              <w:szCs w:val="28"/>
              <w:lang w:val="en-GB"/>
            </w:rPr>
          </w:rPrChange>
        </w:rPr>
      </w:pPr>
      <w:del w:id="126" w:author="Giorgio Romeo" w:date="2021-01-01T20:14:00Z">
        <w:r w:rsidRPr="00057D48" w:rsidDel="00D04D9B">
          <w:rPr>
            <w:rFonts w:ascii="Bell MT" w:hAnsi="Bell MT"/>
            <w:b/>
            <w:bCs/>
            <w:i/>
            <w:iCs/>
            <w:sz w:val="28"/>
            <w:szCs w:val="28"/>
            <w:lang w:val="en-GB"/>
            <w:rPrChange w:id="127" w:author="Giorgio Romeo" w:date="2021-01-04T10:27:00Z">
              <w:rPr>
                <w:rFonts w:ascii="Bell MT" w:hAnsi="Bell MT"/>
                <w:i/>
                <w:iCs/>
                <w:sz w:val="28"/>
                <w:szCs w:val="28"/>
                <w:lang w:val="en-GB"/>
              </w:rPr>
            </w:rPrChange>
          </w:rPr>
          <w:lastRenderedPageBreak/>
          <w:delText>Account manager</w:delText>
        </w:r>
        <w:r w:rsidRPr="00057D48" w:rsidDel="00D04D9B">
          <w:rPr>
            <w:rFonts w:ascii="Bell MT" w:hAnsi="Bell MT"/>
            <w:b/>
            <w:bCs/>
            <w:sz w:val="28"/>
            <w:szCs w:val="28"/>
            <w:lang w:val="en-GB"/>
            <w:rPrChange w:id="128" w:author="Giorgio Romeo" w:date="2021-01-04T10:27:00Z">
              <w:rPr>
                <w:rFonts w:ascii="Bell MT" w:hAnsi="Bell MT"/>
                <w:sz w:val="28"/>
                <w:szCs w:val="28"/>
                <w:lang w:val="en-GB"/>
              </w:rPr>
            </w:rPrChange>
          </w:rPr>
          <w:br/>
          <w:delText xml:space="preserve">This is the component which is responsible for the authentication of any user that wants to log in or </w:delText>
        </w:r>
        <w:r w:rsidRPr="001F4162" w:rsidDel="00D04D9B">
          <w:rPr>
            <w:rFonts w:ascii="Bell MT" w:hAnsi="Bell MT"/>
            <w:b/>
            <w:bCs/>
            <w:i/>
            <w:sz w:val="28"/>
            <w:szCs w:val="28"/>
            <w:lang w:val="en-GB"/>
          </w:rPr>
          <w:delText>register</w:delText>
        </w:r>
        <w:r w:rsidRPr="00057D48" w:rsidDel="00D04D9B">
          <w:rPr>
            <w:rFonts w:ascii="Bell MT" w:hAnsi="Bell MT"/>
            <w:b/>
            <w:bCs/>
            <w:sz w:val="28"/>
            <w:szCs w:val="28"/>
            <w:lang w:val="en-GB"/>
            <w:rPrChange w:id="129" w:author="Giorgio Romeo" w:date="2021-01-04T10: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130"/>
        <w:r w:rsidRPr="00057D48" w:rsidDel="00D04D9B">
          <w:rPr>
            <w:rFonts w:ascii="Bell MT" w:hAnsi="Bell MT"/>
            <w:b/>
            <w:bCs/>
            <w:sz w:val="28"/>
            <w:szCs w:val="28"/>
            <w:lang w:val="en-GB"/>
            <w:rPrChange w:id="131" w:author="Giorgio Romeo" w:date="2021-01-04T10:27:00Z">
              <w:rPr>
                <w:rFonts w:ascii="Bell MT" w:hAnsi="Bell MT"/>
                <w:sz w:val="28"/>
                <w:szCs w:val="28"/>
                <w:lang w:val="en-GB"/>
              </w:rPr>
            </w:rPrChange>
          </w:rPr>
          <w:delText>for</w:delText>
        </w:r>
        <w:commentRangeEnd w:id="130"/>
        <w:r w:rsidR="0098587D" w:rsidRPr="00057D48" w:rsidDel="00D04D9B">
          <w:rPr>
            <w:rStyle w:val="Rimandocommento"/>
            <w:b/>
            <w:bCs/>
            <w:rPrChange w:id="132" w:author="Giorgio Romeo" w:date="2021-01-04T10:27:00Z">
              <w:rPr>
                <w:rStyle w:val="Rimandocommento"/>
              </w:rPr>
            </w:rPrChange>
          </w:rPr>
          <w:commentReference w:id="130"/>
        </w:r>
        <w:r w:rsidRPr="00057D48" w:rsidDel="00D04D9B">
          <w:rPr>
            <w:rFonts w:ascii="Bell MT" w:hAnsi="Bell MT"/>
            <w:b/>
            <w:bCs/>
            <w:sz w:val="28"/>
            <w:szCs w:val="28"/>
            <w:lang w:val="en-GB"/>
            <w:rPrChange w:id="133" w:author="Giorgio Romeo" w:date="2021-01-04T10:27:00Z">
              <w:rPr>
                <w:rFonts w:ascii="Bell MT" w:hAnsi="Bell MT"/>
                <w:sz w:val="28"/>
                <w:szCs w:val="28"/>
                <w:lang w:val="en-GB"/>
              </w:rPr>
            </w:rPrChange>
          </w:rPr>
          <w:delText>.</w:delText>
        </w:r>
        <w:r w:rsidR="0098587D" w:rsidRPr="00057D48" w:rsidDel="00D04D9B">
          <w:rPr>
            <w:rFonts w:ascii="Bell MT" w:hAnsi="Bell MT"/>
            <w:b/>
            <w:bCs/>
            <w:sz w:val="28"/>
            <w:szCs w:val="28"/>
            <w:lang w:val="en-GB"/>
            <w:rPrChange w:id="134" w:author="Giorgio Romeo" w:date="2021-01-04T10:27:00Z">
              <w:rPr>
                <w:rFonts w:ascii="Bell MT" w:hAnsi="Bell MT"/>
                <w:sz w:val="28"/>
                <w:szCs w:val="28"/>
                <w:lang w:val="en-GB"/>
              </w:rPr>
            </w:rPrChange>
          </w:rPr>
          <w:delText xml:space="preserve"> </w:delText>
        </w:r>
      </w:del>
      <w:ins w:id="135" w:author="Giorgio Romeo" w:date="2021-01-01T20:14:00Z">
        <w:r w:rsidR="00D04D9B" w:rsidRPr="00057D48">
          <w:rPr>
            <w:rFonts w:ascii="Bell MT" w:hAnsi="Bell MT"/>
            <w:b/>
            <w:bCs/>
            <w:i/>
            <w:iCs/>
            <w:sz w:val="28"/>
            <w:szCs w:val="28"/>
            <w:lang w:val="en-GB"/>
            <w:rPrChange w:id="136" w:author="Giorgio Romeo" w:date="2021-01-04T10:27:00Z">
              <w:rPr>
                <w:rFonts w:ascii="Bell MT" w:hAnsi="Bell MT"/>
                <w:sz w:val="28"/>
                <w:szCs w:val="28"/>
                <w:lang w:val="en-GB"/>
              </w:rPr>
            </w:rPrChange>
          </w:rPr>
          <w:t>Account Manager</w:t>
        </w:r>
      </w:ins>
    </w:p>
    <w:p w14:paraId="4DDACC56" w14:textId="257DA8F6" w:rsidR="00D04D9B" w:rsidRPr="00D04D9B" w:rsidRDefault="00D04D9B">
      <w:pPr>
        <w:pStyle w:val="Paragrafoelenco"/>
        <w:spacing w:line="257" w:lineRule="auto"/>
        <w:ind w:left="1321"/>
        <w:jc w:val="both"/>
        <w:rPr>
          <w:rFonts w:ascii="Bell MT" w:hAnsi="Bell MT"/>
          <w:i/>
          <w:iCs/>
          <w:sz w:val="28"/>
          <w:szCs w:val="28"/>
          <w:lang w:val="en-GB"/>
          <w:rPrChange w:id="137" w:author="Giorgio Romeo" w:date="2021-01-01T20:14:00Z">
            <w:rPr>
              <w:rFonts w:ascii="Bell MT" w:hAnsi="Bell MT"/>
              <w:sz w:val="28"/>
              <w:szCs w:val="28"/>
              <w:lang w:val="en-GB"/>
            </w:rPr>
          </w:rPrChange>
        </w:rPr>
        <w:pPrChange w:id="138" w:author="Cristian Sbrolli" w:date="2021-01-02T21:42:00Z">
          <w:pPr>
            <w:pStyle w:val="Paragrafoelenco"/>
            <w:numPr>
              <w:numId w:val="4"/>
            </w:numPr>
            <w:spacing w:line="257" w:lineRule="auto"/>
            <w:ind w:left="1321" w:hanging="357"/>
          </w:pPr>
        </w:pPrChange>
      </w:pPr>
      <w:ins w:id="139" w:author="Giorgio Romeo" w:date="2021-01-01T20:14:00Z">
        <w:r w:rsidRPr="00B50293">
          <w:rPr>
            <w:rFonts w:ascii="Bell MT" w:hAnsi="Bell MT"/>
            <w:sz w:val="28"/>
            <w:szCs w:val="28"/>
            <w:lang w:val="en-GB"/>
          </w:rPr>
          <w:t>This is the component which is responsible for the authentication</w:t>
        </w:r>
      </w:ins>
      <w:ins w:id="140" w:author="Cristian Sbrolli" w:date="2021-01-02T21:42:00Z">
        <w:r w:rsidR="0059054A">
          <w:rPr>
            <w:rFonts w:ascii="Bell MT" w:hAnsi="Bell MT"/>
            <w:sz w:val="28"/>
            <w:szCs w:val="28"/>
            <w:lang w:val="en-GB"/>
          </w:rPr>
          <w:t xml:space="preserve"> of Store Managers</w:t>
        </w:r>
      </w:ins>
      <w:ins w:id="141" w:author="Giorgio Romeo" w:date="2021-01-01T20:14:00Z">
        <w:r w:rsidRPr="00B50293">
          <w:rPr>
            <w:rFonts w:ascii="Bell MT" w:hAnsi="Bell MT"/>
            <w:sz w:val="28"/>
            <w:szCs w:val="28"/>
            <w:lang w:val="en-GB"/>
          </w:rPr>
          <w:t xml:space="preserve"> </w:t>
        </w:r>
      </w:ins>
      <w:ins w:id="142" w:author="Cristian Sbrolli" w:date="2021-01-02T21:42:00Z">
        <w:r w:rsidR="0059054A">
          <w:rPr>
            <w:rFonts w:ascii="Bell MT" w:hAnsi="Bell MT"/>
            <w:sz w:val="28"/>
            <w:szCs w:val="28"/>
            <w:lang w:val="en-GB"/>
          </w:rPr>
          <w:t xml:space="preserve">and </w:t>
        </w:r>
      </w:ins>
      <w:ins w:id="143"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44"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45" w:author="Cristian Sbrolli" w:date="2021-01-02T21:39:00Z">
        <w:r w:rsidR="0059054A">
          <w:rPr>
            <w:rFonts w:ascii="Bell MT" w:hAnsi="Bell MT"/>
            <w:sz w:val="28"/>
            <w:szCs w:val="28"/>
            <w:lang w:val="en-GB"/>
          </w:rPr>
          <w:t>allowing also account modifications and ge</w:t>
        </w:r>
      </w:ins>
      <w:ins w:id="146" w:author="Cristian Sbrolli" w:date="2021-01-02T21:40:00Z">
        <w:r w:rsidR="0059054A">
          <w:rPr>
            <w:rFonts w:ascii="Bell MT" w:hAnsi="Bell MT"/>
            <w:sz w:val="28"/>
            <w:szCs w:val="28"/>
            <w:lang w:val="en-GB"/>
          </w:rPr>
          <w:t xml:space="preserve">neral </w:t>
        </w:r>
      </w:ins>
      <w:ins w:id="147" w:author="Cristian Sbrolli" w:date="2021-01-02T21:42:00Z">
        <w:r w:rsidR="0059054A">
          <w:rPr>
            <w:rFonts w:ascii="Bell MT" w:hAnsi="Bell MT"/>
            <w:sz w:val="28"/>
            <w:szCs w:val="28"/>
            <w:lang w:val="en-GB"/>
          </w:rPr>
          <w:t xml:space="preserve">account </w:t>
        </w:r>
      </w:ins>
      <w:ins w:id="148" w:author="Cristian Sbrolli" w:date="2021-01-02T21:40:00Z">
        <w:r w:rsidR="0059054A">
          <w:rPr>
            <w:rFonts w:ascii="Bell MT" w:hAnsi="Bell MT"/>
            <w:sz w:val="28"/>
            <w:szCs w:val="28"/>
            <w:lang w:val="en-GB"/>
          </w:rPr>
          <w:t>managing</w:t>
        </w:r>
      </w:ins>
      <w:ins w:id="149" w:author="Giorgio Romeo" w:date="2021-01-01T20:14:00Z">
        <w:del w:id="150" w:author="Cristian Sbrolli" w:date="2021-01-02T21:39:00Z">
          <w:r w:rsidRPr="00B50293" w:rsidDel="0059054A">
            <w:rPr>
              <w:rFonts w:ascii="Bell MT" w:hAnsi="Bell MT"/>
              <w:sz w:val="28"/>
              <w:szCs w:val="28"/>
              <w:lang w:val="en-GB"/>
            </w:rPr>
            <w:delText>so it saves all the relevant information about that account</w:delText>
          </w:r>
        </w:del>
      </w:ins>
      <w:ins w:id="151" w:author="Cristian Sbrolli" w:date="2021-01-02T21:40:00Z">
        <w:r w:rsidR="0059054A">
          <w:rPr>
            <w:rFonts w:ascii="Bell MT" w:hAnsi="Bell MT"/>
            <w:sz w:val="28"/>
            <w:szCs w:val="28"/>
            <w:lang w:val="en-GB"/>
          </w:rPr>
          <w:t>. F</w:t>
        </w:r>
      </w:ins>
      <w:ins w:id="152" w:author="Giorgio Romeo" w:date="2021-01-01T20:14:00Z">
        <w:del w:id="153"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54" w:author="Cristian Sbrolli" w:date="2021-01-02T21:43:00Z">
        <w:r w:rsidR="0059054A">
          <w:rPr>
            <w:rFonts w:ascii="Bell MT" w:hAnsi="Bell MT"/>
            <w:sz w:val="28"/>
            <w:szCs w:val="28"/>
            <w:lang w:val="en-GB"/>
          </w:rPr>
          <w:t xml:space="preserve">it </w:t>
        </w:r>
      </w:ins>
      <w:ins w:id="155" w:author="Giorgio Romeo" w:date="2021-01-01T20:14:00Z">
        <w:r w:rsidRPr="00B50293">
          <w:rPr>
            <w:rFonts w:ascii="Bell MT" w:hAnsi="Bell MT"/>
            <w:sz w:val="28"/>
            <w:szCs w:val="28"/>
            <w:lang w:val="en-GB"/>
          </w:rPr>
          <w:t>provides to all users the possibility to fetch all</w:t>
        </w:r>
      </w:ins>
      <w:ins w:id="156" w:author="Cristian Sbrolli" w:date="2021-01-02T21:40:00Z">
        <w:r w:rsidR="0059054A">
          <w:rPr>
            <w:rFonts w:ascii="Bell MT" w:hAnsi="Bell MT"/>
            <w:sz w:val="28"/>
            <w:szCs w:val="28"/>
            <w:lang w:val="en-GB"/>
          </w:rPr>
          <w:t xml:space="preserve"> </w:t>
        </w:r>
      </w:ins>
      <w:ins w:id="157" w:author="Giorgio Romeo" w:date="2021-01-01T20:14:00Z">
        <w:del w:id="158" w:author="Cristian Sbrolli" w:date="2021-01-02T21:40:00Z">
          <w:r w:rsidRPr="00B50293" w:rsidDel="0059054A">
            <w:rPr>
              <w:rFonts w:ascii="Bell MT" w:hAnsi="Bell MT"/>
              <w:sz w:val="28"/>
              <w:szCs w:val="28"/>
              <w:lang w:val="en-GB"/>
            </w:rPr>
            <w:delText xml:space="preserve"> upcomin</w:delText>
          </w:r>
        </w:del>
      </w:ins>
      <w:ins w:id="159" w:author="Cristian Sbrolli" w:date="2021-01-02T21:40:00Z">
        <w:r w:rsidR="0059054A">
          <w:rPr>
            <w:rFonts w:ascii="Bell MT" w:hAnsi="Bell MT"/>
            <w:sz w:val="28"/>
            <w:szCs w:val="28"/>
            <w:lang w:val="en-GB"/>
          </w:rPr>
          <w:t>of theirs tickets</w:t>
        </w:r>
      </w:ins>
      <w:ins w:id="160" w:author="Giorgio Romeo" w:date="2021-01-01T20:14:00Z">
        <w:del w:id="161" w:author="Cristian Sbrolli" w:date="2021-01-02T21:40:00Z">
          <w:r w:rsidRPr="00B50293" w:rsidDel="0059054A">
            <w:rPr>
              <w:rFonts w:ascii="Bell MT" w:hAnsi="Bell MT"/>
              <w:sz w:val="28"/>
              <w:szCs w:val="28"/>
              <w:lang w:val="en-GB"/>
            </w:rPr>
            <w:delText xml:space="preserve">g tickets that they have an appointment </w:delText>
          </w:r>
          <w:commentRangeStart w:id="162"/>
          <w:r w:rsidRPr="00B50293" w:rsidDel="0059054A">
            <w:rPr>
              <w:rFonts w:ascii="Bell MT" w:hAnsi="Bell MT"/>
              <w:sz w:val="28"/>
              <w:szCs w:val="28"/>
              <w:lang w:val="en-GB"/>
            </w:rPr>
            <w:delText>for</w:delText>
          </w:r>
          <w:commentRangeEnd w:id="162"/>
          <w:r w:rsidDel="0059054A">
            <w:rPr>
              <w:rStyle w:val="Rimandocommento"/>
            </w:rPr>
            <w:commentReference w:id="162"/>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63"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64" w:author="Cristian Sbrolli" w:date="2021-01-02T21:43:00Z">
        <w:r w:rsidR="0059054A">
          <w:rPr>
            <w:rFonts w:ascii="Bell MT" w:hAnsi="Bell MT"/>
            <w:sz w:val="28"/>
            <w:szCs w:val="28"/>
            <w:lang w:val="en-GB"/>
          </w:rPr>
          <w:t>e application server</w:t>
        </w:r>
      </w:ins>
      <w:del w:id="165"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057D48" w:rsidRDefault="00B50293" w:rsidP="00D04D9B">
      <w:pPr>
        <w:pStyle w:val="Paragrafoelenco"/>
        <w:numPr>
          <w:ilvl w:val="0"/>
          <w:numId w:val="4"/>
        </w:numPr>
        <w:spacing w:line="257" w:lineRule="auto"/>
        <w:ind w:left="1321" w:hanging="357"/>
        <w:jc w:val="both"/>
        <w:rPr>
          <w:ins w:id="166" w:author="Giorgio Romeo" w:date="2021-01-01T20:15:00Z"/>
          <w:rFonts w:ascii="Bell MT" w:hAnsi="Bell MT"/>
          <w:b/>
          <w:bCs/>
          <w:sz w:val="28"/>
          <w:szCs w:val="28"/>
          <w:lang w:val="en-GB"/>
          <w:rPrChange w:id="167" w:author="Giorgio Romeo" w:date="2021-01-04T10:27:00Z">
            <w:rPr>
              <w:ins w:id="168" w:author="Giorgio Romeo" w:date="2021-01-01T20:15:00Z"/>
              <w:rFonts w:ascii="Bell MT" w:hAnsi="Bell MT"/>
              <w:i/>
              <w:iCs/>
              <w:sz w:val="28"/>
              <w:szCs w:val="28"/>
              <w:lang w:val="en-GB"/>
            </w:rPr>
          </w:rPrChange>
        </w:rPr>
      </w:pPr>
      <w:del w:id="169" w:author="Giorgio Romeo" w:date="2021-01-01T20:15:00Z">
        <w:r w:rsidRPr="00057D48" w:rsidDel="00D04D9B">
          <w:rPr>
            <w:rFonts w:ascii="Bell MT" w:hAnsi="Bell MT"/>
            <w:b/>
            <w:bCs/>
            <w:i/>
            <w:iCs/>
            <w:sz w:val="28"/>
            <w:szCs w:val="28"/>
            <w:lang w:val="en-GB"/>
            <w:rPrChange w:id="170" w:author="Giorgio Romeo" w:date="2021-01-04T10:27:00Z">
              <w:rPr>
                <w:rFonts w:ascii="Bell MT" w:hAnsi="Bell MT"/>
                <w:i/>
                <w:iCs/>
                <w:sz w:val="28"/>
                <w:szCs w:val="28"/>
                <w:lang w:val="en-GB"/>
              </w:rPr>
            </w:rPrChange>
          </w:rPr>
          <w:delText>Reservation manager</w:delText>
        </w:r>
        <w:r w:rsidRPr="00057D48" w:rsidDel="00D04D9B">
          <w:rPr>
            <w:rFonts w:ascii="Bell MT" w:hAnsi="Bell MT"/>
            <w:b/>
            <w:bCs/>
            <w:sz w:val="28"/>
            <w:szCs w:val="28"/>
            <w:lang w:val="en-GB"/>
            <w:rPrChange w:id="171" w:author="Giorgio Romeo" w:date="2021-01-04T10:27:00Z">
              <w:rPr>
                <w:rFonts w:ascii="Bell MT" w:hAnsi="Bell MT"/>
                <w:sz w:val="28"/>
                <w:szCs w:val="28"/>
                <w:lang w:val="en-GB"/>
              </w:rPr>
            </w:rPrChange>
          </w:rPr>
          <w:br/>
        </w:r>
      </w:del>
      <w:moveFromRangeStart w:id="172" w:author="Giorgio Romeo" w:date="2021-01-01T20:15:00Z" w:name="move60424545"/>
      <w:moveFrom w:id="173" w:author="Giorgio Romeo" w:date="2021-01-01T20:15:00Z">
        <w:del w:id="174" w:author="Giorgio Romeo" w:date="2021-01-01T20:15:00Z">
          <w:r w:rsidRPr="00057D48" w:rsidDel="00D04D9B">
            <w:rPr>
              <w:rFonts w:ascii="Bell MT" w:hAnsi="Bell MT"/>
              <w:b/>
              <w:bCs/>
              <w:sz w:val="28"/>
              <w:szCs w:val="28"/>
              <w:lang w:val="en-GB"/>
              <w:rPrChange w:id="175" w:author="Giorgio Romeo" w:date="2021-01-04T10:27:00Z">
                <w:rPr>
                  <w:rFonts w:ascii="Bell MT" w:hAnsi="Bell MT"/>
                  <w:sz w:val="28"/>
                  <w:szCs w:val="28"/>
                  <w:lang w:val="en-GB"/>
                </w:rPr>
              </w:rPrChange>
            </w:rPr>
            <w:delText xml:space="preserve">It provides the interfaces that allow booking of tickets and </w:delText>
          </w:r>
          <w:r w:rsidR="0098587D" w:rsidRPr="00057D48" w:rsidDel="00D04D9B">
            <w:rPr>
              <w:rFonts w:ascii="Bell MT" w:hAnsi="Bell MT"/>
              <w:b/>
              <w:bCs/>
              <w:sz w:val="28"/>
              <w:szCs w:val="28"/>
              <w:lang w:val="en-GB"/>
              <w:rPrChange w:id="176" w:author="Giorgio Romeo" w:date="2021-01-04T10:27:00Z">
                <w:rPr>
                  <w:rFonts w:ascii="Bell MT" w:hAnsi="Bell MT"/>
                  <w:sz w:val="28"/>
                  <w:szCs w:val="28"/>
                  <w:lang w:val="en-GB"/>
                </w:rPr>
              </w:rPrChange>
            </w:rPr>
            <w:delText>visits</w:delText>
          </w:r>
          <w:r w:rsidRPr="00057D48" w:rsidDel="00D04D9B">
            <w:rPr>
              <w:rFonts w:ascii="Bell MT" w:hAnsi="Bell MT"/>
              <w:b/>
              <w:bCs/>
              <w:sz w:val="28"/>
              <w:szCs w:val="28"/>
              <w:lang w:val="en-GB"/>
              <w:rPrChange w:id="177" w:author="Giorgio Romeo" w:date="2021-01-04T10:27:00Z">
                <w:rPr>
                  <w:rFonts w:ascii="Bell MT" w:hAnsi="Bell MT"/>
                  <w:sz w:val="28"/>
                  <w:szCs w:val="28"/>
                  <w:lang w:val="en-GB"/>
                </w:rPr>
              </w:rPrChange>
            </w:rPr>
            <w:delText xml:space="preserve">. It communicates with different components to </w:delText>
          </w:r>
          <w:r w:rsidR="000230B9" w:rsidRPr="00057D48" w:rsidDel="00D04D9B">
            <w:rPr>
              <w:rFonts w:ascii="Bell MT" w:hAnsi="Bell MT"/>
              <w:b/>
              <w:bCs/>
              <w:sz w:val="28"/>
              <w:szCs w:val="28"/>
              <w:lang w:val="en-GB"/>
              <w:rPrChange w:id="178" w:author="Giorgio Romeo" w:date="2021-01-04T10:27:00Z">
                <w:rPr>
                  <w:rFonts w:ascii="Bell MT" w:hAnsi="Bell MT"/>
                  <w:sz w:val="28"/>
                  <w:szCs w:val="28"/>
                  <w:lang w:val="en-GB"/>
                </w:rPr>
              </w:rPrChange>
            </w:rPr>
            <w:delText xml:space="preserve">provide the functionalities required by tickets and visits requests i.e., </w:delText>
          </w:r>
          <w:r w:rsidRPr="00057D48" w:rsidDel="00D04D9B">
            <w:rPr>
              <w:rFonts w:ascii="Bell MT" w:hAnsi="Bell MT"/>
              <w:b/>
              <w:bCs/>
              <w:sz w:val="28"/>
              <w:szCs w:val="28"/>
              <w:lang w:val="en-GB"/>
              <w:rPrChange w:id="179" w:author="Giorgio Romeo" w:date="2021-01-04T10:27:00Z">
                <w:rPr>
                  <w:rFonts w:ascii="Bell MT" w:hAnsi="Bell MT"/>
                  <w:sz w:val="28"/>
                  <w:szCs w:val="28"/>
                  <w:lang w:val="en-GB"/>
                </w:rPr>
              </w:rPrChange>
            </w:rPr>
            <w:delText>check</w:delText>
          </w:r>
          <w:r w:rsidR="00B36592" w:rsidRPr="00057D48" w:rsidDel="00D04D9B">
            <w:rPr>
              <w:rFonts w:ascii="Bell MT" w:hAnsi="Bell MT"/>
              <w:b/>
              <w:bCs/>
              <w:sz w:val="28"/>
              <w:szCs w:val="28"/>
              <w:lang w:val="en-GB"/>
              <w:rPrChange w:id="180" w:author="Giorgio Romeo" w:date="2021-01-04T10:27:00Z">
                <w:rPr>
                  <w:rFonts w:ascii="Bell MT" w:hAnsi="Bell MT"/>
                  <w:sz w:val="28"/>
                  <w:szCs w:val="28"/>
                  <w:lang w:val="en-GB"/>
                </w:rPr>
              </w:rPrChange>
            </w:rPr>
            <w:delText xml:space="preserve"> </w:delText>
          </w:r>
          <w:r w:rsidRPr="00057D48" w:rsidDel="00D04D9B">
            <w:rPr>
              <w:rFonts w:ascii="Bell MT" w:hAnsi="Bell MT"/>
              <w:b/>
              <w:bCs/>
              <w:sz w:val="28"/>
              <w:szCs w:val="28"/>
              <w:lang w:val="en-GB"/>
              <w:rPrChange w:id="181" w:author="Giorgio Romeo" w:date="2021-01-04T10:27:00Z">
                <w:rPr>
                  <w:rFonts w:ascii="Bell MT" w:hAnsi="Bell MT"/>
                  <w:sz w:val="28"/>
                  <w:szCs w:val="28"/>
                  <w:lang w:val="en-GB"/>
                </w:rPr>
              </w:rPrChange>
            </w:rPr>
            <w:delText xml:space="preserve">the relevant, </w:delText>
          </w:r>
          <w:r w:rsidR="0098587D" w:rsidRPr="00057D48" w:rsidDel="00D04D9B">
            <w:rPr>
              <w:rFonts w:ascii="Bell MT" w:hAnsi="Bell MT"/>
              <w:b/>
              <w:bCs/>
              <w:sz w:val="28"/>
              <w:szCs w:val="28"/>
              <w:lang w:val="en-GB"/>
              <w:rPrChange w:id="182" w:author="Giorgio Romeo" w:date="2021-01-04T10:27:00Z">
                <w:rPr>
                  <w:rFonts w:ascii="Bell MT" w:hAnsi="Bell MT"/>
                  <w:sz w:val="28"/>
                  <w:szCs w:val="28"/>
                  <w:lang w:val="en-GB"/>
                </w:rPr>
              </w:rPrChange>
            </w:rPr>
            <w:delText xml:space="preserve">available </w:delText>
          </w:r>
          <w:r w:rsidRPr="00057D48" w:rsidDel="00D04D9B">
            <w:rPr>
              <w:rFonts w:ascii="Bell MT" w:hAnsi="Bell MT"/>
              <w:b/>
              <w:bCs/>
              <w:sz w:val="28"/>
              <w:szCs w:val="28"/>
              <w:lang w:val="en-GB"/>
              <w:rPrChange w:id="183" w:author="Giorgio Romeo" w:date="2021-01-04T10:27:00Z">
                <w:rPr>
                  <w:rFonts w:ascii="Bell MT" w:hAnsi="Bell MT"/>
                  <w:sz w:val="28"/>
                  <w:szCs w:val="28"/>
                  <w:lang w:val="en-GB"/>
                </w:rPr>
              </w:rPrChange>
            </w:rPr>
            <w:delText xml:space="preserve">timeslots, </w:delText>
          </w:r>
          <w:r w:rsidR="00B36592" w:rsidRPr="00057D48" w:rsidDel="00D04D9B">
            <w:rPr>
              <w:rFonts w:ascii="Bell MT" w:hAnsi="Bell MT"/>
              <w:b/>
              <w:bCs/>
              <w:sz w:val="28"/>
              <w:szCs w:val="28"/>
              <w:lang w:val="en-GB"/>
              <w:rPrChange w:id="184" w:author="Giorgio Romeo" w:date="2021-01-04T10:27:00Z">
                <w:rPr>
                  <w:rFonts w:ascii="Bell MT" w:hAnsi="Bell MT"/>
                  <w:sz w:val="28"/>
                  <w:szCs w:val="28"/>
                  <w:lang w:val="en-GB"/>
                </w:rPr>
              </w:rPrChange>
            </w:rPr>
            <w:delText xml:space="preserve">gets the info that will allow the presentation layer to build </w:delText>
          </w:r>
          <w:r w:rsidRPr="00057D48" w:rsidDel="00D04D9B">
            <w:rPr>
              <w:rFonts w:ascii="Bell MT" w:hAnsi="Bell MT"/>
              <w:b/>
              <w:bCs/>
              <w:sz w:val="28"/>
              <w:szCs w:val="28"/>
              <w:lang w:val="en-GB"/>
              <w:rPrChange w:id="185" w:author="Giorgio Romeo" w:date="2021-01-04T10:27:00Z">
                <w:rPr>
                  <w:rFonts w:ascii="Bell MT" w:hAnsi="Bell MT"/>
                  <w:sz w:val="28"/>
                  <w:szCs w:val="28"/>
                  <w:lang w:val="en-GB"/>
                </w:rPr>
              </w:rPrChange>
            </w:rPr>
            <w:delText xml:space="preserve"> map of the available shops around the user’s current location</w:delText>
          </w:r>
          <w:r w:rsidR="0098587D" w:rsidRPr="00057D48" w:rsidDel="00D04D9B">
            <w:rPr>
              <w:rFonts w:ascii="Bell MT" w:hAnsi="Bell MT"/>
              <w:b/>
              <w:bCs/>
              <w:sz w:val="28"/>
              <w:szCs w:val="28"/>
              <w:lang w:val="en-GB"/>
              <w:rPrChange w:id="186"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187" w:author="Giorgio Romeo" w:date="2021-01-04T10:27:00Z">
                <w:rPr>
                  <w:rFonts w:ascii="Bell MT" w:hAnsi="Bell MT"/>
                  <w:sz w:val="28"/>
                  <w:szCs w:val="28"/>
                  <w:lang w:val="en-GB"/>
                </w:rPr>
              </w:rPrChange>
            </w:rPr>
            <w:delText>handle visits additional info…(See interface diagram for a more detailed list)</w:delText>
          </w:r>
        </w:del>
      </w:moveFrom>
      <w:moveFromRangeEnd w:id="172"/>
      <w:ins w:id="188" w:author="Giorgio Romeo" w:date="2021-01-01T20:15:00Z">
        <w:r w:rsidR="00D04D9B" w:rsidRPr="00057D48">
          <w:rPr>
            <w:rFonts w:ascii="Bell MT" w:hAnsi="Bell MT"/>
            <w:b/>
            <w:bCs/>
            <w:i/>
            <w:iCs/>
            <w:sz w:val="28"/>
            <w:szCs w:val="28"/>
            <w:lang w:val="en-GB"/>
            <w:rPrChange w:id="189" w:author="Giorgio Romeo" w:date="2021-01-04T10:27:00Z">
              <w:rPr>
                <w:rFonts w:ascii="Bell MT" w:hAnsi="Bell MT"/>
                <w:i/>
                <w:iCs/>
                <w:sz w:val="28"/>
                <w:szCs w:val="28"/>
                <w:lang w:val="en-GB"/>
              </w:rPr>
            </w:rPrChange>
          </w:rPr>
          <w:t>Reservation Manager</w:t>
        </w:r>
      </w:ins>
    </w:p>
    <w:p w14:paraId="10339CE8" w14:textId="77777777" w:rsidR="00D04D9B" w:rsidRDefault="00D04D9B">
      <w:pPr>
        <w:pStyle w:val="Paragrafoelenco"/>
        <w:spacing w:line="257" w:lineRule="auto"/>
        <w:ind w:left="1321"/>
        <w:jc w:val="both"/>
        <w:rPr>
          <w:moveTo w:id="190" w:author="Giorgio Romeo" w:date="2021-01-01T20:15:00Z"/>
          <w:rFonts w:ascii="Bell MT" w:hAnsi="Bell MT"/>
          <w:sz w:val="28"/>
          <w:szCs w:val="28"/>
          <w:lang w:val="en-GB"/>
        </w:rPr>
        <w:pPrChange w:id="191" w:author="Giorgio Romeo" w:date="2021-01-01T20:15:00Z">
          <w:pPr>
            <w:pStyle w:val="Paragrafoelenco"/>
            <w:numPr>
              <w:numId w:val="4"/>
            </w:numPr>
            <w:spacing w:line="257" w:lineRule="auto"/>
            <w:ind w:left="1321" w:hanging="357"/>
            <w:jc w:val="both"/>
          </w:pPr>
        </w:pPrChange>
      </w:pPr>
      <w:moveToRangeStart w:id="192" w:author="Giorgio Romeo" w:date="2021-01-01T20:15:00Z" w:name="move60424545"/>
      <w:moveTo w:id="193"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192"/>
    <w:p w14:paraId="0B27C816" w14:textId="77777777" w:rsidR="00D04D9B" w:rsidRPr="00B50293" w:rsidRDefault="00D04D9B">
      <w:pPr>
        <w:pStyle w:val="Paragrafoelenco"/>
        <w:spacing w:line="257" w:lineRule="auto"/>
        <w:ind w:left="1321"/>
        <w:jc w:val="both"/>
        <w:rPr>
          <w:rFonts w:ascii="Bell MT" w:hAnsi="Bell MT"/>
          <w:sz w:val="28"/>
          <w:szCs w:val="28"/>
          <w:lang w:val="en-GB"/>
        </w:rPr>
        <w:pPrChange w:id="194" w:author="Giorgio Romeo" w:date="2021-01-01T20:15:00Z">
          <w:pPr>
            <w:pStyle w:val="Paragrafoelenco"/>
            <w:numPr>
              <w:numId w:val="4"/>
            </w:numPr>
            <w:spacing w:line="257" w:lineRule="auto"/>
            <w:ind w:left="1321" w:hanging="357"/>
          </w:pPr>
        </w:pPrChange>
      </w:pPr>
    </w:p>
    <w:p w14:paraId="64FEE077" w14:textId="24305AE5" w:rsidR="00D04D9B" w:rsidRPr="00057D48" w:rsidRDefault="00B50293" w:rsidP="00D04D9B">
      <w:pPr>
        <w:pStyle w:val="Paragrafoelenco"/>
        <w:numPr>
          <w:ilvl w:val="0"/>
          <w:numId w:val="4"/>
        </w:numPr>
        <w:spacing w:line="257" w:lineRule="auto"/>
        <w:ind w:left="1321" w:hanging="357"/>
        <w:jc w:val="both"/>
        <w:rPr>
          <w:ins w:id="195" w:author="Giorgio Romeo" w:date="2021-01-01T20:16:00Z"/>
          <w:rFonts w:ascii="Bell MT" w:hAnsi="Bell MT"/>
          <w:b/>
          <w:bCs/>
          <w:i/>
          <w:iCs/>
          <w:sz w:val="28"/>
          <w:szCs w:val="28"/>
          <w:lang w:val="en-GB"/>
          <w:rPrChange w:id="196" w:author="Giorgio Romeo" w:date="2021-01-04T10:27:00Z">
            <w:rPr>
              <w:ins w:id="197" w:author="Giorgio Romeo" w:date="2021-01-01T20:16:00Z"/>
              <w:rFonts w:ascii="Bell MT" w:hAnsi="Bell MT"/>
              <w:i/>
              <w:iCs/>
              <w:sz w:val="28"/>
              <w:szCs w:val="28"/>
              <w:lang w:val="en-GB"/>
            </w:rPr>
          </w:rPrChange>
        </w:rPr>
      </w:pPr>
      <w:del w:id="198" w:author="Giorgio Romeo" w:date="2021-01-01T20:16:00Z">
        <w:r w:rsidRPr="00057D48" w:rsidDel="00D04D9B">
          <w:rPr>
            <w:rFonts w:ascii="Bell MT" w:hAnsi="Bell MT"/>
            <w:b/>
            <w:bCs/>
            <w:i/>
            <w:iCs/>
            <w:sz w:val="28"/>
            <w:szCs w:val="28"/>
            <w:lang w:val="en-GB"/>
            <w:rPrChange w:id="199" w:author="Giorgio Romeo" w:date="2021-01-04T10:27:00Z">
              <w:rPr>
                <w:rFonts w:ascii="Bell MT" w:hAnsi="Bell MT"/>
                <w:i/>
                <w:iCs/>
                <w:sz w:val="28"/>
                <w:szCs w:val="28"/>
                <w:lang w:val="en-GB"/>
              </w:rPr>
            </w:rPrChange>
          </w:rPr>
          <w:delText>Notification manager</w:delText>
        </w:r>
        <w:r w:rsidRPr="00057D48" w:rsidDel="00D04D9B">
          <w:rPr>
            <w:rFonts w:ascii="Bell MT" w:hAnsi="Bell MT"/>
            <w:b/>
            <w:bCs/>
            <w:sz w:val="28"/>
            <w:szCs w:val="28"/>
            <w:lang w:val="en-GB"/>
            <w:rPrChange w:id="200" w:author="Giorgio Romeo" w:date="2021-01-04T10:27:00Z">
              <w:rPr>
                <w:rFonts w:ascii="Bell MT" w:hAnsi="Bell MT"/>
                <w:sz w:val="28"/>
                <w:szCs w:val="28"/>
                <w:lang w:val="en-GB"/>
              </w:rPr>
            </w:rPrChange>
          </w:rPr>
          <w:br/>
          <w:delText>This component has the job of</w:delText>
        </w:r>
        <w:r w:rsidR="000230B9" w:rsidRPr="00057D48" w:rsidDel="00D04D9B">
          <w:rPr>
            <w:rFonts w:ascii="Bell MT" w:hAnsi="Bell MT"/>
            <w:b/>
            <w:bCs/>
            <w:sz w:val="28"/>
            <w:szCs w:val="28"/>
            <w:lang w:val="en-GB"/>
            <w:rPrChange w:id="201" w:author="Giorgio Romeo" w:date="2021-01-04T10:27:00Z">
              <w:rPr>
                <w:rFonts w:ascii="Bell MT" w:hAnsi="Bell MT"/>
                <w:sz w:val="28"/>
                <w:szCs w:val="28"/>
                <w:lang w:val="en-GB"/>
              </w:rPr>
            </w:rPrChange>
          </w:rPr>
          <w:delText xml:space="preserve"> handling notifications of two types:</w:delText>
        </w:r>
        <w:r w:rsidRPr="00057D48" w:rsidDel="00D04D9B">
          <w:rPr>
            <w:rFonts w:ascii="Bell MT" w:hAnsi="Bell MT"/>
            <w:b/>
            <w:bCs/>
            <w:sz w:val="28"/>
            <w:szCs w:val="28"/>
            <w:lang w:val="en-GB"/>
            <w:rPrChange w:id="202"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03" w:author="Giorgio Romeo" w:date="2021-01-04T10:27:00Z">
              <w:rPr>
                <w:rFonts w:ascii="Bell MT" w:hAnsi="Bell MT"/>
                <w:sz w:val="28"/>
                <w:szCs w:val="28"/>
                <w:lang w:val="en-GB"/>
              </w:rPr>
            </w:rPrChange>
          </w:rPr>
          <w:br/>
          <w:delText>-r</w:delText>
        </w:r>
        <w:r w:rsidRPr="00057D48" w:rsidDel="00D04D9B">
          <w:rPr>
            <w:rFonts w:ascii="Bell MT" w:hAnsi="Bell MT"/>
            <w:b/>
            <w:bCs/>
            <w:sz w:val="28"/>
            <w:szCs w:val="28"/>
            <w:lang w:val="en-GB"/>
            <w:rPrChange w:id="204" w:author="Giorgio Romeo" w:date="2021-01-04T10:27:00Z">
              <w:rPr>
                <w:rFonts w:ascii="Bell MT" w:hAnsi="Bell MT"/>
                <w:sz w:val="28"/>
                <w:szCs w:val="28"/>
                <w:lang w:val="en-GB"/>
              </w:rPr>
            </w:rPrChange>
          </w:rPr>
          <w:delText xml:space="preserve">eminding users when it is time to leave their current location </w:delText>
        </w:r>
        <w:r w:rsidR="000230B9" w:rsidRPr="00057D48" w:rsidDel="00D04D9B">
          <w:rPr>
            <w:rFonts w:ascii="Bell MT" w:hAnsi="Bell MT"/>
            <w:b/>
            <w:bCs/>
            <w:sz w:val="28"/>
            <w:szCs w:val="28"/>
            <w:lang w:val="en-GB"/>
            <w:rPrChange w:id="205" w:author="Giorgio Romeo" w:date="2021-01-04T10:27:00Z">
              <w:rPr>
                <w:rFonts w:ascii="Bell MT" w:hAnsi="Bell MT"/>
                <w:sz w:val="28"/>
                <w:szCs w:val="28"/>
                <w:lang w:val="en-GB"/>
              </w:rPr>
            </w:rPrChange>
          </w:rPr>
          <w:delText xml:space="preserve">so </w:delText>
        </w:r>
        <w:r w:rsidRPr="00057D48" w:rsidDel="00D04D9B">
          <w:rPr>
            <w:rFonts w:ascii="Bell MT" w:hAnsi="Bell MT"/>
            <w:b/>
            <w:bCs/>
            <w:sz w:val="28"/>
            <w:szCs w:val="28"/>
            <w:lang w:val="en-GB"/>
            <w:rPrChange w:id="206" w:author="Giorgio Romeo" w:date="2021-01-04T10:27:00Z">
              <w:rPr>
                <w:rFonts w:ascii="Bell MT" w:hAnsi="Bell MT"/>
                <w:sz w:val="28"/>
                <w:szCs w:val="28"/>
                <w:lang w:val="en-GB"/>
              </w:rPr>
            </w:rPrChange>
          </w:rPr>
          <w:delText>to reach in time their destination</w:delText>
        </w:r>
        <w:r w:rsidR="000230B9" w:rsidRPr="00057D48" w:rsidDel="00D04D9B">
          <w:rPr>
            <w:rFonts w:ascii="Bell MT" w:hAnsi="Bell MT"/>
            <w:b/>
            <w:bCs/>
            <w:sz w:val="28"/>
            <w:szCs w:val="28"/>
            <w:lang w:val="en-GB"/>
            <w:rPrChange w:id="207" w:author="Giorgio Romeo" w:date="2021-01-04T10:27:00Z">
              <w:rPr>
                <w:rFonts w:ascii="Bell MT" w:hAnsi="Bell MT"/>
                <w:sz w:val="28"/>
                <w:szCs w:val="28"/>
                <w:lang w:val="en-GB"/>
              </w:rPr>
            </w:rPrChange>
          </w:rPr>
          <w:delText>; to do this, the component interfaces with the map</w:delText>
        </w:r>
      </w:del>
      <w:del w:id="208" w:author="Giorgio Romeo" w:date="2021-01-01T20:15:00Z">
        <w:r w:rsidR="000230B9" w:rsidRPr="00057D48" w:rsidDel="00D04D9B">
          <w:rPr>
            <w:rFonts w:ascii="Bell MT" w:hAnsi="Bell MT"/>
            <w:b/>
            <w:bCs/>
            <w:sz w:val="28"/>
            <w:szCs w:val="28"/>
            <w:lang w:val="en-GB"/>
            <w:rPrChange w:id="209" w:author="Giorgio Romeo" w:date="2021-01-04T10:27:00Z">
              <w:rPr>
                <w:rFonts w:ascii="Bell MT" w:hAnsi="Bell MT"/>
                <w:sz w:val="28"/>
                <w:szCs w:val="28"/>
                <w:lang w:val="en-GB"/>
              </w:rPr>
            </w:rPrChange>
          </w:rPr>
          <w:delText>s</w:delText>
        </w:r>
      </w:del>
      <w:del w:id="210" w:author="Giorgio Romeo" w:date="2021-01-01T20:16:00Z">
        <w:r w:rsidR="000230B9" w:rsidRPr="00057D48" w:rsidDel="00D04D9B">
          <w:rPr>
            <w:rFonts w:ascii="Bell MT" w:hAnsi="Bell MT"/>
            <w:b/>
            <w:bCs/>
            <w:sz w:val="28"/>
            <w:szCs w:val="28"/>
            <w:lang w:val="en-GB"/>
            <w:rPrChange w:id="211" w:author="Giorgio Romeo" w:date="2021-01-04T10:27:00Z">
              <w:rPr>
                <w:rFonts w:ascii="Bell MT" w:hAnsi="Bell MT"/>
                <w:sz w:val="28"/>
                <w:szCs w:val="28"/>
                <w:lang w:val="en-GB"/>
              </w:rPr>
            </w:rPrChange>
          </w:rPr>
          <w:delText xml:space="preserve"> provider, getting info on ETA.</w:delText>
        </w:r>
        <w:r w:rsidRPr="00057D48" w:rsidDel="00D04D9B">
          <w:rPr>
            <w:rFonts w:ascii="Bell MT" w:hAnsi="Bell MT"/>
            <w:b/>
            <w:bCs/>
            <w:sz w:val="28"/>
            <w:szCs w:val="28"/>
            <w:lang w:val="en-GB"/>
            <w:rPrChange w:id="212"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13" w:author="Giorgio Romeo" w:date="2021-01-04T10:27:00Z">
              <w:rPr>
                <w:rFonts w:ascii="Bell MT" w:hAnsi="Bell MT"/>
                <w:sz w:val="28"/>
                <w:szCs w:val="28"/>
                <w:lang w:val="en-GB"/>
              </w:rPr>
            </w:rPrChange>
          </w:rPr>
          <w:br/>
          <w:delText>-</w:delText>
        </w:r>
        <w:r w:rsidRPr="00057D48" w:rsidDel="00D04D9B">
          <w:rPr>
            <w:rFonts w:ascii="Bell MT" w:hAnsi="Bell MT"/>
            <w:b/>
            <w:bCs/>
            <w:sz w:val="28"/>
            <w:szCs w:val="28"/>
            <w:lang w:val="en-GB"/>
            <w:rPrChange w:id="214" w:author="Giorgio Romeo" w:date="2021-01-04T10:27:00Z">
              <w:rPr>
                <w:rFonts w:ascii="Bell MT" w:hAnsi="Bell MT"/>
                <w:sz w:val="28"/>
                <w:szCs w:val="28"/>
                <w:lang w:val="en-GB"/>
              </w:rPr>
            </w:rPrChange>
          </w:rPr>
          <w:delText xml:space="preserve">provide </w:delText>
        </w:r>
        <w:r w:rsidR="000230B9" w:rsidRPr="00057D48" w:rsidDel="00D04D9B">
          <w:rPr>
            <w:rFonts w:ascii="Bell MT" w:hAnsi="Bell MT"/>
            <w:b/>
            <w:bCs/>
            <w:sz w:val="28"/>
            <w:szCs w:val="28"/>
            <w:lang w:val="en-GB"/>
            <w:rPrChange w:id="215" w:author="Giorgio Romeo" w:date="2021-01-04T10:27:00Z">
              <w:rPr>
                <w:rFonts w:ascii="Bell MT" w:hAnsi="Bell MT"/>
                <w:sz w:val="28"/>
                <w:szCs w:val="28"/>
                <w:lang w:val="en-GB"/>
              </w:rPr>
            </w:rPrChange>
          </w:rPr>
          <w:delText>suggestions</w:delText>
        </w:r>
        <w:r w:rsidRPr="00057D48" w:rsidDel="00D04D9B">
          <w:rPr>
            <w:rFonts w:ascii="Bell MT" w:hAnsi="Bell MT"/>
            <w:b/>
            <w:bCs/>
            <w:sz w:val="28"/>
            <w:szCs w:val="28"/>
            <w:lang w:val="en-GB"/>
            <w:rPrChange w:id="216" w:author="Giorgio Romeo" w:date="2021-01-04T10:27:00Z">
              <w:rPr>
                <w:rFonts w:ascii="Bell MT" w:hAnsi="Bell MT"/>
                <w:sz w:val="28"/>
                <w:szCs w:val="28"/>
                <w:lang w:val="en-GB"/>
              </w:rPr>
            </w:rPrChange>
          </w:rPr>
          <w:delText xml:space="preserve"> of </w:delText>
        </w:r>
        <w:r w:rsidR="000230B9" w:rsidRPr="00057D48" w:rsidDel="00D04D9B">
          <w:rPr>
            <w:rFonts w:ascii="Bell MT" w:hAnsi="Bell MT"/>
            <w:b/>
            <w:bCs/>
            <w:sz w:val="28"/>
            <w:szCs w:val="28"/>
            <w:lang w:val="en-GB"/>
            <w:rPrChange w:id="217" w:author="Giorgio Romeo" w:date="2021-01-04T10:27:00Z">
              <w:rPr>
                <w:rFonts w:ascii="Bell MT" w:hAnsi="Bell MT"/>
                <w:sz w:val="28"/>
                <w:szCs w:val="28"/>
                <w:lang w:val="en-GB"/>
              </w:rPr>
            </w:rPrChange>
          </w:rPr>
          <w:delText xml:space="preserve">relevant </w:delText>
        </w:r>
        <w:r w:rsidRPr="00057D48" w:rsidDel="00D04D9B">
          <w:rPr>
            <w:rFonts w:ascii="Bell MT" w:hAnsi="Bell MT"/>
            <w:b/>
            <w:bCs/>
            <w:sz w:val="28"/>
            <w:szCs w:val="28"/>
            <w:lang w:val="en-GB"/>
            <w:rPrChange w:id="218" w:author="Giorgio Romeo" w:date="2021-01-04T10:27:00Z">
              <w:rPr>
                <w:rFonts w:ascii="Bell MT" w:hAnsi="Bell MT"/>
                <w:sz w:val="28"/>
                <w:szCs w:val="28"/>
                <w:lang w:val="en-GB"/>
              </w:rPr>
            </w:rPrChange>
          </w:rPr>
          <w:delText xml:space="preserve">available stores </w:delText>
        </w:r>
        <w:r w:rsidR="000230B9" w:rsidRPr="00057D48" w:rsidDel="00D04D9B">
          <w:rPr>
            <w:rFonts w:ascii="Bell MT" w:hAnsi="Bell MT"/>
            <w:b/>
            <w:bCs/>
            <w:sz w:val="28"/>
            <w:szCs w:val="28"/>
            <w:lang w:val="en-GB"/>
            <w:rPrChange w:id="219" w:author="Giorgio Romeo" w:date="2021-01-04T10:27:00Z">
              <w:rPr>
                <w:rFonts w:ascii="Bell MT" w:hAnsi="Bell MT"/>
                <w:sz w:val="28"/>
                <w:szCs w:val="28"/>
                <w:lang w:val="en-GB"/>
              </w:rPr>
            </w:rPrChange>
          </w:rPr>
          <w:delText xml:space="preserve">and timeslots </w:delText>
        </w:r>
        <w:r w:rsidRPr="00057D48" w:rsidDel="00D04D9B">
          <w:rPr>
            <w:rFonts w:ascii="Bell MT" w:hAnsi="Bell MT"/>
            <w:b/>
            <w:bCs/>
            <w:sz w:val="28"/>
            <w:szCs w:val="28"/>
            <w:lang w:val="en-GB"/>
            <w:rPrChange w:id="220" w:author="Giorgio Romeo" w:date="2021-01-04T10:27:00Z">
              <w:rPr>
                <w:rFonts w:ascii="Bell MT" w:hAnsi="Bell MT"/>
                <w:sz w:val="28"/>
                <w:szCs w:val="28"/>
                <w:lang w:val="en-GB"/>
              </w:rPr>
            </w:rPrChange>
          </w:rPr>
          <w:delText>when the requested one is full</w:delText>
        </w:r>
        <w:r w:rsidR="000230B9" w:rsidRPr="00057D48" w:rsidDel="00D04D9B">
          <w:rPr>
            <w:rFonts w:ascii="Bell MT" w:hAnsi="Bell MT"/>
            <w:b/>
            <w:bCs/>
            <w:sz w:val="28"/>
            <w:szCs w:val="28"/>
            <w:lang w:val="en-GB"/>
            <w:rPrChange w:id="221" w:author="Giorgio Romeo" w:date="2021-01-04T10:27:00Z">
              <w:rPr>
                <w:rFonts w:ascii="Bell MT" w:hAnsi="Bell MT"/>
                <w:sz w:val="28"/>
                <w:szCs w:val="28"/>
                <w:lang w:val="en-GB"/>
              </w:rPr>
            </w:rPrChange>
          </w:rPr>
          <w:delText xml:space="preserve"> or the user is inactive.</w:delText>
        </w:r>
      </w:del>
      <w:ins w:id="222" w:author="Giorgio Romeo" w:date="2021-01-01T20:16:00Z">
        <w:r w:rsidR="00D04D9B" w:rsidRPr="00057D48">
          <w:rPr>
            <w:rFonts w:ascii="Bell MT" w:hAnsi="Bell MT"/>
            <w:b/>
            <w:bCs/>
            <w:i/>
            <w:iCs/>
            <w:sz w:val="28"/>
            <w:szCs w:val="28"/>
            <w:lang w:val="en-GB"/>
            <w:rPrChange w:id="223" w:author="Giorgio Romeo" w:date="2021-01-04T10:27:00Z">
              <w:rPr>
                <w:rFonts w:ascii="Bell MT" w:hAnsi="Bell MT"/>
                <w:sz w:val="28"/>
                <w:szCs w:val="28"/>
                <w:lang w:val="en-GB"/>
              </w:rPr>
            </w:rPrChange>
          </w:rPr>
          <w:t>Notification Manager</w:t>
        </w:r>
      </w:ins>
    </w:p>
    <w:p w14:paraId="7E519F26" w14:textId="77777777" w:rsidR="00D04D9B" w:rsidRPr="00D04D9B" w:rsidRDefault="00D04D9B" w:rsidP="00D04D9B">
      <w:pPr>
        <w:pStyle w:val="Paragrafoelenco"/>
        <w:spacing w:line="257" w:lineRule="auto"/>
        <w:ind w:left="1321"/>
        <w:jc w:val="both"/>
        <w:rPr>
          <w:ins w:id="224" w:author="Giorgio Romeo" w:date="2021-01-01T20:16:00Z"/>
          <w:rFonts w:ascii="Bell MT" w:hAnsi="Bell MT"/>
          <w:sz w:val="28"/>
          <w:szCs w:val="28"/>
          <w:lang w:val="en-GB"/>
          <w:rPrChange w:id="225" w:author="Giorgio Romeo" w:date="2021-01-01T20:16:00Z">
            <w:rPr>
              <w:ins w:id="226" w:author="Giorgio Romeo" w:date="2021-01-01T20:16:00Z"/>
              <w:rFonts w:ascii="Bell MT" w:hAnsi="Bell MT"/>
              <w:i/>
              <w:iCs/>
              <w:sz w:val="28"/>
              <w:szCs w:val="28"/>
              <w:lang w:val="en-GB"/>
            </w:rPr>
          </w:rPrChange>
        </w:rPr>
      </w:pPr>
      <w:ins w:id="227" w:author="Giorgio Romeo" w:date="2021-01-01T20:16:00Z">
        <w:r w:rsidRPr="00D04D9B">
          <w:rPr>
            <w:rFonts w:ascii="Bell MT" w:hAnsi="Bell MT"/>
            <w:sz w:val="28"/>
            <w:szCs w:val="28"/>
            <w:lang w:val="en-GB"/>
            <w:rPrChange w:id="228"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Paragrafoelenco"/>
        <w:spacing w:line="257" w:lineRule="auto"/>
        <w:ind w:left="1321"/>
        <w:jc w:val="both"/>
        <w:rPr>
          <w:ins w:id="229" w:author="Giorgio Romeo" w:date="2021-01-01T20:16:00Z"/>
          <w:rFonts w:ascii="Bell MT" w:hAnsi="Bell MT"/>
          <w:sz w:val="28"/>
          <w:szCs w:val="28"/>
          <w:lang w:val="en-GB"/>
          <w:rPrChange w:id="230" w:author="Giorgio Romeo" w:date="2021-01-01T20:16:00Z">
            <w:rPr>
              <w:ins w:id="231" w:author="Giorgio Romeo" w:date="2021-01-01T20:16:00Z"/>
              <w:rFonts w:ascii="Bell MT" w:hAnsi="Bell MT"/>
              <w:i/>
              <w:iCs/>
              <w:sz w:val="28"/>
              <w:szCs w:val="28"/>
              <w:lang w:val="en-GB"/>
            </w:rPr>
          </w:rPrChange>
        </w:rPr>
      </w:pPr>
      <w:ins w:id="232" w:author="Giorgio Romeo" w:date="2021-01-01T20:16:00Z">
        <w:r w:rsidRPr="00D04D9B">
          <w:rPr>
            <w:rFonts w:ascii="Bell MT" w:hAnsi="Bell MT"/>
            <w:sz w:val="28"/>
            <w:szCs w:val="28"/>
            <w:lang w:val="en-GB"/>
            <w:rPrChange w:id="233"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234" w:author="Cristian Sbrolli" w:date="2021-01-04T00:56:00Z">
        <w:r w:rsidR="00786FFC">
          <w:rPr>
            <w:rFonts w:ascii="Bell MT" w:hAnsi="Bell MT"/>
            <w:sz w:val="28"/>
            <w:szCs w:val="28"/>
            <w:lang w:val="en-GB"/>
          </w:rPr>
          <w:t xml:space="preserve"> Push notifications are handled through </w:t>
        </w:r>
      </w:ins>
      <w:ins w:id="235" w:author="Cristian Sbrolli" w:date="2021-01-04T00:57:00Z">
        <w:r w:rsidR="00786FFC">
          <w:rPr>
            <w:rFonts w:ascii="Bell MT" w:hAnsi="Bell MT"/>
            <w:sz w:val="28"/>
            <w:szCs w:val="28"/>
            <w:lang w:val="en-GB"/>
          </w:rPr>
          <w:t>F</w:t>
        </w:r>
      </w:ins>
      <w:ins w:id="236" w:author="Cristian Sbrolli" w:date="2021-01-04T00:56:00Z">
        <w:r w:rsidR="00786FFC">
          <w:rPr>
            <w:rFonts w:ascii="Bell MT" w:hAnsi="Bell MT"/>
            <w:sz w:val="28"/>
            <w:szCs w:val="28"/>
            <w:lang w:val="en-GB"/>
          </w:rPr>
          <w:t xml:space="preserve">irebase </w:t>
        </w:r>
      </w:ins>
      <w:ins w:id="237" w:author="Cristian Sbrolli" w:date="2021-01-04T00:57:00Z">
        <w:r w:rsidR="00786FFC">
          <w:rPr>
            <w:rFonts w:ascii="Bell MT" w:hAnsi="Bell MT"/>
            <w:sz w:val="28"/>
            <w:szCs w:val="28"/>
            <w:lang w:val="en-GB"/>
          </w:rPr>
          <w:t>Cloud Messaging</w:t>
        </w:r>
      </w:ins>
      <w:ins w:id="238" w:author="Cristian Sbrolli" w:date="2021-01-04T00:56:00Z">
        <w:r w:rsidR="00786FFC">
          <w:rPr>
            <w:rFonts w:ascii="Bell MT" w:hAnsi="Bell MT"/>
            <w:sz w:val="28"/>
            <w:szCs w:val="28"/>
            <w:lang w:val="en-GB"/>
          </w:rPr>
          <w:t>.</w:t>
        </w:r>
      </w:ins>
      <w:ins w:id="239" w:author="Giorgio Romeo" w:date="2021-01-01T20:16:00Z">
        <w:del w:id="240" w:author="Cristian Sbrolli" w:date="2021-01-04T00:56:00Z">
          <w:r w:rsidRPr="00D04D9B" w:rsidDel="00786FFC">
            <w:rPr>
              <w:rFonts w:ascii="Bell MT" w:hAnsi="Bell MT"/>
              <w:sz w:val="28"/>
              <w:szCs w:val="28"/>
              <w:lang w:val="en-GB"/>
              <w:rPrChange w:id="241"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Paragrafoelenco"/>
        <w:spacing w:line="257" w:lineRule="auto"/>
        <w:ind w:left="1321"/>
        <w:jc w:val="both"/>
        <w:rPr>
          <w:ins w:id="242" w:author="Giorgio Romeo" w:date="2021-01-01T20:16:00Z"/>
          <w:rFonts w:ascii="Bell MT" w:hAnsi="Bell MT"/>
          <w:sz w:val="28"/>
          <w:szCs w:val="28"/>
          <w:lang w:val="en-GB"/>
          <w:rPrChange w:id="243" w:author="Giorgio Romeo" w:date="2021-01-01T20:16:00Z">
            <w:rPr>
              <w:ins w:id="244" w:author="Giorgio Romeo" w:date="2021-01-01T20:16:00Z"/>
              <w:rFonts w:ascii="Bell MT" w:hAnsi="Bell MT"/>
              <w:i/>
              <w:iCs/>
              <w:sz w:val="28"/>
              <w:szCs w:val="28"/>
              <w:lang w:val="en-GB"/>
            </w:rPr>
          </w:rPrChange>
        </w:rPr>
        <w:pPrChange w:id="245" w:author="Giorgio Romeo" w:date="2021-01-01T20:16:00Z">
          <w:pPr>
            <w:pStyle w:val="Paragrafoelenco"/>
            <w:numPr>
              <w:numId w:val="4"/>
            </w:numPr>
            <w:spacing w:line="257" w:lineRule="auto"/>
            <w:ind w:left="1321" w:hanging="357"/>
            <w:jc w:val="both"/>
          </w:pPr>
        </w:pPrChange>
      </w:pPr>
      <w:ins w:id="246" w:author="Giorgio Romeo" w:date="2021-01-01T20:16:00Z">
        <w:r w:rsidRPr="00D04D9B">
          <w:rPr>
            <w:rFonts w:ascii="Bell MT" w:hAnsi="Bell MT"/>
            <w:sz w:val="28"/>
            <w:szCs w:val="28"/>
            <w:lang w:val="en-GB"/>
            <w:rPrChange w:id="247" w:author="Giorgio Romeo" w:date="2021-01-01T20:16:00Z">
              <w:rPr>
                <w:rFonts w:ascii="Bell MT" w:hAnsi="Bell MT"/>
                <w:i/>
                <w:iCs/>
                <w:sz w:val="28"/>
                <w:szCs w:val="28"/>
                <w:lang w:val="en-GB"/>
              </w:rPr>
            </w:rPrChange>
          </w:rPr>
          <w:t>- provide suggestions of relevant available stores and timeslots when the</w:t>
        </w:r>
      </w:ins>
      <w:ins w:id="248" w:author="Cristian Sbrolli" w:date="2021-01-02T21:44:00Z">
        <w:r w:rsidR="0059054A">
          <w:rPr>
            <w:rFonts w:ascii="Bell MT" w:hAnsi="Bell MT"/>
            <w:sz w:val="28"/>
            <w:szCs w:val="28"/>
            <w:lang w:val="en-GB"/>
          </w:rPr>
          <w:t xml:space="preserve"> </w:t>
        </w:r>
      </w:ins>
      <w:ins w:id="249" w:author="Giorgio Romeo" w:date="2021-01-01T20:16:00Z">
        <w:del w:id="250" w:author="Cristian Sbrolli" w:date="2021-01-02T21:44:00Z">
          <w:r w:rsidRPr="00D04D9B" w:rsidDel="0059054A">
            <w:rPr>
              <w:rFonts w:ascii="Bell MT" w:hAnsi="Bell MT"/>
              <w:sz w:val="28"/>
              <w:szCs w:val="28"/>
              <w:lang w:val="en-GB"/>
              <w:rPrChange w:id="251"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252"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253" w:author="Giorgio Romeo" w:date="2021-01-01T20:16:00Z"/>
          <w:rFonts w:ascii="Bell MT" w:hAnsi="Bell MT"/>
          <w:i/>
          <w:iCs/>
          <w:sz w:val="28"/>
          <w:szCs w:val="28"/>
          <w:lang w:val="en-GB"/>
        </w:rPr>
      </w:pPr>
    </w:p>
    <w:p w14:paraId="1320084E" w14:textId="77777777" w:rsidR="0059054A" w:rsidRPr="00D04D9B" w:rsidRDefault="0059054A">
      <w:pPr>
        <w:pStyle w:val="Paragrafoelenco"/>
        <w:spacing w:line="257" w:lineRule="auto"/>
        <w:ind w:left="1321"/>
        <w:jc w:val="both"/>
        <w:rPr>
          <w:ins w:id="254" w:author="Cristian Sbrolli" w:date="2021-01-02T21:44:00Z"/>
          <w:rFonts w:ascii="Bell MT" w:hAnsi="Bell MT"/>
          <w:i/>
          <w:iCs/>
          <w:sz w:val="28"/>
          <w:szCs w:val="28"/>
          <w:lang w:val="en-GB"/>
          <w:rPrChange w:id="255" w:author="Giorgio Romeo" w:date="2021-01-01T20:16:00Z">
            <w:rPr>
              <w:ins w:id="256" w:author="Cristian Sbrolli" w:date="2021-01-02T21:44:00Z"/>
              <w:rFonts w:ascii="Bell MT" w:hAnsi="Bell MT"/>
              <w:sz w:val="28"/>
              <w:szCs w:val="28"/>
              <w:lang w:val="en-GB"/>
            </w:rPr>
          </w:rPrChange>
        </w:rPr>
        <w:pPrChange w:id="257" w:author="Giorgio Romeo" w:date="2021-01-01T20:16:00Z">
          <w:pPr>
            <w:pStyle w:val="Paragrafoelenco"/>
            <w:numPr>
              <w:numId w:val="4"/>
            </w:numPr>
            <w:spacing w:line="257" w:lineRule="auto"/>
            <w:ind w:left="1321" w:hanging="357"/>
          </w:pPr>
        </w:pPrChange>
      </w:pPr>
    </w:p>
    <w:p w14:paraId="4521326D" w14:textId="63B96BD2" w:rsidR="00B50293" w:rsidDel="0059054A" w:rsidRDefault="00B50293">
      <w:pPr>
        <w:ind w:left="708"/>
        <w:jc w:val="both"/>
        <w:rPr>
          <w:del w:id="258"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59" w:author="Cristian Sbrolli" w:date="2021-01-02T21:44:00Z"/>
          <w:rFonts w:ascii="Bell MT" w:hAnsi="Bell MT"/>
          <w:sz w:val="28"/>
          <w:szCs w:val="28"/>
          <w:lang w:val="en-GB"/>
        </w:rPr>
        <w:pPrChange w:id="260" w:author="Giorgio Romeo" w:date="2021-01-01T20:17:00Z">
          <w:pPr>
            <w:ind w:left="708"/>
          </w:pPr>
        </w:pPrChange>
      </w:pPr>
    </w:p>
    <w:p w14:paraId="2598547E" w14:textId="78E509AF" w:rsidR="00B50293" w:rsidRPr="00D04D9B" w:rsidRDefault="00B50293">
      <w:pPr>
        <w:ind w:left="708"/>
        <w:jc w:val="both"/>
        <w:rPr>
          <w:ins w:id="261" w:author="Giorgio Romeo" w:date="2021-01-01T20:17:00Z"/>
          <w:rFonts w:ascii="Bell MT" w:hAnsi="Bell MT"/>
          <w:sz w:val="28"/>
          <w:szCs w:val="28"/>
          <w:lang w:val="en-GB"/>
          <w:rPrChange w:id="262" w:author="Giorgio Romeo" w:date="2021-01-01T20:17:00Z">
            <w:rPr>
              <w:ins w:id="263" w:author="Giorgio Romeo" w:date="2021-01-01T20:17:00Z"/>
              <w:lang w:val="en-GB"/>
            </w:rPr>
          </w:rPrChange>
        </w:rPr>
        <w:pPrChange w:id="264" w:author="Giorgio Romeo" w:date="2021-01-01T20:17:00Z">
          <w:pPr>
            <w:pStyle w:val="Paragrafoelenco"/>
            <w:numPr>
              <w:numId w:val="4"/>
            </w:numPr>
            <w:spacing w:line="257" w:lineRule="auto"/>
            <w:ind w:left="1321" w:hanging="357"/>
            <w:jc w:val="both"/>
          </w:pPr>
        </w:pPrChange>
      </w:pPr>
      <w:del w:id="265" w:author="Giorgio Romeo" w:date="2021-01-01T20:17:00Z">
        <w:r w:rsidRPr="00D04D9B" w:rsidDel="00D04D9B">
          <w:rPr>
            <w:rFonts w:ascii="Bell MT" w:hAnsi="Bell MT"/>
            <w:i/>
            <w:iCs/>
            <w:sz w:val="28"/>
            <w:szCs w:val="28"/>
            <w:lang w:val="en-GB"/>
            <w:rPrChange w:id="266" w:author="Giorgio Romeo" w:date="2021-01-01T20:17:00Z">
              <w:rPr>
                <w:i/>
                <w:iCs/>
                <w:lang w:val="en-GB"/>
              </w:rPr>
            </w:rPrChange>
          </w:rPr>
          <w:delText>Market Manager</w:delText>
        </w:r>
        <w:r w:rsidRPr="00D04D9B" w:rsidDel="00D04D9B">
          <w:rPr>
            <w:rFonts w:ascii="Bell MT" w:hAnsi="Bell MT"/>
            <w:sz w:val="28"/>
            <w:szCs w:val="28"/>
            <w:lang w:val="en-GB"/>
            <w:rPrChange w:id="267"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057D48" w:rsidRDefault="00D04D9B" w:rsidP="00D04D9B">
      <w:pPr>
        <w:pStyle w:val="Paragrafoelenco"/>
        <w:numPr>
          <w:ilvl w:val="0"/>
          <w:numId w:val="4"/>
        </w:numPr>
        <w:spacing w:line="257" w:lineRule="auto"/>
        <w:ind w:left="1321" w:hanging="357"/>
        <w:jc w:val="both"/>
        <w:rPr>
          <w:ins w:id="268" w:author="Giorgio Romeo" w:date="2021-01-01T20:17:00Z"/>
          <w:rFonts w:ascii="Bell MT" w:hAnsi="Bell MT"/>
          <w:b/>
          <w:bCs/>
          <w:sz w:val="28"/>
          <w:szCs w:val="28"/>
          <w:lang w:val="en-GB"/>
          <w:rPrChange w:id="269" w:author="Giorgio Romeo" w:date="2021-01-04T10:27:00Z">
            <w:rPr>
              <w:ins w:id="270" w:author="Giorgio Romeo" w:date="2021-01-01T20:17:00Z"/>
              <w:rFonts w:ascii="Bell MT" w:hAnsi="Bell MT"/>
              <w:i/>
              <w:iCs/>
              <w:sz w:val="28"/>
              <w:szCs w:val="28"/>
              <w:lang w:val="en-GB"/>
            </w:rPr>
          </w:rPrChange>
        </w:rPr>
      </w:pPr>
      <w:ins w:id="271" w:author="Giorgio Romeo" w:date="2021-01-01T20:17:00Z">
        <w:r w:rsidRPr="00057D48">
          <w:rPr>
            <w:rFonts w:ascii="Bell MT" w:hAnsi="Bell MT"/>
            <w:b/>
            <w:bCs/>
            <w:i/>
            <w:iCs/>
            <w:sz w:val="28"/>
            <w:szCs w:val="28"/>
            <w:lang w:val="en-GB"/>
            <w:rPrChange w:id="272" w:author="Giorgio Romeo" w:date="2021-01-04T10:27:00Z">
              <w:rPr>
                <w:rFonts w:ascii="Bell MT" w:hAnsi="Bell MT"/>
                <w:i/>
                <w:iCs/>
                <w:sz w:val="28"/>
                <w:szCs w:val="28"/>
                <w:lang w:val="en-GB"/>
              </w:rPr>
            </w:rPrChange>
          </w:rPr>
          <w:t>Market Manager</w:t>
        </w:r>
      </w:ins>
    </w:p>
    <w:p w14:paraId="1F9B9543" w14:textId="167DED2B" w:rsidR="00D04D9B" w:rsidRPr="0059054A" w:rsidRDefault="00D04D9B">
      <w:pPr>
        <w:pStyle w:val="Paragrafoelenco"/>
        <w:spacing w:line="257" w:lineRule="auto"/>
        <w:ind w:left="1321"/>
        <w:jc w:val="both"/>
        <w:rPr>
          <w:ins w:id="273" w:author="Giorgio Romeo" w:date="2021-01-01T20:17:00Z"/>
          <w:rFonts w:ascii="Bell MT" w:hAnsi="Bell MT"/>
          <w:sz w:val="28"/>
          <w:szCs w:val="28"/>
          <w:lang w:val="en-GB"/>
          <w:rPrChange w:id="274" w:author="Cristian Sbrolli" w:date="2021-01-02T21:46:00Z">
            <w:rPr>
              <w:ins w:id="275" w:author="Giorgio Romeo" w:date="2021-01-01T20:17:00Z"/>
              <w:lang w:val="en-GB"/>
            </w:rPr>
          </w:rPrChange>
        </w:rPr>
        <w:pPrChange w:id="276" w:author="Cristian Sbrolli" w:date="2021-01-02T21:46:00Z">
          <w:pPr>
            <w:pStyle w:val="Paragrafoelenco"/>
            <w:numPr>
              <w:numId w:val="4"/>
            </w:numPr>
            <w:spacing w:line="257" w:lineRule="auto"/>
            <w:ind w:left="1321" w:hanging="357"/>
            <w:jc w:val="both"/>
          </w:pPr>
        </w:pPrChange>
      </w:pPr>
      <w:ins w:id="277" w:author="Giorgio Romeo" w:date="2021-01-01T20:17:00Z">
        <w:r w:rsidRPr="00B50293">
          <w:rPr>
            <w:rFonts w:ascii="Bell MT" w:hAnsi="Bell MT"/>
            <w:sz w:val="28"/>
            <w:szCs w:val="28"/>
            <w:lang w:val="en-GB"/>
          </w:rPr>
          <w:t>Issues, through its interfaces, the functionalities of controlling how many customers can enter in the store</w:t>
        </w:r>
      </w:ins>
      <w:ins w:id="278" w:author="Cristian Sbrolli" w:date="2021-01-02T21:46:00Z">
        <w:r w:rsidR="0059054A">
          <w:rPr>
            <w:rFonts w:ascii="Bell MT" w:hAnsi="Bell MT"/>
            <w:sz w:val="28"/>
            <w:szCs w:val="28"/>
            <w:lang w:val="en-GB"/>
          </w:rPr>
          <w:t xml:space="preserve"> and </w:t>
        </w:r>
      </w:ins>
      <w:ins w:id="279" w:author="Giorgio Romeo" w:date="2021-01-01T20:17:00Z">
        <w:del w:id="280"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281" w:author="Cristian Sbrolli" w:date="2021-01-02T21:46:00Z">
        <w:r w:rsidR="0059054A">
          <w:rPr>
            <w:rFonts w:ascii="Bell MT" w:hAnsi="Bell MT"/>
            <w:sz w:val="28"/>
            <w:szCs w:val="28"/>
            <w:lang w:val="en-GB"/>
          </w:rPr>
          <w:t>. It also provides</w:t>
        </w:r>
      </w:ins>
      <w:ins w:id="282" w:author="Giorgio Romeo" w:date="2021-01-01T20:17:00Z">
        <w:del w:id="283"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284" w:author="Cristian Sbrolli" w:date="2021-01-02T21:46:00Z">
              <w:rPr>
                <w:lang w:val="en-GB"/>
              </w:rPr>
            </w:rPrChange>
          </w:rPr>
          <w:t xml:space="preserve"> the statistics </w:t>
        </w:r>
        <w:del w:id="285" w:author="Cristian Sbrolli" w:date="2021-01-02T21:46:00Z">
          <w:r w:rsidRPr="0059054A" w:rsidDel="0059054A">
            <w:rPr>
              <w:rFonts w:ascii="Bell MT" w:hAnsi="Bell MT"/>
              <w:sz w:val="28"/>
              <w:szCs w:val="28"/>
              <w:lang w:val="en-GB"/>
              <w:rPrChange w:id="286" w:author="Cristian Sbrolli" w:date="2021-01-02T21:46:00Z">
                <w:rPr>
                  <w:lang w:val="en-GB"/>
                </w:rPr>
              </w:rPrChange>
            </w:rPr>
            <w:delText>regarding</w:delText>
          </w:r>
        </w:del>
        <w:del w:id="287" w:author="Cristian Sbrolli" w:date="2021-01-02T21:45:00Z">
          <w:r w:rsidRPr="0059054A" w:rsidDel="0059054A">
            <w:rPr>
              <w:rFonts w:ascii="Bell MT" w:hAnsi="Bell MT"/>
              <w:sz w:val="28"/>
              <w:szCs w:val="28"/>
              <w:lang w:val="en-GB"/>
              <w:rPrChange w:id="288" w:author="Cristian Sbrolli" w:date="2021-01-02T21:46:00Z">
                <w:rPr>
                  <w:lang w:val="en-GB"/>
                </w:rPr>
              </w:rPrChange>
            </w:rPr>
            <w:delText xml:space="preserve"> all</w:delText>
          </w:r>
        </w:del>
      </w:ins>
      <w:ins w:id="289" w:author="Cristian Sbrolli" w:date="2021-01-02T21:46:00Z">
        <w:r w:rsidR="0059054A">
          <w:rPr>
            <w:rFonts w:ascii="Bell MT" w:hAnsi="Bell MT"/>
            <w:sz w:val="28"/>
            <w:szCs w:val="28"/>
            <w:lang w:val="en-GB"/>
          </w:rPr>
          <w:t>as average</w:t>
        </w:r>
      </w:ins>
      <w:ins w:id="290" w:author="Giorgio Romeo" w:date="2021-01-01T20:17:00Z">
        <w:r w:rsidRPr="0059054A">
          <w:rPr>
            <w:rFonts w:ascii="Bell MT" w:hAnsi="Bell MT"/>
            <w:sz w:val="28"/>
            <w:szCs w:val="28"/>
            <w:lang w:val="en-GB"/>
            <w:rPrChange w:id="291" w:author="Cristian Sbrolli" w:date="2021-01-02T21:46:00Z">
              <w:rPr>
                <w:lang w:val="en-GB"/>
              </w:rPr>
            </w:rPrChange>
          </w:rPr>
          <w:t xml:space="preserve"> entrances</w:t>
        </w:r>
      </w:ins>
      <w:ins w:id="292" w:author="Cristian Sbrolli" w:date="2021-01-02T21:46:00Z">
        <w:r w:rsidR="0059054A">
          <w:rPr>
            <w:rFonts w:ascii="Bell MT" w:hAnsi="Bell MT"/>
            <w:sz w:val="28"/>
            <w:szCs w:val="28"/>
            <w:lang w:val="en-GB"/>
          </w:rPr>
          <w:t xml:space="preserve"> per time range</w:t>
        </w:r>
      </w:ins>
      <w:ins w:id="293" w:author="Cristian Sbrolli" w:date="2021-01-02T21:45:00Z">
        <w:r w:rsidR="0059054A" w:rsidRPr="0059054A">
          <w:rPr>
            <w:rFonts w:ascii="Bell MT" w:hAnsi="Bell MT"/>
            <w:sz w:val="28"/>
            <w:szCs w:val="28"/>
            <w:lang w:val="en-GB"/>
            <w:rPrChange w:id="294" w:author="Cristian Sbrolli" w:date="2021-01-02T21:46:00Z">
              <w:rPr>
                <w:lang w:val="en-GB"/>
              </w:rPr>
            </w:rPrChange>
          </w:rPr>
          <w:t>, average duration of shopping</w:t>
        </w:r>
      </w:ins>
      <w:ins w:id="295" w:author="Cristian Sbrolli" w:date="2021-01-02T21:47:00Z">
        <w:r w:rsidR="0059054A">
          <w:rPr>
            <w:rFonts w:ascii="Bell MT" w:hAnsi="Bell MT"/>
            <w:sz w:val="28"/>
            <w:szCs w:val="28"/>
            <w:lang w:val="en-GB"/>
          </w:rPr>
          <w:t>, most selected items in shopping lists (for visit only).</w:t>
        </w:r>
      </w:ins>
      <w:ins w:id="296" w:author="Giorgio Romeo" w:date="2021-01-01T20:17:00Z">
        <w:del w:id="297" w:author="Cristian Sbrolli" w:date="2021-01-02T21:47:00Z">
          <w:r w:rsidRPr="0059054A" w:rsidDel="0059054A">
            <w:rPr>
              <w:rFonts w:ascii="Bell MT" w:hAnsi="Bell MT"/>
              <w:sz w:val="28"/>
              <w:szCs w:val="28"/>
              <w:lang w:val="en-GB"/>
              <w:rPrChange w:id="298" w:author="Cristian Sbrolli" w:date="2021-01-02T21:46:00Z">
                <w:rPr>
                  <w:lang w:val="en-GB"/>
                </w:rPr>
              </w:rPrChange>
            </w:rPr>
            <w:delText xml:space="preserve"> </w:delText>
          </w:r>
        </w:del>
        <w:del w:id="299" w:author="Cristian Sbrolli" w:date="2021-01-02T21:46:00Z">
          <w:r w:rsidRPr="0059054A" w:rsidDel="0059054A">
            <w:rPr>
              <w:rFonts w:ascii="Bell MT" w:hAnsi="Bell MT"/>
              <w:sz w:val="28"/>
              <w:szCs w:val="28"/>
              <w:lang w:val="en-GB"/>
              <w:rPrChange w:id="300" w:author="Cristian Sbrolli" w:date="2021-01-02T21:46:00Z">
                <w:rPr>
                  <w:lang w:val="en-GB"/>
                </w:rPr>
              </w:rPrChange>
            </w:rPr>
            <w:delText>within a certain period.</w:delText>
          </w:r>
        </w:del>
      </w:ins>
    </w:p>
    <w:p w14:paraId="02234F08" w14:textId="7D97C880" w:rsidR="00D04D9B" w:rsidRDefault="00D04D9B" w:rsidP="00D04D9B">
      <w:pPr>
        <w:pStyle w:val="Paragrafoelenco"/>
        <w:spacing w:line="257" w:lineRule="auto"/>
        <w:ind w:left="1321"/>
        <w:jc w:val="both"/>
        <w:rPr>
          <w:ins w:id="301" w:author="Giorgio Romeo" w:date="2021-01-01T20:17:00Z"/>
          <w:rFonts w:ascii="Bell MT" w:hAnsi="Bell MT"/>
          <w:sz w:val="28"/>
          <w:szCs w:val="28"/>
          <w:lang w:val="en-GB"/>
        </w:rPr>
      </w:pPr>
    </w:p>
    <w:p w14:paraId="42F3D62E" w14:textId="1F6C69F8" w:rsidR="00D04D9B" w:rsidRDefault="00D04D9B" w:rsidP="00D04D9B">
      <w:pPr>
        <w:pStyle w:val="Paragrafoelenco"/>
        <w:spacing w:line="257" w:lineRule="auto"/>
        <w:ind w:left="1321"/>
        <w:jc w:val="both"/>
        <w:rPr>
          <w:ins w:id="302" w:author="Giorgio Romeo" w:date="2021-01-01T20:17:00Z"/>
          <w:rFonts w:ascii="Bell MT" w:hAnsi="Bell MT"/>
          <w:sz w:val="28"/>
          <w:szCs w:val="28"/>
          <w:lang w:val="en-GB"/>
        </w:rPr>
      </w:pPr>
    </w:p>
    <w:p w14:paraId="1D2A1EF8" w14:textId="73F2DBB2" w:rsidR="00D04D9B" w:rsidRDefault="00D04D9B" w:rsidP="00D04D9B">
      <w:pPr>
        <w:pStyle w:val="Paragrafoelenco"/>
        <w:spacing w:line="257" w:lineRule="auto"/>
        <w:ind w:left="1321"/>
        <w:jc w:val="both"/>
        <w:rPr>
          <w:ins w:id="303"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304" w:author="Cristian Sbrolli" w:date="2021-01-02T21:44:00Z"/>
          <w:rFonts w:ascii="Bell MT" w:hAnsi="Bell MT"/>
          <w:sz w:val="28"/>
          <w:szCs w:val="28"/>
          <w:lang w:val="en-GB"/>
        </w:rPr>
      </w:pPr>
    </w:p>
    <w:p w14:paraId="7A1DC91E" w14:textId="77777777" w:rsidR="0059054A" w:rsidRDefault="0059054A" w:rsidP="00D04D9B">
      <w:pPr>
        <w:pStyle w:val="Paragrafoelenco"/>
        <w:spacing w:line="257" w:lineRule="auto"/>
        <w:ind w:left="1321"/>
        <w:jc w:val="both"/>
        <w:rPr>
          <w:ins w:id="305"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306" w:author="Cristian Sbrolli" w:date="2021-01-02T21:44:00Z">
            <w:rPr>
              <w:lang w:val="en-GB"/>
            </w:rPr>
          </w:rPrChange>
        </w:rPr>
        <w:pPrChange w:id="307" w:author="Cristian Sbrolli" w:date="2021-01-02T21:44:00Z">
          <w:pPr>
            <w:pStyle w:val="Paragrafoelenco"/>
            <w:numPr>
              <w:numId w:val="4"/>
            </w:numPr>
            <w:spacing w:line="257" w:lineRule="auto"/>
            <w:ind w:left="1321" w:hanging="357"/>
          </w:pPr>
        </w:pPrChange>
      </w:pPr>
    </w:p>
    <w:p w14:paraId="5FEE37E5" w14:textId="77777777" w:rsidR="00B50293" w:rsidRPr="00B50293" w:rsidDel="00D04D9B" w:rsidRDefault="00B50293">
      <w:pPr>
        <w:ind w:left="720"/>
        <w:jc w:val="both"/>
        <w:rPr>
          <w:del w:id="308" w:author="Giorgio Romeo" w:date="2021-01-01T20:18:00Z"/>
          <w:rFonts w:ascii="Bell MT" w:hAnsi="Bell MT"/>
          <w:sz w:val="28"/>
          <w:szCs w:val="28"/>
          <w:lang w:val="en-GB"/>
        </w:rPr>
        <w:pPrChange w:id="309"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310" w:author="Giorgio Romeo" w:date="2021-01-01T20:18:00Z"/>
          <w:rFonts w:ascii="Bell MT" w:hAnsi="Bell MT"/>
          <w:sz w:val="28"/>
          <w:szCs w:val="28"/>
          <w:lang w:val="en-GB"/>
          <w:rPrChange w:id="311" w:author="Giorgio Romeo" w:date="2021-01-01T20:18:00Z">
            <w:rPr>
              <w:ins w:id="312" w:author="Giorgio Romeo" w:date="2021-01-01T20:18:00Z"/>
              <w:lang w:val="en-GB"/>
            </w:rPr>
          </w:rPrChange>
        </w:rPr>
        <w:pPrChange w:id="313" w:author="Giorgio Romeo" w:date="2021-01-01T20:18:00Z">
          <w:pPr>
            <w:pStyle w:val="Paragrafoelenco"/>
            <w:numPr>
              <w:numId w:val="4"/>
            </w:numPr>
            <w:spacing w:line="257" w:lineRule="auto"/>
            <w:ind w:left="1321" w:hanging="357"/>
            <w:jc w:val="both"/>
          </w:pPr>
        </w:pPrChange>
      </w:pPr>
      <w:del w:id="314" w:author="Giorgio Romeo" w:date="2021-01-01T20:18:00Z">
        <w:r w:rsidRPr="00D04D9B" w:rsidDel="00D04D9B">
          <w:rPr>
            <w:rFonts w:ascii="Bell MT" w:hAnsi="Bell MT"/>
            <w:i/>
            <w:iCs/>
            <w:sz w:val="28"/>
            <w:szCs w:val="28"/>
            <w:lang w:val="en-GB"/>
            <w:rPrChange w:id="315"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316" w:author="Giorgio Romeo" w:date="2021-01-01T20:18:00Z">
              <w:rPr>
                <w:i/>
                <w:iCs/>
                <w:lang w:val="en-GB"/>
              </w:rPr>
            </w:rPrChange>
          </w:rPr>
          <w:br/>
        </w:r>
        <w:r w:rsidR="000230B9" w:rsidRPr="00D04D9B" w:rsidDel="00D04D9B">
          <w:rPr>
            <w:rFonts w:ascii="Bell MT" w:hAnsi="Bell MT"/>
            <w:sz w:val="28"/>
            <w:szCs w:val="28"/>
            <w:lang w:val="en-GB"/>
            <w:rPrChange w:id="317"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318"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319" w:author="Giorgio Romeo" w:date="2021-01-01T20:18:00Z">
              <w:rPr>
                <w:lang w:val="en-GB"/>
              </w:rPr>
            </w:rPrChange>
          </w:rPr>
          <w:delText xml:space="preserve">QRCodes </w:delText>
        </w:r>
        <w:r w:rsidR="004D0DBB" w:rsidRPr="00D04D9B" w:rsidDel="00D04D9B">
          <w:rPr>
            <w:rFonts w:ascii="Bell MT" w:hAnsi="Bell MT"/>
            <w:sz w:val="28"/>
            <w:szCs w:val="28"/>
            <w:lang w:val="en-GB"/>
            <w:rPrChange w:id="320"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321" w:author="Giorgio Romeo" w:date="2021-01-01T20:18:00Z">
              <w:rPr>
                <w:lang w:val="en-GB"/>
              </w:rPr>
            </w:rPrChange>
          </w:rPr>
          <w:delText xml:space="preserve"> </w:delText>
        </w:r>
        <w:r w:rsidR="004D0DBB" w:rsidRPr="00D04D9B" w:rsidDel="00D04D9B">
          <w:rPr>
            <w:rFonts w:ascii="Bell MT" w:hAnsi="Bell MT"/>
            <w:sz w:val="28"/>
            <w:szCs w:val="28"/>
            <w:lang w:val="en-GB"/>
            <w:rPrChange w:id="322"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323" w:author="Giorgio Romeo" w:date="2021-01-01T20:18:00Z">
              <w:rPr>
                <w:lang w:val="en-GB"/>
              </w:rPr>
            </w:rPrChange>
          </w:rPr>
          <w:delText xml:space="preserve"> </w:delText>
        </w:r>
        <w:r w:rsidR="004D0DBB" w:rsidRPr="00D04D9B" w:rsidDel="00D04D9B">
          <w:rPr>
            <w:rFonts w:ascii="Bell MT" w:hAnsi="Bell MT"/>
            <w:sz w:val="28"/>
            <w:szCs w:val="28"/>
            <w:lang w:val="en-GB"/>
            <w:rPrChange w:id="324" w:author="Giorgio Romeo" w:date="2021-01-01T20:18:00Z">
              <w:rPr>
                <w:lang w:val="en-GB"/>
              </w:rPr>
            </w:rPrChange>
          </w:rPr>
          <w:delText>in that timeslot.</w:delText>
        </w:r>
        <w:r w:rsidRPr="00D04D9B" w:rsidDel="00D04D9B">
          <w:rPr>
            <w:rFonts w:ascii="Bell MT" w:hAnsi="Bell MT"/>
            <w:sz w:val="28"/>
            <w:szCs w:val="28"/>
            <w:lang w:val="en-GB"/>
            <w:rPrChange w:id="325" w:author="Giorgio Romeo" w:date="2021-01-01T20:18:00Z">
              <w:rPr>
                <w:lang w:val="en-GB"/>
              </w:rPr>
            </w:rPrChange>
          </w:rPr>
          <w:br/>
        </w:r>
        <w:r w:rsidR="004D0DBB" w:rsidRPr="00D04D9B" w:rsidDel="00D04D9B">
          <w:rPr>
            <w:rFonts w:ascii="Bell MT" w:hAnsi="Bell MT"/>
            <w:sz w:val="28"/>
            <w:szCs w:val="28"/>
            <w:lang w:val="en-GB"/>
            <w:rPrChange w:id="326"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057D48" w:rsidRDefault="00D04D9B" w:rsidP="00D04D9B">
      <w:pPr>
        <w:pStyle w:val="Paragrafoelenco"/>
        <w:numPr>
          <w:ilvl w:val="0"/>
          <w:numId w:val="4"/>
        </w:numPr>
        <w:spacing w:line="257" w:lineRule="auto"/>
        <w:ind w:left="1321" w:hanging="357"/>
        <w:jc w:val="both"/>
        <w:rPr>
          <w:ins w:id="327" w:author="Giorgio Romeo" w:date="2021-01-01T20:18:00Z"/>
          <w:rFonts w:ascii="Bell MT" w:hAnsi="Bell MT"/>
          <w:b/>
          <w:bCs/>
          <w:sz w:val="28"/>
          <w:szCs w:val="28"/>
          <w:lang w:val="en-GB"/>
          <w:rPrChange w:id="328" w:author="Giorgio Romeo" w:date="2021-01-04T10:27:00Z">
            <w:rPr>
              <w:ins w:id="329" w:author="Giorgio Romeo" w:date="2021-01-01T20:18:00Z"/>
              <w:rFonts w:ascii="Bell MT" w:hAnsi="Bell MT"/>
              <w:i/>
              <w:iCs/>
              <w:sz w:val="28"/>
              <w:szCs w:val="28"/>
              <w:lang w:val="en-GB"/>
            </w:rPr>
          </w:rPrChange>
        </w:rPr>
      </w:pPr>
      <w:ins w:id="330" w:author="Giorgio Romeo" w:date="2021-01-01T20:18:00Z">
        <w:r w:rsidRPr="00057D48">
          <w:rPr>
            <w:rFonts w:ascii="Bell MT" w:hAnsi="Bell MT"/>
            <w:b/>
            <w:bCs/>
            <w:i/>
            <w:iCs/>
            <w:sz w:val="28"/>
            <w:szCs w:val="28"/>
            <w:lang w:val="en-GB"/>
            <w:rPrChange w:id="331" w:author="Giorgio Romeo" w:date="2021-01-04T10:27:00Z">
              <w:rPr>
                <w:rFonts w:ascii="Bell MT" w:hAnsi="Bell MT"/>
                <w:i/>
                <w:iCs/>
                <w:sz w:val="28"/>
                <w:szCs w:val="28"/>
                <w:lang w:val="en-GB"/>
              </w:rPr>
            </w:rPrChange>
          </w:rPr>
          <w:t>Queue Manager</w:t>
        </w:r>
      </w:ins>
    </w:p>
    <w:p w14:paraId="3371656F" w14:textId="2E73E3EA" w:rsidR="00D04D9B" w:rsidRPr="00E912F0" w:rsidDel="00E912F0" w:rsidRDefault="00D04D9B">
      <w:pPr>
        <w:pStyle w:val="Paragrafoelenco"/>
        <w:spacing w:line="257" w:lineRule="auto"/>
        <w:ind w:left="1321"/>
        <w:jc w:val="both"/>
        <w:rPr>
          <w:del w:id="332" w:author="Giorgio Romeo" w:date="2021-01-01T20:20:00Z"/>
          <w:rFonts w:ascii="Bell MT" w:hAnsi="Bell MT"/>
          <w:sz w:val="28"/>
          <w:szCs w:val="28"/>
          <w:lang w:val="en-GB"/>
          <w:rPrChange w:id="333" w:author="Giorgio Romeo" w:date="2021-01-01T20:19:00Z">
            <w:rPr>
              <w:del w:id="334" w:author="Giorgio Romeo" w:date="2021-01-01T20:20:00Z"/>
              <w:lang w:val="en-GB"/>
            </w:rPr>
          </w:rPrChange>
        </w:rPr>
        <w:pPrChange w:id="335" w:author="Giorgio Romeo" w:date="2021-01-01T20:19:00Z">
          <w:pPr>
            <w:pStyle w:val="Paragrafoelenco"/>
            <w:numPr>
              <w:numId w:val="4"/>
            </w:numPr>
            <w:spacing w:line="257" w:lineRule="auto"/>
            <w:ind w:left="1321" w:hanging="357"/>
          </w:pPr>
        </w:pPrChange>
      </w:pPr>
      <w:ins w:id="336"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337" w:author="Giorgio Romeo" w:date="2021-01-01T20:19:00Z">
        <w:r w:rsidR="00E912F0">
          <w:rPr>
            <w:rFonts w:ascii="Bell MT" w:hAnsi="Bell MT"/>
            <w:sz w:val="28"/>
            <w:szCs w:val="28"/>
            <w:lang w:val="en-GB"/>
          </w:rPr>
          <w:t xml:space="preserve"> c</w:t>
        </w:r>
      </w:ins>
      <w:ins w:id="338" w:author="Giorgio Romeo" w:date="2021-01-01T20:18:00Z">
        <w:r>
          <w:rPr>
            <w:rFonts w:ascii="Bell MT" w:hAnsi="Bell MT"/>
            <w:sz w:val="28"/>
            <w:szCs w:val="28"/>
            <w:lang w:val="en-GB"/>
          </w:rPr>
          <w:t>odes for new tickets and visits, assigning them to available timeslots, and checks QR</w:t>
        </w:r>
      </w:ins>
      <w:ins w:id="339" w:author="Giorgio Romeo" w:date="2021-01-01T20:19:00Z">
        <w:r w:rsidR="00E912F0">
          <w:rPr>
            <w:rFonts w:ascii="Bell MT" w:hAnsi="Bell MT"/>
            <w:sz w:val="28"/>
            <w:szCs w:val="28"/>
            <w:lang w:val="en-GB"/>
          </w:rPr>
          <w:t xml:space="preserve"> c</w:t>
        </w:r>
      </w:ins>
      <w:ins w:id="340"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341"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342" w:author="Giorgio Romeo" w:date="2021-01-01T20:19:00Z">
              <w:rPr>
                <w:lang w:val="en-GB"/>
              </w:rPr>
            </w:rPrChange>
          </w:rPr>
          <w:t>ith respect to</w:t>
        </w:r>
        <w:r w:rsidRPr="00E912F0">
          <w:rPr>
            <w:rFonts w:ascii="Bell MT" w:hAnsi="Bell MT"/>
            <w:sz w:val="28"/>
            <w:szCs w:val="28"/>
            <w:lang w:val="en-GB"/>
            <w:rPrChange w:id="343" w:author="Giorgio Romeo" w:date="2021-01-01T20:19:00Z">
              <w:rPr>
                <w:lang w:val="en-GB"/>
              </w:rPr>
            </w:rPrChange>
          </w:rPr>
          <w:t xml:space="preserve"> the previous one, that could optimize the duration of timeslots based on the average shopping duration.</w:t>
        </w:r>
      </w:ins>
      <w:ins w:id="344" w:author="Cristian Sbrolli" w:date="2021-01-02T21:47:00Z">
        <w:r w:rsidR="00E6172C">
          <w:rPr>
            <w:rFonts w:ascii="Bell MT" w:hAnsi="Bell MT"/>
            <w:sz w:val="28"/>
            <w:szCs w:val="28"/>
            <w:lang w:val="en-GB"/>
          </w:rPr>
          <w:t xml:space="preserve"> T</w:t>
        </w:r>
      </w:ins>
      <w:ins w:id="345" w:author="Cristian Sbrolli" w:date="2021-01-02T21:48:00Z">
        <w:r w:rsidR="00E6172C">
          <w:rPr>
            <w:rFonts w:ascii="Bell MT" w:hAnsi="Bell MT"/>
            <w:sz w:val="28"/>
            <w:szCs w:val="28"/>
            <w:lang w:val="en-GB"/>
          </w:rPr>
          <w:t xml:space="preserve">o have a </w:t>
        </w:r>
      </w:ins>
      <w:ins w:id="346" w:author="Cristian Sbrolli" w:date="2021-01-02T21:49:00Z">
        <w:del w:id="347" w:author="Giorgio Romeo" w:date="2021-01-03T22:41:00Z">
          <w:r w:rsidR="00E6172C" w:rsidDel="00C97095">
            <w:rPr>
              <w:rFonts w:ascii="Bell MT" w:hAnsi="Bell MT"/>
              <w:sz w:val="28"/>
              <w:szCs w:val="28"/>
              <w:lang w:val="en-GB"/>
            </w:rPr>
            <w:delText>more clear</w:delText>
          </w:r>
        </w:del>
      </w:ins>
      <w:ins w:id="348" w:author="Giorgio Romeo" w:date="2021-01-03T22:41:00Z">
        <w:r w:rsidR="00C97095">
          <w:rPr>
            <w:rFonts w:ascii="Bell MT" w:hAnsi="Bell MT"/>
            <w:sz w:val="28"/>
            <w:szCs w:val="28"/>
            <w:lang w:val="en-GB"/>
          </w:rPr>
          <w:t>clearer</w:t>
        </w:r>
      </w:ins>
      <w:ins w:id="349" w:author="Cristian Sbrolli" w:date="2021-01-02T21:49:00Z">
        <w:r w:rsidR="00E6172C">
          <w:rPr>
            <w:rFonts w:ascii="Bell MT" w:hAnsi="Bell MT"/>
            <w:sz w:val="28"/>
            <w:szCs w:val="28"/>
            <w:lang w:val="en-GB"/>
          </w:rPr>
          <w:t xml:space="preserve"> understanding of how the timeslot system works, see the referenced </w:t>
        </w:r>
        <w:commentRangeStart w:id="350"/>
        <w:r w:rsidR="00E6172C">
          <w:rPr>
            <w:rFonts w:ascii="Bell MT" w:hAnsi="Bell MT"/>
            <w:sz w:val="28"/>
            <w:szCs w:val="28"/>
            <w:lang w:val="en-GB"/>
          </w:rPr>
          <w:t>document</w:t>
        </w:r>
      </w:ins>
      <w:commentRangeEnd w:id="350"/>
      <w:ins w:id="351" w:author="Cristian Sbrolli" w:date="2021-01-03T22:56:00Z">
        <w:r w:rsidR="00E35DEF">
          <w:rPr>
            <w:rStyle w:val="Rimandocommento"/>
          </w:rPr>
          <w:commentReference w:id="350"/>
        </w:r>
      </w:ins>
      <w:ins w:id="352" w:author="Cristian Sbrolli" w:date="2021-01-02T21:50:00Z">
        <w:r w:rsidR="00E6172C">
          <w:rPr>
            <w:rFonts w:ascii="Bell MT" w:hAnsi="Bell MT"/>
            <w:sz w:val="28"/>
            <w:szCs w:val="28"/>
            <w:lang w:val="en-GB"/>
          </w:rPr>
          <w:t>.</w:t>
        </w:r>
      </w:ins>
    </w:p>
    <w:p w14:paraId="2CF99300" w14:textId="2EF4086C" w:rsidR="00B50293" w:rsidRPr="00E912F0" w:rsidRDefault="00B50293">
      <w:pPr>
        <w:pStyle w:val="Paragrafoelenco"/>
        <w:spacing w:line="257" w:lineRule="auto"/>
        <w:ind w:left="1321"/>
        <w:jc w:val="both"/>
        <w:rPr>
          <w:ins w:id="353" w:author="Giorgio Romeo" w:date="2021-01-01T20:19:00Z"/>
          <w:lang w:val="en-GB"/>
        </w:rPr>
        <w:pPrChange w:id="354" w:author="Giorgio Romeo" w:date="2021-01-01T20:20:00Z">
          <w:pPr>
            <w:pStyle w:val="Paragrafoelenco"/>
            <w:numPr>
              <w:numId w:val="4"/>
            </w:numPr>
            <w:spacing w:line="257" w:lineRule="auto"/>
            <w:ind w:left="1321" w:hanging="357"/>
            <w:jc w:val="both"/>
          </w:pPr>
        </w:pPrChange>
      </w:pPr>
      <w:del w:id="355" w:author="Giorgio Romeo" w:date="2021-01-01T20:19:00Z">
        <w:r w:rsidRPr="00E912F0" w:rsidDel="00E912F0">
          <w:rPr>
            <w:i/>
            <w:iCs/>
            <w:lang w:val="en-GB"/>
          </w:rPr>
          <w:delText>Location Module</w:delText>
        </w:r>
      </w:del>
      <w:del w:id="356" w:author="Giorgio Romeo" w:date="2021-01-01T20:20:00Z">
        <w:r w:rsidRPr="00E912F0" w:rsidDel="00E912F0">
          <w:rPr>
            <w:lang w:val="en-GB"/>
          </w:rPr>
          <w:br/>
        </w:r>
      </w:del>
      <w:moveFromRangeStart w:id="357" w:author="Giorgio Romeo" w:date="2021-01-01T20:20:00Z" w:name="move60424821"/>
      <w:moveFrom w:id="358"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57"/>
    </w:p>
    <w:p w14:paraId="47BB2900" w14:textId="08E012FA" w:rsidR="00E912F0" w:rsidRPr="00057D48" w:rsidRDefault="00E912F0" w:rsidP="00E912F0">
      <w:pPr>
        <w:pStyle w:val="Paragrafoelenco"/>
        <w:numPr>
          <w:ilvl w:val="0"/>
          <w:numId w:val="4"/>
        </w:numPr>
        <w:spacing w:line="257" w:lineRule="auto"/>
        <w:ind w:left="1321" w:hanging="357"/>
        <w:jc w:val="both"/>
        <w:rPr>
          <w:ins w:id="359" w:author="Giorgio Romeo" w:date="2021-01-01T20:20:00Z"/>
          <w:rFonts w:ascii="Bell MT" w:hAnsi="Bell MT"/>
          <w:b/>
          <w:bCs/>
          <w:sz w:val="28"/>
          <w:szCs w:val="28"/>
          <w:lang w:val="en-GB"/>
          <w:rPrChange w:id="360" w:author="Giorgio Romeo" w:date="2021-01-04T10:27:00Z">
            <w:rPr>
              <w:ins w:id="361" w:author="Giorgio Romeo" w:date="2021-01-01T20:20:00Z"/>
              <w:rFonts w:ascii="Bell MT" w:hAnsi="Bell MT"/>
              <w:i/>
              <w:iCs/>
              <w:sz w:val="28"/>
              <w:szCs w:val="28"/>
              <w:lang w:val="en-GB"/>
            </w:rPr>
          </w:rPrChange>
        </w:rPr>
      </w:pPr>
      <w:ins w:id="362" w:author="Giorgio Romeo" w:date="2021-01-01T20:19:00Z">
        <w:r w:rsidRPr="00057D48">
          <w:rPr>
            <w:rFonts w:ascii="Bell MT" w:hAnsi="Bell MT"/>
            <w:b/>
            <w:bCs/>
            <w:i/>
            <w:iCs/>
            <w:sz w:val="28"/>
            <w:szCs w:val="28"/>
            <w:lang w:val="en-GB"/>
            <w:rPrChange w:id="363" w:author="Giorgio Romeo" w:date="2021-01-04T10:27:00Z">
              <w:rPr>
                <w:rFonts w:ascii="Bell MT" w:hAnsi="Bell MT"/>
                <w:i/>
                <w:iCs/>
                <w:sz w:val="28"/>
                <w:szCs w:val="28"/>
                <w:lang w:val="en-GB"/>
              </w:rPr>
            </w:rPrChange>
          </w:rPr>
          <w:t>Location Module</w:t>
        </w:r>
      </w:ins>
    </w:p>
    <w:p w14:paraId="1744C8FB" w14:textId="44DEF596" w:rsidR="00E912F0" w:rsidDel="00E912F0" w:rsidRDefault="00E912F0">
      <w:pPr>
        <w:pStyle w:val="Paragrafoelenco"/>
        <w:spacing w:line="257" w:lineRule="auto"/>
        <w:ind w:left="1321"/>
        <w:jc w:val="both"/>
        <w:rPr>
          <w:del w:id="364" w:author="Giorgio Romeo" w:date="2021-01-01T20:20:00Z"/>
          <w:rFonts w:ascii="Bell MT" w:hAnsi="Bell MT"/>
          <w:sz w:val="28"/>
          <w:szCs w:val="28"/>
          <w:lang w:val="en-GB"/>
        </w:rPr>
        <w:pPrChange w:id="365" w:author="Giorgio Romeo" w:date="2021-01-01T20:20:00Z">
          <w:pPr>
            <w:pStyle w:val="Paragrafoelenco"/>
            <w:numPr>
              <w:numId w:val="4"/>
            </w:numPr>
            <w:spacing w:line="257" w:lineRule="auto"/>
            <w:ind w:left="1321" w:hanging="357"/>
          </w:pPr>
        </w:pPrChange>
      </w:pPr>
      <w:moveToRangeStart w:id="366" w:author="Giorgio Romeo" w:date="2021-01-01T20:20:00Z" w:name="move60424821"/>
      <w:moveTo w:id="367"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366"/>
    </w:p>
    <w:p w14:paraId="7C360DDC" w14:textId="1CC78E06" w:rsidR="00D174AE" w:rsidRPr="00E912F0" w:rsidRDefault="00D174AE">
      <w:pPr>
        <w:pStyle w:val="Paragrafoelenco"/>
        <w:spacing w:line="257" w:lineRule="auto"/>
        <w:ind w:left="1321"/>
        <w:jc w:val="both"/>
        <w:rPr>
          <w:ins w:id="368" w:author="Giorgio Romeo" w:date="2021-01-01T20:20:00Z"/>
          <w:lang w:val="en-GB"/>
        </w:rPr>
        <w:pPrChange w:id="369" w:author="Giorgio Romeo" w:date="2021-01-01T20:20:00Z">
          <w:pPr>
            <w:pStyle w:val="Paragrafoelenco"/>
            <w:numPr>
              <w:numId w:val="4"/>
            </w:numPr>
            <w:spacing w:line="257" w:lineRule="auto"/>
            <w:ind w:left="1321" w:hanging="357"/>
            <w:jc w:val="both"/>
          </w:pPr>
        </w:pPrChange>
      </w:pPr>
      <w:del w:id="370"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057D48" w:rsidRDefault="00E912F0" w:rsidP="00E912F0">
      <w:pPr>
        <w:pStyle w:val="Paragrafoelenco"/>
        <w:numPr>
          <w:ilvl w:val="0"/>
          <w:numId w:val="4"/>
        </w:numPr>
        <w:spacing w:line="257" w:lineRule="auto"/>
        <w:ind w:left="1321" w:hanging="357"/>
        <w:jc w:val="both"/>
        <w:rPr>
          <w:ins w:id="371" w:author="Giorgio Romeo" w:date="2021-01-01T20:20:00Z"/>
          <w:rFonts w:ascii="Bell MT" w:hAnsi="Bell MT"/>
          <w:b/>
          <w:bCs/>
          <w:sz w:val="28"/>
          <w:szCs w:val="28"/>
          <w:lang w:val="en-GB"/>
          <w:rPrChange w:id="372" w:author="Giorgio Romeo" w:date="2021-01-04T10:27:00Z">
            <w:rPr>
              <w:ins w:id="373" w:author="Giorgio Romeo" w:date="2021-01-01T20:20:00Z"/>
              <w:rFonts w:ascii="Bell MT" w:hAnsi="Bell MT"/>
              <w:i/>
              <w:iCs/>
              <w:sz w:val="28"/>
              <w:szCs w:val="28"/>
              <w:lang w:val="en-GB"/>
            </w:rPr>
          </w:rPrChange>
        </w:rPr>
      </w:pPr>
      <w:ins w:id="374" w:author="Giorgio Romeo" w:date="2021-01-01T20:20:00Z">
        <w:r w:rsidRPr="00057D48">
          <w:rPr>
            <w:rFonts w:ascii="Bell MT" w:hAnsi="Bell MT"/>
            <w:b/>
            <w:bCs/>
            <w:i/>
            <w:iCs/>
            <w:sz w:val="28"/>
            <w:szCs w:val="28"/>
            <w:lang w:val="en-GB"/>
            <w:rPrChange w:id="375" w:author="Giorgio Romeo" w:date="2021-01-04T10:27:00Z">
              <w:rPr>
                <w:rFonts w:ascii="Bell MT" w:hAnsi="Bell MT"/>
                <w:i/>
                <w:iCs/>
                <w:sz w:val="28"/>
                <w:szCs w:val="28"/>
                <w:lang w:val="en-GB"/>
              </w:rPr>
            </w:rPrChange>
          </w:rPr>
          <w:t>Data Service</w:t>
        </w:r>
      </w:ins>
    </w:p>
    <w:p w14:paraId="0926BC42" w14:textId="21510D65" w:rsidR="00E912F0" w:rsidRDefault="00E912F0">
      <w:pPr>
        <w:pStyle w:val="Paragrafoelenco"/>
        <w:spacing w:line="257" w:lineRule="auto"/>
        <w:ind w:left="1321"/>
        <w:jc w:val="both"/>
        <w:rPr>
          <w:ins w:id="376" w:author="Giorgio Romeo" w:date="2021-01-01T20:20:00Z"/>
          <w:rFonts w:ascii="Bell MT" w:hAnsi="Bell MT"/>
          <w:sz w:val="28"/>
          <w:szCs w:val="28"/>
          <w:lang w:val="en-GB"/>
        </w:rPr>
        <w:pPrChange w:id="377" w:author="Giorgio Romeo" w:date="2021-01-01T20:20:00Z">
          <w:pPr>
            <w:pStyle w:val="Paragrafoelenco"/>
            <w:numPr>
              <w:numId w:val="4"/>
            </w:numPr>
            <w:spacing w:line="257" w:lineRule="auto"/>
            <w:ind w:left="1321" w:hanging="357"/>
            <w:jc w:val="both"/>
          </w:pPr>
        </w:pPrChange>
      </w:pPr>
      <w:ins w:id="378"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379" w:author="Cristian Sbrolli" w:date="2021-01-02T21:50:00Z">
          <w:r w:rsidRPr="00634813" w:rsidDel="00E6172C">
            <w:rPr>
              <w:rFonts w:ascii="Bell MT" w:hAnsi="Bell MT"/>
              <w:sz w:val="28"/>
              <w:szCs w:val="28"/>
              <w:lang w:val="en-GB"/>
            </w:rPr>
            <w:delText>every operation needed</w:delText>
          </w:r>
        </w:del>
      </w:ins>
      <w:ins w:id="380" w:author="Cristian Sbrolli" w:date="2021-01-02T21:50:00Z">
        <w:r w:rsidR="00E6172C">
          <w:rPr>
            <w:rFonts w:ascii="Bell MT" w:hAnsi="Bell MT"/>
            <w:sz w:val="28"/>
            <w:szCs w:val="28"/>
            <w:lang w:val="en-GB"/>
          </w:rPr>
          <w:t>needed operations</w:t>
        </w:r>
      </w:ins>
      <w:ins w:id="381" w:author="Giorgio Romeo" w:date="2021-01-01T20:20:00Z">
        <w:r w:rsidRPr="00634813">
          <w:rPr>
            <w:rFonts w:ascii="Bell MT" w:hAnsi="Bell MT"/>
            <w:sz w:val="28"/>
            <w:szCs w:val="28"/>
            <w:lang w:val="en-GB"/>
          </w:rPr>
          <w:t>.</w:t>
        </w:r>
      </w:ins>
    </w:p>
    <w:p w14:paraId="56334D3B" w14:textId="77777777" w:rsidR="00E912F0" w:rsidRPr="00634813" w:rsidRDefault="00E912F0">
      <w:pPr>
        <w:pStyle w:val="Paragrafoelenco"/>
        <w:spacing w:line="257" w:lineRule="auto"/>
        <w:ind w:left="1321"/>
        <w:jc w:val="both"/>
        <w:rPr>
          <w:rFonts w:ascii="Bell MT" w:hAnsi="Bell MT"/>
          <w:sz w:val="28"/>
          <w:szCs w:val="28"/>
          <w:lang w:val="en-GB"/>
        </w:rPr>
        <w:pPrChange w:id="382" w:author="Giorgio Romeo" w:date="2021-01-01T20:20:00Z">
          <w:pPr>
            <w:pStyle w:val="Paragrafoelenco"/>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0F9A400E" w:rsidR="00D174AE" w:rsidRDefault="00D174AE" w:rsidP="00634813">
      <w:pPr>
        <w:rPr>
          <w:ins w:id="383" w:author="Giorgio Romeo" w:date="2021-01-04T10:25:00Z"/>
          <w:rFonts w:ascii="Bell MT" w:hAnsi="Bell MT"/>
          <w:sz w:val="28"/>
          <w:szCs w:val="28"/>
          <w:lang w:val="en-GB"/>
        </w:rPr>
      </w:pPr>
    </w:p>
    <w:p w14:paraId="2B981841" w14:textId="77777777" w:rsidR="00057D48" w:rsidRPr="00634813" w:rsidRDefault="00057D48" w:rsidP="00634813">
      <w:pPr>
        <w:rPr>
          <w:rFonts w:ascii="Bell MT" w:hAnsi="Bell MT"/>
          <w:sz w:val="28"/>
          <w:szCs w:val="28"/>
          <w:lang w:val="en-GB"/>
        </w:rPr>
      </w:pPr>
    </w:p>
    <w:p w14:paraId="437157B4" w14:textId="5E0269CA" w:rsidR="00E912F0" w:rsidDel="00C97095" w:rsidRDefault="00E912F0" w:rsidP="00D174AE">
      <w:pPr>
        <w:rPr>
          <w:del w:id="384" w:author="Giorgio Romeo" w:date="2021-01-03T22:38:00Z"/>
          <w:u w:val="single"/>
          <w:lang w:val="en-GB"/>
        </w:rPr>
      </w:pPr>
    </w:p>
    <w:p w14:paraId="75BB473B" w14:textId="1DA1645E" w:rsidR="00D174AE" w:rsidDel="00C97095" w:rsidRDefault="00D174AE" w:rsidP="00634813">
      <w:pPr>
        <w:rPr>
          <w:del w:id="385" w:author="Giorgio Romeo" w:date="2021-01-03T22:38:00Z"/>
          <w:u w:val="single"/>
          <w:lang w:val="en-GB"/>
        </w:rPr>
      </w:pPr>
    </w:p>
    <w:p w14:paraId="6ED99DD6" w14:textId="77777777" w:rsidR="00B50293" w:rsidRPr="00634813" w:rsidDel="00E912F0" w:rsidRDefault="00B50293">
      <w:pPr>
        <w:ind w:left="720"/>
        <w:rPr>
          <w:del w:id="386" w:author="Giorgio Romeo" w:date="2021-01-01T20:22:00Z"/>
          <w:rFonts w:ascii="Bell MT" w:hAnsi="Bell MT"/>
          <w:u w:val="single"/>
          <w:lang w:val="en-GB"/>
        </w:rPr>
        <w:pPrChange w:id="387" w:author="Giorgio Romeo" w:date="2021-01-01T20:22:00Z">
          <w:pPr/>
        </w:pPrChange>
      </w:pPr>
    </w:p>
    <w:p w14:paraId="70B8AF96" w14:textId="539438E6" w:rsidR="00E912F0" w:rsidRDefault="006625AC">
      <w:pPr>
        <w:pStyle w:val="Paragrafoelenco"/>
        <w:jc w:val="both"/>
        <w:rPr>
          <w:ins w:id="388" w:author="Giorgio Romeo" w:date="2021-01-01T20:22:00Z"/>
          <w:rFonts w:ascii="Bell MT" w:hAnsi="Bell MT"/>
          <w:sz w:val="32"/>
          <w:szCs w:val="32"/>
          <w:lang w:val="en-GB"/>
        </w:rPr>
        <w:pPrChange w:id="389" w:author="Giorgio Romeo" w:date="2021-01-01T20:22:00Z">
          <w:pPr>
            <w:pStyle w:val="Paragrafoelenco"/>
            <w:numPr>
              <w:ilvl w:val="1"/>
              <w:numId w:val="1"/>
            </w:numPr>
            <w:ind w:hanging="360"/>
            <w:jc w:val="both"/>
          </w:pPr>
        </w:pPrChange>
      </w:pPr>
      <w:del w:id="390"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391"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Paragrafoelenco"/>
        <w:numPr>
          <w:ilvl w:val="1"/>
          <w:numId w:val="1"/>
        </w:numPr>
        <w:rPr>
          <w:ins w:id="392" w:author="Giorgio Romeo" w:date="2021-01-01T20:21:00Z"/>
          <w:rFonts w:ascii="Bell MT" w:hAnsi="Bell MT"/>
          <w:sz w:val="32"/>
          <w:szCs w:val="32"/>
          <w:lang w:val="en-GB"/>
          <w:rPrChange w:id="393" w:author="Giorgio Romeo" w:date="2021-01-01T20:21:00Z">
            <w:rPr>
              <w:ins w:id="394" w:author="Giorgio Romeo" w:date="2021-01-01T20:21:00Z"/>
              <w:rFonts w:ascii="Bell MT" w:hAnsi="Bell MT"/>
              <w:sz w:val="28"/>
              <w:szCs w:val="28"/>
              <w:lang w:val="en-GB"/>
            </w:rPr>
          </w:rPrChange>
        </w:rPr>
        <w:pPrChange w:id="395" w:author="Giorgio Romeo" w:date="2021-01-01T20:22:00Z">
          <w:pPr>
            <w:pStyle w:val="Paragrafoelenco"/>
            <w:numPr>
              <w:ilvl w:val="1"/>
              <w:numId w:val="1"/>
            </w:numPr>
            <w:ind w:hanging="360"/>
            <w:jc w:val="both"/>
          </w:pPr>
        </w:pPrChange>
      </w:pPr>
      <w:ins w:id="396" w:author="Giorgio Romeo" w:date="2021-01-01T20:22:00Z">
        <w:r w:rsidRPr="00E912F0">
          <w:rPr>
            <w:rFonts w:ascii="Bell MT" w:hAnsi="Bell MT"/>
            <w:i/>
            <w:iCs/>
            <w:sz w:val="32"/>
            <w:szCs w:val="32"/>
            <w:lang w:val="en-GB"/>
            <w:rPrChange w:id="397" w:author="Giorgio Romeo" w:date="2021-01-01T20:22:00Z">
              <w:rPr>
                <w:rFonts w:ascii="Bell MT" w:hAnsi="Bell MT"/>
                <w:sz w:val="32"/>
                <w:szCs w:val="32"/>
                <w:lang w:val="en-GB"/>
              </w:rPr>
            </w:rPrChange>
          </w:rPr>
          <w:lastRenderedPageBreak/>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Paragrafoelenco"/>
        <w:jc w:val="both"/>
        <w:rPr>
          <w:rFonts w:ascii="Bell MT" w:hAnsi="Bell MT"/>
          <w:sz w:val="32"/>
          <w:szCs w:val="32"/>
          <w:lang w:val="en-GB"/>
        </w:rPr>
        <w:pPrChange w:id="398" w:author="Giorgio Romeo" w:date="2021-01-01T20:21:00Z">
          <w:pPr>
            <w:pStyle w:val="Paragrafoelenco"/>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Paragrafoelenco"/>
        <w:numPr>
          <w:ilvl w:val="0"/>
          <w:numId w:val="9"/>
        </w:numPr>
        <w:jc w:val="both"/>
        <w:rPr>
          <w:rFonts w:ascii="Bell MT" w:hAnsi="Bell MT"/>
          <w:sz w:val="28"/>
          <w:szCs w:val="28"/>
          <w:lang w:val="en-GB"/>
        </w:rPr>
        <w:pPrChange w:id="399" w:author="Giorgio Romeo" w:date="2021-01-01T20:20:00Z">
          <w:pPr>
            <w:pStyle w:val="Paragrafoelenco"/>
            <w:numPr>
              <w:numId w:val="9"/>
            </w:numPr>
            <w:ind w:left="1440" w:hanging="360"/>
          </w:pPr>
        </w:pPrChange>
      </w:pPr>
      <w:r>
        <w:rPr>
          <w:rFonts w:ascii="Bell MT" w:hAnsi="Bell MT"/>
          <w:sz w:val="28"/>
          <w:szCs w:val="28"/>
          <w:lang w:val="en-GB"/>
        </w:rPr>
        <w:t xml:space="preserve">With Portable </w:t>
      </w:r>
      <w:proofErr w:type="spellStart"/>
      <w:r>
        <w:rPr>
          <w:rFonts w:ascii="Bell MT" w:hAnsi="Bell MT"/>
          <w:sz w:val="28"/>
          <w:szCs w:val="28"/>
          <w:lang w:val="en-GB"/>
        </w:rPr>
        <w:t>SmartDevice</w:t>
      </w:r>
      <w:proofErr w:type="spellEnd"/>
      <w:r>
        <w:rPr>
          <w:rFonts w:ascii="Bell MT" w:hAnsi="Bell MT"/>
          <w:sz w:val="28"/>
          <w:szCs w:val="28"/>
          <w:lang w:val="en-GB"/>
        </w:rPr>
        <w:t xml:space="preserv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Paragrafoelenco"/>
        <w:numPr>
          <w:ilvl w:val="0"/>
          <w:numId w:val="9"/>
        </w:numPr>
        <w:jc w:val="both"/>
        <w:rPr>
          <w:rFonts w:ascii="Bell MT" w:hAnsi="Bell MT"/>
          <w:sz w:val="28"/>
          <w:szCs w:val="28"/>
          <w:lang w:val="en-GB"/>
        </w:rPr>
        <w:pPrChange w:id="400" w:author="Giorgio Romeo" w:date="2021-01-01T20:20:00Z">
          <w:pPr>
            <w:pStyle w:val="Paragrafoelenco"/>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Paragrafoelenco"/>
        <w:numPr>
          <w:ilvl w:val="0"/>
          <w:numId w:val="9"/>
        </w:numPr>
        <w:jc w:val="both"/>
        <w:rPr>
          <w:rFonts w:ascii="Bell MT" w:hAnsi="Bell MT"/>
          <w:sz w:val="28"/>
          <w:szCs w:val="28"/>
          <w:lang w:val="en-GB"/>
        </w:rPr>
        <w:pPrChange w:id="401" w:author="Giorgio Romeo" w:date="2021-01-01T20:20:00Z">
          <w:pPr>
            <w:pStyle w:val="Paragrafoelenco"/>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Paragrafoelenco"/>
        <w:numPr>
          <w:ilvl w:val="0"/>
          <w:numId w:val="9"/>
        </w:numPr>
        <w:jc w:val="both"/>
        <w:rPr>
          <w:rFonts w:ascii="Bell MT" w:hAnsi="Bell MT"/>
          <w:sz w:val="28"/>
          <w:szCs w:val="28"/>
          <w:lang w:val="en-GB"/>
        </w:rPr>
        <w:pPrChange w:id="402" w:author="Giorgio Romeo" w:date="2021-01-01T20:20:00Z">
          <w:pPr>
            <w:pStyle w:val="Paragrafoelenco"/>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Paragrafoelenco"/>
        <w:numPr>
          <w:ilvl w:val="0"/>
          <w:numId w:val="9"/>
        </w:numPr>
        <w:jc w:val="both"/>
        <w:rPr>
          <w:del w:id="403" w:author="Giorgio Romeo" w:date="2021-01-03T00:02:00Z"/>
          <w:rFonts w:ascii="Bell MT" w:hAnsi="Bell MT"/>
          <w:sz w:val="28"/>
          <w:szCs w:val="28"/>
          <w:lang w:val="en-GB"/>
        </w:rPr>
      </w:pPr>
      <w:r>
        <w:rPr>
          <w:rFonts w:ascii="Bell MT" w:hAnsi="Bell MT"/>
          <w:sz w:val="28"/>
          <w:szCs w:val="28"/>
          <w:lang w:val="en-GB"/>
        </w:rPr>
        <w:t>Turnstiles and cash registers need to forward information regarding QR codes through the internet.</w:t>
      </w:r>
      <w:del w:id="404"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Paragrafoelenco"/>
        <w:numPr>
          <w:ilvl w:val="0"/>
          <w:numId w:val="9"/>
        </w:numPr>
        <w:jc w:val="both"/>
        <w:rPr>
          <w:ins w:id="405" w:author="Giorgio Romeo" w:date="2021-01-03T22:39:00Z"/>
          <w:rFonts w:ascii="Bell MT" w:hAnsi="Bell MT"/>
          <w:sz w:val="28"/>
          <w:szCs w:val="28"/>
          <w:lang w:val="en-GB"/>
        </w:rPr>
        <w:pPrChange w:id="406" w:author="Giorgio Romeo" w:date="2021-01-01T20:20:00Z">
          <w:pPr>
            <w:pStyle w:val="Paragrafoelenco"/>
            <w:numPr>
              <w:numId w:val="9"/>
            </w:numPr>
            <w:ind w:left="1440" w:hanging="360"/>
          </w:pPr>
        </w:pPrChange>
      </w:pPr>
    </w:p>
    <w:p w14:paraId="34D69A08" w14:textId="36E043AF" w:rsidR="00634813" w:rsidRDefault="00634813" w:rsidP="00C97095">
      <w:pPr>
        <w:pStyle w:val="Paragrafoelenco"/>
        <w:ind w:left="1440"/>
        <w:jc w:val="both"/>
        <w:rPr>
          <w:ins w:id="407" w:author="Giorgio Romeo" w:date="2021-01-03T22:39:00Z"/>
          <w:rFonts w:ascii="Bell MT" w:hAnsi="Bell MT"/>
          <w:sz w:val="28"/>
          <w:szCs w:val="28"/>
          <w:lang w:val="en-GB"/>
        </w:rPr>
      </w:pPr>
    </w:p>
    <w:p w14:paraId="549155E2" w14:textId="054FCE49" w:rsidR="00C97095" w:rsidRDefault="00C97095">
      <w:pPr>
        <w:pStyle w:val="Paragrafoelenco"/>
        <w:ind w:left="1440"/>
        <w:jc w:val="both"/>
        <w:rPr>
          <w:ins w:id="408" w:author="Giorgio Romeo" w:date="2021-01-04T10:47:00Z"/>
          <w:rFonts w:ascii="Bell MT" w:hAnsi="Bell MT"/>
          <w:sz w:val="28"/>
          <w:szCs w:val="28"/>
          <w:lang w:val="en-GB"/>
        </w:rPr>
      </w:pPr>
    </w:p>
    <w:p w14:paraId="61A97499" w14:textId="77777777" w:rsidR="004C0824" w:rsidRPr="0095335C" w:rsidRDefault="004C0824">
      <w:pPr>
        <w:pStyle w:val="Paragrafoelenco"/>
        <w:ind w:left="1440"/>
        <w:jc w:val="both"/>
        <w:rPr>
          <w:rFonts w:ascii="Bell MT" w:hAnsi="Bell MT"/>
          <w:sz w:val="28"/>
          <w:szCs w:val="28"/>
          <w:lang w:val="en-GB"/>
          <w:rPrChange w:id="409" w:author="Giorgio Romeo" w:date="2021-01-03T00:02:00Z">
            <w:rPr>
              <w:lang w:val="en-GB"/>
            </w:rPr>
          </w:rPrChange>
        </w:rPr>
        <w:pPrChange w:id="410" w:author="Giorgio Romeo" w:date="2021-01-03T22:39:00Z">
          <w:pPr/>
        </w:pPrChange>
      </w:pPr>
    </w:p>
    <w:p w14:paraId="55C0AA21" w14:textId="3A1904F8" w:rsidR="00E912F0" w:rsidRPr="00E6172C" w:rsidDel="00E912F0" w:rsidRDefault="00E912F0">
      <w:pPr>
        <w:numPr>
          <w:ilvl w:val="0"/>
          <w:numId w:val="1"/>
        </w:numPr>
        <w:rPr>
          <w:del w:id="411" w:author="Giorgio Romeo" w:date="2021-01-01T20:23:00Z"/>
          <w:rFonts w:ascii="Bell MT" w:hAnsi="Bell MT"/>
          <w:i/>
          <w:iCs/>
          <w:sz w:val="28"/>
          <w:szCs w:val="28"/>
          <w:lang w:val="en-GB"/>
          <w:rPrChange w:id="412" w:author="Cristian Sbrolli" w:date="2021-01-02T21:54:00Z">
            <w:rPr>
              <w:del w:id="413" w:author="Giorgio Romeo" w:date="2021-01-01T20:23:00Z"/>
              <w:rFonts w:ascii="Bell MT" w:hAnsi="Bell MT"/>
              <w:sz w:val="28"/>
              <w:szCs w:val="28"/>
              <w:lang w:val="en-GB"/>
            </w:rPr>
          </w:rPrChange>
        </w:rPr>
        <w:pPrChange w:id="414" w:author="Giorgio Romeo" w:date="2021-01-03T22:39:00Z">
          <w:pPr/>
        </w:pPrChange>
      </w:pPr>
    </w:p>
    <w:p w14:paraId="4E478B48" w14:textId="5CC4F583" w:rsidR="004C0824" w:rsidRPr="004C0824" w:rsidRDefault="006625AC">
      <w:pPr>
        <w:pStyle w:val="Paragrafoelenco"/>
        <w:numPr>
          <w:ilvl w:val="1"/>
          <w:numId w:val="1"/>
        </w:numPr>
        <w:spacing w:line="360" w:lineRule="auto"/>
        <w:rPr>
          <w:ins w:id="415" w:author="Cristian Sbrolli" w:date="2021-01-02T21:52:00Z"/>
          <w:rFonts w:ascii="Bell MT" w:hAnsi="Bell MT"/>
          <w:sz w:val="32"/>
          <w:szCs w:val="32"/>
          <w:lang w:val="en-GB"/>
          <w:rPrChange w:id="416" w:author="Giorgio Romeo" w:date="2021-01-04T10:47:00Z">
            <w:rPr>
              <w:ins w:id="417" w:author="Cristian Sbrolli" w:date="2021-01-02T21:52:00Z"/>
              <w:rFonts w:ascii="Bell MT" w:hAnsi="Bell MT"/>
              <w:lang w:val="en-GB"/>
            </w:rPr>
          </w:rPrChange>
        </w:rPr>
        <w:pPrChange w:id="418" w:author="Giorgio Romeo" w:date="2021-01-04T10:47:00Z">
          <w:pPr>
            <w:pStyle w:val="Paragrafoelenco"/>
            <w:numPr>
              <w:ilvl w:val="1"/>
              <w:numId w:val="1"/>
            </w:numPr>
            <w:ind w:hanging="360"/>
          </w:pPr>
        </w:pPrChange>
      </w:pPr>
      <w:r w:rsidRPr="00E6172C">
        <w:rPr>
          <w:rFonts w:ascii="Bell MT" w:hAnsi="Bell MT"/>
          <w:i/>
          <w:iCs/>
          <w:sz w:val="32"/>
          <w:szCs w:val="32"/>
          <w:lang w:val="en-GB"/>
        </w:rPr>
        <w:t>Runtime view</w:t>
      </w:r>
      <w:r w:rsidRPr="00E6172C">
        <w:rPr>
          <w:rFonts w:ascii="Bell MT" w:hAnsi="Bell MT"/>
          <w:i/>
          <w:iCs/>
          <w:sz w:val="32"/>
          <w:szCs w:val="32"/>
          <w:lang w:val="en-GB"/>
          <w:rPrChange w:id="419"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420" w:author="Cristian Sbrolli" w:date="2021-01-02T21:54:00Z">
        <w:del w:id="421" w:author="Giorgio Romeo" w:date="2021-01-04T10:46:00Z">
          <w:r w:rsidR="00E6172C" w:rsidDel="004C0824">
            <w:rPr>
              <w:rFonts w:ascii="Bell MT" w:hAnsi="Bell MT"/>
              <w:sz w:val="32"/>
              <w:szCs w:val="32"/>
              <w:lang w:val="en-GB"/>
            </w:rPr>
            <w:br/>
          </w:r>
        </w:del>
      </w:ins>
      <w:del w:id="422"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3FECA803" w:rsidR="00E6172C" w:rsidRDefault="00252D73" w:rsidP="00E6172C">
      <w:pPr>
        <w:pStyle w:val="Paragrafoelenco"/>
        <w:numPr>
          <w:ilvl w:val="0"/>
          <w:numId w:val="39"/>
        </w:numPr>
        <w:rPr>
          <w:ins w:id="423" w:author="Giorgio Romeo" w:date="2021-01-04T10:47:00Z"/>
          <w:rFonts w:ascii="Bell MT" w:hAnsi="Bell MT"/>
          <w:i/>
          <w:iCs/>
          <w:sz w:val="28"/>
          <w:szCs w:val="28"/>
          <w:lang w:val="en-GB"/>
        </w:rPr>
      </w:pPr>
      <w:ins w:id="424" w:author="Giorgio Romeo" w:date="2021-01-04T10:52:00Z">
        <w:r>
          <w:rPr>
            <w:rFonts w:ascii="Bell MT" w:hAnsi="Bell MT"/>
            <w:i/>
            <w:iCs/>
            <w:noProof/>
            <w:sz w:val="28"/>
            <w:szCs w:val="28"/>
            <w:lang w:val="en-GB"/>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425" w:author="Cristian Sbrolli" w:date="2021-01-02T21:53:00Z">
        <w:del w:id="426" w:author="Giorgio Romeo" w:date="2021-01-04T10:52:00Z">
          <w:r w:rsidR="00E6172C" w:rsidRPr="007C732E" w:rsidDel="004C0824">
            <w:rPr>
              <w:rFonts w:ascii="Bell MT" w:hAnsi="Bell MT"/>
              <w:i/>
              <w:iCs/>
              <w:noProof/>
              <w:sz w:val="28"/>
              <w:szCs w:val="28"/>
              <w:lang w:val="en-GB"/>
              <w:rPrChange w:id="427" w:author="Cristian Sbrolli" w:date="2021-01-02T22:05: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28" w:author="Etion Pinari" w:date="2021-01-04T16:27:00Z">
        <w:r w:rsidR="009121E5">
          <w:rPr>
            <w:rFonts w:ascii="Bell MT" w:hAnsi="Bell MT"/>
            <w:i/>
            <w:iCs/>
            <w:sz w:val="28"/>
            <w:szCs w:val="28"/>
            <w:lang w:val="en-GB"/>
          </w:rPr>
          <w:t xml:space="preserve"> </w:t>
        </w:r>
      </w:ins>
      <w:ins w:id="429" w:author="Cristian Sbrolli" w:date="2021-01-02T21:52:00Z">
        <w:r w:rsidR="00E6172C" w:rsidRPr="007C732E">
          <w:rPr>
            <w:rFonts w:ascii="Bell MT" w:hAnsi="Bell MT"/>
            <w:i/>
            <w:iCs/>
            <w:sz w:val="28"/>
            <w:szCs w:val="28"/>
            <w:lang w:val="en-GB"/>
            <w:rPrChange w:id="430" w:author="Cristian Sbrolli" w:date="2021-01-02T22:05:00Z">
              <w:rPr>
                <w:rFonts w:ascii="Bell MT" w:hAnsi="Bell MT"/>
                <w:sz w:val="32"/>
                <w:szCs w:val="32"/>
                <w:lang w:val="en-GB"/>
              </w:rPr>
            </w:rPrChange>
          </w:rPr>
          <w:t>User Registration</w:t>
        </w:r>
      </w:ins>
    </w:p>
    <w:p w14:paraId="55E9EE50" w14:textId="7AD764FC" w:rsidR="004C0824" w:rsidRDefault="004C0824" w:rsidP="004C0824">
      <w:pPr>
        <w:rPr>
          <w:ins w:id="431" w:author="Giorgio Romeo" w:date="2021-01-04T10:47:00Z"/>
          <w:rFonts w:ascii="Bell MT" w:hAnsi="Bell MT"/>
          <w:i/>
          <w:iCs/>
          <w:sz w:val="28"/>
          <w:szCs w:val="28"/>
          <w:lang w:val="en-GB"/>
        </w:rPr>
      </w:pPr>
    </w:p>
    <w:p w14:paraId="33ACF12D" w14:textId="4FE4A419" w:rsidR="004C0824" w:rsidDel="00252D73" w:rsidRDefault="004C0824" w:rsidP="00252D73">
      <w:pPr>
        <w:jc w:val="both"/>
        <w:rPr>
          <w:del w:id="432" w:author="Giorgio Romeo" w:date="2021-01-04T10:59:00Z"/>
          <w:rFonts w:ascii="Bell MT" w:hAnsi="Bell MT"/>
          <w:sz w:val="28"/>
          <w:szCs w:val="28"/>
          <w:lang w:val="en-GB"/>
        </w:rPr>
      </w:pPr>
      <w:moveToRangeStart w:id="433" w:author="Giorgio Romeo" w:date="2021-01-04T10:47:00Z" w:name="move60649655"/>
      <w:moveTo w:id="434" w:author="Giorgio Romeo" w:date="2021-01-04T10:47:00Z">
        <w:r>
          <w:rPr>
            <w:rFonts w:ascii="Bell MT" w:hAnsi="Bell MT"/>
            <w:sz w:val="28"/>
            <w:szCs w:val="28"/>
            <w:lang w:val="en-GB"/>
          </w:rPr>
          <w:t>User registration is the usual, with checks on registration fields. User interactions have been omitted as trivial and superfluous to the understanding of the interaction.</w:t>
        </w:r>
      </w:moveTo>
    </w:p>
    <w:p w14:paraId="117820DC" w14:textId="77777777" w:rsidR="00252D73" w:rsidRDefault="00252D73" w:rsidP="004C0824">
      <w:pPr>
        <w:jc w:val="both"/>
        <w:rPr>
          <w:ins w:id="435" w:author="Giorgio Romeo" w:date="2021-01-04T11:06:00Z"/>
          <w:moveTo w:id="436" w:author="Giorgio Romeo" w:date="2021-01-04T10:47:00Z"/>
          <w:rFonts w:ascii="Bell MT" w:hAnsi="Bell MT"/>
          <w:sz w:val="28"/>
          <w:szCs w:val="28"/>
          <w:lang w:val="en-GB"/>
        </w:rPr>
      </w:pPr>
    </w:p>
    <w:moveToRangeEnd w:id="433"/>
    <w:p w14:paraId="316395DE" w14:textId="02A9E50D" w:rsidR="004201DC" w:rsidRDefault="004201DC">
      <w:pPr>
        <w:jc w:val="both"/>
        <w:rPr>
          <w:ins w:id="437" w:author="Etion Pinari" w:date="2021-01-04T15:46:00Z"/>
          <w:rFonts w:ascii="Bell MT" w:hAnsi="Bell MT"/>
          <w:i/>
          <w:iCs/>
          <w:sz w:val="28"/>
          <w:szCs w:val="28"/>
          <w:lang w:val="en-GB"/>
        </w:rPr>
      </w:pPr>
    </w:p>
    <w:p w14:paraId="4AC4E822" w14:textId="77777777" w:rsidR="004201DC" w:rsidRDefault="004201DC">
      <w:pPr>
        <w:rPr>
          <w:ins w:id="438" w:author="Etion Pinari" w:date="2021-01-04T15:46:00Z"/>
          <w:rFonts w:ascii="Bell MT" w:hAnsi="Bell MT"/>
          <w:i/>
          <w:iCs/>
          <w:sz w:val="28"/>
          <w:szCs w:val="28"/>
          <w:lang w:val="en-GB"/>
        </w:rPr>
      </w:pPr>
      <w:ins w:id="439" w:author="Etion Pinari" w:date="2021-01-04T15:46:00Z">
        <w:r>
          <w:rPr>
            <w:rFonts w:ascii="Bell MT" w:hAnsi="Bell MT"/>
            <w:i/>
            <w:iCs/>
            <w:sz w:val="28"/>
            <w:szCs w:val="28"/>
            <w:lang w:val="en-GB"/>
          </w:rPr>
          <w:br w:type="page"/>
        </w:r>
      </w:ins>
    </w:p>
    <w:p w14:paraId="4578BD36" w14:textId="55C22467" w:rsidR="004C0824" w:rsidRPr="004C0824" w:rsidDel="004201DC" w:rsidRDefault="009121E5">
      <w:pPr>
        <w:rPr>
          <w:ins w:id="440" w:author="Giorgio Romeo" w:date="2021-01-04T10:47:00Z"/>
          <w:del w:id="441" w:author="Etion Pinari" w:date="2021-01-04T15:46:00Z"/>
          <w:rFonts w:ascii="Bell MT" w:hAnsi="Bell MT"/>
          <w:i/>
          <w:iCs/>
          <w:sz w:val="28"/>
          <w:szCs w:val="28"/>
          <w:lang w:val="en-GB"/>
          <w:rPrChange w:id="442" w:author="Giorgio Romeo" w:date="2021-01-04T10:47:00Z">
            <w:rPr>
              <w:ins w:id="443" w:author="Giorgio Romeo" w:date="2021-01-04T10:47:00Z"/>
              <w:del w:id="444" w:author="Etion Pinari" w:date="2021-01-04T15:46:00Z"/>
              <w:lang w:val="en-GB"/>
            </w:rPr>
          </w:rPrChange>
        </w:rPr>
        <w:pPrChange w:id="445" w:author="Etion Pinari" w:date="2021-01-04T15:46:00Z">
          <w:pPr>
            <w:pStyle w:val="Paragrafoelenco"/>
            <w:numPr>
              <w:numId w:val="39"/>
            </w:numPr>
            <w:ind w:left="1350" w:hanging="360"/>
          </w:pPr>
        </w:pPrChange>
      </w:pPr>
      <w:ins w:id="446" w:author="Etion Pinari" w:date="2021-01-04T16:27:00Z">
        <w:r>
          <w:rPr>
            <w:rFonts w:ascii="Bell MT" w:hAnsi="Bell MT"/>
            <w:i/>
            <w:iCs/>
            <w:sz w:val="28"/>
            <w:szCs w:val="28"/>
            <w:lang w:val="en-GB"/>
          </w:rPr>
          <w:lastRenderedPageBreak/>
          <w:t xml:space="preserve"> </w:t>
        </w:r>
      </w:ins>
    </w:p>
    <w:p w14:paraId="1F69D0F7" w14:textId="6BF3F453" w:rsidR="004C0824" w:rsidRPr="007C732E" w:rsidRDefault="00252D73" w:rsidP="00E6172C">
      <w:pPr>
        <w:pStyle w:val="Paragrafoelenco"/>
        <w:numPr>
          <w:ilvl w:val="0"/>
          <w:numId w:val="39"/>
        </w:numPr>
        <w:rPr>
          <w:ins w:id="447" w:author="Cristian Sbrolli" w:date="2021-01-02T21:55:00Z"/>
          <w:rFonts w:ascii="Bell MT" w:hAnsi="Bell MT"/>
          <w:i/>
          <w:iCs/>
          <w:sz w:val="28"/>
          <w:szCs w:val="28"/>
          <w:lang w:val="en-GB"/>
          <w:rPrChange w:id="448" w:author="Cristian Sbrolli" w:date="2021-01-02T22:05:00Z">
            <w:rPr>
              <w:ins w:id="449" w:author="Cristian Sbrolli" w:date="2021-01-02T21:55:00Z"/>
              <w:rFonts w:ascii="Bell MT" w:hAnsi="Bell MT"/>
              <w:i/>
              <w:iCs/>
              <w:sz w:val="32"/>
              <w:szCs w:val="32"/>
              <w:lang w:val="en-GB"/>
            </w:rPr>
          </w:rPrChange>
        </w:rPr>
      </w:pPr>
      <w:ins w:id="450" w:author="Giorgio Romeo" w:date="2021-01-04T10:58:00Z">
        <w:r>
          <w:rPr>
            <w:rFonts w:ascii="Bell MT" w:hAnsi="Bell MT"/>
            <w:i/>
            <w:iCs/>
            <w:noProof/>
            <w:sz w:val="28"/>
            <w:szCs w:val="28"/>
            <w:lang w:val="en-GB"/>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451" w:author="Giorgio Romeo" w:date="2021-01-04T10:47:00Z">
        <w:r w:rsidR="004C0824">
          <w:rPr>
            <w:rFonts w:ascii="Bell MT" w:hAnsi="Bell MT"/>
            <w:i/>
            <w:iCs/>
            <w:sz w:val="28"/>
            <w:szCs w:val="28"/>
            <w:lang w:val="en-GB"/>
          </w:rPr>
          <w:t>User Login</w:t>
        </w:r>
      </w:ins>
    </w:p>
    <w:p w14:paraId="21C6FB54" w14:textId="434AC9FD" w:rsidR="0095335C" w:rsidRDefault="0095335C" w:rsidP="0095335C">
      <w:pPr>
        <w:jc w:val="both"/>
        <w:rPr>
          <w:ins w:id="452" w:author="Giorgio Romeo" w:date="2021-01-04T10:59:00Z"/>
          <w:rFonts w:ascii="Bell MT" w:hAnsi="Bell MT"/>
          <w:sz w:val="28"/>
          <w:szCs w:val="28"/>
          <w:lang w:val="en-GB"/>
        </w:rPr>
      </w:pPr>
    </w:p>
    <w:p w14:paraId="254BC612" w14:textId="68D9C750" w:rsidR="00252D73" w:rsidRDefault="00252D73" w:rsidP="0095335C">
      <w:pPr>
        <w:jc w:val="both"/>
        <w:rPr>
          <w:ins w:id="453" w:author="Giorgio Romeo" w:date="2021-01-03T00:01:00Z"/>
          <w:rFonts w:ascii="Bell MT" w:hAnsi="Bell MT"/>
          <w:sz w:val="28"/>
          <w:szCs w:val="28"/>
          <w:lang w:val="en-GB"/>
        </w:rPr>
      </w:pPr>
      <w:ins w:id="454" w:author="Giorgio Romeo" w:date="2021-01-04T11:01:00Z">
        <w:r>
          <w:rPr>
            <w:rFonts w:ascii="Bell MT" w:hAnsi="Bell MT"/>
            <w:sz w:val="28"/>
            <w:szCs w:val="28"/>
            <w:lang w:val="en-GB"/>
          </w:rPr>
          <w:t>The</w:t>
        </w:r>
      </w:ins>
      <w:ins w:id="455" w:author="Giorgio Romeo" w:date="2021-01-04T11:00:00Z">
        <w:r>
          <w:rPr>
            <w:rFonts w:ascii="Bell MT" w:hAnsi="Bell MT"/>
            <w:sz w:val="28"/>
            <w:szCs w:val="28"/>
            <w:lang w:val="en-GB"/>
          </w:rPr>
          <w:t xml:space="preserve"> user</w:t>
        </w:r>
      </w:ins>
      <w:ins w:id="456" w:author="Giorgio Romeo" w:date="2021-01-04T11:01:00Z">
        <w:r>
          <w:rPr>
            <w:rFonts w:ascii="Bell MT" w:hAnsi="Bell MT"/>
            <w:sz w:val="28"/>
            <w:szCs w:val="28"/>
            <w:lang w:val="en-GB"/>
          </w:rPr>
          <w:t>, whose representation has been considered superfluous,</w:t>
        </w:r>
      </w:ins>
      <w:ins w:id="457" w:author="Giorgio Romeo" w:date="2021-01-04T11:00:00Z">
        <w:r>
          <w:rPr>
            <w:rFonts w:ascii="Bell MT" w:hAnsi="Bell MT"/>
            <w:sz w:val="28"/>
            <w:szCs w:val="28"/>
            <w:lang w:val="en-GB"/>
          </w:rPr>
          <w:t xml:space="preserve"> attempts to login </w:t>
        </w:r>
      </w:ins>
      <w:ins w:id="458" w:author="Giorgio Romeo" w:date="2021-01-04T11:01:00Z">
        <w:r>
          <w:rPr>
            <w:rFonts w:ascii="Bell MT" w:hAnsi="Bell MT"/>
            <w:sz w:val="28"/>
            <w:szCs w:val="28"/>
            <w:lang w:val="en-GB"/>
          </w:rPr>
          <w:t>in the application</w:t>
        </w:r>
      </w:ins>
      <w:ins w:id="459" w:author="Giorgio Romeo" w:date="2021-01-04T11:03:00Z">
        <w:r>
          <w:rPr>
            <w:rFonts w:ascii="Bell MT" w:hAnsi="Bell MT"/>
            <w:sz w:val="28"/>
            <w:szCs w:val="28"/>
            <w:lang w:val="en-GB"/>
          </w:rPr>
          <w:t xml:space="preserve"> thr</w:t>
        </w:r>
      </w:ins>
      <w:ins w:id="460" w:author="Giorgio Romeo" w:date="2021-01-04T11:04:00Z">
        <w:r>
          <w:rPr>
            <w:rFonts w:ascii="Bell MT" w:hAnsi="Bell MT"/>
            <w:sz w:val="28"/>
            <w:szCs w:val="28"/>
            <w:lang w:val="en-GB"/>
          </w:rPr>
          <w:t>ough the Mobile App and h</w:t>
        </w:r>
      </w:ins>
      <w:ins w:id="461" w:author="Giorgio Romeo" w:date="2021-01-04T11:02:00Z">
        <w:r>
          <w:rPr>
            <w:rFonts w:ascii="Bell MT" w:hAnsi="Bell MT"/>
            <w:sz w:val="28"/>
            <w:szCs w:val="28"/>
            <w:lang w:val="en-GB"/>
          </w:rPr>
          <w:t>is</w:t>
        </w:r>
      </w:ins>
      <w:ins w:id="462" w:author="Giorgio Romeo" w:date="2021-01-04T11:00:00Z">
        <w:r>
          <w:rPr>
            <w:rFonts w:ascii="Bell MT" w:hAnsi="Bell MT"/>
            <w:sz w:val="28"/>
            <w:szCs w:val="28"/>
            <w:lang w:val="en-GB"/>
          </w:rPr>
          <w:t xml:space="preserve"> access is granted </w:t>
        </w:r>
      </w:ins>
      <w:ins w:id="463" w:author="Giorgio Romeo" w:date="2021-01-04T11:01:00Z">
        <w:r>
          <w:rPr>
            <w:rFonts w:ascii="Bell MT" w:hAnsi="Bell MT"/>
            <w:sz w:val="28"/>
            <w:szCs w:val="28"/>
            <w:lang w:val="en-GB"/>
          </w:rPr>
          <w:t xml:space="preserve">only </w:t>
        </w:r>
      </w:ins>
      <w:ins w:id="464" w:author="Giorgio Romeo" w:date="2021-01-04T11:00:00Z">
        <w:r>
          <w:rPr>
            <w:rFonts w:ascii="Bell MT" w:hAnsi="Bell MT"/>
            <w:sz w:val="28"/>
            <w:szCs w:val="28"/>
            <w:lang w:val="en-GB"/>
          </w:rPr>
          <w:t>after a credential chec</w:t>
        </w:r>
      </w:ins>
      <w:ins w:id="465" w:author="Giorgio Romeo" w:date="2021-01-04T11:04:00Z">
        <w:r>
          <w:rPr>
            <w:rFonts w:ascii="Bell MT" w:hAnsi="Bell MT"/>
            <w:sz w:val="28"/>
            <w:szCs w:val="28"/>
            <w:lang w:val="en-GB"/>
          </w:rPr>
          <w:t>k</w:t>
        </w:r>
      </w:ins>
      <w:ins w:id="466" w:author="Giorgio Romeo" w:date="2021-01-04T11:02:00Z">
        <w:r>
          <w:rPr>
            <w:rFonts w:ascii="Bell MT" w:hAnsi="Bell MT"/>
            <w:sz w:val="28"/>
            <w:szCs w:val="28"/>
            <w:lang w:val="en-GB"/>
          </w:rPr>
          <w:t xml:space="preserve"> through the Data Service component. </w:t>
        </w:r>
      </w:ins>
      <w:ins w:id="467" w:author="Giorgio Romeo" w:date="2021-01-04T11:00:00Z">
        <w:r>
          <w:rPr>
            <w:rFonts w:ascii="Bell MT" w:hAnsi="Bell MT"/>
            <w:sz w:val="28"/>
            <w:szCs w:val="28"/>
            <w:lang w:val="en-GB"/>
          </w:rPr>
          <w:t xml:space="preserve"> </w:t>
        </w:r>
      </w:ins>
      <w:ins w:id="468" w:author="Giorgio Romeo" w:date="2021-01-04T11:02:00Z">
        <w:r>
          <w:rPr>
            <w:rFonts w:ascii="Bell MT" w:hAnsi="Bell MT"/>
            <w:sz w:val="28"/>
            <w:szCs w:val="28"/>
            <w:lang w:val="en-GB"/>
          </w:rPr>
          <w:t xml:space="preserve">If the credential check </w:t>
        </w:r>
      </w:ins>
      <w:ins w:id="469" w:author="Giorgio Romeo" w:date="2021-01-04T11:03:00Z">
        <w:r>
          <w:rPr>
            <w:rFonts w:ascii="Bell MT" w:hAnsi="Bell MT"/>
            <w:sz w:val="28"/>
            <w:szCs w:val="28"/>
            <w:lang w:val="en-GB"/>
          </w:rPr>
          <w:t>is not passed, then the application notifies the user</w:t>
        </w:r>
      </w:ins>
      <w:ins w:id="470" w:author="Giorgio Romeo" w:date="2021-01-04T11:05:00Z">
        <w:r>
          <w:rPr>
            <w:rFonts w:ascii="Bell MT" w:hAnsi="Bell MT"/>
            <w:sz w:val="28"/>
            <w:szCs w:val="28"/>
            <w:lang w:val="en-GB"/>
          </w:rPr>
          <w:t xml:space="preserve">, who can retry the procedure, that an error occurred due to either </w:t>
        </w:r>
      </w:ins>
      <w:ins w:id="471" w:author="Giorgio Romeo" w:date="2021-01-04T11:06:00Z">
        <w:r>
          <w:rPr>
            <w:rFonts w:ascii="Bell MT" w:hAnsi="Bell MT"/>
            <w:sz w:val="28"/>
            <w:szCs w:val="28"/>
            <w:lang w:val="en-GB"/>
          </w:rPr>
          <w:t>a</w:t>
        </w:r>
      </w:ins>
      <w:ins w:id="472" w:author="Giorgio Romeo" w:date="2021-01-04T11:05:00Z">
        <w:r>
          <w:rPr>
            <w:rFonts w:ascii="Bell MT" w:hAnsi="Bell MT"/>
            <w:sz w:val="28"/>
            <w:szCs w:val="28"/>
            <w:lang w:val="en-GB"/>
          </w:rPr>
          <w:t xml:space="preserve"> username or password error.</w:t>
        </w:r>
      </w:ins>
    </w:p>
    <w:p w14:paraId="5495EBF6" w14:textId="3DE674A0" w:rsidR="004C0824" w:rsidRDefault="007C732E">
      <w:pPr>
        <w:jc w:val="both"/>
        <w:rPr>
          <w:ins w:id="473" w:author="Giorgio Romeo" w:date="2021-01-05T15:35:00Z"/>
          <w:rFonts w:ascii="Bell MT" w:hAnsi="Bell MT"/>
          <w:sz w:val="28"/>
          <w:szCs w:val="28"/>
          <w:lang w:val="en-GB"/>
        </w:rPr>
      </w:pPr>
      <w:moveFromRangeStart w:id="474" w:author="Giorgio Romeo" w:date="2021-01-04T10:47:00Z" w:name="move60649655"/>
      <w:moveFrom w:id="475" w:author="Giorgio Romeo" w:date="2021-01-04T10:47:00Z">
        <w:ins w:id="476" w:author="Cristian Sbrolli" w:date="2021-01-02T22:02:00Z">
          <w:r w:rsidDel="004C0824">
            <w:rPr>
              <w:rFonts w:ascii="Bell MT" w:hAnsi="Bell MT"/>
              <w:sz w:val="28"/>
              <w:szCs w:val="28"/>
              <w:lang w:val="en-GB"/>
            </w:rPr>
            <w:t>User registration is the usual,</w:t>
          </w:r>
        </w:ins>
        <w:ins w:id="477" w:author="Cristian Sbrolli" w:date="2021-01-02T21:55:00Z">
          <w:r w:rsidR="00E6172C" w:rsidDel="004C0824">
            <w:rPr>
              <w:rFonts w:ascii="Bell MT" w:hAnsi="Bell MT"/>
              <w:sz w:val="28"/>
              <w:szCs w:val="28"/>
              <w:lang w:val="en-GB"/>
            </w:rPr>
            <w:t xml:space="preserve"> with checks on registration fields</w:t>
          </w:r>
        </w:ins>
        <w:ins w:id="478" w:author="Cristian Sbrolli" w:date="2021-01-02T21:56:00Z">
          <w:r w:rsidR="00E6172C" w:rsidDel="004C0824">
            <w:rPr>
              <w:rFonts w:ascii="Bell MT" w:hAnsi="Bell MT"/>
              <w:sz w:val="28"/>
              <w:szCs w:val="28"/>
              <w:lang w:val="en-GB"/>
            </w:rPr>
            <w:t>. User interactions have been omitted as trivial and</w:t>
          </w:r>
        </w:ins>
        <w:ins w:id="479" w:author="Cristian Sbrolli" w:date="2021-01-02T21:57:00Z">
          <w:r w:rsidR="00E6172C" w:rsidDel="004C0824">
            <w:rPr>
              <w:rFonts w:ascii="Bell MT" w:hAnsi="Bell MT"/>
              <w:sz w:val="28"/>
              <w:szCs w:val="28"/>
              <w:lang w:val="en-GB"/>
            </w:rPr>
            <w:t xml:space="preserve"> superfluous </w:t>
          </w:r>
        </w:ins>
        <w:ins w:id="480" w:author="Cristian Sbrolli" w:date="2021-01-02T21:58:00Z">
          <w:r w:rsidDel="004C0824">
            <w:rPr>
              <w:rFonts w:ascii="Bell MT" w:hAnsi="Bell MT"/>
              <w:sz w:val="28"/>
              <w:szCs w:val="28"/>
              <w:lang w:val="en-GB"/>
            </w:rPr>
            <w:t>to the understanding of the interaction</w:t>
          </w:r>
          <w:del w:id="481" w:author="Giorgio Romeo" w:date="2021-01-04T11:06:00Z">
            <w:r w:rsidDel="00252D73">
              <w:rPr>
                <w:rFonts w:ascii="Bell MT" w:hAnsi="Bell MT"/>
                <w:sz w:val="28"/>
                <w:szCs w:val="28"/>
                <w:lang w:val="en-GB"/>
              </w:rPr>
              <w:delText>.</w:delText>
            </w:r>
          </w:del>
        </w:ins>
      </w:moveFrom>
      <w:moveFromRangeEnd w:id="474"/>
    </w:p>
    <w:p w14:paraId="4D14E921" w14:textId="36406A02" w:rsidR="003D0DEA" w:rsidRDefault="003D0DEA">
      <w:pPr>
        <w:jc w:val="both"/>
        <w:rPr>
          <w:ins w:id="482" w:author="Giorgio Romeo" w:date="2021-01-05T15:35:00Z"/>
          <w:rFonts w:ascii="Bell MT" w:hAnsi="Bell MT"/>
          <w:sz w:val="28"/>
          <w:szCs w:val="28"/>
          <w:lang w:val="en-GB"/>
        </w:rPr>
      </w:pPr>
    </w:p>
    <w:p w14:paraId="602FB274" w14:textId="20DE0347" w:rsidR="003D0DEA" w:rsidRDefault="003D0DEA">
      <w:pPr>
        <w:jc w:val="both"/>
        <w:rPr>
          <w:ins w:id="483" w:author="Giorgio Romeo" w:date="2021-01-05T15:35:00Z"/>
          <w:rFonts w:ascii="Bell MT" w:hAnsi="Bell MT"/>
          <w:sz w:val="28"/>
          <w:szCs w:val="28"/>
          <w:lang w:val="en-GB"/>
        </w:rPr>
      </w:pPr>
    </w:p>
    <w:p w14:paraId="00308D4B" w14:textId="61A92932" w:rsidR="003D0DEA" w:rsidRDefault="003D0DEA">
      <w:pPr>
        <w:jc w:val="both"/>
        <w:rPr>
          <w:ins w:id="484" w:author="Giorgio Romeo" w:date="2021-01-05T15:35:00Z"/>
          <w:rFonts w:ascii="Bell MT" w:hAnsi="Bell MT"/>
          <w:sz w:val="28"/>
          <w:szCs w:val="28"/>
          <w:lang w:val="en-GB"/>
        </w:rPr>
      </w:pPr>
    </w:p>
    <w:p w14:paraId="319E50C9" w14:textId="218E0D48" w:rsidR="003D0DEA" w:rsidRDefault="003D0DEA">
      <w:pPr>
        <w:jc w:val="both"/>
        <w:rPr>
          <w:ins w:id="485" w:author="Giorgio Romeo" w:date="2021-01-05T15:35:00Z"/>
          <w:rFonts w:ascii="Bell MT" w:hAnsi="Bell MT"/>
          <w:sz w:val="28"/>
          <w:szCs w:val="28"/>
          <w:lang w:val="en-GB"/>
        </w:rPr>
      </w:pPr>
    </w:p>
    <w:p w14:paraId="61A049F6" w14:textId="5D425528" w:rsidR="003D0DEA" w:rsidRDefault="003D0DEA">
      <w:pPr>
        <w:jc w:val="both"/>
        <w:rPr>
          <w:ins w:id="486" w:author="Giorgio Romeo" w:date="2021-01-05T15:35:00Z"/>
          <w:rFonts w:ascii="Bell MT" w:hAnsi="Bell MT"/>
          <w:sz w:val="28"/>
          <w:szCs w:val="28"/>
          <w:lang w:val="en-GB"/>
        </w:rPr>
      </w:pPr>
    </w:p>
    <w:p w14:paraId="54C9C3DC" w14:textId="5B6BB114" w:rsidR="003D0DEA" w:rsidRDefault="003D0DEA">
      <w:pPr>
        <w:jc w:val="both"/>
        <w:rPr>
          <w:ins w:id="487" w:author="Giorgio Romeo" w:date="2021-01-05T15:35:00Z"/>
          <w:rFonts w:ascii="Bell MT" w:hAnsi="Bell MT"/>
          <w:sz w:val="28"/>
          <w:szCs w:val="28"/>
          <w:lang w:val="en-GB"/>
        </w:rPr>
      </w:pPr>
    </w:p>
    <w:p w14:paraId="4D752428" w14:textId="21F8EED8" w:rsidR="003D0DEA" w:rsidRDefault="003D0DEA">
      <w:pPr>
        <w:jc w:val="both"/>
        <w:rPr>
          <w:ins w:id="488" w:author="Giorgio Romeo" w:date="2021-01-05T15:35:00Z"/>
          <w:rFonts w:ascii="Bell MT" w:hAnsi="Bell MT"/>
          <w:sz w:val="28"/>
          <w:szCs w:val="28"/>
          <w:lang w:val="en-GB"/>
        </w:rPr>
      </w:pPr>
    </w:p>
    <w:p w14:paraId="65EFA5EA" w14:textId="35BCECDB" w:rsidR="003D0DEA" w:rsidRDefault="003D0DEA">
      <w:pPr>
        <w:jc w:val="both"/>
        <w:rPr>
          <w:ins w:id="489" w:author="Giorgio Romeo" w:date="2021-01-05T15:35:00Z"/>
          <w:rFonts w:ascii="Bell MT" w:hAnsi="Bell MT"/>
          <w:sz w:val="28"/>
          <w:szCs w:val="28"/>
          <w:lang w:val="en-GB"/>
        </w:rPr>
      </w:pPr>
    </w:p>
    <w:p w14:paraId="2BD76826" w14:textId="01C34470" w:rsidR="003D0DEA" w:rsidRDefault="003D0DEA">
      <w:pPr>
        <w:jc w:val="both"/>
        <w:rPr>
          <w:ins w:id="490" w:author="Giorgio Romeo" w:date="2021-01-05T15:35:00Z"/>
          <w:rFonts w:ascii="Bell MT" w:hAnsi="Bell MT"/>
          <w:sz w:val="28"/>
          <w:szCs w:val="28"/>
          <w:lang w:val="en-GB"/>
        </w:rPr>
      </w:pPr>
    </w:p>
    <w:p w14:paraId="3B252CDE" w14:textId="1C3712A0" w:rsidR="003D0DEA" w:rsidRDefault="003D0DEA">
      <w:pPr>
        <w:jc w:val="both"/>
        <w:rPr>
          <w:ins w:id="491" w:author="Giorgio Romeo" w:date="2021-01-05T15:35:00Z"/>
          <w:rFonts w:ascii="Bell MT" w:hAnsi="Bell MT"/>
          <w:sz w:val="28"/>
          <w:szCs w:val="28"/>
          <w:lang w:val="en-GB"/>
        </w:rPr>
      </w:pPr>
    </w:p>
    <w:p w14:paraId="07D243AB" w14:textId="77777777" w:rsidR="003D0DEA" w:rsidRDefault="003D0DEA">
      <w:pPr>
        <w:jc w:val="both"/>
        <w:rPr>
          <w:ins w:id="492" w:author="Cristian Sbrolli" w:date="2021-01-02T22:02:00Z"/>
          <w:rFonts w:ascii="Bell MT" w:hAnsi="Bell MT"/>
          <w:sz w:val="28"/>
          <w:szCs w:val="28"/>
          <w:lang w:val="en-GB"/>
        </w:rPr>
        <w:pPrChange w:id="493" w:author="Giorgio Romeo" w:date="2021-01-03T00:01:00Z">
          <w:pPr/>
        </w:pPrChange>
      </w:pPr>
    </w:p>
    <w:p w14:paraId="40E77E4D" w14:textId="1B8251AF" w:rsidR="00E6172C" w:rsidRDefault="003D0DEA">
      <w:pPr>
        <w:pStyle w:val="Paragrafoelenco"/>
        <w:numPr>
          <w:ilvl w:val="0"/>
          <w:numId w:val="39"/>
        </w:numPr>
        <w:rPr>
          <w:ins w:id="494" w:author="Giorgio Romeo" w:date="2021-01-04T11:10:00Z"/>
          <w:rFonts w:ascii="Bell MT" w:hAnsi="Bell MT"/>
          <w:i/>
          <w:iCs/>
          <w:sz w:val="28"/>
          <w:szCs w:val="28"/>
          <w:lang w:val="en-GB"/>
        </w:rPr>
      </w:pPr>
      <w:ins w:id="495" w:author="Giorgio Romeo" w:date="2021-01-05T15:35:00Z">
        <w:r>
          <w:rPr>
            <w:rFonts w:ascii="Bell MT" w:hAnsi="Bell MT"/>
            <w:i/>
            <w:iCs/>
            <w:noProof/>
            <w:sz w:val="28"/>
            <w:szCs w:val="28"/>
            <w:lang w:val="en-GB"/>
          </w:rPr>
          <w:lastRenderedPageBreak/>
          <w:drawing>
            <wp:anchor distT="0" distB="0" distL="114300" distR="114300" simplePos="0" relativeHeight="251744256" behindDoc="0" locked="0" layoutInCell="1" allowOverlap="1" wp14:anchorId="0C6E26D2" wp14:editId="35090F7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ins>
      <w:ins w:id="496" w:author="Cristian Sbrolli" w:date="2021-01-02T22:03:00Z">
        <w:del w:id="497" w:author="Giorgio Romeo" w:date="2021-01-05T15:35:00Z">
          <w:r w:rsidR="007C732E" w:rsidRPr="007C732E" w:rsidDel="003D0DEA">
            <w:rPr>
              <w:i/>
              <w:iCs/>
              <w:noProof/>
              <w:lang w:val="en-GB"/>
              <w:rPrChange w:id="498" w:author="Cristian Sbrolli" w:date="2021-01-02T22:05:00Z">
                <w:rPr>
                  <w:noProof/>
                  <w:lang w:val="en-GB"/>
                </w:rPr>
              </w:rPrChange>
            </w:rPr>
            <w:drawing>
              <wp:anchor distT="0" distB="0" distL="114300" distR="114300" simplePos="0" relativeHeight="251683840" behindDoc="0" locked="0" layoutInCell="1" allowOverlap="1" wp14:anchorId="685B102D" wp14:editId="75C72342">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499" w:author="Etion Pinari" w:date="2021-01-04T16:26:00Z">
        <w:r w:rsidR="009121E5">
          <w:rPr>
            <w:rFonts w:ascii="Bell MT" w:hAnsi="Bell MT"/>
            <w:i/>
            <w:iCs/>
            <w:sz w:val="28"/>
            <w:szCs w:val="28"/>
            <w:lang w:val="en-GB"/>
          </w:rPr>
          <w:t xml:space="preserve"> </w:t>
        </w:r>
      </w:ins>
      <w:ins w:id="500" w:author="Cristian Sbrolli" w:date="2021-01-02T22:03:00Z">
        <w:del w:id="501" w:author="Giorgio Romeo" w:date="2021-01-04T11:07:00Z">
          <w:r w:rsidR="007C732E" w:rsidRPr="007C732E" w:rsidDel="006B27AC">
            <w:rPr>
              <w:rFonts w:ascii="Bell MT" w:hAnsi="Bell MT"/>
              <w:i/>
              <w:iCs/>
              <w:sz w:val="28"/>
              <w:szCs w:val="28"/>
              <w:lang w:val="en-GB"/>
              <w:rPrChange w:id="502" w:author="Cristian Sbrolli" w:date="2021-01-02T22:05:00Z">
                <w:rPr>
                  <w:rFonts w:ascii="Bell MT" w:hAnsi="Bell MT"/>
                  <w:sz w:val="28"/>
                  <w:szCs w:val="28"/>
                  <w:lang w:val="en-GB"/>
                </w:rPr>
              </w:rPrChange>
            </w:rPr>
            <w:delText xml:space="preserve">Book </w:delText>
          </w:r>
        </w:del>
      </w:ins>
      <w:ins w:id="503" w:author="Giorgio Romeo" w:date="2021-01-04T11:07:00Z">
        <w:r w:rsidR="006B27AC">
          <w:rPr>
            <w:rFonts w:ascii="Bell MT" w:hAnsi="Bell MT"/>
            <w:i/>
            <w:iCs/>
            <w:sz w:val="28"/>
            <w:szCs w:val="28"/>
            <w:lang w:val="en-GB"/>
          </w:rPr>
          <w:t xml:space="preserve">Get </w:t>
        </w:r>
      </w:ins>
      <w:ins w:id="504" w:author="Cristian Sbrolli" w:date="2021-01-02T22:03:00Z">
        <w:r w:rsidR="007C732E" w:rsidRPr="007C732E">
          <w:rPr>
            <w:rFonts w:ascii="Bell MT" w:hAnsi="Bell MT"/>
            <w:i/>
            <w:iCs/>
            <w:sz w:val="28"/>
            <w:szCs w:val="28"/>
            <w:lang w:val="en-GB"/>
            <w:rPrChange w:id="505" w:author="Cristian Sbrolli" w:date="2021-01-02T22:05:00Z">
              <w:rPr>
                <w:rFonts w:ascii="Bell MT" w:hAnsi="Bell MT"/>
                <w:sz w:val="28"/>
                <w:szCs w:val="28"/>
                <w:lang w:val="en-GB"/>
              </w:rPr>
            </w:rPrChange>
          </w:rPr>
          <w:t>Virtual Ticket</w:t>
        </w:r>
      </w:ins>
    </w:p>
    <w:p w14:paraId="6B48DD93" w14:textId="7A1D8969" w:rsidR="006B27AC" w:rsidRDefault="006B27AC" w:rsidP="006B27AC">
      <w:pPr>
        <w:rPr>
          <w:ins w:id="506" w:author="Giorgio Romeo" w:date="2021-01-04T11:10:00Z"/>
          <w:rFonts w:ascii="Bell MT" w:hAnsi="Bell MT"/>
          <w:i/>
          <w:iCs/>
          <w:sz w:val="28"/>
          <w:szCs w:val="28"/>
          <w:lang w:val="en-GB"/>
        </w:rPr>
      </w:pPr>
    </w:p>
    <w:p w14:paraId="5C524ABF" w14:textId="1F1F0EDD" w:rsidR="006B27AC" w:rsidRDefault="006B27AC" w:rsidP="006B27AC">
      <w:pPr>
        <w:jc w:val="both"/>
        <w:rPr>
          <w:ins w:id="507" w:author="Giorgio Romeo" w:date="2021-01-04T11:10:00Z"/>
          <w:rFonts w:ascii="Bell MT" w:hAnsi="Bell MT"/>
          <w:sz w:val="28"/>
          <w:szCs w:val="28"/>
          <w:lang w:val="en-GB"/>
        </w:rPr>
      </w:pPr>
      <w:ins w:id="508" w:author="Giorgio Romeo" w:date="2021-01-04T11:10:00Z">
        <w:r>
          <w:rPr>
            <w:rFonts w:ascii="Bell MT" w:hAnsi="Bell MT"/>
            <w:sz w:val="28"/>
            <w:szCs w:val="28"/>
            <w:lang w:val="en-GB"/>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Default="006B27AC" w:rsidP="006B27AC">
      <w:pPr>
        <w:rPr>
          <w:ins w:id="509" w:author="Giorgio Romeo" w:date="2021-01-04T11:10:00Z"/>
          <w:rFonts w:ascii="Bell MT" w:hAnsi="Bell MT"/>
          <w:i/>
          <w:iCs/>
          <w:sz w:val="28"/>
          <w:szCs w:val="28"/>
          <w:lang w:val="en-GB"/>
        </w:rPr>
      </w:pPr>
    </w:p>
    <w:p w14:paraId="7484BD03" w14:textId="2956079B" w:rsidR="006B27AC" w:rsidRDefault="006B27AC" w:rsidP="006B27AC">
      <w:pPr>
        <w:rPr>
          <w:ins w:id="510" w:author="Giorgio Romeo" w:date="2021-01-04T11:10:00Z"/>
          <w:rFonts w:ascii="Bell MT" w:hAnsi="Bell MT"/>
          <w:i/>
          <w:iCs/>
          <w:sz w:val="28"/>
          <w:szCs w:val="28"/>
          <w:lang w:val="en-GB"/>
        </w:rPr>
      </w:pPr>
    </w:p>
    <w:p w14:paraId="6C94BD94" w14:textId="26851BB2" w:rsidR="006B27AC" w:rsidRDefault="006B27AC" w:rsidP="006B27AC">
      <w:pPr>
        <w:rPr>
          <w:ins w:id="511" w:author="Giorgio Romeo" w:date="2021-01-04T11:10:00Z"/>
          <w:rFonts w:ascii="Bell MT" w:hAnsi="Bell MT"/>
          <w:i/>
          <w:iCs/>
          <w:sz w:val="28"/>
          <w:szCs w:val="28"/>
          <w:lang w:val="en-GB"/>
        </w:rPr>
      </w:pPr>
    </w:p>
    <w:p w14:paraId="1585844C" w14:textId="3E31040B" w:rsidR="006B27AC" w:rsidRDefault="006B27AC" w:rsidP="006B27AC">
      <w:pPr>
        <w:rPr>
          <w:ins w:id="512" w:author="Giorgio Romeo" w:date="2021-01-04T11:10:00Z"/>
          <w:rFonts w:ascii="Bell MT" w:hAnsi="Bell MT"/>
          <w:i/>
          <w:iCs/>
          <w:sz w:val="28"/>
          <w:szCs w:val="28"/>
          <w:lang w:val="en-GB"/>
        </w:rPr>
      </w:pPr>
    </w:p>
    <w:p w14:paraId="7974E8D1" w14:textId="2C0D765B" w:rsidR="006B27AC" w:rsidRDefault="006B27AC" w:rsidP="006B27AC">
      <w:pPr>
        <w:rPr>
          <w:ins w:id="513" w:author="Giorgio Romeo" w:date="2021-01-04T11:10:00Z"/>
          <w:rFonts w:ascii="Bell MT" w:hAnsi="Bell MT"/>
          <w:i/>
          <w:iCs/>
          <w:sz w:val="28"/>
          <w:szCs w:val="28"/>
          <w:lang w:val="en-GB"/>
        </w:rPr>
      </w:pPr>
    </w:p>
    <w:p w14:paraId="52E8300B" w14:textId="50248C68" w:rsidR="006B27AC" w:rsidRDefault="006B27AC">
      <w:pPr>
        <w:rPr>
          <w:ins w:id="514" w:author="Giorgio Romeo" w:date="2021-01-05T15:36:00Z"/>
          <w:rFonts w:ascii="Bell MT" w:hAnsi="Bell MT"/>
          <w:i/>
          <w:iCs/>
          <w:sz w:val="28"/>
          <w:szCs w:val="28"/>
          <w:lang w:val="en-GB"/>
        </w:rPr>
      </w:pPr>
    </w:p>
    <w:p w14:paraId="252B5CDB" w14:textId="0B9606B1" w:rsidR="003D0DEA" w:rsidRDefault="003D0DEA">
      <w:pPr>
        <w:rPr>
          <w:ins w:id="515" w:author="Giorgio Romeo" w:date="2021-01-05T15:36:00Z"/>
          <w:rFonts w:ascii="Bell MT" w:hAnsi="Bell MT"/>
          <w:i/>
          <w:iCs/>
          <w:sz w:val="28"/>
          <w:szCs w:val="28"/>
          <w:lang w:val="en-GB"/>
        </w:rPr>
      </w:pPr>
    </w:p>
    <w:p w14:paraId="158B7292" w14:textId="21B6FC58" w:rsidR="003D0DEA" w:rsidRDefault="003D0DEA">
      <w:pPr>
        <w:rPr>
          <w:ins w:id="516" w:author="Giorgio Romeo" w:date="2021-01-05T15:36:00Z"/>
          <w:rFonts w:ascii="Bell MT" w:hAnsi="Bell MT"/>
          <w:i/>
          <w:iCs/>
          <w:sz w:val="28"/>
          <w:szCs w:val="28"/>
          <w:lang w:val="en-GB"/>
        </w:rPr>
      </w:pPr>
    </w:p>
    <w:p w14:paraId="03FB8361" w14:textId="62EBD7AF" w:rsidR="003D0DEA" w:rsidRDefault="003D0DEA">
      <w:pPr>
        <w:rPr>
          <w:ins w:id="517" w:author="Giorgio Romeo" w:date="2021-01-05T15:36:00Z"/>
          <w:rFonts w:ascii="Bell MT" w:hAnsi="Bell MT"/>
          <w:i/>
          <w:iCs/>
          <w:sz w:val="28"/>
          <w:szCs w:val="28"/>
          <w:lang w:val="en-GB"/>
        </w:rPr>
      </w:pPr>
    </w:p>
    <w:p w14:paraId="0CBE3E4D" w14:textId="77777777" w:rsidR="003D0DEA" w:rsidRPr="006B27AC" w:rsidRDefault="003D0DEA">
      <w:pPr>
        <w:rPr>
          <w:ins w:id="518" w:author="Giorgio Romeo" w:date="2021-01-04T11:10:00Z"/>
          <w:rFonts w:ascii="Bell MT" w:hAnsi="Bell MT"/>
          <w:i/>
          <w:iCs/>
          <w:sz w:val="28"/>
          <w:szCs w:val="28"/>
          <w:lang w:val="en-GB"/>
          <w:rPrChange w:id="519" w:author="Giorgio Romeo" w:date="2021-01-04T11:10:00Z">
            <w:rPr>
              <w:ins w:id="520" w:author="Giorgio Romeo" w:date="2021-01-04T11:10:00Z"/>
              <w:lang w:val="en-GB"/>
            </w:rPr>
          </w:rPrChange>
        </w:rPr>
        <w:pPrChange w:id="521" w:author="Giorgio Romeo" w:date="2021-01-04T11:10:00Z">
          <w:pPr>
            <w:pStyle w:val="Paragrafoelenco"/>
            <w:numPr>
              <w:numId w:val="39"/>
            </w:numPr>
            <w:ind w:left="1350" w:hanging="360"/>
          </w:pPr>
        </w:pPrChange>
      </w:pPr>
    </w:p>
    <w:p w14:paraId="23293B98" w14:textId="410FCCEB" w:rsidR="006B27AC" w:rsidRPr="007C732E" w:rsidRDefault="003D0DEA">
      <w:pPr>
        <w:pStyle w:val="Paragrafoelenco"/>
        <w:numPr>
          <w:ilvl w:val="0"/>
          <w:numId w:val="39"/>
        </w:numPr>
        <w:rPr>
          <w:ins w:id="522" w:author="Cristian Sbrolli" w:date="2021-01-02T21:53:00Z"/>
          <w:rFonts w:ascii="Bell MT" w:hAnsi="Bell MT"/>
          <w:i/>
          <w:iCs/>
          <w:sz w:val="28"/>
          <w:szCs w:val="28"/>
          <w:lang w:val="en-GB"/>
          <w:rPrChange w:id="523" w:author="Cristian Sbrolli" w:date="2021-01-02T22:05:00Z">
            <w:rPr>
              <w:ins w:id="524" w:author="Cristian Sbrolli" w:date="2021-01-02T21:53:00Z"/>
              <w:lang w:val="en-GB"/>
            </w:rPr>
          </w:rPrChange>
        </w:rPr>
        <w:pPrChange w:id="525" w:author="Cristian Sbrolli" w:date="2021-01-02T22:04:00Z">
          <w:pPr>
            <w:pStyle w:val="Paragrafoelenco"/>
            <w:ind w:left="1440"/>
          </w:pPr>
        </w:pPrChange>
      </w:pPr>
      <w:ins w:id="526" w:author="Giorgio Romeo" w:date="2021-01-05T15:36:00Z">
        <w:r>
          <w:rPr>
            <w:rFonts w:ascii="Bell MT" w:hAnsi="Bell MT"/>
            <w:i/>
            <w:iCs/>
            <w:noProof/>
            <w:sz w:val="28"/>
            <w:szCs w:val="28"/>
            <w:lang w:val="en-GB"/>
          </w:rPr>
          <w:lastRenderedPageBreak/>
          <w:drawing>
            <wp:anchor distT="0" distB="0" distL="114300" distR="114300" simplePos="0" relativeHeight="251745280" behindDoc="0" locked="0" layoutInCell="1" allowOverlap="1" wp14:anchorId="050E9C28" wp14:editId="16352FC3">
              <wp:simplePos x="0" y="0"/>
              <wp:positionH relativeFrom="margin">
                <wp:align>right</wp:align>
              </wp:positionH>
              <wp:positionV relativeFrom="paragraph">
                <wp:posOffset>443230</wp:posOffset>
              </wp:positionV>
              <wp:extent cx="6120130" cy="6597015"/>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28">
                        <a:extLst>
                          <a:ext uri="{28A0092B-C50C-407E-A947-70E740481C1C}">
                            <a14:useLocalDpi xmlns:a14="http://schemas.microsoft.com/office/drawing/2010/main" val="0"/>
                          </a:ext>
                        </a:extLst>
                      </a:blip>
                      <a:stretch>
                        <a:fillRect/>
                      </a:stretch>
                    </pic:blipFill>
                    <pic:spPr>
                      <a:xfrm>
                        <a:off x="0" y="0"/>
                        <a:ext cx="6120130" cy="6597015"/>
                      </a:xfrm>
                      <a:prstGeom prst="rect">
                        <a:avLst/>
                      </a:prstGeom>
                    </pic:spPr>
                  </pic:pic>
                </a:graphicData>
              </a:graphic>
            </wp:anchor>
          </w:drawing>
        </w:r>
      </w:ins>
      <w:ins w:id="527" w:author="Etion Pinari" w:date="2021-01-04T16:26:00Z">
        <w:r w:rsidR="009121E5">
          <w:rPr>
            <w:rFonts w:ascii="Bell MT" w:hAnsi="Bell MT"/>
            <w:i/>
            <w:iCs/>
            <w:sz w:val="28"/>
            <w:szCs w:val="28"/>
            <w:lang w:val="en-GB"/>
          </w:rPr>
          <w:t xml:space="preserve"> </w:t>
        </w:r>
      </w:ins>
      <w:ins w:id="528" w:author="Giorgio Romeo" w:date="2021-01-04T11:10:00Z">
        <w:r w:rsidR="006B27AC">
          <w:rPr>
            <w:rFonts w:ascii="Bell MT" w:hAnsi="Bell MT"/>
            <w:i/>
            <w:iCs/>
            <w:sz w:val="28"/>
            <w:szCs w:val="28"/>
            <w:lang w:val="en-GB"/>
          </w:rPr>
          <w:t>Book visit</w:t>
        </w:r>
      </w:ins>
    </w:p>
    <w:p w14:paraId="6965D00B" w14:textId="1F28910C" w:rsidR="0095335C" w:rsidRDefault="0095335C">
      <w:pPr>
        <w:ind w:left="708"/>
        <w:rPr>
          <w:ins w:id="529" w:author="Giorgio Romeo" w:date="2021-01-03T00:01:00Z"/>
          <w:rFonts w:ascii="Bell MT" w:hAnsi="Bell MT"/>
          <w:sz w:val="28"/>
          <w:szCs w:val="28"/>
          <w:lang w:val="en-GB"/>
        </w:rPr>
      </w:pPr>
    </w:p>
    <w:p w14:paraId="2860E749" w14:textId="4ED4264A" w:rsidR="0095335C" w:rsidRDefault="006B27AC">
      <w:pPr>
        <w:jc w:val="both"/>
        <w:rPr>
          <w:ins w:id="530" w:author="Giorgio Romeo" w:date="2021-01-04T11:15:00Z"/>
          <w:rFonts w:ascii="Bell MT" w:hAnsi="Bell MT"/>
          <w:sz w:val="28"/>
          <w:szCs w:val="28"/>
          <w:lang w:val="en-GB"/>
        </w:rPr>
        <w:pPrChange w:id="531" w:author="Giorgio Romeo" w:date="2021-01-04T11:28:00Z">
          <w:pPr/>
        </w:pPrChange>
      </w:pPr>
      <w:ins w:id="532" w:author="Giorgio Romeo" w:date="2021-01-04T11:13:00Z">
        <w:r>
          <w:rPr>
            <w:rFonts w:ascii="Bell MT" w:hAnsi="Bell MT"/>
            <w:sz w:val="28"/>
            <w:szCs w:val="28"/>
            <w:lang w:val="en-GB"/>
          </w:rPr>
          <w:t>This sequence diagra</w:t>
        </w:r>
      </w:ins>
      <w:ins w:id="533" w:author="Giorgio Romeo" w:date="2021-01-04T11:14:00Z">
        <w:r>
          <w:rPr>
            <w:rFonts w:ascii="Bell MT" w:hAnsi="Bell MT"/>
            <w:sz w:val="28"/>
            <w:szCs w:val="28"/>
            <w:lang w:val="en-GB"/>
          </w:rPr>
          <w:t>m represents the procedure to book a visit. The difference</w:t>
        </w:r>
      </w:ins>
      <w:ins w:id="534" w:author="Giorgio Romeo" w:date="2021-01-04T11:15:00Z">
        <w:r>
          <w:rPr>
            <w:rFonts w:ascii="Bell MT" w:hAnsi="Bell MT"/>
            <w:sz w:val="28"/>
            <w:szCs w:val="28"/>
            <w:lang w:val="en-GB"/>
          </w:rPr>
          <w:t>s respect to the “Get Virtual Ticket” sequence diagram are:</w:t>
        </w:r>
      </w:ins>
      <w:ins w:id="535" w:author="Cristian Sbrolli" w:date="2021-01-02T22:07:00Z">
        <w:del w:id="536" w:author="Giorgio Romeo" w:date="2021-01-04T11:07:00Z">
          <w:r w:rsidR="007C732E" w:rsidDel="006B27AC">
            <w:rPr>
              <w:rFonts w:ascii="Bell MT" w:hAnsi="Bell MT"/>
              <w:sz w:val="28"/>
              <w:szCs w:val="28"/>
              <w:lang w:val="en-GB"/>
            </w:rPr>
            <w:delText>Here we see the</w:delText>
          </w:r>
        </w:del>
        <w:del w:id="537" w:author="Giorgio Romeo" w:date="2021-01-04T11:10:00Z">
          <w:r w:rsidR="007C732E" w:rsidDel="006B27AC">
            <w:rPr>
              <w:rFonts w:ascii="Bell MT" w:hAnsi="Bell MT"/>
              <w:sz w:val="28"/>
              <w:szCs w:val="28"/>
              <w:lang w:val="en-GB"/>
            </w:rPr>
            <w:delText xml:space="preserve"> interaction between components to </w:delText>
          </w:r>
        </w:del>
      </w:ins>
      <w:ins w:id="538" w:author="Cristian Sbrolli" w:date="2021-01-02T22:08:00Z">
        <w:del w:id="539" w:author="Giorgio Romeo" w:date="2021-01-04T11:10:00Z">
          <w:r w:rsidR="007C732E" w:rsidDel="006B27AC">
            <w:rPr>
              <w:rFonts w:ascii="Bell MT" w:hAnsi="Bell MT"/>
              <w:sz w:val="28"/>
              <w:szCs w:val="28"/>
              <w:lang w:val="en-GB"/>
            </w:rPr>
            <w:delText>search for an available shop to get a virtual ticket</w:delText>
          </w:r>
          <w:r w:rsidR="00680773" w:rsidDel="006B27AC">
            <w:rPr>
              <w:rFonts w:ascii="Bell MT" w:hAnsi="Bell MT"/>
              <w:sz w:val="28"/>
              <w:szCs w:val="28"/>
              <w:lang w:val="en-GB"/>
            </w:rPr>
            <w:delText xml:space="preserve">. </w:delText>
          </w:r>
        </w:del>
      </w:ins>
      <w:ins w:id="540" w:author="Cristian Sbrolli" w:date="2021-01-02T22:09:00Z">
        <w:del w:id="541" w:author="Giorgio Romeo" w:date="2021-01-04T11:10:00Z">
          <w:r w:rsidR="00680773" w:rsidDel="006B27AC">
            <w:rPr>
              <w:rFonts w:ascii="Bell MT" w:hAnsi="Bell MT"/>
              <w:sz w:val="28"/>
              <w:szCs w:val="28"/>
              <w:lang w:val="en-GB"/>
            </w:rPr>
            <w:delText xml:space="preserve">As we can see, the system handles cases where the </w:delText>
          </w:r>
        </w:del>
      </w:ins>
      <w:ins w:id="542" w:author="Cristian Sbrolli" w:date="2021-01-02T22:17:00Z">
        <w:del w:id="543" w:author="Giorgio Romeo" w:date="2021-01-04T11:10:00Z">
          <w:r w:rsidR="00680773" w:rsidDel="006B27AC">
            <w:rPr>
              <w:rFonts w:ascii="Bell MT" w:hAnsi="Bell MT"/>
              <w:sz w:val="28"/>
              <w:szCs w:val="28"/>
              <w:lang w:val="en-GB"/>
            </w:rPr>
            <w:delText>user has no close markets by trying to increase the radius</w:delText>
          </w:r>
        </w:del>
      </w:ins>
      <w:ins w:id="544" w:author="Cristian Sbrolli" w:date="2021-01-02T22:18:00Z">
        <w:del w:id="545" w:author="Giorgio Romeo" w:date="2021-01-04T11:10:00Z">
          <w:r w:rsidR="00055229" w:rsidDel="006B27AC">
            <w:rPr>
              <w:rFonts w:ascii="Bell MT" w:hAnsi="Bell MT"/>
              <w:sz w:val="28"/>
              <w:szCs w:val="28"/>
              <w:lang w:val="en-GB"/>
            </w:rPr>
            <w:delText xml:space="preserve"> if no close markets or too few have been found</w:delText>
          </w:r>
        </w:del>
      </w:ins>
      <w:ins w:id="546" w:author="Cristian Sbrolli" w:date="2021-01-02T22:17:00Z">
        <w:del w:id="547" w:author="Giorgio Romeo" w:date="2021-01-04T11:10:00Z">
          <w:r w:rsidR="00680773" w:rsidDel="006B27AC">
            <w:rPr>
              <w:rFonts w:ascii="Bell MT" w:hAnsi="Bell MT"/>
              <w:sz w:val="28"/>
              <w:szCs w:val="28"/>
              <w:lang w:val="en-GB"/>
            </w:rPr>
            <w:delText>,</w:delText>
          </w:r>
        </w:del>
      </w:ins>
      <w:ins w:id="548" w:author="Cristian Sbrolli" w:date="2021-01-02T22:19:00Z">
        <w:del w:id="549" w:author="Giorgio Romeo" w:date="2021-01-04T11:10:00Z">
          <w:r w:rsidR="00055229" w:rsidDel="006B27AC">
            <w:rPr>
              <w:rFonts w:ascii="Bell MT" w:hAnsi="Bell MT"/>
              <w:sz w:val="28"/>
              <w:szCs w:val="28"/>
              <w:lang w:val="en-GB"/>
            </w:rPr>
            <w:delText xml:space="preserve"> </w:delText>
          </w:r>
        </w:del>
      </w:ins>
      <w:ins w:id="550" w:author="Cristian Sbrolli" w:date="2021-01-02T22:17:00Z">
        <w:del w:id="551" w:author="Giorgio Romeo" w:date="2021-01-04T11:10:00Z">
          <w:r w:rsidR="00680773" w:rsidDel="006B27AC">
            <w:rPr>
              <w:rFonts w:ascii="Bell MT" w:hAnsi="Bell MT"/>
              <w:sz w:val="28"/>
              <w:szCs w:val="28"/>
              <w:lang w:val="en-GB"/>
            </w:rPr>
            <w:delText xml:space="preserve">eventually stopping when a max distance of search has been reached. This </w:delText>
          </w:r>
        </w:del>
        <w:del w:id="552" w:author="Giorgio Romeo" w:date="2021-01-04T11:08:00Z">
          <w:r w:rsidR="00680773" w:rsidDel="006B27AC">
            <w:rPr>
              <w:rFonts w:ascii="Bell MT" w:hAnsi="Bell MT"/>
              <w:sz w:val="28"/>
              <w:szCs w:val="28"/>
              <w:lang w:val="en-GB"/>
            </w:rPr>
            <w:delText xml:space="preserve">is to </w:delText>
          </w:r>
        </w:del>
      </w:ins>
      <w:ins w:id="553" w:author="Cristian Sbrolli" w:date="2021-01-02T22:18:00Z">
        <w:del w:id="554" w:author="Giorgio Romeo" w:date="2021-01-04T11:08:00Z">
          <w:r w:rsidR="00680773" w:rsidDel="006B27AC">
            <w:rPr>
              <w:rFonts w:ascii="Bell MT" w:hAnsi="Bell MT"/>
              <w:sz w:val="28"/>
              <w:szCs w:val="28"/>
              <w:lang w:val="en-GB"/>
            </w:rPr>
            <w:delText>try</w:delText>
          </w:r>
        </w:del>
        <w:del w:id="555" w:author="Giorgio Romeo" w:date="2021-01-04T11:10:00Z">
          <w:r w:rsidR="00680773" w:rsidDel="006B27AC">
            <w:rPr>
              <w:rFonts w:ascii="Bell MT" w:hAnsi="Bell MT"/>
              <w:sz w:val="28"/>
              <w:szCs w:val="28"/>
              <w:lang w:val="en-GB"/>
            </w:rPr>
            <w:delText xml:space="preserve"> to give</w:delText>
          </w:r>
          <w:r w:rsidR="00055229" w:rsidDel="006B27AC">
            <w:rPr>
              <w:rFonts w:ascii="Bell MT" w:hAnsi="Bell MT"/>
              <w:sz w:val="28"/>
              <w:szCs w:val="28"/>
              <w:lang w:val="en-GB"/>
            </w:rPr>
            <w:delText xml:space="preserve"> some</w:delText>
          </w:r>
          <w:r w:rsidR="00680773" w:rsidDel="006B27AC">
            <w:rPr>
              <w:rFonts w:ascii="Bell MT" w:hAnsi="Bell MT"/>
              <w:sz w:val="28"/>
              <w:szCs w:val="28"/>
              <w:lang w:val="en-GB"/>
            </w:rPr>
            <w:delText xml:space="preserve"> degree of choice to</w:delText>
          </w:r>
          <w:r w:rsidR="00055229" w:rsidDel="006B27AC">
            <w:rPr>
              <w:rFonts w:ascii="Bell MT" w:hAnsi="Bell MT"/>
              <w:sz w:val="28"/>
              <w:szCs w:val="28"/>
              <w:lang w:val="en-GB"/>
            </w:rPr>
            <w:delText xml:space="preserve"> all</w:delText>
          </w:r>
          <w:r w:rsidR="00680773" w:rsidDel="006B27AC">
            <w:rPr>
              <w:rFonts w:ascii="Bell MT" w:hAnsi="Bell MT"/>
              <w:sz w:val="28"/>
              <w:szCs w:val="28"/>
              <w:lang w:val="en-GB"/>
            </w:rPr>
            <w:delText xml:space="preserve"> users.</w:delText>
          </w:r>
        </w:del>
      </w:ins>
    </w:p>
    <w:p w14:paraId="19BCDE2A" w14:textId="31AC7BA2" w:rsidR="006B27AC" w:rsidRDefault="006B27AC">
      <w:pPr>
        <w:pStyle w:val="Paragrafoelenco"/>
        <w:numPr>
          <w:ilvl w:val="0"/>
          <w:numId w:val="44"/>
        </w:numPr>
        <w:jc w:val="both"/>
        <w:rPr>
          <w:ins w:id="556" w:author="Giorgio Romeo" w:date="2021-01-04T11:21:00Z"/>
          <w:rFonts w:ascii="Bell MT" w:hAnsi="Bell MT"/>
          <w:sz w:val="28"/>
          <w:szCs w:val="28"/>
          <w:lang w:val="en-GB"/>
        </w:rPr>
        <w:pPrChange w:id="557" w:author="Giorgio Romeo" w:date="2021-01-04T11:28:00Z">
          <w:pPr>
            <w:pStyle w:val="Paragrafoelenco"/>
            <w:numPr>
              <w:numId w:val="44"/>
            </w:numPr>
            <w:ind w:hanging="360"/>
          </w:pPr>
        </w:pPrChange>
      </w:pPr>
      <w:ins w:id="558" w:author="Giorgio Romeo" w:date="2021-01-04T11:15:00Z">
        <w:r>
          <w:rPr>
            <w:rFonts w:ascii="Bell MT" w:hAnsi="Bell MT"/>
            <w:sz w:val="28"/>
            <w:szCs w:val="28"/>
            <w:lang w:val="en-GB"/>
          </w:rPr>
          <w:t>The user ca</w:t>
        </w:r>
      </w:ins>
      <w:ins w:id="559" w:author="Giorgio Romeo" w:date="2021-01-04T11:16:00Z">
        <w:r>
          <w:rPr>
            <w:rFonts w:ascii="Bell MT" w:hAnsi="Bell MT"/>
            <w:sz w:val="28"/>
            <w:szCs w:val="28"/>
            <w:lang w:val="en-GB"/>
          </w:rPr>
          <w:t>n either selects the desired timeslot or store as first option</w:t>
        </w:r>
      </w:ins>
      <w:ins w:id="560" w:author="Giorgio Romeo" w:date="2021-01-04T11:17:00Z">
        <w:r w:rsidR="00846BE2">
          <w:rPr>
            <w:rFonts w:ascii="Bell MT" w:hAnsi="Bell MT"/>
            <w:sz w:val="28"/>
            <w:szCs w:val="28"/>
            <w:lang w:val="en-GB"/>
          </w:rPr>
          <w:t xml:space="preserve">, </w:t>
        </w:r>
      </w:ins>
      <w:ins w:id="561" w:author="Giorgio Romeo" w:date="2021-01-04T11:16:00Z">
        <w:r>
          <w:rPr>
            <w:rFonts w:ascii="Bell MT" w:hAnsi="Bell MT"/>
            <w:sz w:val="28"/>
            <w:szCs w:val="28"/>
            <w:lang w:val="en-GB"/>
          </w:rPr>
          <w:t>while in getting a virtual ticket he can only selects a store</w:t>
        </w:r>
      </w:ins>
      <w:ins w:id="562" w:author="Giorgio Romeo" w:date="2021-01-04T11:17:00Z">
        <w:r w:rsidR="00846BE2">
          <w:rPr>
            <w:rFonts w:ascii="Bell MT" w:hAnsi="Bell MT"/>
            <w:sz w:val="28"/>
            <w:szCs w:val="28"/>
            <w:lang w:val="en-GB"/>
          </w:rPr>
          <w:t>, accepting or rejecting t</w:t>
        </w:r>
      </w:ins>
      <w:ins w:id="563" w:author="Giorgio Romeo" w:date="2021-01-04T11:16:00Z">
        <w:r>
          <w:rPr>
            <w:rFonts w:ascii="Bell MT" w:hAnsi="Bell MT"/>
            <w:sz w:val="28"/>
            <w:szCs w:val="28"/>
            <w:lang w:val="en-GB"/>
          </w:rPr>
          <w:t>he first available timeslot</w:t>
        </w:r>
        <w:r w:rsidR="00846BE2">
          <w:rPr>
            <w:rFonts w:ascii="Bell MT" w:hAnsi="Bell MT"/>
            <w:sz w:val="28"/>
            <w:szCs w:val="28"/>
            <w:lang w:val="en-GB"/>
          </w:rPr>
          <w:t xml:space="preserve"> of the </w:t>
        </w:r>
      </w:ins>
      <w:ins w:id="564" w:author="Giorgio Romeo" w:date="2021-01-04T11:17:00Z">
        <w:r w:rsidR="00846BE2">
          <w:rPr>
            <w:rFonts w:ascii="Bell MT" w:hAnsi="Bell MT"/>
            <w:sz w:val="28"/>
            <w:szCs w:val="28"/>
            <w:lang w:val="en-GB"/>
          </w:rPr>
          <w:t xml:space="preserve">chosen store. Note that in this case the user selects a </w:t>
        </w:r>
      </w:ins>
      <w:ins w:id="565" w:author="Giorgio Romeo" w:date="2021-01-04T11:18:00Z">
        <w:r w:rsidR="00846BE2">
          <w:rPr>
            <w:rFonts w:ascii="Bell MT" w:hAnsi="Bell MT"/>
            <w:sz w:val="28"/>
            <w:szCs w:val="28"/>
            <w:lang w:val="en-GB"/>
          </w:rPr>
          <w:t>store</w:t>
        </w:r>
      </w:ins>
      <w:ins w:id="566" w:author="Giorgio Romeo" w:date="2021-01-04T11:17:00Z">
        <w:r w:rsidR="00846BE2">
          <w:rPr>
            <w:rFonts w:ascii="Bell MT" w:hAnsi="Bell MT"/>
            <w:sz w:val="28"/>
            <w:szCs w:val="28"/>
            <w:lang w:val="en-GB"/>
          </w:rPr>
          <w:t xml:space="preserve"> as</w:t>
        </w:r>
      </w:ins>
      <w:ins w:id="567" w:author="Giorgio Romeo" w:date="2021-01-04T11:18:00Z">
        <w:r w:rsidR="00846BE2">
          <w:rPr>
            <w:rFonts w:ascii="Bell MT" w:hAnsi="Bell MT"/>
            <w:sz w:val="28"/>
            <w:szCs w:val="28"/>
            <w:lang w:val="en-GB"/>
          </w:rPr>
          <w:t xml:space="preserve"> first option and then a timeslot between those ones provided by the application</w:t>
        </w:r>
      </w:ins>
      <w:ins w:id="568" w:author="Giorgio Romeo" w:date="2021-01-04T11:58:00Z">
        <w:r w:rsidR="0025283F">
          <w:rPr>
            <w:rFonts w:ascii="Bell MT" w:hAnsi="Bell MT"/>
            <w:sz w:val="28"/>
            <w:szCs w:val="28"/>
            <w:lang w:val="en-GB"/>
          </w:rPr>
          <w:t>. T</w:t>
        </w:r>
      </w:ins>
      <w:ins w:id="569" w:author="Giorgio Romeo" w:date="2021-01-04T11:18:00Z">
        <w:r w:rsidR="00846BE2">
          <w:rPr>
            <w:rFonts w:ascii="Bell MT" w:hAnsi="Bell MT"/>
            <w:sz w:val="28"/>
            <w:szCs w:val="28"/>
            <w:lang w:val="en-GB"/>
          </w:rPr>
          <w:t>he cas</w:t>
        </w:r>
      </w:ins>
      <w:ins w:id="570" w:author="Giorgio Romeo" w:date="2021-01-04T11:19:00Z">
        <w:r w:rsidR="00846BE2">
          <w:rPr>
            <w:rFonts w:ascii="Bell MT" w:hAnsi="Bell MT"/>
            <w:sz w:val="28"/>
            <w:szCs w:val="28"/>
            <w:lang w:val="en-GB"/>
          </w:rPr>
          <w:t xml:space="preserve">e in which the user selects a timeslot as first option is </w:t>
        </w:r>
        <w:r w:rsidR="00846BE2">
          <w:rPr>
            <w:rFonts w:ascii="Bell MT" w:hAnsi="Bell MT"/>
            <w:sz w:val="28"/>
            <w:szCs w:val="28"/>
            <w:lang w:val="en-GB"/>
          </w:rPr>
          <w:lastRenderedPageBreak/>
          <w:t xml:space="preserve">symmetrical to this sequence diagram respect to the </w:t>
        </w:r>
        <w:proofErr w:type="spellStart"/>
        <w:r w:rsidR="00846BE2">
          <w:rPr>
            <w:rFonts w:ascii="Bell MT" w:hAnsi="Bell MT"/>
            <w:sz w:val="28"/>
            <w:szCs w:val="28"/>
            <w:lang w:val="en-GB"/>
          </w:rPr>
          <w:t>getStores</w:t>
        </w:r>
        <w:proofErr w:type="spellEnd"/>
        <w:r w:rsidR="00846BE2">
          <w:rPr>
            <w:rFonts w:ascii="Bell MT" w:hAnsi="Bell MT"/>
            <w:sz w:val="28"/>
            <w:szCs w:val="28"/>
            <w:lang w:val="en-GB"/>
          </w:rPr>
          <w:t>/</w:t>
        </w:r>
        <w:proofErr w:type="spellStart"/>
        <w:r w:rsidR="00846BE2">
          <w:rPr>
            <w:rFonts w:ascii="Bell MT" w:hAnsi="Bell MT"/>
            <w:sz w:val="28"/>
            <w:szCs w:val="28"/>
            <w:lang w:val="en-GB"/>
          </w:rPr>
          <w:t>selectStore</w:t>
        </w:r>
        <w:proofErr w:type="spellEnd"/>
        <w:r w:rsidR="00846BE2">
          <w:rPr>
            <w:rFonts w:ascii="Bell MT" w:hAnsi="Bell MT"/>
            <w:sz w:val="28"/>
            <w:szCs w:val="28"/>
            <w:lang w:val="en-GB"/>
          </w:rPr>
          <w:t xml:space="preserve"> and </w:t>
        </w:r>
        <w:proofErr w:type="spellStart"/>
        <w:r w:rsidR="00846BE2">
          <w:rPr>
            <w:rFonts w:ascii="Bell MT" w:hAnsi="Bell MT"/>
            <w:sz w:val="28"/>
            <w:szCs w:val="28"/>
            <w:lang w:val="en-GB"/>
          </w:rPr>
          <w:t>getAvai</w:t>
        </w:r>
      </w:ins>
      <w:ins w:id="571" w:author="Giorgio Romeo" w:date="2021-01-04T11:20:00Z">
        <w:r w:rsidR="00846BE2">
          <w:rPr>
            <w:rFonts w:ascii="Bell MT" w:hAnsi="Bell MT"/>
            <w:sz w:val="28"/>
            <w:szCs w:val="28"/>
            <w:lang w:val="en-GB"/>
          </w:rPr>
          <w:t>lableTimeslots</w:t>
        </w:r>
        <w:proofErr w:type="spellEnd"/>
        <w:r w:rsidR="00846BE2">
          <w:rPr>
            <w:rFonts w:ascii="Bell MT" w:hAnsi="Bell MT"/>
            <w:sz w:val="28"/>
            <w:szCs w:val="28"/>
            <w:lang w:val="en-GB"/>
          </w:rPr>
          <w:t>/</w:t>
        </w:r>
        <w:proofErr w:type="spellStart"/>
        <w:r w:rsidR="00846BE2">
          <w:rPr>
            <w:rFonts w:ascii="Bell MT" w:hAnsi="Bell MT"/>
            <w:sz w:val="28"/>
            <w:szCs w:val="28"/>
            <w:lang w:val="en-GB"/>
          </w:rPr>
          <w:t>selectTimeslot</w:t>
        </w:r>
        <w:proofErr w:type="spellEnd"/>
        <w:r w:rsidR="00846BE2">
          <w:rPr>
            <w:rFonts w:ascii="Bell MT" w:hAnsi="Bell MT"/>
            <w:sz w:val="28"/>
            <w:szCs w:val="28"/>
            <w:lang w:val="en-GB"/>
          </w:rPr>
          <w:t xml:space="preserve"> part</w:t>
        </w:r>
      </w:ins>
      <w:ins w:id="572" w:author="Giorgio Romeo" w:date="2021-01-04T11:21:00Z">
        <w:r w:rsidR="00846BE2">
          <w:rPr>
            <w:rFonts w:ascii="Bell MT" w:hAnsi="Bell MT"/>
            <w:sz w:val="28"/>
            <w:szCs w:val="28"/>
            <w:lang w:val="en-GB"/>
          </w:rPr>
          <w:t>s.</w:t>
        </w:r>
      </w:ins>
      <w:ins w:id="573" w:author="Giorgio Romeo" w:date="2021-01-04T11:58:00Z">
        <w:r w:rsidR="0025283F">
          <w:rPr>
            <w:rFonts w:ascii="Bell MT" w:hAnsi="Bell MT"/>
            <w:sz w:val="28"/>
            <w:szCs w:val="28"/>
            <w:lang w:val="en-GB"/>
          </w:rPr>
          <w:t xml:space="preserve"> Moreover, in the second case, </w:t>
        </w:r>
      </w:ins>
      <w:ins w:id="574" w:author="Giorgio Romeo" w:date="2021-01-04T12:00:00Z">
        <w:r w:rsidR="0025283F">
          <w:rPr>
            <w:rFonts w:ascii="Bell MT" w:hAnsi="Bell MT"/>
            <w:sz w:val="28"/>
            <w:szCs w:val="28"/>
            <w:lang w:val="en-GB"/>
          </w:rPr>
          <w:t>*</w:t>
        </w:r>
      </w:ins>
      <w:ins w:id="575" w:author="Giorgio Romeo" w:date="2021-01-04T11:58:00Z">
        <w:r w:rsidR="0025283F">
          <w:rPr>
            <w:rFonts w:ascii="Bell MT" w:hAnsi="Bell MT"/>
            <w:sz w:val="28"/>
            <w:szCs w:val="28"/>
            <w:lang w:val="en-GB"/>
          </w:rPr>
          <w:t xml:space="preserve">suggestion_1 would be substituted </w:t>
        </w:r>
      </w:ins>
      <w:ins w:id="576" w:author="Giorgio Romeo" w:date="2021-01-04T12:00:00Z">
        <w:r w:rsidR="0025283F">
          <w:rPr>
            <w:rFonts w:ascii="Bell MT" w:hAnsi="Bell MT"/>
            <w:sz w:val="28"/>
            <w:szCs w:val="28"/>
            <w:lang w:val="en-GB"/>
          </w:rPr>
          <w:t>*</w:t>
        </w:r>
      </w:ins>
      <w:ins w:id="577" w:author="Giorgio Romeo" w:date="2021-01-04T11:58:00Z">
        <w:r w:rsidR="0025283F">
          <w:rPr>
            <w:rFonts w:ascii="Bell MT" w:hAnsi="Bell MT"/>
            <w:sz w:val="28"/>
            <w:szCs w:val="28"/>
            <w:lang w:val="en-GB"/>
          </w:rPr>
          <w:t>by suggestion_2,</w:t>
        </w:r>
      </w:ins>
    </w:p>
    <w:p w14:paraId="4328BC94" w14:textId="01334CF1" w:rsidR="00846BE2" w:rsidRDefault="00846BE2">
      <w:pPr>
        <w:pStyle w:val="Paragrafoelenco"/>
        <w:numPr>
          <w:ilvl w:val="0"/>
          <w:numId w:val="44"/>
        </w:numPr>
        <w:jc w:val="both"/>
        <w:rPr>
          <w:ins w:id="578" w:author="Giorgio Romeo" w:date="2021-01-04T11:25:00Z"/>
          <w:rFonts w:ascii="Bell MT" w:hAnsi="Bell MT"/>
          <w:sz w:val="28"/>
          <w:szCs w:val="28"/>
          <w:lang w:val="en-GB"/>
        </w:rPr>
        <w:pPrChange w:id="579" w:author="Giorgio Romeo" w:date="2021-01-04T11:28:00Z">
          <w:pPr>
            <w:pStyle w:val="Paragrafoelenco"/>
            <w:numPr>
              <w:numId w:val="44"/>
            </w:numPr>
            <w:ind w:hanging="360"/>
          </w:pPr>
        </w:pPrChange>
      </w:pPr>
      <w:ins w:id="580" w:author="Giorgio Romeo" w:date="2021-01-04T11:21:00Z">
        <w:r>
          <w:rPr>
            <w:rFonts w:ascii="Bell MT" w:hAnsi="Bell MT"/>
            <w:sz w:val="28"/>
            <w:szCs w:val="28"/>
            <w:lang w:val="en-GB"/>
          </w:rPr>
          <w:t xml:space="preserve">The user can, optionally, fill a form where he inserts the estimated duration of the shop trip, and either the specific items or the categories of </w:t>
        </w:r>
      </w:ins>
      <w:ins w:id="581" w:author="Giorgio Romeo" w:date="2021-01-04T11:23:00Z">
        <w:r>
          <w:rPr>
            <w:rFonts w:ascii="Bell MT" w:hAnsi="Bell MT"/>
            <w:sz w:val="28"/>
            <w:szCs w:val="28"/>
            <w:lang w:val="en-GB"/>
          </w:rPr>
          <w:t>goods</w:t>
        </w:r>
      </w:ins>
      <w:ins w:id="582" w:author="Giorgio Romeo" w:date="2021-01-04T11:21:00Z">
        <w:r>
          <w:rPr>
            <w:rFonts w:ascii="Bell MT" w:hAnsi="Bell MT"/>
            <w:sz w:val="28"/>
            <w:szCs w:val="28"/>
            <w:lang w:val="en-GB"/>
          </w:rPr>
          <w:t xml:space="preserve"> he intends to purchase</w:t>
        </w:r>
      </w:ins>
      <w:ins w:id="583" w:author="Giorgio Romeo" w:date="2021-01-04T11:22:00Z">
        <w:r>
          <w:rPr>
            <w:rFonts w:ascii="Bell MT" w:hAnsi="Bell MT"/>
            <w:sz w:val="28"/>
            <w:szCs w:val="28"/>
            <w:lang w:val="en-GB"/>
          </w:rPr>
          <w:t xml:space="preserve">. </w:t>
        </w:r>
      </w:ins>
      <w:ins w:id="584" w:author="Giorgio Romeo" w:date="2021-01-04T11:24:00Z">
        <w:r>
          <w:rPr>
            <w:rFonts w:ascii="Bell MT" w:hAnsi="Bell MT"/>
            <w:sz w:val="28"/>
            <w:szCs w:val="28"/>
            <w:lang w:val="en-GB"/>
          </w:rPr>
          <w:t>Other than the new ticket, t</w:t>
        </w:r>
      </w:ins>
      <w:ins w:id="585" w:author="Giorgio Romeo" w:date="2021-01-04T11:22:00Z">
        <w:r>
          <w:rPr>
            <w:rFonts w:ascii="Bell MT" w:hAnsi="Bell MT"/>
            <w:sz w:val="28"/>
            <w:szCs w:val="28"/>
            <w:lang w:val="en-GB"/>
          </w:rPr>
          <w:t>he additional information</w:t>
        </w:r>
      </w:ins>
      <w:ins w:id="586" w:author="Giorgio Romeo" w:date="2021-01-04T11:23:00Z">
        <w:r>
          <w:rPr>
            <w:rFonts w:ascii="Bell MT" w:hAnsi="Bell MT"/>
            <w:sz w:val="28"/>
            <w:szCs w:val="28"/>
            <w:lang w:val="en-GB"/>
          </w:rPr>
          <w:t xml:space="preserve">, </w:t>
        </w:r>
      </w:ins>
      <w:ins w:id="587" w:author="Giorgio Romeo" w:date="2021-01-04T11:24:00Z">
        <w:r>
          <w:rPr>
            <w:rFonts w:ascii="Bell MT" w:hAnsi="Bell MT"/>
            <w:sz w:val="28"/>
            <w:szCs w:val="28"/>
            <w:lang w:val="en-GB"/>
          </w:rPr>
          <w:t>if</w:t>
        </w:r>
      </w:ins>
      <w:ins w:id="588" w:author="Giorgio Romeo" w:date="2021-01-04T11:23:00Z">
        <w:r>
          <w:rPr>
            <w:rFonts w:ascii="Bell MT" w:hAnsi="Bell MT"/>
            <w:sz w:val="28"/>
            <w:szCs w:val="28"/>
            <w:lang w:val="en-GB"/>
          </w:rPr>
          <w:t xml:space="preserve"> </w:t>
        </w:r>
      </w:ins>
      <w:ins w:id="589" w:author="Giorgio Romeo" w:date="2021-01-04T11:22:00Z">
        <w:r>
          <w:rPr>
            <w:rFonts w:ascii="Bell MT" w:hAnsi="Bell MT"/>
            <w:sz w:val="28"/>
            <w:szCs w:val="28"/>
            <w:lang w:val="en-GB"/>
          </w:rPr>
          <w:t>provided by the user</w:t>
        </w:r>
      </w:ins>
      <w:ins w:id="590" w:author="Giorgio Romeo" w:date="2021-01-04T11:23:00Z">
        <w:r>
          <w:rPr>
            <w:rFonts w:ascii="Bell MT" w:hAnsi="Bell MT"/>
            <w:sz w:val="28"/>
            <w:szCs w:val="28"/>
            <w:lang w:val="en-GB"/>
          </w:rPr>
          <w:t xml:space="preserve">, </w:t>
        </w:r>
      </w:ins>
      <w:ins w:id="591" w:author="Giorgio Romeo" w:date="2021-01-04T11:22:00Z">
        <w:r>
          <w:rPr>
            <w:rFonts w:ascii="Bell MT" w:hAnsi="Bell MT"/>
            <w:sz w:val="28"/>
            <w:szCs w:val="28"/>
            <w:lang w:val="en-GB"/>
          </w:rPr>
          <w:t>will be store</w:t>
        </w:r>
      </w:ins>
      <w:ins w:id="592" w:author="Giorgio Romeo" w:date="2021-01-04T11:24:00Z">
        <w:r>
          <w:rPr>
            <w:rFonts w:ascii="Bell MT" w:hAnsi="Bell MT"/>
            <w:sz w:val="28"/>
            <w:szCs w:val="28"/>
            <w:lang w:val="en-GB"/>
          </w:rPr>
          <w:t>d</w:t>
        </w:r>
      </w:ins>
      <w:ins w:id="593" w:author="Giorgio Romeo" w:date="2021-01-04T11:22:00Z">
        <w:r>
          <w:rPr>
            <w:rFonts w:ascii="Bell MT" w:hAnsi="Bell MT"/>
            <w:sz w:val="28"/>
            <w:szCs w:val="28"/>
            <w:lang w:val="en-GB"/>
          </w:rPr>
          <w:t xml:space="preserve"> in the database through the Data Service Component</w:t>
        </w:r>
      </w:ins>
      <w:ins w:id="594" w:author="Giorgio Romeo" w:date="2021-01-04T11:24:00Z">
        <w:r>
          <w:rPr>
            <w:rFonts w:ascii="Bell MT" w:hAnsi="Bell MT"/>
            <w:sz w:val="28"/>
            <w:szCs w:val="28"/>
            <w:lang w:val="en-GB"/>
          </w:rPr>
          <w:t>.</w:t>
        </w:r>
      </w:ins>
    </w:p>
    <w:p w14:paraId="71AA2695" w14:textId="036F9665" w:rsidR="006B27AC" w:rsidRPr="00792973" w:rsidRDefault="00846BE2">
      <w:pPr>
        <w:pStyle w:val="Paragrafoelenco"/>
        <w:numPr>
          <w:ilvl w:val="0"/>
          <w:numId w:val="44"/>
        </w:numPr>
        <w:jc w:val="both"/>
        <w:rPr>
          <w:ins w:id="595" w:author="Giorgio Romeo" w:date="2021-01-04T11:10:00Z"/>
          <w:rFonts w:ascii="Bell MT" w:hAnsi="Bell MT"/>
          <w:sz w:val="28"/>
          <w:szCs w:val="28"/>
          <w:lang w:val="en-GB"/>
          <w:rPrChange w:id="596" w:author="Giorgio Romeo" w:date="2021-01-04T11:29:00Z">
            <w:rPr>
              <w:ins w:id="597" w:author="Giorgio Romeo" w:date="2021-01-04T11:10:00Z"/>
              <w:lang w:val="en-GB"/>
            </w:rPr>
          </w:rPrChange>
        </w:rPr>
        <w:pPrChange w:id="598" w:author="Giorgio Romeo" w:date="2021-01-04T11:29:00Z">
          <w:pPr>
            <w:ind w:left="708"/>
          </w:pPr>
        </w:pPrChange>
      </w:pPr>
      <w:ins w:id="599" w:author="Giorgio Romeo" w:date="2021-01-04T11:25:00Z">
        <w:r>
          <w:rPr>
            <w:rFonts w:ascii="Bell MT" w:hAnsi="Bell MT"/>
            <w:sz w:val="28"/>
            <w:szCs w:val="28"/>
            <w:lang w:val="en-GB"/>
          </w:rPr>
          <w:t xml:space="preserve">The *suggestion_1 and *suggestion_2 </w:t>
        </w:r>
      </w:ins>
      <w:ins w:id="600" w:author="Giorgio Romeo" w:date="2021-01-04T11:27:00Z">
        <w:r w:rsidR="00792973">
          <w:rPr>
            <w:rFonts w:ascii="Bell MT" w:hAnsi="Bell MT"/>
            <w:sz w:val="28"/>
            <w:szCs w:val="28"/>
            <w:lang w:val="en-GB"/>
          </w:rPr>
          <w:t xml:space="preserve">represent the cases in which the user is inactive </w:t>
        </w:r>
      </w:ins>
      <w:ins w:id="601" w:author="Giorgio Romeo" w:date="2021-01-04T11:43:00Z">
        <w:r w:rsidR="009A6EF1">
          <w:rPr>
            <w:rFonts w:ascii="Bell MT" w:hAnsi="Bell MT"/>
            <w:sz w:val="28"/>
            <w:szCs w:val="28"/>
            <w:lang w:val="en-GB"/>
          </w:rPr>
          <w:t>for</w:t>
        </w:r>
      </w:ins>
      <w:ins w:id="602" w:author="Giorgio Romeo" w:date="2021-01-04T11:52:00Z">
        <w:r w:rsidR="00CC518E">
          <w:rPr>
            <w:rFonts w:ascii="Bell MT" w:hAnsi="Bell MT"/>
            <w:sz w:val="28"/>
            <w:szCs w:val="28"/>
            <w:lang w:val="en-GB"/>
          </w:rPr>
          <w:t xml:space="preserve"> </w:t>
        </w:r>
      </w:ins>
      <w:ins w:id="603" w:author="Giorgio Romeo" w:date="2021-01-04T11:51:00Z">
        <w:r w:rsidR="00CC518E">
          <w:rPr>
            <w:rFonts w:ascii="Bell MT" w:hAnsi="Bell MT"/>
            <w:sz w:val="28"/>
            <w:szCs w:val="28"/>
            <w:lang w:val="en-GB"/>
          </w:rPr>
          <w:t>15</w:t>
        </w:r>
      </w:ins>
      <w:ins w:id="604" w:author="Giorgio Romeo" w:date="2021-01-04T11:43:00Z">
        <w:r w:rsidR="009A6EF1">
          <w:rPr>
            <w:rFonts w:ascii="Bell MT" w:hAnsi="Bell MT"/>
            <w:sz w:val="28"/>
            <w:szCs w:val="28"/>
            <w:lang w:val="en-GB"/>
          </w:rPr>
          <w:t xml:space="preserve"> seconds </w:t>
        </w:r>
      </w:ins>
      <w:ins w:id="605" w:author="Giorgio Romeo" w:date="2021-01-04T11:27:00Z">
        <w:r w:rsidR="00792973">
          <w:rPr>
            <w:rFonts w:ascii="Bell MT" w:hAnsi="Bell MT"/>
            <w:sz w:val="28"/>
            <w:szCs w:val="28"/>
            <w:lang w:val="en-GB"/>
          </w:rPr>
          <w:t>(</w:t>
        </w:r>
        <w:commentRangeStart w:id="606"/>
        <w:r w:rsidR="00792973">
          <w:rPr>
            <w:rFonts w:ascii="Bell MT" w:hAnsi="Bell MT"/>
            <w:sz w:val="28"/>
            <w:szCs w:val="28"/>
            <w:lang w:val="en-GB"/>
          </w:rPr>
          <w:t>INSERT THE SPECIFIC TIMING</w:t>
        </w:r>
      </w:ins>
      <w:commentRangeEnd w:id="606"/>
      <w:r w:rsidR="009121E5">
        <w:rPr>
          <w:rStyle w:val="Rimandocommento"/>
        </w:rPr>
        <w:commentReference w:id="606"/>
      </w:r>
      <w:ins w:id="607" w:author="Giorgio Romeo" w:date="2021-01-04T11:27:00Z">
        <w:r w:rsidR="00792973">
          <w:rPr>
            <w:rFonts w:ascii="Bell MT" w:hAnsi="Bell MT"/>
            <w:sz w:val="28"/>
            <w:szCs w:val="28"/>
            <w:lang w:val="en-GB"/>
          </w:rPr>
          <w:t>???) while selecting, respectively, a s</w:t>
        </w:r>
      </w:ins>
      <w:ins w:id="608" w:author="Giorgio Romeo" w:date="2021-01-04T11:28:00Z">
        <w:r w:rsidR="00792973">
          <w:rPr>
            <w:rFonts w:ascii="Bell MT" w:hAnsi="Bell MT"/>
            <w:sz w:val="28"/>
            <w:szCs w:val="28"/>
            <w:lang w:val="en-GB"/>
          </w:rPr>
          <w:t>tore and a timeslot. These two sequence diagrams are represented below.</w:t>
        </w:r>
      </w:ins>
      <w:ins w:id="609" w:author="Giorgio Romeo" w:date="2021-01-04T11:27:00Z">
        <w:r w:rsidR="00792973">
          <w:rPr>
            <w:rFonts w:ascii="Bell MT" w:hAnsi="Bell MT"/>
            <w:sz w:val="28"/>
            <w:szCs w:val="28"/>
            <w:lang w:val="en-GB"/>
          </w:rPr>
          <w:t xml:space="preserve"> </w:t>
        </w:r>
      </w:ins>
    </w:p>
    <w:p w14:paraId="2A9B4584" w14:textId="21C6AA1A" w:rsidR="006B27AC" w:rsidRDefault="009121E5">
      <w:pPr>
        <w:rPr>
          <w:ins w:id="610" w:author="Giorgio Romeo" w:date="2021-01-04T11:10:00Z"/>
          <w:rFonts w:ascii="Bell MT" w:hAnsi="Bell MT"/>
          <w:sz w:val="28"/>
          <w:szCs w:val="28"/>
          <w:lang w:val="en-GB"/>
        </w:rPr>
        <w:pPrChange w:id="611" w:author="Etion Pinari" w:date="2021-01-04T16:23:00Z">
          <w:pPr>
            <w:ind w:left="708"/>
          </w:pPr>
        </w:pPrChange>
      </w:pPr>
      <w:ins w:id="612" w:author="Etion Pinari" w:date="2021-01-04T16:23:00Z">
        <w:r>
          <w:rPr>
            <w:rFonts w:ascii="Bell MT" w:hAnsi="Bell MT"/>
            <w:sz w:val="28"/>
            <w:szCs w:val="28"/>
            <w:lang w:val="en-GB"/>
          </w:rPr>
          <w:br w:type="page"/>
        </w:r>
      </w:ins>
    </w:p>
    <w:p w14:paraId="4A9E9584" w14:textId="7F8EE6F9" w:rsidR="006B27AC" w:rsidDel="006B27AC" w:rsidRDefault="003D0DEA">
      <w:pPr>
        <w:ind w:left="708"/>
        <w:rPr>
          <w:ins w:id="613" w:author="Cristian Sbrolli" w:date="2021-01-02T22:22:00Z"/>
          <w:del w:id="614" w:author="Giorgio Romeo" w:date="2021-01-04T11:12:00Z"/>
          <w:rFonts w:ascii="Bell MT" w:hAnsi="Bell MT"/>
          <w:sz w:val="28"/>
          <w:szCs w:val="28"/>
          <w:lang w:val="en-GB"/>
        </w:rPr>
        <w:pPrChange w:id="615" w:author="Cristian Sbrolli" w:date="2021-01-02T22:39:00Z">
          <w:pPr>
            <w:ind w:left="360"/>
          </w:pPr>
        </w:pPrChange>
      </w:pPr>
      <w:ins w:id="616" w:author="Giorgio Romeo" w:date="2021-01-05T15:36:00Z">
        <w:r>
          <w:rPr>
            <w:rFonts w:ascii="Bell MT" w:hAnsi="Bell MT"/>
            <w:noProof/>
            <w:sz w:val="28"/>
            <w:szCs w:val="28"/>
            <w:lang w:val="en-GB"/>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9">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47108A" w:rsidRDefault="00055229" w:rsidP="00055229">
      <w:pPr>
        <w:pStyle w:val="Paragrafoelenco"/>
        <w:numPr>
          <w:ilvl w:val="0"/>
          <w:numId w:val="39"/>
        </w:numPr>
        <w:rPr>
          <w:ins w:id="617" w:author="Cristian Sbrolli" w:date="2021-01-02T22:38:00Z"/>
          <w:rFonts w:ascii="Bell MT" w:hAnsi="Bell MT"/>
          <w:sz w:val="28"/>
          <w:szCs w:val="28"/>
          <w:lang w:val="en-GB"/>
          <w:rPrChange w:id="618" w:author="Cristian Sbrolli" w:date="2021-01-02T22:38:00Z">
            <w:rPr>
              <w:ins w:id="619" w:author="Cristian Sbrolli" w:date="2021-01-02T22:38:00Z"/>
              <w:rFonts w:ascii="Bell MT" w:hAnsi="Bell MT"/>
              <w:i/>
              <w:iCs/>
              <w:sz w:val="28"/>
              <w:szCs w:val="28"/>
              <w:lang w:val="en-GB"/>
            </w:rPr>
          </w:rPrChange>
        </w:rPr>
      </w:pPr>
      <w:ins w:id="620" w:author="Cristian Sbrolli" w:date="2021-01-02T22:25:00Z">
        <w:del w:id="621" w:author="Giorgio Romeo" w:date="2021-01-04T11:32:00Z">
          <w:r w:rsidRPr="00055229" w:rsidDel="00E952C0">
            <w:rPr>
              <w:rFonts w:ascii="Bell MT" w:hAnsi="Bell MT"/>
              <w:i/>
              <w:iCs/>
              <w:noProof/>
              <w:sz w:val="28"/>
              <w:szCs w:val="28"/>
              <w:lang w:val="en-GB"/>
              <w:rPrChange w:id="622" w:author="Cristian Sbrolli" w:date="2021-01-02T22:26: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23" w:author="Cristian Sbrolli" w:date="2021-01-02T22:24:00Z">
        <w:r w:rsidRPr="00055229">
          <w:rPr>
            <w:rFonts w:ascii="Bell MT" w:hAnsi="Bell MT"/>
            <w:i/>
            <w:iCs/>
            <w:sz w:val="28"/>
            <w:szCs w:val="28"/>
            <w:lang w:val="en-GB"/>
            <w:rPrChange w:id="624" w:author="Cristian Sbrolli" w:date="2021-01-02T22:26:00Z">
              <w:rPr>
                <w:rFonts w:ascii="Bell MT" w:hAnsi="Bell MT"/>
                <w:sz w:val="28"/>
                <w:szCs w:val="28"/>
                <w:lang w:val="en-GB"/>
              </w:rPr>
            </w:rPrChange>
          </w:rPr>
          <w:t xml:space="preserve">Get </w:t>
        </w:r>
      </w:ins>
      <w:ins w:id="625" w:author="Giorgio Romeo" w:date="2021-01-04T11:45:00Z">
        <w:r w:rsidR="009A6EF1">
          <w:rPr>
            <w:rFonts w:ascii="Bell MT" w:hAnsi="Bell MT"/>
            <w:i/>
            <w:iCs/>
            <w:sz w:val="28"/>
            <w:szCs w:val="28"/>
            <w:lang w:val="en-GB"/>
          </w:rPr>
          <w:t>s</w:t>
        </w:r>
      </w:ins>
      <w:ins w:id="626" w:author="Cristian Sbrolli" w:date="2021-01-02T22:24:00Z">
        <w:del w:id="627" w:author="Giorgio Romeo" w:date="2021-01-04T11:45:00Z">
          <w:r w:rsidRPr="00055229" w:rsidDel="009A6EF1">
            <w:rPr>
              <w:rFonts w:ascii="Bell MT" w:hAnsi="Bell MT"/>
              <w:i/>
              <w:iCs/>
              <w:sz w:val="28"/>
              <w:szCs w:val="28"/>
              <w:lang w:val="en-GB"/>
              <w:rPrChange w:id="628" w:author="Cristian Sbrolli" w:date="2021-01-02T22:26:00Z">
                <w:rPr>
                  <w:rFonts w:ascii="Bell MT" w:hAnsi="Bell MT"/>
                  <w:sz w:val="28"/>
                  <w:szCs w:val="28"/>
                  <w:lang w:val="en-GB"/>
                </w:rPr>
              </w:rPrChange>
            </w:rPr>
            <w:delText>S</w:delText>
          </w:r>
        </w:del>
        <w:r w:rsidRPr="00055229">
          <w:rPr>
            <w:rFonts w:ascii="Bell MT" w:hAnsi="Bell MT"/>
            <w:i/>
            <w:iCs/>
            <w:sz w:val="28"/>
            <w:szCs w:val="28"/>
            <w:lang w:val="en-GB"/>
            <w:rPrChange w:id="629" w:author="Cristian Sbrolli" w:date="2021-01-02T22:26:00Z">
              <w:rPr>
                <w:rFonts w:ascii="Bell MT" w:hAnsi="Bell MT"/>
                <w:sz w:val="28"/>
                <w:szCs w:val="28"/>
                <w:lang w:val="en-GB"/>
              </w:rPr>
            </w:rPrChange>
          </w:rPr>
          <w:t>uggestio</w:t>
        </w:r>
      </w:ins>
      <w:ins w:id="630" w:author="Cristian Sbrolli" w:date="2021-01-02T22:25:00Z">
        <w:r w:rsidRPr="00055229">
          <w:rPr>
            <w:rFonts w:ascii="Bell MT" w:hAnsi="Bell MT"/>
            <w:i/>
            <w:iCs/>
            <w:sz w:val="28"/>
            <w:szCs w:val="28"/>
            <w:lang w:val="en-GB"/>
            <w:rPrChange w:id="631" w:author="Cristian Sbrolli" w:date="2021-01-02T22:26:00Z">
              <w:rPr>
                <w:rFonts w:ascii="Bell MT" w:hAnsi="Bell MT"/>
                <w:sz w:val="28"/>
                <w:szCs w:val="28"/>
                <w:lang w:val="en-GB"/>
              </w:rPr>
            </w:rPrChange>
          </w:rPr>
          <w:t xml:space="preserve">ns </w:t>
        </w:r>
      </w:ins>
      <w:ins w:id="632" w:author="Cristian Sbrolli" w:date="2021-01-02T22:31:00Z">
        <w:r w:rsidR="0047108A">
          <w:rPr>
            <w:rFonts w:ascii="Bell MT" w:hAnsi="Bell MT"/>
            <w:i/>
            <w:iCs/>
            <w:sz w:val="28"/>
            <w:szCs w:val="28"/>
            <w:lang w:val="en-GB"/>
          </w:rPr>
          <w:t>about other available near stores</w:t>
        </w:r>
      </w:ins>
      <w:ins w:id="633" w:author="Giorgio Romeo" w:date="2021-01-04T11:29:00Z">
        <w:r w:rsidR="00792973">
          <w:rPr>
            <w:rFonts w:ascii="Bell MT" w:hAnsi="Bell MT"/>
            <w:i/>
            <w:iCs/>
            <w:sz w:val="28"/>
            <w:szCs w:val="28"/>
            <w:lang w:val="en-GB"/>
          </w:rPr>
          <w:t xml:space="preserve"> (suggestion_1)</w:t>
        </w:r>
      </w:ins>
    </w:p>
    <w:p w14:paraId="7267687E" w14:textId="67388D3A" w:rsidR="0095335C" w:rsidRDefault="0047108A">
      <w:pPr>
        <w:ind w:left="708"/>
        <w:jc w:val="both"/>
        <w:rPr>
          <w:ins w:id="634" w:author="Giorgio Romeo" w:date="2021-01-03T00:05:00Z"/>
          <w:rFonts w:ascii="Bell MT" w:hAnsi="Bell MT"/>
          <w:sz w:val="28"/>
          <w:szCs w:val="28"/>
          <w:lang w:val="en-GB"/>
        </w:rPr>
        <w:pPrChange w:id="635" w:author="Giorgio Romeo" w:date="2021-01-04T11:32:00Z">
          <w:pPr>
            <w:ind w:left="708"/>
          </w:pPr>
        </w:pPrChange>
      </w:pPr>
      <w:ins w:id="636" w:author="Cristian Sbrolli" w:date="2021-01-02T22:31:00Z">
        <w:del w:id="637" w:author="Giorgio Romeo" w:date="2021-01-03T00:05:00Z">
          <w:r w:rsidRPr="0047108A" w:rsidDel="0095335C">
            <w:rPr>
              <w:rFonts w:ascii="Bell MT" w:hAnsi="Bell MT"/>
              <w:sz w:val="28"/>
              <w:szCs w:val="28"/>
              <w:lang w:val="en-GB"/>
              <w:rPrChange w:id="638" w:author="Cristian Sbrolli" w:date="2021-01-02T22:38:00Z">
                <w:rPr>
                  <w:rFonts w:ascii="Bell MT" w:hAnsi="Bell MT"/>
                  <w:i/>
                  <w:iCs/>
                  <w:sz w:val="28"/>
                  <w:szCs w:val="28"/>
                  <w:lang w:val="en-GB"/>
                </w:rPr>
              </w:rPrChange>
            </w:rPr>
            <w:delText>This diagram</w:delText>
          </w:r>
        </w:del>
      </w:ins>
      <w:ins w:id="639" w:author="Cristian Sbrolli" w:date="2021-01-02T22:33:00Z">
        <w:del w:id="640" w:author="Giorgio Romeo" w:date="2021-01-03T00:05:00Z">
          <w:r w:rsidRPr="0047108A" w:rsidDel="0095335C">
            <w:rPr>
              <w:rFonts w:ascii="Bell MT" w:hAnsi="Bell MT"/>
              <w:sz w:val="28"/>
              <w:szCs w:val="28"/>
              <w:lang w:val="en-GB"/>
              <w:rPrChange w:id="641" w:author="Cristian Sbrolli" w:date="2021-01-02T22:38:00Z">
                <w:rPr>
                  <w:lang w:val="en-GB"/>
                </w:rPr>
              </w:rPrChange>
            </w:rPr>
            <w:delText xml:space="preserve"> shows the interactions providing the first type of suggestion given to inactive users during a ticket/visit booking. </w:delText>
          </w:r>
        </w:del>
      </w:ins>
      <w:ins w:id="642" w:author="Cristian Sbrolli" w:date="2021-01-02T22:34:00Z">
        <w:del w:id="643" w:author="Giorgio Romeo" w:date="2021-01-03T00:05:00Z">
          <w:r w:rsidRPr="0047108A" w:rsidDel="0095335C">
            <w:rPr>
              <w:rFonts w:ascii="Bell MT" w:hAnsi="Bell MT"/>
              <w:sz w:val="28"/>
              <w:szCs w:val="28"/>
              <w:lang w:val="en-GB"/>
              <w:rPrChange w:id="644" w:author="Cristian Sbrolli" w:date="2021-01-02T22:38:00Z">
                <w:rPr>
                  <w:lang w:val="en-GB"/>
                </w:rPr>
              </w:rPrChange>
            </w:rPr>
            <w:delText>As shown, the system searches for further available stores near the searched one</w:delText>
          </w:r>
        </w:del>
      </w:ins>
      <w:ins w:id="645" w:author="Cristian Sbrolli" w:date="2021-01-02T22:35:00Z">
        <w:del w:id="646" w:author="Giorgio Romeo" w:date="2021-01-03T00:05:00Z">
          <w:r w:rsidRPr="0047108A" w:rsidDel="0095335C">
            <w:rPr>
              <w:rFonts w:ascii="Bell MT" w:hAnsi="Bell MT"/>
              <w:sz w:val="28"/>
              <w:szCs w:val="28"/>
              <w:lang w:val="en-GB"/>
              <w:rPrChange w:id="647" w:author="Cristian Sbrolli" w:date="2021-01-02T22:38:00Z">
                <w:rPr>
                  <w:lang w:val="en-GB"/>
                </w:rPr>
              </w:rPrChange>
            </w:rPr>
            <w:delText xml:space="preserve">. After the suggestion is shown to user, if he selects on </w:delText>
          </w:r>
        </w:del>
        <w:del w:id="648" w:author="Giorgio Romeo" w:date="2021-01-03T00:02:00Z">
          <w:r w:rsidRPr="0047108A" w:rsidDel="0095335C">
            <w:rPr>
              <w:rFonts w:ascii="Bell MT" w:hAnsi="Bell MT"/>
              <w:sz w:val="28"/>
              <w:szCs w:val="28"/>
              <w:lang w:val="en-GB"/>
              <w:rPrChange w:id="649" w:author="Cristian Sbrolli" w:date="2021-01-02T22:38:00Z">
                <w:rPr>
                  <w:lang w:val="en-GB"/>
                </w:rPr>
              </w:rPrChange>
            </w:rPr>
            <w:delText>it</w:delText>
          </w:r>
        </w:del>
        <w:del w:id="650" w:author="Giorgio Romeo" w:date="2021-01-03T00:05:00Z">
          <w:r w:rsidRPr="0047108A" w:rsidDel="0095335C">
            <w:rPr>
              <w:rFonts w:ascii="Bell MT" w:hAnsi="Bell MT"/>
              <w:sz w:val="28"/>
              <w:szCs w:val="28"/>
              <w:lang w:val="en-GB"/>
              <w:rPrChange w:id="651" w:author="Cristian Sbrolli" w:date="2021-01-02T22:38:00Z">
                <w:rPr>
                  <w:lang w:val="en-GB"/>
                </w:rPr>
              </w:rPrChange>
            </w:rPr>
            <w:delText xml:space="preserve"> </w:delText>
          </w:r>
        </w:del>
      </w:ins>
      <w:ins w:id="652" w:author="Cristian Sbrolli" w:date="2021-01-02T22:37:00Z">
        <w:del w:id="653" w:author="Giorgio Romeo" w:date="2021-01-03T00:05:00Z">
          <w:r w:rsidRPr="0047108A" w:rsidDel="0095335C">
            <w:rPr>
              <w:rFonts w:ascii="Bell MT" w:hAnsi="Bell MT"/>
              <w:sz w:val="28"/>
              <w:szCs w:val="28"/>
              <w:lang w:val="en-GB"/>
              <w:rPrChange w:id="654" w:author="Cristian Sbrolli" w:date="2021-01-02T22:38:00Z">
                <w:rPr>
                  <w:lang w:val="en-GB"/>
                </w:rPr>
              </w:rPrChange>
            </w:rPr>
            <w:delText>he will start</w:delText>
          </w:r>
        </w:del>
      </w:ins>
      <w:ins w:id="655" w:author="Cristian Sbrolli" w:date="2021-01-02T22:35:00Z">
        <w:del w:id="656" w:author="Giorgio Romeo" w:date="2021-01-03T00:05:00Z">
          <w:r w:rsidRPr="0047108A" w:rsidDel="0095335C">
            <w:rPr>
              <w:rFonts w:ascii="Bell MT" w:hAnsi="Bell MT"/>
              <w:sz w:val="28"/>
              <w:szCs w:val="28"/>
              <w:lang w:val="en-GB"/>
              <w:rPrChange w:id="657" w:author="Cristian Sbrolli" w:date="2021-01-02T22:38:00Z">
                <w:rPr>
                  <w:lang w:val="en-GB"/>
                </w:rPr>
              </w:rPrChange>
            </w:rPr>
            <w:delText xml:space="preserve"> browsing through the suggested stores,</w:delText>
          </w:r>
        </w:del>
      </w:ins>
      <w:ins w:id="658" w:author="Cristian Sbrolli" w:date="2021-01-02T22:37:00Z">
        <w:del w:id="659" w:author="Giorgio Romeo" w:date="2021-01-03T00:05:00Z">
          <w:r w:rsidRPr="0047108A" w:rsidDel="0095335C">
            <w:rPr>
              <w:rFonts w:ascii="Bell MT" w:hAnsi="Bell MT"/>
              <w:sz w:val="28"/>
              <w:szCs w:val="28"/>
              <w:lang w:val="en-GB"/>
              <w:rPrChange w:id="660" w:author="Cristian Sbrolli" w:date="2021-01-02T22:38:00Z">
                <w:rPr>
                  <w:lang w:val="en-GB"/>
                </w:rPr>
              </w:rPrChange>
            </w:rPr>
            <w:delText xml:space="preserve"> and </w:delText>
          </w:r>
        </w:del>
      </w:ins>
      <w:ins w:id="661" w:author="Cristian Sbrolli" w:date="2021-01-02T22:35:00Z">
        <w:del w:id="662" w:author="Giorgio Romeo" w:date="2021-01-03T00:05:00Z">
          <w:r w:rsidRPr="0047108A" w:rsidDel="0095335C">
            <w:rPr>
              <w:rFonts w:ascii="Bell MT" w:hAnsi="Bell MT"/>
              <w:sz w:val="28"/>
              <w:szCs w:val="28"/>
              <w:lang w:val="en-GB"/>
              <w:rPrChange w:id="663" w:author="Cristian Sbrolli" w:date="2021-01-02T22:38:00Z">
                <w:rPr>
                  <w:lang w:val="en-GB"/>
                </w:rPr>
              </w:rPrChange>
            </w:rPr>
            <w:delText>the diagram i</w:delText>
          </w:r>
        </w:del>
      </w:ins>
      <w:ins w:id="664" w:author="Cristian Sbrolli" w:date="2021-01-02T22:36:00Z">
        <w:del w:id="665" w:author="Giorgio Romeo" w:date="2021-01-03T00:05:00Z">
          <w:r w:rsidRPr="0047108A" w:rsidDel="0095335C">
            <w:rPr>
              <w:rFonts w:ascii="Bell MT" w:hAnsi="Bell MT"/>
              <w:sz w:val="28"/>
              <w:szCs w:val="28"/>
              <w:lang w:val="en-GB"/>
              <w:rPrChange w:id="666" w:author="Cristian Sbrolli" w:date="2021-01-02T22:38:00Z">
                <w:rPr>
                  <w:lang w:val="en-GB"/>
                </w:rPr>
              </w:rPrChange>
            </w:rPr>
            <w:delText>s the same of the ticket standard booking from</w:delText>
          </w:r>
        </w:del>
        <w:del w:id="667" w:author="Giorgio Romeo" w:date="2021-01-03T00:02:00Z">
          <w:r w:rsidRPr="0047108A" w:rsidDel="0095335C">
            <w:rPr>
              <w:rFonts w:ascii="Bell MT" w:hAnsi="Bell MT"/>
              <w:sz w:val="28"/>
              <w:szCs w:val="28"/>
              <w:lang w:val="en-GB"/>
              <w:rPrChange w:id="668" w:author="Cristian Sbrolli" w:date="2021-01-02T22:38:00Z">
                <w:rPr>
                  <w:lang w:val="en-GB"/>
                </w:rPr>
              </w:rPrChange>
            </w:rPr>
            <w:delText xml:space="preserve"> the point of selecting a store.</w:delText>
          </w:r>
        </w:del>
      </w:ins>
      <w:ins w:id="669" w:author="Cristian Sbrolli" w:date="2021-01-02T22:34:00Z">
        <w:del w:id="670" w:author="Giorgio Romeo" w:date="2021-01-03T00:05:00Z">
          <w:r w:rsidRPr="0047108A" w:rsidDel="0095335C">
            <w:rPr>
              <w:rFonts w:ascii="Bell MT" w:hAnsi="Bell MT"/>
              <w:sz w:val="28"/>
              <w:szCs w:val="28"/>
              <w:lang w:val="en-GB"/>
              <w:rPrChange w:id="671" w:author="Cristian Sbrolli" w:date="2021-01-02T22:38:00Z">
                <w:rPr>
                  <w:lang w:val="en-GB"/>
                </w:rPr>
              </w:rPrChange>
            </w:rPr>
            <w:delText xml:space="preserve"> </w:delText>
          </w:r>
        </w:del>
      </w:ins>
    </w:p>
    <w:p w14:paraId="4D0DE66F" w14:textId="313B3CAF" w:rsidR="00CC518E" w:rsidRDefault="0095335C" w:rsidP="00E952C0">
      <w:pPr>
        <w:jc w:val="both"/>
        <w:rPr>
          <w:ins w:id="672" w:author="Giorgio Romeo" w:date="2021-01-04T11:50:00Z"/>
          <w:rFonts w:ascii="Bell MT" w:hAnsi="Bell MT"/>
          <w:sz w:val="28"/>
          <w:szCs w:val="28"/>
          <w:lang w:val="en-GB"/>
        </w:rPr>
      </w:pPr>
      <w:ins w:id="673" w:author="Giorgio Romeo" w:date="2021-01-03T00:05:00Z">
        <w:r w:rsidRPr="00914A4E">
          <w:rPr>
            <w:rFonts w:ascii="Bell MT" w:hAnsi="Bell MT"/>
            <w:sz w:val="28"/>
            <w:szCs w:val="28"/>
            <w:lang w:val="en-GB"/>
          </w:rPr>
          <w:t xml:space="preserve">This diagram shows the interactions providing the first type of suggestion given to inactive users during a ticket/visit booking. As shown, the system searches for further available stores near the </w:t>
        </w:r>
      </w:ins>
      <w:ins w:id="674" w:author="Giorgio Romeo" w:date="2021-01-04T12:05:00Z">
        <w:r w:rsidR="0025283F">
          <w:rPr>
            <w:rFonts w:ascii="Bell MT" w:hAnsi="Bell MT"/>
            <w:sz w:val="28"/>
            <w:szCs w:val="28"/>
            <w:lang w:val="en-GB"/>
          </w:rPr>
          <w:t>selected</w:t>
        </w:r>
      </w:ins>
      <w:ins w:id="675" w:author="Giorgio Romeo" w:date="2021-01-03T00:05:00Z">
        <w:r w:rsidRPr="00914A4E">
          <w:rPr>
            <w:rFonts w:ascii="Bell MT" w:hAnsi="Bell MT"/>
            <w:sz w:val="28"/>
            <w:szCs w:val="28"/>
            <w:lang w:val="en-GB"/>
          </w:rPr>
          <w:t xml:space="preserve">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676" w:author="Giorgio Romeo" w:date="2021-01-03T00:06:00Z">
        <w:r>
          <w:rPr>
            <w:rFonts w:ascii="Bell MT" w:hAnsi="Bell MT"/>
            <w:sz w:val="28"/>
            <w:szCs w:val="28"/>
            <w:lang w:val="en-GB"/>
          </w:rPr>
          <w:t>point of selecting a store.</w:t>
        </w:r>
      </w:ins>
    </w:p>
    <w:p w14:paraId="7005C5CC" w14:textId="1B1D45DD" w:rsidR="00CC518E" w:rsidRDefault="009A6EF1" w:rsidP="00E952C0">
      <w:pPr>
        <w:jc w:val="both"/>
        <w:rPr>
          <w:ins w:id="677" w:author="Giorgio Romeo" w:date="2021-01-04T11:47:00Z"/>
          <w:rFonts w:ascii="Bell MT" w:hAnsi="Bell MT"/>
          <w:sz w:val="28"/>
          <w:szCs w:val="28"/>
          <w:lang w:val="en-GB"/>
        </w:rPr>
      </w:pPr>
      <w:ins w:id="678" w:author="Giorgio Romeo" w:date="2021-01-04T11:44:00Z">
        <w:r>
          <w:rPr>
            <w:rFonts w:ascii="Bell MT" w:hAnsi="Bell MT"/>
            <w:sz w:val="28"/>
            <w:szCs w:val="28"/>
            <w:lang w:val="en-GB"/>
          </w:rPr>
          <w:t>The “</w:t>
        </w:r>
      </w:ins>
      <w:ins w:id="679" w:author="Giorgio Romeo" w:date="2021-01-04T11:45:00Z">
        <w:r>
          <w:rPr>
            <w:rFonts w:ascii="Bell MT" w:hAnsi="Bell MT"/>
            <w:sz w:val="28"/>
            <w:szCs w:val="28"/>
            <w:lang w:val="en-GB"/>
          </w:rPr>
          <w:t>Get suggestions about available timeslots (</w:t>
        </w:r>
      </w:ins>
      <w:ins w:id="680" w:author="Giorgio Romeo" w:date="2021-01-04T11:44:00Z">
        <w:r>
          <w:rPr>
            <w:rFonts w:ascii="Bell MT" w:hAnsi="Bell MT"/>
            <w:sz w:val="28"/>
            <w:szCs w:val="28"/>
            <w:lang w:val="en-GB"/>
          </w:rPr>
          <w:t>suggestion_2</w:t>
        </w:r>
      </w:ins>
      <w:ins w:id="681" w:author="Giorgio Romeo" w:date="2021-01-04T11:45:00Z">
        <w:r>
          <w:rPr>
            <w:rFonts w:ascii="Bell MT" w:hAnsi="Bell MT"/>
            <w:sz w:val="28"/>
            <w:szCs w:val="28"/>
            <w:lang w:val="en-GB"/>
          </w:rPr>
          <w:t>)</w:t>
        </w:r>
      </w:ins>
      <w:ins w:id="682" w:author="Giorgio Romeo" w:date="2021-01-04T11:46:00Z">
        <w:r>
          <w:rPr>
            <w:rFonts w:ascii="Bell MT" w:hAnsi="Bell MT"/>
            <w:sz w:val="28"/>
            <w:szCs w:val="28"/>
            <w:lang w:val="en-GB"/>
          </w:rPr>
          <w:t>” sequence diagram is not represented to avoid redundancy. Indeed, the difference between these two</w:t>
        </w:r>
      </w:ins>
      <w:ins w:id="683" w:author="Giorgio Romeo" w:date="2021-01-04T11:47:00Z">
        <w:r w:rsidR="00CC518E">
          <w:rPr>
            <w:rFonts w:ascii="Bell MT" w:hAnsi="Bell MT"/>
            <w:sz w:val="28"/>
            <w:szCs w:val="28"/>
            <w:lang w:val="en-GB"/>
          </w:rPr>
          <w:t xml:space="preserve"> are:</w:t>
        </w:r>
      </w:ins>
    </w:p>
    <w:p w14:paraId="7D860273" w14:textId="6A4B4038" w:rsidR="00CC518E" w:rsidRPr="005C52BA" w:rsidRDefault="00CC518E" w:rsidP="00CC518E">
      <w:pPr>
        <w:pStyle w:val="Paragrafoelenco"/>
        <w:numPr>
          <w:ilvl w:val="0"/>
          <w:numId w:val="44"/>
        </w:numPr>
        <w:jc w:val="both"/>
        <w:rPr>
          <w:ins w:id="684" w:author="Giorgio Romeo" w:date="2021-01-04T11:48:00Z"/>
          <w:rFonts w:ascii="Bell MT" w:hAnsi="Bell MT"/>
          <w:sz w:val="28"/>
          <w:szCs w:val="28"/>
          <w:lang w:val="en-GB"/>
        </w:rPr>
      </w:pPr>
      <w:ins w:id="685" w:author="Giorgio Romeo" w:date="2021-01-04T11:48:00Z">
        <w:r>
          <w:rPr>
            <w:rFonts w:ascii="Bell MT" w:hAnsi="Bell MT"/>
            <w:sz w:val="28"/>
            <w:szCs w:val="28"/>
            <w:lang w:val="en-GB"/>
          </w:rPr>
          <w:t>Afte</w:t>
        </w:r>
      </w:ins>
      <w:ins w:id="686" w:author="Giorgio Romeo" w:date="2021-01-04T11:49:00Z">
        <w:r>
          <w:rPr>
            <w:rFonts w:ascii="Bell MT" w:hAnsi="Bell MT"/>
            <w:sz w:val="28"/>
            <w:szCs w:val="28"/>
            <w:lang w:val="en-GB"/>
          </w:rPr>
          <w:t xml:space="preserve">r the user being inactive for </w:t>
        </w:r>
      </w:ins>
      <w:ins w:id="687" w:author="Giorgio Romeo" w:date="2021-01-04T11:51:00Z">
        <w:r>
          <w:rPr>
            <w:rFonts w:ascii="Bell MT" w:hAnsi="Bell MT"/>
            <w:sz w:val="28"/>
            <w:szCs w:val="28"/>
            <w:lang w:val="en-GB"/>
          </w:rPr>
          <w:t>15</w:t>
        </w:r>
      </w:ins>
      <w:ins w:id="688" w:author="Giorgio Romeo" w:date="2021-01-04T11:49:00Z">
        <w:r>
          <w:rPr>
            <w:rFonts w:ascii="Bell MT" w:hAnsi="Bell MT"/>
            <w:sz w:val="28"/>
            <w:szCs w:val="28"/>
            <w:lang w:val="en-GB"/>
          </w:rPr>
          <w:t xml:space="preserve"> seconds, Suggestion_2 is triggered </w:t>
        </w:r>
      </w:ins>
      <w:ins w:id="689" w:author="Giorgio Romeo" w:date="2021-01-04T12:05:00Z">
        <w:r w:rsidR="0025283F">
          <w:rPr>
            <w:rFonts w:ascii="Bell MT" w:hAnsi="Bell MT"/>
            <w:sz w:val="28"/>
            <w:szCs w:val="28"/>
            <w:lang w:val="en-GB"/>
          </w:rPr>
          <w:t>while</w:t>
        </w:r>
      </w:ins>
      <w:ins w:id="690" w:author="Giorgio Romeo" w:date="2021-01-04T11:49:00Z">
        <w:r>
          <w:rPr>
            <w:rFonts w:ascii="Bell MT" w:hAnsi="Bell MT"/>
            <w:sz w:val="28"/>
            <w:szCs w:val="28"/>
            <w:lang w:val="en-GB"/>
          </w:rPr>
          <w:t xml:space="preserve"> </w:t>
        </w:r>
      </w:ins>
      <w:ins w:id="691" w:author="Giorgio Romeo" w:date="2021-01-04T11:50:00Z">
        <w:r>
          <w:rPr>
            <w:rFonts w:ascii="Bell MT" w:hAnsi="Bell MT"/>
            <w:sz w:val="28"/>
            <w:szCs w:val="28"/>
            <w:lang w:val="en-GB"/>
          </w:rPr>
          <w:t>t</w:t>
        </w:r>
      </w:ins>
      <w:ins w:id="692" w:author="Giorgio Romeo" w:date="2021-01-04T11:49:00Z">
        <w:r>
          <w:rPr>
            <w:rFonts w:ascii="Bell MT" w:hAnsi="Bell MT"/>
            <w:sz w:val="28"/>
            <w:szCs w:val="28"/>
            <w:lang w:val="en-GB"/>
          </w:rPr>
          <w:t xml:space="preserve">he </w:t>
        </w:r>
      </w:ins>
      <w:ins w:id="693" w:author="Giorgio Romeo" w:date="2021-01-04T11:50:00Z">
        <w:r>
          <w:rPr>
            <w:rFonts w:ascii="Bell MT" w:hAnsi="Bell MT"/>
            <w:sz w:val="28"/>
            <w:szCs w:val="28"/>
            <w:lang w:val="en-GB"/>
          </w:rPr>
          <w:t xml:space="preserve">user </w:t>
        </w:r>
      </w:ins>
      <w:ins w:id="694" w:author="Giorgio Romeo" w:date="2021-01-04T12:05:00Z">
        <w:r w:rsidR="0025283F">
          <w:rPr>
            <w:rFonts w:ascii="Bell MT" w:hAnsi="Bell MT"/>
            <w:sz w:val="28"/>
            <w:szCs w:val="28"/>
            <w:lang w:val="en-GB"/>
          </w:rPr>
          <w:t>is</w:t>
        </w:r>
      </w:ins>
      <w:ins w:id="695" w:author="Giorgio Romeo" w:date="2021-01-04T11:50:00Z">
        <w:r>
          <w:rPr>
            <w:rFonts w:ascii="Bell MT" w:hAnsi="Bell MT"/>
            <w:sz w:val="28"/>
            <w:szCs w:val="28"/>
            <w:lang w:val="en-GB"/>
          </w:rPr>
          <w:t xml:space="preserve"> select</w:t>
        </w:r>
      </w:ins>
      <w:ins w:id="696" w:author="Giorgio Romeo" w:date="2021-01-04T12:05:00Z">
        <w:r w:rsidR="0025283F">
          <w:rPr>
            <w:rFonts w:ascii="Bell MT" w:hAnsi="Bell MT"/>
            <w:sz w:val="28"/>
            <w:szCs w:val="28"/>
            <w:lang w:val="en-GB"/>
          </w:rPr>
          <w:t>ing</w:t>
        </w:r>
      </w:ins>
      <w:ins w:id="697" w:author="Giorgio Romeo" w:date="2021-01-04T11:50:00Z">
        <w:r>
          <w:rPr>
            <w:rFonts w:ascii="Bell MT" w:hAnsi="Bell MT"/>
            <w:sz w:val="28"/>
            <w:szCs w:val="28"/>
            <w:lang w:val="en-GB"/>
          </w:rPr>
          <w:t xml:space="preserve"> a timeslot</w:t>
        </w:r>
      </w:ins>
      <w:ins w:id="698" w:author="Giorgio Romeo" w:date="2021-01-04T12:05:00Z">
        <w:r w:rsidR="0025283F">
          <w:rPr>
            <w:rFonts w:ascii="Bell MT" w:hAnsi="Bell MT"/>
            <w:sz w:val="28"/>
            <w:szCs w:val="28"/>
            <w:lang w:val="en-GB"/>
          </w:rPr>
          <w:t xml:space="preserve"> (</w:t>
        </w:r>
      </w:ins>
      <w:ins w:id="699" w:author="Giorgio Romeo" w:date="2021-01-04T12:06:00Z">
        <w:r w:rsidR="0025283F">
          <w:rPr>
            <w:rFonts w:ascii="Bell MT" w:hAnsi="Bell MT"/>
            <w:sz w:val="28"/>
            <w:szCs w:val="28"/>
            <w:lang w:val="en-GB"/>
          </w:rPr>
          <w:t>Suggestion_1 is triggered while the user is selecting a store).</w:t>
        </w:r>
      </w:ins>
    </w:p>
    <w:p w14:paraId="31A85B24" w14:textId="21C31842" w:rsidR="009A6EF1" w:rsidRDefault="00CC518E" w:rsidP="00CC518E">
      <w:pPr>
        <w:pStyle w:val="Paragrafoelenco"/>
        <w:numPr>
          <w:ilvl w:val="0"/>
          <w:numId w:val="44"/>
        </w:numPr>
        <w:jc w:val="both"/>
        <w:rPr>
          <w:ins w:id="700" w:author="Giorgio Romeo" w:date="2021-01-04T12:18:00Z"/>
          <w:rFonts w:ascii="Bell MT" w:hAnsi="Bell MT"/>
          <w:sz w:val="28"/>
          <w:szCs w:val="28"/>
          <w:lang w:val="en-GB"/>
        </w:rPr>
      </w:pPr>
      <w:ins w:id="701" w:author="Giorgio Romeo" w:date="2021-01-04T11:52:00Z">
        <w:r>
          <w:rPr>
            <w:rFonts w:ascii="Bell MT" w:hAnsi="Bell MT"/>
            <w:sz w:val="28"/>
            <w:szCs w:val="28"/>
            <w:lang w:val="en-GB"/>
          </w:rPr>
          <w:t>Suggestion_</w:t>
        </w:r>
      </w:ins>
      <w:ins w:id="702" w:author="Giorgio Romeo" w:date="2021-01-04T11:53:00Z">
        <w:r>
          <w:rPr>
            <w:rFonts w:ascii="Bell MT" w:hAnsi="Bell MT"/>
            <w:sz w:val="28"/>
            <w:szCs w:val="28"/>
            <w:lang w:val="en-GB"/>
          </w:rPr>
          <w:t xml:space="preserve">2, unlike Suggestion_1, </w:t>
        </w:r>
      </w:ins>
      <w:ins w:id="703" w:author="Giorgio Romeo" w:date="2021-01-04T12:06:00Z">
        <w:r w:rsidR="0025283F">
          <w:rPr>
            <w:rFonts w:ascii="Bell MT" w:hAnsi="Bell MT"/>
            <w:sz w:val="28"/>
            <w:szCs w:val="28"/>
            <w:lang w:val="en-GB"/>
          </w:rPr>
          <w:t>provides further</w:t>
        </w:r>
      </w:ins>
      <w:ins w:id="704" w:author="Giorgio Romeo" w:date="2021-01-04T11:53:00Z">
        <w:r>
          <w:rPr>
            <w:rFonts w:ascii="Bell MT" w:hAnsi="Bell MT"/>
            <w:sz w:val="28"/>
            <w:szCs w:val="28"/>
            <w:lang w:val="en-GB"/>
          </w:rPr>
          <w:t xml:space="preserve"> store</w:t>
        </w:r>
      </w:ins>
      <w:ins w:id="705" w:author="Giorgio Romeo" w:date="2021-01-04T12:06:00Z">
        <w:r w:rsidR="0025283F">
          <w:rPr>
            <w:rFonts w:ascii="Bell MT" w:hAnsi="Bell MT"/>
            <w:sz w:val="28"/>
            <w:szCs w:val="28"/>
            <w:lang w:val="en-GB"/>
          </w:rPr>
          <w:t>s near the user’s location</w:t>
        </w:r>
      </w:ins>
      <w:ins w:id="706" w:author="Giorgio Romeo" w:date="2021-01-04T12:07:00Z">
        <w:r w:rsidR="0025283F">
          <w:rPr>
            <w:rFonts w:ascii="Bell MT" w:hAnsi="Bell MT"/>
            <w:sz w:val="28"/>
            <w:szCs w:val="28"/>
            <w:lang w:val="en-GB"/>
          </w:rPr>
          <w:t xml:space="preserve"> filtering</w:t>
        </w:r>
      </w:ins>
      <w:ins w:id="707" w:author="Giorgio Romeo" w:date="2021-01-04T12:06:00Z">
        <w:r w:rsidR="0025283F">
          <w:rPr>
            <w:rFonts w:ascii="Bell MT" w:hAnsi="Bell MT"/>
            <w:sz w:val="28"/>
            <w:szCs w:val="28"/>
            <w:lang w:val="en-GB"/>
          </w:rPr>
          <w:t xml:space="preserve"> them </w:t>
        </w:r>
      </w:ins>
      <w:ins w:id="708" w:author="Giorgio Romeo" w:date="2021-01-04T12:07:00Z">
        <w:r w:rsidR="000765DD">
          <w:rPr>
            <w:rFonts w:ascii="Bell MT" w:hAnsi="Bell MT"/>
            <w:sz w:val="28"/>
            <w:szCs w:val="28"/>
            <w:lang w:val="en-GB"/>
          </w:rPr>
          <w:t>through their first available timeslot</w:t>
        </w:r>
      </w:ins>
      <w:ins w:id="709" w:author="Giorgio Romeo" w:date="2021-01-04T12:11:00Z">
        <w:r w:rsidR="000765DD">
          <w:rPr>
            <w:rFonts w:ascii="Bell MT" w:hAnsi="Bell MT"/>
            <w:sz w:val="28"/>
            <w:szCs w:val="28"/>
            <w:lang w:val="en-GB"/>
          </w:rPr>
          <w:t xml:space="preserve">. </w:t>
        </w:r>
      </w:ins>
      <w:ins w:id="710" w:author="Giorgio Romeo" w:date="2021-01-04T12:12:00Z">
        <w:r w:rsidR="000765DD">
          <w:rPr>
            <w:rFonts w:ascii="Bell MT" w:hAnsi="Bell MT"/>
            <w:sz w:val="28"/>
            <w:szCs w:val="28"/>
            <w:lang w:val="en-GB"/>
          </w:rPr>
          <w:t xml:space="preserve">Since the user has already selected </w:t>
        </w:r>
      </w:ins>
      <w:ins w:id="711" w:author="Giorgio Romeo" w:date="2021-01-04T12:15:00Z">
        <w:r w:rsidR="007F3319">
          <w:rPr>
            <w:rFonts w:ascii="Bell MT" w:hAnsi="Bell MT"/>
            <w:sz w:val="28"/>
            <w:szCs w:val="28"/>
            <w:lang w:val="en-GB"/>
          </w:rPr>
          <w:t xml:space="preserve">a timeslot, it is likely that </w:t>
        </w:r>
      </w:ins>
      <w:ins w:id="712" w:author="Giorgio Romeo" w:date="2021-01-04T12:16:00Z">
        <w:r w:rsidR="007F3319">
          <w:rPr>
            <w:rFonts w:ascii="Bell MT" w:hAnsi="Bell MT"/>
            <w:sz w:val="28"/>
            <w:szCs w:val="28"/>
            <w:lang w:val="en-GB"/>
          </w:rPr>
          <w:t>the user</w:t>
        </w:r>
      </w:ins>
      <w:ins w:id="713" w:author="Giorgio Romeo" w:date="2021-01-04T12:15:00Z">
        <w:r w:rsidR="007F3319">
          <w:rPr>
            <w:rFonts w:ascii="Bell MT" w:hAnsi="Bell MT"/>
            <w:sz w:val="28"/>
            <w:szCs w:val="28"/>
            <w:lang w:val="en-GB"/>
          </w:rPr>
          <w:t xml:space="preserve"> would want to select a store with an available timeslot </w:t>
        </w:r>
      </w:ins>
      <w:ins w:id="714" w:author="Giorgio Romeo" w:date="2021-01-04T12:16:00Z">
        <w:r w:rsidR="007F3319">
          <w:rPr>
            <w:rFonts w:ascii="Bell MT" w:hAnsi="Bell MT"/>
            <w:sz w:val="28"/>
            <w:szCs w:val="28"/>
            <w:lang w:val="en-GB"/>
          </w:rPr>
          <w:t>close to the selected one.</w:t>
        </w:r>
      </w:ins>
    </w:p>
    <w:p w14:paraId="54865B5D" w14:textId="05231E60" w:rsidR="007F3319" w:rsidRPr="00CC518E" w:rsidDel="009121E5" w:rsidRDefault="009121E5">
      <w:pPr>
        <w:pStyle w:val="Paragrafoelenco"/>
        <w:jc w:val="both"/>
        <w:rPr>
          <w:ins w:id="715" w:author="Giorgio Romeo" w:date="2021-01-03T00:06:00Z"/>
          <w:del w:id="716" w:author="Etion Pinari" w:date="2021-01-04T16:23:00Z"/>
          <w:rFonts w:ascii="Bell MT" w:hAnsi="Bell MT"/>
          <w:sz w:val="28"/>
          <w:szCs w:val="28"/>
          <w:lang w:val="en-GB"/>
          <w:rPrChange w:id="717" w:author="Giorgio Romeo" w:date="2021-01-04T11:47:00Z">
            <w:rPr>
              <w:ins w:id="718" w:author="Giorgio Romeo" w:date="2021-01-03T00:06:00Z"/>
              <w:del w:id="719" w:author="Etion Pinari" w:date="2021-01-04T16:23:00Z"/>
              <w:lang w:val="en-GB"/>
            </w:rPr>
          </w:rPrChange>
        </w:rPr>
        <w:pPrChange w:id="720" w:author="Giorgio Romeo" w:date="2021-01-04T12:18:00Z">
          <w:pPr>
            <w:ind w:left="708"/>
            <w:jc w:val="both"/>
          </w:pPr>
        </w:pPrChange>
      </w:pPr>
      <w:ins w:id="721" w:author="Etion Pinari" w:date="2021-01-04T16:26:00Z">
        <w:r>
          <w:rPr>
            <w:rFonts w:ascii="Bell MT" w:hAnsi="Bell MT"/>
            <w:sz w:val="28"/>
            <w:szCs w:val="28"/>
            <w:lang w:val="en-GB"/>
          </w:rPr>
          <w:lastRenderedPageBreak/>
          <w:t xml:space="preserve"> </w:t>
        </w:r>
      </w:ins>
    </w:p>
    <w:p w14:paraId="5EE66906" w14:textId="7EDEEE00" w:rsidR="00055229" w:rsidDel="00057D48" w:rsidRDefault="007F3319">
      <w:pPr>
        <w:rPr>
          <w:del w:id="722" w:author="Cristian Sbrolli" w:date="2021-01-04T02:12:00Z"/>
          <w:rFonts w:ascii="Bell MT" w:hAnsi="Bell MT"/>
          <w:sz w:val="28"/>
          <w:szCs w:val="28"/>
          <w:lang w:val="en-GB"/>
        </w:rPr>
      </w:pPr>
      <w:ins w:id="723" w:author="Giorgio Romeo" w:date="2021-01-04T12:18:00Z">
        <w:r>
          <w:rPr>
            <w:rFonts w:ascii="Bell MT" w:hAnsi="Bell MT"/>
            <w:i/>
            <w:iCs/>
            <w:noProof/>
            <w:sz w:val="28"/>
            <w:szCs w:val="28"/>
            <w:lang w:val="en-GB"/>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1">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Del="00B15590" w:rsidRDefault="00C97095">
      <w:pPr>
        <w:rPr>
          <w:ins w:id="724" w:author="Giorgio Romeo" w:date="2021-01-03T22:40:00Z"/>
          <w:del w:id="725" w:author="Cristian Sbrolli" w:date="2021-01-04T02:12:00Z"/>
          <w:rFonts w:ascii="Bell MT" w:hAnsi="Bell MT"/>
          <w:sz w:val="28"/>
          <w:szCs w:val="28"/>
          <w:lang w:val="en-GB"/>
        </w:rPr>
      </w:pPr>
    </w:p>
    <w:p w14:paraId="7A085DE3" w14:textId="2E06BDA2" w:rsidR="00C97095" w:rsidDel="00B15590" w:rsidRDefault="00C97095">
      <w:pPr>
        <w:rPr>
          <w:ins w:id="726" w:author="Giorgio Romeo" w:date="2021-01-03T22:40:00Z"/>
          <w:del w:id="727" w:author="Cristian Sbrolli" w:date="2021-01-04T02:12:00Z"/>
          <w:rFonts w:ascii="Bell MT" w:hAnsi="Bell MT"/>
          <w:sz w:val="28"/>
          <w:szCs w:val="28"/>
          <w:lang w:val="en-GB"/>
        </w:rPr>
      </w:pPr>
    </w:p>
    <w:p w14:paraId="53A5C68B" w14:textId="19BEA268" w:rsidR="00C97095" w:rsidDel="00B15590" w:rsidRDefault="00C97095">
      <w:pPr>
        <w:rPr>
          <w:ins w:id="728" w:author="Giorgio Romeo" w:date="2021-01-03T22:40:00Z"/>
          <w:del w:id="729" w:author="Cristian Sbrolli" w:date="2021-01-04T02:12:00Z"/>
          <w:rFonts w:ascii="Bell MT" w:hAnsi="Bell MT"/>
          <w:sz w:val="28"/>
          <w:szCs w:val="28"/>
          <w:lang w:val="en-GB"/>
        </w:rPr>
      </w:pPr>
    </w:p>
    <w:p w14:paraId="41693670" w14:textId="7C5A4B8A" w:rsidR="00C97095" w:rsidDel="00B15590" w:rsidRDefault="00C97095">
      <w:pPr>
        <w:rPr>
          <w:ins w:id="730" w:author="Giorgio Romeo" w:date="2021-01-03T22:40:00Z"/>
          <w:del w:id="731" w:author="Cristian Sbrolli" w:date="2021-01-04T02:13:00Z"/>
          <w:rFonts w:ascii="Bell MT" w:hAnsi="Bell MT"/>
          <w:sz w:val="28"/>
          <w:szCs w:val="28"/>
          <w:lang w:val="en-GB"/>
        </w:rPr>
      </w:pPr>
    </w:p>
    <w:p w14:paraId="2F10D9B5" w14:textId="54103D5C" w:rsidR="00C97095" w:rsidRPr="0047108A" w:rsidDel="007F3319" w:rsidRDefault="00C97095">
      <w:pPr>
        <w:rPr>
          <w:ins w:id="732" w:author="Cristian Sbrolli" w:date="2021-01-02T22:37:00Z"/>
          <w:del w:id="733" w:author="Giorgio Romeo" w:date="2021-01-04T12:18:00Z"/>
          <w:rFonts w:ascii="Bell MT" w:hAnsi="Bell MT"/>
          <w:sz w:val="28"/>
          <w:szCs w:val="28"/>
          <w:lang w:val="en-GB"/>
          <w:rPrChange w:id="734" w:author="Cristian Sbrolli" w:date="2021-01-02T22:38:00Z">
            <w:rPr>
              <w:ins w:id="735" w:author="Cristian Sbrolli" w:date="2021-01-02T22:37:00Z"/>
              <w:del w:id="736" w:author="Giorgio Romeo" w:date="2021-01-04T12:18:00Z"/>
              <w:lang w:val="en-GB"/>
            </w:rPr>
          </w:rPrChange>
        </w:rPr>
        <w:pPrChange w:id="737" w:author="Giorgio Romeo" w:date="2021-01-03T00:06:00Z">
          <w:pPr>
            <w:pStyle w:val="Paragrafoelenco"/>
            <w:numPr>
              <w:numId w:val="39"/>
            </w:numPr>
            <w:ind w:left="1350" w:hanging="360"/>
          </w:pPr>
        </w:pPrChange>
      </w:pPr>
    </w:p>
    <w:p w14:paraId="47F256E6" w14:textId="04DBD3A8" w:rsidR="004201DC" w:rsidRPr="004201DC" w:rsidRDefault="001F4162">
      <w:pPr>
        <w:pStyle w:val="Paragrafoelenco"/>
        <w:numPr>
          <w:ilvl w:val="0"/>
          <w:numId w:val="39"/>
        </w:numPr>
        <w:jc w:val="both"/>
        <w:rPr>
          <w:ins w:id="738" w:author="Giorgio Romeo" w:date="2021-01-03T22:40:00Z"/>
          <w:rFonts w:ascii="Bell MT" w:hAnsi="Bell MT"/>
          <w:i/>
          <w:iCs/>
          <w:sz w:val="28"/>
          <w:szCs w:val="28"/>
          <w:lang w:val="en-GB"/>
          <w:rPrChange w:id="739" w:author="Etion Pinari" w:date="2021-01-04T15:47:00Z">
            <w:rPr>
              <w:ins w:id="740" w:author="Giorgio Romeo" w:date="2021-01-03T22:40:00Z"/>
              <w:rFonts w:ascii="Bell MT" w:hAnsi="Bell MT"/>
              <w:sz w:val="28"/>
              <w:szCs w:val="28"/>
              <w:lang w:val="en-GB"/>
            </w:rPr>
          </w:rPrChange>
        </w:rPr>
      </w:pPr>
      <w:ins w:id="741" w:author="Cristian Sbrolli" w:date="2021-01-04T02:54:00Z">
        <w:del w:id="742" w:author="Giorgio Romeo" w:date="2021-01-04T12:18:00Z">
          <w:r w:rsidDel="007F3319">
            <w:rPr>
              <w:noProof/>
              <w:lang w:val="en-GB"/>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43" w:author="Giorgio Romeo" w:date="2021-01-03T22:40:00Z">
        <w:r w:rsidR="00C97095" w:rsidRPr="004201DC">
          <w:rPr>
            <w:rFonts w:ascii="Bell MT" w:hAnsi="Bell MT"/>
            <w:i/>
            <w:iCs/>
            <w:sz w:val="28"/>
            <w:szCs w:val="28"/>
            <w:lang w:val="en-GB"/>
          </w:rPr>
          <w:t>Periodic notifications subscription</w:t>
        </w:r>
      </w:ins>
    </w:p>
    <w:p w14:paraId="52A6ED8A" w14:textId="1DD14B3B" w:rsidR="008D13F0" w:rsidRDefault="0047108A" w:rsidP="008D13F0">
      <w:pPr>
        <w:ind w:left="1080"/>
        <w:jc w:val="both"/>
        <w:rPr>
          <w:ins w:id="744" w:author="Cristian Sbrolli" w:date="2021-01-04T02:56:00Z"/>
          <w:rFonts w:ascii="Bell MT" w:hAnsi="Bell MT"/>
          <w:sz w:val="28"/>
          <w:szCs w:val="28"/>
          <w:lang w:val="en-GB"/>
        </w:rPr>
      </w:pPr>
      <w:ins w:id="745" w:author="Cristian Sbrolli" w:date="2021-01-02T22:38:00Z">
        <w:del w:id="746" w:author="Giorgio Romeo" w:date="2021-01-03T22:40:00Z">
          <w:r w:rsidRPr="00C97095" w:rsidDel="00C97095">
            <w:rPr>
              <w:rFonts w:ascii="Bell MT" w:hAnsi="Bell MT"/>
              <w:sz w:val="28"/>
              <w:szCs w:val="28"/>
              <w:lang w:val="en-GB"/>
            </w:rPr>
            <w:delText>Periodic notifications subscripti</w:delText>
          </w:r>
        </w:del>
        <w:del w:id="747" w:author="Giorgio Romeo" w:date="2021-01-04T11:36:00Z">
          <w:r w:rsidRPr="00C97095" w:rsidDel="001F4162">
            <w:rPr>
              <w:rFonts w:ascii="Bell MT" w:hAnsi="Bell MT"/>
              <w:i/>
              <w:iCs/>
              <w:sz w:val="28"/>
              <w:szCs w:val="28"/>
              <w:lang w:val="en-GB"/>
              <w:rPrChange w:id="748" w:author="Giorgio Romeo" w:date="2021-01-03T22:40:00Z">
                <w:rPr>
                  <w:i/>
                  <w:iCs/>
                  <w:lang w:val="en-GB"/>
                </w:rPr>
              </w:rPrChange>
            </w:rPr>
            <w:br/>
          </w:r>
        </w:del>
      </w:ins>
    </w:p>
    <w:p w14:paraId="7877628B" w14:textId="47E5B32A" w:rsidR="00DF3A40" w:rsidDel="00672C82" w:rsidRDefault="00672C82" w:rsidP="00672C82">
      <w:pPr>
        <w:jc w:val="both"/>
        <w:rPr>
          <w:del w:id="749" w:author="Giorgio Romeo" w:date="2021-01-04T23:13:00Z"/>
          <w:rFonts w:ascii="Bell MT" w:hAnsi="Bell MT"/>
          <w:sz w:val="28"/>
          <w:szCs w:val="28"/>
          <w:lang w:val="en-GB"/>
        </w:rPr>
      </w:pPr>
      <w:ins w:id="750" w:author="Giorgio Romeo" w:date="2021-01-04T23:15:00Z">
        <w:r w:rsidRPr="00CB72D1">
          <w:rPr>
            <w:rFonts w:ascii="Bell MT" w:hAnsi="Bell MT"/>
            <w:sz w:val="28"/>
            <w:szCs w:val="28"/>
            <w:lang w:val="en-GB"/>
          </w:rPr>
          <w:t>The user subscription request may have different granularity, as to be notified about available timeslot for near stores, or for a specific store, or even for a specific timeslot available in a specific store. Once received the re</w:t>
        </w:r>
        <w:r>
          <w:rPr>
            <w:rFonts w:ascii="Bell MT" w:hAnsi="Bell MT"/>
            <w:sz w:val="28"/>
            <w:szCs w:val="28"/>
            <w:lang w:val="en-GB"/>
          </w:rPr>
          <w:t>q</w:t>
        </w:r>
        <w:r w:rsidRPr="00CB72D1">
          <w:rPr>
            <w:rFonts w:ascii="Bell MT" w:hAnsi="Bell MT"/>
            <w:sz w:val="28"/>
            <w:szCs w:val="28"/>
            <w:lang w:val="en-GB"/>
          </w:rPr>
          <w:t>uest</w:t>
        </w:r>
      </w:ins>
      <w:ins w:id="751" w:author="Giorgio Romeo" w:date="2021-01-04T23:37:00Z">
        <w:r w:rsidR="00332372">
          <w:rPr>
            <w:rFonts w:ascii="Bell MT" w:hAnsi="Bell MT"/>
            <w:sz w:val="28"/>
            <w:szCs w:val="28"/>
            <w:lang w:val="en-GB"/>
          </w:rPr>
          <w:t xml:space="preserve"> </w:t>
        </w:r>
      </w:ins>
      <w:ins w:id="752" w:author="Giorgio Romeo" w:date="2021-01-04T23:15:00Z">
        <w:r w:rsidRPr="00CB72D1">
          <w:rPr>
            <w:rFonts w:ascii="Bell MT" w:hAnsi="Bell MT"/>
            <w:sz w:val="28"/>
            <w:szCs w:val="28"/>
            <w:lang w:val="en-GB"/>
          </w:rPr>
          <w:t>is process</w:t>
        </w:r>
        <w:r>
          <w:rPr>
            <w:rFonts w:ascii="Bell MT" w:hAnsi="Bell MT"/>
            <w:sz w:val="28"/>
            <w:szCs w:val="28"/>
            <w:lang w:val="en-GB"/>
          </w:rPr>
          <w:t>ed,</w:t>
        </w:r>
        <w:r w:rsidRPr="00CB72D1">
          <w:rPr>
            <w:rFonts w:ascii="Bell MT" w:hAnsi="Bell MT"/>
            <w:sz w:val="28"/>
            <w:szCs w:val="28"/>
            <w:lang w:val="en-GB"/>
          </w:rPr>
          <w:t xml:space="preserve"> info</w:t>
        </w:r>
        <w:r>
          <w:rPr>
            <w:rFonts w:ascii="Bell MT" w:hAnsi="Bell MT"/>
            <w:sz w:val="28"/>
            <w:szCs w:val="28"/>
            <w:lang w:val="en-GB"/>
          </w:rPr>
          <w:t>rmation</w:t>
        </w:r>
        <w:r w:rsidRPr="00CB72D1">
          <w:rPr>
            <w:rFonts w:ascii="Bell MT" w:hAnsi="Bell MT"/>
            <w:sz w:val="28"/>
            <w:szCs w:val="28"/>
            <w:lang w:val="en-GB"/>
          </w:rPr>
          <w:t xml:space="preserve"> about the subscription</w:t>
        </w:r>
        <w:r>
          <w:rPr>
            <w:rFonts w:ascii="Bell MT" w:hAnsi="Bell MT"/>
            <w:sz w:val="28"/>
            <w:szCs w:val="28"/>
            <w:lang w:val="en-GB"/>
          </w:rPr>
          <w:t>s</w:t>
        </w:r>
        <w:r w:rsidRPr="00CB72D1">
          <w:rPr>
            <w:rFonts w:ascii="Bell MT" w:hAnsi="Bell MT"/>
            <w:sz w:val="28"/>
            <w:szCs w:val="28"/>
            <w:lang w:val="en-GB"/>
          </w:rPr>
          <w:t xml:space="preserve"> are saved</w:t>
        </w:r>
        <w:r>
          <w:rPr>
            <w:rFonts w:ascii="Bell MT" w:hAnsi="Bell MT"/>
            <w:sz w:val="28"/>
            <w:szCs w:val="28"/>
            <w:lang w:val="en-GB"/>
          </w:rPr>
          <w:t xml:space="preserve">, then the user is registered to the topic through </w:t>
        </w:r>
        <w:r w:rsidRPr="00672C82">
          <w:rPr>
            <w:rFonts w:ascii="Bell MT" w:hAnsi="Bell MT"/>
            <w:sz w:val="28"/>
            <w:szCs w:val="28"/>
            <w:lang w:val="en-GB"/>
          </w:rPr>
          <w:t>Firebase Cloud Messaging</w:t>
        </w:r>
        <w:r>
          <w:rPr>
            <w:rFonts w:ascii="Bell MT" w:hAnsi="Bell MT"/>
            <w:sz w:val="28"/>
            <w:szCs w:val="28"/>
            <w:lang w:val="en-GB"/>
          </w:rPr>
          <w:t>.</w:t>
        </w:r>
      </w:ins>
      <w:ins w:id="753" w:author="Cristian Sbrolli" w:date="2021-01-02T22:39:00Z">
        <w:del w:id="754" w:author="Giorgio Romeo" w:date="2021-01-04T23:13:00Z">
          <w:r w:rsidR="0047108A" w:rsidRPr="00C97095" w:rsidDel="00672C82">
            <w:rPr>
              <w:rFonts w:ascii="Bell MT" w:hAnsi="Bell MT"/>
              <w:sz w:val="28"/>
              <w:szCs w:val="28"/>
              <w:lang w:val="en-GB"/>
              <w:rPrChange w:id="755" w:author="Giorgio Romeo" w:date="2021-01-03T22:40:00Z">
                <w:rPr>
                  <w:rFonts w:ascii="Bell MT" w:hAnsi="Bell MT"/>
                  <w:i/>
                  <w:iCs/>
                  <w:sz w:val="28"/>
                  <w:szCs w:val="28"/>
                  <w:lang w:val="en-GB"/>
                </w:rPr>
              </w:rPrChange>
            </w:rPr>
            <w:delText>The user sub</w:delText>
          </w:r>
          <w:r w:rsidR="0047108A" w:rsidRPr="00C97095" w:rsidDel="00672C82">
            <w:rPr>
              <w:rFonts w:ascii="Bell MT" w:hAnsi="Bell MT"/>
              <w:sz w:val="28"/>
              <w:szCs w:val="28"/>
              <w:lang w:val="en-GB"/>
              <w:rPrChange w:id="756" w:author="Giorgio Romeo" w:date="2021-01-03T22:40:00Z">
                <w:rPr>
                  <w:lang w:val="en-GB"/>
                </w:rPr>
              </w:rPrChange>
            </w:rPr>
            <w:delText xml:space="preserve">scription request may </w:delText>
          </w:r>
        </w:del>
      </w:ins>
      <w:ins w:id="757" w:author="Cristian Sbrolli" w:date="2021-01-02T22:40:00Z">
        <w:del w:id="758" w:author="Giorgio Romeo" w:date="2021-01-04T23:13:00Z">
          <w:r w:rsidR="0047108A" w:rsidRPr="00C97095" w:rsidDel="00672C82">
            <w:rPr>
              <w:rFonts w:ascii="Bell MT" w:hAnsi="Bell MT"/>
              <w:sz w:val="28"/>
              <w:szCs w:val="28"/>
              <w:lang w:val="en-GB"/>
              <w:rPrChange w:id="759" w:author="Giorgio Romeo" w:date="2021-01-03T22:40:00Z">
                <w:rPr>
                  <w:lang w:val="en-GB"/>
                </w:rPr>
              </w:rPrChange>
            </w:rPr>
            <w:delText>have different granularity, as to be notified</w:delText>
          </w:r>
        </w:del>
      </w:ins>
      <w:ins w:id="760" w:author="Cristian Sbrolli" w:date="2021-01-02T22:41:00Z">
        <w:del w:id="761" w:author="Giorgio Romeo" w:date="2021-01-04T23:13:00Z">
          <w:r w:rsidR="00DF3A40" w:rsidRPr="00C97095" w:rsidDel="00672C82">
            <w:rPr>
              <w:rFonts w:ascii="Bell MT" w:hAnsi="Bell MT"/>
              <w:sz w:val="28"/>
              <w:szCs w:val="28"/>
              <w:lang w:val="en-GB"/>
              <w:rPrChange w:id="762" w:author="Giorgio Romeo" w:date="2021-01-03T22:40:00Z">
                <w:rPr>
                  <w:lang w:val="en-GB"/>
                </w:rPr>
              </w:rPrChange>
            </w:rPr>
            <w:delText xml:space="preserve"> about available timeslot for near stores, or for a specific store, or even</w:delText>
          </w:r>
        </w:del>
      </w:ins>
      <w:ins w:id="763" w:author="Cristian Sbrolli" w:date="2021-01-02T22:40:00Z">
        <w:del w:id="764" w:author="Giorgio Romeo" w:date="2021-01-04T23:13:00Z">
          <w:r w:rsidR="0047108A" w:rsidRPr="00C97095" w:rsidDel="00672C82">
            <w:rPr>
              <w:rFonts w:ascii="Bell MT" w:hAnsi="Bell MT"/>
              <w:sz w:val="28"/>
              <w:szCs w:val="28"/>
              <w:lang w:val="en-GB"/>
              <w:rPrChange w:id="765" w:author="Giorgio Romeo" w:date="2021-01-03T22:40:00Z">
                <w:rPr>
                  <w:lang w:val="en-GB"/>
                </w:rPr>
              </w:rPrChange>
            </w:rPr>
            <w:delText xml:space="preserve"> for a specific timeslot available in a</w:delText>
          </w:r>
        </w:del>
      </w:ins>
      <w:ins w:id="766" w:author="Cristian Sbrolli" w:date="2021-01-02T22:41:00Z">
        <w:del w:id="767" w:author="Giorgio Romeo" w:date="2021-01-04T23:13:00Z">
          <w:r w:rsidR="00DF3A40" w:rsidRPr="00C97095" w:rsidDel="00672C82">
            <w:rPr>
              <w:rFonts w:ascii="Bell MT" w:hAnsi="Bell MT"/>
              <w:sz w:val="28"/>
              <w:szCs w:val="28"/>
              <w:lang w:val="en-GB"/>
              <w:rPrChange w:id="768" w:author="Giorgio Romeo" w:date="2021-01-03T22:40:00Z">
                <w:rPr>
                  <w:lang w:val="en-GB"/>
                </w:rPr>
              </w:rPrChange>
            </w:rPr>
            <w:delText xml:space="preserve"> specific</w:delText>
          </w:r>
        </w:del>
      </w:ins>
      <w:ins w:id="769" w:author="Cristian Sbrolli" w:date="2021-01-02T22:40:00Z">
        <w:del w:id="770" w:author="Giorgio Romeo" w:date="2021-01-04T23:13:00Z">
          <w:r w:rsidR="0047108A" w:rsidRPr="00C97095" w:rsidDel="00672C82">
            <w:rPr>
              <w:rFonts w:ascii="Bell MT" w:hAnsi="Bell MT"/>
              <w:sz w:val="28"/>
              <w:szCs w:val="28"/>
              <w:lang w:val="en-GB"/>
              <w:rPrChange w:id="771" w:author="Giorgio Romeo" w:date="2021-01-03T22:40:00Z">
                <w:rPr>
                  <w:lang w:val="en-GB"/>
                </w:rPr>
              </w:rPrChange>
            </w:rPr>
            <w:delText xml:space="preserve"> store</w:delText>
          </w:r>
        </w:del>
      </w:ins>
      <w:ins w:id="772" w:author="Cristian Sbrolli" w:date="2021-01-02T22:41:00Z">
        <w:del w:id="773" w:author="Giorgio Romeo" w:date="2021-01-04T23:13:00Z">
          <w:r w:rsidR="00DF3A40" w:rsidRPr="00C97095" w:rsidDel="00672C82">
            <w:rPr>
              <w:rFonts w:ascii="Bell MT" w:hAnsi="Bell MT"/>
              <w:sz w:val="28"/>
              <w:szCs w:val="28"/>
              <w:lang w:val="en-GB"/>
              <w:rPrChange w:id="774" w:author="Giorgio Romeo" w:date="2021-01-03T22:40:00Z">
                <w:rPr>
                  <w:lang w:val="en-GB"/>
                </w:rPr>
              </w:rPrChange>
            </w:rPr>
            <w:delText xml:space="preserve">. </w:delText>
          </w:r>
        </w:del>
      </w:ins>
      <w:ins w:id="775" w:author="Cristian Sbrolli" w:date="2021-01-02T22:42:00Z">
        <w:del w:id="776" w:author="Giorgio Romeo" w:date="2021-01-04T23:13:00Z">
          <w:r w:rsidR="00DF3A40" w:rsidRPr="00C97095" w:rsidDel="00672C82">
            <w:rPr>
              <w:rFonts w:ascii="Bell MT" w:hAnsi="Bell MT"/>
              <w:sz w:val="28"/>
              <w:szCs w:val="28"/>
              <w:lang w:val="en-GB"/>
              <w:rPrChange w:id="777" w:author="Giorgio Romeo" w:date="2021-01-03T22:40:00Z">
                <w:rPr>
                  <w:lang w:val="en-GB"/>
                </w:rPr>
              </w:rPrChange>
            </w:rPr>
            <w:delText>Once received the re</w:delText>
          </w:r>
        </w:del>
      </w:ins>
      <w:ins w:id="778" w:author="Etion Pinari" w:date="2021-01-04T15:47:00Z">
        <w:del w:id="779" w:author="Giorgio Romeo" w:date="2021-01-04T23:13:00Z">
          <w:r w:rsidR="004201DC" w:rsidDel="00672C82">
            <w:rPr>
              <w:rFonts w:ascii="Bell MT" w:hAnsi="Bell MT"/>
              <w:sz w:val="28"/>
              <w:szCs w:val="28"/>
              <w:lang w:val="en-GB"/>
            </w:rPr>
            <w:delText>q</w:delText>
          </w:r>
        </w:del>
      </w:ins>
      <w:ins w:id="780" w:author="Cristian Sbrolli" w:date="2021-01-02T22:42:00Z">
        <w:del w:id="781" w:author="Giorgio Romeo" w:date="2021-01-04T23:13:00Z">
          <w:r w:rsidR="00DF3A40" w:rsidRPr="00C97095" w:rsidDel="00672C82">
            <w:rPr>
              <w:rFonts w:ascii="Bell MT" w:hAnsi="Bell MT"/>
              <w:sz w:val="28"/>
              <w:szCs w:val="28"/>
              <w:lang w:val="en-GB"/>
              <w:rPrChange w:id="782" w:author="Giorgio Romeo" w:date="2021-01-03T22:40:00Z">
                <w:rPr>
                  <w:lang w:val="en-GB"/>
                </w:rPr>
              </w:rPrChange>
            </w:rPr>
            <w:delText>quest, it is process</w:delText>
          </w:r>
        </w:del>
      </w:ins>
      <w:ins w:id="783" w:author="Cristian Sbrolli" w:date="2021-01-04T02:55:00Z">
        <w:del w:id="784" w:author="Giorgio Romeo" w:date="2021-01-04T23:13:00Z">
          <w:r w:rsidR="004365DC" w:rsidDel="00672C82">
            <w:rPr>
              <w:rFonts w:ascii="Bell MT" w:hAnsi="Bell MT"/>
              <w:sz w:val="28"/>
              <w:szCs w:val="28"/>
              <w:lang w:val="en-GB"/>
            </w:rPr>
            <w:delText>ed,</w:delText>
          </w:r>
        </w:del>
      </w:ins>
      <w:ins w:id="785" w:author="Cristian Sbrolli" w:date="2021-01-02T22:42:00Z">
        <w:del w:id="786" w:author="Giorgio Romeo" w:date="2021-01-04T23:13:00Z">
          <w:r w:rsidR="00DF3A40" w:rsidRPr="00C97095" w:rsidDel="00672C82">
            <w:rPr>
              <w:rFonts w:ascii="Bell MT" w:hAnsi="Bell MT"/>
              <w:sz w:val="28"/>
              <w:szCs w:val="28"/>
              <w:lang w:val="en-GB"/>
              <w:rPrChange w:id="787" w:author="Giorgio Romeo" w:date="2021-01-03T22:40:00Z">
                <w:rPr>
                  <w:lang w:val="en-GB"/>
                </w:rPr>
              </w:rPrChange>
            </w:rPr>
            <w:delText xml:space="preserve"> info about the subscription</w:delText>
          </w:r>
        </w:del>
      </w:ins>
      <w:ins w:id="788" w:author="Etion Pinari" w:date="2021-01-04T15:47:00Z">
        <w:del w:id="789" w:author="Giorgio Romeo" w:date="2021-01-04T23:13:00Z">
          <w:r w:rsidR="004201DC" w:rsidDel="00672C82">
            <w:rPr>
              <w:rFonts w:ascii="Bell MT" w:hAnsi="Bell MT"/>
              <w:sz w:val="28"/>
              <w:szCs w:val="28"/>
              <w:lang w:val="en-GB"/>
            </w:rPr>
            <w:delText>s</w:delText>
          </w:r>
        </w:del>
      </w:ins>
      <w:ins w:id="790" w:author="Cristian Sbrolli" w:date="2021-01-02T22:42:00Z">
        <w:del w:id="791" w:author="Giorgio Romeo" w:date="2021-01-04T23:13:00Z">
          <w:r w:rsidR="00DF3A40" w:rsidRPr="00C97095" w:rsidDel="00672C82">
            <w:rPr>
              <w:rFonts w:ascii="Bell MT" w:hAnsi="Bell MT"/>
              <w:sz w:val="28"/>
              <w:szCs w:val="28"/>
              <w:lang w:val="en-GB"/>
              <w:rPrChange w:id="792" w:author="Giorgio Romeo" w:date="2021-01-03T22:40:00Z">
                <w:rPr>
                  <w:lang w:val="en-GB"/>
                </w:rPr>
              </w:rPrChange>
            </w:rPr>
            <w:delText xml:space="preserve"> are saved</w:delText>
          </w:r>
        </w:del>
      </w:ins>
      <w:ins w:id="793" w:author="Cristian Sbrolli" w:date="2021-01-04T02:55:00Z">
        <w:del w:id="794" w:author="Giorgio Romeo" w:date="2021-01-04T23:13:00Z">
          <w:r w:rsidR="004365DC" w:rsidDel="00672C82">
            <w:rPr>
              <w:rFonts w:ascii="Bell MT" w:hAnsi="Bell MT"/>
              <w:sz w:val="28"/>
              <w:szCs w:val="28"/>
              <w:lang w:val="en-GB"/>
            </w:rPr>
            <w:delText>, then the user is registered to the topic through Firebase Cloud Messaging.</w:delText>
          </w:r>
        </w:del>
      </w:ins>
      <w:ins w:id="795" w:author="Etion Pinari" w:date="2021-01-04T15:50:00Z">
        <w:del w:id="796" w:author="Giorgio Romeo" w:date="2021-01-04T23:13:00Z">
          <w:r w:rsidR="004201DC" w:rsidDel="00672C82">
            <w:rPr>
              <w:rFonts w:ascii="Bell MT" w:hAnsi="Bell MT"/>
              <w:sz w:val="28"/>
              <w:szCs w:val="28"/>
              <w:lang w:val="en-GB"/>
            </w:rPr>
            <w:br/>
          </w:r>
        </w:del>
      </w:ins>
    </w:p>
    <w:p w14:paraId="4D3037A4" w14:textId="4DD371A2" w:rsidR="00672C82" w:rsidRDefault="00672C82" w:rsidP="00672C82">
      <w:pPr>
        <w:jc w:val="both"/>
        <w:rPr>
          <w:ins w:id="797" w:author="Giorgio Romeo" w:date="2021-01-04T23:15:00Z"/>
          <w:rFonts w:ascii="Bell MT" w:hAnsi="Bell MT"/>
          <w:sz w:val="28"/>
          <w:szCs w:val="28"/>
          <w:lang w:val="en-GB"/>
        </w:rPr>
      </w:pPr>
    </w:p>
    <w:p w14:paraId="16050547" w14:textId="2D8C66D7" w:rsidR="004201DC" w:rsidDel="00672C82" w:rsidRDefault="004201DC">
      <w:pPr>
        <w:jc w:val="both"/>
        <w:rPr>
          <w:ins w:id="798" w:author="Etion Pinari" w:date="2021-01-04T15:50:00Z"/>
          <w:del w:id="799" w:author="Giorgio Romeo" w:date="2021-01-04T23:14:00Z"/>
          <w:rFonts w:ascii="Bell MT" w:hAnsi="Bell MT"/>
          <w:sz w:val="28"/>
          <w:szCs w:val="28"/>
          <w:lang w:val="en-GB"/>
        </w:rPr>
        <w:pPrChange w:id="800" w:author="Giorgio Romeo" w:date="2021-01-04T23:14:00Z">
          <w:pPr>
            <w:ind w:left="1080"/>
            <w:jc w:val="both"/>
          </w:pPr>
        </w:pPrChange>
      </w:pPr>
    </w:p>
    <w:p w14:paraId="231DB0BE" w14:textId="1494961B" w:rsidR="004201DC" w:rsidDel="00672C82" w:rsidRDefault="004201DC">
      <w:pPr>
        <w:jc w:val="both"/>
        <w:rPr>
          <w:ins w:id="801" w:author="Etion Pinari" w:date="2021-01-04T15:50:00Z"/>
          <w:del w:id="802" w:author="Giorgio Romeo" w:date="2021-01-04T23:15:00Z"/>
          <w:rFonts w:ascii="Bell MT" w:hAnsi="Bell MT"/>
          <w:sz w:val="28"/>
          <w:szCs w:val="28"/>
          <w:lang w:val="en-GB"/>
        </w:rPr>
        <w:pPrChange w:id="803" w:author="Giorgio Romeo" w:date="2021-01-04T23:14:00Z">
          <w:pPr>
            <w:ind w:left="1080"/>
            <w:jc w:val="both"/>
          </w:pPr>
        </w:pPrChange>
      </w:pPr>
    </w:p>
    <w:p w14:paraId="62CAECF2" w14:textId="4CF2D82F" w:rsidR="004201DC" w:rsidDel="00672C82" w:rsidRDefault="004201DC">
      <w:pPr>
        <w:ind w:left="1080"/>
        <w:jc w:val="both"/>
        <w:rPr>
          <w:ins w:id="804" w:author="Etion Pinari" w:date="2021-01-04T15:50:00Z"/>
          <w:del w:id="805" w:author="Giorgio Romeo" w:date="2021-01-04T23:16:00Z"/>
          <w:rFonts w:ascii="Bell MT" w:hAnsi="Bell MT"/>
          <w:sz w:val="28"/>
          <w:szCs w:val="28"/>
          <w:lang w:val="en-GB"/>
        </w:rPr>
      </w:pPr>
    </w:p>
    <w:p w14:paraId="46AF449B" w14:textId="1102A1EF" w:rsidR="00672C82" w:rsidRDefault="00672C82" w:rsidP="00672C82">
      <w:pPr>
        <w:jc w:val="both"/>
        <w:rPr>
          <w:ins w:id="806" w:author="Giorgio Romeo" w:date="2021-01-04T23:15:00Z"/>
          <w:rFonts w:ascii="Bell MT" w:hAnsi="Bell MT"/>
          <w:sz w:val="28"/>
          <w:szCs w:val="28"/>
          <w:lang w:val="en-GB"/>
        </w:rPr>
      </w:pPr>
      <w:ins w:id="807" w:author="Giorgio Romeo" w:date="2021-01-04T23:15:00Z">
        <w:r>
          <w:rPr>
            <w:rFonts w:ascii="Bell MT" w:hAnsi="Bell MT"/>
            <w:sz w:val="28"/>
            <w:szCs w:val="28"/>
            <w:lang w:val="en-GB"/>
          </w:rPr>
          <w:br/>
        </w:r>
      </w:ins>
    </w:p>
    <w:p w14:paraId="3F81E8E2" w14:textId="75D006FB" w:rsidR="004201DC" w:rsidRDefault="004201DC">
      <w:pPr>
        <w:ind w:left="1080"/>
        <w:jc w:val="both"/>
        <w:rPr>
          <w:ins w:id="808" w:author="Etion Pinari" w:date="2021-01-04T15:50:00Z"/>
          <w:rFonts w:ascii="Bell MT" w:hAnsi="Bell MT"/>
          <w:sz w:val="28"/>
          <w:szCs w:val="28"/>
          <w:lang w:val="en-GB"/>
        </w:rPr>
      </w:pPr>
    </w:p>
    <w:p w14:paraId="48A8C611" w14:textId="77777777" w:rsidR="004201DC" w:rsidRDefault="004201DC">
      <w:pPr>
        <w:ind w:left="1080"/>
        <w:jc w:val="both"/>
        <w:rPr>
          <w:ins w:id="809" w:author="Etion Pinari" w:date="2021-01-04T15:50:00Z"/>
          <w:rFonts w:ascii="Bell MT" w:hAnsi="Bell MT"/>
          <w:sz w:val="28"/>
          <w:szCs w:val="28"/>
          <w:lang w:val="en-GB"/>
        </w:rPr>
      </w:pPr>
    </w:p>
    <w:p w14:paraId="1DDA964E" w14:textId="4C4FB0D9" w:rsidR="004201DC" w:rsidRDefault="004201DC">
      <w:pPr>
        <w:ind w:left="1080"/>
        <w:jc w:val="both"/>
        <w:rPr>
          <w:ins w:id="810" w:author="Etion Pinari" w:date="2021-01-04T15:47:00Z"/>
          <w:rFonts w:ascii="Bell MT" w:hAnsi="Bell MT"/>
          <w:sz w:val="28"/>
          <w:szCs w:val="28"/>
          <w:lang w:val="en-GB"/>
        </w:rPr>
      </w:pPr>
    </w:p>
    <w:p w14:paraId="37A034A5" w14:textId="069C2D3D" w:rsidR="009121E5" w:rsidRDefault="004201DC">
      <w:pPr>
        <w:pStyle w:val="Paragrafoelenco"/>
        <w:numPr>
          <w:ilvl w:val="0"/>
          <w:numId w:val="39"/>
        </w:numPr>
        <w:rPr>
          <w:ins w:id="811" w:author="Etion Pinari" w:date="2021-01-04T16:26:00Z"/>
          <w:rFonts w:ascii="Bell MT" w:hAnsi="Bell MT"/>
          <w:i/>
          <w:iCs/>
          <w:sz w:val="28"/>
          <w:szCs w:val="28"/>
          <w:lang w:val="en-GB"/>
        </w:rPr>
        <w:pPrChange w:id="812" w:author="Etion Pinari" w:date="2021-01-04T16:27:00Z">
          <w:pPr>
            <w:pStyle w:val="Paragrafoelenco"/>
            <w:numPr>
              <w:numId w:val="39"/>
            </w:numPr>
            <w:ind w:left="1350" w:hanging="360"/>
            <w:jc w:val="both"/>
          </w:pPr>
        </w:pPrChange>
      </w:pPr>
      <w:ins w:id="813" w:author="Etion Pinari" w:date="2021-01-04T15:50:00Z">
        <w:r>
          <w:rPr>
            <w:rFonts w:ascii="Bell MT" w:hAnsi="Bell MT"/>
            <w:i/>
            <w:iCs/>
            <w:noProof/>
            <w:sz w:val="28"/>
            <w:szCs w:val="28"/>
            <w:lang w:val="en-GB"/>
          </w:rPr>
          <w:lastRenderedPageBreak/>
          <w:drawing>
            <wp:anchor distT="0" distB="0" distL="114300" distR="114300" simplePos="0" relativeHeight="251739136" behindDoc="0" locked="0" layoutInCell="1" allowOverlap="1" wp14:anchorId="3039308F" wp14:editId="67B80071">
              <wp:simplePos x="0" y="0"/>
              <wp:positionH relativeFrom="margin">
                <wp:align>right</wp:align>
              </wp:positionH>
              <wp:positionV relativeFrom="paragraph">
                <wp:posOffset>352425</wp:posOffset>
              </wp:positionV>
              <wp:extent cx="6120130" cy="24866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486660"/>
                      </a:xfrm>
                      <a:prstGeom prst="rect">
                        <a:avLst/>
                      </a:prstGeom>
                      <a:noFill/>
                      <a:ln>
                        <a:noFill/>
                      </a:ln>
                    </pic:spPr>
                  </pic:pic>
                </a:graphicData>
              </a:graphic>
              <wp14:sizeRelH relativeFrom="page">
                <wp14:pctWidth>0</wp14:pctWidth>
              </wp14:sizeRelH>
              <wp14:sizeRelV relativeFrom="page">
                <wp14:pctHeight>0</wp14:pctHeight>
              </wp14:sizeRelV>
            </wp:anchor>
          </w:drawing>
        </w:r>
      </w:ins>
      <w:ins w:id="814" w:author="Etion Pinari" w:date="2021-01-04T16:26:00Z">
        <w:r w:rsidR="009121E5">
          <w:rPr>
            <w:rFonts w:ascii="Bell MT" w:hAnsi="Bell MT"/>
            <w:i/>
            <w:iCs/>
            <w:sz w:val="28"/>
            <w:szCs w:val="28"/>
            <w:lang w:val="en-GB"/>
          </w:rPr>
          <w:t xml:space="preserve"> </w:t>
        </w:r>
      </w:ins>
      <w:ins w:id="815" w:author="Etion Pinari" w:date="2021-01-04T15:50:00Z">
        <w:r w:rsidRPr="00784093">
          <w:rPr>
            <w:rFonts w:ascii="Bell MT" w:hAnsi="Bell MT"/>
            <w:i/>
            <w:iCs/>
            <w:sz w:val="28"/>
            <w:szCs w:val="28"/>
            <w:lang w:val="en-GB"/>
          </w:rPr>
          <w:t>Store Manager statistics</w:t>
        </w:r>
      </w:ins>
      <w:ins w:id="816" w:author="Etion Pinari" w:date="2021-01-04T16:27:00Z">
        <w:r w:rsidR="0014447A">
          <w:rPr>
            <w:rFonts w:ascii="Bell MT" w:hAnsi="Bell MT"/>
            <w:i/>
            <w:iCs/>
            <w:sz w:val="28"/>
            <w:szCs w:val="28"/>
            <w:lang w:val="en-GB"/>
          </w:rPr>
          <w:br/>
        </w:r>
      </w:ins>
    </w:p>
    <w:p w14:paraId="23E297FE" w14:textId="5F145561" w:rsidR="0014447A" w:rsidRPr="0014447A" w:rsidRDefault="0014447A">
      <w:pPr>
        <w:pStyle w:val="Paragrafoelenco"/>
        <w:ind w:left="0"/>
        <w:jc w:val="both"/>
        <w:rPr>
          <w:ins w:id="817" w:author="Etion Pinari" w:date="2021-01-04T16:27:00Z"/>
          <w:rFonts w:ascii="Bell MT" w:hAnsi="Bell MT"/>
          <w:sz w:val="28"/>
          <w:szCs w:val="28"/>
          <w:lang w:val="en-GB"/>
        </w:rPr>
        <w:pPrChange w:id="818" w:author="Giorgio Romeo" w:date="2021-01-04T23:17:00Z">
          <w:pPr>
            <w:pStyle w:val="Paragrafoelenco"/>
            <w:numPr>
              <w:numId w:val="39"/>
            </w:numPr>
            <w:ind w:left="1350" w:hanging="360"/>
          </w:pPr>
        </w:pPrChange>
      </w:pPr>
      <w:ins w:id="819" w:author="Etion Pinari" w:date="2021-01-04T16:27:00Z">
        <w:r w:rsidRPr="0014447A">
          <w:rPr>
            <w:rFonts w:ascii="Bell MT" w:hAnsi="Bell MT"/>
            <w:sz w:val="28"/>
            <w:szCs w:val="28"/>
            <w:lang w:val="en-GB"/>
          </w:rPr>
          <w:t>Once the store manager, through his browser opens the statistics page, the web server requests all the data regarding the store’s entrances. Instead of requesting all statistics to be created on the DBMS, the Data</w:t>
        </w:r>
      </w:ins>
      <w:ins w:id="820" w:author="Giorgio Romeo" w:date="2021-01-04T23:16:00Z">
        <w:r w:rsidR="00672C82">
          <w:rPr>
            <w:rFonts w:ascii="Bell MT" w:hAnsi="Bell MT"/>
            <w:sz w:val="28"/>
            <w:szCs w:val="28"/>
            <w:lang w:val="en-GB"/>
          </w:rPr>
          <w:t xml:space="preserve"> </w:t>
        </w:r>
      </w:ins>
      <w:ins w:id="821" w:author="Etion Pinari" w:date="2021-01-04T16:27:00Z">
        <w:r w:rsidRPr="0014447A">
          <w:rPr>
            <w:rFonts w:ascii="Bell MT" w:hAnsi="Bell MT"/>
            <w:sz w:val="28"/>
            <w:szCs w:val="28"/>
            <w:lang w:val="en-GB"/>
          </w:rPr>
          <w:t>Service component retrieves only the data regarding that store and the influx module creates all the statistics internally. This so we can ease the computational workload of the DBMS and increase it for the Influx</w:t>
        </w:r>
      </w:ins>
      <w:ins w:id="822" w:author="Giorgio Romeo" w:date="2021-01-04T23:16:00Z">
        <w:r w:rsidR="00672C82">
          <w:rPr>
            <w:rFonts w:ascii="Bell MT" w:hAnsi="Bell MT"/>
            <w:sz w:val="28"/>
            <w:szCs w:val="28"/>
            <w:lang w:val="en-GB"/>
          </w:rPr>
          <w:t xml:space="preserve"> </w:t>
        </w:r>
      </w:ins>
      <w:ins w:id="823" w:author="Etion Pinari" w:date="2021-01-04T16:27:00Z">
        <w:r w:rsidRPr="0014447A">
          <w:rPr>
            <w:rFonts w:ascii="Bell MT" w:hAnsi="Bell MT"/>
            <w:sz w:val="28"/>
            <w:szCs w:val="28"/>
            <w:lang w:val="en-GB"/>
          </w:rPr>
          <w:t>Module, a component which is going to be used way less in comparison.</w:t>
        </w:r>
      </w:ins>
    </w:p>
    <w:p w14:paraId="30671271" w14:textId="7D3B501D" w:rsidR="009121E5" w:rsidRDefault="0014447A">
      <w:pPr>
        <w:rPr>
          <w:ins w:id="824" w:author="Etion Pinari" w:date="2021-01-04T16:26:00Z"/>
          <w:rFonts w:ascii="Bell MT" w:hAnsi="Bell MT"/>
          <w:i/>
          <w:iCs/>
          <w:sz w:val="28"/>
          <w:szCs w:val="28"/>
          <w:lang w:val="en-GB"/>
        </w:rPr>
      </w:pPr>
      <w:ins w:id="825" w:author="Etion Pinari" w:date="2021-01-04T16:28:00Z">
        <w:r>
          <w:rPr>
            <w:rFonts w:ascii="Bell MT" w:hAnsi="Bell MT"/>
            <w:i/>
            <w:iCs/>
            <w:sz w:val="28"/>
            <w:szCs w:val="28"/>
            <w:lang w:val="en-GB"/>
          </w:rPr>
          <w:br w:type="page"/>
        </w:r>
      </w:ins>
    </w:p>
    <w:p w14:paraId="34929407" w14:textId="494E5762" w:rsidR="009121E5" w:rsidRPr="00784093" w:rsidRDefault="0014447A">
      <w:pPr>
        <w:pStyle w:val="Paragrafoelenco"/>
        <w:numPr>
          <w:ilvl w:val="0"/>
          <w:numId w:val="39"/>
        </w:numPr>
        <w:jc w:val="both"/>
        <w:rPr>
          <w:ins w:id="826" w:author="Etion Pinari" w:date="2021-01-04T15:47:00Z"/>
          <w:rFonts w:ascii="Bell MT" w:hAnsi="Bell MT"/>
          <w:i/>
          <w:iCs/>
          <w:sz w:val="28"/>
          <w:szCs w:val="28"/>
          <w:lang w:val="en-GB"/>
        </w:rPr>
      </w:pPr>
      <w:ins w:id="827" w:author="Etion Pinari" w:date="2021-01-04T16:32:00Z">
        <w:r>
          <w:rPr>
            <w:rFonts w:ascii="Bell MT" w:hAnsi="Bell MT"/>
            <w:i/>
            <w:iCs/>
            <w:noProof/>
            <w:sz w:val="28"/>
            <w:szCs w:val="28"/>
            <w:lang w:val="en-GB"/>
          </w:rPr>
          <w:lastRenderedPageBreak/>
          <w:drawing>
            <wp:anchor distT="0" distB="0" distL="114300" distR="114300" simplePos="0" relativeHeight="251743232" behindDoc="0" locked="0" layoutInCell="1" allowOverlap="1" wp14:anchorId="1A761562" wp14:editId="70FBF8C9">
              <wp:simplePos x="0" y="0"/>
              <wp:positionH relativeFrom="margin">
                <wp:align>left</wp:align>
              </wp:positionH>
              <wp:positionV relativeFrom="paragraph">
                <wp:posOffset>370057</wp:posOffset>
              </wp:positionV>
              <wp:extent cx="6270625" cy="3348990"/>
              <wp:effectExtent l="95250" t="95250" r="92075" b="9906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0625" cy="33489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ins>
      <w:ins w:id="828" w:author="Etion Pinari" w:date="2021-01-04T16:28:00Z">
        <w:r>
          <w:rPr>
            <w:rFonts w:ascii="Bell MT" w:hAnsi="Bell MT"/>
            <w:i/>
            <w:iCs/>
            <w:sz w:val="28"/>
            <w:szCs w:val="28"/>
            <w:lang w:val="en-GB"/>
          </w:rPr>
          <w:t xml:space="preserve"> Physical ticket acquisition </w:t>
        </w:r>
      </w:ins>
    </w:p>
    <w:p w14:paraId="284049CE" w14:textId="3D84BC3C" w:rsidR="004201DC" w:rsidRDefault="004201DC">
      <w:pPr>
        <w:ind w:left="1080"/>
        <w:jc w:val="both"/>
        <w:rPr>
          <w:ins w:id="829" w:author="Etion Pinari" w:date="2021-01-04T16:33:00Z"/>
          <w:rFonts w:ascii="Bell MT" w:hAnsi="Bell MT"/>
          <w:sz w:val="28"/>
          <w:szCs w:val="28"/>
          <w:lang w:val="en-GB"/>
        </w:rPr>
      </w:pPr>
    </w:p>
    <w:p w14:paraId="28362284" w14:textId="02D3D1DF" w:rsidR="0014447A" w:rsidRDefault="0014447A">
      <w:pPr>
        <w:ind w:left="1080"/>
        <w:jc w:val="both"/>
        <w:rPr>
          <w:ins w:id="830" w:author="Etion Pinari" w:date="2021-01-04T15:47:00Z"/>
          <w:rFonts w:ascii="Bell MT" w:hAnsi="Bell MT"/>
          <w:sz w:val="28"/>
          <w:szCs w:val="28"/>
          <w:lang w:val="en-GB"/>
        </w:rPr>
      </w:pPr>
      <w:ins w:id="831" w:author="Etion Pinari" w:date="2021-01-04T16:36:00Z">
        <w:r>
          <w:rPr>
            <w:rFonts w:ascii="Bell MT" w:hAnsi="Bell MT"/>
            <w:sz w:val="28"/>
            <w:szCs w:val="28"/>
            <w:lang w:val="en-GB"/>
          </w:rPr>
          <w:t>The user who goes physically to the store</w:t>
        </w:r>
      </w:ins>
      <w:ins w:id="832" w:author="Etion Pinari" w:date="2021-01-04T16:40:00Z">
        <w:r w:rsidR="002C367B">
          <w:rPr>
            <w:rFonts w:ascii="Bell MT" w:hAnsi="Bell MT"/>
            <w:sz w:val="28"/>
            <w:szCs w:val="28"/>
            <w:lang w:val="en-GB"/>
          </w:rPr>
          <w:t>,</w:t>
        </w:r>
      </w:ins>
      <w:ins w:id="833" w:author="Etion Pinari" w:date="2021-01-04T16:37:00Z">
        <w:r w:rsidR="002C367B">
          <w:rPr>
            <w:rFonts w:ascii="Bell MT" w:hAnsi="Bell MT"/>
            <w:sz w:val="28"/>
            <w:szCs w:val="28"/>
            <w:lang w:val="en-GB"/>
          </w:rPr>
          <w:t xml:space="preserve"> </w:t>
        </w:r>
      </w:ins>
      <w:ins w:id="834" w:author="Etion Pinari" w:date="2021-01-04T16:38:00Z">
        <w:r w:rsidR="002C367B">
          <w:rPr>
            <w:rFonts w:ascii="Bell MT" w:hAnsi="Bell MT"/>
            <w:sz w:val="28"/>
            <w:szCs w:val="28"/>
            <w:lang w:val="en-GB"/>
          </w:rPr>
          <w:t>requests a ticket and</w:t>
        </w:r>
      </w:ins>
      <w:ins w:id="835" w:author="Etion Pinari" w:date="2021-01-04T16:39:00Z">
        <w:r w:rsidR="002C367B">
          <w:rPr>
            <w:rFonts w:ascii="Bell MT" w:hAnsi="Bell MT"/>
            <w:sz w:val="28"/>
            <w:szCs w:val="28"/>
            <w:lang w:val="en-GB"/>
          </w:rPr>
          <w:t xml:space="preserve"> the ticket’s dispenser internal logic</w:t>
        </w:r>
      </w:ins>
      <w:ins w:id="836" w:author="Etion Pinari" w:date="2021-01-04T16:40:00Z">
        <w:r w:rsidR="002C367B">
          <w:rPr>
            <w:rFonts w:ascii="Bell MT" w:hAnsi="Bell MT"/>
            <w:sz w:val="28"/>
            <w:szCs w:val="28"/>
            <w:lang w:val="en-GB"/>
          </w:rPr>
          <w:t xml:space="preserve"> communicates with the system, asking the first available time slot of that one store.</w:t>
        </w:r>
      </w:ins>
      <w:ins w:id="837" w:author="Etion Pinari" w:date="2021-01-04T16:42:00Z">
        <w:r w:rsidR="002C367B">
          <w:rPr>
            <w:rFonts w:ascii="Bell MT" w:hAnsi="Bell MT"/>
            <w:sz w:val="28"/>
            <w:szCs w:val="28"/>
            <w:lang w:val="en-GB"/>
          </w:rPr>
          <w:t xml:space="preserve"> Just like the virtual ticket, the execution of the methods is the same.</w:t>
        </w:r>
      </w:ins>
    </w:p>
    <w:p w14:paraId="70075435" w14:textId="77777777" w:rsidR="009121E5" w:rsidRDefault="009121E5">
      <w:pPr>
        <w:rPr>
          <w:ins w:id="838" w:author="Etion Pinari" w:date="2021-01-04T16:24:00Z"/>
          <w:rFonts w:ascii="Bell MT" w:hAnsi="Bell MT"/>
          <w:sz w:val="28"/>
          <w:szCs w:val="28"/>
          <w:lang w:val="en-GB"/>
        </w:rPr>
      </w:pPr>
      <w:ins w:id="839" w:author="Etion Pinari" w:date="2021-01-04T16:24:00Z">
        <w:r>
          <w:rPr>
            <w:rFonts w:ascii="Bell MT" w:hAnsi="Bell MT"/>
            <w:sz w:val="28"/>
            <w:szCs w:val="28"/>
            <w:lang w:val="en-GB"/>
          </w:rPr>
          <w:br w:type="page"/>
        </w:r>
      </w:ins>
    </w:p>
    <w:p w14:paraId="5B7FFAD3" w14:textId="77777777" w:rsidR="009A6EF1" w:rsidRPr="00C97095" w:rsidDel="00784093" w:rsidRDefault="009A6EF1">
      <w:pPr>
        <w:ind w:left="1080"/>
        <w:jc w:val="both"/>
        <w:rPr>
          <w:ins w:id="840" w:author="Giorgio Romeo" w:date="2021-01-04T11:37:00Z"/>
          <w:del w:id="841" w:author="Etion Pinari" w:date="2021-01-04T16:06:00Z"/>
          <w:rFonts w:ascii="Bell MT" w:hAnsi="Bell MT"/>
          <w:i/>
          <w:iCs/>
          <w:sz w:val="28"/>
          <w:szCs w:val="28"/>
          <w:lang w:val="en-GB"/>
          <w:rPrChange w:id="842" w:author="Giorgio Romeo" w:date="2021-01-03T22:40:00Z">
            <w:rPr>
              <w:ins w:id="843" w:author="Giorgio Romeo" w:date="2021-01-04T11:37:00Z"/>
              <w:del w:id="844" w:author="Etion Pinari" w:date="2021-01-04T16:06:00Z"/>
              <w:rFonts w:ascii="Bell MT" w:hAnsi="Bell MT"/>
              <w:sz w:val="28"/>
              <w:szCs w:val="28"/>
              <w:lang w:val="en-GB"/>
            </w:rPr>
          </w:rPrChange>
        </w:rPr>
        <w:pPrChange w:id="845" w:author="Etion Pinari" w:date="2021-01-04T16:06:00Z">
          <w:pPr>
            <w:pStyle w:val="Paragrafoelenco"/>
            <w:numPr>
              <w:numId w:val="39"/>
            </w:numPr>
            <w:ind w:left="1350" w:hanging="360"/>
            <w:jc w:val="both"/>
          </w:pPr>
        </w:pPrChange>
      </w:pPr>
    </w:p>
    <w:p w14:paraId="61A40A3C" w14:textId="56475431" w:rsidR="00C97095" w:rsidDel="00784093" w:rsidRDefault="00C97095">
      <w:pPr>
        <w:ind w:left="1080"/>
        <w:jc w:val="both"/>
        <w:rPr>
          <w:ins w:id="846" w:author="Giorgio Romeo" w:date="2021-01-04T12:18:00Z"/>
          <w:del w:id="847" w:author="Etion Pinari" w:date="2021-01-04T16:06:00Z"/>
          <w:rFonts w:ascii="Bell MT" w:hAnsi="Bell MT"/>
          <w:i/>
          <w:iCs/>
          <w:sz w:val="28"/>
          <w:szCs w:val="28"/>
          <w:lang w:val="en-GB"/>
        </w:rPr>
      </w:pPr>
    </w:p>
    <w:p w14:paraId="23F6813D" w14:textId="77777777" w:rsidR="002C156A" w:rsidRDefault="002C156A" w:rsidP="002C156A">
      <w:pPr>
        <w:pStyle w:val="Paragrafoelenco"/>
        <w:numPr>
          <w:ilvl w:val="0"/>
          <w:numId w:val="39"/>
        </w:numPr>
        <w:jc w:val="both"/>
        <w:rPr>
          <w:ins w:id="848" w:author="Etion Pinari" w:date="2021-01-04T16:15:00Z"/>
          <w:rFonts w:ascii="Bell MT" w:hAnsi="Bell MT"/>
          <w:i/>
          <w:iCs/>
          <w:sz w:val="28"/>
          <w:szCs w:val="28"/>
          <w:lang w:val="en-GB"/>
        </w:rPr>
      </w:pPr>
      <w:ins w:id="849" w:author="Etion Pinari" w:date="2021-01-04T16:15:00Z">
        <w:r>
          <w:rPr>
            <w:rFonts w:ascii="Bell MT" w:hAnsi="Bell MT"/>
            <w:i/>
            <w:iCs/>
            <w:sz w:val="28"/>
            <w:szCs w:val="28"/>
            <w:lang w:val="en-GB"/>
          </w:rPr>
          <w:t>User enters store</w:t>
        </w:r>
      </w:ins>
    </w:p>
    <w:p w14:paraId="42C8B696" w14:textId="77777777" w:rsidR="002C156A" w:rsidRPr="004D098F" w:rsidRDefault="002C156A" w:rsidP="002C156A">
      <w:pPr>
        <w:rPr>
          <w:ins w:id="850" w:author="Etion Pinari" w:date="2021-01-04T16:15:00Z"/>
          <w:rFonts w:ascii="Bell MT" w:hAnsi="Bell MT"/>
          <w:i/>
          <w:iCs/>
          <w:sz w:val="28"/>
          <w:szCs w:val="28"/>
          <w:lang w:val="en-GB"/>
        </w:rPr>
      </w:pPr>
      <w:ins w:id="851" w:author="Etion Pinari" w:date="2021-01-04T16:15:00Z">
        <w:r>
          <w:rPr>
            <w:rFonts w:ascii="Bell MT" w:hAnsi="Bell MT"/>
            <w:i/>
            <w:iCs/>
            <w:noProof/>
            <w:sz w:val="28"/>
            <w:szCs w:val="28"/>
            <w:lang w:val="en-GB"/>
          </w:rPr>
          <w:drawing>
            <wp:anchor distT="0" distB="0" distL="114300" distR="114300" simplePos="0" relativeHeight="251741184" behindDoc="0" locked="0" layoutInCell="1" allowOverlap="1" wp14:anchorId="4D51400E" wp14:editId="03D2FA9A">
              <wp:simplePos x="0" y="0"/>
              <wp:positionH relativeFrom="margin">
                <wp:align>left</wp:align>
              </wp:positionH>
              <wp:positionV relativeFrom="paragraph">
                <wp:posOffset>275929</wp:posOffset>
              </wp:positionV>
              <wp:extent cx="6115685" cy="42989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14:sizeRelV relativeFrom="margin">
                <wp14:pctHeight>0</wp14:pctHeight>
              </wp14:sizeRelV>
            </wp:anchor>
          </w:drawing>
        </w:r>
      </w:ins>
    </w:p>
    <w:p w14:paraId="29115F87" w14:textId="77777777" w:rsidR="002C156A" w:rsidRDefault="002C156A" w:rsidP="002C156A">
      <w:pPr>
        <w:ind w:left="1080"/>
        <w:jc w:val="both"/>
        <w:rPr>
          <w:ins w:id="852" w:author="Etion Pinari" w:date="2021-01-04T16:15:00Z"/>
          <w:rFonts w:ascii="Bell MT" w:hAnsi="Bell MT"/>
          <w:i/>
          <w:iCs/>
          <w:sz w:val="28"/>
          <w:szCs w:val="28"/>
          <w:lang w:val="en-GB"/>
        </w:rPr>
      </w:pPr>
    </w:p>
    <w:p w14:paraId="1A8A7904" w14:textId="3C1B3415" w:rsidR="002C156A" w:rsidRDefault="002C156A" w:rsidP="002C156A">
      <w:pPr>
        <w:ind w:left="1080"/>
        <w:jc w:val="both"/>
        <w:rPr>
          <w:ins w:id="853" w:author="Etion Pinari" w:date="2021-01-04T16:16:00Z"/>
          <w:rFonts w:ascii="Bell MT" w:hAnsi="Bell MT"/>
          <w:sz w:val="28"/>
          <w:szCs w:val="28"/>
          <w:lang w:val="en-GB"/>
        </w:rPr>
      </w:pPr>
      <w:ins w:id="854" w:author="Etion Pinari" w:date="2021-01-04T16:15:00Z">
        <w:r>
          <w:rPr>
            <w:rFonts w:ascii="Bell MT" w:hAnsi="Bell MT"/>
            <w:sz w:val="28"/>
            <w:szCs w:val="28"/>
            <w:lang w:val="en-GB"/>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4D098F" w:rsidRDefault="002C156A">
      <w:pPr>
        <w:rPr>
          <w:ins w:id="855" w:author="Etion Pinari" w:date="2021-01-04T16:15:00Z"/>
          <w:rFonts w:ascii="Bell MT" w:hAnsi="Bell MT"/>
          <w:sz w:val="28"/>
          <w:szCs w:val="28"/>
          <w:lang w:val="en-GB"/>
        </w:rPr>
        <w:pPrChange w:id="856" w:author="Etion Pinari" w:date="2021-01-04T16:16:00Z">
          <w:pPr>
            <w:ind w:left="1080"/>
            <w:jc w:val="both"/>
          </w:pPr>
        </w:pPrChange>
      </w:pPr>
      <w:ins w:id="857" w:author="Etion Pinari" w:date="2021-01-04T16:16:00Z">
        <w:r>
          <w:rPr>
            <w:rFonts w:ascii="Bell MT" w:hAnsi="Bell MT"/>
            <w:sz w:val="28"/>
            <w:szCs w:val="28"/>
            <w:lang w:val="en-GB"/>
          </w:rPr>
          <w:br w:type="page"/>
        </w:r>
      </w:ins>
    </w:p>
    <w:p w14:paraId="3D4ACA44" w14:textId="7FE109E5" w:rsidR="007F3319" w:rsidDel="002C156A" w:rsidRDefault="002C156A">
      <w:pPr>
        <w:ind w:left="1080"/>
        <w:jc w:val="both"/>
        <w:rPr>
          <w:del w:id="858" w:author="Etion Pinari" w:date="2021-01-04T16:15:00Z"/>
          <w:rFonts w:ascii="Bell MT" w:hAnsi="Bell MT"/>
          <w:i/>
          <w:iCs/>
          <w:sz w:val="28"/>
          <w:szCs w:val="28"/>
          <w:lang w:val="en-GB"/>
        </w:rPr>
      </w:pPr>
      <w:ins w:id="859" w:author="Etion Pinari" w:date="2021-01-04T16:16:00Z">
        <w:r>
          <w:rPr>
            <w:rFonts w:ascii="Bell MT" w:hAnsi="Bell MT"/>
            <w:i/>
            <w:iCs/>
            <w:noProof/>
            <w:sz w:val="28"/>
            <w:szCs w:val="28"/>
            <w:lang w:val="en-GB"/>
          </w:rPr>
          <w:lastRenderedPageBreak/>
          <w:drawing>
            <wp:anchor distT="0" distB="0" distL="114300" distR="114300" simplePos="0" relativeHeight="251742208" behindDoc="0" locked="0" layoutInCell="1" allowOverlap="1" wp14:anchorId="283CF769" wp14:editId="59D6F5AF">
              <wp:simplePos x="0" y="0"/>
              <wp:positionH relativeFrom="margin">
                <wp:align>right</wp:align>
              </wp:positionH>
              <wp:positionV relativeFrom="paragraph">
                <wp:posOffset>443230</wp:posOffset>
              </wp:positionV>
              <wp:extent cx="6115685" cy="4298950"/>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anchor>
          </w:drawing>
        </w:r>
      </w:ins>
    </w:p>
    <w:p w14:paraId="503CDBC7" w14:textId="269C129E" w:rsidR="002C156A" w:rsidRDefault="002C156A" w:rsidP="002C156A">
      <w:pPr>
        <w:pStyle w:val="Paragrafoelenco"/>
        <w:numPr>
          <w:ilvl w:val="0"/>
          <w:numId w:val="39"/>
        </w:numPr>
        <w:jc w:val="both"/>
        <w:rPr>
          <w:ins w:id="860" w:author="Etion Pinari" w:date="2021-01-04T16:15:00Z"/>
          <w:rFonts w:ascii="Bell MT" w:hAnsi="Bell MT"/>
          <w:i/>
          <w:iCs/>
          <w:sz w:val="28"/>
          <w:szCs w:val="28"/>
          <w:lang w:val="en-GB"/>
        </w:rPr>
      </w:pPr>
      <w:ins w:id="861" w:author="Etion Pinari" w:date="2021-01-04T16:15:00Z">
        <w:r>
          <w:rPr>
            <w:rFonts w:ascii="Bell MT" w:hAnsi="Bell MT"/>
            <w:i/>
            <w:iCs/>
            <w:sz w:val="28"/>
            <w:szCs w:val="28"/>
            <w:lang w:val="en-GB"/>
          </w:rPr>
          <w:t xml:space="preserve">User </w:t>
        </w:r>
      </w:ins>
      <w:ins w:id="862" w:author="Etion Pinari" w:date="2021-01-04T16:16:00Z">
        <w:r>
          <w:rPr>
            <w:rFonts w:ascii="Bell MT" w:hAnsi="Bell MT"/>
            <w:i/>
            <w:iCs/>
            <w:sz w:val="28"/>
            <w:szCs w:val="28"/>
            <w:lang w:val="en-GB"/>
          </w:rPr>
          <w:t xml:space="preserve">exits </w:t>
        </w:r>
      </w:ins>
      <w:ins w:id="863" w:author="Etion Pinari" w:date="2021-01-04T16:15:00Z">
        <w:r>
          <w:rPr>
            <w:rFonts w:ascii="Bell MT" w:hAnsi="Bell MT"/>
            <w:i/>
            <w:iCs/>
            <w:sz w:val="28"/>
            <w:szCs w:val="28"/>
            <w:lang w:val="en-GB"/>
          </w:rPr>
          <w:t>store</w:t>
        </w:r>
      </w:ins>
    </w:p>
    <w:p w14:paraId="49C83DAE" w14:textId="20AF4B1B" w:rsidR="002C156A" w:rsidRPr="004D098F" w:rsidRDefault="002C156A" w:rsidP="002C156A">
      <w:pPr>
        <w:rPr>
          <w:ins w:id="864" w:author="Etion Pinari" w:date="2021-01-04T16:15:00Z"/>
          <w:rFonts w:ascii="Bell MT" w:hAnsi="Bell MT"/>
          <w:i/>
          <w:iCs/>
          <w:sz w:val="28"/>
          <w:szCs w:val="28"/>
          <w:lang w:val="en-GB"/>
        </w:rPr>
      </w:pPr>
    </w:p>
    <w:p w14:paraId="21F32018" w14:textId="77777777" w:rsidR="002C156A" w:rsidRDefault="002C156A" w:rsidP="002C156A">
      <w:pPr>
        <w:ind w:left="1080"/>
        <w:jc w:val="both"/>
        <w:rPr>
          <w:ins w:id="865" w:author="Etion Pinari" w:date="2021-01-04T16:15:00Z"/>
          <w:rFonts w:ascii="Bell MT" w:hAnsi="Bell MT"/>
          <w:i/>
          <w:iCs/>
          <w:sz w:val="28"/>
          <w:szCs w:val="28"/>
          <w:lang w:val="en-GB"/>
        </w:rPr>
      </w:pPr>
    </w:p>
    <w:p w14:paraId="5A9AE31C" w14:textId="1AAE7675" w:rsidR="009121E5" w:rsidRPr="004D098F" w:rsidRDefault="009121E5">
      <w:pPr>
        <w:ind w:left="1080"/>
        <w:jc w:val="both"/>
        <w:rPr>
          <w:ins w:id="866" w:author="Etion Pinari" w:date="2021-01-04T16:15:00Z"/>
          <w:rFonts w:ascii="Bell MT" w:hAnsi="Bell MT"/>
          <w:sz w:val="28"/>
          <w:szCs w:val="28"/>
          <w:lang w:val="en-GB"/>
        </w:rPr>
      </w:pPr>
      <w:ins w:id="867" w:author="Etion Pinari" w:date="2021-01-04T16:19:00Z">
        <w:r>
          <w:rPr>
            <w:rFonts w:ascii="Bell MT" w:hAnsi="Bell MT"/>
            <w:sz w:val="28"/>
            <w:szCs w:val="28"/>
            <w:lang w:val="en-GB"/>
          </w:rPr>
          <w:t xml:space="preserve">The only difference from the “User enters store” sequence diagram is that </w:t>
        </w:r>
      </w:ins>
      <w:ins w:id="868" w:author="Etion Pinari" w:date="2021-01-04T16:20:00Z">
        <w:r>
          <w:rPr>
            <w:rFonts w:ascii="Bell MT" w:hAnsi="Bell MT"/>
            <w:sz w:val="28"/>
            <w:szCs w:val="28"/>
            <w:lang w:val="en-GB"/>
          </w:rPr>
          <w:t>in this case, there might be a QR</w:t>
        </w:r>
      </w:ins>
      <w:ins w:id="869" w:author="Giorgio Romeo" w:date="2021-01-04T23:17:00Z">
        <w:r w:rsidR="00672C82">
          <w:rPr>
            <w:rFonts w:ascii="Bell MT" w:hAnsi="Bell MT"/>
            <w:sz w:val="28"/>
            <w:szCs w:val="28"/>
            <w:lang w:val="en-GB"/>
          </w:rPr>
          <w:t xml:space="preserve"> c</w:t>
        </w:r>
      </w:ins>
      <w:ins w:id="870" w:author="Etion Pinari" w:date="2021-01-04T16:20:00Z">
        <w:del w:id="871" w:author="Giorgio Romeo" w:date="2021-01-04T23:17:00Z">
          <w:r w:rsidDel="00672C82">
            <w:rPr>
              <w:rFonts w:ascii="Bell MT" w:hAnsi="Bell MT"/>
              <w:sz w:val="28"/>
              <w:szCs w:val="28"/>
              <w:lang w:val="en-GB"/>
            </w:rPr>
            <w:delText>C</w:delText>
          </w:r>
        </w:del>
        <w:r>
          <w:rPr>
            <w:rFonts w:ascii="Bell MT" w:hAnsi="Bell MT"/>
            <w:sz w:val="28"/>
            <w:szCs w:val="28"/>
            <w:lang w:val="en-GB"/>
          </w:rPr>
          <w:t xml:space="preserve">ode scanner inside the cash register that communicates with </w:t>
        </w:r>
      </w:ins>
      <w:ins w:id="872" w:author="Etion Pinari" w:date="2021-01-04T16:21:00Z">
        <w:r>
          <w:rPr>
            <w:rFonts w:ascii="Bell MT" w:hAnsi="Bell MT"/>
            <w:sz w:val="28"/>
            <w:szCs w:val="28"/>
            <w:lang w:val="en-GB"/>
          </w:rPr>
          <w:t>the system’s mediator. The scan ca</w:t>
        </w:r>
      </w:ins>
      <w:ins w:id="873" w:author="Etion Pinari" w:date="2021-01-04T16:22:00Z">
        <w:r>
          <w:rPr>
            <w:rFonts w:ascii="Bell MT" w:hAnsi="Bell MT"/>
            <w:sz w:val="28"/>
            <w:szCs w:val="28"/>
            <w:lang w:val="en-GB"/>
          </w:rPr>
          <w:t>n be done by the cashier or by the system’s user</w:t>
        </w:r>
      </w:ins>
      <w:ins w:id="874" w:author="Etion Pinari" w:date="2021-01-04T16:23:00Z">
        <w:r>
          <w:rPr>
            <w:rFonts w:ascii="Bell MT" w:hAnsi="Bell MT"/>
            <w:sz w:val="28"/>
            <w:szCs w:val="28"/>
            <w:lang w:val="en-GB"/>
          </w:rPr>
          <w:t xml:space="preserve"> through a default turnstile where all </w:t>
        </w:r>
      </w:ins>
      <w:ins w:id="875" w:author="Etion Pinari" w:date="2021-01-04T16:24:00Z">
        <w:r>
          <w:rPr>
            <w:rFonts w:ascii="Bell MT" w:hAnsi="Bell MT"/>
            <w:sz w:val="28"/>
            <w:szCs w:val="28"/>
            <w:lang w:val="en-GB"/>
          </w:rPr>
          <w:t>users who have not bought any products go to</w:t>
        </w:r>
      </w:ins>
      <w:ins w:id="876" w:author="Etion Pinari" w:date="2021-01-04T16:22:00Z">
        <w:r>
          <w:rPr>
            <w:rFonts w:ascii="Bell MT" w:hAnsi="Bell MT"/>
            <w:sz w:val="28"/>
            <w:szCs w:val="28"/>
            <w:lang w:val="en-GB"/>
          </w:rPr>
          <w:t>.</w:t>
        </w:r>
      </w:ins>
    </w:p>
    <w:p w14:paraId="00FBA02F" w14:textId="77777777" w:rsidR="002C156A" w:rsidRDefault="002C156A">
      <w:pPr>
        <w:ind w:left="1080"/>
        <w:jc w:val="both"/>
        <w:rPr>
          <w:ins w:id="877" w:author="Etion Pinari" w:date="2021-01-04T16:15:00Z"/>
          <w:rFonts w:ascii="Bell MT" w:hAnsi="Bell MT"/>
          <w:i/>
          <w:iCs/>
          <w:sz w:val="28"/>
          <w:szCs w:val="28"/>
          <w:lang w:val="en-GB"/>
        </w:rPr>
      </w:pPr>
    </w:p>
    <w:p w14:paraId="2835E4B2" w14:textId="270272B0" w:rsidR="007F3319" w:rsidRPr="002C156A" w:rsidDel="002C156A" w:rsidRDefault="007F3319">
      <w:pPr>
        <w:ind w:left="1080"/>
        <w:jc w:val="both"/>
        <w:rPr>
          <w:ins w:id="878" w:author="Giorgio Romeo" w:date="2021-01-04T12:18:00Z"/>
          <w:del w:id="879" w:author="Etion Pinari" w:date="2021-01-04T16:15:00Z"/>
          <w:rFonts w:ascii="Bell MT" w:hAnsi="Bell MT"/>
          <w:sz w:val="28"/>
          <w:szCs w:val="28"/>
          <w:lang w:val="en-GB"/>
          <w:rPrChange w:id="880" w:author="Etion Pinari" w:date="2021-01-04T16:07:00Z">
            <w:rPr>
              <w:ins w:id="881" w:author="Giorgio Romeo" w:date="2021-01-04T12:18:00Z"/>
              <w:del w:id="882" w:author="Etion Pinari" w:date="2021-01-04T16:15:00Z"/>
              <w:rFonts w:ascii="Bell MT" w:hAnsi="Bell MT"/>
              <w:i/>
              <w:iCs/>
              <w:sz w:val="28"/>
              <w:szCs w:val="28"/>
              <w:lang w:val="en-GB"/>
            </w:rPr>
          </w:rPrChange>
        </w:rPr>
      </w:pPr>
    </w:p>
    <w:p w14:paraId="4D5FFFE8" w14:textId="76E94563" w:rsidR="007F3319" w:rsidRDefault="007F3319">
      <w:pPr>
        <w:ind w:left="1080"/>
        <w:jc w:val="both"/>
        <w:rPr>
          <w:ins w:id="883" w:author="Giorgio Romeo" w:date="2021-01-04T12:18:00Z"/>
          <w:rFonts w:ascii="Bell MT" w:hAnsi="Bell MT"/>
          <w:i/>
          <w:iCs/>
          <w:sz w:val="28"/>
          <w:szCs w:val="28"/>
          <w:lang w:val="en-GB"/>
        </w:rPr>
      </w:pPr>
    </w:p>
    <w:p w14:paraId="6E17EC8F" w14:textId="26DB250F" w:rsidR="007F3319" w:rsidRDefault="007F3319">
      <w:pPr>
        <w:ind w:left="1080"/>
        <w:jc w:val="both"/>
        <w:rPr>
          <w:ins w:id="884" w:author="Giorgio Romeo" w:date="2021-01-04T12:18:00Z"/>
          <w:rFonts w:ascii="Bell MT" w:hAnsi="Bell MT"/>
          <w:i/>
          <w:iCs/>
          <w:sz w:val="28"/>
          <w:szCs w:val="28"/>
          <w:lang w:val="en-GB"/>
        </w:rPr>
      </w:pPr>
    </w:p>
    <w:p w14:paraId="402974B6" w14:textId="03CDC6AB" w:rsidR="00784093" w:rsidRDefault="00784093">
      <w:pPr>
        <w:ind w:left="1080"/>
        <w:jc w:val="both"/>
        <w:rPr>
          <w:ins w:id="885" w:author="Etion Pinari" w:date="2021-01-04T16:03:00Z"/>
          <w:rFonts w:ascii="Bell MT" w:hAnsi="Bell MT"/>
          <w:i/>
          <w:iCs/>
          <w:sz w:val="28"/>
          <w:szCs w:val="28"/>
          <w:lang w:val="en-GB"/>
        </w:rPr>
      </w:pPr>
    </w:p>
    <w:p w14:paraId="40F8A4C4" w14:textId="29D57D4B" w:rsidR="007F3319" w:rsidRPr="008D13F0" w:rsidRDefault="00784093">
      <w:pPr>
        <w:rPr>
          <w:rFonts w:ascii="Bell MT" w:hAnsi="Bell MT"/>
          <w:i/>
          <w:iCs/>
          <w:sz w:val="28"/>
          <w:szCs w:val="28"/>
          <w:lang w:val="en-GB"/>
          <w:rPrChange w:id="886" w:author="Cristian Sbrolli" w:date="2021-01-04T02:56:00Z">
            <w:rPr>
              <w:lang w:val="en-GB"/>
            </w:rPr>
          </w:rPrChange>
        </w:rPr>
        <w:pPrChange w:id="887" w:author="Etion Pinari" w:date="2021-01-04T16:03:00Z">
          <w:pPr>
            <w:pStyle w:val="Paragrafoelenco"/>
            <w:numPr>
              <w:ilvl w:val="1"/>
              <w:numId w:val="1"/>
            </w:numPr>
            <w:ind w:hanging="360"/>
          </w:pPr>
        </w:pPrChange>
      </w:pPr>
      <w:ins w:id="888" w:author="Etion Pinari" w:date="2021-01-04T16:03:00Z">
        <w:r>
          <w:rPr>
            <w:rFonts w:ascii="Bell MT" w:hAnsi="Bell MT"/>
            <w:i/>
            <w:iCs/>
            <w:sz w:val="28"/>
            <w:szCs w:val="28"/>
            <w:lang w:val="en-GB"/>
          </w:rPr>
          <w:br w:type="page"/>
        </w:r>
      </w:ins>
    </w:p>
    <w:p w14:paraId="12B4B4FA" w14:textId="7265259F" w:rsidR="006625AC" w:rsidRPr="00634813" w:rsidRDefault="006625AC" w:rsidP="006625AC">
      <w:pPr>
        <w:pStyle w:val="Paragrafoelenco"/>
        <w:numPr>
          <w:ilvl w:val="1"/>
          <w:numId w:val="1"/>
        </w:numPr>
        <w:rPr>
          <w:rFonts w:ascii="Bell MT" w:hAnsi="Bell MT"/>
          <w:i/>
          <w:iCs/>
          <w:sz w:val="32"/>
          <w:szCs w:val="32"/>
          <w:lang w:val="en-GB"/>
        </w:rPr>
      </w:pPr>
      <w:r w:rsidRPr="00634813">
        <w:rPr>
          <w:rFonts w:ascii="Bell MT" w:hAnsi="Bell MT"/>
          <w:i/>
          <w:iCs/>
          <w:sz w:val="32"/>
          <w:szCs w:val="32"/>
          <w:lang w:val="en-GB"/>
        </w:rPr>
        <w:lastRenderedPageBreak/>
        <w:t xml:space="preserve">Component interfaces </w:t>
      </w:r>
    </w:p>
    <w:p w14:paraId="398F9CFC" w14:textId="5C96721D" w:rsidR="006625AC" w:rsidRDefault="006625AC" w:rsidP="006625AC">
      <w:pPr>
        <w:pStyle w:val="Paragrafoelenco"/>
        <w:numPr>
          <w:ilvl w:val="1"/>
          <w:numId w:val="1"/>
        </w:numPr>
        <w:rPr>
          <w:ins w:id="889"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890" w:author="Cristian Sbrolli" w:date="2021-01-04T01:29:00Z">
        <w:r w:rsidR="00F27B54">
          <w:rPr>
            <w:rFonts w:ascii="Bell MT" w:hAnsi="Bell MT"/>
            <w:lang w:val="en-GB"/>
          </w:rPr>
          <w:br/>
        </w:r>
      </w:ins>
      <w:del w:id="891" w:author="Cristian Sbrolli" w:date="2021-01-04T01:27:00Z">
        <w:r w:rsidRPr="00E728A1" w:rsidDel="00F27B54">
          <w:rPr>
            <w:rFonts w:ascii="Bell MT" w:hAnsi="Bell MT"/>
            <w:lang w:val="en-GB"/>
          </w:rPr>
          <w:delText xml:space="preserve">Please explain which styles/patterns you used, why, and how </w:delText>
        </w:r>
      </w:del>
    </w:p>
    <w:p w14:paraId="251D5E33" w14:textId="5814C2E5" w:rsidR="00F27B54" w:rsidRPr="009A6EF1" w:rsidRDefault="00F27B54" w:rsidP="00F27B54">
      <w:pPr>
        <w:pStyle w:val="Paragrafoelenco"/>
        <w:rPr>
          <w:ins w:id="892" w:author="Cristian Sbrolli" w:date="2021-01-04T01:28:00Z"/>
          <w:rFonts w:ascii="Bell MT" w:hAnsi="Bell MT"/>
          <w:b/>
          <w:bCs/>
          <w:sz w:val="28"/>
          <w:szCs w:val="28"/>
          <w:u w:val="single"/>
          <w:lang w:val="en-GB"/>
          <w:rPrChange w:id="893" w:author="Giorgio Romeo" w:date="2021-01-04T11:37:00Z">
            <w:rPr>
              <w:ins w:id="894" w:author="Cristian Sbrolli" w:date="2021-01-04T01:28:00Z"/>
              <w:rFonts w:ascii="Bell MT" w:hAnsi="Bell MT"/>
              <w:lang w:val="en-GB"/>
            </w:rPr>
          </w:rPrChange>
        </w:rPr>
      </w:pPr>
      <w:ins w:id="895" w:author="Cristian Sbrolli" w:date="2021-01-04T01:27:00Z">
        <w:r w:rsidRPr="009A6EF1">
          <w:rPr>
            <w:rFonts w:ascii="Bell MT" w:hAnsi="Bell MT"/>
            <w:b/>
            <w:bCs/>
            <w:sz w:val="28"/>
            <w:szCs w:val="28"/>
            <w:u w:val="single"/>
            <w:lang w:val="en-GB"/>
            <w:rPrChange w:id="896" w:author="Giorgio Romeo" w:date="2021-01-04T11:37:00Z">
              <w:rPr>
                <w:rFonts w:ascii="Bell MT" w:hAnsi="Bell MT"/>
                <w:i/>
                <w:iCs/>
                <w:sz w:val="32"/>
                <w:szCs w:val="32"/>
                <w:lang w:val="en-GB"/>
              </w:rPr>
            </w:rPrChange>
          </w:rPr>
          <w:t>Notification</w:t>
        </w:r>
      </w:ins>
      <w:ins w:id="897" w:author="Cristian Sbrolli" w:date="2021-01-04T01:28:00Z">
        <w:r w:rsidRPr="009A6EF1">
          <w:rPr>
            <w:rFonts w:ascii="Bell MT" w:hAnsi="Bell MT"/>
            <w:b/>
            <w:bCs/>
            <w:sz w:val="28"/>
            <w:szCs w:val="28"/>
            <w:u w:val="single"/>
            <w:lang w:val="en-GB"/>
            <w:rPrChange w:id="898" w:author="Giorgio Romeo" w:date="2021-01-04T11:37:00Z">
              <w:rPr>
                <w:rFonts w:ascii="Bell MT" w:hAnsi="Bell MT"/>
                <w:i/>
                <w:iCs/>
                <w:sz w:val="32"/>
                <w:szCs w:val="32"/>
                <w:lang w:val="en-GB"/>
              </w:rPr>
            </w:rPrChange>
          </w:rPr>
          <w:t xml:space="preserve"> Push Pattern</w:t>
        </w:r>
      </w:ins>
      <w:ins w:id="899" w:author="Cristian Sbrolli" w:date="2021-01-04T01:29:00Z">
        <w:r w:rsidRPr="009A6EF1">
          <w:rPr>
            <w:rFonts w:ascii="Bell MT" w:hAnsi="Bell MT"/>
            <w:b/>
            <w:bCs/>
            <w:sz w:val="28"/>
            <w:szCs w:val="28"/>
            <w:u w:val="single"/>
            <w:lang w:val="en-GB"/>
            <w:rPrChange w:id="900" w:author="Giorgio Romeo" w:date="2021-01-04T11:37:00Z">
              <w:rPr>
                <w:rFonts w:ascii="Bell MT" w:hAnsi="Bell MT"/>
                <w:sz w:val="28"/>
                <w:szCs w:val="28"/>
                <w:lang w:val="en-GB"/>
              </w:rPr>
            </w:rPrChange>
          </w:rPr>
          <w:br/>
        </w:r>
      </w:ins>
    </w:p>
    <w:p w14:paraId="300682D3" w14:textId="7512FC44" w:rsidR="00533624" w:rsidRDefault="00F27B54">
      <w:pPr>
        <w:pStyle w:val="Paragrafoelenco"/>
        <w:jc w:val="both"/>
        <w:rPr>
          <w:ins w:id="901" w:author="Cristian Sbrolli" w:date="2021-01-04T01:49:00Z"/>
          <w:rFonts w:ascii="Bell MT" w:hAnsi="Bell MT"/>
          <w:sz w:val="28"/>
          <w:szCs w:val="28"/>
          <w:lang w:val="en-GB"/>
        </w:rPr>
        <w:pPrChange w:id="902" w:author="Giorgio Romeo" w:date="2021-01-04T10:26:00Z">
          <w:pPr>
            <w:pStyle w:val="Paragrafoelenco"/>
          </w:pPr>
        </w:pPrChange>
      </w:pPr>
      <w:ins w:id="903" w:author="Cristian Sbrolli" w:date="2021-01-04T01:29:00Z">
        <w:r>
          <w:rPr>
            <w:rFonts w:ascii="Bell MT" w:hAnsi="Bell MT"/>
            <w:sz w:val="28"/>
            <w:szCs w:val="28"/>
            <w:lang w:val="en-GB"/>
          </w:rPr>
          <w:t>To provide the required periodic notifications functionalities, a push</w:t>
        </w:r>
      </w:ins>
      <w:ins w:id="904" w:author="Cristian Sbrolli" w:date="2021-01-04T01:30:00Z">
        <w:r>
          <w:rPr>
            <w:rFonts w:ascii="Bell MT" w:hAnsi="Bell MT"/>
            <w:sz w:val="28"/>
            <w:szCs w:val="28"/>
            <w:lang w:val="en-GB"/>
          </w:rPr>
          <w:t xml:space="preserve"> pattern</w:t>
        </w:r>
      </w:ins>
      <w:ins w:id="905" w:author="Cristian Sbrolli" w:date="2021-01-04T01:29:00Z">
        <w:r>
          <w:rPr>
            <w:rFonts w:ascii="Bell MT" w:hAnsi="Bell MT"/>
            <w:sz w:val="28"/>
            <w:szCs w:val="28"/>
            <w:lang w:val="en-GB"/>
          </w:rPr>
          <w:t xml:space="preserve"> </w:t>
        </w:r>
      </w:ins>
      <w:ins w:id="906" w:author="Cristian Sbrolli" w:date="2021-01-04T01:30:00Z">
        <w:r>
          <w:rPr>
            <w:rFonts w:ascii="Bell MT" w:hAnsi="Bell MT"/>
            <w:sz w:val="28"/>
            <w:szCs w:val="28"/>
            <w:lang w:val="en-GB"/>
          </w:rPr>
          <w:t xml:space="preserve">has </w:t>
        </w:r>
      </w:ins>
      <w:ins w:id="907" w:author="Cristian Sbrolli" w:date="2021-01-04T01:31:00Z">
        <w:r>
          <w:rPr>
            <w:rFonts w:ascii="Bell MT" w:hAnsi="Bell MT"/>
            <w:sz w:val="28"/>
            <w:szCs w:val="28"/>
            <w:lang w:val="en-GB"/>
          </w:rPr>
          <w:t>been chosen</w:t>
        </w:r>
      </w:ins>
      <w:ins w:id="908" w:author="Cristian Sbrolli" w:date="2021-01-04T01:35:00Z">
        <w:r>
          <w:rPr>
            <w:rFonts w:ascii="Bell MT" w:hAnsi="Bell MT"/>
            <w:sz w:val="28"/>
            <w:szCs w:val="28"/>
            <w:lang w:val="en-GB"/>
          </w:rPr>
          <w:t xml:space="preserve">, </w:t>
        </w:r>
      </w:ins>
      <w:ins w:id="909" w:author="Cristian Sbrolli" w:date="2021-01-04T01:41:00Z">
        <w:r w:rsidR="006D1BC3">
          <w:rPr>
            <w:rFonts w:ascii="Bell MT" w:hAnsi="Bell MT"/>
            <w:sz w:val="28"/>
            <w:szCs w:val="28"/>
            <w:lang w:val="en-GB"/>
          </w:rPr>
          <w:t>so to</w:t>
        </w:r>
      </w:ins>
      <w:ins w:id="910" w:author="Cristian Sbrolli" w:date="2021-01-04T01:35:00Z">
        <w:r>
          <w:rPr>
            <w:rFonts w:ascii="Bell MT" w:hAnsi="Bell MT"/>
            <w:sz w:val="28"/>
            <w:szCs w:val="28"/>
            <w:lang w:val="en-GB"/>
          </w:rPr>
          <w:t xml:space="preserve"> have more efficiency and scalability</w:t>
        </w:r>
      </w:ins>
      <w:ins w:id="911" w:author="Cristian Sbrolli" w:date="2021-01-04T01:31:00Z">
        <w:r>
          <w:rPr>
            <w:rFonts w:ascii="Bell MT" w:hAnsi="Bell MT"/>
            <w:sz w:val="28"/>
            <w:szCs w:val="28"/>
            <w:lang w:val="en-GB"/>
          </w:rPr>
          <w:t>. This</w:t>
        </w:r>
      </w:ins>
      <w:ins w:id="912" w:author="Cristian Sbrolli" w:date="2021-01-04T01:35:00Z">
        <w:r>
          <w:rPr>
            <w:rFonts w:ascii="Bell MT" w:hAnsi="Bell MT"/>
            <w:sz w:val="28"/>
            <w:szCs w:val="28"/>
            <w:lang w:val="en-GB"/>
          </w:rPr>
          <w:t xml:space="preserve"> decision is mainly influenced by</w:t>
        </w:r>
      </w:ins>
      <w:ins w:id="913" w:author="Cristian Sbrolli" w:date="2021-01-04T01:31:00Z">
        <w:r>
          <w:rPr>
            <w:rFonts w:ascii="Bell MT" w:hAnsi="Bell MT"/>
            <w:sz w:val="28"/>
            <w:szCs w:val="28"/>
            <w:lang w:val="en-GB"/>
          </w:rPr>
          <w:t xml:space="preserve"> the expected high number of users using the system: w</w:t>
        </w:r>
      </w:ins>
      <w:ins w:id="914" w:author="Cristian Sbrolli" w:date="2021-01-04T01:32:00Z">
        <w:r>
          <w:rPr>
            <w:rFonts w:ascii="Bell MT" w:hAnsi="Bell MT"/>
            <w:sz w:val="28"/>
            <w:szCs w:val="28"/>
            <w:lang w:val="en-GB"/>
          </w:rPr>
          <w:t xml:space="preserve">ith a pull approach, the server would risk </w:t>
        </w:r>
        <w:del w:id="915" w:author="Giorgio Romeo" w:date="2021-01-04T10:26:00Z">
          <w:r w:rsidDel="00057D48">
            <w:rPr>
              <w:rFonts w:ascii="Bell MT" w:hAnsi="Bell MT"/>
              <w:sz w:val="28"/>
              <w:szCs w:val="28"/>
              <w:lang w:val="en-GB"/>
            </w:rPr>
            <w:delText xml:space="preserve">to </w:delText>
          </w:r>
        </w:del>
      </w:ins>
      <w:ins w:id="916" w:author="Cristian Sbrolli" w:date="2021-01-04T01:33:00Z">
        <w:del w:id="917" w:author="Giorgio Romeo" w:date="2021-01-04T10:26:00Z">
          <w:r w:rsidDel="00057D48">
            <w:rPr>
              <w:rFonts w:ascii="Bell MT" w:hAnsi="Bell MT"/>
              <w:sz w:val="28"/>
              <w:szCs w:val="28"/>
              <w:lang w:val="en-GB"/>
            </w:rPr>
            <w:delText>get</w:delText>
          </w:r>
        </w:del>
      </w:ins>
      <w:ins w:id="918" w:author="Giorgio Romeo" w:date="2021-01-04T10:26:00Z">
        <w:r w:rsidR="00057D48">
          <w:rPr>
            <w:rFonts w:ascii="Bell MT" w:hAnsi="Bell MT"/>
            <w:sz w:val="28"/>
            <w:szCs w:val="28"/>
            <w:lang w:val="en-GB"/>
          </w:rPr>
          <w:t>getting</w:t>
        </w:r>
      </w:ins>
      <w:ins w:id="919" w:author="Cristian Sbrolli" w:date="2021-01-04T01:33:00Z">
        <w:r>
          <w:rPr>
            <w:rFonts w:ascii="Bell MT" w:hAnsi="Bell MT"/>
            <w:sz w:val="28"/>
            <w:szCs w:val="28"/>
            <w:lang w:val="en-GB"/>
          </w:rPr>
          <w:t xml:space="preserve"> flooded by periodic notifications requests.</w:t>
        </w:r>
      </w:ins>
      <w:ins w:id="920" w:author="Cristian Sbrolli" w:date="2021-01-04T01:34:00Z">
        <w:r>
          <w:rPr>
            <w:rFonts w:ascii="Bell MT" w:hAnsi="Bell MT"/>
            <w:sz w:val="28"/>
            <w:szCs w:val="28"/>
            <w:lang w:val="en-GB"/>
          </w:rPr>
          <w:t xml:space="preserve"> </w:t>
        </w:r>
      </w:ins>
      <w:ins w:id="921" w:author="Cristian Sbrolli" w:date="2021-01-04T01:41:00Z">
        <w:r w:rsidR="006D1BC3">
          <w:rPr>
            <w:rFonts w:ascii="Bell MT" w:hAnsi="Bell MT"/>
            <w:sz w:val="28"/>
            <w:szCs w:val="28"/>
            <w:lang w:val="en-GB"/>
          </w:rPr>
          <w:t>The general approach with this pattern</w:t>
        </w:r>
      </w:ins>
      <w:ins w:id="922" w:author="Cristian Sbrolli" w:date="2021-01-04T01:42:00Z">
        <w:r w:rsidR="006D1BC3">
          <w:rPr>
            <w:rFonts w:ascii="Bell MT" w:hAnsi="Bell MT"/>
            <w:sz w:val="28"/>
            <w:szCs w:val="28"/>
            <w:lang w:val="en-GB"/>
          </w:rPr>
          <w:t xml:space="preserve"> </w:t>
        </w:r>
      </w:ins>
      <w:ins w:id="923" w:author="Cristian Sbrolli" w:date="2021-01-04T01:48:00Z">
        <w:r w:rsidR="00533624">
          <w:rPr>
            <w:rFonts w:ascii="Bell MT" w:hAnsi="Bell MT"/>
            <w:sz w:val="28"/>
            <w:szCs w:val="28"/>
            <w:lang w:val="en-GB"/>
          </w:rPr>
          <w:t>has 3 layers:</w:t>
        </w:r>
      </w:ins>
    </w:p>
    <w:p w14:paraId="04CE6F96" w14:textId="54DF9543" w:rsidR="00533624" w:rsidRDefault="00533624">
      <w:pPr>
        <w:pStyle w:val="Paragrafoelenco"/>
        <w:jc w:val="both"/>
        <w:rPr>
          <w:ins w:id="924" w:author="Cristian Sbrolli" w:date="2021-01-04T01:54:00Z"/>
          <w:rFonts w:ascii="Bell MT" w:hAnsi="Bell MT"/>
          <w:sz w:val="28"/>
          <w:szCs w:val="28"/>
          <w:lang w:val="en-GB"/>
        </w:rPr>
        <w:pPrChange w:id="925" w:author="Giorgio Romeo" w:date="2021-01-04T10:26:00Z">
          <w:pPr>
            <w:pStyle w:val="Paragrafoelenco"/>
          </w:pPr>
        </w:pPrChange>
      </w:pPr>
      <w:ins w:id="926" w:author="Cristian Sbrolli" w:date="2021-01-04T01:51:00Z">
        <w:r>
          <w:rPr>
            <w:rFonts w:ascii="Bell MT" w:hAnsi="Bell MT"/>
            <w:sz w:val="28"/>
            <w:szCs w:val="28"/>
            <w:lang w:val="en-GB"/>
          </w:rPr>
          <w:t>-</w:t>
        </w:r>
        <w:r w:rsidRPr="00533624">
          <w:rPr>
            <w:color w:val="272727"/>
            <w:sz w:val="27"/>
            <w:szCs w:val="27"/>
            <w:shd w:val="clear" w:color="auto" w:fill="FFFFFF"/>
            <w:lang w:val="en-US"/>
            <w:rPrChange w:id="927" w:author="Cristian Sbrolli" w:date="2021-01-04T01:52:00Z">
              <w:rPr>
                <w:color w:val="272727"/>
                <w:sz w:val="27"/>
                <w:szCs w:val="27"/>
                <w:shd w:val="clear" w:color="auto" w:fill="FFFFFF"/>
              </w:rPr>
            </w:rPrChange>
          </w:rPr>
          <w:t xml:space="preserve"> </w:t>
        </w:r>
      </w:ins>
      <w:ins w:id="928" w:author="Giorgio Romeo" w:date="2021-01-04T10:26:00Z">
        <w:r w:rsidR="00057D48">
          <w:rPr>
            <w:color w:val="272727"/>
            <w:sz w:val="27"/>
            <w:szCs w:val="27"/>
            <w:shd w:val="clear" w:color="auto" w:fill="FFFFFF"/>
            <w:lang w:val="en-US"/>
          </w:rPr>
          <w:t xml:space="preserve"> </w:t>
        </w:r>
      </w:ins>
      <w:ins w:id="929" w:author="Cristian Sbrolli" w:date="2021-01-04T01:51:00Z">
        <w:r w:rsidRPr="00057D48">
          <w:rPr>
            <w:rStyle w:val="Enfasicorsivo"/>
            <w:rFonts w:ascii="Bell MT" w:hAnsi="Bell MT"/>
            <w:b/>
            <w:bCs/>
            <w:i w:val="0"/>
            <w:iCs w:val="0"/>
            <w:color w:val="272727"/>
            <w:sz w:val="28"/>
            <w:szCs w:val="28"/>
            <w:shd w:val="clear" w:color="auto" w:fill="FFFFFF"/>
            <w:lang w:val="en-US"/>
            <w:rPrChange w:id="930" w:author="Giorgio Romeo" w:date="2021-01-04T10:26:00Z">
              <w:rPr>
                <w:rStyle w:val="Enfasicorsivo"/>
                <w:rFonts w:ascii="Bell MT" w:hAnsi="Bell MT"/>
                <w:i w:val="0"/>
                <w:iCs w:val="0"/>
                <w:color w:val="272727"/>
                <w:sz w:val="28"/>
                <w:szCs w:val="28"/>
                <w:shd w:val="clear" w:color="auto" w:fill="FFFFFF"/>
              </w:rPr>
            </w:rPrChange>
          </w:rPr>
          <w:t>M</w:t>
        </w:r>
        <w:r w:rsidRPr="00057D48">
          <w:rPr>
            <w:rStyle w:val="Enfasicorsivo"/>
            <w:rFonts w:ascii="Bell MT" w:hAnsi="Bell MT"/>
            <w:b/>
            <w:bCs/>
            <w:i w:val="0"/>
            <w:iCs w:val="0"/>
            <w:color w:val="272727"/>
            <w:sz w:val="28"/>
            <w:szCs w:val="28"/>
            <w:shd w:val="clear" w:color="auto" w:fill="FFFFFF"/>
            <w:lang w:val="en-US"/>
            <w:rPrChange w:id="931" w:author="Giorgio Romeo" w:date="2021-01-04T10:26:00Z">
              <w:rPr>
                <w:rStyle w:val="Enfasicorsivo"/>
                <w:color w:val="272727"/>
                <w:sz w:val="27"/>
                <w:szCs w:val="27"/>
                <w:shd w:val="clear" w:color="auto" w:fill="FFFFFF"/>
              </w:rPr>
            </w:rPrChange>
          </w:rPr>
          <w:t>obile notification service</w:t>
        </w:r>
      </w:ins>
      <w:ins w:id="932" w:author="Cristian Sbrolli" w:date="2021-01-04T01:52:00Z">
        <w:r w:rsidRPr="00057D48">
          <w:rPr>
            <w:rStyle w:val="Enfasicorsivo"/>
            <w:rFonts w:ascii="Bell MT" w:hAnsi="Bell MT"/>
            <w:b/>
            <w:bCs/>
            <w:i w:val="0"/>
            <w:iCs w:val="0"/>
            <w:color w:val="272727"/>
            <w:sz w:val="28"/>
            <w:szCs w:val="28"/>
            <w:shd w:val="clear" w:color="auto" w:fill="FFFFFF"/>
            <w:lang w:val="en-US"/>
            <w:rPrChange w:id="933" w:author="Giorgio Romeo" w:date="2021-01-04T10:26:00Z">
              <w:rPr>
                <w:rStyle w:val="Enfasicorsivo"/>
                <w:rFonts w:ascii="Bell MT" w:hAnsi="Bell MT"/>
                <w:i w:val="0"/>
                <w:iCs w:val="0"/>
                <w:color w:val="272727"/>
                <w:sz w:val="28"/>
                <w:szCs w:val="28"/>
                <w:shd w:val="clear" w:color="auto" w:fill="FFFFFF"/>
                <w:lang w:val="en-US"/>
              </w:rPr>
            </w:rPrChange>
          </w:rPr>
          <w:t>s</w:t>
        </w:r>
        <w:r>
          <w:rPr>
            <w:rStyle w:val="Enfasicorsivo"/>
            <w:rFonts w:ascii="Bell MT" w:hAnsi="Bell MT"/>
            <w:i w:val="0"/>
            <w:iCs w:val="0"/>
            <w:color w:val="272727"/>
            <w:sz w:val="28"/>
            <w:szCs w:val="28"/>
            <w:shd w:val="clear" w:color="auto" w:fill="FFFFFF"/>
            <w:lang w:val="en-US"/>
          </w:rPr>
          <w:t xml:space="preserve"> </w:t>
        </w:r>
        <w:r w:rsidRPr="00533624">
          <w:rPr>
            <w:rFonts w:ascii="Bell MT" w:hAnsi="Bell MT"/>
            <w:sz w:val="28"/>
            <w:szCs w:val="28"/>
            <w:lang w:val="en-GB"/>
            <w:rPrChange w:id="934"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935"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936"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t>-</w:t>
        </w:r>
      </w:ins>
      <w:ins w:id="937" w:author="Giorgio Romeo" w:date="2021-01-04T10:26:00Z">
        <w:r w:rsidR="00057D48">
          <w:rPr>
            <w:rFonts w:ascii="Bell MT" w:hAnsi="Bell MT"/>
            <w:sz w:val="28"/>
            <w:szCs w:val="28"/>
            <w:lang w:val="en-GB"/>
          </w:rPr>
          <w:t xml:space="preserve"> </w:t>
        </w:r>
      </w:ins>
      <w:ins w:id="938" w:author="Cristian Sbrolli" w:date="2021-01-04T01:53:00Z">
        <w:r w:rsidRPr="00057D48">
          <w:rPr>
            <w:rFonts w:ascii="Bell MT" w:hAnsi="Bell MT"/>
            <w:b/>
            <w:bCs/>
            <w:sz w:val="28"/>
            <w:szCs w:val="28"/>
            <w:lang w:val="en-GB"/>
            <w:rPrChange w:id="939" w:author="Giorgio Romeo" w:date="2021-01-04T10:27:00Z">
              <w:rPr>
                <w:rFonts w:ascii="Bell MT" w:hAnsi="Bell MT"/>
                <w:sz w:val="28"/>
                <w:szCs w:val="28"/>
                <w:lang w:val="en-GB"/>
              </w:rPr>
            </w:rPrChange>
          </w:rPr>
          <w:t>Application Server</w:t>
        </w:r>
        <w:r>
          <w:rPr>
            <w:rFonts w:ascii="Bell MT" w:hAnsi="Bell MT"/>
            <w:sz w:val="28"/>
            <w:szCs w:val="28"/>
            <w:lang w:val="en-GB"/>
          </w:rPr>
          <w:t xml:space="preserve"> (push Server) </w:t>
        </w:r>
      </w:ins>
      <w:ins w:id="940" w:author="Cristian Sbrolli" w:date="2021-01-04T01:54:00Z">
        <w:r>
          <w:rPr>
            <w:rFonts w:ascii="Bell MT" w:hAnsi="Bell MT"/>
            <w:sz w:val="28"/>
            <w:szCs w:val="28"/>
            <w:lang w:val="en-GB"/>
          </w:rPr>
          <w:t>is the server creating</w:t>
        </w:r>
      </w:ins>
      <w:ins w:id="941" w:author="Cristian Sbrolli" w:date="2021-01-04T01:53:00Z">
        <w:r>
          <w:rPr>
            <w:rFonts w:ascii="Bell MT" w:hAnsi="Bell MT"/>
            <w:sz w:val="28"/>
            <w:szCs w:val="28"/>
            <w:lang w:val="en-GB"/>
          </w:rPr>
          <w:t xml:space="preserve"> push requests </w:t>
        </w:r>
      </w:ins>
      <w:ins w:id="942" w:author="Cristian Sbrolli" w:date="2021-01-04T01:54:00Z">
        <w:r>
          <w:rPr>
            <w:rFonts w:ascii="Bell MT" w:hAnsi="Bell MT"/>
            <w:sz w:val="28"/>
            <w:szCs w:val="28"/>
            <w:lang w:val="en-GB"/>
          </w:rPr>
          <w:t>handled by MNS</w:t>
        </w:r>
      </w:ins>
      <w:ins w:id="943" w:author="Cristian Sbrolli" w:date="2021-01-04T01:53:00Z">
        <w:r>
          <w:rPr>
            <w:rFonts w:ascii="Bell MT" w:hAnsi="Bell MT"/>
            <w:sz w:val="28"/>
            <w:szCs w:val="28"/>
            <w:lang w:val="en-GB"/>
          </w:rPr>
          <w:t xml:space="preserve">, targeting directly specific users, or group of users, based </w:t>
        </w:r>
        <w:del w:id="944" w:author="Giorgio Romeo" w:date="2021-01-04T10:26:00Z">
          <w:r w:rsidDel="00057D48">
            <w:rPr>
              <w:rFonts w:ascii="Bell MT" w:hAnsi="Bell MT"/>
              <w:sz w:val="28"/>
              <w:szCs w:val="28"/>
              <w:lang w:val="en-GB"/>
            </w:rPr>
            <w:delText>e.g.</w:delText>
          </w:r>
        </w:del>
      </w:ins>
      <w:ins w:id="945" w:author="Giorgio Romeo" w:date="2021-01-04T10:26:00Z">
        <w:r w:rsidR="00057D48">
          <w:rPr>
            <w:rFonts w:ascii="Bell MT" w:hAnsi="Bell MT"/>
            <w:sz w:val="28"/>
            <w:szCs w:val="28"/>
            <w:lang w:val="en-GB"/>
          </w:rPr>
          <w:t>e.g.,</w:t>
        </w:r>
      </w:ins>
      <w:ins w:id="946" w:author="Cristian Sbrolli" w:date="2021-01-04T01:53:00Z">
        <w:r>
          <w:rPr>
            <w:rFonts w:ascii="Bell MT" w:hAnsi="Bell MT"/>
            <w:sz w:val="28"/>
            <w:szCs w:val="28"/>
            <w:lang w:val="en-GB"/>
          </w:rPr>
          <w:t xml:space="preserve"> on a topic they have subscribed to.</w:t>
        </w:r>
      </w:ins>
    </w:p>
    <w:p w14:paraId="5913D3E6" w14:textId="206E1AAF" w:rsidR="00533624" w:rsidRDefault="00533624">
      <w:pPr>
        <w:pStyle w:val="Paragrafoelenco"/>
        <w:jc w:val="both"/>
        <w:rPr>
          <w:ins w:id="947" w:author="Cristian Sbrolli" w:date="2021-01-04T01:57:00Z"/>
          <w:rFonts w:ascii="Bell MT" w:hAnsi="Bell MT"/>
          <w:sz w:val="28"/>
          <w:szCs w:val="28"/>
          <w:lang w:val="en-GB"/>
        </w:rPr>
        <w:pPrChange w:id="948" w:author="Giorgio Romeo" w:date="2021-01-04T10:26:00Z">
          <w:pPr>
            <w:pStyle w:val="Paragrafoelenco"/>
          </w:pPr>
        </w:pPrChange>
      </w:pPr>
      <w:ins w:id="949" w:author="Cristian Sbrolli" w:date="2021-01-04T01:54:00Z">
        <w:r>
          <w:rPr>
            <w:rFonts w:ascii="Bell MT" w:hAnsi="Bell MT"/>
            <w:sz w:val="28"/>
            <w:szCs w:val="28"/>
            <w:lang w:val="en-GB"/>
          </w:rPr>
          <w:t>-</w:t>
        </w:r>
      </w:ins>
      <w:ins w:id="950" w:author="Giorgio Romeo" w:date="2021-01-04T10:26:00Z">
        <w:r w:rsidR="00057D48">
          <w:rPr>
            <w:rFonts w:ascii="Bell MT" w:hAnsi="Bell MT"/>
            <w:sz w:val="28"/>
            <w:szCs w:val="28"/>
            <w:lang w:val="en-GB"/>
          </w:rPr>
          <w:t xml:space="preserve"> </w:t>
        </w:r>
      </w:ins>
      <w:ins w:id="951" w:author="Cristian Sbrolli" w:date="2021-01-04T01:55:00Z">
        <w:r w:rsidRPr="00057D48">
          <w:rPr>
            <w:rFonts w:ascii="Bell MT" w:hAnsi="Bell MT"/>
            <w:b/>
            <w:bCs/>
            <w:sz w:val="28"/>
            <w:szCs w:val="28"/>
            <w:lang w:val="en-GB"/>
            <w:rPrChange w:id="952" w:author="Giorgio Romeo" w:date="2021-01-04T10:27:00Z">
              <w:rPr>
                <w:rFonts w:ascii="Bell MT" w:hAnsi="Bell MT"/>
                <w:sz w:val="28"/>
                <w:szCs w:val="28"/>
                <w:lang w:val="en-GB"/>
              </w:rPr>
            </w:rPrChange>
          </w:rPr>
          <w:t>Client Application</w:t>
        </w:r>
        <w:r>
          <w:rPr>
            <w:rFonts w:ascii="Bell MT" w:hAnsi="Bell MT"/>
            <w:sz w:val="28"/>
            <w:szCs w:val="28"/>
            <w:lang w:val="en-GB"/>
          </w:rPr>
          <w:t xml:space="preserve"> registers</w:t>
        </w:r>
      </w:ins>
      <w:ins w:id="953" w:author="Cristian Sbrolli" w:date="2021-01-04T01:56:00Z">
        <w:r>
          <w:rPr>
            <w:rFonts w:ascii="Bell MT" w:hAnsi="Bell MT"/>
            <w:sz w:val="28"/>
            <w:szCs w:val="28"/>
            <w:lang w:val="en-GB"/>
          </w:rPr>
          <w:t xml:space="preserve"> to the notification service, getting uniquely </w:t>
        </w:r>
      </w:ins>
      <w:ins w:id="954" w:author="Cristian Sbrolli" w:date="2021-01-04T01:57:00Z">
        <w:r>
          <w:rPr>
            <w:rFonts w:ascii="Bell MT" w:hAnsi="Bell MT"/>
            <w:sz w:val="28"/>
            <w:szCs w:val="28"/>
            <w:lang w:val="en-GB"/>
          </w:rPr>
          <w:t>identified.</w:t>
        </w:r>
      </w:ins>
      <w:ins w:id="955" w:author="Cristian Sbrolli" w:date="2021-01-04T02:00:00Z">
        <w:r w:rsidR="0097581F">
          <w:rPr>
            <w:rFonts w:ascii="Bell MT" w:hAnsi="Bell MT"/>
            <w:sz w:val="28"/>
            <w:szCs w:val="28"/>
            <w:lang w:val="en-GB"/>
          </w:rPr>
          <w:t xml:space="preserve"> The client will then keep a </w:t>
        </w:r>
      </w:ins>
      <w:ins w:id="956"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4DDD1C0E" w:rsidR="0089155A" w:rsidRDefault="00533624">
      <w:pPr>
        <w:pStyle w:val="Paragrafoelenco"/>
        <w:jc w:val="both"/>
        <w:rPr>
          <w:ins w:id="957" w:author="Cristian Sbrolli" w:date="2021-01-04T02:36:00Z"/>
          <w:rFonts w:ascii="Bell MT" w:hAnsi="Bell MT"/>
          <w:sz w:val="28"/>
          <w:szCs w:val="28"/>
          <w:lang w:val="en-GB"/>
        </w:rPr>
        <w:pPrChange w:id="958" w:author="Giorgio Romeo" w:date="2021-01-04T10:26:00Z">
          <w:pPr>
            <w:pStyle w:val="Paragrafoelenco"/>
          </w:pPr>
        </w:pPrChange>
      </w:pPr>
      <w:ins w:id="959" w:author="Cristian Sbrolli" w:date="2021-01-04T01:57:00Z">
        <w:r>
          <w:rPr>
            <w:rFonts w:ascii="Bell MT" w:hAnsi="Bell MT"/>
            <w:sz w:val="28"/>
            <w:szCs w:val="28"/>
            <w:lang w:val="en-GB"/>
          </w:rPr>
          <w:t>Upon server pus</w:t>
        </w:r>
      </w:ins>
      <w:ins w:id="960" w:author="Cristian Sbrolli" w:date="2021-01-04T01:59:00Z">
        <w:r w:rsidR="0097581F">
          <w:rPr>
            <w:rFonts w:ascii="Bell MT" w:hAnsi="Bell MT"/>
            <w:sz w:val="28"/>
            <w:szCs w:val="28"/>
            <w:lang w:val="en-GB"/>
          </w:rPr>
          <w:t xml:space="preserve">h requests, the MNS uses </w:t>
        </w:r>
      </w:ins>
      <w:ins w:id="961" w:author="Cristian Sbrolli" w:date="2021-01-04T02:01:00Z">
        <w:r w:rsidR="0097581F">
          <w:rPr>
            <w:rFonts w:ascii="Bell MT" w:hAnsi="Bell MT"/>
            <w:sz w:val="28"/>
            <w:szCs w:val="28"/>
            <w:lang w:val="en-GB"/>
          </w:rPr>
          <w:t>the</w:t>
        </w:r>
      </w:ins>
      <w:ins w:id="962" w:author="Cristian Sbrolli" w:date="2021-01-04T01:59:00Z">
        <w:r w:rsidR="0097581F">
          <w:rPr>
            <w:rFonts w:ascii="Bell MT" w:hAnsi="Bell MT"/>
            <w:sz w:val="28"/>
            <w:szCs w:val="28"/>
            <w:lang w:val="en-GB"/>
          </w:rPr>
          <w:t xml:space="preserve"> connection with the user to send the notification</w:t>
        </w:r>
      </w:ins>
      <w:ins w:id="963" w:author="Cristian Sbrolli" w:date="2021-01-04T02:02:00Z">
        <w:r w:rsidR="0097581F">
          <w:rPr>
            <w:rFonts w:ascii="Bell MT" w:hAnsi="Bell MT"/>
            <w:sz w:val="28"/>
            <w:szCs w:val="28"/>
            <w:lang w:val="en-GB"/>
          </w:rPr>
          <w:t xml:space="preserve">s. </w:t>
        </w:r>
      </w:ins>
      <w:ins w:id="964" w:author="Cristian Sbrolli" w:date="2021-01-04T01:59:00Z">
        <w:r w:rsidR="0097581F">
          <w:rPr>
            <w:rFonts w:ascii="Bell MT" w:hAnsi="Bell MT"/>
            <w:sz w:val="28"/>
            <w:szCs w:val="28"/>
            <w:lang w:val="en-GB"/>
          </w:rPr>
          <w:t xml:space="preserve"> </w:t>
        </w:r>
      </w:ins>
    </w:p>
    <w:p w14:paraId="7737CA8C" w14:textId="77777777" w:rsidR="0001188D" w:rsidRPr="0089155A" w:rsidRDefault="0001188D">
      <w:pPr>
        <w:pStyle w:val="Paragrafoelenco"/>
        <w:rPr>
          <w:ins w:id="965" w:author="Cristian Sbrolli" w:date="2021-01-04T01:53:00Z"/>
          <w:rFonts w:ascii="Bell MT" w:hAnsi="Bell MT"/>
          <w:sz w:val="28"/>
          <w:szCs w:val="28"/>
          <w:lang w:val="en-GB"/>
          <w:rPrChange w:id="966" w:author="Cristian Sbrolli" w:date="2021-01-04T02:30:00Z">
            <w:rPr>
              <w:ins w:id="967" w:author="Cristian Sbrolli" w:date="2021-01-04T01:53:00Z"/>
              <w:lang w:val="en-GB"/>
            </w:rPr>
          </w:rPrChange>
        </w:rPr>
      </w:pPr>
    </w:p>
    <w:p w14:paraId="59350BB3" w14:textId="1EC1A1F7" w:rsidR="0089155A" w:rsidRDefault="0089155A">
      <w:pPr>
        <w:pStyle w:val="Paragrafoelenco"/>
        <w:numPr>
          <w:ilvl w:val="0"/>
          <w:numId w:val="42"/>
        </w:numPr>
        <w:rPr>
          <w:ins w:id="968" w:author="Cristian Sbrolli" w:date="2021-01-04T02:30:00Z"/>
          <w:rFonts w:ascii="Bell MT" w:hAnsi="Bell MT"/>
          <w:color w:val="23252C"/>
          <w:sz w:val="24"/>
          <w:szCs w:val="24"/>
          <w:bdr w:val="none" w:sz="0" w:space="0" w:color="auto" w:frame="1"/>
          <w:shd w:val="clear" w:color="auto" w:fill="FFFFFF"/>
          <w:lang w:val="en-US"/>
        </w:rPr>
        <w:pPrChange w:id="969" w:author="Cristian Sbrolli" w:date="2021-01-04T02:32:00Z">
          <w:pPr>
            <w:pStyle w:val="Paragrafoelenco"/>
            <w:ind w:left="2124"/>
            <w:jc w:val="center"/>
          </w:pPr>
        </w:pPrChange>
      </w:pPr>
      <w:ins w:id="970" w:author="Cristian Sbrolli" w:date="2021-01-04T02:22:00Z">
        <w:r>
          <w:rPr>
            <w:rFonts w:ascii="Bell MT" w:hAnsi="Bell MT"/>
            <w:noProof/>
            <w:sz w:val="28"/>
            <w:szCs w:val="28"/>
            <w:lang w:val="en-GB"/>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71" w:author="Cristian Sbrolli" w:date="2021-01-04T02:29:00Z">
        <w:r w:rsidRPr="0089155A">
          <w:rPr>
            <w:rFonts w:ascii="Bell MT" w:hAnsi="Bell MT"/>
            <w:color w:val="23252C"/>
            <w:sz w:val="24"/>
            <w:szCs w:val="24"/>
            <w:bdr w:val="none" w:sz="0" w:space="0" w:color="auto" w:frame="1"/>
            <w:shd w:val="clear" w:color="auto" w:fill="FFFFFF"/>
            <w:lang w:val="en-US"/>
            <w:rPrChange w:id="972"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973"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pPr>
        <w:pStyle w:val="Paragrafoelenco"/>
        <w:numPr>
          <w:ilvl w:val="0"/>
          <w:numId w:val="42"/>
        </w:numPr>
        <w:rPr>
          <w:ins w:id="974" w:author="Cristian Sbrolli" w:date="2021-01-04T02:30:00Z"/>
          <w:rFonts w:ascii="Bell MT" w:hAnsi="Bell MT"/>
          <w:sz w:val="24"/>
          <w:szCs w:val="24"/>
          <w:lang w:val="en-US"/>
          <w:rPrChange w:id="975" w:author="Cristian Sbrolli" w:date="2021-01-04T02:30:00Z">
            <w:rPr>
              <w:ins w:id="976" w:author="Cristian Sbrolli" w:date="2021-01-04T02:30:00Z"/>
              <w:rFonts w:ascii="Bell MT" w:hAnsi="Bell MT"/>
              <w:color w:val="23252C"/>
              <w:sz w:val="24"/>
              <w:szCs w:val="24"/>
              <w:shd w:val="clear" w:color="auto" w:fill="FFFFFF"/>
              <w:lang w:val="en-US"/>
            </w:rPr>
          </w:rPrChange>
        </w:rPr>
        <w:pPrChange w:id="977" w:author="Cristian Sbrolli" w:date="2021-01-04T02:32:00Z">
          <w:pPr>
            <w:pStyle w:val="Paragrafoelenco"/>
            <w:numPr>
              <w:numId w:val="42"/>
            </w:numPr>
            <w:ind w:left="2484" w:hanging="360"/>
            <w:jc w:val="center"/>
          </w:pPr>
        </w:pPrChange>
      </w:pPr>
      <w:ins w:id="978" w:author="Cristian Sbrolli" w:date="2021-01-04T02:30:00Z">
        <w:r w:rsidRPr="0089155A">
          <w:rPr>
            <w:rFonts w:ascii="Bell MT" w:hAnsi="Bell MT"/>
            <w:color w:val="23252C"/>
            <w:sz w:val="24"/>
            <w:szCs w:val="24"/>
            <w:bdr w:val="none" w:sz="0" w:space="0" w:color="auto" w:frame="1"/>
            <w:shd w:val="clear" w:color="auto" w:fill="FFFFFF"/>
            <w:lang w:val="en-US"/>
            <w:rPrChange w:id="979"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980" w:author="Cristian Sbrolli" w:date="2021-01-04T02:33:00Z">
        <w:r w:rsidR="0001188D" w:rsidRPr="0089155A">
          <w:rPr>
            <w:rFonts w:ascii="Bell MT" w:hAnsi="Bell MT"/>
            <w:color w:val="23252C"/>
            <w:sz w:val="24"/>
            <w:szCs w:val="24"/>
            <w:bdr w:val="none" w:sz="0" w:space="0" w:color="auto" w:frame="1"/>
            <w:shd w:val="clear" w:color="auto" w:fill="FFFFFF"/>
            <w:lang w:val="en-US"/>
          </w:rPr>
          <w:t xml:space="preserve">registration, </w:t>
        </w:r>
        <w:r w:rsidR="0001188D">
          <w:rPr>
            <w:rFonts w:ascii="Bell MT" w:hAnsi="Bell MT"/>
            <w:color w:val="23252C"/>
            <w:sz w:val="24"/>
            <w:szCs w:val="24"/>
            <w:bdr w:val="none" w:sz="0" w:space="0" w:color="auto" w:frame="1"/>
            <w:shd w:val="clear" w:color="auto" w:fill="FFFFFF"/>
            <w:lang w:val="en-US"/>
          </w:rPr>
          <w:t>MNS</w:t>
        </w:r>
      </w:ins>
      <w:ins w:id="981" w:author="Cristian Sbrolli" w:date="2021-01-04T02:30:00Z">
        <w:r w:rsidRPr="0089155A">
          <w:rPr>
            <w:rFonts w:ascii="Bell MT" w:hAnsi="Bell MT"/>
            <w:color w:val="23252C"/>
            <w:sz w:val="24"/>
            <w:szCs w:val="24"/>
            <w:bdr w:val="none" w:sz="0" w:space="0" w:color="auto" w:frame="1"/>
            <w:shd w:val="clear" w:color="auto" w:fill="FFFFFF"/>
            <w:lang w:val="en-US"/>
            <w:rPrChange w:id="982"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983"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984"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985" w:author="Cristian Sbrolli" w:date="2021-01-04T02:32:00Z">
        <w:r>
          <w:rPr>
            <w:rFonts w:ascii="Bell MT" w:hAnsi="Bell MT"/>
            <w:color w:val="23252C"/>
            <w:sz w:val="24"/>
            <w:szCs w:val="24"/>
            <w:shd w:val="clear" w:color="auto" w:fill="FFFFFF"/>
            <w:lang w:val="en-US"/>
          </w:rPr>
          <w:t xml:space="preserve">client </w:t>
        </w:r>
      </w:ins>
      <w:ins w:id="986"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Paragrafoelenco"/>
        <w:numPr>
          <w:ilvl w:val="0"/>
          <w:numId w:val="42"/>
        </w:numPr>
        <w:rPr>
          <w:ins w:id="987" w:author="Cristian Sbrolli" w:date="2021-01-04T02:32:00Z"/>
          <w:rFonts w:ascii="Bell MT" w:hAnsi="Bell MT"/>
          <w:sz w:val="24"/>
          <w:szCs w:val="24"/>
          <w:lang w:val="en-US"/>
        </w:rPr>
      </w:pPr>
      <w:ins w:id="988"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Paragrafoelenco"/>
        <w:numPr>
          <w:ilvl w:val="0"/>
          <w:numId w:val="42"/>
        </w:numPr>
        <w:rPr>
          <w:ins w:id="989" w:author="Cristian Sbrolli" w:date="2021-01-04T02:33:00Z"/>
          <w:rFonts w:ascii="Bell MT" w:hAnsi="Bell MT"/>
          <w:sz w:val="24"/>
          <w:szCs w:val="24"/>
          <w:lang w:val="en-US"/>
        </w:rPr>
      </w:pPr>
      <w:ins w:id="990" w:author="Cristian Sbrolli" w:date="2021-01-04T02:32:00Z">
        <w:r>
          <w:rPr>
            <w:rFonts w:ascii="Bell MT" w:hAnsi="Bell MT"/>
            <w:sz w:val="24"/>
            <w:szCs w:val="24"/>
            <w:lang w:val="en-US"/>
          </w:rPr>
          <w:t>App server s</w:t>
        </w:r>
      </w:ins>
      <w:ins w:id="991"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Paragrafoelenco"/>
        <w:numPr>
          <w:ilvl w:val="0"/>
          <w:numId w:val="43"/>
        </w:numPr>
        <w:rPr>
          <w:ins w:id="992" w:author="Cristian Sbrolli" w:date="2021-01-04T02:34:00Z"/>
          <w:rFonts w:ascii="Bell MT" w:hAnsi="Bell MT"/>
          <w:sz w:val="24"/>
          <w:szCs w:val="24"/>
          <w:lang w:val="en-US"/>
        </w:rPr>
      </w:pPr>
      <w:ins w:id="993" w:author="Cristian Sbrolli" w:date="2021-01-04T02:33:00Z">
        <w:r>
          <w:rPr>
            <w:rFonts w:ascii="Bell MT" w:hAnsi="Bell MT"/>
            <w:sz w:val="24"/>
            <w:szCs w:val="24"/>
            <w:lang w:val="en-US"/>
          </w:rPr>
          <w:t>Server sends push notification request</w:t>
        </w:r>
      </w:ins>
      <w:ins w:id="994" w:author="Cristian Sbrolli" w:date="2021-01-04T02:34:00Z">
        <w:r>
          <w:rPr>
            <w:rFonts w:ascii="Bell MT" w:hAnsi="Bell MT"/>
            <w:sz w:val="24"/>
            <w:szCs w:val="24"/>
            <w:lang w:val="en-US"/>
          </w:rPr>
          <w:t xml:space="preserve"> to MNS</w:t>
        </w:r>
      </w:ins>
      <w:ins w:id="995" w:author="Cristian Sbrolli" w:date="2021-01-04T02:35:00Z">
        <w:r>
          <w:rPr>
            <w:rFonts w:ascii="Bell MT" w:hAnsi="Bell MT"/>
            <w:sz w:val="24"/>
            <w:szCs w:val="24"/>
            <w:lang w:val="en-US"/>
          </w:rPr>
          <w:t xml:space="preserve"> identifying the device(s)</w:t>
        </w:r>
      </w:ins>
      <w:ins w:id="996" w:author="Cristian Sbrolli" w:date="2021-01-04T02:34:00Z">
        <w:r>
          <w:rPr>
            <w:rFonts w:ascii="Bell MT" w:hAnsi="Bell MT"/>
            <w:sz w:val="24"/>
            <w:szCs w:val="24"/>
            <w:lang w:val="en-US"/>
          </w:rPr>
          <w:t>.</w:t>
        </w:r>
      </w:ins>
    </w:p>
    <w:p w14:paraId="49146515" w14:textId="4C8E23CC" w:rsidR="0089155A" w:rsidRDefault="0001188D" w:rsidP="0001188D">
      <w:pPr>
        <w:pStyle w:val="Paragrafoelenco"/>
        <w:numPr>
          <w:ilvl w:val="0"/>
          <w:numId w:val="43"/>
        </w:numPr>
        <w:rPr>
          <w:ins w:id="997" w:author="Cristian Sbrolli" w:date="2021-01-04T02:36:00Z"/>
          <w:rFonts w:ascii="Bell MT" w:hAnsi="Bell MT"/>
          <w:sz w:val="24"/>
          <w:szCs w:val="24"/>
          <w:lang w:val="en-US"/>
        </w:rPr>
      </w:pPr>
      <w:ins w:id="998" w:author="Cristian Sbrolli" w:date="2021-01-04T02:34:00Z">
        <w:r>
          <w:rPr>
            <w:rFonts w:ascii="Bell MT" w:hAnsi="Bell MT"/>
            <w:sz w:val="24"/>
            <w:szCs w:val="24"/>
            <w:lang w:val="en-US"/>
          </w:rPr>
          <w:t>MNS Server sends notification to device</w:t>
        </w:r>
      </w:ins>
      <w:ins w:id="999" w:author="Cristian Sbrolli" w:date="2021-01-04T02:35:00Z">
        <w:r>
          <w:rPr>
            <w:rFonts w:ascii="Bell MT" w:hAnsi="Bell MT"/>
            <w:sz w:val="24"/>
            <w:szCs w:val="24"/>
            <w:lang w:val="en-US"/>
          </w:rPr>
          <w:t>(s)</w:t>
        </w:r>
      </w:ins>
      <w:ins w:id="1000" w:author="Cristian Sbrolli" w:date="2021-01-04T02:34:00Z">
        <w:r>
          <w:rPr>
            <w:rFonts w:ascii="Bell MT" w:hAnsi="Bell MT"/>
            <w:sz w:val="24"/>
            <w:szCs w:val="24"/>
            <w:lang w:val="en-US"/>
          </w:rPr>
          <w:t>.</w:t>
        </w:r>
      </w:ins>
    </w:p>
    <w:p w14:paraId="04003409" w14:textId="77777777" w:rsidR="0001188D" w:rsidRPr="0001188D" w:rsidRDefault="0001188D">
      <w:pPr>
        <w:rPr>
          <w:ins w:id="1001" w:author="Cristian Sbrolli" w:date="2021-01-04T02:24:00Z"/>
          <w:rFonts w:ascii="Bell MT" w:hAnsi="Bell MT"/>
          <w:sz w:val="24"/>
          <w:szCs w:val="24"/>
          <w:lang w:val="en-US"/>
          <w:rPrChange w:id="1002" w:author="Cristian Sbrolli" w:date="2021-01-04T02:36:00Z">
            <w:rPr>
              <w:ins w:id="1003" w:author="Cristian Sbrolli" w:date="2021-01-04T02:24:00Z"/>
              <w:lang w:val="en-GB"/>
            </w:rPr>
          </w:rPrChange>
        </w:rPr>
        <w:pPrChange w:id="1004" w:author="Cristian Sbrolli" w:date="2021-01-04T02:36:00Z">
          <w:pPr>
            <w:pStyle w:val="Paragrafoelenco"/>
            <w:ind w:left="1080"/>
          </w:pPr>
        </w:pPrChange>
      </w:pPr>
    </w:p>
    <w:p w14:paraId="5B37AAFB" w14:textId="77777777" w:rsidR="002C367B" w:rsidRDefault="006D1BC3">
      <w:pPr>
        <w:pStyle w:val="Paragrafoelenco"/>
        <w:ind w:left="1080"/>
        <w:rPr>
          <w:ins w:id="1005" w:author="Etion Pinari" w:date="2021-01-04T16:42:00Z"/>
          <w:rFonts w:ascii="Bell MT" w:hAnsi="Bell MT"/>
          <w:sz w:val="28"/>
          <w:szCs w:val="28"/>
          <w:lang w:val="en-GB"/>
        </w:rPr>
      </w:pPr>
      <w:ins w:id="1006" w:author="Cristian Sbrolli" w:date="2021-01-04T01:41:00Z">
        <w:r>
          <w:rPr>
            <w:rFonts w:ascii="Bell MT" w:hAnsi="Bell MT"/>
            <w:sz w:val="28"/>
            <w:szCs w:val="28"/>
            <w:lang w:val="en-GB"/>
          </w:rPr>
          <w:br/>
        </w:r>
      </w:ins>
      <w:ins w:id="1007" w:author="Cristian Sbrolli" w:date="2021-01-04T01:35:00Z">
        <w:r w:rsidR="00F27B54">
          <w:rPr>
            <w:rFonts w:ascii="Bell MT" w:hAnsi="Bell MT"/>
            <w:sz w:val="28"/>
            <w:szCs w:val="28"/>
            <w:lang w:val="en-GB"/>
          </w:rPr>
          <w:t>The decision is to use</w:t>
        </w:r>
      </w:ins>
      <w:ins w:id="1008" w:author="Cristian Sbrolli" w:date="2021-01-04T01:36:00Z">
        <w:r w:rsidR="00F27B54">
          <w:rPr>
            <w:rFonts w:ascii="Bell MT" w:hAnsi="Bell MT"/>
            <w:sz w:val="28"/>
            <w:szCs w:val="28"/>
            <w:lang w:val="en-GB"/>
          </w:rPr>
          <w:t xml:space="preserve"> Google’s </w:t>
        </w:r>
      </w:ins>
      <w:ins w:id="1009" w:author="Cristian Sbrolli" w:date="2021-01-04T01:35:00Z">
        <w:r w:rsidR="00F27B54">
          <w:rPr>
            <w:rFonts w:ascii="Bell MT" w:hAnsi="Bell MT"/>
            <w:sz w:val="28"/>
            <w:szCs w:val="28"/>
            <w:lang w:val="en-GB"/>
          </w:rPr>
          <w:t xml:space="preserve">Firebase </w:t>
        </w:r>
      </w:ins>
      <w:ins w:id="1010" w:author="Cristian Sbrolli" w:date="2021-01-04T01:36:00Z">
        <w:r w:rsidR="00F27B54">
          <w:rPr>
            <w:rFonts w:ascii="Bell MT" w:hAnsi="Bell MT"/>
            <w:sz w:val="28"/>
            <w:szCs w:val="28"/>
            <w:lang w:val="en-GB"/>
          </w:rPr>
          <w:t>Cloud Messaging</w:t>
        </w:r>
      </w:ins>
      <w:ins w:id="1011" w:author="Cristian Sbrolli" w:date="2021-01-04T02:40:00Z">
        <w:r w:rsidR="0001188D">
          <w:rPr>
            <w:rFonts w:ascii="Bell MT" w:hAnsi="Bell MT"/>
            <w:sz w:val="28"/>
            <w:szCs w:val="28"/>
            <w:lang w:val="en-GB"/>
          </w:rPr>
          <w:t>(FCM)</w:t>
        </w:r>
      </w:ins>
      <w:ins w:id="1012" w:author="Cristian Sbrolli" w:date="2021-01-04T01:36:00Z">
        <w:r w:rsidR="00F27B54">
          <w:rPr>
            <w:rFonts w:ascii="Bell MT" w:hAnsi="Bell MT"/>
            <w:sz w:val="28"/>
            <w:szCs w:val="28"/>
            <w:lang w:val="en-GB"/>
          </w:rPr>
          <w:t>, that provides a cross platform (Android, IOS)</w:t>
        </w:r>
      </w:ins>
      <w:ins w:id="1013" w:author="Cristian Sbrolli" w:date="2021-01-04T01:37:00Z">
        <w:r w:rsidR="00F27B54">
          <w:rPr>
            <w:rFonts w:ascii="Bell MT" w:hAnsi="Bell MT"/>
            <w:sz w:val="28"/>
            <w:szCs w:val="28"/>
            <w:lang w:val="en-GB"/>
          </w:rPr>
          <w:t xml:space="preserve"> </w:t>
        </w:r>
      </w:ins>
      <w:ins w:id="1014" w:author="Cristian Sbrolli" w:date="2021-01-04T01:38:00Z">
        <w:r>
          <w:rPr>
            <w:rFonts w:ascii="Bell MT" w:hAnsi="Bell MT"/>
            <w:sz w:val="28"/>
            <w:szCs w:val="28"/>
            <w:lang w:val="en-GB"/>
          </w:rPr>
          <w:t xml:space="preserve">full </w:t>
        </w:r>
      </w:ins>
      <w:ins w:id="1015" w:author="Cristian Sbrolli" w:date="2021-01-04T01:37:00Z">
        <w:r w:rsidR="00F27B54">
          <w:rPr>
            <w:rFonts w:ascii="Bell MT" w:hAnsi="Bell MT"/>
            <w:sz w:val="28"/>
            <w:szCs w:val="28"/>
            <w:lang w:val="en-GB"/>
          </w:rPr>
          <w:t>handling of push notifications</w:t>
        </w:r>
      </w:ins>
      <w:ins w:id="1016" w:author="Cristian Sbrolli" w:date="2021-01-04T01:38:00Z">
        <w:r>
          <w:rPr>
            <w:rFonts w:ascii="Bell MT" w:hAnsi="Bell MT"/>
            <w:sz w:val="28"/>
            <w:szCs w:val="28"/>
            <w:lang w:val="en-GB"/>
          </w:rPr>
          <w:t>(sending, routing, queuing)</w:t>
        </w:r>
      </w:ins>
      <w:ins w:id="1017" w:author="Cristian Sbrolli" w:date="2021-01-04T02:36:00Z">
        <w:r w:rsidR="0001188D">
          <w:rPr>
            <w:rFonts w:ascii="Bell MT" w:hAnsi="Bell MT"/>
            <w:sz w:val="28"/>
            <w:szCs w:val="28"/>
            <w:lang w:val="en-GB"/>
          </w:rPr>
          <w:t xml:space="preserve">. It is also </w:t>
        </w:r>
      </w:ins>
      <w:ins w:id="1018" w:author="Cristian Sbrolli" w:date="2021-01-04T01:39:00Z">
        <w:r>
          <w:rPr>
            <w:rFonts w:ascii="Bell MT" w:hAnsi="Bell MT"/>
            <w:sz w:val="28"/>
            <w:szCs w:val="28"/>
            <w:lang w:val="en-GB"/>
          </w:rPr>
          <w:t xml:space="preserve">implementing </w:t>
        </w:r>
      </w:ins>
      <w:ins w:id="1019" w:author="Cristian Sbrolli" w:date="2021-01-04T01:37:00Z">
        <w:r w:rsidR="00F27B54">
          <w:rPr>
            <w:rFonts w:ascii="Bell MT" w:hAnsi="Bell MT"/>
            <w:sz w:val="28"/>
            <w:szCs w:val="28"/>
            <w:lang w:val="en-GB"/>
          </w:rPr>
          <w:t>subscriptions to specific topics</w:t>
        </w:r>
      </w:ins>
      <w:ins w:id="1020" w:author="Cristian Sbrolli" w:date="2021-01-04T01:38:00Z">
        <w:r>
          <w:rPr>
            <w:rFonts w:ascii="Bell MT" w:hAnsi="Bell MT"/>
            <w:sz w:val="28"/>
            <w:szCs w:val="28"/>
            <w:lang w:val="en-GB"/>
          </w:rPr>
          <w:t>,</w:t>
        </w:r>
      </w:ins>
      <w:ins w:id="1021" w:author="Cristian Sbrolli" w:date="2021-01-04T02:36:00Z">
        <w:r w:rsidR="0001188D">
          <w:rPr>
            <w:rFonts w:ascii="Bell MT" w:hAnsi="Bell MT"/>
            <w:sz w:val="28"/>
            <w:szCs w:val="28"/>
            <w:lang w:val="en-GB"/>
          </w:rPr>
          <w:t xml:space="preserve"> with no limits on the number of</w:t>
        </w:r>
      </w:ins>
      <w:ins w:id="1022" w:author="Cristian Sbrolli" w:date="2021-01-04T02:37:00Z">
        <w:r w:rsidR="0001188D">
          <w:rPr>
            <w:rFonts w:ascii="Bell MT" w:hAnsi="Bell MT"/>
            <w:sz w:val="28"/>
            <w:szCs w:val="28"/>
            <w:lang w:val="en-GB"/>
          </w:rPr>
          <w:t xml:space="preserve"> </w:t>
        </w:r>
      </w:ins>
      <w:ins w:id="1023" w:author="Cristian Sbrolli" w:date="2021-01-04T02:47:00Z">
        <w:r w:rsidR="004365DC">
          <w:rPr>
            <w:rFonts w:ascii="Bell MT" w:hAnsi="Bell MT"/>
            <w:sz w:val="28"/>
            <w:szCs w:val="28"/>
            <w:lang w:val="en-GB"/>
          </w:rPr>
          <w:t xml:space="preserve">topics nor </w:t>
        </w:r>
      </w:ins>
      <w:ins w:id="1024" w:author="Cristian Sbrolli" w:date="2021-01-04T02:37:00Z">
        <w:r w:rsidR="0001188D">
          <w:rPr>
            <w:rFonts w:ascii="Bell MT" w:hAnsi="Bell MT"/>
            <w:sz w:val="28"/>
            <w:szCs w:val="28"/>
            <w:lang w:val="en-GB"/>
          </w:rPr>
          <w:t xml:space="preserve">subscriptions to a topic (important given our system expected </w:t>
        </w:r>
      </w:ins>
      <w:ins w:id="1025" w:author="Cristian Sbrolli" w:date="2021-01-04T02:38:00Z">
        <w:r w:rsidR="0001188D">
          <w:rPr>
            <w:rFonts w:ascii="Bell MT" w:hAnsi="Bell MT"/>
            <w:sz w:val="28"/>
            <w:szCs w:val="28"/>
            <w:lang w:val="en-GB"/>
          </w:rPr>
          <w:t>clients</w:t>
        </w:r>
      </w:ins>
      <w:ins w:id="1026" w:author="Cristian Sbrolli" w:date="2021-01-04T02:45:00Z">
        <w:r w:rsidR="004365DC">
          <w:rPr>
            <w:rFonts w:ascii="Bell MT" w:hAnsi="Bell MT"/>
            <w:sz w:val="28"/>
            <w:szCs w:val="28"/>
            <w:lang w:val="en-GB"/>
          </w:rPr>
          <w:t xml:space="preserve"> and </w:t>
        </w:r>
        <w:r w:rsidR="004365DC">
          <w:rPr>
            <w:rFonts w:ascii="Bell MT" w:hAnsi="Bell MT"/>
            <w:sz w:val="28"/>
            <w:szCs w:val="28"/>
            <w:lang w:val="en-GB"/>
          </w:rPr>
          <w:lastRenderedPageBreak/>
          <w:t xml:space="preserve">variety of topics, that can be each timeslot or </w:t>
        </w:r>
      </w:ins>
      <w:ins w:id="1027" w:author="Cristian Sbrolli" w:date="2021-01-04T02:46:00Z">
        <w:r w:rsidR="004365DC">
          <w:rPr>
            <w:rFonts w:ascii="Bell MT" w:hAnsi="Bell MT"/>
            <w:sz w:val="28"/>
            <w:szCs w:val="28"/>
            <w:lang w:val="en-GB"/>
          </w:rPr>
          <w:t>store or a combination of both</w:t>
        </w:r>
      </w:ins>
      <w:ins w:id="1028" w:author="Cristian Sbrolli" w:date="2021-01-04T02:37:00Z">
        <w:r w:rsidR="0001188D">
          <w:rPr>
            <w:rFonts w:ascii="Bell MT" w:hAnsi="Bell MT"/>
            <w:sz w:val="28"/>
            <w:szCs w:val="28"/>
            <w:lang w:val="en-GB"/>
          </w:rPr>
          <w:t>)</w:t>
        </w:r>
      </w:ins>
      <w:ins w:id="1029" w:author="Cristian Sbrolli" w:date="2021-01-04T02:38:00Z">
        <w:r w:rsidR="0001188D">
          <w:rPr>
            <w:rFonts w:ascii="Bell MT" w:hAnsi="Bell MT"/>
            <w:sz w:val="28"/>
            <w:szCs w:val="28"/>
            <w:lang w:val="en-GB"/>
          </w:rPr>
          <w:t>.</w:t>
        </w:r>
      </w:ins>
      <w:ins w:id="1030" w:author="Cristian Sbrolli" w:date="2021-01-04T02:40:00Z">
        <w:r w:rsidR="0001188D">
          <w:rPr>
            <w:rFonts w:ascii="Bell MT" w:hAnsi="Bell MT"/>
            <w:sz w:val="28"/>
            <w:szCs w:val="28"/>
            <w:lang w:val="en-GB"/>
          </w:rPr>
          <w:t xml:space="preserve"> To use FCM, it must be set up both server side and client side</w:t>
        </w:r>
      </w:ins>
      <w:ins w:id="1031" w:author="Cristian Sbrolli" w:date="2021-01-04T02:41:00Z">
        <w:r w:rsidR="0001188D">
          <w:rPr>
            <w:rFonts w:ascii="Bell MT" w:hAnsi="Bell MT"/>
            <w:sz w:val="28"/>
            <w:szCs w:val="28"/>
            <w:lang w:val="en-GB"/>
          </w:rPr>
          <w:t>.</w:t>
        </w:r>
      </w:ins>
    </w:p>
    <w:p w14:paraId="0B459EB0" w14:textId="77777777" w:rsidR="002C367B" w:rsidRDefault="002C367B">
      <w:pPr>
        <w:pStyle w:val="Paragrafoelenco"/>
        <w:ind w:left="1080"/>
        <w:rPr>
          <w:ins w:id="1032" w:author="Etion Pinari" w:date="2021-01-04T16:43:00Z"/>
          <w:rFonts w:ascii="Bell MT" w:hAnsi="Bell MT"/>
          <w:sz w:val="28"/>
          <w:szCs w:val="28"/>
          <w:lang w:val="en-GB"/>
        </w:rPr>
      </w:pPr>
    </w:p>
    <w:p w14:paraId="4E6E63D4" w14:textId="77777777" w:rsidR="002C367B" w:rsidRDefault="002C367B">
      <w:pPr>
        <w:pStyle w:val="Paragrafoelenco"/>
        <w:ind w:left="1080"/>
        <w:rPr>
          <w:ins w:id="1033" w:author="Etion Pinari" w:date="2021-01-04T16:45:00Z"/>
          <w:rFonts w:ascii="Bell MT" w:hAnsi="Bell MT"/>
          <w:sz w:val="28"/>
          <w:szCs w:val="28"/>
          <w:lang w:val="en-GB"/>
        </w:rPr>
      </w:pPr>
      <w:ins w:id="1034" w:author="Etion Pinari" w:date="2021-01-04T16:43:00Z">
        <w:r>
          <w:rPr>
            <w:rFonts w:ascii="Bell MT" w:hAnsi="Bell MT"/>
            <w:sz w:val="28"/>
            <w:szCs w:val="28"/>
            <w:lang w:val="en-GB"/>
          </w:rPr>
          <w:t>TO DO: Mediator with</w:t>
        </w:r>
      </w:ins>
      <w:ins w:id="1035" w:author="Etion Pinari" w:date="2021-01-04T16:45:00Z">
        <w:r>
          <w:rPr>
            <w:rFonts w:ascii="Bell MT" w:hAnsi="Bell MT"/>
            <w:sz w:val="28"/>
            <w:szCs w:val="28"/>
            <w:lang w:val="en-GB"/>
          </w:rPr>
          <w:t xml:space="preserve"> QR code scanner of cashier.</w:t>
        </w:r>
      </w:ins>
    </w:p>
    <w:p w14:paraId="336F040A" w14:textId="4562227A" w:rsidR="00F27B54" w:rsidRPr="00F27B54" w:rsidRDefault="002C367B">
      <w:pPr>
        <w:pStyle w:val="Paragrafoelenco"/>
        <w:ind w:left="2124" w:firstLine="6"/>
        <w:rPr>
          <w:rFonts w:ascii="Bell MT" w:hAnsi="Bell MT"/>
          <w:sz w:val="28"/>
          <w:szCs w:val="28"/>
          <w:lang w:val="en-GB"/>
          <w:rPrChange w:id="1036" w:author="Cristian Sbrolli" w:date="2021-01-04T01:29:00Z">
            <w:rPr>
              <w:rFonts w:ascii="Bell MT" w:hAnsi="Bell MT"/>
              <w:lang w:val="en-GB"/>
            </w:rPr>
          </w:rPrChange>
        </w:rPr>
        <w:pPrChange w:id="1037" w:author="Etion Pinari" w:date="2021-01-04T16:48:00Z">
          <w:pPr>
            <w:pStyle w:val="Paragrafoelenco"/>
            <w:numPr>
              <w:ilvl w:val="1"/>
              <w:numId w:val="1"/>
            </w:numPr>
            <w:ind w:hanging="360"/>
          </w:pPr>
        </w:pPrChange>
      </w:pPr>
      <w:ins w:id="1038" w:author="Etion Pinari" w:date="2021-01-04T16:45:00Z">
        <w:r>
          <w:rPr>
            <w:rFonts w:ascii="Bell MT" w:hAnsi="Bell MT"/>
            <w:sz w:val="28"/>
            <w:szCs w:val="28"/>
            <w:lang w:val="en-GB"/>
          </w:rPr>
          <w:t xml:space="preserve">Mediator with </w:t>
        </w:r>
      </w:ins>
      <w:ins w:id="1039" w:author="Etion Pinari" w:date="2021-01-04T16:48:00Z">
        <w:r w:rsidR="005F1584">
          <w:rPr>
            <w:rFonts w:ascii="Bell MT" w:hAnsi="Bell MT"/>
            <w:sz w:val="28"/>
            <w:szCs w:val="28"/>
            <w:lang w:val="en-GB"/>
          </w:rPr>
          <w:t xml:space="preserve">Physical dispenser (outside shops). Or </w:t>
        </w:r>
        <w:proofErr w:type="gramStart"/>
        <w:r w:rsidR="005F1584">
          <w:rPr>
            <w:rFonts w:ascii="Bell MT" w:hAnsi="Bell MT"/>
            <w:sz w:val="28"/>
            <w:szCs w:val="28"/>
            <w:lang w:val="en-GB"/>
          </w:rPr>
          <w:t>instead</w:t>
        </w:r>
        <w:proofErr w:type="gramEnd"/>
        <w:r w:rsidR="005F1584">
          <w:rPr>
            <w:rFonts w:ascii="Bell MT" w:hAnsi="Bell MT"/>
            <w:sz w:val="28"/>
            <w:szCs w:val="28"/>
            <w:lang w:val="en-GB"/>
          </w:rPr>
          <w:t xml:space="preserve"> we build them for </w:t>
        </w:r>
        <w:commentRangeStart w:id="1040"/>
        <w:r w:rsidR="005F1584">
          <w:rPr>
            <w:rFonts w:ascii="Bell MT" w:hAnsi="Bell MT"/>
            <w:sz w:val="28"/>
            <w:szCs w:val="28"/>
            <w:lang w:val="en-GB"/>
          </w:rPr>
          <w:t>shops</w:t>
        </w:r>
        <w:commentRangeEnd w:id="1040"/>
        <w:r w:rsidR="006056AB">
          <w:rPr>
            <w:rStyle w:val="Rimandocommento"/>
          </w:rPr>
          <w:commentReference w:id="1040"/>
        </w:r>
      </w:ins>
      <w:ins w:id="1041"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Paragrafoelenco"/>
        <w:numPr>
          <w:ilvl w:val="1"/>
          <w:numId w:val="1"/>
        </w:numPr>
        <w:rPr>
          <w:ins w:id="1042" w:author="Cristian Sbrolli" w:date="2021-01-03T23:33:00Z"/>
          <w:rFonts w:ascii="Bell MT" w:hAnsi="Bell MT"/>
          <w:sz w:val="32"/>
          <w:szCs w:val="32"/>
          <w:lang w:val="en-GB"/>
          <w:rPrChange w:id="1043" w:author="Cristian Sbrolli" w:date="2021-01-03T23:33:00Z">
            <w:rPr>
              <w:ins w:id="1044"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Paragrafoelenco"/>
        <w:numPr>
          <w:ilvl w:val="1"/>
          <w:numId w:val="1"/>
        </w:numPr>
        <w:rPr>
          <w:ins w:id="1045" w:author="Cristian Sbrolli" w:date="2021-01-03T23:33:00Z"/>
          <w:rFonts w:ascii="Bell MT" w:hAnsi="Bell MT"/>
          <w:sz w:val="32"/>
          <w:szCs w:val="32"/>
          <w:lang w:val="en-GB"/>
          <w:rPrChange w:id="1046" w:author="Cristian Sbrolli" w:date="2021-01-03T23:33:00Z">
            <w:rPr>
              <w:ins w:id="1047" w:author="Cristian Sbrolli" w:date="2021-01-03T23:33:00Z"/>
              <w:rFonts w:ascii="Bell MT" w:hAnsi="Bell MT"/>
              <w:i/>
              <w:iCs/>
              <w:sz w:val="32"/>
              <w:szCs w:val="32"/>
              <w:lang w:val="en-GB"/>
            </w:rPr>
          </w:rPrChange>
        </w:rPr>
      </w:pPr>
      <w:ins w:id="1048" w:author="Cristian Sbrolli" w:date="2021-01-03T23:33:00Z">
        <w:r>
          <w:rPr>
            <w:rFonts w:ascii="Bell MT" w:hAnsi="Bell MT"/>
            <w:i/>
            <w:iCs/>
            <w:sz w:val="32"/>
            <w:szCs w:val="32"/>
            <w:lang w:val="en-GB"/>
          </w:rPr>
          <w:t>Additional Specifications</w:t>
        </w:r>
      </w:ins>
      <w:ins w:id="1049" w:author="Cristian Sbrolli" w:date="2021-01-04T01:22:00Z">
        <w:r w:rsidR="007A2322">
          <w:rPr>
            <w:rFonts w:ascii="Bell MT" w:hAnsi="Bell MT"/>
            <w:i/>
            <w:iCs/>
            <w:sz w:val="32"/>
            <w:szCs w:val="32"/>
            <w:lang w:val="en-GB"/>
          </w:rPr>
          <w:br/>
        </w:r>
      </w:ins>
      <w:ins w:id="1050" w:author="Cristian Sbrolli" w:date="2021-01-03T23:36:00Z">
        <w:r>
          <w:rPr>
            <w:rFonts w:ascii="Bell MT" w:hAnsi="Bell MT"/>
            <w:i/>
            <w:iCs/>
            <w:sz w:val="32"/>
            <w:szCs w:val="32"/>
            <w:lang w:val="en-GB"/>
          </w:rPr>
          <w:br/>
        </w:r>
      </w:ins>
    </w:p>
    <w:p w14:paraId="3DFC88CA" w14:textId="778D2AF8" w:rsidR="0037491C" w:rsidRPr="00EE26D1" w:rsidDel="00EE26D1" w:rsidRDefault="0037491C">
      <w:pPr>
        <w:ind w:left="360"/>
        <w:rPr>
          <w:del w:id="1051" w:author="Cristian Sbrolli" w:date="2021-01-03T23:32:00Z"/>
          <w:rFonts w:ascii="Bell MT" w:hAnsi="Bell MT"/>
          <w:sz w:val="32"/>
          <w:szCs w:val="32"/>
          <w:lang w:val="en-GB"/>
          <w:rPrChange w:id="1052" w:author="Cristian Sbrolli" w:date="2021-01-03T23:33:00Z">
            <w:rPr>
              <w:del w:id="1053" w:author="Cristian Sbrolli" w:date="2021-01-03T23:32:00Z"/>
              <w:lang w:val="en-GB"/>
            </w:rPr>
          </w:rPrChange>
        </w:rPr>
        <w:pPrChange w:id="1054" w:author="Cristian Sbrolli" w:date="2021-01-03T23:33:00Z">
          <w:pPr>
            <w:pStyle w:val="Paragrafoelenco"/>
            <w:numPr>
              <w:ilvl w:val="1"/>
              <w:numId w:val="1"/>
            </w:numPr>
            <w:ind w:hanging="360"/>
          </w:pPr>
        </w:pPrChange>
      </w:pPr>
    </w:p>
    <w:p w14:paraId="53D6C888" w14:textId="77777777" w:rsidR="00EE26D1" w:rsidRPr="00EE26D1" w:rsidRDefault="00EE26D1">
      <w:pPr>
        <w:rPr>
          <w:ins w:id="1055" w:author="Cristian Sbrolli" w:date="2021-01-03T23:33:00Z"/>
          <w:rFonts w:ascii="Bell MT" w:hAnsi="Bell MT"/>
          <w:sz w:val="32"/>
          <w:szCs w:val="32"/>
          <w:lang w:val="en-GB"/>
          <w:rPrChange w:id="1056" w:author="Cristian Sbrolli" w:date="2021-01-03T23:33:00Z">
            <w:rPr>
              <w:ins w:id="1057" w:author="Cristian Sbrolli" w:date="2021-01-03T23:33:00Z"/>
              <w:lang w:val="en-GB"/>
            </w:rPr>
          </w:rPrChange>
        </w:rPr>
        <w:pPrChange w:id="1058" w:author="Cristian Sbrolli" w:date="2021-01-03T23:33:00Z">
          <w:pPr>
            <w:pStyle w:val="Paragrafoelenco"/>
            <w:numPr>
              <w:ilvl w:val="1"/>
              <w:numId w:val="1"/>
            </w:numPr>
            <w:ind w:hanging="360"/>
          </w:pPr>
        </w:pPrChange>
      </w:pPr>
    </w:p>
    <w:p w14:paraId="1836751E" w14:textId="6ECDB626" w:rsidR="006625AC" w:rsidRPr="00EE26D1" w:rsidRDefault="006625AC">
      <w:pPr>
        <w:ind w:left="360"/>
        <w:rPr>
          <w:lang w:val="en-GB"/>
        </w:rPr>
        <w:pPrChange w:id="1059" w:author="Cristian Sbrolli" w:date="2021-01-03T23:33:00Z">
          <w:pPr/>
        </w:pPrChange>
      </w:pPr>
      <w:r w:rsidRPr="00EE26D1">
        <w:rPr>
          <w:lang w:val="en-GB"/>
        </w:rPr>
        <w:br w:type="page"/>
      </w:r>
    </w:p>
    <w:p w14:paraId="7C37CAD3" w14:textId="088C4F03" w:rsidR="006625AC" w:rsidRDefault="006625AC" w:rsidP="006625AC">
      <w:pPr>
        <w:pStyle w:val="Paragrafoelenco"/>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Paragrafoelenco"/>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Paragrafoelenco"/>
        <w:spacing w:after="200" w:line="240" w:lineRule="auto"/>
        <w:jc w:val="both"/>
        <w:rPr>
          <w:rStyle w:val="Enfasidelicata"/>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332372" w:rsidRPr="00394E50" w:rsidRDefault="00332372"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332372" w:rsidRPr="00394E50" w:rsidRDefault="00332372" w:rsidP="00BE1B5D">
                      <w:pPr>
                        <w:pStyle w:val="Didascalia"/>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332372" w:rsidRPr="00C916B9" w:rsidRDefault="00332372"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332372" w:rsidRPr="00C916B9" w:rsidRDefault="00332372" w:rsidP="00BE1B5D">
                      <w:pPr>
                        <w:pStyle w:val="Didascalia"/>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Enfasidelicata"/>
          <w:rFonts w:ascii="Bell MT" w:hAnsi="Bell MT"/>
          <w:i w:val="0"/>
          <w:iCs w:val="0"/>
          <w:sz w:val="24"/>
          <w:szCs w:val="24"/>
          <w:lang w:val="en-US"/>
        </w:rPr>
      </w:pPr>
      <w:r w:rsidRPr="00634813">
        <w:rPr>
          <w:rStyle w:val="Enfasidelicata"/>
          <w:rFonts w:ascii="Bell MT" w:hAnsi="Bell MT"/>
          <w:i w:val="0"/>
          <w:iCs w:val="0"/>
          <w:sz w:val="24"/>
          <w:szCs w:val="24"/>
          <w:lang w:val="en-US"/>
        </w:rPr>
        <w:t xml:space="preserve">The app will allow user to define first either the shop or the date and time, in the case </w:t>
      </w:r>
      <w:r w:rsidR="00901A5E" w:rsidRPr="00634813">
        <w:rPr>
          <w:rStyle w:val="Enfasidelicata"/>
          <w:rFonts w:ascii="Bell MT" w:hAnsi="Bell MT"/>
          <w:i w:val="0"/>
          <w:iCs w:val="0"/>
          <w:sz w:val="24"/>
          <w:szCs w:val="24"/>
          <w:lang w:val="en-US"/>
        </w:rPr>
        <w:t>of “</w:t>
      </w:r>
      <w:r w:rsidRPr="00634813">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Enfasidelicata"/>
          <w:rFonts w:ascii="Bell MT" w:hAnsi="Bell MT"/>
          <w:sz w:val="24"/>
          <w:szCs w:val="24"/>
          <w:lang w:val="en-US"/>
        </w:rPr>
      </w:pPr>
      <w:r w:rsidRPr="00634813">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Enfasidelicata"/>
          <w:rFonts w:ascii="Bell MT" w:hAnsi="Bell MT"/>
          <w:i w:val="0"/>
          <w:iCs w:val="0"/>
          <w:sz w:val="24"/>
          <w:szCs w:val="24"/>
          <w:lang w:val="en-US"/>
        </w:rPr>
      </w:pPr>
      <w:r>
        <w:rPr>
          <w:noProof/>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332372" w:rsidRPr="00F45241" w:rsidRDefault="00332372"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332372" w:rsidRPr="00F45241" w:rsidRDefault="00332372" w:rsidP="00BE1B5D">
                      <w:pPr>
                        <w:pStyle w:val="Didascalia"/>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332372" w:rsidRPr="00B70500" w:rsidRDefault="00332372"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332372" w:rsidRPr="00B70500" w:rsidRDefault="00332372" w:rsidP="00BE1B5D">
                      <w:pPr>
                        <w:pStyle w:val="Didascalia"/>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332372" w:rsidRPr="00CE15D9" w:rsidRDefault="00332372"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332372" w:rsidRPr="00CE15D9" w:rsidRDefault="00332372" w:rsidP="00BE1B5D">
                      <w:pPr>
                        <w:pStyle w:val="Didascalia"/>
                        <w:jc w:val="center"/>
                        <w:rPr>
                          <w:noProof/>
                        </w:rPr>
                      </w:pPr>
                      <w:r>
                        <w:t>Ticket Confirmation</w:t>
                      </w:r>
                    </w:p>
                  </w:txbxContent>
                </v:textbox>
                <w10:wrap type="topAndBottom"/>
              </v:shape>
            </w:pict>
          </mc:Fallback>
        </mc:AlternateContent>
      </w:r>
      <w:r>
        <w:rPr>
          <w:noProof/>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332372" w:rsidRPr="00126B00" w:rsidRDefault="00332372"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332372" w:rsidRPr="00126B00" w:rsidRDefault="00332372"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Paragrafoelenco"/>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Paragrafoelenco"/>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1060" w:author="Giorgio Romeo" w:date="2020-12-31T10:02:00Z">
        <w:r w:rsidR="00FF55BD">
          <w:rPr>
            <w:rFonts w:ascii="Bell MT" w:hAnsi="Bell MT"/>
            <w:lang w:val="en-GB"/>
          </w:rPr>
          <w:tab/>
        </w:r>
      </w:ins>
      <w:del w:id="1061" w:author="Giorgio Romeo" w:date="2020-12-31T10:02:00Z">
        <w:r w:rsidDel="00FF55BD">
          <w:rPr>
            <w:rFonts w:ascii="Bell MT" w:hAnsi="Bell MT"/>
            <w:lang w:val="en-GB"/>
          </w:rPr>
          <w:delText xml:space="preserve"> </w:delText>
        </w:r>
      </w:del>
      <w:r>
        <w:rPr>
          <w:rFonts w:ascii="Bell MT" w:hAnsi="Bell MT"/>
          <w:lang w:val="en-GB"/>
        </w:rPr>
        <w:t>staff</w:t>
      </w:r>
      <w:ins w:id="1062" w:author="Giorgio Romeo" w:date="2020-12-31T10:02:00Z">
        <w:r w:rsidR="00FF55BD">
          <w:rPr>
            <w:rFonts w:ascii="Bell MT" w:hAnsi="Bell MT"/>
            <w:lang w:val="en-GB"/>
          </w:rPr>
          <w:t xml:space="preserve"> </w:t>
        </w:r>
      </w:ins>
      <w:del w:id="1063" w:author="Giorgio Romeo" w:date="2020-12-31T10:02:00Z">
        <w:r w:rsidDel="00FF55BD">
          <w:rPr>
            <w:rFonts w:ascii="Bell MT" w:hAnsi="Bell MT"/>
            <w:lang w:val="en-GB"/>
          </w:rPr>
          <w:delText xml:space="preserve"> </w:delText>
        </w:r>
      </w:del>
      <w:r>
        <w:rPr>
          <w:rFonts w:ascii="Bell MT" w:hAnsi="Bell MT"/>
          <w:lang w:val="en-GB"/>
        </w:rPr>
        <w:t>through</w:t>
      </w:r>
      <w:ins w:id="1064" w:author="Giorgio Romeo" w:date="2020-12-31T10:02:00Z">
        <w:r w:rsidR="00FF55BD">
          <w:rPr>
            <w:rFonts w:ascii="Bell MT" w:hAnsi="Bell MT"/>
            <w:lang w:val="en-GB"/>
          </w:rPr>
          <w:t xml:space="preserve"> </w:t>
        </w:r>
      </w:ins>
      <w:del w:id="1065"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1066" w:author="Giorgio Romeo" w:date="2020-12-31T10:03:00Z">
        <w:r w:rsidR="002C5C05" w:rsidDel="00FF55BD">
          <w:rPr>
            <w:rFonts w:ascii="Bell MT" w:hAnsi="Bell MT"/>
            <w:lang w:val="en-GB"/>
          </w:rPr>
          <w:delText xml:space="preserve"> </w:delText>
        </w:r>
      </w:del>
      <w:ins w:id="1067"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Paragrafoelenco"/>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Paragrafoelenco"/>
        <w:keepNext/>
        <w:ind w:left="708" w:firstLine="12"/>
        <w:rPr>
          <w:lang w:val="en-US"/>
        </w:rPr>
      </w:pPr>
      <w:r>
        <w:rPr>
          <w:noProof/>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332372" w:rsidRPr="00327E41" w:rsidRDefault="00332372"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332372" w:rsidRPr="00327E41" w:rsidRDefault="00332372" w:rsidP="00634813">
                      <w:pPr>
                        <w:pStyle w:val="Didascalia"/>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Paragrafoelenco"/>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Didascalia"/>
      </w:pPr>
      <w:r>
        <w:rPr>
          <w:noProof/>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332372" w:rsidRPr="00035CC0" w:rsidRDefault="00332372"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332372" w:rsidRPr="00035CC0" w:rsidRDefault="00332372" w:rsidP="00634813">
                      <w:pPr>
                        <w:pStyle w:val="Didascalia"/>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332372" w:rsidRPr="00486977" w:rsidRDefault="00332372"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332372" w:rsidRPr="00486977" w:rsidRDefault="00332372" w:rsidP="00634813">
                      <w:pPr>
                        <w:pStyle w:val="Didascalia"/>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Paragrafoelenco"/>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Paragrafoelenco"/>
        <w:numPr>
          <w:ilvl w:val="0"/>
          <w:numId w:val="1"/>
        </w:numPr>
        <w:rPr>
          <w:i/>
          <w:iCs/>
          <w:lang w:val="en-GB"/>
          <w:rPrChange w:id="1068" w:author="Giorgio Romeo" w:date="2020-12-31T10:01:00Z">
            <w:rPr>
              <w:lang w:val="en-GB"/>
            </w:rPr>
          </w:rPrChange>
        </w:rPr>
      </w:pPr>
      <w:r w:rsidRPr="00FF55BD">
        <w:rPr>
          <w:rFonts w:ascii="Bell MT" w:hAnsi="Bell MT"/>
          <w:i/>
          <w:iCs/>
          <w:sz w:val="32"/>
          <w:szCs w:val="32"/>
          <w:lang w:val="en-GB"/>
          <w:rPrChange w:id="1069" w:author="Giorgio Romeo" w:date="2020-12-31T10:01:00Z">
            <w:rPr>
              <w:rFonts w:ascii="Bell MT" w:hAnsi="Bell MT"/>
              <w:sz w:val="32"/>
              <w:szCs w:val="32"/>
              <w:lang w:val="en-GB"/>
            </w:rPr>
          </w:rPrChange>
        </w:rPr>
        <w:t>REQUIREMENTS TRACEABILITY</w:t>
      </w:r>
      <w:del w:id="1070" w:author="Giorgio Romeo" w:date="2020-12-31T10:01:00Z">
        <w:r w:rsidRPr="00FF55BD" w:rsidDel="00FF55BD">
          <w:rPr>
            <w:i/>
            <w:iCs/>
            <w:lang w:val="en-GB"/>
            <w:rPrChange w:id="1071" w:author="Giorgio Romeo" w:date="2020-12-31T10:01:00Z">
              <w:rPr>
                <w:lang w:val="en-GB"/>
              </w:rPr>
            </w:rPrChange>
          </w:rPr>
          <w:delText xml:space="preserve">: </w:delText>
        </w:r>
      </w:del>
      <w:r w:rsidR="00035469" w:rsidRPr="00FF55BD">
        <w:rPr>
          <w:i/>
          <w:iCs/>
          <w:lang w:val="en-GB"/>
          <w:rPrChange w:id="1072" w:author="Giorgio Romeo" w:date="2020-12-31T10:01: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4201DC"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lang w:val="it-IT"/>
              </w:rPr>
            </w:pPr>
            <w:r>
              <w:rPr>
                <w:rStyle w:val="Enfasidelicata"/>
                <w:b/>
                <w:i w:val="0"/>
                <w:iCs w:val="0"/>
                <w:szCs w:val="24"/>
              </w:rPr>
              <w:t>R1</w:t>
            </w:r>
          </w:p>
        </w:tc>
        <w:tc>
          <w:tcPr>
            <w:tcW w:w="4369" w:type="pct"/>
          </w:tcPr>
          <w:p w14:paraId="76CDC3F7" w14:textId="604B967C" w:rsidR="00035469" w:rsidRPr="00634813" w:rsidRDefault="00035469" w:rsidP="00634813">
            <w:pPr>
              <w:pStyle w:val="Paragrafoelenco"/>
              <w:ind w:left="0"/>
              <w:rPr>
                <w:rStyle w:val="Enfasidelicata"/>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4201DC"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Paragrafoelenco"/>
              <w:ind w:left="0"/>
              <w:jc w:val="center"/>
              <w:rPr>
                <w:rStyle w:val="Enfasidelicata"/>
                <w:b/>
                <w:i w:val="0"/>
                <w:iCs w:val="0"/>
                <w:szCs w:val="24"/>
              </w:rPr>
            </w:pPr>
            <w:r w:rsidRPr="00CA2679">
              <w:rPr>
                <w:b/>
                <w:bCs/>
              </w:rPr>
              <w:t>R3</w:t>
            </w:r>
          </w:p>
        </w:tc>
        <w:tc>
          <w:tcPr>
            <w:tcW w:w="4369" w:type="pct"/>
          </w:tcPr>
          <w:p w14:paraId="1A16B331" w14:textId="65574C77" w:rsidR="00D174AE" w:rsidRPr="00F8349C"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Paragrafoelenco"/>
              <w:ind w:left="0"/>
              <w:rPr>
                <w:bCs/>
                <w:color w:val="000000"/>
                <w:sz w:val="26"/>
                <w:shd w:val="clear" w:color="auto" w:fill="FFFFFF"/>
              </w:rPr>
            </w:pPr>
          </w:p>
        </w:tc>
      </w:tr>
      <w:tr w:rsidR="00D174AE" w:rsidRPr="004201DC"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Paragrafoelenco"/>
              <w:ind w:left="0"/>
              <w:jc w:val="center"/>
              <w:rPr>
                <w:rStyle w:val="Enfasidelicata"/>
                <w:b/>
                <w:i w:val="0"/>
                <w:iCs w:val="0"/>
                <w:szCs w:val="24"/>
              </w:rPr>
            </w:pPr>
            <w:r w:rsidRPr="00CA2679">
              <w:rPr>
                <w:b/>
                <w:bCs/>
              </w:rPr>
              <w:t>R2</w:t>
            </w:r>
          </w:p>
        </w:tc>
        <w:tc>
          <w:tcPr>
            <w:tcW w:w="4369" w:type="pct"/>
          </w:tcPr>
          <w:p w14:paraId="4735C4DF" w14:textId="052042FA" w:rsidR="00D174AE" w:rsidRPr="001E71F1"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1073"/>
            <w:commentRangeEnd w:id="1073"/>
            <w:r w:rsidRPr="00CA2679">
              <w:rPr>
                <w:rStyle w:val="Rimandocommento"/>
                <w:bCs/>
                <w:sz w:val="26"/>
              </w:rPr>
              <w:commentReference w:id="1073"/>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Queue Manager</w:t>
            </w:r>
          </w:p>
        </w:tc>
      </w:tr>
      <w:tr w:rsidR="00D174AE" w:rsidRPr="004201DC"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Paragrafoelenco"/>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Paragrafoelenco"/>
              <w:numPr>
                <w:ilvl w:val="0"/>
                <w:numId w:val="14"/>
              </w:numPr>
              <w:rPr>
                <w:bCs/>
                <w:color w:val="000000"/>
                <w:sz w:val="26"/>
                <w:shd w:val="clear" w:color="auto" w:fill="FFFFFF"/>
              </w:rPr>
            </w:pPr>
            <w:r>
              <w:rPr>
                <w:bCs/>
                <w:color w:val="000000"/>
                <w:sz w:val="26"/>
                <w:shd w:val="clear" w:color="auto" w:fill="FFFFFF"/>
              </w:rPr>
              <w:t>Location Module</w:t>
            </w:r>
          </w:p>
        </w:tc>
      </w:tr>
      <w:tr w:rsidR="00D174AE" w:rsidRPr="004201DC"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Paragrafoelenco"/>
              <w:rPr>
                <w:bCs/>
                <w:color w:val="000000"/>
                <w:sz w:val="26"/>
                <w:shd w:val="clear" w:color="auto" w:fill="FFFFFF"/>
              </w:rPr>
            </w:pPr>
          </w:p>
        </w:tc>
      </w:tr>
      <w:tr w:rsidR="00D174AE" w:rsidRPr="004201DC"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1074"/>
            <w:commentRangeEnd w:id="1074"/>
            <w:r w:rsidRPr="001E71F1">
              <w:rPr>
                <w:rStyle w:val="Rimandocommento"/>
                <w:bCs/>
                <w:sz w:val="26"/>
              </w:rPr>
              <w:commentReference w:id="1074"/>
            </w:r>
            <w:r w:rsidRPr="001E71F1">
              <w:rPr>
                <w:bCs/>
                <w:color w:val="000000"/>
                <w:sz w:val="26"/>
                <w:shd w:val="clear" w:color="auto" w:fill="FFFFFF"/>
              </w:rPr>
              <w:t xml:space="preserve">by their </w:t>
            </w:r>
            <w:commentRangeStart w:id="1075"/>
            <w:r w:rsidRPr="00634813">
              <w:rPr>
                <w:bCs/>
                <w:color w:val="000000"/>
                <w:sz w:val="26"/>
                <w:shd w:val="clear" w:color="auto" w:fill="FFFFFF"/>
              </w:rPr>
              <w:t xml:space="preserve">device </w:t>
            </w:r>
            <w:commentRangeEnd w:id="1075"/>
            <w:r w:rsidRPr="00634813">
              <w:rPr>
                <w:rStyle w:val="Rimandocommento"/>
                <w:bCs/>
              </w:rPr>
              <w:commentReference w:id="1075"/>
            </w:r>
            <w:r w:rsidRPr="00634813">
              <w:rPr>
                <w:bCs/>
                <w:color w:val="000000"/>
                <w:sz w:val="26"/>
                <w:shd w:val="clear" w:color="auto" w:fill="FFFFFF"/>
              </w:rPr>
              <w:t>unique ID</w:t>
            </w:r>
          </w:p>
        </w:tc>
      </w:tr>
      <w:tr w:rsidR="00D174AE" w:rsidRPr="004201DC"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4201DC"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1076"/>
            <w:commentRangeEnd w:id="1076"/>
            <w:r w:rsidRPr="00634813">
              <w:rPr>
                <w:rStyle w:val="Rimandocommento"/>
                <w:bCs/>
              </w:rPr>
              <w:commentReference w:id="1076"/>
            </w:r>
          </w:p>
        </w:tc>
      </w:tr>
      <w:tr w:rsidR="00D174AE" w:rsidRPr="004201DC"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4201DC"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4201DC"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4201DC"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4201DC"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4201DC"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4201DC"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4201DC"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Paragrafoelenco"/>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4201DC"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1077"/>
            <w:commentRangeEnd w:id="1077"/>
            <w:r w:rsidRPr="00634813">
              <w:rPr>
                <w:rStyle w:val="Rimandocommento"/>
                <w:bCs/>
                <w:sz w:val="26"/>
              </w:rPr>
              <w:commentReference w:id="1077"/>
            </w:r>
            <w:r w:rsidRPr="001E71F1">
              <w:rPr>
                <w:bCs/>
                <w:sz w:val="26"/>
              </w:rPr>
              <w:t xml:space="preserve"> allow the user to scan its QR code in entrance through the turnstiles</w:t>
            </w:r>
            <w:commentRangeStart w:id="1078"/>
            <w:commentRangeEnd w:id="1078"/>
            <w:r w:rsidRPr="001E71F1">
              <w:rPr>
                <w:rStyle w:val="Rimandocommento"/>
                <w:bCs/>
                <w:sz w:val="26"/>
              </w:rPr>
              <w:commentReference w:id="1078"/>
            </w:r>
          </w:p>
        </w:tc>
      </w:tr>
      <w:tr w:rsidR="00D174AE" w:rsidRPr="004201DC"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1079"/>
            <w:commentRangeEnd w:id="1079"/>
            <w:r w:rsidRPr="00634813">
              <w:rPr>
                <w:rStyle w:val="Rimandocommento"/>
                <w:bCs/>
                <w:sz w:val="26"/>
              </w:rPr>
              <w:commentReference w:id="1079"/>
            </w:r>
            <w:r w:rsidRPr="001E71F1">
              <w:rPr>
                <w:bCs/>
                <w:sz w:val="26"/>
              </w:rPr>
              <w:t xml:space="preserve"> allow the user to scan its QR code in exit through the turnstiles or cash register</w:t>
            </w:r>
          </w:p>
        </w:tc>
      </w:tr>
      <w:tr w:rsidR="00D174AE" w:rsidRPr="004201DC"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1080"/>
            <w:commentRangeEnd w:id="1080"/>
            <w:r w:rsidRPr="001E71F1">
              <w:rPr>
                <w:rStyle w:val="Rimandocommento"/>
                <w:bCs/>
                <w:sz w:val="26"/>
              </w:rPr>
              <w:commentReference w:id="1080"/>
            </w:r>
          </w:p>
        </w:tc>
      </w:tr>
      <w:tr w:rsidR="00D174AE" w:rsidRPr="004201DC"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4201DC"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Paragrafoelenco"/>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Paragrafoelenco"/>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4201DC"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1081"/>
            <w:commentRangeEnd w:id="1081"/>
            <w:r w:rsidRPr="001E71F1">
              <w:rPr>
                <w:rStyle w:val="Rimandocommento"/>
                <w:bCs/>
                <w:sz w:val="26"/>
              </w:rPr>
              <w:commentReference w:id="1081"/>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Turnstile Manager</w:t>
            </w:r>
          </w:p>
        </w:tc>
      </w:tr>
      <w:tr w:rsidR="00D174AE" w:rsidRPr="004201DC"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1082"/>
            <w:r w:rsidRPr="00634813">
              <w:rPr>
                <w:sz w:val="26"/>
              </w:rPr>
              <w:t xml:space="preserve">The system shall </w:t>
            </w:r>
            <w:r w:rsidRPr="001E71F1">
              <w:rPr>
                <w:sz w:val="26"/>
              </w:rPr>
              <w:t>send a reminder to the user when it is time for him to leave so that he can arrive at the store in time</w:t>
            </w:r>
            <w:commentRangeStart w:id="1083"/>
            <w:commentRangeEnd w:id="1083"/>
            <w:r w:rsidRPr="001E71F1">
              <w:rPr>
                <w:rStyle w:val="Rimandocommento"/>
              </w:rPr>
              <w:commentReference w:id="1083"/>
            </w:r>
            <w:commentRangeEnd w:id="1082"/>
            <w:r w:rsidRPr="001E71F1">
              <w:rPr>
                <w:rStyle w:val="Rimandocommento"/>
              </w:rPr>
              <w:commentReference w:id="1082"/>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Paragrafoelenco"/>
              <w:numPr>
                <w:ilvl w:val="0"/>
                <w:numId w:val="19"/>
              </w:numPr>
              <w:rPr>
                <w:bCs/>
                <w:color w:val="000000"/>
                <w:sz w:val="26"/>
                <w:shd w:val="clear" w:color="auto" w:fill="FFFFFF"/>
              </w:rPr>
            </w:pPr>
            <w:ins w:id="1084"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4201DC"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Paragrafoelenco"/>
              <w:numPr>
                <w:ilvl w:val="0"/>
                <w:numId w:val="19"/>
              </w:numPr>
              <w:rPr>
                <w:bCs/>
                <w:color w:val="000000"/>
                <w:sz w:val="26"/>
                <w:shd w:val="clear" w:color="auto" w:fill="FFFFFF"/>
              </w:rPr>
            </w:pPr>
            <w:ins w:id="1085"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Paragrafoelenco"/>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4201DC"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4201DC"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Paragrafoelenco"/>
              <w:numPr>
                <w:ilvl w:val="0"/>
                <w:numId w:val="20"/>
              </w:numPr>
              <w:rPr>
                <w:bCs/>
                <w:sz w:val="26"/>
              </w:rPr>
            </w:pPr>
            <w:r>
              <w:rPr>
                <w:bCs/>
                <w:sz w:val="26"/>
              </w:rPr>
              <w:t>Queue Manager: Optimizer Module</w:t>
            </w:r>
          </w:p>
        </w:tc>
      </w:tr>
      <w:tr w:rsidR="00D174AE" w:rsidRPr="004201DC"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4201DC"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Paragrafoelenco"/>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4201DC"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4201DC"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Paragrafoelenco"/>
              <w:numPr>
                <w:ilvl w:val="0"/>
                <w:numId w:val="20"/>
              </w:numPr>
              <w:rPr>
                <w:bCs/>
                <w:sz w:val="26"/>
              </w:rPr>
            </w:pPr>
            <w:r>
              <w:rPr>
                <w:bCs/>
                <w:sz w:val="26"/>
              </w:rPr>
              <w:t>Market Manager: Influx Module</w:t>
            </w:r>
          </w:p>
          <w:p w14:paraId="0C823D59" w14:textId="03F1CA54" w:rsidR="00D174AE" w:rsidRPr="00634813" w:rsidRDefault="00D174AE" w:rsidP="00634813">
            <w:pPr>
              <w:pStyle w:val="Paragrafoelenco"/>
              <w:numPr>
                <w:ilvl w:val="0"/>
                <w:numId w:val="20"/>
              </w:numPr>
              <w:rPr>
                <w:bCs/>
                <w:sz w:val="26"/>
              </w:rPr>
            </w:pPr>
            <w:r>
              <w:rPr>
                <w:bCs/>
                <w:sz w:val="26"/>
              </w:rPr>
              <w:t>Web Server</w:t>
            </w:r>
          </w:p>
        </w:tc>
      </w:tr>
      <w:tr w:rsidR="00D174AE" w:rsidRPr="004201DC"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4201DC"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4201DC"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4201DC"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Paragrafoelenco"/>
              <w:numPr>
                <w:ilvl w:val="0"/>
                <w:numId w:val="21"/>
              </w:numPr>
              <w:rPr>
                <w:ins w:id="1086" w:author="Cristian Sbrolli" w:date="2021-01-04T00:22:00Z"/>
                <w:bCs/>
                <w:sz w:val="26"/>
              </w:rPr>
            </w:pPr>
            <w:r>
              <w:rPr>
                <w:bCs/>
                <w:sz w:val="26"/>
              </w:rPr>
              <w:t>Market Manager: Market Info Manager</w:t>
            </w:r>
          </w:p>
          <w:p w14:paraId="0430E8A2" w14:textId="284728AA" w:rsidR="00D53EA4" w:rsidRPr="00634813" w:rsidRDefault="00D53EA4" w:rsidP="00634813">
            <w:pPr>
              <w:pStyle w:val="Paragrafoelenco"/>
              <w:numPr>
                <w:ilvl w:val="0"/>
                <w:numId w:val="21"/>
              </w:numPr>
              <w:rPr>
                <w:bCs/>
                <w:sz w:val="26"/>
              </w:rPr>
            </w:pPr>
            <w:ins w:id="1087"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1088"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pPr>
        <w:jc w:val="center"/>
        <w:rPr>
          <w:ins w:id="1089" w:author="Cristian Sbrolli" w:date="2021-01-03T22:56:00Z"/>
          <w:lang w:val="en-GB"/>
        </w:rPr>
        <w:pPrChange w:id="1090" w:author="Cristian Sbrolli" w:date="2021-01-04T00:30:00Z">
          <w:pPr>
            <w:jc w:val="both"/>
          </w:pPr>
        </w:pPrChange>
      </w:pPr>
      <w:ins w:id="1091" w:author="Cristian Sbrolli" w:date="2021-01-04T00:30:00Z">
        <w:r w:rsidRPr="00E84E6D">
          <w:rPr>
            <w:rFonts w:ascii="Bell MT" w:hAnsi="Bell MT"/>
            <w:i/>
            <w:iCs/>
            <w:sz w:val="32"/>
            <w:szCs w:val="32"/>
            <w:u w:val="single"/>
            <w:lang w:val="en-GB"/>
            <w:rPrChange w:id="1092" w:author="Cristian Sbrolli" w:date="2021-01-04T00:30:00Z">
              <w:rPr>
                <w:rFonts w:ascii="Bell MT" w:hAnsi="Bell MT"/>
                <w:i/>
                <w:iCs/>
                <w:sz w:val="32"/>
                <w:szCs w:val="32"/>
                <w:lang w:val="en-GB"/>
              </w:rPr>
            </w:rPrChange>
          </w:rPr>
          <w:t>Traceability</w:t>
        </w:r>
      </w:ins>
      <w:ins w:id="1093" w:author="Cristian Sbrolli" w:date="2021-01-04T00:29:00Z">
        <w:r w:rsidRPr="00E84E6D">
          <w:rPr>
            <w:rFonts w:ascii="Bell MT" w:hAnsi="Bell MT"/>
            <w:i/>
            <w:iCs/>
            <w:sz w:val="32"/>
            <w:szCs w:val="32"/>
            <w:u w:val="single"/>
            <w:lang w:val="en-GB"/>
            <w:rPrChange w:id="1094" w:author="Cristian Sbrolli" w:date="2021-01-04T00:30: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1095"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1096">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1097" w:author="Cristian Sbrolli" w:date="2021-01-04T00:03:00Z"/>
          <w:trPrChange w:id="1098" w:author="Cristian Sbrolli" w:date="2021-01-04T00:29:00Z">
            <w:trPr>
              <w:gridAfter w:val="0"/>
            </w:trPr>
          </w:trPrChange>
        </w:trPr>
        <w:tc>
          <w:tcPr>
            <w:tcW w:w="0" w:type="auto"/>
            <w:shd w:val="clear" w:color="auto" w:fill="595959" w:themeFill="text1" w:themeFillTint="A6"/>
            <w:tcPrChange w:id="1099" w:author="Cristian Sbrolli" w:date="2021-01-04T00:29:00Z">
              <w:tcPr>
                <w:tcW w:w="0" w:type="auto"/>
                <w:shd w:val="clear" w:color="auto" w:fill="C00000"/>
              </w:tcPr>
            </w:tcPrChange>
          </w:tcPr>
          <w:p w14:paraId="0C90B8A6" w14:textId="551B8028" w:rsidR="00C86CCE" w:rsidRPr="00C86CCE" w:rsidRDefault="00C86CCE">
            <w:pPr>
              <w:jc w:val="center"/>
              <w:rPr>
                <w:ins w:id="1100" w:author="Cristian Sbrolli" w:date="2021-01-04T00:03:00Z"/>
                <w:sz w:val="28"/>
                <w:szCs w:val="28"/>
                <w:lang w:val="en-GB"/>
                <w:rPrChange w:id="1101" w:author="Cristian Sbrolli" w:date="2021-01-04T00:14:00Z">
                  <w:rPr>
                    <w:ins w:id="1102" w:author="Cristian Sbrolli" w:date="2021-01-04T00:03:00Z"/>
                    <w:lang w:val="en-GB"/>
                  </w:rPr>
                </w:rPrChange>
              </w:rPr>
              <w:pPrChange w:id="1103" w:author="Etion Pinari" w:date="2021-01-04T00:14:00Z">
                <w:pPr>
                  <w:framePr w:hSpace="180" w:wrap="around" w:vAnchor="text" w:hAnchor="margin" w:y="66"/>
                </w:pPr>
              </w:pPrChange>
            </w:pPr>
          </w:p>
        </w:tc>
        <w:tc>
          <w:tcPr>
            <w:tcW w:w="0" w:type="auto"/>
            <w:shd w:val="clear" w:color="auto" w:fill="9CC2E5" w:themeFill="accent1" w:themeFillTint="99"/>
            <w:tcPrChange w:id="1104" w:author="Cristian Sbrolli" w:date="2021-01-04T00:29:00Z">
              <w:tcPr>
                <w:tcW w:w="0" w:type="auto"/>
                <w:gridSpan w:val="2"/>
              </w:tcPr>
            </w:tcPrChange>
          </w:tcPr>
          <w:p w14:paraId="4C6F0D08" w14:textId="5ACAB60E" w:rsidR="00C86CCE" w:rsidRPr="00C86CCE" w:rsidRDefault="00C86CCE">
            <w:pPr>
              <w:jc w:val="center"/>
              <w:rPr>
                <w:ins w:id="1105" w:author="Cristian Sbrolli" w:date="2021-01-04T00:03:00Z"/>
                <w:sz w:val="28"/>
                <w:szCs w:val="28"/>
                <w:lang w:val="en-GB"/>
                <w:rPrChange w:id="1106" w:author="Cristian Sbrolli" w:date="2021-01-04T00:14:00Z">
                  <w:rPr>
                    <w:ins w:id="1107" w:author="Cristian Sbrolli" w:date="2021-01-04T00:03:00Z"/>
                    <w:lang w:val="en-GB"/>
                  </w:rPr>
                </w:rPrChange>
              </w:rPr>
              <w:pPrChange w:id="1108" w:author="Etion Pinari" w:date="2021-01-04T00:14:00Z">
                <w:pPr>
                  <w:framePr w:hSpace="180" w:wrap="around" w:vAnchor="text" w:hAnchor="margin" w:y="66"/>
                </w:pPr>
              </w:pPrChange>
            </w:pPr>
            <w:ins w:id="1109" w:author="Cristian Sbrolli" w:date="2021-01-04T00:08:00Z">
              <w:r w:rsidRPr="00C86CCE">
                <w:rPr>
                  <w:sz w:val="28"/>
                  <w:szCs w:val="28"/>
                  <w:lang w:val="en-GB"/>
                  <w:rPrChange w:id="1110" w:author="Cristian Sbrolli" w:date="2021-01-04T00:14:00Z">
                    <w:rPr>
                      <w:lang w:val="en-GB"/>
                    </w:rPr>
                  </w:rPrChange>
                </w:rPr>
                <w:t>MM</w:t>
              </w:r>
            </w:ins>
          </w:p>
        </w:tc>
        <w:tc>
          <w:tcPr>
            <w:tcW w:w="0" w:type="auto"/>
            <w:shd w:val="clear" w:color="auto" w:fill="9CC2E5" w:themeFill="accent1" w:themeFillTint="99"/>
            <w:tcPrChange w:id="1111" w:author="Cristian Sbrolli" w:date="2021-01-04T00:29:00Z">
              <w:tcPr>
                <w:tcW w:w="0" w:type="auto"/>
                <w:gridSpan w:val="2"/>
              </w:tcPr>
            </w:tcPrChange>
          </w:tcPr>
          <w:p w14:paraId="5B53C00D" w14:textId="1B00B43B" w:rsidR="00C86CCE" w:rsidRPr="00C86CCE" w:rsidRDefault="00C86CCE">
            <w:pPr>
              <w:jc w:val="center"/>
              <w:rPr>
                <w:ins w:id="1112" w:author="Cristian Sbrolli" w:date="2021-01-04T00:03:00Z"/>
                <w:sz w:val="28"/>
                <w:szCs w:val="28"/>
                <w:rPrChange w:id="1113" w:author="Cristian Sbrolli" w:date="2021-01-04T00:14:00Z">
                  <w:rPr>
                    <w:ins w:id="1114" w:author="Cristian Sbrolli" w:date="2021-01-04T00:03:00Z"/>
                  </w:rPr>
                </w:rPrChange>
              </w:rPr>
              <w:pPrChange w:id="1115" w:author="Etion Pinari" w:date="2021-01-04T00:14:00Z">
                <w:pPr>
                  <w:framePr w:hSpace="180" w:wrap="around" w:vAnchor="text" w:hAnchor="margin" w:y="66"/>
                </w:pPr>
              </w:pPrChange>
            </w:pPr>
            <w:ins w:id="1116" w:author="Cristian Sbrolli" w:date="2021-01-04T00:08:00Z">
              <w:r w:rsidRPr="00C86CCE">
                <w:rPr>
                  <w:sz w:val="28"/>
                  <w:szCs w:val="28"/>
                  <w:rPrChange w:id="1117" w:author="Cristian Sbrolli" w:date="2021-01-04T00:14:00Z">
                    <w:rPr/>
                  </w:rPrChange>
                </w:rPr>
                <w:t>WS</w:t>
              </w:r>
            </w:ins>
          </w:p>
        </w:tc>
        <w:tc>
          <w:tcPr>
            <w:tcW w:w="0" w:type="auto"/>
            <w:shd w:val="clear" w:color="auto" w:fill="9CC2E5" w:themeFill="accent1" w:themeFillTint="99"/>
            <w:tcPrChange w:id="1118" w:author="Cristian Sbrolli" w:date="2021-01-04T00:29:00Z">
              <w:tcPr>
                <w:tcW w:w="0" w:type="auto"/>
                <w:gridSpan w:val="2"/>
              </w:tcPr>
            </w:tcPrChange>
          </w:tcPr>
          <w:p w14:paraId="36FB8BE3" w14:textId="744BF00C" w:rsidR="00C86CCE" w:rsidRPr="00C86CCE" w:rsidRDefault="00C86CCE">
            <w:pPr>
              <w:jc w:val="center"/>
              <w:rPr>
                <w:ins w:id="1119" w:author="Cristian Sbrolli" w:date="2021-01-04T00:03:00Z"/>
                <w:sz w:val="28"/>
                <w:szCs w:val="28"/>
                <w:rPrChange w:id="1120" w:author="Cristian Sbrolli" w:date="2021-01-04T00:14:00Z">
                  <w:rPr>
                    <w:ins w:id="1121" w:author="Cristian Sbrolli" w:date="2021-01-04T00:03:00Z"/>
                  </w:rPr>
                </w:rPrChange>
              </w:rPr>
              <w:pPrChange w:id="1122" w:author="Etion Pinari" w:date="2021-01-04T00:14:00Z">
                <w:pPr>
                  <w:framePr w:hSpace="180" w:wrap="around" w:vAnchor="text" w:hAnchor="margin" w:y="66"/>
                </w:pPr>
              </w:pPrChange>
            </w:pPr>
            <w:ins w:id="1123" w:author="Cristian Sbrolli" w:date="2021-01-04T00:10:00Z">
              <w:r w:rsidRPr="00C86CCE">
                <w:rPr>
                  <w:i/>
                  <w:iCs/>
                  <w:sz w:val="28"/>
                  <w:szCs w:val="28"/>
                  <w:lang w:val="en-GB"/>
                </w:rPr>
                <w:t>MMM</w:t>
              </w:r>
            </w:ins>
          </w:p>
        </w:tc>
        <w:tc>
          <w:tcPr>
            <w:tcW w:w="0" w:type="auto"/>
            <w:shd w:val="clear" w:color="auto" w:fill="9CC2E5" w:themeFill="accent1" w:themeFillTint="99"/>
            <w:tcPrChange w:id="1124" w:author="Cristian Sbrolli" w:date="2021-01-04T00:29:00Z">
              <w:tcPr>
                <w:tcW w:w="0" w:type="auto"/>
              </w:tcPr>
            </w:tcPrChange>
          </w:tcPr>
          <w:p w14:paraId="591B57DF" w14:textId="4276E7A3" w:rsidR="00C86CCE" w:rsidRPr="00C86CCE" w:rsidRDefault="00C86CCE">
            <w:pPr>
              <w:jc w:val="center"/>
              <w:rPr>
                <w:ins w:id="1125" w:author="Cristian Sbrolli" w:date="2021-01-04T00:10:00Z"/>
                <w:sz w:val="28"/>
                <w:szCs w:val="28"/>
                <w:rPrChange w:id="1126" w:author="Cristian Sbrolli" w:date="2021-01-04T00:14:00Z">
                  <w:rPr>
                    <w:ins w:id="1127" w:author="Cristian Sbrolli" w:date="2021-01-04T00:10:00Z"/>
                  </w:rPr>
                </w:rPrChange>
              </w:rPr>
              <w:pPrChange w:id="1128" w:author="Etion Pinari" w:date="2021-01-04T00:14:00Z">
                <w:pPr>
                  <w:framePr w:hSpace="180" w:wrap="around" w:vAnchor="text" w:hAnchor="margin" w:y="66"/>
                </w:pPr>
              </w:pPrChange>
            </w:pPr>
            <w:ins w:id="1129" w:author="Cristian Sbrolli" w:date="2021-01-04T00:10:00Z">
              <w:r w:rsidRPr="00C86CCE">
                <w:rPr>
                  <w:i/>
                  <w:iCs/>
                  <w:sz w:val="28"/>
                  <w:szCs w:val="28"/>
                  <w:lang w:val="en-GB"/>
                </w:rPr>
                <w:t>TM</w:t>
              </w:r>
            </w:ins>
          </w:p>
        </w:tc>
        <w:tc>
          <w:tcPr>
            <w:tcW w:w="0" w:type="auto"/>
            <w:shd w:val="clear" w:color="auto" w:fill="9CC2E5" w:themeFill="accent1" w:themeFillTint="99"/>
            <w:tcPrChange w:id="1130" w:author="Cristian Sbrolli" w:date="2021-01-04T00:29:00Z">
              <w:tcPr>
                <w:tcW w:w="0" w:type="auto"/>
                <w:gridSpan w:val="2"/>
              </w:tcPr>
            </w:tcPrChange>
          </w:tcPr>
          <w:p w14:paraId="6B326325" w14:textId="5DD58F54" w:rsidR="00C86CCE" w:rsidRPr="00C86CCE" w:rsidRDefault="00C86CCE">
            <w:pPr>
              <w:jc w:val="center"/>
              <w:rPr>
                <w:ins w:id="1131" w:author="Cristian Sbrolli" w:date="2021-01-04T00:03:00Z"/>
                <w:sz w:val="28"/>
                <w:szCs w:val="28"/>
                <w:rPrChange w:id="1132" w:author="Cristian Sbrolli" w:date="2021-01-04T00:14:00Z">
                  <w:rPr>
                    <w:ins w:id="1133" w:author="Cristian Sbrolli" w:date="2021-01-04T00:03:00Z"/>
                  </w:rPr>
                </w:rPrChange>
              </w:rPr>
              <w:pPrChange w:id="1134" w:author="Etion Pinari" w:date="2021-01-04T00:14:00Z">
                <w:pPr>
                  <w:framePr w:hSpace="180" w:wrap="around" w:vAnchor="text" w:hAnchor="margin" w:y="66"/>
                </w:pPr>
              </w:pPrChange>
            </w:pPr>
            <w:ins w:id="1135" w:author="Cristian Sbrolli" w:date="2021-01-04T00:11:00Z">
              <w:r w:rsidRPr="00C86CCE">
                <w:rPr>
                  <w:i/>
                  <w:iCs/>
                  <w:sz w:val="28"/>
                  <w:szCs w:val="28"/>
                  <w:lang w:val="en-GB"/>
                </w:rPr>
                <w:t>AM</w:t>
              </w:r>
            </w:ins>
          </w:p>
        </w:tc>
        <w:tc>
          <w:tcPr>
            <w:tcW w:w="0" w:type="auto"/>
            <w:shd w:val="clear" w:color="auto" w:fill="9CC2E5" w:themeFill="accent1" w:themeFillTint="99"/>
            <w:tcPrChange w:id="1136" w:author="Cristian Sbrolli" w:date="2021-01-04T00:29:00Z">
              <w:tcPr>
                <w:tcW w:w="0" w:type="auto"/>
                <w:gridSpan w:val="2"/>
              </w:tcPr>
            </w:tcPrChange>
          </w:tcPr>
          <w:p w14:paraId="071280ED" w14:textId="7DC30E9E" w:rsidR="00C86CCE" w:rsidRPr="00C86CCE" w:rsidRDefault="00C86CCE">
            <w:pPr>
              <w:jc w:val="center"/>
              <w:rPr>
                <w:ins w:id="1137" w:author="Cristian Sbrolli" w:date="2021-01-04T00:03:00Z"/>
                <w:sz w:val="28"/>
                <w:szCs w:val="28"/>
                <w:rPrChange w:id="1138" w:author="Cristian Sbrolli" w:date="2021-01-04T00:14:00Z">
                  <w:rPr>
                    <w:ins w:id="1139" w:author="Cristian Sbrolli" w:date="2021-01-04T00:03:00Z"/>
                  </w:rPr>
                </w:rPrChange>
              </w:rPr>
              <w:pPrChange w:id="1140" w:author="Etion Pinari" w:date="2021-01-04T00:14:00Z">
                <w:pPr>
                  <w:framePr w:hSpace="180" w:wrap="around" w:vAnchor="text" w:hAnchor="margin" w:y="66"/>
                </w:pPr>
              </w:pPrChange>
            </w:pPr>
            <w:ins w:id="1141" w:author="Cristian Sbrolli" w:date="2021-01-04T00:11:00Z">
              <w:r w:rsidRPr="00C86CCE">
                <w:rPr>
                  <w:i/>
                  <w:iCs/>
                  <w:sz w:val="28"/>
                  <w:szCs w:val="28"/>
                  <w:lang w:val="en-GB"/>
                </w:rPr>
                <w:t>RM</w:t>
              </w:r>
            </w:ins>
          </w:p>
        </w:tc>
        <w:tc>
          <w:tcPr>
            <w:tcW w:w="0" w:type="auto"/>
            <w:shd w:val="clear" w:color="auto" w:fill="9CC2E5" w:themeFill="accent1" w:themeFillTint="99"/>
            <w:tcPrChange w:id="1142" w:author="Cristian Sbrolli" w:date="2021-01-04T00:29:00Z">
              <w:tcPr>
                <w:tcW w:w="0" w:type="auto"/>
              </w:tcPr>
            </w:tcPrChange>
          </w:tcPr>
          <w:p w14:paraId="6BE8A896" w14:textId="23F02717" w:rsidR="00C86CCE" w:rsidRPr="00C86CCE" w:rsidRDefault="00C86CCE">
            <w:pPr>
              <w:jc w:val="center"/>
              <w:rPr>
                <w:ins w:id="1143" w:author="Cristian Sbrolli" w:date="2021-01-04T00:03:00Z"/>
                <w:sz w:val="28"/>
                <w:szCs w:val="28"/>
                <w:rPrChange w:id="1144" w:author="Cristian Sbrolli" w:date="2021-01-04T00:14:00Z">
                  <w:rPr>
                    <w:ins w:id="1145" w:author="Cristian Sbrolli" w:date="2021-01-04T00:03:00Z"/>
                  </w:rPr>
                </w:rPrChange>
              </w:rPr>
              <w:pPrChange w:id="1146" w:author="Etion Pinari" w:date="2021-01-04T00:14:00Z">
                <w:pPr>
                  <w:framePr w:hSpace="180" w:wrap="around" w:vAnchor="text" w:hAnchor="margin" w:y="66"/>
                </w:pPr>
              </w:pPrChange>
            </w:pPr>
            <w:ins w:id="1147" w:author="Cristian Sbrolli" w:date="2021-01-04T00:11:00Z">
              <w:r w:rsidRPr="00C86CCE">
                <w:rPr>
                  <w:i/>
                  <w:iCs/>
                  <w:sz w:val="28"/>
                  <w:szCs w:val="28"/>
                  <w:lang w:val="en-GB"/>
                </w:rPr>
                <w:t>NM</w:t>
              </w:r>
            </w:ins>
          </w:p>
        </w:tc>
        <w:tc>
          <w:tcPr>
            <w:tcW w:w="0" w:type="auto"/>
            <w:shd w:val="clear" w:color="auto" w:fill="9CC2E5" w:themeFill="accent1" w:themeFillTint="99"/>
            <w:tcPrChange w:id="1148" w:author="Cristian Sbrolli" w:date="2021-01-04T00:29:00Z">
              <w:tcPr>
                <w:tcW w:w="0" w:type="auto"/>
                <w:gridSpan w:val="2"/>
              </w:tcPr>
            </w:tcPrChange>
          </w:tcPr>
          <w:p w14:paraId="57986DF0" w14:textId="252CBF0F" w:rsidR="00C86CCE" w:rsidRPr="00C86CCE" w:rsidRDefault="00C86CCE">
            <w:pPr>
              <w:jc w:val="center"/>
              <w:rPr>
                <w:ins w:id="1149" w:author="Cristian Sbrolli" w:date="2021-01-04T00:03:00Z"/>
                <w:sz w:val="28"/>
                <w:szCs w:val="28"/>
                <w:rPrChange w:id="1150" w:author="Cristian Sbrolli" w:date="2021-01-04T00:14:00Z">
                  <w:rPr>
                    <w:ins w:id="1151" w:author="Cristian Sbrolli" w:date="2021-01-04T00:03:00Z"/>
                  </w:rPr>
                </w:rPrChange>
              </w:rPr>
              <w:pPrChange w:id="1152" w:author="Etion Pinari" w:date="2021-01-04T00:14:00Z">
                <w:pPr>
                  <w:framePr w:hSpace="180" w:wrap="around" w:vAnchor="text" w:hAnchor="margin" w:y="66"/>
                </w:pPr>
              </w:pPrChange>
            </w:pPr>
            <w:ins w:id="1153" w:author="Cristian Sbrolli" w:date="2021-01-04T00:11:00Z">
              <w:r w:rsidRPr="00C86CCE">
                <w:rPr>
                  <w:i/>
                  <w:iCs/>
                  <w:sz w:val="28"/>
                  <w:szCs w:val="28"/>
                  <w:lang w:val="en-GB"/>
                </w:rPr>
                <w:t>QM</w:t>
              </w:r>
            </w:ins>
          </w:p>
        </w:tc>
        <w:tc>
          <w:tcPr>
            <w:tcW w:w="0" w:type="auto"/>
            <w:shd w:val="clear" w:color="auto" w:fill="9CC2E5" w:themeFill="accent1" w:themeFillTint="99"/>
            <w:tcPrChange w:id="1154" w:author="Cristian Sbrolli" w:date="2021-01-04T00:29:00Z">
              <w:tcPr>
                <w:tcW w:w="0" w:type="auto"/>
                <w:gridSpan w:val="2"/>
              </w:tcPr>
            </w:tcPrChange>
          </w:tcPr>
          <w:p w14:paraId="0DBE7C50" w14:textId="0598F141" w:rsidR="00C86CCE" w:rsidRPr="00C86CCE" w:rsidRDefault="00C86CCE">
            <w:pPr>
              <w:jc w:val="center"/>
              <w:rPr>
                <w:ins w:id="1155" w:author="Cristian Sbrolli" w:date="2021-01-04T00:03:00Z"/>
                <w:sz w:val="28"/>
                <w:szCs w:val="28"/>
                <w:rPrChange w:id="1156" w:author="Cristian Sbrolli" w:date="2021-01-04T00:14:00Z">
                  <w:rPr>
                    <w:ins w:id="1157" w:author="Cristian Sbrolli" w:date="2021-01-04T00:03:00Z"/>
                  </w:rPr>
                </w:rPrChange>
              </w:rPr>
              <w:pPrChange w:id="1158" w:author="Etion Pinari" w:date="2021-01-04T00:14:00Z">
                <w:pPr>
                  <w:framePr w:hSpace="180" w:wrap="around" w:vAnchor="text" w:hAnchor="margin" w:y="66"/>
                </w:pPr>
              </w:pPrChange>
            </w:pPr>
            <w:ins w:id="1159" w:author="Cristian Sbrolli" w:date="2021-01-04T00:11:00Z">
              <w:r w:rsidRPr="00C86CCE">
                <w:rPr>
                  <w:i/>
                  <w:iCs/>
                  <w:sz w:val="28"/>
                  <w:szCs w:val="28"/>
                  <w:lang w:val="en-GB"/>
                </w:rPr>
                <w:t>LM</w:t>
              </w:r>
            </w:ins>
          </w:p>
        </w:tc>
      </w:tr>
      <w:tr w:rsidR="00E84E6D" w14:paraId="66CE3D6C" w14:textId="77777777" w:rsidTr="00E84E6D">
        <w:trPr>
          <w:ins w:id="1160" w:author="Cristian Sbrolli" w:date="2021-01-04T00:03:00Z"/>
          <w:trPrChange w:id="1161" w:author="Cristian Sbrolli" w:date="2021-01-04T00:28:00Z">
            <w:trPr>
              <w:gridAfter w:val="0"/>
            </w:trPr>
          </w:trPrChange>
        </w:trPr>
        <w:tc>
          <w:tcPr>
            <w:tcW w:w="0" w:type="auto"/>
            <w:shd w:val="clear" w:color="auto" w:fill="F4B083" w:themeFill="accent2" w:themeFillTint="99"/>
            <w:tcPrChange w:id="1162" w:author="Cristian Sbrolli" w:date="2021-01-04T00:28:00Z">
              <w:tcPr>
                <w:tcW w:w="0" w:type="auto"/>
              </w:tcPr>
            </w:tcPrChange>
          </w:tcPr>
          <w:p w14:paraId="0AAE173A" w14:textId="36F8C68A" w:rsidR="00C86CCE" w:rsidRPr="00C86CCE" w:rsidRDefault="00C86CCE">
            <w:pPr>
              <w:jc w:val="center"/>
              <w:rPr>
                <w:ins w:id="1163" w:author="Cristian Sbrolli" w:date="2021-01-04T00:03:00Z"/>
                <w:sz w:val="28"/>
                <w:szCs w:val="28"/>
                <w:lang w:val="en-GB"/>
                <w:rPrChange w:id="1164" w:author="Cristian Sbrolli" w:date="2021-01-04T00:14:00Z">
                  <w:rPr>
                    <w:ins w:id="1165" w:author="Cristian Sbrolli" w:date="2021-01-04T00:03:00Z"/>
                    <w:lang w:val="en-GB"/>
                  </w:rPr>
                </w:rPrChange>
              </w:rPr>
              <w:pPrChange w:id="1166" w:author="Etion Pinari" w:date="2021-01-04T00:14:00Z">
                <w:pPr>
                  <w:framePr w:hSpace="180" w:wrap="around" w:vAnchor="text" w:hAnchor="margin" w:y="66"/>
                </w:pPr>
              </w:pPrChange>
            </w:pPr>
            <w:ins w:id="1167" w:author="Cristian Sbrolli" w:date="2021-01-04T00:04:00Z">
              <w:r w:rsidRPr="00C86CCE">
                <w:rPr>
                  <w:sz w:val="28"/>
                  <w:szCs w:val="28"/>
                  <w:lang w:val="en-GB"/>
                  <w:rPrChange w:id="1168" w:author="Cristian Sbrolli" w:date="2021-01-04T00:14:00Z">
                    <w:rPr>
                      <w:lang w:val="en-GB"/>
                    </w:rPr>
                  </w:rPrChange>
                </w:rPr>
                <w:t>R1</w:t>
              </w:r>
            </w:ins>
          </w:p>
        </w:tc>
        <w:tc>
          <w:tcPr>
            <w:tcW w:w="0" w:type="auto"/>
            <w:tcPrChange w:id="1169" w:author="Cristian Sbrolli" w:date="2021-01-04T00:28:00Z">
              <w:tcPr>
                <w:tcW w:w="0" w:type="auto"/>
                <w:gridSpan w:val="2"/>
              </w:tcPr>
            </w:tcPrChange>
          </w:tcPr>
          <w:p w14:paraId="766BD374" w14:textId="27087646" w:rsidR="00C86CCE" w:rsidRPr="00C86CCE" w:rsidRDefault="00C86CCE">
            <w:pPr>
              <w:jc w:val="center"/>
              <w:rPr>
                <w:ins w:id="1170" w:author="Cristian Sbrolli" w:date="2021-01-04T00:03:00Z"/>
                <w:sz w:val="28"/>
                <w:szCs w:val="28"/>
                <w:lang w:val="en-GB"/>
                <w:rPrChange w:id="1171" w:author="Cristian Sbrolli" w:date="2021-01-04T00:14:00Z">
                  <w:rPr>
                    <w:ins w:id="1172" w:author="Cristian Sbrolli" w:date="2021-01-04T00:03:00Z"/>
                  </w:rPr>
                </w:rPrChange>
              </w:rPr>
              <w:pPrChange w:id="1173" w:author="Etion Pinari" w:date="2021-01-04T00:14:00Z">
                <w:pPr>
                  <w:framePr w:hSpace="180" w:wrap="around" w:vAnchor="text" w:hAnchor="margin" w:y="66"/>
                </w:pPr>
              </w:pPrChange>
            </w:pPr>
          </w:p>
        </w:tc>
        <w:tc>
          <w:tcPr>
            <w:tcW w:w="0" w:type="auto"/>
            <w:tcPrChange w:id="1174" w:author="Cristian Sbrolli" w:date="2021-01-04T00:28:00Z">
              <w:tcPr>
                <w:tcW w:w="0" w:type="auto"/>
                <w:gridSpan w:val="2"/>
              </w:tcPr>
            </w:tcPrChange>
          </w:tcPr>
          <w:p w14:paraId="219BFE41" w14:textId="77777777" w:rsidR="00C86CCE" w:rsidRPr="00C86CCE" w:rsidRDefault="00C86CCE">
            <w:pPr>
              <w:jc w:val="center"/>
              <w:rPr>
                <w:ins w:id="1175" w:author="Cristian Sbrolli" w:date="2021-01-04T00:03:00Z"/>
                <w:sz w:val="28"/>
                <w:szCs w:val="28"/>
                <w:rPrChange w:id="1176" w:author="Cristian Sbrolli" w:date="2021-01-04T00:14:00Z">
                  <w:rPr>
                    <w:ins w:id="1177" w:author="Cristian Sbrolli" w:date="2021-01-04T00:03:00Z"/>
                  </w:rPr>
                </w:rPrChange>
              </w:rPr>
              <w:pPrChange w:id="1178" w:author="Etion Pinari" w:date="2021-01-04T00:14:00Z">
                <w:pPr>
                  <w:framePr w:hSpace="180" w:wrap="around" w:vAnchor="text" w:hAnchor="margin" w:y="66"/>
                </w:pPr>
              </w:pPrChange>
            </w:pPr>
          </w:p>
        </w:tc>
        <w:tc>
          <w:tcPr>
            <w:tcW w:w="0" w:type="auto"/>
            <w:tcPrChange w:id="1179" w:author="Cristian Sbrolli" w:date="2021-01-04T00:28:00Z">
              <w:tcPr>
                <w:tcW w:w="0" w:type="auto"/>
                <w:gridSpan w:val="2"/>
              </w:tcPr>
            </w:tcPrChange>
          </w:tcPr>
          <w:p w14:paraId="7875D9DA" w14:textId="2B5622D3" w:rsidR="00C86CCE" w:rsidRPr="00C86CCE" w:rsidRDefault="00C86CCE">
            <w:pPr>
              <w:jc w:val="center"/>
              <w:rPr>
                <w:ins w:id="1180" w:author="Cristian Sbrolli" w:date="2021-01-04T00:03:00Z"/>
                <w:sz w:val="28"/>
                <w:szCs w:val="28"/>
                <w:rPrChange w:id="1181" w:author="Cristian Sbrolli" w:date="2021-01-04T00:14:00Z">
                  <w:rPr>
                    <w:ins w:id="1182" w:author="Cristian Sbrolli" w:date="2021-01-04T00:03:00Z"/>
                  </w:rPr>
                </w:rPrChange>
              </w:rPr>
              <w:pPrChange w:id="1183" w:author="Etion Pinari" w:date="2021-01-04T00:14:00Z">
                <w:pPr>
                  <w:framePr w:hSpace="180" w:wrap="around" w:vAnchor="text" w:hAnchor="margin" w:y="66"/>
                </w:pPr>
              </w:pPrChange>
            </w:pPr>
            <w:ins w:id="1184" w:author="Cristian Sbrolli" w:date="2021-01-04T00:15:00Z">
              <w:r w:rsidRPr="00024500">
                <w:rPr>
                  <w:b/>
                  <w:bCs/>
                  <w:sz w:val="28"/>
                  <w:szCs w:val="28"/>
                </w:rPr>
                <w:t>×</w:t>
              </w:r>
            </w:ins>
          </w:p>
        </w:tc>
        <w:tc>
          <w:tcPr>
            <w:tcW w:w="0" w:type="auto"/>
            <w:tcPrChange w:id="1185" w:author="Cristian Sbrolli" w:date="2021-01-04T00:28:00Z">
              <w:tcPr>
                <w:tcW w:w="0" w:type="auto"/>
              </w:tcPr>
            </w:tcPrChange>
          </w:tcPr>
          <w:p w14:paraId="686498C1" w14:textId="77777777" w:rsidR="00C86CCE" w:rsidRPr="00C86CCE" w:rsidRDefault="00C86CCE">
            <w:pPr>
              <w:jc w:val="center"/>
              <w:rPr>
                <w:ins w:id="1186" w:author="Cristian Sbrolli" w:date="2021-01-04T00:10:00Z"/>
                <w:sz w:val="28"/>
                <w:szCs w:val="28"/>
                <w:rPrChange w:id="1187" w:author="Cristian Sbrolli" w:date="2021-01-04T00:14:00Z">
                  <w:rPr>
                    <w:ins w:id="1188" w:author="Cristian Sbrolli" w:date="2021-01-04T00:10:00Z"/>
                  </w:rPr>
                </w:rPrChange>
              </w:rPr>
              <w:pPrChange w:id="1189" w:author="Etion Pinari" w:date="2021-01-04T00:14:00Z">
                <w:pPr>
                  <w:framePr w:hSpace="180" w:wrap="around" w:vAnchor="text" w:hAnchor="margin" w:y="66"/>
                </w:pPr>
              </w:pPrChange>
            </w:pPr>
          </w:p>
        </w:tc>
        <w:tc>
          <w:tcPr>
            <w:tcW w:w="0" w:type="auto"/>
            <w:tcPrChange w:id="1190" w:author="Cristian Sbrolli" w:date="2021-01-04T00:28:00Z">
              <w:tcPr>
                <w:tcW w:w="0" w:type="auto"/>
                <w:gridSpan w:val="2"/>
              </w:tcPr>
            </w:tcPrChange>
          </w:tcPr>
          <w:p w14:paraId="5C338305" w14:textId="0906E3FA" w:rsidR="00C86CCE" w:rsidRPr="00C86CCE" w:rsidRDefault="00C86CCE">
            <w:pPr>
              <w:jc w:val="center"/>
              <w:rPr>
                <w:ins w:id="1191" w:author="Cristian Sbrolli" w:date="2021-01-04T00:03:00Z"/>
                <w:sz w:val="28"/>
                <w:szCs w:val="28"/>
                <w:rPrChange w:id="1192" w:author="Cristian Sbrolli" w:date="2021-01-04T00:14:00Z">
                  <w:rPr>
                    <w:ins w:id="1193" w:author="Cristian Sbrolli" w:date="2021-01-04T00:03:00Z"/>
                  </w:rPr>
                </w:rPrChange>
              </w:rPr>
              <w:pPrChange w:id="1194" w:author="Etion Pinari" w:date="2021-01-04T00:14:00Z">
                <w:pPr>
                  <w:framePr w:hSpace="180" w:wrap="around" w:vAnchor="text" w:hAnchor="margin" w:y="66"/>
                </w:pPr>
              </w:pPrChange>
            </w:pPr>
          </w:p>
        </w:tc>
        <w:tc>
          <w:tcPr>
            <w:tcW w:w="0" w:type="auto"/>
            <w:tcPrChange w:id="1195" w:author="Cristian Sbrolli" w:date="2021-01-04T00:28:00Z">
              <w:tcPr>
                <w:tcW w:w="0" w:type="auto"/>
                <w:gridSpan w:val="2"/>
              </w:tcPr>
            </w:tcPrChange>
          </w:tcPr>
          <w:p w14:paraId="3F36365A" w14:textId="7CB92DB8" w:rsidR="00C86CCE" w:rsidRPr="00C86CCE" w:rsidRDefault="00C86CCE">
            <w:pPr>
              <w:jc w:val="center"/>
              <w:rPr>
                <w:ins w:id="1196" w:author="Cristian Sbrolli" w:date="2021-01-04T00:03:00Z"/>
                <w:sz w:val="28"/>
                <w:szCs w:val="28"/>
                <w:rPrChange w:id="1197" w:author="Cristian Sbrolli" w:date="2021-01-04T00:14:00Z">
                  <w:rPr>
                    <w:ins w:id="1198" w:author="Cristian Sbrolli" w:date="2021-01-04T00:03:00Z"/>
                  </w:rPr>
                </w:rPrChange>
              </w:rPr>
              <w:pPrChange w:id="1199" w:author="Etion Pinari" w:date="2021-01-04T00:14:00Z">
                <w:pPr>
                  <w:framePr w:hSpace="180" w:wrap="around" w:vAnchor="text" w:hAnchor="margin" w:y="66"/>
                </w:pPr>
              </w:pPrChange>
            </w:pPr>
            <w:ins w:id="1200" w:author="Cristian Sbrolli" w:date="2021-01-04T00:15:00Z">
              <w:r w:rsidRPr="00024500">
                <w:rPr>
                  <w:b/>
                  <w:bCs/>
                  <w:sz w:val="28"/>
                  <w:szCs w:val="28"/>
                </w:rPr>
                <w:t>×</w:t>
              </w:r>
            </w:ins>
          </w:p>
        </w:tc>
        <w:tc>
          <w:tcPr>
            <w:tcW w:w="0" w:type="auto"/>
            <w:tcPrChange w:id="1201" w:author="Cristian Sbrolli" w:date="2021-01-04T00:28:00Z">
              <w:tcPr>
                <w:tcW w:w="0" w:type="auto"/>
              </w:tcPr>
            </w:tcPrChange>
          </w:tcPr>
          <w:p w14:paraId="1DCFE4E0" w14:textId="77777777" w:rsidR="00C86CCE" w:rsidRPr="00C86CCE" w:rsidRDefault="00C86CCE">
            <w:pPr>
              <w:jc w:val="center"/>
              <w:rPr>
                <w:ins w:id="1202" w:author="Cristian Sbrolli" w:date="2021-01-04T00:03:00Z"/>
                <w:sz w:val="28"/>
                <w:szCs w:val="28"/>
                <w:rPrChange w:id="1203" w:author="Cristian Sbrolli" w:date="2021-01-04T00:14:00Z">
                  <w:rPr>
                    <w:ins w:id="1204" w:author="Cristian Sbrolli" w:date="2021-01-04T00:03:00Z"/>
                  </w:rPr>
                </w:rPrChange>
              </w:rPr>
              <w:pPrChange w:id="1205" w:author="Etion Pinari" w:date="2021-01-04T00:14:00Z">
                <w:pPr>
                  <w:framePr w:hSpace="180" w:wrap="around" w:vAnchor="text" w:hAnchor="margin" w:y="66"/>
                </w:pPr>
              </w:pPrChange>
            </w:pPr>
          </w:p>
        </w:tc>
        <w:tc>
          <w:tcPr>
            <w:tcW w:w="0" w:type="auto"/>
            <w:tcPrChange w:id="1206" w:author="Cristian Sbrolli" w:date="2021-01-04T00:28:00Z">
              <w:tcPr>
                <w:tcW w:w="0" w:type="auto"/>
                <w:gridSpan w:val="2"/>
              </w:tcPr>
            </w:tcPrChange>
          </w:tcPr>
          <w:p w14:paraId="4B8C3878" w14:textId="671BEB98" w:rsidR="00C86CCE" w:rsidRPr="00C86CCE" w:rsidRDefault="00C86CCE">
            <w:pPr>
              <w:jc w:val="center"/>
              <w:rPr>
                <w:ins w:id="1207" w:author="Cristian Sbrolli" w:date="2021-01-04T00:03:00Z"/>
                <w:sz w:val="28"/>
                <w:szCs w:val="28"/>
                <w:rPrChange w:id="1208" w:author="Cristian Sbrolli" w:date="2021-01-04T00:14:00Z">
                  <w:rPr>
                    <w:ins w:id="1209" w:author="Cristian Sbrolli" w:date="2021-01-04T00:03:00Z"/>
                  </w:rPr>
                </w:rPrChange>
              </w:rPr>
              <w:pPrChange w:id="1210" w:author="Etion Pinari" w:date="2021-01-04T00:14:00Z">
                <w:pPr>
                  <w:framePr w:hSpace="180" w:wrap="around" w:vAnchor="text" w:hAnchor="margin" w:y="66"/>
                </w:pPr>
              </w:pPrChange>
            </w:pPr>
            <w:ins w:id="1211" w:author="Cristian Sbrolli" w:date="2021-01-04T00:15:00Z">
              <w:r w:rsidRPr="00024500">
                <w:rPr>
                  <w:b/>
                  <w:bCs/>
                  <w:sz w:val="28"/>
                  <w:szCs w:val="28"/>
                </w:rPr>
                <w:t>×</w:t>
              </w:r>
            </w:ins>
          </w:p>
        </w:tc>
        <w:tc>
          <w:tcPr>
            <w:tcW w:w="0" w:type="auto"/>
            <w:tcPrChange w:id="1212" w:author="Cristian Sbrolli" w:date="2021-01-04T00:28:00Z">
              <w:tcPr>
                <w:tcW w:w="0" w:type="auto"/>
                <w:gridSpan w:val="2"/>
              </w:tcPr>
            </w:tcPrChange>
          </w:tcPr>
          <w:p w14:paraId="5D5F3E4A" w14:textId="352A1AE2" w:rsidR="00C86CCE" w:rsidRPr="00C86CCE" w:rsidRDefault="00C86CCE">
            <w:pPr>
              <w:jc w:val="center"/>
              <w:rPr>
                <w:ins w:id="1213" w:author="Cristian Sbrolli" w:date="2021-01-04T00:03:00Z"/>
                <w:sz w:val="28"/>
                <w:szCs w:val="28"/>
                <w:rPrChange w:id="1214" w:author="Cristian Sbrolli" w:date="2021-01-04T00:14:00Z">
                  <w:rPr>
                    <w:ins w:id="1215" w:author="Cristian Sbrolli" w:date="2021-01-04T00:03:00Z"/>
                  </w:rPr>
                </w:rPrChange>
              </w:rPr>
              <w:pPrChange w:id="1216" w:author="Etion Pinari" w:date="2021-01-04T00:14:00Z">
                <w:pPr>
                  <w:framePr w:hSpace="180" w:wrap="around" w:vAnchor="text" w:hAnchor="margin" w:y="66"/>
                </w:pPr>
              </w:pPrChange>
            </w:pPr>
            <w:ins w:id="1217" w:author="Cristian Sbrolli" w:date="2021-01-04T00:15:00Z">
              <w:r w:rsidRPr="00024500">
                <w:rPr>
                  <w:b/>
                  <w:bCs/>
                  <w:sz w:val="28"/>
                  <w:szCs w:val="28"/>
                </w:rPr>
                <w:t>×</w:t>
              </w:r>
            </w:ins>
          </w:p>
        </w:tc>
      </w:tr>
      <w:tr w:rsidR="00E84E6D" w14:paraId="6379E1B0" w14:textId="77777777" w:rsidTr="00E84E6D">
        <w:trPr>
          <w:ins w:id="1218" w:author="Cristian Sbrolli" w:date="2021-01-04T00:03:00Z"/>
          <w:trPrChange w:id="1219" w:author="Cristian Sbrolli" w:date="2021-01-04T00:28:00Z">
            <w:trPr>
              <w:gridAfter w:val="0"/>
            </w:trPr>
          </w:trPrChange>
        </w:trPr>
        <w:tc>
          <w:tcPr>
            <w:tcW w:w="0" w:type="auto"/>
            <w:shd w:val="clear" w:color="auto" w:fill="F4B083" w:themeFill="accent2" w:themeFillTint="99"/>
            <w:tcPrChange w:id="1220" w:author="Cristian Sbrolli" w:date="2021-01-04T00:28:00Z">
              <w:tcPr>
                <w:tcW w:w="0" w:type="auto"/>
              </w:tcPr>
            </w:tcPrChange>
          </w:tcPr>
          <w:p w14:paraId="311F72E5" w14:textId="7DDA63E7" w:rsidR="00C86CCE" w:rsidRPr="00C86CCE" w:rsidRDefault="00C86CCE">
            <w:pPr>
              <w:jc w:val="center"/>
              <w:rPr>
                <w:ins w:id="1221" w:author="Cristian Sbrolli" w:date="2021-01-04T00:03:00Z"/>
                <w:sz w:val="28"/>
                <w:szCs w:val="28"/>
                <w:rPrChange w:id="1222" w:author="Cristian Sbrolli" w:date="2021-01-04T00:14:00Z">
                  <w:rPr>
                    <w:ins w:id="1223" w:author="Cristian Sbrolli" w:date="2021-01-04T00:03:00Z"/>
                  </w:rPr>
                </w:rPrChange>
              </w:rPr>
              <w:pPrChange w:id="1224" w:author="Etion Pinari" w:date="2021-01-04T00:14:00Z">
                <w:pPr>
                  <w:framePr w:hSpace="180" w:wrap="around" w:vAnchor="text" w:hAnchor="margin" w:y="66"/>
                </w:pPr>
              </w:pPrChange>
            </w:pPr>
            <w:ins w:id="1225" w:author="Cristian Sbrolli" w:date="2021-01-04T00:04:00Z">
              <w:r w:rsidRPr="00C86CCE">
                <w:rPr>
                  <w:sz w:val="28"/>
                  <w:szCs w:val="28"/>
                  <w:rPrChange w:id="1226" w:author="Cristian Sbrolli" w:date="2021-01-04T00:14:00Z">
                    <w:rPr/>
                  </w:rPrChange>
                </w:rPr>
                <w:t>R2</w:t>
              </w:r>
            </w:ins>
          </w:p>
        </w:tc>
        <w:tc>
          <w:tcPr>
            <w:tcW w:w="0" w:type="auto"/>
            <w:tcPrChange w:id="1227" w:author="Cristian Sbrolli" w:date="2021-01-04T00:28:00Z">
              <w:tcPr>
                <w:tcW w:w="0" w:type="auto"/>
                <w:gridSpan w:val="2"/>
              </w:tcPr>
            </w:tcPrChange>
          </w:tcPr>
          <w:p w14:paraId="11175465" w14:textId="53BDBD99" w:rsidR="00C86CCE" w:rsidRPr="00C86CCE" w:rsidRDefault="00C86CCE">
            <w:pPr>
              <w:jc w:val="center"/>
              <w:rPr>
                <w:ins w:id="1228" w:author="Cristian Sbrolli" w:date="2021-01-04T00:03:00Z"/>
                <w:sz w:val="28"/>
                <w:szCs w:val="28"/>
                <w:rPrChange w:id="1229" w:author="Cristian Sbrolli" w:date="2021-01-04T00:14:00Z">
                  <w:rPr>
                    <w:ins w:id="1230" w:author="Cristian Sbrolli" w:date="2021-01-04T00:03:00Z"/>
                  </w:rPr>
                </w:rPrChange>
              </w:rPr>
              <w:pPrChange w:id="1231" w:author="Etion Pinari" w:date="2021-01-04T00:14:00Z">
                <w:pPr>
                  <w:framePr w:hSpace="180" w:wrap="around" w:vAnchor="text" w:hAnchor="margin" w:y="66"/>
                </w:pPr>
              </w:pPrChange>
            </w:pPr>
          </w:p>
        </w:tc>
        <w:tc>
          <w:tcPr>
            <w:tcW w:w="0" w:type="auto"/>
            <w:tcPrChange w:id="1232" w:author="Cristian Sbrolli" w:date="2021-01-04T00:28:00Z">
              <w:tcPr>
                <w:tcW w:w="0" w:type="auto"/>
                <w:gridSpan w:val="2"/>
              </w:tcPr>
            </w:tcPrChange>
          </w:tcPr>
          <w:p w14:paraId="470D5958" w14:textId="77777777" w:rsidR="00C86CCE" w:rsidRPr="00C86CCE" w:rsidRDefault="00C86CCE">
            <w:pPr>
              <w:jc w:val="center"/>
              <w:rPr>
                <w:ins w:id="1233" w:author="Cristian Sbrolli" w:date="2021-01-04T00:03:00Z"/>
                <w:sz w:val="28"/>
                <w:szCs w:val="28"/>
                <w:rPrChange w:id="1234" w:author="Cristian Sbrolli" w:date="2021-01-04T00:14:00Z">
                  <w:rPr>
                    <w:ins w:id="1235" w:author="Cristian Sbrolli" w:date="2021-01-04T00:03:00Z"/>
                  </w:rPr>
                </w:rPrChange>
              </w:rPr>
              <w:pPrChange w:id="1236" w:author="Etion Pinari" w:date="2021-01-04T00:14:00Z">
                <w:pPr>
                  <w:framePr w:hSpace="180" w:wrap="around" w:vAnchor="text" w:hAnchor="margin" w:y="66"/>
                </w:pPr>
              </w:pPrChange>
            </w:pPr>
          </w:p>
        </w:tc>
        <w:tc>
          <w:tcPr>
            <w:tcW w:w="0" w:type="auto"/>
            <w:tcPrChange w:id="1237" w:author="Cristian Sbrolli" w:date="2021-01-04T00:28:00Z">
              <w:tcPr>
                <w:tcW w:w="0" w:type="auto"/>
                <w:gridSpan w:val="2"/>
              </w:tcPr>
            </w:tcPrChange>
          </w:tcPr>
          <w:p w14:paraId="662956B7" w14:textId="77777777" w:rsidR="00C86CCE" w:rsidRPr="00C86CCE" w:rsidRDefault="00C86CCE">
            <w:pPr>
              <w:jc w:val="center"/>
              <w:rPr>
                <w:ins w:id="1238" w:author="Cristian Sbrolli" w:date="2021-01-04T00:03:00Z"/>
                <w:sz w:val="28"/>
                <w:szCs w:val="28"/>
                <w:rPrChange w:id="1239" w:author="Cristian Sbrolli" w:date="2021-01-04T00:14:00Z">
                  <w:rPr>
                    <w:ins w:id="1240" w:author="Cristian Sbrolli" w:date="2021-01-04T00:03:00Z"/>
                  </w:rPr>
                </w:rPrChange>
              </w:rPr>
              <w:pPrChange w:id="1241" w:author="Etion Pinari" w:date="2021-01-04T00:14:00Z">
                <w:pPr>
                  <w:framePr w:hSpace="180" w:wrap="around" w:vAnchor="text" w:hAnchor="margin" w:y="66"/>
                </w:pPr>
              </w:pPrChange>
            </w:pPr>
          </w:p>
        </w:tc>
        <w:tc>
          <w:tcPr>
            <w:tcW w:w="0" w:type="auto"/>
            <w:tcPrChange w:id="1242" w:author="Cristian Sbrolli" w:date="2021-01-04T00:28:00Z">
              <w:tcPr>
                <w:tcW w:w="0" w:type="auto"/>
              </w:tcPr>
            </w:tcPrChange>
          </w:tcPr>
          <w:p w14:paraId="50452602" w14:textId="77777777" w:rsidR="00C86CCE" w:rsidRPr="00C86CCE" w:rsidRDefault="00C86CCE">
            <w:pPr>
              <w:jc w:val="center"/>
              <w:rPr>
                <w:ins w:id="1243" w:author="Cristian Sbrolli" w:date="2021-01-04T00:10:00Z"/>
                <w:sz w:val="28"/>
                <w:szCs w:val="28"/>
                <w:rPrChange w:id="1244" w:author="Cristian Sbrolli" w:date="2021-01-04T00:14:00Z">
                  <w:rPr>
                    <w:ins w:id="1245" w:author="Cristian Sbrolli" w:date="2021-01-04T00:10:00Z"/>
                  </w:rPr>
                </w:rPrChange>
              </w:rPr>
              <w:pPrChange w:id="1246" w:author="Etion Pinari" w:date="2021-01-04T00:14:00Z">
                <w:pPr>
                  <w:framePr w:hSpace="180" w:wrap="around" w:vAnchor="text" w:hAnchor="margin" w:y="66"/>
                </w:pPr>
              </w:pPrChange>
            </w:pPr>
          </w:p>
        </w:tc>
        <w:tc>
          <w:tcPr>
            <w:tcW w:w="0" w:type="auto"/>
            <w:tcPrChange w:id="1247" w:author="Cristian Sbrolli" w:date="2021-01-04T00:28:00Z">
              <w:tcPr>
                <w:tcW w:w="0" w:type="auto"/>
                <w:gridSpan w:val="2"/>
              </w:tcPr>
            </w:tcPrChange>
          </w:tcPr>
          <w:p w14:paraId="5AF08AD6" w14:textId="76450105" w:rsidR="00C86CCE" w:rsidRPr="00C86CCE" w:rsidRDefault="00C86CCE">
            <w:pPr>
              <w:jc w:val="center"/>
              <w:rPr>
                <w:ins w:id="1248" w:author="Cristian Sbrolli" w:date="2021-01-04T00:03:00Z"/>
                <w:sz w:val="28"/>
                <w:szCs w:val="28"/>
                <w:rPrChange w:id="1249" w:author="Cristian Sbrolli" w:date="2021-01-04T00:14:00Z">
                  <w:rPr>
                    <w:ins w:id="1250" w:author="Cristian Sbrolli" w:date="2021-01-04T00:03:00Z"/>
                  </w:rPr>
                </w:rPrChange>
              </w:rPr>
              <w:pPrChange w:id="1251" w:author="Etion Pinari" w:date="2021-01-04T00:14:00Z">
                <w:pPr>
                  <w:framePr w:hSpace="180" w:wrap="around" w:vAnchor="text" w:hAnchor="margin" w:y="66"/>
                </w:pPr>
              </w:pPrChange>
            </w:pPr>
          </w:p>
        </w:tc>
        <w:tc>
          <w:tcPr>
            <w:tcW w:w="0" w:type="auto"/>
            <w:tcPrChange w:id="1252" w:author="Cristian Sbrolli" w:date="2021-01-04T00:28:00Z">
              <w:tcPr>
                <w:tcW w:w="0" w:type="auto"/>
                <w:gridSpan w:val="2"/>
              </w:tcPr>
            </w:tcPrChange>
          </w:tcPr>
          <w:p w14:paraId="590B2435" w14:textId="566A0106" w:rsidR="00C86CCE" w:rsidRPr="00C86CCE" w:rsidRDefault="00C86CCE">
            <w:pPr>
              <w:jc w:val="center"/>
              <w:rPr>
                <w:ins w:id="1253" w:author="Cristian Sbrolli" w:date="2021-01-04T00:03:00Z"/>
                <w:sz w:val="28"/>
                <w:szCs w:val="28"/>
                <w:rPrChange w:id="1254" w:author="Cristian Sbrolli" w:date="2021-01-04T00:14:00Z">
                  <w:rPr>
                    <w:ins w:id="1255" w:author="Cristian Sbrolli" w:date="2021-01-04T00:03:00Z"/>
                  </w:rPr>
                </w:rPrChange>
              </w:rPr>
              <w:pPrChange w:id="1256" w:author="Etion Pinari" w:date="2021-01-04T00:14:00Z">
                <w:pPr>
                  <w:framePr w:hSpace="180" w:wrap="around" w:vAnchor="text" w:hAnchor="margin" w:y="66"/>
                </w:pPr>
              </w:pPrChange>
            </w:pPr>
            <w:ins w:id="1257" w:author="Cristian Sbrolli" w:date="2021-01-04T00:15:00Z">
              <w:r w:rsidRPr="00024500">
                <w:rPr>
                  <w:b/>
                  <w:bCs/>
                  <w:sz w:val="28"/>
                  <w:szCs w:val="28"/>
                </w:rPr>
                <w:t>×</w:t>
              </w:r>
            </w:ins>
          </w:p>
        </w:tc>
        <w:tc>
          <w:tcPr>
            <w:tcW w:w="0" w:type="auto"/>
            <w:tcPrChange w:id="1258" w:author="Cristian Sbrolli" w:date="2021-01-04T00:28:00Z">
              <w:tcPr>
                <w:tcW w:w="0" w:type="auto"/>
              </w:tcPr>
            </w:tcPrChange>
          </w:tcPr>
          <w:p w14:paraId="1B78F7BF" w14:textId="77777777" w:rsidR="00C86CCE" w:rsidRPr="00C86CCE" w:rsidRDefault="00C86CCE">
            <w:pPr>
              <w:jc w:val="center"/>
              <w:rPr>
                <w:ins w:id="1259" w:author="Cristian Sbrolli" w:date="2021-01-04T00:03:00Z"/>
                <w:sz w:val="28"/>
                <w:szCs w:val="28"/>
                <w:rPrChange w:id="1260" w:author="Cristian Sbrolli" w:date="2021-01-04T00:14:00Z">
                  <w:rPr>
                    <w:ins w:id="1261" w:author="Cristian Sbrolli" w:date="2021-01-04T00:03:00Z"/>
                  </w:rPr>
                </w:rPrChange>
              </w:rPr>
              <w:pPrChange w:id="1262" w:author="Etion Pinari" w:date="2021-01-04T00:14:00Z">
                <w:pPr>
                  <w:framePr w:hSpace="180" w:wrap="around" w:vAnchor="text" w:hAnchor="margin" w:y="66"/>
                </w:pPr>
              </w:pPrChange>
            </w:pPr>
          </w:p>
        </w:tc>
        <w:tc>
          <w:tcPr>
            <w:tcW w:w="0" w:type="auto"/>
            <w:tcPrChange w:id="1263" w:author="Cristian Sbrolli" w:date="2021-01-04T00:28:00Z">
              <w:tcPr>
                <w:tcW w:w="0" w:type="auto"/>
                <w:gridSpan w:val="2"/>
              </w:tcPr>
            </w:tcPrChange>
          </w:tcPr>
          <w:p w14:paraId="0AC522D9" w14:textId="3BB62E1A" w:rsidR="00C86CCE" w:rsidRPr="00C86CCE" w:rsidRDefault="00C86CCE">
            <w:pPr>
              <w:jc w:val="center"/>
              <w:rPr>
                <w:ins w:id="1264" w:author="Cristian Sbrolli" w:date="2021-01-04T00:03:00Z"/>
                <w:sz w:val="28"/>
                <w:szCs w:val="28"/>
                <w:rPrChange w:id="1265" w:author="Cristian Sbrolli" w:date="2021-01-04T00:14:00Z">
                  <w:rPr>
                    <w:ins w:id="1266" w:author="Cristian Sbrolli" w:date="2021-01-04T00:03:00Z"/>
                  </w:rPr>
                </w:rPrChange>
              </w:rPr>
              <w:pPrChange w:id="1267" w:author="Etion Pinari" w:date="2021-01-04T00:14:00Z">
                <w:pPr>
                  <w:framePr w:hSpace="180" w:wrap="around" w:vAnchor="text" w:hAnchor="margin" w:y="66"/>
                </w:pPr>
              </w:pPrChange>
            </w:pPr>
            <w:ins w:id="1268" w:author="Cristian Sbrolli" w:date="2021-01-04T00:15:00Z">
              <w:r w:rsidRPr="00024500">
                <w:rPr>
                  <w:b/>
                  <w:bCs/>
                  <w:sz w:val="28"/>
                  <w:szCs w:val="28"/>
                </w:rPr>
                <w:t>×</w:t>
              </w:r>
            </w:ins>
          </w:p>
        </w:tc>
        <w:tc>
          <w:tcPr>
            <w:tcW w:w="0" w:type="auto"/>
            <w:tcPrChange w:id="1269" w:author="Cristian Sbrolli" w:date="2021-01-04T00:28:00Z">
              <w:tcPr>
                <w:tcW w:w="0" w:type="auto"/>
                <w:gridSpan w:val="2"/>
              </w:tcPr>
            </w:tcPrChange>
          </w:tcPr>
          <w:p w14:paraId="47D684BF" w14:textId="77777777" w:rsidR="00C86CCE" w:rsidRPr="00C86CCE" w:rsidRDefault="00C86CCE">
            <w:pPr>
              <w:jc w:val="center"/>
              <w:rPr>
                <w:ins w:id="1270" w:author="Cristian Sbrolli" w:date="2021-01-04T00:03:00Z"/>
                <w:sz w:val="28"/>
                <w:szCs w:val="28"/>
                <w:rPrChange w:id="1271" w:author="Cristian Sbrolli" w:date="2021-01-04T00:14:00Z">
                  <w:rPr>
                    <w:ins w:id="1272" w:author="Cristian Sbrolli" w:date="2021-01-04T00:03:00Z"/>
                  </w:rPr>
                </w:rPrChange>
              </w:rPr>
              <w:pPrChange w:id="1273" w:author="Etion Pinari" w:date="2021-01-04T00:14:00Z">
                <w:pPr>
                  <w:framePr w:hSpace="180" w:wrap="around" w:vAnchor="text" w:hAnchor="margin" w:y="66"/>
                </w:pPr>
              </w:pPrChange>
            </w:pPr>
          </w:p>
        </w:tc>
      </w:tr>
      <w:tr w:rsidR="00E84E6D" w14:paraId="23420583" w14:textId="77777777" w:rsidTr="00E84E6D">
        <w:tblPrEx>
          <w:tblPrExChange w:id="1274" w:author="Cristian Sbrolli" w:date="2021-01-04T00:28:00Z">
            <w:tblPrEx>
              <w:tblLayout w:type="fixed"/>
            </w:tblPrEx>
          </w:tblPrExChange>
        </w:tblPrEx>
        <w:trPr>
          <w:ins w:id="1275" w:author="Cristian Sbrolli" w:date="2021-01-04T00:03:00Z"/>
        </w:trPr>
        <w:tc>
          <w:tcPr>
            <w:tcW w:w="0" w:type="auto"/>
            <w:shd w:val="clear" w:color="auto" w:fill="F4B083" w:themeFill="accent2" w:themeFillTint="99"/>
            <w:tcPrChange w:id="1276" w:author="Cristian Sbrolli" w:date="2021-01-04T00:28:00Z">
              <w:tcPr>
                <w:tcW w:w="1463" w:type="dxa"/>
                <w:gridSpan w:val="2"/>
              </w:tcPr>
            </w:tcPrChange>
          </w:tcPr>
          <w:p w14:paraId="512B3410" w14:textId="73443BDC" w:rsidR="00C86CCE" w:rsidRPr="00C86CCE" w:rsidRDefault="00C86CCE">
            <w:pPr>
              <w:jc w:val="center"/>
              <w:rPr>
                <w:ins w:id="1277" w:author="Cristian Sbrolli" w:date="2021-01-04T00:03:00Z"/>
                <w:sz w:val="28"/>
                <w:szCs w:val="28"/>
                <w:rPrChange w:id="1278" w:author="Cristian Sbrolli" w:date="2021-01-04T00:14:00Z">
                  <w:rPr>
                    <w:ins w:id="1279" w:author="Cristian Sbrolli" w:date="2021-01-04T00:03:00Z"/>
                  </w:rPr>
                </w:rPrChange>
              </w:rPr>
              <w:pPrChange w:id="1280" w:author="Etion Pinari" w:date="2021-01-04T00:14:00Z">
                <w:pPr>
                  <w:framePr w:hSpace="180" w:wrap="around" w:vAnchor="text" w:hAnchor="margin" w:y="66"/>
                </w:pPr>
              </w:pPrChange>
            </w:pPr>
            <w:ins w:id="1281" w:author="Cristian Sbrolli" w:date="2021-01-04T00:04:00Z">
              <w:r w:rsidRPr="00C86CCE">
                <w:rPr>
                  <w:sz w:val="28"/>
                  <w:szCs w:val="28"/>
                  <w:rPrChange w:id="1282" w:author="Cristian Sbrolli" w:date="2021-01-04T00:14:00Z">
                    <w:rPr/>
                  </w:rPrChange>
                </w:rPr>
                <w:t>R3</w:t>
              </w:r>
            </w:ins>
          </w:p>
        </w:tc>
        <w:tc>
          <w:tcPr>
            <w:tcW w:w="0" w:type="auto"/>
            <w:tcPrChange w:id="1283" w:author="Cristian Sbrolli" w:date="2021-01-04T00:28:00Z">
              <w:tcPr>
                <w:tcW w:w="958" w:type="dxa"/>
                <w:gridSpan w:val="2"/>
              </w:tcPr>
            </w:tcPrChange>
          </w:tcPr>
          <w:p w14:paraId="55D41A71" w14:textId="1E878CA4" w:rsidR="00C86CCE" w:rsidRPr="00C86CCE" w:rsidRDefault="00C86CCE">
            <w:pPr>
              <w:jc w:val="center"/>
              <w:rPr>
                <w:ins w:id="1284" w:author="Cristian Sbrolli" w:date="2021-01-04T00:03:00Z"/>
                <w:sz w:val="28"/>
                <w:szCs w:val="28"/>
                <w:rPrChange w:id="1285" w:author="Cristian Sbrolli" w:date="2021-01-04T00:14:00Z">
                  <w:rPr>
                    <w:ins w:id="1286" w:author="Cristian Sbrolli" w:date="2021-01-04T00:03:00Z"/>
                  </w:rPr>
                </w:rPrChange>
              </w:rPr>
              <w:pPrChange w:id="1287" w:author="Etion Pinari" w:date="2021-01-04T00:14:00Z">
                <w:pPr>
                  <w:framePr w:hSpace="180" w:wrap="around" w:vAnchor="text" w:hAnchor="margin" w:y="66"/>
                </w:pPr>
              </w:pPrChange>
            </w:pPr>
          </w:p>
        </w:tc>
        <w:tc>
          <w:tcPr>
            <w:tcW w:w="0" w:type="auto"/>
            <w:tcPrChange w:id="1288" w:author="Cristian Sbrolli" w:date="2021-01-04T00:28:00Z">
              <w:tcPr>
                <w:tcW w:w="845" w:type="dxa"/>
                <w:gridSpan w:val="2"/>
              </w:tcPr>
            </w:tcPrChange>
          </w:tcPr>
          <w:p w14:paraId="45074468" w14:textId="77777777" w:rsidR="00C86CCE" w:rsidRPr="00C86CCE" w:rsidRDefault="00C86CCE">
            <w:pPr>
              <w:jc w:val="center"/>
              <w:rPr>
                <w:ins w:id="1289" w:author="Cristian Sbrolli" w:date="2021-01-04T00:03:00Z"/>
                <w:sz w:val="28"/>
                <w:szCs w:val="28"/>
                <w:rPrChange w:id="1290" w:author="Cristian Sbrolli" w:date="2021-01-04T00:14:00Z">
                  <w:rPr>
                    <w:ins w:id="1291" w:author="Cristian Sbrolli" w:date="2021-01-04T00:03:00Z"/>
                  </w:rPr>
                </w:rPrChange>
              </w:rPr>
              <w:pPrChange w:id="1292" w:author="Etion Pinari" w:date="2021-01-04T00:14:00Z">
                <w:pPr>
                  <w:framePr w:hSpace="180" w:wrap="around" w:vAnchor="text" w:hAnchor="margin" w:y="66"/>
                </w:pPr>
              </w:pPrChange>
            </w:pPr>
          </w:p>
        </w:tc>
        <w:tc>
          <w:tcPr>
            <w:tcW w:w="0" w:type="auto"/>
            <w:tcPrChange w:id="1293" w:author="Cristian Sbrolli" w:date="2021-01-04T00:28:00Z">
              <w:tcPr>
                <w:tcW w:w="1248" w:type="dxa"/>
                <w:gridSpan w:val="3"/>
              </w:tcPr>
            </w:tcPrChange>
          </w:tcPr>
          <w:p w14:paraId="42D81E13" w14:textId="038BFFB6" w:rsidR="00C86CCE" w:rsidRPr="00C86CCE" w:rsidRDefault="00C86CCE">
            <w:pPr>
              <w:jc w:val="center"/>
              <w:rPr>
                <w:ins w:id="1294" w:author="Cristian Sbrolli" w:date="2021-01-04T00:03:00Z"/>
                <w:sz w:val="28"/>
                <w:szCs w:val="28"/>
                <w:rPrChange w:id="1295" w:author="Cristian Sbrolli" w:date="2021-01-04T00:14:00Z">
                  <w:rPr>
                    <w:ins w:id="1296" w:author="Cristian Sbrolli" w:date="2021-01-04T00:03:00Z"/>
                  </w:rPr>
                </w:rPrChange>
              </w:rPr>
              <w:pPrChange w:id="1297" w:author="Etion Pinari" w:date="2021-01-04T00:14:00Z">
                <w:pPr>
                  <w:framePr w:hSpace="180" w:wrap="around" w:vAnchor="text" w:hAnchor="margin" w:y="66"/>
                </w:pPr>
              </w:pPrChange>
            </w:pPr>
            <w:ins w:id="1298" w:author="Cristian Sbrolli" w:date="2021-01-04T00:15:00Z">
              <w:r w:rsidRPr="00024500">
                <w:rPr>
                  <w:b/>
                  <w:bCs/>
                  <w:sz w:val="28"/>
                  <w:szCs w:val="28"/>
                </w:rPr>
                <w:t>×</w:t>
              </w:r>
            </w:ins>
          </w:p>
        </w:tc>
        <w:tc>
          <w:tcPr>
            <w:tcW w:w="0" w:type="auto"/>
            <w:tcPrChange w:id="1299" w:author="Cristian Sbrolli" w:date="2021-01-04T00:28:00Z">
              <w:tcPr>
                <w:tcW w:w="861" w:type="dxa"/>
                <w:gridSpan w:val="2"/>
              </w:tcPr>
            </w:tcPrChange>
          </w:tcPr>
          <w:p w14:paraId="5344898D" w14:textId="77777777" w:rsidR="00C86CCE" w:rsidRPr="00C86CCE" w:rsidRDefault="00C86CCE">
            <w:pPr>
              <w:jc w:val="center"/>
              <w:rPr>
                <w:ins w:id="1300" w:author="Cristian Sbrolli" w:date="2021-01-04T00:10:00Z"/>
                <w:sz w:val="28"/>
                <w:szCs w:val="28"/>
                <w:rPrChange w:id="1301" w:author="Cristian Sbrolli" w:date="2021-01-04T00:14:00Z">
                  <w:rPr>
                    <w:ins w:id="1302" w:author="Cristian Sbrolli" w:date="2021-01-04T00:10:00Z"/>
                  </w:rPr>
                </w:rPrChange>
              </w:rPr>
              <w:pPrChange w:id="1303" w:author="Etion Pinari" w:date="2021-01-04T00:14:00Z">
                <w:pPr>
                  <w:framePr w:hSpace="180" w:wrap="around" w:vAnchor="text" w:hAnchor="margin" w:y="66"/>
                </w:pPr>
              </w:pPrChange>
            </w:pPr>
          </w:p>
        </w:tc>
        <w:tc>
          <w:tcPr>
            <w:tcW w:w="0" w:type="auto"/>
            <w:tcPrChange w:id="1304" w:author="Cristian Sbrolli" w:date="2021-01-04T00:28:00Z">
              <w:tcPr>
                <w:tcW w:w="834" w:type="dxa"/>
                <w:gridSpan w:val="3"/>
              </w:tcPr>
            </w:tcPrChange>
          </w:tcPr>
          <w:p w14:paraId="7806A600" w14:textId="07D00B0C" w:rsidR="00C86CCE" w:rsidRPr="00C86CCE" w:rsidRDefault="00C86CCE">
            <w:pPr>
              <w:jc w:val="center"/>
              <w:rPr>
                <w:ins w:id="1305" w:author="Cristian Sbrolli" w:date="2021-01-04T00:03:00Z"/>
                <w:sz w:val="28"/>
                <w:szCs w:val="28"/>
                <w:rPrChange w:id="1306" w:author="Cristian Sbrolli" w:date="2021-01-04T00:14:00Z">
                  <w:rPr>
                    <w:ins w:id="1307" w:author="Cristian Sbrolli" w:date="2021-01-04T00:03:00Z"/>
                  </w:rPr>
                </w:rPrChange>
              </w:rPr>
              <w:pPrChange w:id="1308" w:author="Etion Pinari" w:date="2021-01-04T00:14:00Z">
                <w:pPr>
                  <w:framePr w:hSpace="180" w:wrap="around" w:vAnchor="text" w:hAnchor="margin" w:y="66"/>
                </w:pPr>
              </w:pPrChange>
            </w:pPr>
          </w:p>
        </w:tc>
        <w:tc>
          <w:tcPr>
            <w:tcW w:w="0" w:type="auto"/>
            <w:tcPrChange w:id="1309" w:author="Cristian Sbrolli" w:date="2021-01-04T00:28:00Z">
              <w:tcPr>
                <w:tcW w:w="845" w:type="dxa"/>
                <w:gridSpan w:val="2"/>
              </w:tcPr>
            </w:tcPrChange>
          </w:tcPr>
          <w:p w14:paraId="321B4BCE" w14:textId="2CDD91E1" w:rsidR="00C86CCE" w:rsidRPr="00C86CCE" w:rsidRDefault="00C86CCE">
            <w:pPr>
              <w:jc w:val="center"/>
              <w:rPr>
                <w:ins w:id="1310" w:author="Cristian Sbrolli" w:date="2021-01-04T00:03:00Z"/>
                <w:sz w:val="28"/>
                <w:szCs w:val="28"/>
                <w:rPrChange w:id="1311" w:author="Cristian Sbrolli" w:date="2021-01-04T00:14:00Z">
                  <w:rPr>
                    <w:ins w:id="1312" w:author="Cristian Sbrolli" w:date="2021-01-04T00:03:00Z"/>
                  </w:rPr>
                </w:rPrChange>
              </w:rPr>
              <w:pPrChange w:id="1313" w:author="Etion Pinari" w:date="2021-01-04T00:14:00Z">
                <w:pPr>
                  <w:framePr w:hSpace="180" w:wrap="around" w:vAnchor="text" w:hAnchor="margin" w:y="66"/>
                </w:pPr>
              </w:pPrChange>
            </w:pPr>
            <w:ins w:id="1314" w:author="Cristian Sbrolli" w:date="2021-01-04T00:15:00Z">
              <w:r w:rsidRPr="00024500">
                <w:rPr>
                  <w:b/>
                  <w:bCs/>
                  <w:sz w:val="28"/>
                  <w:szCs w:val="28"/>
                </w:rPr>
                <w:t>×</w:t>
              </w:r>
            </w:ins>
          </w:p>
        </w:tc>
        <w:tc>
          <w:tcPr>
            <w:tcW w:w="0" w:type="auto"/>
            <w:tcPrChange w:id="1315" w:author="Cristian Sbrolli" w:date="2021-01-04T00:28:00Z">
              <w:tcPr>
                <w:tcW w:w="884" w:type="dxa"/>
                <w:gridSpan w:val="2"/>
              </w:tcPr>
            </w:tcPrChange>
          </w:tcPr>
          <w:p w14:paraId="5C37F6C6" w14:textId="77777777" w:rsidR="00C86CCE" w:rsidRPr="00C86CCE" w:rsidRDefault="00C86CCE">
            <w:pPr>
              <w:jc w:val="center"/>
              <w:rPr>
                <w:ins w:id="1316" w:author="Cristian Sbrolli" w:date="2021-01-04T00:03:00Z"/>
                <w:sz w:val="28"/>
                <w:szCs w:val="28"/>
                <w:rPrChange w:id="1317" w:author="Cristian Sbrolli" w:date="2021-01-04T00:14:00Z">
                  <w:rPr>
                    <w:ins w:id="1318" w:author="Cristian Sbrolli" w:date="2021-01-04T00:03:00Z"/>
                  </w:rPr>
                </w:rPrChange>
              </w:rPr>
              <w:pPrChange w:id="1319" w:author="Etion Pinari" w:date="2021-01-04T00:14:00Z">
                <w:pPr>
                  <w:framePr w:hSpace="180" w:wrap="around" w:vAnchor="text" w:hAnchor="margin" w:y="66"/>
                </w:pPr>
              </w:pPrChange>
            </w:pPr>
          </w:p>
        </w:tc>
        <w:tc>
          <w:tcPr>
            <w:tcW w:w="0" w:type="auto"/>
            <w:tcPrChange w:id="1320" w:author="Cristian Sbrolli" w:date="2021-01-04T00:28:00Z">
              <w:tcPr>
                <w:tcW w:w="849" w:type="dxa"/>
              </w:tcPr>
            </w:tcPrChange>
          </w:tcPr>
          <w:p w14:paraId="6A02FB12" w14:textId="4B323762" w:rsidR="00C86CCE" w:rsidRPr="00C86CCE" w:rsidRDefault="00C86CCE">
            <w:pPr>
              <w:jc w:val="center"/>
              <w:rPr>
                <w:ins w:id="1321" w:author="Cristian Sbrolli" w:date="2021-01-04T00:03:00Z"/>
                <w:sz w:val="28"/>
                <w:szCs w:val="28"/>
                <w:rPrChange w:id="1322" w:author="Cristian Sbrolli" w:date="2021-01-04T00:14:00Z">
                  <w:rPr>
                    <w:ins w:id="1323" w:author="Cristian Sbrolli" w:date="2021-01-04T00:03:00Z"/>
                  </w:rPr>
                </w:rPrChange>
              </w:rPr>
              <w:pPrChange w:id="1324" w:author="Etion Pinari" w:date="2021-01-04T00:14:00Z">
                <w:pPr>
                  <w:framePr w:hSpace="180" w:wrap="around" w:vAnchor="text" w:hAnchor="margin" w:y="66"/>
                </w:pPr>
              </w:pPrChange>
            </w:pPr>
            <w:ins w:id="1325" w:author="Cristian Sbrolli" w:date="2021-01-04T00:15:00Z">
              <w:r w:rsidRPr="00024500">
                <w:rPr>
                  <w:b/>
                  <w:bCs/>
                  <w:sz w:val="28"/>
                  <w:szCs w:val="28"/>
                </w:rPr>
                <w:t>×</w:t>
              </w:r>
            </w:ins>
          </w:p>
        </w:tc>
        <w:tc>
          <w:tcPr>
            <w:tcW w:w="0" w:type="auto"/>
            <w:tcPrChange w:id="1326" w:author="Cristian Sbrolli" w:date="2021-01-04T00:28:00Z">
              <w:tcPr>
                <w:tcW w:w="841" w:type="dxa"/>
              </w:tcPr>
            </w:tcPrChange>
          </w:tcPr>
          <w:p w14:paraId="0F66C605" w14:textId="608391DA" w:rsidR="00C86CCE" w:rsidRPr="00C86CCE" w:rsidRDefault="00C86CCE">
            <w:pPr>
              <w:jc w:val="center"/>
              <w:rPr>
                <w:ins w:id="1327" w:author="Cristian Sbrolli" w:date="2021-01-04T00:03:00Z"/>
                <w:sz w:val="28"/>
                <w:szCs w:val="28"/>
                <w:rPrChange w:id="1328" w:author="Cristian Sbrolli" w:date="2021-01-04T00:14:00Z">
                  <w:rPr>
                    <w:ins w:id="1329" w:author="Cristian Sbrolli" w:date="2021-01-04T00:03:00Z"/>
                  </w:rPr>
                </w:rPrChange>
              </w:rPr>
              <w:pPrChange w:id="1330" w:author="Etion Pinari" w:date="2021-01-04T00:14:00Z">
                <w:pPr>
                  <w:framePr w:hSpace="180" w:wrap="around" w:vAnchor="text" w:hAnchor="margin" w:y="66"/>
                </w:pPr>
              </w:pPrChange>
            </w:pPr>
            <w:ins w:id="1331" w:author="Cristian Sbrolli" w:date="2021-01-04T00:15:00Z">
              <w:r w:rsidRPr="00024500">
                <w:rPr>
                  <w:b/>
                  <w:bCs/>
                  <w:sz w:val="28"/>
                  <w:szCs w:val="28"/>
                </w:rPr>
                <w:t>×</w:t>
              </w:r>
            </w:ins>
          </w:p>
        </w:tc>
      </w:tr>
      <w:tr w:rsidR="00E84E6D" w14:paraId="0DC591CA" w14:textId="77777777" w:rsidTr="00E84E6D">
        <w:tblPrEx>
          <w:tblPrExChange w:id="1332" w:author="Cristian Sbrolli" w:date="2021-01-04T00:28:00Z">
            <w:tblPrEx>
              <w:tblLayout w:type="fixed"/>
            </w:tblPrEx>
          </w:tblPrExChange>
        </w:tblPrEx>
        <w:trPr>
          <w:ins w:id="1333" w:author="Cristian Sbrolli" w:date="2021-01-04T00:03:00Z"/>
        </w:trPr>
        <w:tc>
          <w:tcPr>
            <w:tcW w:w="0" w:type="auto"/>
            <w:shd w:val="clear" w:color="auto" w:fill="F4B083" w:themeFill="accent2" w:themeFillTint="99"/>
            <w:tcPrChange w:id="1334" w:author="Cristian Sbrolli" w:date="2021-01-04T00:28:00Z">
              <w:tcPr>
                <w:tcW w:w="1463" w:type="dxa"/>
                <w:gridSpan w:val="2"/>
              </w:tcPr>
            </w:tcPrChange>
          </w:tcPr>
          <w:p w14:paraId="1F764E0D" w14:textId="2EE79424" w:rsidR="00C86CCE" w:rsidRPr="00C86CCE" w:rsidRDefault="00C86CCE">
            <w:pPr>
              <w:jc w:val="center"/>
              <w:rPr>
                <w:ins w:id="1335" w:author="Cristian Sbrolli" w:date="2021-01-04T00:03:00Z"/>
                <w:sz w:val="28"/>
                <w:szCs w:val="28"/>
                <w:rPrChange w:id="1336" w:author="Cristian Sbrolli" w:date="2021-01-04T00:14:00Z">
                  <w:rPr>
                    <w:ins w:id="1337" w:author="Cristian Sbrolli" w:date="2021-01-04T00:03:00Z"/>
                  </w:rPr>
                </w:rPrChange>
              </w:rPr>
              <w:pPrChange w:id="1338" w:author="Etion Pinari" w:date="2021-01-04T00:14:00Z">
                <w:pPr>
                  <w:framePr w:hSpace="180" w:wrap="around" w:vAnchor="text" w:hAnchor="margin" w:y="66"/>
                </w:pPr>
              </w:pPrChange>
            </w:pPr>
            <w:ins w:id="1339" w:author="Cristian Sbrolli" w:date="2021-01-04T00:04:00Z">
              <w:r w:rsidRPr="00C86CCE">
                <w:rPr>
                  <w:sz w:val="28"/>
                  <w:szCs w:val="28"/>
                  <w:rPrChange w:id="1340" w:author="Cristian Sbrolli" w:date="2021-01-04T00:14:00Z">
                    <w:rPr/>
                  </w:rPrChange>
                </w:rPr>
                <w:t>R4</w:t>
              </w:r>
            </w:ins>
          </w:p>
        </w:tc>
        <w:tc>
          <w:tcPr>
            <w:tcW w:w="0" w:type="auto"/>
            <w:tcPrChange w:id="1341" w:author="Cristian Sbrolli" w:date="2021-01-04T00:28:00Z">
              <w:tcPr>
                <w:tcW w:w="958" w:type="dxa"/>
                <w:gridSpan w:val="2"/>
              </w:tcPr>
            </w:tcPrChange>
          </w:tcPr>
          <w:p w14:paraId="36DA295D" w14:textId="01792468" w:rsidR="00C86CCE" w:rsidRPr="00C86CCE" w:rsidRDefault="00C86CCE">
            <w:pPr>
              <w:jc w:val="center"/>
              <w:rPr>
                <w:ins w:id="1342" w:author="Cristian Sbrolli" w:date="2021-01-04T00:03:00Z"/>
                <w:sz w:val="28"/>
                <w:szCs w:val="28"/>
                <w:rPrChange w:id="1343" w:author="Cristian Sbrolli" w:date="2021-01-04T00:14:00Z">
                  <w:rPr>
                    <w:ins w:id="1344" w:author="Cristian Sbrolli" w:date="2021-01-04T00:03:00Z"/>
                  </w:rPr>
                </w:rPrChange>
              </w:rPr>
              <w:pPrChange w:id="1345" w:author="Etion Pinari" w:date="2021-01-04T00:14:00Z">
                <w:pPr>
                  <w:framePr w:hSpace="180" w:wrap="around" w:vAnchor="text" w:hAnchor="margin" w:y="66"/>
                </w:pPr>
              </w:pPrChange>
            </w:pPr>
          </w:p>
        </w:tc>
        <w:tc>
          <w:tcPr>
            <w:tcW w:w="0" w:type="auto"/>
            <w:tcPrChange w:id="1346" w:author="Cristian Sbrolli" w:date="2021-01-04T00:28:00Z">
              <w:tcPr>
                <w:tcW w:w="845" w:type="dxa"/>
                <w:gridSpan w:val="2"/>
              </w:tcPr>
            </w:tcPrChange>
          </w:tcPr>
          <w:p w14:paraId="6A71A628" w14:textId="77777777" w:rsidR="00C86CCE" w:rsidRPr="00C86CCE" w:rsidRDefault="00C86CCE">
            <w:pPr>
              <w:jc w:val="center"/>
              <w:rPr>
                <w:ins w:id="1347" w:author="Cristian Sbrolli" w:date="2021-01-04T00:03:00Z"/>
                <w:sz w:val="28"/>
                <w:szCs w:val="28"/>
                <w:rPrChange w:id="1348" w:author="Cristian Sbrolli" w:date="2021-01-04T00:14:00Z">
                  <w:rPr>
                    <w:ins w:id="1349" w:author="Cristian Sbrolli" w:date="2021-01-04T00:03:00Z"/>
                  </w:rPr>
                </w:rPrChange>
              </w:rPr>
              <w:pPrChange w:id="1350" w:author="Etion Pinari" w:date="2021-01-04T00:14:00Z">
                <w:pPr>
                  <w:framePr w:hSpace="180" w:wrap="around" w:vAnchor="text" w:hAnchor="margin" w:y="66"/>
                </w:pPr>
              </w:pPrChange>
            </w:pPr>
          </w:p>
        </w:tc>
        <w:tc>
          <w:tcPr>
            <w:tcW w:w="0" w:type="auto"/>
            <w:tcPrChange w:id="1351" w:author="Cristian Sbrolli" w:date="2021-01-04T00:28:00Z">
              <w:tcPr>
                <w:tcW w:w="1248" w:type="dxa"/>
                <w:gridSpan w:val="3"/>
              </w:tcPr>
            </w:tcPrChange>
          </w:tcPr>
          <w:p w14:paraId="2500306A" w14:textId="57137D00" w:rsidR="00C86CCE" w:rsidRPr="00C86CCE" w:rsidRDefault="00C86CCE">
            <w:pPr>
              <w:jc w:val="center"/>
              <w:rPr>
                <w:ins w:id="1352" w:author="Cristian Sbrolli" w:date="2021-01-04T00:03:00Z"/>
                <w:sz w:val="28"/>
                <w:szCs w:val="28"/>
                <w:rPrChange w:id="1353" w:author="Cristian Sbrolli" w:date="2021-01-04T00:14:00Z">
                  <w:rPr>
                    <w:ins w:id="1354" w:author="Cristian Sbrolli" w:date="2021-01-04T00:03:00Z"/>
                  </w:rPr>
                </w:rPrChange>
              </w:rPr>
              <w:pPrChange w:id="1355" w:author="Etion Pinari" w:date="2021-01-04T00:14:00Z">
                <w:pPr>
                  <w:framePr w:hSpace="180" w:wrap="around" w:vAnchor="text" w:hAnchor="margin" w:y="66"/>
                </w:pPr>
              </w:pPrChange>
            </w:pPr>
            <w:ins w:id="1356" w:author="Cristian Sbrolli" w:date="2021-01-04T00:16:00Z">
              <w:r w:rsidRPr="00024500">
                <w:rPr>
                  <w:b/>
                  <w:bCs/>
                  <w:sz w:val="28"/>
                  <w:szCs w:val="28"/>
                </w:rPr>
                <w:t>×</w:t>
              </w:r>
            </w:ins>
          </w:p>
        </w:tc>
        <w:tc>
          <w:tcPr>
            <w:tcW w:w="0" w:type="auto"/>
            <w:tcPrChange w:id="1357" w:author="Cristian Sbrolli" w:date="2021-01-04T00:28:00Z">
              <w:tcPr>
                <w:tcW w:w="861" w:type="dxa"/>
                <w:gridSpan w:val="2"/>
              </w:tcPr>
            </w:tcPrChange>
          </w:tcPr>
          <w:p w14:paraId="313F4743" w14:textId="77777777" w:rsidR="00C86CCE" w:rsidRPr="00C86CCE" w:rsidRDefault="00C86CCE">
            <w:pPr>
              <w:jc w:val="center"/>
              <w:rPr>
                <w:ins w:id="1358" w:author="Cristian Sbrolli" w:date="2021-01-04T00:10:00Z"/>
                <w:sz w:val="28"/>
                <w:szCs w:val="28"/>
                <w:rPrChange w:id="1359" w:author="Cristian Sbrolli" w:date="2021-01-04T00:14:00Z">
                  <w:rPr>
                    <w:ins w:id="1360" w:author="Cristian Sbrolli" w:date="2021-01-04T00:10:00Z"/>
                  </w:rPr>
                </w:rPrChange>
              </w:rPr>
              <w:pPrChange w:id="1361" w:author="Etion Pinari" w:date="2021-01-04T00:14:00Z">
                <w:pPr>
                  <w:framePr w:hSpace="180" w:wrap="around" w:vAnchor="text" w:hAnchor="margin" w:y="66"/>
                </w:pPr>
              </w:pPrChange>
            </w:pPr>
          </w:p>
        </w:tc>
        <w:tc>
          <w:tcPr>
            <w:tcW w:w="0" w:type="auto"/>
            <w:tcPrChange w:id="1362" w:author="Cristian Sbrolli" w:date="2021-01-04T00:28:00Z">
              <w:tcPr>
                <w:tcW w:w="834" w:type="dxa"/>
                <w:gridSpan w:val="3"/>
              </w:tcPr>
            </w:tcPrChange>
          </w:tcPr>
          <w:p w14:paraId="134E0ADB" w14:textId="075DB6ED" w:rsidR="00C86CCE" w:rsidRPr="00C86CCE" w:rsidRDefault="00C86CCE">
            <w:pPr>
              <w:jc w:val="center"/>
              <w:rPr>
                <w:ins w:id="1363" w:author="Cristian Sbrolli" w:date="2021-01-04T00:03:00Z"/>
                <w:sz w:val="28"/>
                <w:szCs w:val="28"/>
                <w:rPrChange w:id="1364" w:author="Cristian Sbrolli" w:date="2021-01-04T00:14:00Z">
                  <w:rPr>
                    <w:ins w:id="1365" w:author="Cristian Sbrolli" w:date="2021-01-04T00:03:00Z"/>
                  </w:rPr>
                </w:rPrChange>
              </w:rPr>
              <w:pPrChange w:id="1366" w:author="Etion Pinari" w:date="2021-01-04T00:14:00Z">
                <w:pPr>
                  <w:framePr w:hSpace="180" w:wrap="around" w:vAnchor="text" w:hAnchor="margin" w:y="66"/>
                </w:pPr>
              </w:pPrChange>
            </w:pPr>
          </w:p>
        </w:tc>
        <w:tc>
          <w:tcPr>
            <w:tcW w:w="0" w:type="auto"/>
            <w:tcPrChange w:id="1367" w:author="Cristian Sbrolli" w:date="2021-01-04T00:28:00Z">
              <w:tcPr>
                <w:tcW w:w="845" w:type="dxa"/>
                <w:gridSpan w:val="2"/>
              </w:tcPr>
            </w:tcPrChange>
          </w:tcPr>
          <w:p w14:paraId="34033DD0" w14:textId="77777777" w:rsidR="00C86CCE" w:rsidRPr="00C86CCE" w:rsidRDefault="00C86CCE">
            <w:pPr>
              <w:jc w:val="center"/>
              <w:rPr>
                <w:ins w:id="1368" w:author="Cristian Sbrolli" w:date="2021-01-04T00:03:00Z"/>
                <w:sz w:val="28"/>
                <w:szCs w:val="28"/>
                <w:rPrChange w:id="1369" w:author="Cristian Sbrolli" w:date="2021-01-04T00:14:00Z">
                  <w:rPr>
                    <w:ins w:id="1370" w:author="Cristian Sbrolli" w:date="2021-01-04T00:03:00Z"/>
                  </w:rPr>
                </w:rPrChange>
              </w:rPr>
              <w:pPrChange w:id="1371" w:author="Etion Pinari" w:date="2021-01-04T00:14:00Z">
                <w:pPr>
                  <w:framePr w:hSpace="180" w:wrap="around" w:vAnchor="text" w:hAnchor="margin" w:y="66"/>
                </w:pPr>
              </w:pPrChange>
            </w:pPr>
          </w:p>
        </w:tc>
        <w:tc>
          <w:tcPr>
            <w:tcW w:w="0" w:type="auto"/>
            <w:tcPrChange w:id="1372" w:author="Cristian Sbrolli" w:date="2021-01-04T00:28:00Z">
              <w:tcPr>
                <w:tcW w:w="884" w:type="dxa"/>
                <w:gridSpan w:val="2"/>
              </w:tcPr>
            </w:tcPrChange>
          </w:tcPr>
          <w:p w14:paraId="7B672E9F" w14:textId="77777777" w:rsidR="00C86CCE" w:rsidRPr="00C86CCE" w:rsidRDefault="00C86CCE">
            <w:pPr>
              <w:jc w:val="center"/>
              <w:rPr>
                <w:ins w:id="1373" w:author="Cristian Sbrolli" w:date="2021-01-04T00:03:00Z"/>
                <w:sz w:val="28"/>
                <w:szCs w:val="28"/>
                <w:rPrChange w:id="1374" w:author="Cristian Sbrolli" w:date="2021-01-04T00:14:00Z">
                  <w:rPr>
                    <w:ins w:id="1375" w:author="Cristian Sbrolli" w:date="2021-01-04T00:03:00Z"/>
                  </w:rPr>
                </w:rPrChange>
              </w:rPr>
              <w:pPrChange w:id="1376" w:author="Etion Pinari" w:date="2021-01-04T00:14:00Z">
                <w:pPr>
                  <w:framePr w:hSpace="180" w:wrap="around" w:vAnchor="text" w:hAnchor="margin" w:y="66"/>
                </w:pPr>
              </w:pPrChange>
            </w:pPr>
          </w:p>
        </w:tc>
        <w:tc>
          <w:tcPr>
            <w:tcW w:w="0" w:type="auto"/>
            <w:tcPrChange w:id="1377" w:author="Cristian Sbrolli" w:date="2021-01-04T00:28:00Z">
              <w:tcPr>
                <w:tcW w:w="849" w:type="dxa"/>
              </w:tcPr>
            </w:tcPrChange>
          </w:tcPr>
          <w:p w14:paraId="407496B4" w14:textId="77777777" w:rsidR="00C86CCE" w:rsidRPr="00C86CCE" w:rsidRDefault="00C86CCE">
            <w:pPr>
              <w:jc w:val="center"/>
              <w:rPr>
                <w:ins w:id="1378" w:author="Cristian Sbrolli" w:date="2021-01-04T00:03:00Z"/>
                <w:sz w:val="28"/>
                <w:szCs w:val="28"/>
                <w:rPrChange w:id="1379" w:author="Cristian Sbrolli" w:date="2021-01-04T00:14:00Z">
                  <w:rPr>
                    <w:ins w:id="1380" w:author="Cristian Sbrolli" w:date="2021-01-04T00:03:00Z"/>
                  </w:rPr>
                </w:rPrChange>
              </w:rPr>
              <w:pPrChange w:id="1381" w:author="Etion Pinari" w:date="2021-01-04T00:14:00Z">
                <w:pPr>
                  <w:framePr w:hSpace="180" w:wrap="around" w:vAnchor="text" w:hAnchor="margin" w:y="66"/>
                </w:pPr>
              </w:pPrChange>
            </w:pPr>
          </w:p>
        </w:tc>
        <w:tc>
          <w:tcPr>
            <w:tcW w:w="0" w:type="auto"/>
            <w:tcPrChange w:id="1382" w:author="Cristian Sbrolli" w:date="2021-01-04T00:28:00Z">
              <w:tcPr>
                <w:tcW w:w="841" w:type="dxa"/>
              </w:tcPr>
            </w:tcPrChange>
          </w:tcPr>
          <w:p w14:paraId="53C6447E" w14:textId="21AF55DF" w:rsidR="00C86CCE" w:rsidRPr="00C86CCE" w:rsidRDefault="00C86CCE">
            <w:pPr>
              <w:jc w:val="center"/>
              <w:rPr>
                <w:ins w:id="1383" w:author="Cristian Sbrolli" w:date="2021-01-04T00:03:00Z"/>
                <w:sz w:val="28"/>
                <w:szCs w:val="28"/>
                <w:rPrChange w:id="1384" w:author="Cristian Sbrolli" w:date="2021-01-04T00:14:00Z">
                  <w:rPr>
                    <w:ins w:id="1385" w:author="Cristian Sbrolli" w:date="2021-01-04T00:03:00Z"/>
                  </w:rPr>
                </w:rPrChange>
              </w:rPr>
              <w:pPrChange w:id="1386" w:author="Etion Pinari" w:date="2021-01-04T00:14:00Z">
                <w:pPr>
                  <w:framePr w:hSpace="180" w:wrap="around" w:vAnchor="text" w:hAnchor="margin" w:y="66"/>
                </w:pPr>
              </w:pPrChange>
            </w:pPr>
            <w:ins w:id="1387" w:author="Cristian Sbrolli" w:date="2021-01-04T00:16:00Z">
              <w:r w:rsidRPr="00024500">
                <w:rPr>
                  <w:b/>
                  <w:bCs/>
                  <w:sz w:val="28"/>
                  <w:szCs w:val="28"/>
                </w:rPr>
                <w:t>×</w:t>
              </w:r>
            </w:ins>
          </w:p>
        </w:tc>
      </w:tr>
      <w:tr w:rsidR="00E84E6D" w14:paraId="78E81BD1" w14:textId="77777777" w:rsidTr="00E84E6D">
        <w:tblPrEx>
          <w:tblPrExChange w:id="1388" w:author="Cristian Sbrolli" w:date="2021-01-04T00:28:00Z">
            <w:tblPrEx>
              <w:tblLayout w:type="fixed"/>
            </w:tblPrEx>
          </w:tblPrExChange>
        </w:tblPrEx>
        <w:trPr>
          <w:ins w:id="1389" w:author="Cristian Sbrolli" w:date="2021-01-04T00:03:00Z"/>
        </w:trPr>
        <w:tc>
          <w:tcPr>
            <w:tcW w:w="0" w:type="auto"/>
            <w:shd w:val="clear" w:color="auto" w:fill="F4B083" w:themeFill="accent2" w:themeFillTint="99"/>
            <w:tcPrChange w:id="1390" w:author="Cristian Sbrolli" w:date="2021-01-04T00:28:00Z">
              <w:tcPr>
                <w:tcW w:w="1463" w:type="dxa"/>
                <w:gridSpan w:val="2"/>
              </w:tcPr>
            </w:tcPrChange>
          </w:tcPr>
          <w:p w14:paraId="59059364" w14:textId="5AAF0A7C" w:rsidR="00C86CCE" w:rsidRPr="00C86CCE" w:rsidRDefault="00C86CCE">
            <w:pPr>
              <w:jc w:val="center"/>
              <w:rPr>
                <w:ins w:id="1391" w:author="Cristian Sbrolli" w:date="2021-01-04T00:03:00Z"/>
                <w:sz w:val="28"/>
                <w:szCs w:val="28"/>
                <w:rPrChange w:id="1392" w:author="Cristian Sbrolli" w:date="2021-01-04T00:14:00Z">
                  <w:rPr>
                    <w:ins w:id="1393" w:author="Cristian Sbrolli" w:date="2021-01-04T00:03:00Z"/>
                  </w:rPr>
                </w:rPrChange>
              </w:rPr>
              <w:pPrChange w:id="1394" w:author="Etion Pinari" w:date="2021-01-04T00:14:00Z">
                <w:pPr>
                  <w:framePr w:hSpace="180" w:wrap="around" w:vAnchor="text" w:hAnchor="margin" w:y="66"/>
                </w:pPr>
              </w:pPrChange>
            </w:pPr>
            <w:ins w:id="1395" w:author="Cristian Sbrolli" w:date="2021-01-04T00:04:00Z">
              <w:r w:rsidRPr="00C86CCE">
                <w:rPr>
                  <w:sz w:val="28"/>
                  <w:szCs w:val="28"/>
                  <w:rPrChange w:id="1396" w:author="Cristian Sbrolli" w:date="2021-01-04T00:14:00Z">
                    <w:rPr/>
                  </w:rPrChange>
                </w:rPr>
                <w:t>R5</w:t>
              </w:r>
            </w:ins>
          </w:p>
        </w:tc>
        <w:tc>
          <w:tcPr>
            <w:tcW w:w="0" w:type="auto"/>
            <w:tcPrChange w:id="1397" w:author="Cristian Sbrolli" w:date="2021-01-04T00:28:00Z">
              <w:tcPr>
                <w:tcW w:w="958" w:type="dxa"/>
                <w:gridSpan w:val="2"/>
              </w:tcPr>
            </w:tcPrChange>
          </w:tcPr>
          <w:p w14:paraId="6F76A75B" w14:textId="189CF8E8" w:rsidR="00C86CCE" w:rsidRPr="00C86CCE" w:rsidRDefault="00C86CCE">
            <w:pPr>
              <w:jc w:val="center"/>
              <w:rPr>
                <w:ins w:id="1398" w:author="Cristian Sbrolli" w:date="2021-01-04T00:03:00Z"/>
                <w:sz w:val="28"/>
                <w:szCs w:val="28"/>
                <w:rPrChange w:id="1399" w:author="Cristian Sbrolli" w:date="2021-01-04T00:14:00Z">
                  <w:rPr>
                    <w:ins w:id="1400" w:author="Cristian Sbrolli" w:date="2021-01-04T00:03:00Z"/>
                  </w:rPr>
                </w:rPrChange>
              </w:rPr>
              <w:pPrChange w:id="1401" w:author="Etion Pinari" w:date="2021-01-04T00:14:00Z">
                <w:pPr>
                  <w:framePr w:hSpace="180" w:wrap="around" w:vAnchor="text" w:hAnchor="margin" w:y="66"/>
                </w:pPr>
              </w:pPrChange>
            </w:pPr>
          </w:p>
        </w:tc>
        <w:tc>
          <w:tcPr>
            <w:tcW w:w="0" w:type="auto"/>
            <w:tcPrChange w:id="1402" w:author="Cristian Sbrolli" w:date="2021-01-04T00:28:00Z">
              <w:tcPr>
                <w:tcW w:w="845" w:type="dxa"/>
                <w:gridSpan w:val="2"/>
              </w:tcPr>
            </w:tcPrChange>
          </w:tcPr>
          <w:p w14:paraId="35FF3802" w14:textId="77777777" w:rsidR="00C86CCE" w:rsidRPr="00C86CCE" w:rsidRDefault="00C86CCE">
            <w:pPr>
              <w:jc w:val="center"/>
              <w:rPr>
                <w:ins w:id="1403" w:author="Cristian Sbrolli" w:date="2021-01-04T00:03:00Z"/>
                <w:sz w:val="28"/>
                <w:szCs w:val="28"/>
                <w:rPrChange w:id="1404" w:author="Cristian Sbrolli" w:date="2021-01-04T00:14:00Z">
                  <w:rPr>
                    <w:ins w:id="1405" w:author="Cristian Sbrolli" w:date="2021-01-04T00:03:00Z"/>
                  </w:rPr>
                </w:rPrChange>
              </w:rPr>
              <w:pPrChange w:id="1406" w:author="Etion Pinari" w:date="2021-01-04T00:14:00Z">
                <w:pPr>
                  <w:framePr w:hSpace="180" w:wrap="around" w:vAnchor="text" w:hAnchor="margin" w:y="66"/>
                </w:pPr>
              </w:pPrChange>
            </w:pPr>
          </w:p>
        </w:tc>
        <w:tc>
          <w:tcPr>
            <w:tcW w:w="0" w:type="auto"/>
            <w:tcPrChange w:id="1407" w:author="Cristian Sbrolli" w:date="2021-01-04T00:28:00Z">
              <w:tcPr>
                <w:tcW w:w="1248" w:type="dxa"/>
                <w:gridSpan w:val="3"/>
              </w:tcPr>
            </w:tcPrChange>
          </w:tcPr>
          <w:p w14:paraId="1B147893" w14:textId="77777777" w:rsidR="00C86CCE" w:rsidRPr="00C86CCE" w:rsidRDefault="00C86CCE">
            <w:pPr>
              <w:jc w:val="center"/>
              <w:rPr>
                <w:ins w:id="1408" w:author="Cristian Sbrolli" w:date="2021-01-04T00:03:00Z"/>
                <w:sz w:val="28"/>
                <w:szCs w:val="28"/>
                <w:rPrChange w:id="1409" w:author="Cristian Sbrolli" w:date="2021-01-04T00:14:00Z">
                  <w:rPr>
                    <w:ins w:id="1410" w:author="Cristian Sbrolli" w:date="2021-01-04T00:03:00Z"/>
                  </w:rPr>
                </w:rPrChange>
              </w:rPr>
              <w:pPrChange w:id="1411" w:author="Etion Pinari" w:date="2021-01-04T00:14:00Z">
                <w:pPr>
                  <w:framePr w:hSpace="180" w:wrap="around" w:vAnchor="text" w:hAnchor="margin" w:y="66"/>
                </w:pPr>
              </w:pPrChange>
            </w:pPr>
          </w:p>
        </w:tc>
        <w:tc>
          <w:tcPr>
            <w:tcW w:w="0" w:type="auto"/>
            <w:tcPrChange w:id="1412" w:author="Cristian Sbrolli" w:date="2021-01-04T00:28:00Z">
              <w:tcPr>
                <w:tcW w:w="861" w:type="dxa"/>
                <w:gridSpan w:val="2"/>
              </w:tcPr>
            </w:tcPrChange>
          </w:tcPr>
          <w:p w14:paraId="33E0432D" w14:textId="77777777" w:rsidR="00C86CCE" w:rsidRPr="00C86CCE" w:rsidRDefault="00C86CCE">
            <w:pPr>
              <w:jc w:val="center"/>
              <w:rPr>
                <w:ins w:id="1413" w:author="Cristian Sbrolli" w:date="2021-01-04T00:10:00Z"/>
                <w:sz w:val="28"/>
                <w:szCs w:val="28"/>
                <w:rPrChange w:id="1414" w:author="Cristian Sbrolli" w:date="2021-01-04T00:14:00Z">
                  <w:rPr>
                    <w:ins w:id="1415" w:author="Cristian Sbrolli" w:date="2021-01-04T00:10:00Z"/>
                  </w:rPr>
                </w:rPrChange>
              </w:rPr>
              <w:pPrChange w:id="1416" w:author="Etion Pinari" w:date="2021-01-04T00:14:00Z">
                <w:pPr>
                  <w:framePr w:hSpace="180" w:wrap="around" w:vAnchor="text" w:hAnchor="margin" w:y="66"/>
                </w:pPr>
              </w:pPrChange>
            </w:pPr>
          </w:p>
        </w:tc>
        <w:tc>
          <w:tcPr>
            <w:tcW w:w="0" w:type="auto"/>
            <w:tcPrChange w:id="1417" w:author="Cristian Sbrolli" w:date="2021-01-04T00:28:00Z">
              <w:tcPr>
                <w:tcW w:w="834" w:type="dxa"/>
                <w:gridSpan w:val="3"/>
              </w:tcPr>
            </w:tcPrChange>
          </w:tcPr>
          <w:p w14:paraId="7B625CB1" w14:textId="639DB2C6" w:rsidR="00C86CCE" w:rsidRPr="00C86CCE" w:rsidRDefault="00C86CCE">
            <w:pPr>
              <w:jc w:val="center"/>
              <w:rPr>
                <w:ins w:id="1418" w:author="Cristian Sbrolli" w:date="2021-01-04T00:03:00Z"/>
                <w:sz w:val="28"/>
                <w:szCs w:val="28"/>
                <w:rPrChange w:id="1419" w:author="Cristian Sbrolli" w:date="2021-01-04T00:14:00Z">
                  <w:rPr>
                    <w:ins w:id="1420" w:author="Cristian Sbrolli" w:date="2021-01-04T00:03:00Z"/>
                  </w:rPr>
                </w:rPrChange>
              </w:rPr>
              <w:pPrChange w:id="1421" w:author="Etion Pinari" w:date="2021-01-04T00:14:00Z">
                <w:pPr>
                  <w:framePr w:hSpace="180" w:wrap="around" w:vAnchor="text" w:hAnchor="margin" w:y="66"/>
                </w:pPr>
              </w:pPrChange>
            </w:pPr>
          </w:p>
        </w:tc>
        <w:tc>
          <w:tcPr>
            <w:tcW w:w="0" w:type="auto"/>
            <w:tcPrChange w:id="1422" w:author="Cristian Sbrolli" w:date="2021-01-04T00:28:00Z">
              <w:tcPr>
                <w:tcW w:w="845" w:type="dxa"/>
                <w:gridSpan w:val="2"/>
              </w:tcPr>
            </w:tcPrChange>
          </w:tcPr>
          <w:p w14:paraId="078AE279" w14:textId="5E7E22ED" w:rsidR="00C86CCE" w:rsidRPr="00C86CCE" w:rsidRDefault="00C86CCE">
            <w:pPr>
              <w:jc w:val="center"/>
              <w:rPr>
                <w:ins w:id="1423" w:author="Cristian Sbrolli" w:date="2021-01-04T00:03:00Z"/>
                <w:sz w:val="28"/>
                <w:szCs w:val="28"/>
                <w:rPrChange w:id="1424" w:author="Cristian Sbrolli" w:date="2021-01-04T00:14:00Z">
                  <w:rPr>
                    <w:ins w:id="1425" w:author="Cristian Sbrolli" w:date="2021-01-04T00:03:00Z"/>
                  </w:rPr>
                </w:rPrChange>
              </w:rPr>
              <w:pPrChange w:id="1426" w:author="Etion Pinari" w:date="2021-01-04T00:14:00Z">
                <w:pPr>
                  <w:framePr w:hSpace="180" w:wrap="around" w:vAnchor="text" w:hAnchor="margin" w:y="66"/>
                </w:pPr>
              </w:pPrChange>
            </w:pPr>
            <w:ins w:id="1427" w:author="Cristian Sbrolli" w:date="2021-01-04T00:16:00Z">
              <w:r w:rsidRPr="00024500">
                <w:rPr>
                  <w:b/>
                  <w:bCs/>
                  <w:sz w:val="28"/>
                  <w:szCs w:val="28"/>
                </w:rPr>
                <w:t>×</w:t>
              </w:r>
            </w:ins>
          </w:p>
        </w:tc>
        <w:tc>
          <w:tcPr>
            <w:tcW w:w="0" w:type="auto"/>
            <w:tcPrChange w:id="1428" w:author="Cristian Sbrolli" w:date="2021-01-04T00:28:00Z">
              <w:tcPr>
                <w:tcW w:w="884" w:type="dxa"/>
                <w:gridSpan w:val="2"/>
              </w:tcPr>
            </w:tcPrChange>
          </w:tcPr>
          <w:p w14:paraId="761EEC48" w14:textId="77777777" w:rsidR="00C86CCE" w:rsidRPr="00C86CCE" w:rsidRDefault="00C86CCE">
            <w:pPr>
              <w:jc w:val="center"/>
              <w:rPr>
                <w:ins w:id="1429" w:author="Cristian Sbrolli" w:date="2021-01-04T00:03:00Z"/>
                <w:sz w:val="28"/>
                <w:szCs w:val="28"/>
                <w:rPrChange w:id="1430" w:author="Cristian Sbrolli" w:date="2021-01-04T00:14:00Z">
                  <w:rPr>
                    <w:ins w:id="1431" w:author="Cristian Sbrolli" w:date="2021-01-04T00:03:00Z"/>
                  </w:rPr>
                </w:rPrChange>
              </w:rPr>
              <w:pPrChange w:id="1432" w:author="Etion Pinari" w:date="2021-01-04T00:14:00Z">
                <w:pPr>
                  <w:framePr w:hSpace="180" w:wrap="around" w:vAnchor="text" w:hAnchor="margin" w:y="66"/>
                </w:pPr>
              </w:pPrChange>
            </w:pPr>
          </w:p>
        </w:tc>
        <w:tc>
          <w:tcPr>
            <w:tcW w:w="0" w:type="auto"/>
            <w:tcPrChange w:id="1433" w:author="Cristian Sbrolli" w:date="2021-01-04T00:28:00Z">
              <w:tcPr>
                <w:tcW w:w="849" w:type="dxa"/>
              </w:tcPr>
            </w:tcPrChange>
          </w:tcPr>
          <w:p w14:paraId="1B5B8C6E" w14:textId="77777777" w:rsidR="00C86CCE" w:rsidRPr="00C86CCE" w:rsidRDefault="00C86CCE">
            <w:pPr>
              <w:jc w:val="center"/>
              <w:rPr>
                <w:ins w:id="1434" w:author="Cristian Sbrolli" w:date="2021-01-04T00:03:00Z"/>
                <w:sz w:val="28"/>
                <w:szCs w:val="28"/>
                <w:rPrChange w:id="1435" w:author="Cristian Sbrolli" w:date="2021-01-04T00:14:00Z">
                  <w:rPr>
                    <w:ins w:id="1436" w:author="Cristian Sbrolli" w:date="2021-01-04T00:03:00Z"/>
                  </w:rPr>
                </w:rPrChange>
              </w:rPr>
              <w:pPrChange w:id="1437" w:author="Etion Pinari" w:date="2021-01-04T00:14:00Z">
                <w:pPr>
                  <w:framePr w:hSpace="180" w:wrap="around" w:vAnchor="text" w:hAnchor="margin" w:y="66"/>
                </w:pPr>
              </w:pPrChange>
            </w:pPr>
          </w:p>
        </w:tc>
        <w:tc>
          <w:tcPr>
            <w:tcW w:w="0" w:type="auto"/>
            <w:tcPrChange w:id="1438" w:author="Cristian Sbrolli" w:date="2021-01-04T00:28:00Z">
              <w:tcPr>
                <w:tcW w:w="841" w:type="dxa"/>
              </w:tcPr>
            </w:tcPrChange>
          </w:tcPr>
          <w:p w14:paraId="22271E9F" w14:textId="77777777" w:rsidR="00C86CCE" w:rsidRPr="00C86CCE" w:rsidRDefault="00C86CCE">
            <w:pPr>
              <w:jc w:val="center"/>
              <w:rPr>
                <w:ins w:id="1439" w:author="Cristian Sbrolli" w:date="2021-01-04T00:03:00Z"/>
                <w:sz w:val="28"/>
                <w:szCs w:val="28"/>
                <w:rPrChange w:id="1440" w:author="Cristian Sbrolli" w:date="2021-01-04T00:14:00Z">
                  <w:rPr>
                    <w:ins w:id="1441" w:author="Cristian Sbrolli" w:date="2021-01-04T00:03:00Z"/>
                  </w:rPr>
                </w:rPrChange>
              </w:rPr>
              <w:pPrChange w:id="1442" w:author="Etion Pinari" w:date="2021-01-04T00:14:00Z">
                <w:pPr>
                  <w:framePr w:hSpace="180" w:wrap="around" w:vAnchor="text" w:hAnchor="margin" w:y="66"/>
                </w:pPr>
              </w:pPrChange>
            </w:pPr>
          </w:p>
        </w:tc>
      </w:tr>
      <w:tr w:rsidR="00E84E6D" w14:paraId="11FD21E9" w14:textId="77777777" w:rsidTr="00E84E6D">
        <w:tblPrEx>
          <w:tblPrExChange w:id="1443" w:author="Cristian Sbrolli" w:date="2021-01-04T00:28:00Z">
            <w:tblPrEx>
              <w:tblLayout w:type="fixed"/>
            </w:tblPrEx>
          </w:tblPrExChange>
        </w:tblPrEx>
        <w:trPr>
          <w:ins w:id="1444" w:author="Cristian Sbrolli" w:date="2021-01-04T00:03:00Z"/>
        </w:trPr>
        <w:tc>
          <w:tcPr>
            <w:tcW w:w="0" w:type="auto"/>
            <w:shd w:val="clear" w:color="auto" w:fill="F4B083" w:themeFill="accent2" w:themeFillTint="99"/>
            <w:tcPrChange w:id="1445" w:author="Cristian Sbrolli" w:date="2021-01-04T00:28:00Z">
              <w:tcPr>
                <w:tcW w:w="1463" w:type="dxa"/>
                <w:gridSpan w:val="2"/>
              </w:tcPr>
            </w:tcPrChange>
          </w:tcPr>
          <w:p w14:paraId="4669B5EE" w14:textId="0811545A" w:rsidR="00C86CCE" w:rsidRPr="00C86CCE" w:rsidRDefault="00C86CCE">
            <w:pPr>
              <w:jc w:val="center"/>
              <w:rPr>
                <w:ins w:id="1446" w:author="Cristian Sbrolli" w:date="2021-01-04T00:03:00Z"/>
                <w:sz w:val="28"/>
                <w:szCs w:val="28"/>
                <w:rPrChange w:id="1447" w:author="Cristian Sbrolli" w:date="2021-01-04T00:14:00Z">
                  <w:rPr>
                    <w:ins w:id="1448" w:author="Cristian Sbrolli" w:date="2021-01-04T00:03:00Z"/>
                  </w:rPr>
                </w:rPrChange>
              </w:rPr>
              <w:pPrChange w:id="1449" w:author="Etion Pinari" w:date="2021-01-04T00:14:00Z">
                <w:pPr>
                  <w:framePr w:hSpace="180" w:wrap="around" w:vAnchor="text" w:hAnchor="margin" w:y="66"/>
                </w:pPr>
              </w:pPrChange>
            </w:pPr>
            <w:ins w:id="1450" w:author="Cristian Sbrolli" w:date="2021-01-04T00:04:00Z">
              <w:r w:rsidRPr="00C86CCE">
                <w:rPr>
                  <w:sz w:val="28"/>
                  <w:szCs w:val="28"/>
                  <w:rPrChange w:id="1451" w:author="Cristian Sbrolli" w:date="2021-01-04T00:14:00Z">
                    <w:rPr/>
                  </w:rPrChange>
                </w:rPr>
                <w:t>R6</w:t>
              </w:r>
            </w:ins>
          </w:p>
        </w:tc>
        <w:tc>
          <w:tcPr>
            <w:tcW w:w="0" w:type="auto"/>
            <w:tcPrChange w:id="1452" w:author="Cristian Sbrolli" w:date="2021-01-04T00:28:00Z">
              <w:tcPr>
                <w:tcW w:w="958" w:type="dxa"/>
                <w:gridSpan w:val="2"/>
              </w:tcPr>
            </w:tcPrChange>
          </w:tcPr>
          <w:p w14:paraId="7B8028B1" w14:textId="45F440E0" w:rsidR="00C86CCE" w:rsidRPr="00C86CCE" w:rsidRDefault="00C86CCE">
            <w:pPr>
              <w:jc w:val="center"/>
              <w:rPr>
                <w:ins w:id="1453" w:author="Cristian Sbrolli" w:date="2021-01-04T00:03:00Z"/>
                <w:sz w:val="28"/>
                <w:szCs w:val="28"/>
                <w:rPrChange w:id="1454" w:author="Cristian Sbrolli" w:date="2021-01-04T00:14:00Z">
                  <w:rPr>
                    <w:ins w:id="1455" w:author="Cristian Sbrolli" w:date="2021-01-04T00:03:00Z"/>
                  </w:rPr>
                </w:rPrChange>
              </w:rPr>
              <w:pPrChange w:id="1456" w:author="Etion Pinari" w:date="2021-01-04T00:14:00Z">
                <w:pPr>
                  <w:framePr w:hSpace="180" w:wrap="around" w:vAnchor="text" w:hAnchor="margin" w:y="66"/>
                </w:pPr>
              </w:pPrChange>
            </w:pPr>
          </w:p>
        </w:tc>
        <w:tc>
          <w:tcPr>
            <w:tcW w:w="0" w:type="auto"/>
            <w:tcPrChange w:id="1457" w:author="Cristian Sbrolli" w:date="2021-01-04T00:28:00Z">
              <w:tcPr>
                <w:tcW w:w="845" w:type="dxa"/>
                <w:gridSpan w:val="2"/>
              </w:tcPr>
            </w:tcPrChange>
          </w:tcPr>
          <w:p w14:paraId="7EA61398" w14:textId="77777777" w:rsidR="00C86CCE" w:rsidRPr="00C86CCE" w:rsidRDefault="00C86CCE">
            <w:pPr>
              <w:jc w:val="center"/>
              <w:rPr>
                <w:ins w:id="1458" w:author="Cristian Sbrolli" w:date="2021-01-04T00:03:00Z"/>
                <w:sz w:val="28"/>
                <w:szCs w:val="28"/>
                <w:rPrChange w:id="1459" w:author="Cristian Sbrolli" w:date="2021-01-04T00:14:00Z">
                  <w:rPr>
                    <w:ins w:id="1460" w:author="Cristian Sbrolli" w:date="2021-01-04T00:03:00Z"/>
                  </w:rPr>
                </w:rPrChange>
              </w:rPr>
              <w:pPrChange w:id="1461" w:author="Etion Pinari" w:date="2021-01-04T00:14:00Z">
                <w:pPr>
                  <w:framePr w:hSpace="180" w:wrap="around" w:vAnchor="text" w:hAnchor="margin" w:y="66"/>
                </w:pPr>
              </w:pPrChange>
            </w:pPr>
          </w:p>
        </w:tc>
        <w:tc>
          <w:tcPr>
            <w:tcW w:w="0" w:type="auto"/>
            <w:tcPrChange w:id="1462" w:author="Cristian Sbrolli" w:date="2021-01-04T00:28:00Z">
              <w:tcPr>
                <w:tcW w:w="1248" w:type="dxa"/>
                <w:gridSpan w:val="3"/>
              </w:tcPr>
            </w:tcPrChange>
          </w:tcPr>
          <w:p w14:paraId="444AB3D1" w14:textId="77777777" w:rsidR="00C86CCE" w:rsidRPr="00C86CCE" w:rsidRDefault="00C86CCE">
            <w:pPr>
              <w:jc w:val="center"/>
              <w:rPr>
                <w:ins w:id="1463" w:author="Cristian Sbrolli" w:date="2021-01-04T00:03:00Z"/>
                <w:sz w:val="28"/>
                <w:szCs w:val="28"/>
                <w:rPrChange w:id="1464" w:author="Cristian Sbrolli" w:date="2021-01-04T00:14:00Z">
                  <w:rPr>
                    <w:ins w:id="1465" w:author="Cristian Sbrolli" w:date="2021-01-04T00:03:00Z"/>
                  </w:rPr>
                </w:rPrChange>
              </w:rPr>
              <w:pPrChange w:id="1466" w:author="Etion Pinari" w:date="2021-01-04T00:14:00Z">
                <w:pPr>
                  <w:framePr w:hSpace="180" w:wrap="around" w:vAnchor="text" w:hAnchor="margin" w:y="66"/>
                </w:pPr>
              </w:pPrChange>
            </w:pPr>
          </w:p>
        </w:tc>
        <w:tc>
          <w:tcPr>
            <w:tcW w:w="0" w:type="auto"/>
            <w:tcPrChange w:id="1467" w:author="Cristian Sbrolli" w:date="2021-01-04T00:28:00Z">
              <w:tcPr>
                <w:tcW w:w="861" w:type="dxa"/>
                <w:gridSpan w:val="2"/>
              </w:tcPr>
            </w:tcPrChange>
          </w:tcPr>
          <w:p w14:paraId="2256A13C" w14:textId="77777777" w:rsidR="00C86CCE" w:rsidRPr="00C86CCE" w:rsidRDefault="00C86CCE">
            <w:pPr>
              <w:jc w:val="center"/>
              <w:rPr>
                <w:ins w:id="1468" w:author="Cristian Sbrolli" w:date="2021-01-04T00:10:00Z"/>
                <w:sz w:val="28"/>
                <w:szCs w:val="28"/>
                <w:rPrChange w:id="1469" w:author="Cristian Sbrolli" w:date="2021-01-04T00:14:00Z">
                  <w:rPr>
                    <w:ins w:id="1470" w:author="Cristian Sbrolli" w:date="2021-01-04T00:10:00Z"/>
                  </w:rPr>
                </w:rPrChange>
              </w:rPr>
              <w:pPrChange w:id="1471" w:author="Etion Pinari" w:date="2021-01-04T00:14:00Z">
                <w:pPr>
                  <w:framePr w:hSpace="180" w:wrap="around" w:vAnchor="text" w:hAnchor="margin" w:y="66"/>
                </w:pPr>
              </w:pPrChange>
            </w:pPr>
          </w:p>
        </w:tc>
        <w:tc>
          <w:tcPr>
            <w:tcW w:w="0" w:type="auto"/>
            <w:tcPrChange w:id="1472" w:author="Cristian Sbrolli" w:date="2021-01-04T00:28:00Z">
              <w:tcPr>
                <w:tcW w:w="834" w:type="dxa"/>
                <w:gridSpan w:val="3"/>
              </w:tcPr>
            </w:tcPrChange>
          </w:tcPr>
          <w:p w14:paraId="00E12DAD" w14:textId="280ED2EA" w:rsidR="00C86CCE" w:rsidRPr="00C86CCE" w:rsidRDefault="00C86CCE">
            <w:pPr>
              <w:jc w:val="center"/>
              <w:rPr>
                <w:ins w:id="1473" w:author="Cristian Sbrolli" w:date="2021-01-04T00:03:00Z"/>
                <w:sz w:val="28"/>
                <w:szCs w:val="28"/>
                <w:rPrChange w:id="1474" w:author="Cristian Sbrolli" w:date="2021-01-04T00:14:00Z">
                  <w:rPr>
                    <w:ins w:id="1475" w:author="Cristian Sbrolli" w:date="2021-01-04T00:03:00Z"/>
                  </w:rPr>
                </w:rPrChange>
              </w:rPr>
              <w:pPrChange w:id="1476" w:author="Etion Pinari" w:date="2021-01-04T00:14:00Z">
                <w:pPr>
                  <w:framePr w:hSpace="180" w:wrap="around" w:vAnchor="text" w:hAnchor="margin" w:y="66"/>
                </w:pPr>
              </w:pPrChange>
            </w:pPr>
            <w:ins w:id="1477" w:author="Cristian Sbrolli" w:date="2021-01-04T00:16:00Z">
              <w:r w:rsidRPr="00024500">
                <w:rPr>
                  <w:b/>
                  <w:bCs/>
                  <w:sz w:val="28"/>
                  <w:szCs w:val="28"/>
                </w:rPr>
                <w:t>×</w:t>
              </w:r>
            </w:ins>
          </w:p>
        </w:tc>
        <w:tc>
          <w:tcPr>
            <w:tcW w:w="0" w:type="auto"/>
            <w:tcPrChange w:id="1478" w:author="Cristian Sbrolli" w:date="2021-01-04T00:28:00Z">
              <w:tcPr>
                <w:tcW w:w="845" w:type="dxa"/>
                <w:gridSpan w:val="2"/>
              </w:tcPr>
            </w:tcPrChange>
          </w:tcPr>
          <w:p w14:paraId="59A1E3AB" w14:textId="77777777" w:rsidR="00C86CCE" w:rsidRPr="00C86CCE" w:rsidRDefault="00C86CCE">
            <w:pPr>
              <w:jc w:val="center"/>
              <w:rPr>
                <w:ins w:id="1479" w:author="Cristian Sbrolli" w:date="2021-01-04T00:03:00Z"/>
                <w:sz w:val="28"/>
                <w:szCs w:val="28"/>
                <w:rPrChange w:id="1480" w:author="Cristian Sbrolli" w:date="2021-01-04T00:14:00Z">
                  <w:rPr>
                    <w:ins w:id="1481" w:author="Cristian Sbrolli" w:date="2021-01-04T00:03:00Z"/>
                  </w:rPr>
                </w:rPrChange>
              </w:rPr>
              <w:pPrChange w:id="1482" w:author="Etion Pinari" w:date="2021-01-04T00:14:00Z">
                <w:pPr>
                  <w:framePr w:hSpace="180" w:wrap="around" w:vAnchor="text" w:hAnchor="margin" w:y="66"/>
                </w:pPr>
              </w:pPrChange>
            </w:pPr>
          </w:p>
        </w:tc>
        <w:tc>
          <w:tcPr>
            <w:tcW w:w="0" w:type="auto"/>
            <w:tcPrChange w:id="1483" w:author="Cristian Sbrolli" w:date="2021-01-04T00:28:00Z">
              <w:tcPr>
                <w:tcW w:w="884" w:type="dxa"/>
                <w:gridSpan w:val="2"/>
              </w:tcPr>
            </w:tcPrChange>
          </w:tcPr>
          <w:p w14:paraId="32A7FC34" w14:textId="77777777" w:rsidR="00C86CCE" w:rsidRPr="00C86CCE" w:rsidRDefault="00C86CCE">
            <w:pPr>
              <w:jc w:val="center"/>
              <w:rPr>
                <w:ins w:id="1484" w:author="Cristian Sbrolli" w:date="2021-01-04T00:03:00Z"/>
                <w:sz w:val="28"/>
                <w:szCs w:val="28"/>
                <w:rPrChange w:id="1485" w:author="Cristian Sbrolli" w:date="2021-01-04T00:14:00Z">
                  <w:rPr>
                    <w:ins w:id="1486" w:author="Cristian Sbrolli" w:date="2021-01-04T00:03:00Z"/>
                  </w:rPr>
                </w:rPrChange>
              </w:rPr>
              <w:pPrChange w:id="1487" w:author="Etion Pinari" w:date="2021-01-04T00:14:00Z">
                <w:pPr>
                  <w:framePr w:hSpace="180" w:wrap="around" w:vAnchor="text" w:hAnchor="margin" w:y="66"/>
                </w:pPr>
              </w:pPrChange>
            </w:pPr>
          </w:p>
        </w:tc>
        <w:tc>
          <w:tcPr>
            <w:tcW w:w="0" w:type="auto"/>
            <w:tcPrChange w:id="1488" w:author="Cristian Sbrolli" w:date="2021-01-04T00:28:00Z">
              <w:tcPr>
                <w:tcW w:w="849" w:type="dxa"/>
              </w:tcPr>
            </w:tcPrChange>
          </w:tcPr>
          <w:p w14:paraId="7183171A" w14:textId="77777777" w:rsidR="00C86CCE" w:rsidRPr="00C86CCE" w:rsidRDefault="00C86CCE">
            <w:pPr>
              <w:jc w:val="center"/>
              <w:rPr>
                <w:ins w:id="1489" w:author="Cristian Sbrolli" w:date="2021-01-04T00:03:00Z"/>
                <w:sz w:val="28"/>
                <w:szCs w:val="28"/>
                <w:rPrChange w:id="1490" w:author="Cristian Sbrolli" w:date="2021-01-04T00:14:00Z">
                  <w:rPr>
                    <w:ins w:id="1491" w:author="Cristian Sbrolli" w:date="2021-01-04T00:03:00Z"/>
                  </w:rPr>
                </w:rPrChange>
              </w:rPr>
              <w:pPrChange w:id="1492" w:author="Etion Pinari" w:date="2021-01-04T00:14:00Z">
                <w:pPr>
                  <w:framePr w:hSpace="180" w:wrap="around" w:vAnchor="text" w:hAnchor="margin" w:y="66"/>
                </w:pPr>
              </w:pPrChange>
            </w:pPr>
          </w:p>
        </w:tc>
        <w:tc>
          <w:tcPr>
            <w:tcW w:w="0" w:type="auto"/>
            <w:tcPrChange w:id="1493" w:author="Cristian Sbrolli" w:date="2021-01-04T00:28:00Z">
              <w:tcPr>
                <w:tcW w:w="841" w:type="dxa"/>
              </w:tcPr>
            </w:tcPrChange>
          </w:tcPr>
          <w:p w14:paraId="4D1A33D6" w14:textId="77777777" w:rsidR="00C86CCE" w:rsidRPr="00C86CCE" w:rsidRDefault="00C86CCE">
            <w:pPr>
              <w:jc w:val="center"/>
              <w:rPr>
                <w:ins w:id="1494" w:author="Cristian Sbrolli" w:date="2021-01-04T00:03:00Z"/>
                <w:sz w:val="28"/>
                <w:szCs w:val="28"/>
                <w:rPrChange w:id="1495" w:author="Cristian Sbrolli" w:date="2021-01-04T00:14:00Z">
                  <w:rPr>
                    <w:ins w:id="1496" w:author="Cristian Sbrolli" w:date="2021-01-04T00:03:00Z"/>
                  </w:rPr>
                </w:rPrChange>
              </w:rPr>
              <w:pPrChange w:id="1497" w:author="Etion Pinari" w:date="2021-01-04T00:14:00Z">
                <w:pPr>
                  <w:framePr w:hSpace="180" w:wrap="around" w:vAnchor="text" w:hAnchor="margin" w:y="66"/>
                </w:pPr>
              </w:pPrChange>
            </w:pPr>
          </w:p>
        </w:tc>
      </w:tr>
      <w:tr w:rsidR="00E84E6D" w14:paraId="6F2C9CF9" w14:textId="77777777" w:rsidTr="00E84E6D">
        <w:tblPrEx>
          <w:tblPrExChange w:id="1498" w:author="Cristian Sbrolli" w:date="2021-01-04T00:28:00Z">
            <w:tblPrEx>
              <w:tblLayout w:type="fixed"/>
            </w:tblPrEx>
          </w:tblPrExChange>
        </w:tblPrEx>
        <w:trPr>
          <w:ins w:id="1499" w:author="Cristian Sbrolli" w:date="2021-01-04T00:03:00Z"/>
        </w:trPr>
        <w:tc>
          <w:tcPr>
            <w:tcW w:w="0" w:type="auto"/>
            <w:shd w:val="clear" w:color="auto" w:fill="F4B083" w:themeFill="accent2" w:themeFillTint="99"/>
            <w:tcPrChange w:id="1500" w:author="Cristian Sbrolli" w:date="2021-01-04T00:28:00Z">
              <w:tcPr>
                <w:tcW w:w="1463" w:type="dxa"/>
                <w:gridSpan w:val="2"/>
              </w:tcPr>
            </w:tcPrChange>
          </w:tcPr>
          <w:p w14:paraId="0C91BC6D" w14:textId="2136861A" w:rsidR="00C86CCE" w:rsidRPr="00C86CCE" w:rsidRDefault="00C86CCE">
            <w:pPr>
              <w:jc w:val="center"/>
              <w:rPr>
                <w:ins w:id="1501" w:author="Cristian Sbrolli" w:date="2021-01-04T00:03:00Z"/>
                <w:sz w:val="28"/>
                <w:szCs w:val="28"/>
                <w:rPrChange w:id="1502" w:author="Cristian Sbrolli" w:date="2021-01-04T00:14:00Z">
                  <w:rPr>
                    <w:ins w:id="1503" w:author="Cristian Sbrolli" w:date="2021-01-04T00:03:00Z"/>
                  </w:rPr>
                </w:rPrChange>
              </w:rPr>
              <w:pPrChange w:id="1504" w:author="Etion Pinari" w:date="2021-01-04T00:14:00Z">
                <w:pPr>
                  <w:framePr w:hSpace="180" w:wrap="around" w:vAnchor="text" w:hAnchor="margin" w:y="66"/>
                </w:pPr>
              </w:pPrChange>
            </w:pPr>
            <w:ins w:id="1505" w:author="Cristian Sbrolli" w:date="2021-01-04T00:04:00Z">
              <w:r w:rsidRPr="00C86CCE">
                <w:rPr>
                  <w:sz w:val="28"/>
                  <w:szCs w:val="28"/>
                  <w:rPrChange w:id="1506" w:author="Cristian Sbrolli" w:date="2021-01-04T00:14:00Z">
                    <w:rPr/>
                  </w:rPrChange>
                </w:rPr>
                <w:t>R7</w:t>
              </w:r>
            </w:ins>
          </w:p>
        </w:tc>
        <w:tc>
          <w:tcPr>
            <w:tcW w:w="0" w:type="auto"/>
            <w:tcPrChange w:id="1507" w:author="Cristian Sbrolli" w:date="2021-01-04T00:28:00Z">
              <w:tcPr>
                <w:tcW w:w="958" w:type="dxa"/>
                <w:gridSpan w:val="2"/>
              </w:tcPr>
            </w:tcPrChange>
          </w:tcPr>
          <w:p w14:paraId="370A9C2C" w14:textId="60753C28" w:rsidR="00C86CCE" w:rsidRPr="00C86CCE" w:rsidRDefault="00C86CCE">
            <w:pPr>
              <w:jc w:val="center"/>
              <w:rPr>
                <w:ins w:id="1508" w:author="Cristian Sbrolli" w:date="2021-01-04T00:03:00Z"/>
                <w:sz w:val="28"/>
                <w:szCs w:val="28"/>
                <w:rPrChange w:id="1509" w:author="Cristian Sbrolli" w:date="2021-01-04T00:14:00Z">
                  <w:rPr>
                    <w:ins w:id="1510" w:author="Cristian Sbrolli" w:date="2021-01-04T00:03:00Z"/>
                  </w:rPr>
                </w:rPrChange>
              </w:rPr>
              <w:pPrChange w:id="1511" w:author="Etion Pinari" w:date="2021-01-04T00:14:00Z">
                <w:pPr>
                  <w:framePr w:hSpace="180" w:wrap="around" w:vAnchor="text" w:hAnchor="margin" w:y="66"/>
                </w:pPr>
              </w:pPrChange>
            </w:pPr>
          </w:p>
        </w:tc>
        <w:tc>
          <w:tcPr>
            <w:tcW w:w="0" w:type="auto"/>
            <w:tcPrChange w:id="1512" w:author="Cristian Sbrolli" w:date="2021-01-04T00:28:00Z">
              <w:tcPr>
                <w:tcW w:w="845" w:type="dxa"/>
                <w:gridSpan w:val="2"/>
              </w:tcPr>
            </w:tcPrChange>
          </w:tcPr>
          <w:p w14:paraId="2D160FA0" w14:textId="77777777" w:rsidR="00C86CCE" w:rsidRPr="00C86CCE" w:rsidRDefault="00C86CCE">
            <w:pPr>
              <w:jc w:val="center"/>
              <w:rPr>
                <w:ins w:id="1513" w:author="Cristian Sbrolli" w:date="2021-01-04T00:03:00Z"/>
                <w:sz w:val="28"/>
                <w:szCs w:val="28"/>
                <w:rPrChange w:id="1514" w:author="Cristian Sbrolli" w:date="2021-01-04T00:14:00Z">
                  <w:rPr>
                    <w:ins w:id="1515" w:author="Cristian Sbrolli" w:date="2021-01-04T00:03:00Z"/>
                  </w:rPr>
                </w:rPrChange>
              </w:rPr>
              <w:pPrChange w:id="1516" w:author="Etion Pinari" w:date="2021-01-04T00:14:00Z">
                <w:pPr>
                  <w:framePr w:hSpace="180" w:wrap="around" w:vAnchor="text" w:hAnchor="margin" w:y="66"/>
                </w:pPr>
              </w:pPrChange>
            </w:pPr>
          </w:p>
        </w:tc>
        <w:tc>
          <w:tcPr>
            <w:tcW w:w="0" w:type="auto"/>
            <w:tcPrChange w:id="1517" w:author="Cristian Sbrolli" w:date="2021-01-04T00:28:00Z">
              <w:tcPr>
                <w:tcW w:w="1248" w:type="dxa"/>
                <w:gridSpan w:val="3"/>
              </w:tcPr>
            </w:tcPrChange>
          </w:tcPr>
          <w:p w14:paraId="426241CB" w14:textId="77777777" w:rsidR="00C86CCE" w:rsidRPr="00C86CCE" w:rsidRDefault="00C86CCE">
            <w:pPr>
              <w:jc w:val="center"/>
              <w:rPr>
                <w:ins w:id="1518" w:author="Cristian Sbrolli" w:date="2021-01-04T00:03:00Z"/>
                <w:sz w:val="28"/>
                <w:szCs w:val="28"/>
                <w:rPrChange w:id="1519" w:author="Cristian Sbrolli" w:date="2021-01-04T00:14:00Z">
                  <w:rPr>
                    <w:ins w:id="1520" w:author="Cristian Sbrolli" w:date="2021-01-04T00:03:00Z"/>
                  </w:rPr>
                </w:rPrChange>
              </w:rPr>
              <w:pPrChange w:id="1521" w:author="Etion Pinari" w:date="2021-01-04T00:14:00Z">
                <w:pPr>
                  <w:framePr w:hSpace="180" w:wrap="around" w:vAnchor="text" w:hAnchor="margin" w:y="66"/>
                </w:pPr>
              </w:pPrChange>
            </w:pPr>
          </w:p>
        </w:tc>
        <w:tc>
          <w:tcPr>
            <w:tcW w:w="0" w:type="auto"/>
            <w:tcPrChange w:id="1522" w:author="Cristian Sbrolli" w:date="2021-01-04T00:28:00Z">
              <w:tcPr>
                <w:tcW w:w="861" w:type="dxa"/>
                <w:gridSpan w:val="2"/>
              </w:tcPr>
            </w:tcPrChange>
          </w:tcPr>
          <w:p w14:paraId="356D761A" w14:textId="77777777" w:rsidR="00C86CCE" w:rsidRPr="00C86CCE" w:rsidRDefault="00C86CCE">
            <w:pPr>
              <w:jc w:val="center"/>
              <w:rPr>
                <w:ins w:id="1523" w:author="Cristian Sbrolli" w:date="2021-01-04T00:10:00Z"/>
                <w:sz w:val="28"/>
                <w:szCs w:val="28"/>
                <w:rPrChange w:id="1524" w:author="Cristian Sbrolli" w:date="2021-01-04T00:14:00Z">
                  <w:rPr>
                    <w:ins w:id="1525" w:author="Cristian Sbrolli" w:date="2021-01-04T00:10:00Z"/>
                  </w:rPr>
                </w:rPrChange>
              </w:rPr>
              <w:pPrChange w:id="1526" w:author="Etion Pinari" w:date="2021-01-04T00:14:00Z">
                <w:pPr>
                  <w:framePr w:hSpace="180" w:wrap="around" w:vAnchor="text" w:hAnchor="margin" w:y="66"/>
                </w:pPr>
              </w:pPrChange>
            </w:pPr>
          </w:p>
        </w:tc>
        <w:tc>
          <w:tcPr>
            <w:tcW w:w="0" w:type="auto"/>
            <w:tcPrChange w:id="1527" w:author="Cristian Sbrolli" w:date="2021-01-04T00:28:00Z">
              <w:tcPr>
                <w:tcW w:w="834" w:type="dxa"/>
                <w:gridSpan w:val="3"/>
              </w:tcPr>
            </w:tcPrChange>
          </w:tcPr>
          <w:p w14:paraId="4E82EC53" w14:textId="5BBE154D" w:rsidR="00C86CCE" w:rsidRPr="00C86CCE" w:rsidRDefault="00C86CCE">
            <w:pPr>
              <w:jc w:val="center"/>
              <w:rPr>
                <w:ins w:id="1528" w:author="Cristian Sbrolli" w:date="2021-01-04T00:03:00Z"/>
                <w:sz w:val="28"/>
                <w:szCs w:val="28"/>
                <w:rPrChange w:id="1529" w:author="Cristian Sbrolli" w:date="2021-01-04T00:14:00Z">
                  <w:rPr>
                    <w:ins w:id="1530" w:author="Cristian Sbrolli" w:date="2021-01-04T00:03:00Z"/>
                  </w:rPr>
                </w:rPrChange>
              </w:rPr>
              <w:pPrChange w:id="1531" w:author="Etion Pinari" w:date="2021-01-04T00:14:00Z">
                <w:pPr>
                  <w:framePr w:hSpace="180" w:wrap="around" w:vAnchor="text" w:hAnchor="margin" w:y="66"/>
                </w:pPr>
              </w:pPrChange>
            </w:pPr>
            <w:ins w:id="1532" w:author="Cristian Sbrolli" w:date="2021-01-04T00:16:00Z">
              <w:r w:rsidRPr="00024500">
                <w:rPr>
                  <w:b/>
                  <w:bCs/>
                  <w:sz w:val="28"/>
                  <w:szCs w:val="28"/>
                </w:rPr>
                <w:t>×</w:t>
              </w:r>
            </w:ins>
          </w:p>
        </w:tc>
        <w:tc>
          <w:tcPr>
            <w:tcW w:w="0" w:type="auto"/>
            <w:tcPrChange w:id="1533" w:author="Cristian Sbrolli" w:date="2021-01-04T00:28:00Z">
              <w:tcPr>
                <w:tcW w:w="845" w:type="dxa"/>
                <w:gridSpan w:val="2"/>
              </w:tcPr>
            </w:tcPrChange>
          </w:tcPr>
          <w:p w14:paraId="0FB1155B" w14:textId="77777777" w:rsidR="00C86CCE" w:rsidRPr="00C86CCE" w:rsidRDefault="00C86CCE">
            <w:pPr>
              <w:jc w:val="center"/>
              <w:rPr>
                <w:ins w:id="1534" w:author="Cristian Sbrolli" w:date="2021-01-04T00:03:00Z"/>
                <w:sz w:val="28"/>
                <w:szCs w:val="28"/>
                <w:rPrChange w:id="1535" w:author="Cristian Sbrolli" w:date="2021-01-04T00:14:00Z">
                  <w:rPr>
                    <w:ins w:id="1536" w:author="Cristian Sbrolli" w:date="2021-01-04T00:03:00Z"/>
                  </w:rPr>
                </w:rPrChange>
              </w:rPr>
              <w:pPrChange w:id="1537" w:author="Etion Pinari" w:date="2021-01-04T00:14:00Z">
                <w:pPr>
                  <w:framePr w:hSpace="180" w:wrap="around" w:vAnchor="text" w:hAnchor="margin" w:y="66"/>
                </w:pPr>
              </w:pPrChange>
            </w:pPr>
          </w:p>
        </w:tc>
        <w:tc>
          <w:tcPr>
            <w:tcW w:w="0" w:type="auto"/>
            <w:tcPrChange w:id="1538" w:author="Cristian Sbrolli" w:date="2021-01-04T00:28:00Z">
              <w:tcPr>
                <w:tcW w:w="884" w:type="dxa"/>
                <w:gridSpan w:val="2"/>
              </w:tcPr>
            </w:tcPrChange>
          </w:tcPr>
          <w:p w14:paraId="178CF870" w14:textId="77777777" w:rsidR="00C86CCE" w:rsidRPr="00C86CCE" w:rsidRDefault="00C86CCE">
            <w:pPr>
              <w:jc w:val="center"/>
              <w:rPr>
                <w:ins w:id="1539" w:author="Cristian Sbrolli" w:date="2021-01-04T00:03:00Z"/>
                <w:sz w:val="28"/>
                <w:szCs w:val="28"/>
                <w:rPrChange w:id="1540" w:author="Cristian Sbrolli" w:date="2021-01-04T00:14:00Z">
                  <w:rPr>
                    <w:ins w:id="1541" w:author="Cristian Sbrolli" w:date="2021-01-04T00:03:00Z"/>
                  </w:rPr>
                </w:rPrChange>
              </w:rPr>
              <w:pPrChange w:id="1542" w:author="Etion Pinari" w:date="2021-01-04T00:14:00Z">
                <w:pPr>
                  <w:framePr w:hSpace="180" w:wrap="around" w:vAnchor="text" w:hAnchor="margin" w:y="66"/>
                </w:pPr>
              </w:pPrChange>
            </w:pPr>
          </w:p>
        </w:tc>
        <w:tc>
          <w:tcPr>
            <w:tcW w:w="0" w:type="auto"/>
            <w:tcPrChange w:id="1543" w:author="Cristian Sbrolli" w:date="2021-01-04T00:28:00Z">
              <w:tcPr>
                <w:tcW w:w="849" w:type="dxa"/>
              </w:tcPr>
            </w:tcPrChange>
          </w:tcPr>
          <w:p w14:paraId="162392E4" w14:textId="77777777" w:rsidR="00C86CCE" w:rsidRPr="00C86CCE" w:rsidRDefault="00C86CCE">
            <w:pPr>
              <w:jc w:val="center"/>
              <w:rPr>
                <w:ins w:id="1544" w:author="Cristian Sbrolli" w:date="2021-01-04T00:03:00Z"/>
                <w:sz w:val="28"/>
                <w:szCs w:val="28"/>
                <w:rPrChange w:id="1545" w:author="Cristian Sbrolli" w:date="2021-01-04T00:14:00Z">
                  <w:rPr>
                    <w:ins w:id="1546" w:author="Cristian Sbrolli" w:date="2021-01-04T00:03:00Z"/>
                  </w:rPr>
                </w:rPrChange>
              </w:rPr>
              <w:pPrChange w:id="1547" w:author="Etion Pinari" w:date="2021-01-04T00:14:00Z">
                <w:pPr>
                  <w:framePr w:hSpace="180" w:wrap="around" w:vAnchor="text" w:hAnchor="margin" w:y="66"/>
                </w:pPr>
              </w:pPrChange>
            </w:pPr>
          </w:p>
        </w:tc>
        <w:tc>
          <w:tcPr>
            <w:tcW w:w="0" w:type="auto"/>
            <w:tcPrChange w:id="1548" w:author="Cristian Sbrolli" w:date="2021-01-04T00:28:00Z">
              <w:tcPr>
                <w:tcW w:w="841" w:type="dxa"/>
              </w:tcPr>
            </w:tcPrChange>
          </w:tcPr>
          <w:p w14:paraId="6DC70320" w14:textId="77777777" w:rsidR="00C86CCE" w:rsidRPr="00C86CCE" w:rsidRDefault="00C86CCE">
            <w:pPr>
              <w:jc w:val="center"/>
              <w:rPr>
                <w:ins w:id="1549" w:author="Cristian Sbrolli" w:date="2021-01-04T00:03:00Z"/>
                <w:sz w:val="28"/>
                <w:szCs w:val="28"/>
                <w:rPrChange w:id="1550" w:author="Cristian Sbrolli" w:date="2021-01-04T00:14:00Z">
                  <w:rPr>
                    <w:ins w:id="1551" w:author="Cristian Sbrolli" w:date="2021-01-04T00:03:00Z"/>
                  </w:rPr>
                </w:rPrChange>
              </w:rPr>
              <w:pPrChange w:id="1552" w:author="Etion Pinari" w:date="2021-01-04T00:14:00Z">
                <w:pPr>
                  <w:framePr w:hSpace="180" w:wrap="around" w:vAnchor="text" w:hAnchor="margin" w:y="66"/>
                </w:pPr>
              </w:pPrChange>
            </w:pPr>
          </w:p>
        </w:tc>
      </w:tr>
      <w:tr w:rsidR="00E84E6D" w14:paraId="47FA3CBA" w14:textId="77777777" w:rsidTr="00E84E6D">
        <w:tblPrEx>
          <w:tblPrExChange w:id="1553" w:author="Cristian Sbrolli" w:date="2021-01-04T00:28:00Z">
            <w:tblPrEx>
              <w:tblLayout w:type="fixed"/>
            </w:tblPrEx>
          </w:tblPrExChange>
        </w:tblPrEx>
        <w:trPr>
          <w:ins w:id="1554" w:author="Cristian Sbrolli" w:date="2021-01-04T00:03:00Z"/>
        </w:trPr>
        <w:tc>
          <w:tcPr>
            <w:tcW w:w="0" w:type="auto"/>
            <w:shd w:val="clear" w:color="auto" w:fill="F4B083" w:themeFill="accent2" w:themeFillTint="99"/>
            <w:tcPrChange w:id="1555" w:author="Cristian Sbrolli" w:date="2021-01-04T00:28:00Z">
              <w:tcPr>
                <w:tcW w:w="1463" w:type="dxa"/>
                <w:gridSpan w:val="2"/>
              </w:tcPr>
            </w:tcPrChange>
          </w:tcPr>
          <w:p w14:paraId="7EB4855D" w14:textId="4DB0FDFC" w:rsidR="00C86CCE" w:rsidRPr="00C86CCE" w:rsidRDefault="00C86CCE">
            <w:pPr>
              <w:jc w:val="center"/>
              <w:rPr>
                <w:ins w:id="1556" w:author="Cristian Sbrolli" w:date="2021-01-04T00:03:00Z"/>
                <w:sz w:val="28"/>
                <w:szCs w:val="28"/>
                <w:rPrChange w:id="1557" w:author="Cristian Sbrolli" w:date="2021-01-04T00:14:00Z">
                  <w:rPr>
                    <w:ins w:id="1558" w:author="Cristian Sbrolli" w:date="2021-01-04T00:03:00Z"/>
                  </w:rPr>
                </w:rPrChange>
              </w:rPr>
              <w:pPrChange w:id="1559" w:author="Etion Pinari" w:date="2021-01-04T00:14:00Z">
                <w:pPr>
                  <w:framePr w:hSpace="180" w:wrap="around" w:vAnchor="text" w:hAnchor="margin" w:y="66"/>
                </w:pPr>
              </w:pPrChange>
            </w:pPr>
            <w:ins w:id="1560" w:author="Cristian Sbrolli" w:date="2021-01-04T00:04:00Z">
              <w:r w:rsidRPr="00C86CCE">
                <w:rPr>
                  <w:sz w:val="28"/>
                  <w:szCs w:val="28"/>
                  <w:rPrChange w:id="1561" w:author="Cristian Sbrolli" w:date="2021-01-04T00:14:00Z">
                    <w:rPr/>
                  </w:rPrChange>
                </w:rPr>
                <w:t>R8.1</w:t>
              </w:r>
            </w:ins>
            <w:ins w:id="1562" w:author="Cristian Sbrolli" w:date="2021-01-04T00:06:00Z">
              <w:r w:rsidRPr="00C86CCE">
                <w:rPr>
                  <w:sz w:val="28"/>
                  <w:szCs w:val="28"/>
                  <w:rPrChange w:id="1563" w:author="Cristian Sbrolli" w:date="2021-01-04T00:14:00Z">
                    <w:rPr/>
                  </w:rPrChange>
                </w:rPr>
                <w:t>-2</w:t>
              </w:r>
            </w:ins>
          </w:p>
        </w:tc>
        <w:tc>
          <w:tcPr>
            <w:tcW w:w="0" w:type="auto"/>
            <w:tcPrChange w:id="1564" w:author="Cristian Sbrolli" w:date="2021-01-04T00:28:00Z">
              <w:tcPr>
                <w:tcW w:w="958" w:type="dxa"/>
                <w:gridSpan w:val="2"/>
              </w:tcPr>
            </w:tcPrChange>
          </w:tcPr>
          <w:p w14:paraId="1D8EDDB7" w14:textId="4DF658AB" w:rsidR="00C86CCE" w:rsidRPr="00C86CCE" w:rsidRDefault="00C86CCE">
            <w:pPr>
              <w:jc w:val="center"/>
              <w:rPr>
                <w:ins w:id="1565" w:author="Cristian Sbrolli" w:date="2021-01-04T00:03:00Z"/>
                <w:sz w:val="28"/>
                <w:szCs w:val="28"/>
                <w:rPrChange w:id="1566" w:author="Cristian Sbrolli" w:date="2021-01-04T00:14:00Z">
                  <w:rPr>
                    <w:ins w:id="1567" w:author="Cristian Sbrolli" w:date="2021-01-04T00:03:00Z"/>
                  </w:rPr>
                </w:rPrChange>
              </w:rPr>
              <w:pPrChange w:id="1568" w:author="Etion Pinari" w:date="2021-01-04T00:14:00Z">
                <w:pPr>
                  <w:framePr w:hSpace="180" w:wrap="around" w:vAnchor="text" w:hAnchor="margin" w:y="66"/>
                </w:pPr>
              </w:pPrChange>
            </w:pPr>
          </w:p>
        </w:tc>
        <w:tc>
          <w:tcPr>
            <w:tcW w:w="0" w:type="auto"/>
            <w:tcPrChange w:id="1569" w:author="Cristian Sbrolli" w:date="2021-01-04T00:28:00Z">
              <w:tcPr>
                <w:tcW w:w="845" w:type="dxa"/>
                <w:gridSpan w:val="2"/>
              </w:tcPr>
            </w:tcPrChange>
          </w:tcPr>
          <w:p w14:paraId="0CDC86A2" w14:textId="77777777" w:rsidR="00C86CCE" w:rsidRPr="00C86CCE" w:rsidRDefault="00C86CCE">
            <w:pPr>
              <w:jc w:val="center"/>
              <w:rPr>
                <w:ins w:id="1570" w:author="Cristian Sbrolli" w:date="2021-01-04T00:03:00Z"/>
                <w:sz w:val="28"/>
                <w:szCs w:val="28"/>
                <w:rPrChange w:id="1571" w:author="Cristian Sbrolli" w:date="2021-01-04T00:14:00Z">
                  <w:rPr>
                    <w:ins w:id="1572" w:author="Cristian Sbrolli" w:date="2021-01-04T00:03:00Z"/>
                  </w:rPr>
                </w:rPrChange>
              </w:rPr>
              <w:pPrChange w:id="1573" w:author="Etion Pinari" w:date="2021-01-04T00:14:00Z">
                <w:pPr>
                  <w:framePr w:hSpace="180" w:wrap="around" w:vAnchor="text" w:hAnchor="margin" w:y="66"/>
                </w:pPr>
              </w:pPrChange>
            </w:pPr>
          </w:p>
        </w:tc>
        <w:tc>
          <w:tcPr>
            <w:tcW w:w="0" w:type="auto"/>
            <w:tcPrChange w:id="1574" w:author="Cristian Sbrolli" w:date="2021-01-04T00:28:00Z">
              <w:tcPr>
                <w:tcW w:w="1248" w:type="dxa"/>
                <w:gridSpan w:val="3"/>
              </w:tcPr>
            </w:tcPrChange>
          </w:tcPr>
          <w:p w14:paraId="03259D77" w14:textId="3B65D63A" w:rsidR="00C86CCE" w:rsidRPr="00C86CCE" w:rsidRDefault="00C86CCE">
            <w:pPr>
              <w:jc w:val="center"/>
              <w:rPr>
                <w:ins w:id="1575" w:author="Cristian Sbrolli" w:date="2021-01-04T00:03:00Z"/>
                <w:sz w:val="28"/>
                <w:szCs w:val="28"/>
                <w:rPrChange w:id="1576" w:author="Cristian Sbrolli" w:date="2021-01-04T00:14:00Z">
                  <w:rPr>
                    <w:ins w:id="1577" w:author="Cristian Sbrolli" w:date="2021-01-04T00:03:00Z"/>
                  </w:rPr>
                </w:rPrChange>
              </w:rPr>
              <w:pPrChange w:id="1578" w:author="Etion Pinari" w:date="2021-01-04T00:14:00Z">
                <w:pPr>
                  <w:framePr w:hSpace="180" w:wrap="around" w:vAnchor="text" w:hAnchor="margin" w:y="66"/>
                </w:pPr>
              </w:pPrChange>
            </w:pPr>
            <w:ins w:id="1579" w:author="Cristian Sbrolli" w:date="2021-01-04T00:17:00Z">
              <w:r w:rsidRPr="00024500">
                <w:rPr>
                  <w:b/>
                  <w:bCs/>
                  <w:sz w:val="28"/>
                  <w:szCs w:val="28"/>
                </w:rPr>
                <w:t>×</w:t>
              </w:r>
            </w:ins>
          </w:p>
        </w:tc>
        <w:tc>
          <w:tcPr>
            <w:tcW w:w="0" w:type="auto"/>
            <w:tcPrChange w:id="1580" w:author="Cristian Sbrolli" w:date="2021-01-04T00:28:00Z">
              <w:tcPr>
                <w:tcW w:w="861" w:type="dxa"/>
                <w:gridSpan w:val="2"/>
              </w:tcPr>
            </w:tcPrChange>
          </w:tcPr>
          <w:p w14:paraId="36E4EA3B" w14:textId="77777777" w:rsidR="00C86CCE" w:rsidRPr="00C86CCE" w:rsidRDefault="00C86CCE">
            <w:pPr>
              <w:jc w:val="center"/>
              <w:rPr>
                <w:ins w:id="1581" w:author="Cristian Sbrolli" w:date="2021-01-04T00:10:00Z"/>
                <w:sz w:val="28"/>
                <w:szCs w:val="28"/>
                <w:rPrChange w:id="1582" w:author="Cristian Sbrolli" w:date="2021-01-04T00:14:00Z">
                  <w:rPr>
                    <w:ins w:id="1583" w:author="Cristian Sbrolli" w:date="2021-01-04T00:10:00Z"/>
                  </w:rPr>
                </w:rPrChange>
              </w:rPr>
              <w:pPrChange w:id="1584" w:author="Etion Pinari" w:date="2021-01-04T00:14:00Z">
                <w:pPr>
                  <w:framePr w:hSpace="180" w:wrap="around" w:vAnchor="text" w:hAnchor="margin" w:y="66"/>
                </w:pPr>
              </w:pPrChange>
            </w:pPr>
          </w:p>
        </w:tc>
        <w:tc>
          <w:tcPr>
            <w:tcW w:w="0" w:type="auto"/>
            <w:tcPrChange w:id="1585" w:author="Cristian Sbrolli" w:date="2021-01-04T00:28:00Z">
              <w:tcPr>
                <w:tcW w:w="834" w:type="dxa"/>
                <w:gridSpan w:val="3"/>
              </w:tcPr>
            </w:tcPrChange>
          </w:tcPr>
          <w:p w14:paraId="5516A2F0" w14:textId="43588B4D" w:rsidR="00C86CCE" w:rsidRPr="00C86CCE" w:rsidRDefault="00C86CCE">
            <w:pPr>
              <w:jc w:val="center"/>
              <w:rPr>
                <w:ins w:id="1586" w:author="Cristian Sbrolli" w:date="2021-01-04T00:03:00Z"/>
                <w:sz w:val="28"/>
                <w:szCs w:val="28"/>
                <w:rPrChange w:id="1587" w:author="Cristian Sbrolli" w:date="2021-01-04T00:14:00Z">
                  <w:rPr>
                    <w:ins w:id="1588" w:author="Cristian Sbrolli" w:date="2021-01-04T00:03:00Z"/>
                  </w:rPr>
                </w:rPrChange>
              </w:rPr>
              <w:pPrChange w:id="1589" w:author="Etion Pinari" w:date="2021-01-04T00:14:00Z">
                <w:pPr>
                  <w:framePr w:hSpace="180" w:wrap="around" w:vAnchor="text" w:hAnchor="margin" w:y="66"/>
                </w:pPr>
              </w:pPrChange>
            </w:pPr>
          </w:p>
        </w:tc>
        <w:tc>
          <w:tcPr>
            <w:tcW w:w="0" w:type="auto"/>
            <w:tcPrChange w:id="1590" w:author="Cristian Sbrolli" w:date="2021-01-04T00:28:00Z">
              <w:tcPr>
                <w:tcW w:w="845" w:type="dxa"/>
                <w:gridSpan w:val="2"/>
              </w:tcPr>
            </w:tcPrChange>
          </w:tcPr>
          <w:p w14:paraId="6075C0AE" w14:textId="77777777" w:rsidR="00C86CCE" w:rsidRPr="00C86CCE" w:rsidRDefault="00C86CCE">
            <w:pPr>
              <w:jc w:val="center"/>
              <w:rPr>
                <w:ins w:id="1591" w:author="Cristian Sbrolli" w:date="2021-01-04T00:03:00Z"/>
                <w:sz w:val="28"/>
                <w:szCs w:val="28"/>
                <w:rPrChange w:id="1592" w:author="Cristian Sbrolli" w:date="2021-01-04T00:14:00Z">
                  <w:rPr>
                    <w:ins w:id="1593" w:author="Cristian Sbrolli" w:date="2021-01-04T00:03:00Z"/>
                  </w:rPr>
                </w:rPrChange>
              </w:rPr>
              <w:pPrChange w:id="1594" w:author="Etion Pinari" w:date="2021-01-04T00:14:00Z">
                <w:pPr>
                  <w:framePr w:hSpace="180" w:wrap="around" w:vAnchor="text" w:hAnchor="margin" w:y="66"/>
                </w:pPr>
              </w:pPrChange>
            </w:pPr>
          </w:p>
        </w:tc>
        <w:tc>
          <w:tcPr>
            <w:tcW w:w="0" w:type="auto"/>
            <w:tcPrChange w:id="1595" w:author="Cristian Sbrolli" w:date="2021-01-04T00:28:00Z">
              <w:tcPr>
                <w:tcW w:w="884" w:type="dxa"/>
                <w:gridSpan w:val="2"/>
              </w:tcPr>
            </w:tcPrChange>
          </w:tcPr>
          <w:p w14:paraId="206DCED8" w14:textId="06FE9484" w:rsidR="00C86CCE" w:rsidRPr="00C86CCE" w:rsidRDefault="00C86CCE">
            <w:pPr>
              <w:jc w:val="center"/>
              <w:rPr>
                <w:ins w:id="1596" w:author="Cristian Sbrolli" w:date="2021-01-04T00:03:00Z"/>
                <w:sz w:val="28"/>
                <w:szCs w:val="28"/>
                <w:rPrChange w:id="1597" w:author="Cristian Sbrolli" w:date="2021-01-04T00:14:00Z">
                  <w:rPr>
                    <w:ins w:id="1598" w:author="Cristian Sbrolli" w:date="2021-01-04T00:03:00Z"/>
                  </w:rPr>
                </w:rPrChange>
              </w:rPr>
              <w:pPrChange w:id="1599" w:author="Etion Pinari" w:date="2021-01-04T00:14:00Z">
                <w:pPr>
                  <w:framePr w:hSpace="180" w:wrap="around" w:vAnchor="text" w:hAnchor="margin" w:y="66"/>
                </w:pPr>
              </w:pPrChange>
            </w:pPr>
            <w:ins w:id="1600" w:author="Cristian Sbrolli" w:date="2021-01-04T00:17:00Z">
              <w:r w:rsidRPr="00024500">
                <w:rPr>
                  <w:b/>
                  <w:bCs/>
                  <w:sz w:val="28"/>
                  <w:szCs w:val="28"/>
                </w:rPr>
                <w:t>×</w:t>
              </w:r>
            </w:ins>
          </w:p>
        </w:tc>
        <w:tc>
          <w:tcPr>
            <w:tcW w:w="0" w:type="auto"/>
            <w:tcPrChange w:id="1601" w:author="Cristian Sbrolli" w:date="2021-01-04T00:28:00Z">
              <w:tcPr>
                <w:tcW w:w="849" w:type="dxa"/>
              </w:tcPr>
            </w:tcPrChange>
          </w:tcPr>
          <w:p w14:paraId="2FA50312" w14:textId="1C4B1C49" w:rsidR="00C86CCE" w:rsidRPr="00C86CCE" w:rsidRDefault="00C86CCE">
            <w:pPr>
              <w:jc w:val="center"/>
              <w:rPr>
                <w:ins w:id="1602" w:author="Cristian Sbrolli" w:date="2021-01-04T00:03:00Z"/>
                <w:sz w:val="28"/>
                <w:szCs w:val="28"/>
                <w:rPrChange w:id="1603" w:author="Cristian Sbrolli" w:date="2021-01-04T00:14:00Z">
                  <w:rPr>
                    <w:ins w:id="1604" w:author="Cristian Sbrolli" w:date="2021-01-04T00:03:00Z"/>
                  </w:rPr>
                </w:rPrChange>
              </w:rPr>
              <w:pPrChange w:id="1605" w:author="Etion Pinari" w:date="2021-01-04T00:14:00Z">
                <w:pPr>
                  <w:framePr w:hSpace="180" w:wrap="around" w:vAnchor="text" w:hAnchor="margin" w:y="66"/>
                </w:pPr>
              </w:pPrChange>
            </w:pPr>
            <w:ins w:id="1606" w:author="Cristian Sbrolli" w:date="2021-01-04T00:17:00Z">
              <w:r w:rsidRPr="00024500">
                <w:rPr>
                  <w:b/>
                  <w:bCs/>
                  <w:sz w:val="28"/>
                  <w:szCs w:val="28"/>
                </w:rPr>
                <w:t>×</w:t>
              </w:r>
            </w:ins>
          </w:p>
        </w:tc>
        <w:tc>
          <w:tcPr>
            <w:tcW w:w="0" w:type="auto"/>
            <w:tcPrChange w:id="1607" w:author="Cristian Sbrolli" w:date="2021-01-04T00:28:00Z">
              <w:tcPr>
                <w:tcW w:w="841" w:type="dxa"/>
              </w:tcPr>
            </w:tcPrChange>
          </w:tcPr>
          <w:p w14:paraId="687391C5" w14:textId="0888E67A" w:rsidR="00C86CCE" w:rsidRPr="00C86CCE" w:rsidRDefault="00C86CCE">
            <w:pPr>
              <w:jc w:val="center"/>
              <w:rPr>
                <w:ins w:id="1608" w:author="Cristian Sbrolli" w:date="2021-01-04T00:03:00Z"/>
                <w:sz w:val="28"/>
                <w:szCs w:val="28"/>
                <w:rPrChange w:id="1609" w:author="Cristian Sbrolli" w:date="2021-01-04T00:14:00Z">
                  <w:rPr>
                    <w:ins w:id="1610" w:author="Cristian Sbrolli" w:date="2021-01-04T00:03:00Z"/>
                  </w:rPr>
                </w:rPrChange>
              </w:rPr>
              <w:pPrChange w:id="1611" w:author="Etion Pinari" w:date="2021-01-04T00:14:00Z">
                <w:pPr>
                  <w:framePr w:hSpace="180" w:wrap="around" w:vAnchor="text" w:hAnchor="margin" w:y="66"/>
                </w:pPr>
              </w:pPrChange>
            </w:pPr>
            <w:ins w:id="1612" w:author="Cristian Sbrolli" w:date="2021-01-04T00:17:00Z">
              <w:r w:rsidRPr="00024500">
                <w:rPr>
                  <w:b/>
                  <w:bCs/>
                  <w:sz w:val="28"/>
                  <w:szCs w:val="28"/>
                </w:rPr>
                <w:t>×</w:t>
              </w:r>
            </w:ins>
          </w:p>
        </w:tc>
      </w:tr>
      <w:tr w:rsidR="00E84E6D" w14:paraId="0DCF5AE2" w14:textId="77777777" w:rsidTr="00E84E6D">
        <w:tblPrEx>
          <w:tblPrExChange w:id="1613" w:author="Cristian Sbrolli" w:date="2021-01-04T00:28:00Z">
            <w:tblPrEx>
              <w:tblLayout w:type="fixed"/>
            </w:tblPrEx>
          </w:tblPrExChange>
        </w:tblPrEx>
        <w:trPr>
          <w:ins w:id="1614" w:author="Cristian Sbrolli" w:date="2021-01-04T00:03:00Z"/>
        </w:trPr>
        <w:tc>
          <w:tcPr>
            <w:tcW w:w="0" w:type="auto"/>
            <w:shd w:val="clear" w:color="auto" w:fill="F4B083" w:themeFill="accent2" w:themeFillTint="99"/>
            <w:tcPrChange w:id="1615" w:author="Cristian Sbrolli" w:date="2021-01-04T00:28:00Z">
              <w:tcPr>
                <w:tcW w:w="1463" w:type="dxa"/>
                <w:gridSpan w:val="2"/>
              </w:tcPr>
            </w:tcPrChange>
          </w:tcPr>
          <w:p w14:paraId="6F6BC6C7" w14:textId="066BD72F" w:rsidR="00C86CCE" w:rsidRPr="00C86CCE" w:rsidRDefault="00C86CCE">
            <w:pPr>
              <w:jc w:val="center"/>
              <w:rPr>
                <w:ins w:id="1616" w:author="Cristian Sbrolli" w:date="2021-01-04T00:03:00Z"/>
                <w:sz w:val="28"/>
                <w:szCs w:val="28"/>
                <w:rPrChange w:id="1617" w:author="Cristian Sbrolli" w:date="2021-01-04T00:14:00Z">
                  <w:rPr>
                    <w:ins w:id="1618" w:author="Cristian Sbrolli" w:date="2021-01-04T00:03:00Z"/>
                  </w:rPr>
                </w:rPrChange>
              </w:rPr>
              <w:pPrChange w:id="1619" w:author="Etion Pinari" w:date="2021-01-04T00:14:00Z">
                <w:pPr>
                  <w:framePr w:hSpace="180" w:wrap="around" w:vAnchor="text" w:hAnchor="margin" w:y="66"/>
                </w:pPr>
              </w:pPrChange>
            </w:pPr>
            <w:ins w:id="1620" w:author="Cristian Sbrolli" w:date="2021-01-04T00:06:00Z">
              <w:r w:rsidRPr="00C86CCE">
                <w:rPr>
                  <w:sz w:val="28"/>
                  <w:szCs w:val="28"/>
                  <w:rPrChange w:id="1621" w:author="Cristian Sbrolli" w:date="2021-01-04T00:14:00Z">
                    <w:rPr/>
                  </w:rPrChange>
                </w:rPr>
                <w:t>R9</w:t>
              </w:r>
            </w:ins>
          </w:p>
        </w:tc>
        <w:tc>
          <w:tcPr>
            <w:tcW w:w="0" w:type="auto"/>
            <w:tcPrChange w:id="1622" w:author="Cristian Sbrolli" w:date="2021-01-04T00:28:00Z">
              <w:tcPr>
                <w:tcW w:w="958" w:type="dxa"/>
                <w:gridSpan w:val="2"/>
              </w:tcPr>
            </w:tcPrChange>
          </w:tcPr>
          <w:p w14:paraId="65F894D8" w14:textId="6E6D3A8B" w:rsidR="00C86CCE" w:rsidRPr="00C86CCE" w:rsidRDefault="00C86CCE">
            <w:pPr>
              <w:jc w:val="center"/>
              <w:rPr>
                <w:ins w:id="1623" w:author="Cristian Sbrolli" w:date="2021-01-04T00:03:00Z"/>
                <w:sz w:val="28"/>
                <w:szCs w:val="28"/>
                <w:rPrChange w:id="1624" w:author="Cristian Sbrolli" w:date="2021-01-04T00:14:00Z">
                  <w:rPr>
                    <w:ins w:id="1625" w:author="Cristian Sbrolli" w:date="2021-01-04T00:03:00Z"/>
                  </w:rPr>
                </w:rPrChange>
              </w:rPr>
              <w:pPrChange w:id="1626" w:author="Etion Pinari" w:date="2021-01-04T00:14:00Z">
                <w:pPr>
                  <w:framePr w:hSpace="180" w:wrap="around" w:vAnchor="text" w:hAnchor="margin" w:y="66"/>
                </w:pPr>
              </w:pPrChange>
            </w:pPr>
          </w:p>
        </w:tc>
        <w:tc>
          <w:tcPr>
            <w:tcW w:w="0" w:type="auto"/>
            <w:tcPrChange w:id="1627" w:author="Cristian Sbrolli" w:date="2021-01-04T00:28:00Z">
              <w:tcPr>
                <w:tcW w:w="845" w:type="dxa"/>
                <w:gridSpan w:val="2"/>
              </w:tcPr>
            </w:tcPrChange>
          </w:tcPr>
          <w:p w14:paraId="0C73042E" w14:textId="77777777" w:rsidR="00C86CCE" w:rsidRPr="00C86CCE" w:rsidRDefault="00C86CCE">
            <w:pPr>
              <w:jc w:val="center"/>
              <w:rPr>
                <w:ins w:id="1628" w:author="Cristian Sbrolli" w:date="2021-01-04T00:03:00Z"/>
                <w:sz w:val="28"/>
                <w:szCs w:val="28"/>
                <w:rPrChange w:id="1629" w:author="Cristian Sbrolli" w:date="2021-01-04T00:14:00Z">
                  <w:rPr>
                    <w:ins w:id="1630" w:author="Cristian Sbrolli" w:date="2021-01-04T00:03:00Z"/>
                  </w:rPr>
                </w:rPrChange>
              </w:rPr>
              <w:pPrChange w:id="1631" w:author="Etion Pinari" w:date="2021-01-04T00:14:00Z">
                <w:pPr>
                  <w:framePr w:hSpace="180" w:wrap="around" w:vAnchor="text" w:hAnchor="margin" w:y="66"/>
                </w:pPr>
              </w:pPrChange>
            </w:pPr>
          </w:p>
        </w:tc>
        <w:tc>
          <w:tcPr>
            <w:tcW w:w="0" w:type="auto"/>
            <w:tcPrChange w:id="1632" w:author="Cristian Sbrolli" w:date="2021-01-04T00:28:00Z">
              <w:tcPr>
                <w:tcW w:w="1248" w:type="dxa"/>
                <w:gridSpan w:val="3"/>
              </w:tcPr>
            </w:tcPrChange>
          </w:tcPr>
          <w:p w14:paraId="337406CB" w14:textId="77777777" w:rsidR="00C86CCE" w:rsidRPr="00C86CCE" w:rsidRDefault="00C86CCE">
            <w:pPr>
              <w:jc w:val="center"/>
              <w:rPr>
                <w:ins w:id="1633" w:author="Cristian Sbrolli" w:date="2021-01-04T00:03:00Z"/>
                <w:sz w:val="28"/>
                <w:szCs w:val="28"/>
                <w:rPrChange w:id="1634" w:author="Cristian Sbrolli" w:date="2021-01-04T00:14:00Z">
                  <w:rPr>
                    <w:ins w:id="1635" w:author="Cristian Sbrolli" w:date="2021-01-04T00:03:00Z"/>
                  </w:rPr>
                </w:rPrChange>
              </w:rPr>
              <w:pPrChange w:id="1636" w:author="Etion Pinari" w:date="2021-01-04T00:14:00Z">
                <w:pPr>
                  <w:framePr w:hSpace="180" w:wrap="around" w:vAnchor="text" w:hAnchor="margin" w:y="66"/>
                </w:pPr>
              </w:pPrChange>
            </w:pPr>
          </w:p>
        </w:tc>
        <w:tc>
          <w:tcPr>
            <w:tcW w:w="0" w:type="auto"/>
            <w:tcPrChange w:id="1637" w:author="Cristian Sbrolli" w:date="2021-01-04T00:28:00Z">
              <w:tcPr>
                <w:tcW w:w="861" w:type="dxa"/>
                <w:gridSpan w:val="2"/>
              </w:tcPr>
            </w:tcPrChange>
          </w:tcPr>
          <w:p w14:paraId="5969255C" w14:textId="77777777" w:rsidR="00C86CCE" w:rsidRPr="00C86CCE" w:rsidRDefault="00C86CCE">
            <w:pPr>
              <w:jc w:val="center"/>
              <w:rPr>
                <w:ins w:id="1638" w:author="Cristian Sbrolli" w:date="2021-01-04T00:10:00Z"/>
                <w:sz w:val="28"/>
                <w:szCs w:val="28"/>
                <w:rPrChange w:id="1639" w:author="Cristian Sbrolli" w:date="2021-01-04T00:14:00Z">
                  <w:rPr>
                    <w:ins w:id="1640" w:author="Cristian Sbrolli" w:date="2021-01-04T00:10:00Z"/>
                  </w:rPr>
                </w:rPrChange>
              </w:rPr>
              <w:pPrChange w:id="1641" w:author="Etion Pinari" w:date="2021-01-04T00:14:00Z">
                <w:pPr>
                  <w:framePr w:hSpace="180" w:wrap="around" w:vAnchor="text" w:hAnchor="margin" w:y="66"/>
                </w:pPr>
              </w:pPrChange>
            </w:pPr>
          </w:p>
        </w:tc>
        <w:tc>
          <w:tcPr>
            <w:tcW w:w="0" w:type="auto"/>
            <w:tcPrChange w:id="1642" w:author="Cristian Sbrolli" w:date="2021-01-04T00:28:00Z">
              <w:tcPr>
                <w:tcW w:w="834" w:type="dxa"/>
                <w:gridSpan w:val="3"/>
              </w:tcPr>
            </w:tcPrChange>
          </w:tcPr>
          <w:p w14:paraId="0535686D" w14:textId="06FAAA6F" w:rsidR="00C86CCE" w:rsidRPr="00C86CCE" w:rsidRDefault="00C86CCE">
            <w:pPr>
              <w:jc w:val="center"/>
              <w:rPr>
                <w:ins w:id="1643" w:author="Cristian Sbrolli" w:date="2021-01-04T00:03:00Z"/>
                <w:sz w:val="28"/>
                <w:szCs w:val="28"/>
                <w:rPrChange w:id="1644" w:author="Cristian Sbrolli" w:date="2021-01-04T00:14:00Z">
                  <w:rPr>
                    <w:ins w:id="1645" w:author="Cristian Sbrolli" w:date="2021-01-04T00:03:00Z"/>
                  </w:rPr>
                </w:rPrChange>
              </w:rPr>
              <w:pPrChange w:id="1646" w:author="Etion Pinari" w:date="2021-01-04T00:14:00Z">
                <w:pPr>
                  <w:framePr w:hSpace="180" w:wrap="around" w:vAnchor="text" w:hAnchor="margin" w:y="66"/>
                </w:pPr>
              </w:pPrChange>
            </w:pPr>
          </w:p>
        </w:tc>
        <w:tc>
          <w:tcPr>
            <w:tcW w:w="0" w:type="auto"/>
            <w:tcPrChange w:id="1647" w:author="Cristian Sbrolli" w:date="2021-01-04T00:28:00Z">
              <w:tcPr>
                <w:tcW w:w="845" w:type="dxa"/>
                <w:gridSpan w:val="2"/>
              </w:tcPr>
            </w:tcPrChange>
          </w:tcPr>
          <w:p w14:paraId="6CF3C66E" w14:textId="6F943649" w:rsidR="00C86CCE" w:rsidRPr="00C86CCE" w:rsidRDefault="00C86CCE">
            <w:pPr>
              <w:jc w:val="center"/>
              <w:rPr>
                <w:ins w:id="1648" w:author="Cristian Sbrolli" w:date="2021-01-04T00:03:00Z"/>
                <w:sz w:val="28"/>
                <w:szCs w:val="28"/>
                <w:rPrChange w:id="1649" w:author="Cristian Sbrolli" w:date="2021-01-04T00:14:00Z">
                  <w:rPr>
                    <w:ins w:id="1650" w:author="Cristian Sbrolli" w:date="2021-01-04T00:03:00Z"/>
                  </w:rPr>
                </w:rPrChange>
              </w:rPr>
              <w:pPrChange w:id="1651" w:author="Etion Pinari" w:date="2021-01-04T00:14:00Z">
                <w:pPr>
                  <w:framePr w:hSpace="180" w:wrap="around" w:vAnchor="text" w:hAnchor="margin" w:y="66"/>
                </w:pPr>
              </w:pPrChange>
            </w:pPr>
            <w:ins w:id="1652" w:author="Cristian Sbrolli" w:date="2021-01-04T00:18:00Z">
              <w:r w:rsidRPr="00024500">
                <w:rPr>
                  <w:b/>
                  <w:bCs/>
                  <w:sz w:val="28"/>
                  <w:szCs w:val="28"/>
                </w:rPr>
                <w:t>×</w:t>
              </w:r>
            </w:ins>
          </w:p>
        </w:tc>
        <w:tc>
          <w:tcPr>
            <w:tcW w:w="0" w:type="auto"/>
            <w:tcPrChange w:id="1653" w:author="Cristian Sbrolli" w:date="2021-01-04T00:28:00Z">
              <w:tcPr>
                <w:tcW w:w="884" w:type="dxa"/>
                <w:gridSpan w:val="2"/>
              </w:tcPr>
            </w:tcPrChange>
          </w:tcPr>
          <w:p w14:paraId="5F1069F0" w14:textId="77777777" w:rsidR="00C86CCE" w:rsidRPr="00C86CCE" w:rsidRDefault="00C86CCE">
            <w:pPr>
              <w:jc w:val="center"/>
              <w:rPr>
                <w:ins w:id="1654" w:author="Cristian Sbrolli" w:date="2021-01-04T00:03:00Z"/>
                <w:sz w:val="28"/>
                <w:szCs w:val="28"/>
                <w:rPrChange w:id="1655" w:author="Cristian Sbrolli" w:date="2021-01-04T00:14:00Z">
                  <w:rPr>
                    <w:ins w:id="1656" w:author="Cristian Sbrolli" w:date="2021-01-04T00:03:00Z"/>
                  </w:rPr>
                </w:rPrChange>
              </w:rPr>
              <w:pPrChange w:id="1657" w:author="Etion Pinari" w:date="2021-01-04T00:14:00Z">
                <w:pPr>
                  <w:framePr w:hSpace="180" w:wrap="around" w:vAnchor="text" w:hAnchor="margin" w:y="66"/>
                </w:pPr>
              </w:pPrChange>
            </w:pPr>
          </w:p>
        </w:tc>
        <w:tc>
          <w:tcPr>
            <w:tcW w:w="0" w:type="auto"/>
            <w:tcPrChange w:id="1658" w:author="Cristian Sbrolli" w:date="2021-01-04T00:28:00Z">
              <w:tcPr>
                <w:tcW w:w="849" w:type="dxa"/>
              </w:tcPr>
            </w:tcPrChange>
          </w:tcPr>
          <w:p w14:paraId="13BCFF52" w14:textId="77777777" w:rsidR="00C86CCE" w:rsidRPr="00C86CCE" w:rsidRDefault="00C86CCE">
            <w:pPr>
              <w:jc w:val="center"/>
              <w:rPr>
                <w:ins w:id="1659" w:author="Cristian Sbrolli" w:date="2021-01-04T00:03:00Z"/>
                <w:sz w:val="28"/>
                <w:szCs w:val="28"/>
                <w:rPrChange w:id="1660" w:author="Cristian Sbrolli" w:date="2021-01-04T00:14:00Z">
                  <w:rPr>
                    <w:ins w:id="1661" w:author="Cristian Sbrolli" w:date="2021-01-04T00:03:00Z"/>
                  </w:rPr>
                </w:rPrChange>
              </w:rPr>
              <w:pPrChange w:id="1662" w:author="Etion Pinari" w:date="2021-01-04T00:14:00Z">
                <w:pPr>
                  <w:framePr w:hSpace="180" w:wrap="around" w:vAnchor="text" w:hAnchor="margin" w:y="66"/>
                </w:pPr>
              </w:pPrChange>
            </w:pPr>
          </w:p>
        </w:tc>
        <w:tc>
          <w:tcPr>
            <w:tcW w:w="0" w:type="auto"/>
            <w:tcPrChange w:id="1663" w:author="Cristian Sbrolli" w:date="2021-01-04T00:28:00Z">
              <w:tcPr>
                <w:tcW w:w="841" w:type="dxa"/>
              </w:tcPr>
            </w:tcPrChange>
          </w:tcPr>
          <w:p w14:paraId="549BAC2D" w14:textId="77777777" w:rsidR="00C86CCE" w:rsidRPr="00C86CCE" w:rsidRDefault="00C86CCE">
            <w:pPr>
              <w:jc w:val="center"/>
              <w:rPr>
                <w:ins w:id="1664" w:author="Cristian Sbrolli" w:date="2021-01-04T00:03:00Z"/>
                <w:sz w:val="28"/>
                <w:szCs w:val="28"/>
                <w:rPrChange w:id="1665" w:author="Cristian Sbrolli" w:date="2021-01-04T00:14:00Z">
                  <w:rPr>
                    <w:ins w:id="1666" w:author="Cristian Sbrolli" w:date="2021-01-04T00:03:00Z"/>
                  </w:rPr>
                </w:rPrChange>
              </w:rPr>
              <w:pPrChange w:id="1667" w:author="Etion Pinari" w:date="2021-01-04T00:14:00Z">
                <w:pPr>
                  <w:framePr w:hSpace="180" w:wrap="around" w:vAnchor="text" w:hAnchor="margin" w:y="66"/>
                </w:pPr>
              </w:pPrChange>
            </w:pPr>
          </w:p>
        </w:tc>
      </w:tr>
      <w:tr w:rsidR="00E84E6D" w14:paraId="45AEEB31" w14:textId="77777777" w:rsidTr="00E84E6D">
        <w:tblPrEx>
          <w:tblPrExChange w:id="1668" w:author="Cristian Sbrolli" w:date="2021-01-04T00:28:00Z">
            <w:tblPrEx>
              <w:tblLayout w:type="fixed"/>
            </w:tblPrEx>
          </w:tblPrExChange>
        </w:tblPrEx>
        <w:trPr>
          <w:ins w:id="1669" w:author="Cristian Sbrolli" w:date="2021-01-04T00:03:00Z"/>
        </w:trPr>
        <w:tc>
          <w:tcPr>
            <w:tcW w:w="0" w:type="auto"/>
            <w:shd w:val="clear" w:color="auto" w:fill="F4B083" w:themeFill="accent2" w:themeFillTint="99"/>
            <w:tcPrChange w:id="1670" w:author="Cristian Sbrolli" w:date="2021-01-04T00:28:00Z">
              <w:tcPr>
                <w:tcW w:w="1463" w:type="dxa"/>
                <w:gridSpan w:val="2"/>
              </w:tcPr>
            </w:tcPrChange>
          </w:tcPr>
          <w:p w14:paraId="184280F1" w14:textId="73C8A6C9" w:rsidR="00C86CCE" w:rsidRPr="00C86CCE" w:rsidRDefault="00C86CCE">
            <w:pPr>
              <w:jc w:val="center"/>
              <w:rPr>
                <w:ins w:id="1671" w:author="Cristian Sbrolli" w:date="2021-01-04T00:03:00Z"/>
                <w:sz w:val="28"/>
                <w:szCs w:val="28"/>
                <w:rPrChange w:id="1672" w:author="Cristian Sbrolli" w:date="2021-01-04T00:14:00Z">
                  <w:rPr>
                    <w:ins w:id="1673" w:author="Cristian Sbrolli" w:date="2021-01-04T00:03:00Z"/>
                  </w:rPr>
                </w:rPrChange>
              </w:rPr>
              <w:pPrChange w:id="1674" w:author="Etion Pinari" w:date="2021-01-04T00:14:00Z">
                <w:pPr>
                  <w:framePr w:hSpace="180" w:wrap="around" w:vAnchor="text" w:hAnchor="margin" w:y="66"/>
                </w:pPr>
              </w:pPrChange>
            </w:pPr>
            <w:ins w:id="1675" w:author="Cristian Sbrolli" w:date="2021-01-04T00:05:00Z">
              <w:r w:rsidRPr="00C86CCE">
                <w:rPr>
                  <w:sz w:val="28"/>
                  <w:szCs w:val="28"/>
                  <w:rPrChange w:id="1676" w:author="Cristian Sbrolli" w:date="2021-01-04T00:14:00Z">
                    <w:rPr/>
                  </w:rPrChange>
                </w:rPr>
                <w:t>R</w:t>
              </w:r>
            </w:ins>
            <w:ins w:id="1677" w:author="Cristian Sbrolli" w:date="2021-01-04T00:06:00Z">
              <w:r w:rsidRPr="00C86CCE">
                <w:rPr>
                  <w:sz w:val="28"/>
                  <w:szCs w:val="28"/>
                  <w:rPrChange w:id="1678" w:author="Cristian Sbrolli" w:date="2021-01-04T00:14:00Z">
                    <w:rPr/>
                  </w:rPrChange>
                </w:rPr>
                <w:t>10</w:t>
              </w:r>
            </w:ins>
          </w:p>
        </w:tc>
        <w:tc>
          <w:tcPr>
            <w:tcW w:w="0" w:type="auto"/>
            <w:tcPrChange w:id="1679" w:author="Cristian Sbrolli" w:date="2021-01-04T00:28:00Z">
              <w:tcPr>
                <w:tcW w:w="958" w:type="dxa"/>
                <w:gridSpan w:val="2"/>
              </w:tcPr>
            </w:tcPrChange>
          </w:tcPr>
          <w:p w14:paraId="66DE4D2B" w14:textId="14B5A9DF" w:rsidR="00C86CCE" w:rsidRPr="00C86CCE" w:rsidRDefault="00C86CCE">
            <w:pPr>
              <w:jc w:val="center"/>
              <w:rPr>
                <w:ins w:id="1680" w:author="Cristian Sbrolli" w:date="2021-01-04T00:03:00Z"/>
                <w:sz w:val="28"/>
                <w:szCs w:val="28"/>
                <w:rPrChange w:id="1681" w:author="Cristian Sbrolli" w:date="2021-01-04T00:14:00Z">
                  <w:rPr>
                    <w:ins w:id="1682" w:author="Cristian Sbrolli" w:date="2021-01-04T00:03:00Z"/>
                  </w:rPr>
                </w:rPrChange>
              </w:rPr>
              <w:pPrChange w:id="1683" w:author="Etion Pinari" w:date="2021-01-04T00:14:00Z">
                <w:pPr>
                  <w:framePr w:hSpace="180" w:wrap="around" w:vAnchor="text" w:hAnchor="margin" w:y="66"/>
                </w:pPr>
              </w:pPrChange>
            </w:pPr>
          </w:p>
        </w:tc>
        <w:tc>
          <w:tcPr>
            <w:tcW w:w="0" w:type="auto"/>
            <w:tcPrChange w:id="1684" w:author="Cristian Sbrolli" w:date="2021-01-04T00:28:00Z">
              <w:tcPr>
                <w:tcW w:w="845" w:type="dxa"/>
                <w:gridSpan w:val="2"/>
              </w:tcPr>
            </w:tcPrChange>
          </w:tcPr>
          <w:p w14:paraId="794345E1" w14:textId="77777777" w:rsidR="00C86CCE" w:rsidRPr="00C86CCE" w:rsidRDefault="00C86CCE">
            <w:pPr>
              <w:jc w:val="center"/>
              <w:rPr>
                <w:ins w:id="1685" w:author="Cristian Sbrolli" w:date="2021-01-04T00:03:00Z"/>
                <w:sz w:val="28"/>
                <w:szCs w:val="28"/>
                <w:rPrChange w:id="1686" w:author="Cristian Sbrolli" w:date="2021-01-04T00:14:00Z">
                  <w:rPr>
                    <w:ins w:id="1687" w:author="Cristian Sbrolli" w:date="2021-01-04T00:03:00Z"/>
                  </w:rPr>
                </w:rPrChange>
              </w:rPr>
              <w:pPrChange w:id="1688" w:author="Etion Pinari" w:date="2021-01-04T00:14:00Z">
                <w:pPr>
                  <w:framePr w:hSpace="180" w:wrap="around" w:vAnchor="text" w:hAnchor="margin" w:y="66"/>
                </w:pPr>
              </w:pPrChange>
            </w:pPr>
          </w:p>
        </w:tc>
        <w:tc>
          <w:tcPr>
            <w:tcW w:w="0" w:type="auto"/>
            <w:tcPrChange w:id="1689" w:author="Cristian Sbrolli" w:date="2021-01-04T00:28:00Z">
              <w:tcPr>
                <w:tcW w:w="1248" w:type="dxa"/>
                <w:gridSpan w:val="3"/>
              </w:tcPr>
            </w:tcPrChange>
          </w:tcPr>
          <w:p w14:paraId="24DCD215" w14:textId="77777777" w:rsidR="00C86CCE" w:rsidRPr="00C86CCE" w:rsidRDefault="00C86CCE">
            <w:pPr>
              <w:jc w:val="center"/>
              <w:rPr>
                <w:ins w:id="1690" w:author="Cristian Sbrolli" w:date="2021-01-04T00:03:00Z"/>
                <w:sz w:val="28"/>
                <w:szCs w:val="28"/>
                <w:rPrChange w:id="1691" w:author="Cristian Sbrolli" w:date="2021-01-04T00:14:00Z">
                  <w:rPr>
                    <w:ins w:id="1692" w:author="Cristian Sbrolli" w:date="2021-01-04T00:03:00Z"/>
                  </w:rPr>
                </w:rPrChange>
              </w:rPr>
              <w:pPrChange w:id="1693" w:author="Etion Pinari" w:date="2021-01-04T00:14:00Z">
                <w:pPr>
                  <w:framePr w:hSpace="180" w:wrap="around" w:vAnchor="text" w:hAnchor="margin" w:y="66"/>
                </w:pPr>
              </w:pPrChange>
            </w:pPr>
          </w:p>
        </w:tc>
        <w:tc>
          <w:tcPr>
            <w:tcW w:w="0" w:type="auto"/>
            <w:tcPrChange w:id="1694" w:author="Cristian Sbrolli" w:date="2021-01-04T00:28:00Z">
              <w:tcPr>
                <w:tcW w:w="861" w:type="dxa"/>
                <w:gridSpan w:val="2"/>
              </w:tcPr>
            </w:tcPrChange>
          </w:tcPr>
          <w:p w14:paraId="5AA6740A" w14:textId="77777777" w:rsidR="00C86CCE" w:rsidRPr="00C86CCE" w:rsidRDefault="00C86CCE">
            <w:pPr>
              <w:jc w:val="center"/>
              <w:rPr>
                <w:ins w:id="1695" w:author="Cristian Sbrolli" w:date="2021-01-04T00:10:00Z"/>
                <w:sz w:val="28"/>
                <w:szCs w:val="28"/>
                <w:rPrChange w:id="1696" w:author="Cristian Sbrolli" w:date="2021-01-04T00:14:00Z">
                  <w:rPr>
                    <w:ins w:id="1697" w:author="Cristian Sbrolli" w:date="2021-01-04T00:10:00Z"/>
                  </w:rPr>
                </w:rPrChange>
              </w:rPr>
              <w:pPrChange w:id="1698" w:author="Etion Pinari" w:date="2021-01-04T00:14:00Z">
                <w:pPr>
                  <w:framePr w:hSpace="180" w:wrap="around" w:vAnchor="text" w:hAnchor="margin" w:y="66"/>
                </w:pPr>
              </w:pPrChange>
            </w:pPr>
          </w:p>
        </w:tc>
        <w:tc>
          <w:tcPr>
            <w:tcW w:w="0" w:type="auto"/>
            <w:tcPrChange w:id="1699" w:author="Cristian Sbrolli" w:date="2021-01-04T00:28:00Z">
              <w:tcPr>
                <w:tcW w:w="834" w:type="dxa"/>
                <w:gridSpan w:val="3"/>
              </w:tcPr>
            </w:tcPrChange>
          </w:tcPr>
          <w:p w14:paraId="46744785" w14:textId="31CB2DBD" w:rsidR="00C86CCE" w:rsidRPr="00C86CCE" w:rsidRDefault="00C86CCE">
            <w:pPr>
              <w:jc w:val="center"/>
              <w:rPr>
                <w:ins w:id="1700" w:author="Cristian Sbrolli" w:date="2021-01-04T00:03:00Z"/>
                <w:sz w:val="28"/>
                <w:szCs w:val="28"/>
                <w:rPrChange w:id="1701" w:author="Cristian Sbrolli" w:date="2021-01-04T00:14:00Z">
                  <w:rPr>
                    <w:ins w:id="1702" w:author="Cristian Sbrolli" w:date="2021-01-04T00:03:00Z"/>
                  </w:rPr>
                </w:rPrChange>
              </w:rPr>
              <w:pPrChange w:id="1703" w:author="Etion Pinari" w:date="2021-01-04T00:14:00Z">
                <w:pPr>
                  <w:framePr w:hSpace="180" w:wrap="around" w:vAnchor="text" w:hAnchor="margin" w:y="66"/>
                </w:pPr>
              </w:pPrChange>
            </w:pPr>
          </w:p>
        </w:tc>
        <w:tc>
          <w:tcPr>
            <w:tcW w:w="0" w:type="auto"/>
            <w:tcPrChange w:id="1704" w:author="Cristian Sbrolli" w:date="2021-01-04T00:28:00Z">
              <w:tcPr>
                <w:tcW w:w="845" w:type="dxa"/>
                <w:gridSpan w:val="2"/>
              </w:tcPr>
            </w:tcPrChange>
          </w:tcPr>
          <w:p w14:paraId="75E895A0" w14:textId="77777777" w:rsidR="00C86CCE" w:rsidRPr="00C86CCE" w:rsidRDefault="00C86CCE">
            <w:pPr>
              <w:jc w:val="center"/>
              <w:rPr>
                <w:ins w:id="1705" w:author="Cristian Sbrolli" w:date="2021-01-04T00:03:00Z"/>
                <w:sz w:val="28"/>
                <w:szCs w:val="28"/>
                <w:rPrChange w:id="1706" w:author="Cristian Sbrolli" w:date="2021-01-04T00:14:00Z">
                  <w:rPr>
                    <w:ins w:id="1707" w:author="Cristian Sbrolli" w:date="2021-01-04T00:03:00Z"/>
                  </w:rPr>
                </w:rPrChange>
              </w:rPr>
              <w:pPrChange w:id="1708" w:author="Etion Pinari" w:date="2021-01-04T00:14:00Z">
                <w:pPr>
                  <w:framePr w:hSpace="180" w:wrap="around" w:vAnchor="text" w:hAnchor="margin" w:y="66"/>
                </w:pPr>
              </w:pPrChange>
            </w:pPr>
          </w:p>
        </w:tc>
        <w:tc>
          <w:tcPr>
            <w:tcW w:w="0" w:type="auto"/>
            <w:tcPrChange w:id="1709" w:author="Cristian Sbrolli" w:date="2021-01-04T00:28:00Z">
              <w:tcPr>
                <w:tcW w:w="884" w:type="dxa"/>
                <w:gridSpan w:val="2"/>
              </w:tcPr>
            </w:tcPrChange>
          </w:tcPr>
          <w:p w14:paraId="76C112EF" w14:textId="77777777" w:rsidR="00C86CCE" w:rsidRPr="00C86CCE" w:rsidRDefault="00C86CCE">
            <w:pPr>
              <w:jc w:val="center"/>
              <w:rPr>
                <w:ins w:id="1710" w:author="Cristian Sbrolli" w:date="2021-01-04T00:03:00Z"/>
                <w:sz w:val="28"/>
                <w:szCs w:val="28"/>
                <w:rPrChange w:id="1711" w:author="Cristian Sbrolli" w:date="2021-01-04T00:14:00Z">
                  <w:rPr>
                    <w:ins w:id="1712" w:author="Cristian Sbrolli" w:date="2021-01-04T00:03:00Z"/>
                  </w:rPr>
                </w:rPrChange>
              </w:rPr>
              <w:pPrChange w:id="1713" w:author="Etion Pinari" w:date="2021-01-04T00:14:00Z">
                <w:pPr>
                  <w:framePr w:hSpace="180" w:wrap="around" w:vAnchor="text" w:hAnchor="margin" w:y="66"/>
                </w:pPr>
              </w:pPrChange>
            </w:pPr>
          </w:p>
        </w:tc>
        <w:tc>
          <w:tcPr>
            <w:tcW w:w="0" w:type="auto"/>
            <w:tcPrChange w:id="1714" w:author="Cristian Sbrolli" w:date="2021-01-04T00:28:00Z">
              <w:tcPr>
                <w:tcW w:w="849" w:type="dxa"/>
              </w:tcPr>
            </w:tcPrChange>
          </w:tcPr>
          <w:p w14:paraId="680045BF" w14:textId="23F3806A" w:rsidR="00C86CCE" w:rsidRPr="00C86CCE" w:rsidRDefault="00C86CCE">
            <w:pPr>
              <w:jc w:val="center"/>
              <w:rPr>
                <w:ins w:id="1715" w:author="Cristian Sbrolli" w:date="2021-01-04T00:03:00Z"/>
                <w:sz w:val="28"/>
                <w:szCs w:val="28"/>
                <w:rPrChange w:id="1716" w:author="Cristian Sbrolli" w:date="2021-01-04T00:14:00Z">
                  <w:rPr>
                    <w:ins w:id="1717" w:author="Cristian Sbrolli" w:date="2021-01-04T00:03:00Z"/>
                  </w:rPr>
                </w:rPrChange>
              </w:rPr>
              <w:pPrChange w:id="1718" w:author="Etion Pinari" w:date="2021-01-04T00:14:00Z">
                <w:pPr>
                  <w:framePr w:hSpace="180" w:wrap="around" w:vAnchor="text" w:hAnchor="margin" w:y="66"/>
                </w:pPr>
              </w:pPrChange>
            </w:pPr>
            <w:ins w:id="1719" w:author="Cristian Sbrolli" w:date="2021-01-04T00:18:00Z">
              <w:r w:rsidRPr="00024500">
                <w:rPr>
                  <w:b/>
                  <w:bCs/>
                  <w:sz w:val="28"/>
                  <w:szCs w:val="28"/>
                </w:rPr>
                <w:t>×</w:t>
              </w:r>
            </w:ins>
          </w:p>
        </w:tc>
        <w:tc>
          <w:tcPr>
            <w:tcW w:w="0" w:type="auto"/>
            <w:tcPrChange w:id="1720" w:author="Cristian Sbrolli" w:date="2021-01-04T00:28:00Z">
              <w:tcPr>
                <w:tcW w:w="841" w:type="dxa"/>
              </w:tcPr>
            </w:tcPrChange>
          </w:tcPr>
          <w:p w14:paraId="6D809204" w14:textId="77777777" w:rsidR="00C86CCE" w:rsidRPr="00C86CCE" w:rsidRDefault="00C86CCE">
            <w:pPr>
              <w:jc w:val="center"/>
              <w:rPr>
                <w:ins w:id="1721" w:author="Cristian Sbrolli" w:date="2021-01-04T00:03:00Z"/>
                <w:sz w:val="28"/>
                <w:szCs w:val="28"/>
                <w:rPrChange w:id="1722" w:author="Cristian Sbrolli" w:date="2021-01-04T00:14:00Z">
                  <w:rPr>
                    <w:ins w:id="1723" w:author="Cristian Sbrolli" w:date="2021-01-04T00:03:00Z"/>
                  </w:rPr>
                </w:rPrChange>
              </w:rPr>
              <w:pPrChange w:id="1724" w:author="Etion Pinari" w:date="2021-01-04T00:14:00Z">
                <w:pPr>
                  <w:framePr w:hSpace="180" w:wrap="around" w:vAnchor="text" w:hAnchor="margin" w:y="66"/>
                </w:pPr>
              </w:pPrChange>
            </w:pPr>
          </w:p>
        </w:tc>
      </w:tr>
      <w:tr w:rsidR="00E84E6D" w14:paraId="7A865210" w14:textId="77777777" w:rsidTr="00E84E6D">
        <w:tblPrEx>
          <w:tblPrExChange w:id="1725" w:author="Cristian Sbrolli" w:date="2021-01-04T00:28:00Z">
            <w:tblPrEx>
              <w:tblLayout w:type="fixed"/>
            </w:tblPrEx>
          </w:tblPrExChange>
        </w:tblPrEx>
        <w:trPr>
          <w:ins w:id="1726" w:author="Cristian Sbrolli" w:date="2021-01-04T00:03:00Z"/>
        </w:trPr>
        <w:tc>
          <w:tcPr>
            <w:tcW w:w="0" w:type="auto"/>
            <w:shd w:val="clear" w:color="auto" w:fill="F4B083" w:themeFill="accent2" w:themeFillTint="99"/>
            <w:tcPrChange w:id="1727" w:author="Cristian Sbrolli" w:date="2021-01-04T00:28:00Z">
              <w:tcPr>
                <w:tcW w:w="1463" w:type="dxa"/>
                <w:gridSpan w:val="2"/>
              </w:tcPr>
            </w:tcPrChange>
          </w:tcPr>
          <w:p w14:paraId="630A02BC" w14:textId="405EB800" w:rsidR="00C86CCE" w:rsidRPr="00C86CCE" w:rsidRDefault="00C86CCE">
            <w:pPr>
              <w:jc w:val="center"/>
              <w:rPr>
                <w:ins w:id="1728" w:author="Cristian Sbrolli" w:date="2021-01-04T00:03:00Z"/>
                <w:sz w:val="28"/>
                <w:szCs w:val="28"/>
                <w:rPrChange w:id="1729" w:author="Cristian Sbrolli" w:date="2021-01-04T00:14:00Z">
                  <w:rPr>
                    <w:ins w:id="1730" w:author="Cristian Sbrolli" w:date="2021-01-04T00:03:00Z"/>
                  </w:rPr>
                </w:rPrChange>
              </w:rPr>
              <w:pPrChange w:id="1731" w:author="Etion Pinari" w:date="2021-01-04T00:14:00Z">
                <w:pPr>
                  <w:framePr w:hSpace="180" w:wrap="around" w:vAnchor="text" w:hAnchor="margin" w:y="66"/>
                </w:pPr>
              </w:pPrChange>
            </w:pPr>
            <w:ins w:id="1732" w:author="Cristian Sbrolli" w:date="2021-01-04T00:06:00Z">
              <w:r w:rsidRPr="00C86CCE">
                <w:rPr>
                  <w:sz w:val="28"/>
                  <w:szCs w:val="28"/>
                  <w:rPrChange w:id="1733" w:author="Cristian Sbrolli" w:date="2021-01-04T00:14:00Z">
                    <w:rPr/>
                  </w:rPrChange>
                </w:rPr>
                <w:t>R11</w:t>
              </w:r>
            </w:ins>
          </w:p>
        </w:tc>
        <w:tc>
          <w:tcPr>
            <w:tcW w:w="0" w:type="auto"/>
            <w:tcPrChange w:id="1734" w:author="Cristian Sbrolli" w:date="2021-01-04T00:28:00Z">
              <w:tcPr>
                <w:tcW w:w="958" w:type="dxa"/>
                <w:gridSpan w:val="2"/>
              </w:tcPr>
            </w:tcPrChange>
          </w:tcPr>
          <w:p w14:paraId="628193A3" w14:textId="4A59687B" w:rsidR="00C86CCE" w:rsidRPr="00C86CCE" w:rsidRDefault="00C86CCE">
            <w:pPr>
              <w:jc w:val="center"/>
              <w:rPr>
                <w:ins w:id="1735" w:author="Cristian Sbrolli" w:date="2021-01-04T00:03:00Z"/>
                <w:sz w:val="28"/>
                <w:szCs w:val="28"/>
                <w:rPrChange w:id="1736" w:author="Cristian Sbrolli" w:date="2021-01-04T00:14:00Z">
                  <w:rPr>
                    <w:ins w:id="1737" w:author="Cristian Sbrolli" w:date="2021-01-04T00:03:00Z"/>
                  </w:rPr>
                </w:rPrChange>
              </w:rPr>
              <w:pPrChange w:id="1738" w:author="Etion Pinari" w:date="2021-01-04T00:14:00Z">
                <w:pPr>
                  <w:framePr w:hSpace="180" w:wrap="around" w:vAnchor="text" w:hAnchor="margin" w:y="66"/>
                </w:pPr>
              </w:pPrChange>
            </w:pPr>
          </w:p>
        </w:tc>
        <w:tc>
          <w:tcPr>
            <w:tcW w:w="0" w:type="auto"/>
            <w:tcPrChange w:id="1739" w:author="Cristian Sbrolli" w:date="2021-01-04T00:28:00Z">
              <w:tcPr>
                <w:tcW w:w="845" w:type="dxa"/>
                <w:gridSpan w:val="2"/>
              </w:tcPr>
            </w:tcPrChange>
          </w:tcPr>
          <w:p w14:paraId="2009B014" w14:textId="77777777" w:rsidR="00C86CCE" w:rsidRPr="00C86CCE" w:rsidRDefault="00C86CCE">
            <w:pPr>
              <w:jc w:val="center"/>
              <w:rPr>
                <w:ins w:id="1740" w:author="Cristian Sbrolli" w:date="2021-01-04T00:03:00Z"/>
                <w:sz w:val="28"/>
                <w:szCs w:val="28"/>
                <w:rPrChange w:id="1741" w:author="Cristian Sbrolli" w:date="2021-01-04T00:14:00Z">
                  <w:rPr>
                    <w:ins w:id="1742" w:author="Cristian Sbrolli" w:date="2021-01-04T00:03:00Z"/>
                  </w:rPr>
                </w:rPrChange>
              </w:rPr>
              <w:pPrChange w:id="1743" w:author="Etion Pinari" w:date="2021-01-04T00:14:00Z">
                <w:pPr>
                  <w:framePr w:hSpace="180" w:wrap="around" w:vAnchor="text" w:hAnchor="margin" w:y="66"/>
                </w:pPr>
              </w:pPrChange>
            </w:pPr>
          </w:p>
        </w:tc>
        <w:tc>
          <w:tcPr>
            <w:tcW w:w="0" w:type="auto"/>
            <w:tcPrChange w:id="1744" w:author="Cristian Sbrolli" w:date="2021-01-04T00:28:00Z">
              <w:tcPr>
                <w:tcW w:w="1248" w:type="dxa"/>
                <w:gridSpan w:val="3"/>
              </w:tcPr>
            </w:tcPrChange>
          </w:tcPr>
          <w:p w14:paraId="2EB4BD44" w14:textId="77777777" w:rsidR="00C86CCE" w:rsidRPr="00C86CCE" w:rsidRDefault="00C86CCE">
            <w:pPr>
              <w:jc w:val="center"/>
              <w:rPr>
                <w:ins w:id="1745" w:author="Cristian Sbrolli" w:date="2021-01-04T00:03:00Z"/>
                <w:sz w:val="28"/>
                <w:szCs w:val="28"/>
                <w:rPrChange w:id="1746" w:author="Cristian Sbrolli" w:date="2021-01-04T00:14:00Z">
                  <w:rPr>
                    <w:ins w:id="1747" w:author="Cristian Sbrolli" w:date="2021-01-04T00:03:00Z"/>
                  </w:rPr>
                </w:rPrChange>
              </w:rPr>
              <w:pPrChange w:id="1748" w:author="Etion Pinari" w:date="2021-01-04T00:14:00Z">
                <w:pPr>
                  <w:framePr w:hSpace="180" w:wrap="around" w:vAnchor="text" w:hAnchor="margin" w:y="66"/>
                </w:pPr>
              </w:pPrChange>
            </w:pPr>
          </w:p>
        </w:tc>
        <w:tc>
          <w:tcPr>
            <w:tcW w:w="0" w:type="auto"/>
            <w:tcPrChange w:id="1749" w:author="Cristian Sbrolli" w:date="2021-01-04T00:28:00Z">
              <w:tcPr>
                <w:tcW w:w="861" w:type="dxa"/>
                <w:gridSpan w:val="2"/>
              </w:tcPr>
            </w:tcPrChange>
          </w:tcPr>
          <w:p w14:paraId="2F8C7DDA" w14:textId="32EC3003" w:rsidR="00C86CCE" w:rsidRPr="00C86CCE" w:rsidRDefault="00C86CCE">
            <w:pPr>
              <w:jc w:val="center"/>
              <w:rPr>
                <w:ins w:id="1750" w:author="Cristian Sbrolli" w:date="2021-01-04T00:10:00Z"/>
                <w:sz w:val="28"/>
                <w:szCs w:val="28"/>
                <w:rPrChange w:id="1751" w:author="Cristian Sbrolli" w:date="2021-01-04T00:14:00Z">
                  <w:rPr>
                    <w:ins w:id="1752" w:author="Cristian Sbrolli" w:date="2021-01-04T00:10:00Z"/>
                  </w:rPr>
                </w:rPrChange>
              </w:rPr>
              <w:pPrChange w:id="1753" w:author="Etion Pinari" w:date="2021-01-04T00:14:00Z">
                <w:pPr>
                  <w:framePr w:hSpace="180" w:wrap="around" w:vAnchor="text" w:hAnchor="margin" w:y="66"/>
                </w:pPr>
              </w:pPrChange>
            </w:pPr>
            <w:ins w:id="1754" w:author="Cristian Sbrolli" w:date="2021-01-04T00:18:00Z">
              <w:r w:rsidRPr="00024500">
                <w:rPr>
                  <w:b/>
                  <w:bCs/>
                  <w:sz w:val="28"/>
                  <w:szCs w:val="28"/>
                </w:rPr>
                <w:t>×</w:t>
              </w:r>
            </w:ins>
          </w:p>
        </w:tc>
        <w:tc>
          <w:tcPr>
            <w:tcW w:w="0" w:type="auto"/>
            <w:tcPrChange w:id="1755" w:author="Cristian Sbrolli" w:date="2021-01-04T00:28:00Z">
              <w:tcPr>
                <w:tcW w:w="834" w:type="dxa"/>
                <w:gridSpan w:val="3"/>
              </w:tcPr>
            </w:tcPrChange>
          </w:tcPr>
          <w:p w14:paraId="66CDB6E9" w14:textId="3EBE8F4E" w:rsidR="00C86CCE" w:rsidRPr="00C86CCE" w:rsidRDefault="00C86CCE">
            <w:pPr>
              <w:jc w:val="center"/>
              <w:rPr>
                <w:ins w:id="1756" w:author="Cristian Sbrolli" w:date="2021-01-04T00:03:00Z"/>
                <w:sz w:val="28"/>
                <w:szCs w:val="28"/>
                <w:rPrChange w:id="1757" w:author="Cristian Sbrolli" w:date="2021-01-04T00:14:00Z">
                  <w:rPr>
                    <w:ins w:id="1758" w:author="Cristian Sbrolli" w:date="2021-01-04T00:03:00Z"/>
                  </w:rPr>
                </w:rPrChange>
              </w:rPr>
              <w:pPrChange w:id="1759" w:author="Etion Pinari" w:date="2021-01-04T00:14:00Z">
                <w:pPr>
                  <w:framePr w:hSpace="180" w:wrap="around" w:vAnchor="text" w:hAnchor="margin" w:y="66"/>
                </w:pPr>
              </w:pPrChange>
            </w:pPr>
          </w:p>
        </w:tc>
        <w:tc>
          <w:tcPr>
            <w:tcW w:w="0" w:type="auto"/>
            <w:tcPrChange w:id="1760" w:author="Cristian Sbrolli" w:date="2021-01-04T00:28:00Z">
              <w:tcPr>
                <w:tcW w:w="845" w:type="dxa"/>
                <w:gridSpan w:val="2"/>
              </w:tcPr>
            </w:tcPrChange>
          </w:tcPr>
          <w:p w14:paraId="7CEF0758" w14:textId="4F921994" w:rsidR="00C86CCE" w:rsidRPr="00C86CCE" w:rsidRDefault="00C86CCE">
            <w:pPr>
              <w:jc w:val="center"/>
              <w:rPr>
                <w:ins w:id="1761" w:author="Cristian Sbrolli" w:date="2021-01-04T00:03:00Z"/>
                <w:sz w:val="28"/>
                <w:szCs w:val="28"/>
                <w:rPrChange w:id="1762" w:author="Cristian Sbrolli" w:date="2021-01-04T00:14:00Z">
                  <w:rPr>
                    <w:ins w:id="1763" w:author="Cristian Sbrolli" w:date="2021-01-04T00:03:00Z"/>
                  </w:rPr>
                </w:rPrChange>
              </w:rPr>
              <w:pPrChange w:id="1764" w:author="Etion Pinari" w:date="2021-01-04T00:14:00Z">
                <w:pPr>
                  <w:framePr w:hSpace="180" w:wrap="around" w:vAnchor="text" w:hAnchor="margin" w:y="66"/>
                </w:pPr>
              </w:pPrChange>
            </w:pPr>
            <w:ins w:id="1765" w:author="Cristian Sbrolli" w:date="2021-01-04T00:18:00Z">
              <w:r w:rsidRPr="00024500">
                <w:rPr>
                  <w:b/>
                  <w:bCs/>
                  <w:sz w:val="28"/>
                  <w:szCs w:val="28"/>
                </w:rPr>
                <w:t>×</w:t>
              </w:r>
            </w:ins>
          </w:p>
        </w:tc>
        <w:tc>
          <w:tcPr>
            <w:tcW w:w="0" w:type="auto"/>
            <w:tcPrChange w:id="1766" w:author="Cristian Sbrolli" w:date="2021-01-04T00:28:00Z">
              <w:tcPr>
                <w:tcW w:w="884" w:type="dxa"/>
                <w:gridSpan w:val="2"/>
              </w:tcPr>
            </w:tcPrChange>
          </w:tcPr>
          <w:p w14:paraId="78F9C116" w14:textId="77777777" w:rsidR="00C86CCE" w:rsidRPr="00C86CCE" w:rsidRDefault="00C86CCE">
            <w:pPr>
              <w:jc w:val="center"/>
              <w:rPr>
                <w:ins w:id="1767" w:author="Cristian Sbrolli" w:date="2021-01-04T00:03:00Z"/>
                <w:sz w:val="28"/>
                <w:szCs w:val="28"/>
                <w:rPrChange w:id="1768" w:author="Cristian Sbrolli" w:date="2021-01-04T00:14:00Z">
                  <w:rPr>
                    <w:ins w:id="1769" w:author="Cristian Sbrolli" w:date="2021-01-04T00:03:00Z"/>
                  </w:rPr>
                </w:rPrChange>
              </w:rPr>
              <w:pPrChange w:id="1770" w:author="Etion Pinari" w:date="2021-01-04T00:14:00Z">
                <w:pPr>
                  <w:framePr w:hSpace="180" w:wrap="around" w:vAnchor="text" w:hAnchor="margin" w:y="66"/>
                </w:pPr>
              </w:pPrChange>
            </w:pPr>
          </w:p>
        </w:tc>
        <w:tc>
          <w:tcPr>
            <w:tcW w:w="0" w:type="auto"/>
            <w:tcPrChange w:id="1771" w:author="Cristian Sbrolli" w:date="2021-01-04T00:28:00Z">
              <w:tcPr>
                <w:tcW w:w="849" w:type="dxa"/>
              </w:tcPr>
            </w:tcPrChange>
          </w:tcPr>
          <w:p w14:paraId="20716E97" w14:textId="29FAB67D" w:rsidR="00C86CCE" w:rsidRPr="00C86CCE" w:rsidRDefault="00C86CCE">
            <w:pPr>
              <w:jc w:val="center"/>
              <w:rPr>
                <w:ins w:id="1772" w:author="Cristian Sbrolli" w:date="2021-01-04T00:03:00Z"/>
                <w:sz w:val="28"/>
                <w:szCs w:val="28"/>
                <w:rPrChange w:id="1773" w:author="Cristian Sbrolli" w:date="2021-01-04T00:14:00Z">
                  <w:rPr>
                    <w:ins w:id="1774" w:author="Cristian Sbrolli" w:date="2021-01-04T00:03:00Z"/>
                  </w:rPr>
                </w:rPrChange>
              </w:rPr>
              <w:pPrChange w:id="1775" w:author="Etion Pinari" w:date="2021-01-04T00:14:00Z">
                <w:pPr>
                  <w:framePr w:hSpace="180" w:wrap="around" w:vAnchor="text" w:hAnchor="margin" w:y="66"/>
                </w:pPr>
              </w:pPrChange>
            </w:pPr>
            <w:ins w:id="1776" w:author="Cristian Sbrolli" w:date="2021-01-04T00:18:00Z">
              <w:r w:rsidRPr="00024500">
                <w:rPr>
                  <w:b/>
                  <w:bCs/>
                  <w:sz w:val="28"/>
                  <w:szCs w:val="28"/>
                </w:rPr>
                <w:t>×</w:t>
              </w:r>
            </w:ins>
          </w:p>
        </w:tc>
        <w:tc>
          <w:tcPr>
            <w:tcW w:w="0" w:type="auto"/>
            <w:tcPrChange w:id="1777" w:author="Cristian Sbrolli" w:date="2021-01-04T00:28:00Z">
              <w:tcPr>
                <w:tcW w:w="841" w:type="dxa"/>
              </w:tcPr>
            </w:tcPrChange>
          </w:tcPr>
          <w:p w14:paraId="3AAC6B9A" w14:textId="77777777" w:rsidR="00C86CCE" w:rsidRPr="00C86CCE" w:rsidRDefault="00C86CCE">
            <w:pPr>
              <w:jc w:val="center"/>
              <w:rPr>
                <w:ins w:id="1778" w:author="Cristian Sbrolli" w:date="2021-01-04T00:03:00Z"/>
                <w:sz w:val="28"/>
                <w:szCs w:val="28"/>
                <w:rPrChange w:id="1779" w:author="Cristian Sbrolli" w:date="2021-01-04T00:14:00Z">
                  <w:rPr>
                    <w:ins w:id="1780" w:author="Cristian Sbrolli" w:date="2021-01-04T00:03:00Z"/>
                  </w:rPr>
                </w:rPrChange>
              </w:rPr>
              <w:pPrChange w:id="1781" w:author="Etion Pinari" w:date="2021-01-04T00:14:00Z">
                <w:pPr>
                  <w:framePr w:hSpace="180" w:wrap="around" w:vAnchor="text" w:hAnchor="margin" w:y="66"/>
                </w:pPr>
              </w:pPrChange>
            </w:pPr>
          </w:p>
        </w:tc>
      </w:tr>
      <w:tr w:rsidR="00E84E6D" w14:paraId="24E7BAB6" w14:textId="77777777" w:rsidTr="00E84E6D">
        <w:tblPrEx>
          <w:tblPrExChange w:id="1782" w:author="Cristian Sbrolli" w:date="2021-01-04T00:28:00Z">
            <w:tblPrEx>
              <w:tblLayout w:type="fixed"/>
            </w:tblPrEx>
          </w:tblPrExChange>
        </w:tblPrEx>
        <w:trPr>
          <w:ins w:id="1783" w:author="Cristian Sbrolli" w:date="2021-01-04T00:03:00Z"/>
        </w:trPr>
        <w:tc>
          <w:tcPr>
            <w:tcW w:w="0" w:type="auto"/>
            <w:shd w:val="clear" w:color="auto" w:fill="F4B083" w:themeFill="accent2" w:themeFillTint="99"/>
            <w:tcPrChange w:id="1784" w:author="Cristian Sbrolli" w:date="2021-01-04T00:28:00Z">
              <w:tcPr>
                <w:tcW w:w="1463" w:type="dxa"/>
                <w:gridSpan w:val="2"/>
              </w:tcPr>
            </w:tcPrChange>
          </w:tcPr>
          <w:p w14:paraId="364C5834" w14:textId="693ED2A9" w:rsidR="00C86CCE" w:rsidRPr="00C86CCE" w:rsidRDefault="00C86CCE">
            <w:pPr>
              <w:jc w:val="center"/>
              <w:rPr>
                <w:ins w:id="1785" w:author="Cristian Sbrolli" w:date="2021-01-04T00:03:00Z"/>
                <w:sz w:val="28"/>
                <w:szCs w:val="28"/>
                <w:rPrChange w:id="1786" w:author="Cristian Sbrolli" w:date="2021-01-04T00:14:00Z">
                  <w:rPr>
                    <w:ins w:id="1787" w:author="Cristian Sbrolli" w:date="2021-01-04T00:03:00Z"/>
                  </w:rPr>
                </w:rPrChange>
              </w:rPr>
              <w:pPrChange w:id="1788" w:author="Etion Pinari" w:date="2021-01-04T00:14:00Z">
                <w:pPr>
                  <w:framePr w:hSpace="180" w:wrap="around" w:vAnchor="text" w:hAnchor="margin" w:y="66"/>
                </w:pPr>
              </w:pPrChange>
            </w:pPr>
            <w:ins w:id="1789" w:author="Cristian Sbrolli" w:date="2021-01-04T00:06:00Z">
              <w:r w:rsidRPr="00C86CCE">
                <w:rPr>
                  <w:sz w:val="28"/>
                  <w:szCs w:val="28"/>
                  <w:rPrChange w:id="1790" w:author="Cristian Sbrolli" w:date="2021-01-04T00:14:00Z">
                    <w:rPr/>
                  </w:rPrChange>
                </w:rPr>
                <w:t>R12.1-4</w:t>
              </w:r>
            </w:ins>
          </w:p>
        </w:tc>
        <w:tc>
          <w:tcPr>
            <w:tcW w:w="0" w:type="auto"/>
            <w:tcPrChange w:id="1791" w:author="Cristian Sbrolli" w:date="2021-01-04T00:28:00Z">
              <w:tcPr>
                <w:tcW w:w="958" w:type="dxa"/>
                <w:gridSpan w:val="2"/>
              </w:tcPr>
            </w:tcPrChange>
          </w:tcPr>
          <w:p w14:paraId="0E07314B" w14:textId="1217CE27" w:rsidR="00C86CCE" w:rsidRPr="00C86CCE" w:rsidRDefault="00C86CCE">
            <w:pPr>
              <w:jc w:val="center"/>
              <w:rPr>
                <w:ins w:id="1792" w:author="Cristian Sbrolli" w:date="2021-01-04T00:03:00Z"/>
                <w:sz w:val="28"/>
                <w:szCs w:val="28"/>
                <w:rPrChange w:id="1793" w:author="Cristian Sbrolli" w:date="2021-01-04T00:14:00Z">
                  <w:rPr>
                    <w:ins w:id="1794" w:author="Cristian Sbrolli" w:date="2021-01-04T00:03:00Z"/>
                  </w:rPr>
                </w:rPrChange>
              </w:rPr>
              <w:pPrChange w:id="1795" w:author="Etion Pinari" w:date="2021-01-04T00:14:00Z">
                <w:pPr>
                  <w:framePr w:hSpace="180" w:wrap="around" w:vAnchor="text" w:hAnchor="margin" w:y="66"/>
                </w:pPr>
              </w:pPrChange>
            </w:pPr>
          </w:p>
        </w:tc>
        <w:tc>
          <w:tcPr>
            <w:tcW w:w="0" w:type="auto"/>
            <w:tcPrChange w:id="1796" w:author="Cristian Sbrolli" w:date="2021-01-04T00:28:00Z">
              <w:tcPr>
                <w:tcW w:w="845" w:type="dxa"/>
                <w:gridSpan w:val="2"/>
              </w:tcPr>
            </w:tcPrChange>
          </w:tcPr>
          <w:p w14:paraId="44FAB8ED" w14:textId="77777777" w:rsidR="00C86CCE" w:rsidRPr="00C86CCE" w:rsidRDefault="00C86CCE">
            <w:pPr>
              <w:jc w:val="center"/>
              <w:rPr>
                <w:ins w:id="1797" w:author="Cristian Sbrolli" w:date="2021-01-04T00:03:00Z"/>
                <w:sz w:val="28"/>
                <w:szCs w:val="28"/>
                <w:rPrChange w:id="1798" w:author="Cristian Sbrolli" w:date="2021-01-04T00:14:00Z">
                  <w:rPr>
                    <w:ins w:id="1799" w:author="Cristian Sbrolli" w:date="2021-01-04T00:03:00Z"/>
                  </w:rPr>
                </w:rPrChange>
              </w:rPr>
              <w:pPrChange w:id="1800" w:author="Etion Pinari" w:date="2021-01-04T00:14:00Z">
                <w:pPr>
                  <w:framePr w:hSpace="180" w:wrap="around" w:vAnchor="text" w:hAnchor="margin" w:y="66"/>
                </w:pPr>
              </w:pPrChange>
            </w:pPr>
          </w:p>
        </w:tc>
        <w:tc>
          <w:tcPr>
            <w:tcW w:w="0" w:type="auto"/>
            <w:tcPrChange w:id="1801" w:author="Cristian Sbrolli" w:date="2021-01-04T00:28:00Z">
              <w:tcPr>
                <w:tcW w:w="1248" w:type="dxa"/>
                <w:gridSpan w:val="3"/>
              </w:tcPr>
            </w:tcPrChange>
          </w:tcPr>
          <w:p w14:paraId="61953C27" w14:textId="77777777" w:rsidR="00C86CCE" w:rsidRPr="00C86CCE" w:rsidRDefault="00C86CCE">
            <w:pPr>
              <w:jc w:val="center"/>
              <w:rPr>
                <w:ins w:id="1802" w:author="Cristian Sbrolli" w:date="2021-01-04T00:03:00Z"/>
                <w:sz w:val="28"/>
                <w:szCs w:val="28"/>
                <w:rPrChange w:id="1803" w:author="Cristian Sbrolli" w:date="2021-01-04T00:14:00Z">
                  <w:rPr>
                    <w:ins w:id="1804" w:author="Cristian Sbrolli" w:date="2021-01-04T00:03:00Z"/>
                  </w:rPr>
                </w:rPrChange>
              </w:rPr>
              <w:pPrChange w:id="1805" w:author="Etion Pinari" w:date="2021-01-04T00:14:00Z">
                <w:pPr>
                  <w:framePr w:hSpace="180" w:wrap="around" w:vAnchor="text" w:hAnchor="margin" w:y="66"/>
                </w:pPr>
              </w:pPrChange>
            </w:pPr>
          </w:p>
        </w:tc>
        <w:tc>
          <w:tcPr>
            <w:tcW w:w="0" w:type="auto"/>
            <w:tcPrChange w:id="1806" w:author="Cristian Sbrolli" w:date="2021-01-04T00:28:00Z">
              <w:tcPr>
                <w:tcW w:w="861" w:type="dxa"/>
                <w:gridSpan w:val="2"/>
              </w:tcPr>
            </w:tcPrChange>
          </w:tcPr>
          <w:p w14:paraId="0999C73A" w14:textId="77777777" w:rsidR="00C86CCE" w:rsidRPr="00C86CCE" w:rsidRDefault="00C86CCE">
            <w:pPr>
              <w:jc w:val="center"/>
              <w:rPr>
                <w:ins w:id="1807" w:author="Cristian Sbrolli" w:date="2021-01-04T00:10:00Z"/>
                <w:sz w:val="28"/>
                <w:szCs w:val="28"/>
                <w:rPrChange w:id="1808" w:author="Cristian Sbrolli" w:date="2021-01-04T00:14:00Z">
                  <w:rPr>
                    <w:ins w:id="1809" w:author="Cristian Sbrolli" w:date="2021-01-04T00:10:00Z"/>
                  </w:rPr>
                </w:rPrChange>
              </w:rPr>
              <w:pPrChange w:id="1810" w:author="Etion Pinari" w:date="2021-01-04T00:14:00Z">
                <w:pPr>
                  <w:framePr w:hSpace="180" w:wrap="around" w:vAnchor="text" w:hAnchor="margin" w:y="66"/>
                </w:pPr>
              </w:pPrChange>
            </w:pPr>
          </w:p>
        </w:tc>
        <w:tc>
          <w:tcPr>
            <w:tcW w:w="0" w:type="auto"/>
            <w:tcPrChange w:id="1811" w:author="Cristian Sbrolli" w:date="2021-01-04T00:28:00Z">
              <w:tcPr>
                <w:tcW w:w="834" w:type="dxa"/>
                <w:gridSpan w:val="3"/>
              </w:tcPr>
            </w:tcPrChange>
          </w:tcPr>
          <w:p w14:paraId="35319F20" w14:textId="3BC4D7DB" w:rsidR="00C86CCE" w:rsidRPr="00C86CCE" w:rsidRDefault="00C86CCE">
            <w:pPr>
              <w:jc w:val="center"/>
              <w:rPr>
                <w:ins w:id="1812" w:author="Cristian Sbrolli" w:date="2021-01-04T00:03:00Z"/>
                <w:sz w:val="28"/>
                <w:szCs w:val="28"/>
                <w:rPrChange w:id="1813" w:author="Cristian Sbrolli" w:date="2021-01-04T00:14:00Z">
                  <w:rPr>
                    <w:ins w:id="1814" w:author="Cristian Sbrolli" w:date="2021-01-04T00:03:00Z"/>
                  </w:rPr>
                </w:rPrChange>
              </w:rPr>
              <w:pPrChange w:id="1815" w:author="Etion Pinari" w:date="2021-01-04T00:14:00Z">
                <w:pPr>
                  <w:framePr w:hSpace="180" w:wrap="around" w:vAnchor="text" w:hAnchor="margin" w:y="66"/>
                </w:pPr>
              </w:pPrChange>
            </w:pPr>
          </w:p>
        </w:tc>
        <w:tc>
          <w:tcPr>
            <w:tcW w:w="0" w:type="auto"/>
            <w:tcPrChange w:id="1816" w:author="Cristian Sbrolli" w:date="2021-01-04T00:28:00Z">
              <w:tcPr>
                <w:tcW w:w="845" w:type="dxa"/>
                <w:gridSpan w:val="2"/>
              </w:tcPr>
            </w:tcPrChange>
          </w:tcPr>
          <w:p w14:paraId="4BB26B3C" w14:textId="77777777" w:rsidR="00C86CCE" w:rsidRPr="00C86CCE" w:rsidRDefault="00C86CCE">
            <w:pPr>
              <w:jc w:val="center"/>
              <w:rPr>
                <w:ins w:id="1817" w:author="Cristian Sbrolli" w:date="2021-01-04T00:03:00Z"/>
                <w:sz w:val="28"/>
                <w:szCs w:val="28"/>
                <w:rPrChange w:id="1818" w:author="Cristian Sbrolli" w:date="2021-01-04T00:14:00Z">
                  <w:rPr>
                    <w:ins w:id="1819" w:author="Cristian Sbrolli" w:date="2021-01-04T00:03:00Z"/>
                  </w:rPr>
                </w:rPrChange>
              </w:rPr>
              <w:pPrChange w:id="1820" w:author="Etion Pinari" w:date="2021-01-04T00:14:00Z">
                <w:pPr>
                  <w:framePr w:hSpace="180" w:wrap="around" w:vAnchor="text" w:hAnchor="margin" w:y="66"/>
                </w:pPr>
              </w:pPrChange>
            </w:pPr>
          </w:p>
        </w:tc>
        <w:tc>
          <w:tcPr>
            <w:tcW w:w="0" w:type="auto"/>
            <w:tcPrChange w:id="1821" w:author="Cristian Sbrolli" w:date="2021-01-04T00:28:00Z">
              <w:tcPr>
                <w:tcW w:w="884" w:type="dxa"/>
                <w:gridSpan w:val="2"/>
              </w:tcPr>
            </w:tcPrChange>
          </w:tcPr>
          <w:p w14:paraId="16C8CA1F" w14:textId="12379342" w:rsidR="00C86CCE" w:rsidRPr="00C86CCE" w:rsidRDefault="00C86CCE">
            <w:pPr>
              <w:jc w:val="center"/>
              <w:rPr>
                <w:ins w:id="1822" w:author="Cristian Sbrolli" w:date="2021-01-04T00:03:00Z"/>
                <w:sz w:val="28"/>
                <w:szCs w:val="28"/>
                <w:rPrChange w:id="1823" w:author="Cristian Sbrolli" w:date="2021-01-04T00:14:00Z">
                  <w:rPr>
                    <w:ins w:id="1824" w:author="Cristian Sbrolli" w:date="2021-01-04T00:03:00Z"/>
                  </w:rPr>
                </w:rPrChange>
              </w:rPr>
              <w:pPrChange w:id="1825" w:author="Etion Pinari" w:date="2021-01-04T00:14:00Z">
                <w:pPr>
                  <w:framePr w:hSpace="180" w:wrap="around" w:vAnchor="text" w:hAnchor="margin" w:y="66"/>
                </w:pPr>
              </w:pPrChange>
            </w:pPr>
            <w:ins w:id="1826" w:author="Cristian Sbrolli" w:date="2021-01-04T00:18:00Z">
              <w:r w:rsidRPr="00024500">
                <w:rPr>
                  <w:b/>
                  <w:bCs/>
                  <w:sz w:val="28"/>
                  <w:szCs w:val="28"/>
                </w:rPr>
                <w:t>×</w:t>
              </w:r>
            </w:ins>
          </w:p>
        </w:tc>
        <w:tc>
          <w:tcPr>
            <w:tcW w:w="0" w:type="auto"/>
            <w:tcPrChange w:id="1827" w:author="Cristian Sbrolli" w:date="2021-01-04T00:28:00Z">
              <w:tcPr>
                <w:tcW w:w="849" w:type="dxa"/>
              </w:tcPr>
            </w:tcPrChange>
          </w:tcPr>
          <w:p w14:paraId="2FFEBB43" w14:textId="77777777" w:rsidR="00C86CCE" w:rsidRPr="00C86CCE" w:rsidRDefault="00C86CCE">
            <w:pPr>
              <w:jc w:val="center"/>
              <w:rPr>
                <w:ins w:id="1828" w:author="Cristian Sbrolli" w:date="2021-01-04T00:03:00Z"/>
                <w:sz w:val="28"/>
                <w:szCs w:val="28"/>
                <w:rPrChange w:id="1829" w:author="Cristian Sbrolli" w:date="2021-01-04T00:14:00Z">
                  <w:rPr>
                    <w:ins w:id="1830" w:author="Cristian Sbrolli" w:date="2021-01-04T00:03:00Z"/>
                  </w:rPr>
                </w:rPrChange>
              </w:rPr>
              <w:pPrChange w:id="1831" w:author="Etion Pinari" w:date="2021-01-04T00:14:00Z">
                <w:pPr>
                  <w:framePr w:hSpace="180" w:wrap="around" w:vAnchor="text" w:hAnchor="margin" w:y="66"/>
                </w:pPr>
              </w:pPrChange>
            </w:pPr>
          </w:p>
        </w:tc>
        <w:tc>
          <w:tcPr>
            <w:tcW w:w="0" w:type="auto"/>
            <w:tcPrChange w:id="1832" w:author="Cristian Sbrolli" w:date="2021-01-04T00:28:00Z">
              <w:tcPr>
                <w:tcW w:w="841" w:type="dxa"/>
              </w:tcPr>
            </w:tcPrChange>
          </w:tcPr>
          <w:p w14:paraId="5A62D56D" w14:textId="77777777" w:rsidR="00C86CCE" w:rsidRPr="00C86CCE" w:rsidRDefault="00C86CCE">
            <w:pPr>
              <w:jc w:val="center"/>
              <w:rPr>
                <w:ins w:id="1833" w:author="Cristian Sbrolli" w:date="2021-01-04T00:03:00Z"/>
                <w:sz w:val="28"/>
                <w:szCs w:val="28"/>
                <w:rPrChange w:id="1834" w:author="Cristian Sbrolli" w:date="2021-01-04T00:14:00Z">
                  <w:rPr>
                    <w:ins w:id="1835" w:author="Cristian Sbrolli" w:date="2021-01-04T00:03:00Z"/>
                  </w:rPr>
                </w:rPrChange>
              </w:rPr>
              <w:pPrChange w:id="1836" w:author="Etion Pinari" w:date="2021-01-04T00:14:00Z">
                <w:pPr>
                  <w:framePr w:hSpace="180" w:wrap="around" w:vAnchor="text" w:hAnchor="margin" w:y="66"/>
                </w:pPr>
              </w:pPrChange>
            </w:pPr>
          </w:p>
        </w:tc>
      </w:tr>
      <w:tr w:rsidR="00E84E6D" w14:paraId="7F6C9A18" w14:textId="77777777" w:rsidTr="00E84E6D">
        <w:tblPrEx>
          <w:tblPrExChange w:id="1837" w:author="Cristian Sbrolli" w:date="2021-01-04T00:28:00Z">
            <w:tblPrEx>
              <w:tblLayout w:type="fixed"/>
            </w:tblPrEx>
          </w:tblPrExChange>
        </w:tblPrEx>
        <w:trPr>
          <w:ins w:id="1838" w:author="Cristian Sbrolli" w:date="2021-01-04T00:03:00Z"/>
        </w:trPr>
        <w:tc>
          <w:tcPr>
            <w:tcW w:w="0" w:type="auto"/>
            <w:shd w:val="clear" w:color="auto" w:fill="F4B083" w:themeFill="accent2" w:themeFillTint="99"/>
            <w:tcPrChange w:id="1839" w:author="Cristian Sbrolli" w:date="2021-01-04T00:28:00Z">
              <w:tcPr>
                <w:tcW w:w="1463" w:type="dxa"/>
                <w:gridSpan w:val="2"/>
              </w:tcPr>
            </w:tcPrChange>
          </w:tcPr>
          <w:p w14:paraId="2856EA34" w14:textId="6B9263D0" w:rsidR="00C86CCE" w:rsidRPr="00C86CCE" w:rsidRDefault="00C86CCE">
            <w:pPr>
              <w:jc w:val="center"/>
              <w:rPr>
                <w:ins w:id="1840" w:author="Cristian Sbrolli" w:date="2021-01-04T00:03:00Z"/>
                <w:sz w:val="28"/>
                <w:szCs w:val="28"/>
                <w:rPrChange w:id="1841" w:author="Cristian Sbrolli" w:date="2021-01-04T00:14:00Z">
                  <w:rPr>
                    <w:ins w:id="1842" w:author="Cristian Sbrolli" w:date="2021-01-04T00:03:00Z"/>
                  </w:rPr>
                </w:rPrChange>
              </w:rPr>
              <w:pPrChange w:id="1843" w:author="Etion Pinari" w:date="2021-01-04T00:14:00Z">
                <w:pPr>
                  <w:framePr w:hSpace="180" w:wrap="around" w:vAnchor="text" w:hAnchor="margin" w:y="66"/>
                </w:pPr>
              </w:pPrChange>
            </w:pPr>
            <w:ins w:id="1844" w:author="Cristian Sbrolli" w:date="2021-01-04T00:06:00Z">
              <w:r w:rsidRPr="00C86CCE">
                <w:rPr>
                  <w:sz w:val="28"/>
                  <w:szCs w:val="28"/>
                  <w:rPrChange w:id="1845" w:author="Cristian Sbrolli" w:date="2021-01-04T00:14:00Z">
                    <w:rPr/>
                  </w:rPrChange>
                </w:rPr>
                <w:t>R13</w:t>
              </w:r>
            </w:ins>
          </w:p>
        </w:tc>
        <w:tc>
          <w:tcPr>
            <w:tcW w:w="0" w:type="auto"/>
            <w:tcPrChange w:id="1846" w:author="Cristian Sbrolli" w:date="2021-01-04T00:28:00Z">
              <w:tcPr>
                <w:tcW w:w="958" w:type="dxa"/>
                <w:gridSpan w:val="2"/>
              </w:tcPr>
            </w:tcPrChange>
          </w:tcPr>
          <w:p w14:paraId="68F2B194" w14:textId="29E098E9" w:rsidR="00C86CCE" w:rsidRPr="00C86CCE" w:rsidRDefault="00C86CCE">
            <w:pPr>
              <w:jc w:val="center"/>
              <w:rPr>
                <w:ins w:id="1847" w:author="Cristian Sbrolli" w:date="2021-01-04T00:03:00Z"/>
                <w:sz w:val="28"/>
                <w:szCs w:val="28"/>
                <w:rPrChange w:id="1848" w:author="Cristian Sbrolli" w:date="2021-01-04T00:14:00Z">
                  <w:rPr>
                    <w:ins w:id="1849" w:author="Cristian Sbrolli" w:date="2021-01-04T00:03:00Z"/>
                  </w:rPr>
                </w:rPrChange>
              </w:rPr>
              <w:pPrChange w:id="1850" w:author="Etion Pinari" w:date="2021-01-04T00:14:00Z">
                <w:pPr>
                  <w:framePr w:hSpace="180" w:wrap="around" w:vAnchor="text" w:hAnchor="margin" w:y="66"/>
                </w:pPr>
              </w:pPrChange>
            </w:pPr>
          </w:p>
        </w:tc>
        <w:tc>
          <w:tcPr>
            <w:tcW w:w="0" w:type="auto"/>
            <w:tcPrChange w:id="1851" w:author="Cristian Sbrolli" w:date="2021-01-04T00:28:00Z">
              <w:tcPr>
                <w:tcW w:w="845" w:type="dxa"/>
                <w:gridSpan w:val="2"/>
              </w:tcPr>
            </w:tcPrChange>
          </w:tcPr>
          <w:p w14:paraId="41937653" w14:textId="77777777" w:rsidR="00C86CCE" w:rsidRPr="00C86CCE" w:rsidRDefault="00C86CCE">
            <w:pPr>
              <w:jc w:val="center"/>
              <w:rPr>
                <w:ins w:id="1852" w:author="Cristian Sbrolli" w:date="2021-01-04T00:03:00Z"/>
                <w:sz w:val="28"/>
                <w:szCs w:val="28"/>
                <w:rPrChange w:id="1853" w:author="Cristian Sbrolli" w:date="2021-01-04T00:14:00Z">
                  <w:rPr>
                    <w:ins w:id="1854" w:author="Cristian Sbrolli" w:date="2021-01-04T00:03:00Z"/>
                  </w:rPr>
                </w:rPrChange>
              </w:rPr>
              <w:pPrChange w:id="1855" w:author="Etion Pinari" w:date="2021-01-04T00:14:00Z">
                <w:pPr>
                  <w:framePr w:hSpace="180" w:wrap="around" w:vAnchor="text" w:hAnchor="margin" w:y="66"/>
                </w:pPr>
              </w:pPrChange>
            </w:pPr>
          </w:p>
        </w:tc>
        <w:tc>
          <w:tcPr>
            <w:tcW w:w="0" w:type="auto"/>
            <w:tcPrChange w:id="1856" w:author="Cristian Sbrolli" w:date="2021-01-04T00:28:00Z">
              <w:tcPr>
                <w:tcW w:w="1248" w:type="dxa"/>
                <w:gridSpan w:val="3"/>
              </w:tcPr>
            </w:tcPrChange>
          </w:tcPr>
          <w:p w14:paraId="512F15C8" w14:textId="77777777" w:rsidR="00C86CCE" w:rsidRPr="00C86CCE" w:rsidRDefault="00C86CCE">
            <w:pPr>
              <w:jc w:val="center"/>
              <w:rPr>
                <w:ins w:id="1857" w:author="Cristian Sbrolli" w:date="2021-01-04T00:03:00Z"/>
                <w:sz w:val="28"/>
                <w:szCs w:val="28"/>
                <w:rPrChange w:id="1858" w:author="Cristian Sbrolli" w:date="2021-01-04T00:14:00Z">
                  <w:rPr>
                    <w:ins w:id="1859" w:author="Cristian Sbrolli" w:date="2021-01-04T00:03:00Z"/>
                  </w:rPr>
                </w:rPrChange>
              </w:rPr>
              <w:pPrChange w:id="1860" w:author="Etion Pinari" w:date="2021-01-04T00:14:00Z">
                <w:pPr>
                  <w:framePr w:hSpace="180" w:wrap="around" w:vAnchor="text" w:hAnchor="margin" w:y="66"/>
                </w:pPr>
              </w:pPrChange>
            </w:pPr>
          </w:p>
        </w:tc>
        <w:tc>
          <w:tcPr>
            <w:tcW w:w="0" w:type="auto"/>
            <w:tcPrChange w:id="1861" w:author="Cristian Sbrolli" w:date="2021-01-04T00:28:00Z">
              <w:tcPr>
                <w:tcW w:w="861" w:type="dxa"/>
                <w:gridSpan w:val="2"/>
              </w:tcPr>
            </w:tcPrChange>
          </w:tcPr>
          <w:p w14:paraId="282B2DC2" w14:textId="79190724" w:rsidR="00C86CCE" w:rsidRPr="00C86CCE" w:rsidRDefault="00C86CCE">
            <w:pPr>
              <w:jc w:val="center"/>
              <w:rPr>
                <w:ins w:id="1862" w:author="Cristian Sbrolli" w:date="2021-01-04T00:10:00Z"/>
                <w:sz w:val="28"/>
                <w:szCs w:val="28"/>
                <w:rPrChange w:id="1863" w:author="Cristian Sbrolli" w:date="2021-01-04T00:14:00Z">
                  <w:rPr>
                    <w:ins w:id="1864" w:author="Cristian Sbrolli" w:date="2021-01-04T00:10:00Z"/>
                  </w:rPr>
                </w:rPrChange>
              </w:rPr>
              <w:pPrChange w:id="1865" w:author="Etion Pinari" w:date="2021-01-04T00:14:00Z">
                <w:pPr>
                  <w:framePr w:hSpace="180" w:wrap="around" w:vAnchor="text" w:hAnchor="margin" w:y="66"/>
                </w:pPr>
              </w:pPrChange>
            </w:pPr>
            <w:ins w:id="1866" w:author="Cristian Sbrolli" w:date="2021-01-04T00:19:00Z">
              <w:r w:rsidRPr="00024500">
                <w:rPr>
                  <w:b/>
                  <w:bCs/>
                  <w:sz w:val="28"/>
                  <w:szCs w:val="28"/>
                </w:rPr>
                <w:t>×</w:t>
              </w:r>
            </w:ins>
          </w:p>
        </w:tc>
        <w:tc>
          <w:tcPr>
            <w:tcW w:w="0" w:type="auto"/>
            <w:tcPrChange w:id="1867" w:author="Cristian Sbrolli" w:date="2021-01-04T00:28:00Z">
              <w:tcPr>
                <w:tcW w:w="834" w:type="dxa"/>
                <w:gridSpan w:val="3"/>
              </w:tcPr>
            </w:tcPrChange>
          </w:tcPr>
          <w:p w14:paraId="16638C60" w14:textId="6B7CA74D" w:rsidR="00C86CCE" w:rsidRPr="00C86CCE" w:rsidRDefault="00C86CCE">
            <w:pPr>
              <w:jc w:val="center"/>
              <w:rPr>
                <w:ins w:id="1868" w:author="Cristian Sbrolli" w:date="2021-01-04T00:03:00Z"/>
                <w:sz w:val="28"/>
                <w:szCs w:val="28"/>
                <w:rPrChange w:id="1869" w:author="Cristian Sbrolli" w:date="2021-01-04T00:14:00Z">
                  <w:rPr>
                    <w:ins w:id="1870" w:author="Cristian Sbrolli" w:date="2021-01-04T00:03:00Z"/>
                  </w:rPr>
                </w:rPrChange>
              </w:rPr>
              <w:pPrChange w:id="1871" w:author="Etion Pinari" w:date="2021-01-04T00:14:00Z">
                <w:pPr>
                  <w:framePr w:hSpace="180" w:wrap="around" w:vAnchor="text" w:hAnchor="margin" w:y="66"/>
                </w:pPr>
              </w:pPrChange>
            </w:pPr>
          </w:p>
        </w:tc>
        <w:tc>
          <w:tcPr>
            <w:tcW w:w="0" w:type="auto"/>
            <w:tcPrChange w:id="1872" w:author="Cristian Sbrolli" w:date="2021-01-04T00:28:00Z">
              <w:tcPr>
                <w:tcW w:w="845" w:type="dxa"/>
                <w:gridSpan w:val="2"/>
              </w:tcPr>
            </w:tcPrChange>
          </w:tcPr>
          <w:p w14:paraId="040CF5E0" w14:textId="77777777" w:rsidR="00C86CCE" w:rsidRPr="00C86CCE" w:rsidRDefault="00C86CCE">
            <w:pPr>
              <w:jc w:val="center"/>
              <w:rPr>
                <w:ins w:id="1873" w:author="Cristian Sbrolli" w:date="2021-01-04T00:03:00Z"/>
                <w:sz w:val="28"/>
                <w:szCs w:val="28"/>
                <w:rPrChange w:id="1874" w:author="Cristian Sbrolli" w:date="2021-01-04T00:14:00Z">
                  <w:rPr>
                    <w:ins w:id="1875" w:author="Cristian Sbrolli" w:date="2021-01-04T00:03:00Z"/>
                  </w:rPr>
                </w:rPrChange>
              </w:rPr>
              <w:pPrChange w:id="1876" w:author="Etion Pinari" w:date="2021-01-04T00:14:00Z">
                <w:pPr>
                  <w:framePr w:hSpace="180" w:wrap="around" w:vAnchor="text" w:hAnchor="margin" w:y="66"/>
                </w:pPr>
              </w:pPrChange>
            </w:pPr>
          </w:p>
        </w:tc>
        <w:tc>
          <w:tcPr>
            <w:tcW w:w="0" w:type="auto"/>
            <w:tcPrChange w:id="1877" w:author="Cristian Sbrolli" w:date="2021-01-04T00:28:00Z">
              <w:tcPr>
                <w:tcW w:w="884" w:type="dxa"/>
                <w:gridSpan w:val="2"/>
              </w:tcPr>
            </w:tcPrChange>
          </w:tcPr>
          <w:p w14:paraId="0041524B" w14:textId="77777777" w:rsidR="00C86CCE" w:rsidRPr="00C86CCE" w:rsidRDefault="00C86CCE">
            <w:pPr>
              <w:jc w:val="center"/>
              <w:rPr>
                <w:ins w:id="1878" w:author="Cristian Sbrolli" w:date="2021-01-04T00:03:00Z"/>
                <w:sz w:val="28"/>
                <w:szCs w:val="28"/>
                <w:rPrChange w:id="1879" w:author="Cristian Sbrolli" w:date="2021-01-04T00:14:00Z">
                  <w:rPr>
                    <w:ins w:id="1880" w:author="Cristian Sbrolli" w:date="2021-01-04T00:03:00Z"/>
                  </w:rPr>
                </w:rPrChange>
              </w:rPr>
              <w:pPrChange w:id="1881" w:author="Etion Pinari" w:date="2021-01-04T00:14:00Z">
                <w:pPr>
                  <w:framePr w:hSpace="180" w:wrap="around" w:vAnchor="text" w:hAnchor="margin" w:y="66"/>
                </w:pPr>
              </w:pPrChange>
            </w:pPr>
          </w:p>
        </w:tc>
        <w:tc>
          <w:tcPr>
            <w:tcW w:w="0" w:type="auto"/>
            <w:tcPrChange w:id="1882" w:author="Cristian Sbrolli" w:date="2021-01-04T00:28:00Z">
              <w:tcPr>
                <w:tcW w:w="849" w:type="dxa"/>
              </w:tcPr>
            </w:tcPrChange>
          </w:tcPr>
          <w:p w14:paraId="64FEB866" w14:textId="5033EACF" w:rsidR="00C86CCE" w:rsidRPr="00C86CCE" w:rsidRDefault="00C86CCE">
            <w:pPr>
              <w:jc w:val="center"/>
              <w:rPr>
                <w:ins w:id="1883" w:author="Cristian Sbrolli" w:date="2021-01-04T00:03:00Z"/>
                <w:sz w:val="28"/>
                <w:szCs w:val="28"/>
                <w:rPrChange w:id="1884" w:author="Cristian Sbrolli" w:date="2021-01-04T00:14:00Z">
                  <w:rPr>
                    <w:ins w:id="1885" w:author="Cristian Sbrolli" w:date="2021-01-04T00:03:00Z"/>
                  </w:rPr>
                </w:rPrChange>
              </w:rPr>
              <w:pPrChange w:id="1886" w:author="Etion Pinari" w:date="2021-01-04T00:14:00Z">
                <w:pPr>
                  <w:framePr w:hSpace="180" w:wrap="around" w:vAnchor="text" w:hAnchor="margin" w:y="66"/>
                </w:pPr>
              </w:pPrChange>
            </w:pPr>
            <w:ins w:id="1887" w:author="Cristian Sbrolli" w:date="2021-01-04T00:19:00Z">
              <w:r w:rsidRPr="00024500">
                <w:rPr>
                  <w:b/>
                  <w:bCs/>
                  <w:sz w:val="28"/>
                  <w:szCs w:val="28"/>
                </w:rPr>
                <w:t>×</w:t>
              </w:r>
            </w:ins>
          </w:p>
        </w:tc>
        <w:tc>
          <w:tcPr>
            <w:tcW w:w="0" w:type="auto"/>
            <w:tcPrChange w:id="1888" w:author="Cristian Sbrolli" w:date="2021-01-04T00:28:00Z">
              <w:tcPr>
                <w:tcW w:w="841" w:type="dxa"/>
              </w:tcPr>
            </w:tcPrChange>
          </w:tcPr>
          <w:p w14:paraId="1AF500E4" w14:textId="77777777" w:rsidR="00C86CCE" w:rsidRPr="00C86CCE" w:rsidRDefault="00C86CCE">
            <w:pPr>
              <w:jc w:val="center"/>
              <w:rPr>
                <w:ins w:id="1889" w:author="Cristian Sbrolli" w:date="2021-01-04T00:03:00Z"/>
                <w:sz w:val="28"/>
                <w:szCs w:val="28"/>
                <w:rPrChange w:id="1890" w:author="Cristian Sbrolli" w:date="2021-01-04T00:14:00Z">
                  <w:rPr>
                    <w:ins w:id="1891" w:author="Cristian Sbrolli" w:date="2021-01-04T00:03:00Z"/>
                  </w:rPr>
                </w:rPrChange>
              </w:rPr>
              <w:pPrChange w:id="1892" w:author="Etion Pinari" w:date="2021-01-04T00:14:00Z">
                <w:pPr>
                  <w:framePr w:hSpace="180" w:wrap="around" w:vAnchor="text" w:hAnchor="margin" w:y="66"/>
                </w:pPr>
              </w:pPrChange>
            </w:pPr>
          </w:p>
        </w:tc>
      </w:tr>
      <w:tr w:rsidR="00E84E6D" w14:paraId="26847C88" w14:textId="77777777" w:rsidTr="00E84E6D">
        <w:tblPrEx>
          <w:tblPrExChange w:id="1893" w:author="Cristian Sbrolli" w:date="2021-01-04T00:28:00Z">
            <w:tblPrEx>
              <w:tblLayout w:type="fixed"/>
            </w:tblPrEx>
          </w:tblPrExChange>
        </w:tblPrEx>
        <w:trPr>
          <w:ins w:id="1894" w:author="Cristian Sbrolli" w:date="2021-01-04T00:03:00Z"/>
        </w:trPr>
        <w:tc>
          <w:tcPr>
            <w:tcW w:w="0" w:type="auto"/>
            <w:shd w:val="clear" w:color="auto" w:fill="F4B083" w:themeFill="accent2" w:themeFillTint="99"/>
            <w:tcPrChange w:id="1895" w:author="Cristian Sbrolli" w:date="2021-01-04T00:28:00Z">
              <w:tcPr>
                <w:tcW w:w="1463" w:type="dxa"/>
                <w:gridSpan w:val="2"/>
              </w:tcPr>
            </w:tcPrChange>
          </w:tcPr>
          <w:p w14:paraId="6BEF68E9" w14:textId="6EDF7733" w:rsidR="00C86CCE" w:rsidRPr="00C86CCE" w:rsidRDefault="00C86CCE">
            <w:pPr>
              <w:jc w:val="center"/>
              <w:rPr>
                <w:ins w:id="1896" w:author="Cristian Sbrolli" w:date="2021-01-04T00:03:00Z"/>
                <w:sz w:val="28"/>
                <w:szCs w:val="28"/>
                <w:rPrChange w:id="1897" w:author="Cristian Sbrolli" w:date="2021-01-04T00:14:00Z">
                  <w:rPr>
                    <w:ins w:id="1898" w:author="Cristian Sbrolli" w:date="2021-01-04T00:03:00Z"/>
                  </w:rPr>
                </w:rPrChange>
              </w:rPr>
              <w:pPrChange w:id="1899" w:author="Etion Pinari" w:date="2021-01-04T00:14:00Z">
                <w:pPr>
                  <w:framePr w:hSpace="180" w:wrap="around" w:vAnchor="text" w:hAnchor="margin" w:y="66"/>
                </w:pPr>
              </w:pPrChange>
            </w:pPr>
            <w:ins w:id="1900" w:author="Cristian Sbrolli" w:date="2021-01-04T00:06:00Z">
              <w:r w:rsidRPr="00C86CCE">
                <w:rPr>
                  <w:sz w:val="28"/>
                  <w:szCs w:val="28"/>
                  <w:rPrChange w:id="1901" w:author="Cristian Sbrolli" w:date="2021-01-04T00:14:00Z">
                    <w:rPr/>
                  </w:rPrChange>
                </w:rPr>
                <w:t>R14</w:t>
              </w:r>
            </w:ins>
          </w:p>
        </w:tc>
        <w:tc>
          <w:tcPr>
            <w:tcW w:w="0" w:type="auto"/>
            <w:tcPrChange w:id="1902" w:author="Cristian Sbrolli" w:date="2021-01-04T00:28:00Z">
              <w:tcPr>
                <w:tcW w:w="958" w:type="dxa"/>
                <w:gridSpan w:val="2"/>
              </w:tcPr>
            </w:tcPrChange>
          </w:tcPr>
          <w:p w14:paraId="0460854E" w14:textId="29639247" w:rsidR="00C86CCE" w:rsidRPr="00C86CCE" w:rsidRDefault="00C86CCE">
            <w:pPr>
              <w:jc w:val="center"/>
              <w:rPr>
                <w:ins w:id="1903" w:author="Cristian Sbrolli" w:date="2021-01-04T00:03:00Z"/>
                <w:sz w:val="28"/>
                <w:szCs w:val="28"/>
                <w:rPrChange w:id="1904" w:author="Cristian Sbrolli" w:date="2021-01-04T00:14:00Z">
                  <w:rPr>
                    <w:ins w:id="1905" w:author="Cristian Sbrolli" w:date="2021-01-04T00:03:00Z"/>
                  </w:rPr>
                </w:rPrChange>
              </w:rPr>
              <w:pPrChange w:id="1906" w:author="Etion Pinari" w:date="2021-01-04T00:14:00Z">
                <w:pPr>
                  <w:framePr w:hSpace="180" w:wrap="around" w:vAnchor="text" w:hAnchor="margin" w:y="66"/>
                </w:pPr>
              </w:pPrChange>
            </w:pPr>
          </w:p>
        </w:tc>
        <w:tc>
          <w:tcPr>
            <w:tcW w:w="0" w:type="auto"/>
            <w:tcPrChange w:id="1907" w:author="Cristian Sbrolli" w:date="2021-01-04T00:28:00Z">
              <w:tcPr>
                <w:tcW w:w="845" w:type="dxa"/>
                <w:gridSpan w:val="2"/>
              </w:tcPr>
            </w:tcPrChange>
          </w:tcPr>
          <w:p w14:paraId="05E6BB1C" w14:textId="77777777" w:rsidR="00C86CCE" w:rsidRPr="00C86CCE" w:rsidRDefault="00C86CCE">
            <w:pPr>
              <w:jc w:val="center"/>
              <w:rPr>
                <w:ins w:id="1908" w:author="Cristian Sbrolli" w:date="2021-01-04T00:03:00Z"/>
                <w:sz w:val="28"/>
                <w:szCs w:val="28"/>
                <w:rPrChange w:id="1909" w:author="Cristian Sbrolli" w:date="2021-01-04T00:14:00Z">
                  <w:rPr>
                    <w:ins w:id="1910" w:author="Cristian Sbrolli" w:date="2021-01-04T00:03:00Z"/>
                  </w:rPr>
                </w:rPrChange>
              </w:rPr>
              <w:pPrChange w:id="1911" w:author="Etion Pinari" w:date="2021-01-04T00:14:00Z">
                <w:pPr>
                  <w:framePr w:hSpace="180" w:wrap="around" w:vAnchor="text" w:hAnchor="margin" w:y="66"/>
                </w:pPr>
              </w:pPrChange>
            </w:pPr>
          </w:p>
        </w:tc>
        <w:tc>
          <w:tcPr>
            <w:tcW w:w="0" w:type="auto"/>
            <w:tcPrChange w:id="1912" w:author="Cristian Sbrolli" w:date="2021-01-04T00:28:00Z">
              <w:tcPr>
                <w:tcW w:w="1248" w:type="dxa"/>
                <w:gridSpan w:val="3"/>
              </w:tcPr>
            </w:tcPrChange>
          </w:tcPr>
          <w:p w14:paraId="7FA4D65E" w14:textId="77777777" w:rsidR="00C86CCE" w:rsidRPr="00C86CCE" w:rsidRDefault="00C86CCE">
            <w:pPr>
              <w:jc w:val="center"/>
              <w:rPr>
                <w:ins w:id="1913" w:author="Cristian Sbrolli" w:date="2021-01-04T00:03:00Z"/>
                <w:sz w:val="28"/>
                <w:szCs w:val="28"/>
                <w:rPrChange w:id="1914" w:author="Cristian Sbrolli" w:date="2021-01-04T00:14:00Z">
                  <w:rPr>
                    <w:ins w:id="1915" w:author="Cristian Sbrolli" w:date="2021-01-04T00:03:00Z"/>
                  </w:rPr>
                </w:rPrChange>
              </w:rPr>
              <w:pPrChange w:id="1916" w:author="Etion Pinari" w:date="2021-01-04T00:14:00Z">
                <w:pPr>
                  <w:framePr w:hSpace="180" w:wrap="around" w:vAnchor="text" w:hAnchor="margin" w:y="66"/>
                </w:pPr>
              </w:pPrChange>
            </w:pPr>
          </w:p>
        </w:tc>
        <w:tc>
          <w:tcPr>
            <w:tcW w:w="0" w:type="auto"/>
            <w:tcPrChange w:id="1917" w:author="Cristian Sbrolli" w:date="2021-01-04T00:28:00Z">
              <w:tcPr>
                <w:tcW w:w="861" w:type="dxa"/>
                <w:gridSpan w:val="2"/>
              </w:tcPr>
            </w:tcPrChange>
          </w:tcPr>
          <w:p w14:paraId="2E5B9308" w14:textId="72C3F56A" w:rsidR="00C86CCE" w:rsidRPr="00C86CCE" w:rsidRDefault="00C86CCE">
            <w:pPr>
              <w:jc w:val="center"/>
              <w:rPr>
                <w:ins w:id="1918" w:author="Cristian Sbrolli" w:date="2021-01-04T00:10:00Z"/>
                <w:sz w:val="28"/>
                <w:szCs w:val="28"/>
                <w:rPrChange w:id="1919" w:author="Cristian Sbrolli" w:date="2021-01-04T00:14:00Z">
                  <w:rPr>
                    <w:ins w:id="1920" w:author="Cristian Sbrolli" w:date="2021-01-04T00:10:00Z"/>
                  </w:rPr>
                </w:rPrChange>
              </w:rPr>
              <w:pPrChange w:id="1921" w:author="Etion Pinari" w:date="2021-01-04T00:14:00Z">
                <w:pPr>
                  <w:framePr w:hSpace="180" w:wrap="around" w:vAnchor="text" w:hAnchor="margin" w:y="66"/>
                </w:pPr>
              </w:pPrChange>
            </w:pPr>
            <w:ins w:id="1922" w:author="Cristian Sbrolli" w:date="2021-01-04T00:19:00Z">
              <w:r w:rsidRPr="00024500">
                <w:rPr>
                  <w:b/>
                  <w:bCs/>
                  <w:sz w:val="28"/>
                  <w:szCs w:val="28"/>
                </w:rPr>
                <w:t>×</w:t>
              </w:r>
            </w:ins>
          </w:p>
        </w:tc>
        <w:tc>
          <w:tcPr>
            <w:tcW w:w="0" w:type="auto"/>
            <w:tcPrChange w:id="1923" w:author="Cristian Sbrolli" w:date="2021-01-04T00:28:00Z">
              <w:tcPr>
                <w:tcW w:w="834" w:type="dxa"/>
                <w:gridSpan w:val="3"/>
              </w:tcPr>
            </w:tcPrChange>
          </w:tcPr>
          <w:p w14:paraId="71C0D300" w14:textId="1B873DD3" w:rsidR="00C86CCE" w:rsidRPr="00C86CCE" w:rsidRDefault="00C86CCE">
            <w:pPr>
              <w:jc w:val="center"/>
              <w:rPr>
                <w:ins w:id="1924" w:author="Cristian Sbrolli" w:date="2021-01-04T00:03:00Z"/>
                <w:sz w:val="28"/>
                <w:szCs w:val="28"/>
                <w:rPrChange w:id="1925" w:author="Cristian Sbrolli" w:date="2021-01-04T00:14:00Z">
                  <w:rPr>
                    <w:ins w:id="1926" w:author="Cristian Sbrolli" w:date="2021-01-04T00:03:00Z"/>
                  </w:rPr>
                </w:rPrChange>
              </w:rPr>
              <w:pPrChange w:id="1927" w:author="Etion Pinari" w:date="2021-01-04T00:14:00Z">
                <w:pPr>
                  <w:framePr w:hSpace="180" w:wrap="around" w:vAnchor="text" w:hAnchor="margin" w:y="66"/>
                </w:pPr>
              </w:pPrChange>
            </w:pPr>
          </w:p>
        </w:tc>
        <w:tc>
          <w:tcPr>
            <w:tcW w:w="0" w:type="auto"/>
            <w:tcPrChange w:id="1928" w:author="Cristian Sbrolli" w:date="2021-01-04T00:28:00Z">
              <w:tcPr>
                <w:tcW w:w="845" w:type="dxa"/>
                <w:gridSpan w:val="2"/>
              </w:tcPr>
            </w:tcPrChange>
          </w:tcPr>
          <w:p w14:paraId="0D6B94C6" w14:textId="77777777" w:rsidR="00C86CCE" w:rsidRPr="00C86CCE" w:rsidRDefault="00C86CCE">
            <w:pPr>
              <w:jc w:val="center"/>
              <w:rPr>
                <w:ins w:id="1929" w:author="Cristian Sbrolli" w:date="2021-01-04T00:03:00Z"/>
                <w:sz w:val="28"/>
                <w:szCs w:val="28"/>
                <w:rPrChange w:id="1930" w:author="Cristian Sbrolli" w:date="2021-01-04T00:14:00Z">
                  <w:rPr>
                    <w:ins w:id="1931" w:author="Cristian Sbrolli" w:date="2021-01-04T00:03:00Z"/>
                  </w:rPr>
                </w:rPrChange>
              </w:rPr>
              <w:pPrChange w:id="1932" w:author="Etion Pinari" w:date="2021-01-04T00:14:00Z">
                <w:pPr>
                  <w:framePr w:hSpace="180" w:wrap="around" w:vAnchor="text" w:hAnchor="margin" w:y="66"/>
                </w:pPr>
              </w:pPrChange>
            </w:pPr>
          </w:p>
        </w:tc>
        <w:tc>
          <w:tcPr>
            <w:tcW w:w="0" w:type="auto"/>
            <w:tcPrChange w:id="1933" w:author="Cristian Sbrolli" w:date="2021-01-04T00:28:00Z">
              <w:tcPr>
                <w:tcW w:w="884" w:type="dxa"/>
                <w:gridSpan w:val="2"/>
              </w:tcPr>
            </w:tcPrChange>
          </w:tcPr>
          <w:p w14:paraId="73372773" w14:textId="77777777" w:rsidR="00C86CCE" w:rsidRPr="00C86CCE" w:rsidRDefault="00C86CCE">
            <w:pPr>
              <w:jc w:val="center"/>
              <w:rPr>
                <w:ins w:id="1934" w:author="Cristian Sbrolli" w:date="2021-01-04T00:03:00Z"/>
                <w:sz w:val="28"/>
                <w:szCs w:val="28"/>
                <w:rPrChange w:id="1935" w:author="Cristian Sbrolli" w:date="2021-01-04T00:14:00Z">
                  <w:rPr>
                    <w:ins w:id="1936" w:author="Cristian Sbrolli" w:date="2021-01-04T00:03:00Z"/>
                  </w:rPr>
                </w:rPrChange>
              </w:rPr>
              <w:pPrChange w:id="1937" w:author="Etion Pinari" w:date="2021-01-04T00:14:00Z">
                <w:pPr>
                  <w:framePr w:hSpace="180" w:wrap="around" w:vAnchor="text" w:hAnchor="margin" w:y="66"/>
                </w:pPr>
              </w:pPrChange>
            </w:pPr>
          </w:p>
        </w:tc>
        <w:tc>
          <w:tcPr>
            <w:tcW w:w="0" w:type="auto"/>
            <w:tcPrChange w:id="1938" w:author="Cristian Sbrolli" w:date="2021-01-04T00:28:00Z">
              <w:tcPr>
                <w:tcW w:w="849" w:type="dxa"/>
              </w:tcPr>
            </w:tcPrChange>
          </w:tcPr>
          <w:p w14:paraId="25F15779" w14:textId="62AAEB20" w:rsidR="00C86CCE" w:rsidRPr="00C86CCE" w:rsidRDefault="00C86CCE">
            <w:pPr>
              <w:jc w:val="center"/>
              <w:rPr>
                <w:ins w:id="1939" w:author="Cristian Sbrolli" w:date="2021-01-04T00:03:00Z"/>
                <w:sz w:val="28"/>
                <w:szCs w:val="28"/>
                <w:rPrChange w:id="1940" w:author="Cristian Sbrolli" w:date="2021-01-04T00:14:00Z">
                  <w:rPr>
                    <w:ins w:id="1941" w:author="Cristian Sbrolli" w:date="2021-01-04T00:03:00Z"/>
                  </w:rPr>
                </w:rPrChange>
              </w:rPr>
              <w:pPrChange w:id="1942" w:author="Etion Pinari" w:date="2021-01-04T00:14:00Z">
                <w:pPr>
                  <w:framePr w:hSpace="180" w:wrap="around" w:vAnchor="text" w:hAnchor="margin" w:y="66"/>
                </w:pPr>
              </w:pPrChange>
            </w:pPr>
            <w:ins w:id="1943" w:author="Cristian Sbrolli" w:date="2021-01-04T00:19:00Z">
              <w:r w:rsidRPr="00024500">
                <w:rPr>
                  <w:b/>
                  <w:bCs/>
                  <w:sz w:val="28"/>
                  <w:szCs w:val="28"/>
                </w:rPr>
                <w:t>×</w:t>
              </w:r>
            </w:ins>
          </w:p>
        </w:tc>
        <w:tc>
          <w:tcPr>
            <w:tcW w:w="0" w:type="auto"/>
            <w:tcPrChange w:id="1944" w:author="Cristian Sbrolli" w:date="2021-01-04T00:28:00Z">
              <w:tcPr>
                <w:tcW w:w="841" w:type="dxa"/>
              </w:tcPr>
            </w:tcPrChange>
          </w:tcPr>
          <w:p w14:paraId="36B577A0" w14:textId="77777777" w:rsidR="00C86CCE" w:rsidRPr="00C86CCE" w:rsidRDefault="00C86CCE">
            <w:pPr>
              <w:jc w:val="center"/>
              <w:rPr>
                <w:ins w:id="1945" w:author="Cristian Sbrolli" w:date="2021-01-04T00:03:00Z"/>
                <w:sz w:val="28"/>
                <w:szCs w:val="28"/>
                <w:rPrChange w:id="1946" w:author="Cristian Sbrolli" w:date="2021-01-04T00:14:00Z">
                  <w:rPr>
                    <w:ins w:id="1947" w:author="Cristian Sbrolli" w:date="2021-01-04T00:03:00Z"/>
                  </w:rPr>
                </w:rPrChange>
              </w:rPr>
              <w:pPrChange w:id="1948" w:author="Etion Pinari" w:date="2021-01-04T00:14:00Z">
                <w:pPr>
                  <w:framePr w:hSpace="180" w:wrap="around" w:vAnchor="text" w:hAnchor="margin" w:y="66"/>
                </w:pPr>
              </w:pPrChange>
            </w:pPr>
          </w:p>
        </w:tc>
      </w:tr>
      <w:tr w:rsidR="00E84E6D" w14:paraId="08396177" w14:textId="77777777" w:rsidTr="00E84E6D">
        <w:tblPrEx>
          <w:tblPrExChange w:id="1949" w:author="Cristian Sbrolli" w:date="2021-01-04T00:28:00Z">
            <w:tblPrEx>
              <w:tblLayout w:type="fixed"/>
            </w:tblPrEx>
          </w:tblPrExChange>
        </w:tblPrEx>
        <w:trPr>
          <w:ins w:id="1950" w:author="Cristian Sbrolli" w:date="2021-01-04T00:03:00Z"/>
        </w:trPr>
        <w:tc>
          <w:tcPr>
            <w:tcW w:w="0" w:type="auto"/>
            <w:shd w:val="clear" w:color="auto" w:fill="F4B083" w:themeFill="accent2" w:themeFillTint="99"/>
            <w:tcPrChange w:id="1951" w:author="Cristian Sbrolli" w:date="2021-01-04T00:28:00Z">
              <w:tcPr>
                <w:tcW w:w="1463" w:type="dxa"/>
                <w:gridSpan w:val="2"/>
              </w:tcPr>
            </w:tcPrChange>
          </w:tcPr>
          <w:p w14:paraId="2B210DE6" w14:textId="1020941C" w:rsidR="00C86CCE" w:rsidRPr="00C86CCE" w:rsidRDefault="00C86CCE">
            <w:pPr>
              <w:jc w:val="center"/>
              <w:rPr>
                <w:ins w:id="1952" w:author="Cristian Sbrolli" w:date="2021-01-04T00:03:00Z"/>
                <w:sz w:val="28"/>
                <w:szCs w:val="28"/>
                <w:rPrChange w:id="1953" w:author="Cristian Sbrolli" w:date="2021-01-04T00:14:00Z">
                  <w:rPr>
                    <w:ins w:id="1954" w:author="Cristian Sbrolli" w:date="2021-01-04T00:03:00Z"/>
                  </w:rPr>
                </w:rPrChange>
              </w:rPr>
              <w:pPrChange w:id="1955" w:author="Etion Pinari" w:date="2021-01-04T00:14:00Z">
                <w:pPr>
                  <w:framePr w:hSpace="180" w:wrap="around" w:vAnchor="text" w:hAnchor="margin" w:y="66"/>
                </w:pPr>
              </w:pPrChange>
            </w:pPr>
            <w:ins w:id="1956" w:author="Cristian Sbrolli" w:date="2021-01-04T00:06:00Z">
              <w:r w:rsidRPr="00C86CCE">
                <w:rPr>
                  <w:sz w:val="28"/>
                  <w:szCs w:val="28"/>
                  <w:rPrChange w:id="1957" w:author="Cristian Sbrolli" w:date="2021-01-04T00:14:00Z">
                    <w:rPr/>
                  </w:rPrChange>
                </w:rPr>
                <w:t>R15.1-2</w:t>
              </w:r>
            </w:ins>
          </w:p>
        </w:tc>
        <w:tc>
          <w:tcPr>
            <w:tcW w:w="0" w:type="auto"/>
            <w:tcPrChange w:id="1958" w:author="Cristian Sbrolli" w:date="2021-01-04T00:28:00Z">
              <w:tcPr>
                <w:tcW w:w="958" w:type="dxa"/>
                <w:gridSpan w:val="2"/>
              </w:tcPr>
            </w:tcPrChange>
          </w:tcPr>
          <w:p w14:paraId="43AA393C" w14:textId="5A98988C" w:rsidR="00C86CCE" w:rsidRPr="00C86CCE" w:rsidRDefault="00C86CCE">
            <w:pPr>
              <w:jc w:val="center"/>
              <w:rPr>
                <w:ins w:id="1959" w:author="Cristian Sbrolli" w:date="2021-01-04T00:03:00Z"/>
                <w:sz w:val="28"/>
                <w:szCs w:val="28"/>
                <w:rPrChange w:id="1960" w:author="Cristian Sbrolli" w:date="2021-01-04T00:14:00Z">
                  <w:rPr>
                    <w:ins w:id="1961" w:author="Cristian Sbrolli" w:date="2021-01-04T00:03:00Z"/>
                  </w:rPr>
                </w:rPrChange>
              </w:rPr>
              <w:pPrChange w:id="1962" w:author="Etion Pinari" w:date="2021-01-04T00:14:00Z">
                <w:pPr>
                  <w:framePr w:hSpace="180" w:wrap="around" w:vAnchor="text" w:hAnchor="margin" w:y="66"/>
                </w:pPr>
              </w:pPrChange>
            </w:pPr>
          </w:p>
        </w:tc>
        <w:tc>
          <w:tcPr>
            <w:tcW w:w="0" w:type="auto"/>
            <w:tcPrChange w:id="1963" w:author="Cristian Sbrolli" w:date="2021-01-04T00:28:00Z">
              <w:tcPr>
                <w:tcW w:w="845" w:type="dxa"/>
                <w:gridSpan w:val="2"/>
              </w:tcPr>
            </w:tcPrChange>
          </w:tcPr>
          <w:p w14:paraId="746285BD" w14:textId="77777777" w:rsidR="00C86CCE" w:rsidRPr="00C86CCE" w:rsidRDefault="00C86CCE">
            <w:pPr>
              <w:jc w:val="center"/>
              <w:rPr>
                <w:ins w:id="1964" w:author="Cristian Sbrolli" w:date="2021-01-04T00:03:00Z"/>
                <w:sz w:val="28"/>
                <w:szCs w:val="28"/>
                <w:rPrChange w:id="1965" w:author="Cristian Sbrolli" w:date="2021-01-04T00:14:00Z">
                  <w:rPr>
                    <w:ins w:id="1966" w:author="Cristian Sbrolli" w:date="2021-01-04T00:03:00Z"/>
                  </w:rPr>
                </w:rPrChange>
              </w:rPr>
              <w:pPrChange w:id="1967" w:author="Etion Pinari" w:date="2021-01-04T00:14:00Z">
                <w:pPr>
                  <w:framePr w:hSpace="180" w:wrap="around" w:vAnchor="text" w:hAnchor="margin" w:y="66"/>
                </w:pPr>
              </w:pPrChange>
            </w:pPr>
          </w:p>
        </w:tc>
        <w:tc>
          <w:tcPr>
            <w:tcW w:w="0" w:type="auto"/>
            <w:tcPrChange w:id="1968" w:author="Cristian Sbrolli" w:date="2021-01-04T00:28:00Z">
              <w:tcPr>
                <w:tcW w:w="1248" w:type="dxa"/>
                <w:gridSpan w:val="3"/>
              </w:tcPr>
            </w:tcPrChange>
          </w:tcPr>
          <w:p w14:paraId="02B1A6CA" w14:textId="77777777" w:rsidR="00C86CCE" w:rsidRPr="00C86CCE" w:rsidRDefault="00C86CCE">
            <w:pPr>
              <w:jc w:val="center"/>
              <w:rPr>
                <w:ins w:id="1969" w:author="Cristian Sbrolli" w:date="2021-01-04T00:03:00Z"/>
                <w:sz w:val="28"/>
                <w:szCs w:val="28"/>
                <w:rPrChange w:id="1970" w:author="Cristian Sbrolli" w:date="2021-01-04T00:14:00Z">
                  <w:rPr>
                    <w:ins w:id="1971" w:author="Cristian Sbrolli" w:date="2021-01-04T00:03:00Z"/>
                  </w:rPr>
                </w:rPrChange>
              </w:rPr>
              <w:pPrChange w:id="1972" w:author="Etion Pinari" w:date="2021-01-04T00:14:00Z">
                <w:pPr>
                  <w:framePr w:hSpace="180" w:wrap="around" w:vAnchor="text" w:hAnchor="margin" w:y="66"/>
                </w:pPr>
              </w:pPrChange>
            </w:pPr>
          </w:p>
        </w:tc>
        <w:tc>
          <w:tcPr>
            <w:tcW w:w="0" w:type="auto"/>
            <w:tcPrChange w:id="1973" w:author="Cristian Sbrolli" w:date="2021-01-04T00:28:00Z">
              <w:tcPr>
                <w:tcW w:w="861" w:type="dxa"/>
                <w:gridSpan w:val="2"/>
              </w:tcPr>
            </w:tcPrChange>
          </w:tcPr>
          <w:p w14:paraId="31EC89E8" w14:textId="520B2223" w:rsidR="00C86CCE" w:rsidRPr="00C86CCE" w:rsidRDefault="00C86CCE">
            <w:pPr>
              <w:jc w:val="center"/>
              <w:rPr>
                <w:ins w:id="1974" w:author="Cristian Sbrolli" w:date="2021-01-04T00:10:00Z"/>
                <w:sz w:val="28"/>
                <w:szCs w:val="28"/>
                <w:rPrChange w:id="1975" w:author="Cristian Sbrolli" w:date="2021-01-04T00:14:00Z">
                  <w:rPr>
                    <w:ins w:id="1976" w:author="Cristian Sbrolli" w:date="2021-01-04T00:10:00Z"/>
                  </w:rPr>
                </w:rPrChange>
              </w:rPr>
              <w:pPrChange w:id="1977" w:author="Etion Pinari" w:date="2021-01-04T00:14:00Z">
                <w:pPr>
                  <w:framePr w:hSpace="180" w:wrap="around" w:vAnchor="text" w:hAnchor="margin" w:y="66"/>
                </w:pPr>
              </w:pPrChange>
            </w:pPr>
            <w:ins w:id="1978" w:author="Cristian Sbrolli" w:date="2021-01-04T00:19:00Z">
              <w:r w:rsidRPr="00024500">
                <w:rPr>
                  <w:b/>
                  <w:bCs/>
                  <w:sz w:val="28"/>
                  <w:szCs w:val="28"/>
                </w:rPr>
                <w:t>×</w:t>
              </w:r>
            </w:ins>
          </w:p>
        </w:tc>
        <w:tc>
          <w:tcPr>
            <w:tcW w:w="0" w:type="auto"/>
            <w:tcPrChange w:id="1979" w:author="Cristian Sbrolli" w:date="2021-01-04T00:28:00Z">
              <w:tcPr>
                <w:tcW w:w="834" w:type="dxa"/>
                <w:gridSpan w:val="3"/>
              </w:tcPr>
            </w:tcPrChange>
          </w:tcPr>
          <w:p w14:paraId="7458420F" w14:textId="0A246969" w:rsidR="00C86CCE" w:rsidRPr="00C86CCE" w:rsidRDefault="00C86CCE">
            <w:pPr>
              <w:jc w:val="center"/>
              <w:rPr>
                <w:ins w:id="1980" w:author="Cristian Sbrolli" w:date="2021-01-04T00:03:00Z"/>
                <w:sz w:val="28"/>
                <w:szCs w:val="28"/>
                <w:rPrChange w:id="1981" w:author="Cristian Sbrolli" w:date="2021-01-04T00:14:00Z">
                  <w:rPr>
                    <w:ins w:id="1982" w:author="Cristian Sbrolli" w:date="2021-01-04T00:03:00Z"/>
                  </w:rPr>
                </w:rPrChange>
              </w:rPr>
              <w:pPrChange w:id="1983" w:author="Etion Pinari" w:date="2021-01-04T00:14:00Z">
                <w:pPr>
                  <w:framePr w:hSpace="180" w:wrap="around" w:vAnchor="text" w:hAnchor="margin" w:y="66"/>
                </w:pPr>
              </w:pPrChange>
            </w:pPr>
          </w:p>
        </w:tc>
        <w:tc>
          <w:tcPr>
            <w:tcW w:w="0" w:type="auto"/>
            <w:tcPrChange w:id="1984" w:author="Cristian Sbrolli" w:date="2021-01-04T00:28:00Z">
              <w:tcPr>
                <w:tcW w:w="845" w:type="dxa"/>
                <w:gridSpan w:val="2"/>
              </w:tcPr>
            </w:tcPrChange>
          </w:tcPr>
          <w:p w14:paraId="78EB3FDF" w14:textId="77777777" w:rsidR="00C86CCE" w:rsidRPr="00C86CCE" w:rsidRDefault="00C86CCE">
            <w:pPr>
              <w:jc w:val="center"/>
              <w:rPr>
                <w:ins w:id="1985" w:author="Cristian Sbrolli" w:date="2021-01-04T00:03:00Z"/>
                <w:sz w:val="28"/>
                <w:szCs w:val="28"/>
                <w:rPrChange w:id="1986" w:author="Cristian Sbrolli" w:date="2021-01-04T00:14:00Z">
                  <w:rPr>
                    <w:ins w:id="1987" w:author="Cristian Sbrolli" w:date="2021-01-04T00:03:00Z"/>
                  </w:rPr>
                </w:rPrChange>
              </w:rPr>
              <w:pPrChange w:id="1988" w:author="Etion Pinari" w:date="2021-01-04T00:14:00Z">
                <w:pPr>
                  <w:framePr w:hSpace="180" w:wrap="around" w:vAnchor="text" w:hAnchor="margin" w:y="66"/>
                </w:pPr>
              </w:pPrChange>
            </w:pPr>
          </w:p>
        </w:tc>
        <w:tc>
          <w:tcPr>
            <w:tcW w:w="0" w:type="auto"/>
            <w:tcPrChange w:id="1989" w:author="Cristian Sbrolli" w:date="2021-01-04T00:28:00Z">
              <w:tcPr>
                <w:tcW w:w="884" w:type="dxa"/>
                <w:gridSpan w:val="2"/>
              </w:tcPr>
            </w:tcPrChange>
          </w:tcPr>
          <w:p w14:paraId="73FE39AE" w14:textId="77777777" w:rsidR="00C86CCE" w:rsidRPr="00C86CCE" w:rsidRDefault="00C86CCE">
            <w:pPr>
              <w:jc w:val="center"/>
              <w:rPr>
                <w:ins w:id="1990" w:author="Cristian Sbrolli" w:date="2021-01-04T00:03:00Z"/>
                <w:sz w:val="28"/>
                <w:szCs w:val="28"/>
                <w:rPrChange w:id="1991" w:author="Cristian Sbrolli" w:date="2021-01-04T00:14:00Z">
                  <w:rPr>
                    <w:ins w:id="1992" w:author="Cristian Sbrolli" w:date="2021-01-04T00:03:00Z"/>
                  </w:rPr>
                </w:rPrChange>
              </w:rPr>
              <w:pPrChange w:id="1993" w:author="Etion Pinari" w:date="2021-01-04T00:14:00Z">
                <w:pPr>
                  <w:framePr w:hSpace="180" w:wrap="around" w:vAnchor="text" w:hAnchor="margin" w:y="66"/>
                </w:pPr>
              </w:pPrChange>
            </w:pPr>
          </w:p>
        </w:tc>
        <w:tc>
          <w:tcPr>
            <w:tcW w:w="0" w:type="auto"/>
            <w:tcPrChange w:id="1994" w:author="Cristian Sbrolli" w:date="2021-01-04T00:28:00Z">
              <w:tcPr>
                <w:tcW w:w="849" w:type="dxa"/>
              </w:tcPr>
            </w:tcPrChange>
          </w:tcPr>
          <w:p w14:paraId="7AF7C929" w14:textId="102967B1" w:rsidR="00C86CCE" w:rsidRPr="00C86CCE" w:rsidRDefault="00C86CCE">
            <w:pPr>
              <w:jc w:val="center"/>
              <w:rPr>
                <w:ins w:id="1995" w:author="Cristian Sbrolli" w:date="2021-01-04T00:03:00Z"/>
                <w:sz w:val="28"/>
                <w:szCs w:val="28"/>
                <w:rPrChange w:id="1996" w:author="Cristian Sbrolli" w:date="2021-01-04T00:14:00Z">
                  <w:rPr>
                    <w:ins w:id="1997" w:author="Cristian Sbrolli" w:date="2021-01-04T00:03:00Z"/>
                  </w:rPr>
                </w:rPrChange>
              </w:rPr>
              <w:pPrChange w:id="1998" w:author="Etion Pinari" w:date="2021-01-04T00:14:00Z">
                <w:pPr>
                  <w:framePr w:hSpace="180" w:wrap="around" w:vAnchor="text" w:hAnchor="margin" w:y="66"/>
                </w:pPr>
              </w:pPrChange>
            </w:pPr>
            <w:ins w:id="1999" w:author="Cristian Sbrolli" w:date="2021-01-04T00:19:00Z">
              <w:r w:rsidRPr="00024500">
                <w:rPr>
                  <w:b/>
                  <w:bCs/>
                  <w:sz w:val="28"/>
                  <w:szCs w:val="28"/>
                </w:rPr>
                <w:t>×</w:t>
              </w:r>
            </w:ins>
          </w:p>
        </w:tc>
        <w:tc>
          <w:tcPr>
            <w:tcW w:w="0" w:type="auto"/>
            <w:tcPrChange w:id="2000" w:author="Cristian Sbrolli" w:date="2021-01-04T00:28:00Z">
              <w:tcPr>
                <w:tcW w:w="841" w:type="dxa"/>
              </w:tcPr>
            </w:tcPrChange>
          </w:tcPr>
          <w:p w14:paraId="0EED1AF7" w14:textId="77777777" w:rsidR="00C86CCE" w:rsidRPr="00C86CCE" w:rsidRDefault="00C86CCE">
            <w:pPr>
              <w:jc w:val="center"/>
              <w:rPr>
                <w:ins w:id="2001" w:author="Cristian Sbrolli" w:date="2021-01-04T00:03:00Z"/>
                <w:sz w:val="28"/>
                <w:szCs w:val="28"/>
                <w:rPrChange w:id="2002" w:author="Cristian Sbrolli" w:date="2021-01-04T00:14:00Z">
                  <w:rPr>
                    <w:ins w:id="2003" w:author="Cristian Sbrolli" w:date="2021-01-04T00:03:00Z"/>
                  </w:rPr>
                </w:rPrChange>
              </w:rPr>
              <w:pPrChange w:id="2004" w:author="Etion Pinari" w:date="2021-01-04T00:14:00Z">
                <w:pPr>
                  <w:framePr w:hSpace="180" w:wrap="around" w:vAnchor="text" w:hAnchor="margin" w:y="66"/>
                </w:pPr>
              </w:pPrChange>
            </w:pPr>
          </w:p>
        </w:tc>
      </w:tr>
      <w:tr w:rsidR="00E84E6D" w14:paraId="3C0CC8E0" w14:textId="77777777" w:rsidTr="00E84E6D">
        <w:tblPrEx>
          <w:tblPrExChange w:id="2005" w:author="Cristian Sbrolli" w:date="2021-01-04T00:28:00Z">
            <w:tblPrEx>
              <w:tblLayout w:type="fixed"/>
            </w:tblPrEx>
          </w:tblPrExChange>
        </w:tblPrEx>
        <w:trPr>
          <w:ins w:id="2006" w:author="Cristian Sbrolli" w:date="2021-01-04T00:03:00Z"/>
        </w:trPr>
        <w:tc>
          <w:tcPr>
            <w:tcW w:w="0" w:type="auto"/>
            <w:shd w:val="clear" w:color="auto" w:fill="F4B083" w:themeFill="accent2" w:themeFillTint="99"/>
            <w:tcPrChange w:id="2007" w:author="Cristian Sbrolli" w:date="2021-01-04T00:28:00Z">
              <w:tcPr>
                <w:tcW w:w="1463" w:type="dxa"/>
                <w:gridSpan w:val="2"/>
              </w:tcPr>
            </w:tcPrChange>
          </w:tcPr>
          <w:p w14:paraId="761B4AAA" w14:textId="48D490C0" w:rsidR="00C86CCE" w:rsidRPr="00C86CCE" w:rsidRDefault="00C86CCE">
            <w:pPr>
              <w:jc w:val="center"/>
              <w:rPr>
                <w:ins w:id="2008" w:author="Cristian Sbrolli" w:date="2021-01-04T00:03:00Z"/>
                <w:sz w:val="28"/>
                <w:szCs w:val="28"/>
                <w:rPrChange w:id="2009" w:author="Cristian Sbrolli" w:date="2021-01-04T00:14:00Z">
                  <w:rPr>
                    <w:ins w:id="2010" w:author="Cristian Sbrolli" w:date="2021-01-04T00:03:00Z"/>
                  </w:rPr>
                </w:rPrChange>
              </w:rPr>
              <w:pPrChange w:id="2011" w:author="Etion Pinari" w:date="2021-01-04T00:14:00Z">
                <w:pPr>
                  <w:framePr w:hSpace="180" w:wrap="around" w:vAnchor="text" w:hAnchor="margin" w:y="66"/>
                </w:pPr>
              </w:pPrChange>
            </w:pPr>
            <w:ins w:id="2012" w:author="Cristian Sbrolli" w:date="2021-01-04T00:06:00Z">
              <w:r w:rsidRPr="00C86CCE">
                <w:rPr>
                  <w:sz w:val="28"/>
                  <w:szCs w:val="28"/>
                  <w:rPrChange w:id="2013" w:author="Cristian Sbrolli" w:date="2021-01-04T00:14:00Z">
                    <w:rPr/>
                  </w:rPrChange>
                </w:rPr>
                <w:t>R15.3</w:t>
              </w:r>
            </w:ins>
          </w:p>
        </w:tc>
        <w:tc>
          <w:tcPr>
            <w:tcW w:w="0" w:type="auto"/>
            <w:tcPrChange w:id="2014" w:author="Cristian Sbrolli" w:date="2021-01-04T00:28:00Z">
              <w:tcPr>
                <w:tcW w:w="958" w:type="dxa"/>
                <w:gridSpan w:val="2"/>
              </w:tcPr>
            </w:tcPrChange>
          </w:tcPr>
          <w:p w14:paraId="1C5CB706" w14:textId="2E1EFEA2" w:rsidR="00C86CCE" w:rsidRPr="00C86CCE" w:rsidRDefault="00C86CCE">
            <w:pPr>
              <w:jc w:val="center"/>
              <w:rPr>
                <w:ins w:id="2015" w:author="Cristian Sbrolli" w:date="2021-01-04T00:03:00Z"/>
                <w:sz w:val="28"/>
                <w:szCs w:val="28"/>
                <w:rPrChange w:id="2016" w:author="Cristian Sbrolli" w:date="2021-01-04T00:14:00Z">
                  <w:rPr>
                    <w:ins w:id="2017" w:author="Cristian Sbrolli" w:date="2021-01-04T00:03:00Z"/>
                  </w:rPr>
                </w:rPrChange>
              </w:rPr>
              <w:pPrChange w:id="2018" w:author="Etion Pinari" w:date="2021-01-04T00:14:00Z">
                <w:pPr>
                  <w:framePr w:hSpace="180" w:wrap="around" w:vAnchor="text" w:hAnchor="margin" w:y="66"/>
                </w:pPr>
              </w:pPrChange>
            </w:pPr>
          </w:p>
        </w:tc>
        <w:tc>
          <w:tcPr>
            <w:tcW w:w="0" w:type="auto"/>
            <w:tcPrChange w:id="2019" w:author="Cristian Sbrolli" w:date="2021-01-04T00:28:00Z">
              <w:tcPr>
                <w:tcW w:w="845" w:type="dxa"/>
                <w:gridSpan w:val="2"/>
              </w:tcPr>
            </w:tcPrChange>
          </w:tcPr>
          <w:p w14:paraId="2BE61BC6" w14:textId="77777777" w:rsidR="00C86CCE" w:rsidRPr="00C86CCE" w:rsidRDefault="00C86CCE">
            <w:pPr>
              <w:jc w:val="center"/>
              <w:rPr>
                <w:ins w:id="2020" w:author="Cristian Sbrolli" w:date="2021-01-04T00:03:00Z"/>
                <w:sz w:val="28"/>
                <w:szCs w:val="28"/>
                <w:rPrChange w:id="2021" w:author="Cristian Sbrolli" w:date="2021-01-04T00:14:00Z">
                  <w:rPr>
                    <w:ins w:id="2022" w:author="Cristian Sbrolli" w:date="2021-01-04T00:03:00Z"/>
                  </w:rPr>
                </w:rPrChange>
              </w:rPr>
              <w:pPrChange w:id="2023" w:author="Etion Pinari" w:date="2021-01-04T00:14:00Z">
                <w:pPr>
                  <w:framePr w:hSpace="180" w:wrap="around" w:vAnchor="text" w:hAnchor="margin" w:y="66"/>
                </w:pPr>
              </w:pPrChange>
            </w:pPr>
          </w:p>
        </w:tc>
        <w:tc>
          <w:tcPr>
            <w:tcW w:w="0" w:type="auto"/>
            <w:tcPrChange w:id="2024" w:author="Cristian Sbrolli" w:date="2021-01-04T00:28:00Z">
              <w:tcPr>
                <w:tcW w:w="1248" w:type="dxa"/>
                <w:gridSpan w:val="3"/>
              </w:tcPr>
            </w:tcPrChange>
          </w:tcPr>
          <w:p w14:paraId="35C4566B" w14:textId="77777777" w:rsidR="00C86CCE" w:rsidRPr="00C86CCE" w:rsidRDefault="00C86CCE">
            <w:pPr>
              <w:jc w:val="center"/>
              <w:rPr>
                <w:ins w:id="2025" w:author="Cristian Sbrolli" w:date="2021-01-04T00:03:00Z"/>
                <w:sz w:val="28"/>
                <w:szCs w:val="28"/>
                <w:rPrChange w:id="2026" w:author="Cristian Sbrolli" w:date="2021-01-04T00:14:00Z">
                  <w:rPr>
                    <w:ins w:id="2027" w:author="Cristian Sbrolli" w:date="2021-01-04T00:03:00Z"/>
                  </w:rPr>
                </w:rPrChange>
              </w:rPr>
              <w:pPrChange w:id="2028" w:author="Etion Pinari" w:date="2021-01-04T00:14:00Z">
                <w:pPr>
                  <w:framePr w:hSpace="180" w:wrap="around" w:vAnchor="text" w:hAnchor="margin" w:y="66"/>
                </w:pPr>
              </w:pPrChange>
            </w:pPr>
          </w:p>
        </w:tc>
        <w:tc>
          <w:tcPr>
            <w:tcW w:w="0" w:type="auto"/>
            <w:tcPrChange w:id="2029" w:author="Cristian Sbrolli" w:date="2021-01-04T00:28:00Z">
              <w:tcPr>
                <w:tcW w:w="861" w:type="dxa"/>
                <w:gridSpan w:val="2"/>
              </w:tcPr>
            </w:tcPrChange>
          </w:tcPr>
          <w:p w14:paraId="169A7A5A" w14:textId="2C736508" w:rsidR="00C86CCE" w:rsidRPr="00C86CCE" w:rsidRDefault="00C86CCE">
            <w:pPr>
              <w:jc w:val="center"/>
              <w:rPr>
                <w:ins w:id="2030" w:author="Cristian Sbrolli" w:date="2021-01-04T00:10:00Z"/>
                <w:sz w:val="28"/>
                <w:szCs w:val="28"/>
                <w:rPrChange w:id="2031" w:author="Cristian Sbrolli" w:date="2021-01-04T00:14:00Z">
                  <w:rPr>
                    <w:ins w:id="2032" w:author="Cristian Sbrolli" w:date="2021-01-04T00:10:00Z"/>
                  </w:rPr>
                </w:rPrChange>
              </w:rPr>
              <w:pPrChange w:id="2033" w:author="Etion Pinari" w:date="2021-01-04T00:14:00Z">
                <w:pPr>
                  <w:framePr w:hSpace="180" w:wrap="around" w:vAnchor="text" w:hAnchor="margin" w:y="66"/>
                </w:pPr>
              </w:pPrChange>
            </w:pPr>
            <w:ins w:id="2034" w:author="Cristian Sbrolli" w:date="2021-01-04T00:19:00Z">
              <w:r w:rsidRPr="00024500">
                <w:rPr>
                  <w:b/>
                  <w:bCs/>
                  <w:sz w:val="28"/>
                  <w:szCs w:val="28"/>
                </w:rPr>
                <w:t>×</w:t>
              </w:r>
            </w:ins>
          </w:p>
        </w:tc>
        <w:tc>
          <w:tcPr>
            <w:tcW w:w="0" w:type="auto"/>
            <w:tcPrChange w:id="2035" w:author="Cristian Sbrolli" w:date="2021-01-04T00:28:00Z">
              <w:tcPr>
                <w:tcW w:w="834" w:type="dxa"/>
                <w:gridSpan w:val="3"/>
              </w:tcPr>
            </w:tcPrChange>
          </w:tcPr>
          <w:p w14:paraId="48341865" w14:textId="5A735BED" w:rsidR="00C86CCE" w:rsidRPr="00C86CCE" w:rsidRDefault="00C86CCE">
            <w:pPr>
              <w:jc w:val="center"/>
              <w:rPr>
                <w:ins w:id="2036" w:author="Cristian Sbrolli" w:date="2021-01-04T00:03:00Z"/>
                <w:sz w:val="28"/>
                <w:szCs w:val="28"/>
                <w:rPrChange w:id="2037" w:author="Cristian Sbrolli" w:date="2021-01-04T00:14:00Z">
                  <w:rPr>
                    <w:ins w:id="2038" w:author="Cristian Sbrolli" w:date="2021-01-04T00:03:00Z"/>
                  </w:rPr>
                </w:rPrChange>
              </w:rPr>
              <w:pPrChange w:id="2039" w:author="Etion Pinari" w:date="2021-01-04T00:14:00Z">
                <w:pPr>
                  <w:framePr w:hSpace="180" w:wrap="around" w:vAnchor="text" w:hAnchor="margin" w:y="66"/>
                </w:pPr>
              </w:pPrChange>
            </w:pPr>
          </w:p>
        </w:tc>
        <w:tc>
          <w:tcPr>
            <w:tcW w:w="0" w:type="auto"/>
            <w:tcPrChange w:id="2040" w:author="Cristian Sbrolli" w:date="2021-01-04T00:28:00Z">
              <w:tcPr>
                <w:tcW w:w="845" w:type="dxa"/>
                <w:gridSpan w:val="2"/>
              </w:tcPr>
            </w:tcPrChange>
          </w:tcPr>
          <w:p w14:paraId="1198A626" w14:textId="77777777" w:rsidR="00C86CCE" w:rsidRPr="00C86CCE" w:rsidRDefault="00C86CCE">
            <w:pPr>
              <w:jc w:val="center"/>
              <w:rPr>
                <w:ins w:id="2041" w:author="Cristian Sbrolli" w:date="2021-01-04T00:03:00Z"/>
                <w:sz w:val="28"/>
                <w:szCs w:val="28"/>
                <w:rPrChange w:id="2042" w:author="Cristian Sbrolli" w:date="2021-01-04T00:14:00Z">
                  <w:rPr>
                    <w:ins w:id="2043" w:author="Cristian Sbrolli" w:date="2021-01-04T00:03:00Z"/>
                  </w:rPr>
                </w:rPrChange>
              </w:rPr>
              <w:pPrChange w:id="2044" w:author="Etion Pinari" w:date="2021-01-04T00:14:00Z">
                <w:pPr>
                  <w:framePr w:hSpace="180" w:wrap="around" w:vAnchor="text" w:hAnchor="margin" w:y="66"/>
                </w:pPr>
              </w:pPrChange>
            </w:pPr>
          </w:p>
        </w:tc>
        <w:tc>
          <w:tcPr>
            <w:tcW w:w="0" w:type="auto"/>
            <w:tcPrChange w:id="2045" w:author="Cristian Sbrolli" w:date="2021-01-04T00:28:00Z">
              <w:tcPr>
                <w:tcW w:w="884" w:type="dxa"/>
                <w:gridSpan w:val="2"/>
              </w:tcPr>
            </w:tcPrChange>
          </w:tcPr>
          <w:p w14:paraId="282AAFE9" w14:textId="77777777" w:rsidR="00C86CCE" w:rsidRPr="00C86CCE" w:rsidRDefault="00C86CCE">
            <w:pPr>
              <w:jc w:val="center"/>
              <w:rPr>
                <w:ins w:id="2046" w:author="Cristian Sbrolli" w:date="2021-01-04T00:03:00Z"/>
                <w:sz w:val="28"/>
                <w:szCs w:val="28"/>
                <w:rPrChange w:id="2047" w:author="Cristian Sbrolli" w:date="2021-01-04T00:14:00Z">
                  <w:rPr>
                    <w:ins w:id="2048" w:author="Cristian Sbrolli" w:date="2021-01-04T00:03:00Z"/>
                  </w:rPr>
                </w:rPrChange>
              </w:rPr>
              <w:pPrChange w:id="2049" w:author="Etion Pinari" w:date="2021-01-04T00:14:00Z">
                <w:pPr>
                  <w:framePr w:hSpace="180" w:wrap="around" w:vAnchor="text" w:hAnchor="margin" w:y="66"/>
                </w:pPr>
              </w:pPrChange>
            </w:pPr>
          </w:p>
        </w:tc>
        <w:tc>
          <w:tcPr>
            <w:tcW w:w="0" w:type="auto"/>
            <w:tcPrChange w:id="2050" w:author="Cristian Sbrolli" w:date="2021-01-04T00:28:00Z">
              <w:tcPr>
                <w:tcW w:w="849" w:type="dxa"/>
              </w:tcPr>
            </w:tcPrChange>
          </w:tcPr>
          <w:p w14:paraId="08AB48A7" w14:textId="77777777" w:rsidR="00C86CCE" w:rsidRPr="00C86CCE" w:rsidRDefault="00C86CCE">
            <w:pPr>
              <w:jc w:val="center"/>
              <w:rPr>
                <w:ins w:id="2051" w:author="Cristian Sbrolli" w:date="2021-01-04T00:03:00Z"/>
                <w:sz w:val="28"/>
                <w:szCs w:val="28"/>
                <w:rPrChange w:id="2052" w:author="Cristian Sbrolli" w:date="2021-01-04T00:14:00Z">
                  <w:rPr>
                    <w:ins w:id="2053" w:author="Cristian Sbrolli" w:date="2021-01-04T00:03:00Z"/>
                  </w:rPr>
                </w:rPrChange>
              </w:rPr>
              <w:pPrChange w:id="2054" w:author="Etion Pinari" w:date="2021-01-04T00:14:00Z">
                <w:pPr>
                  <w:framePr w:hSpace="180" w:wrap="around" w:vAnchor="text" w:hAnchor="margin" w:y="66"/>
                </w:pPr>
              </w:pPrChange>
            </w:pPr>
          </w:p>
        </w:tc>
        <w:tc>
          <w:tcPr>
            <w:tcW w:w="0" w:type="auto"/>
            <w:tcPrChange w:id="2055" w:author="Cristian Sbrolli" w:date="2021-01-04T00:28:00Z">
              <w:tcPr>
                <w:tcW w:w="841" w:type="dxa"/>
              </w:tcPr>
            </w:tcPrChange>
          </w:tcPr>
          <w:p w14:paraId="2E0EDB54" w14:textId="77777777" w:rsidR="00C86CCE" w:rsidRPr="00C86CCE" w:rsidRDefault="00C86CCE">
            <w:pPr>
              <w:jc w:val="center"/>
              <w:rPr>
                <w:ins w:id="2056" w:author="Cristian Sbrolli" w:date="2021-01-04T00:03:00Z"/>
                <w:sz w:val="28"/>
                <w:szCs w:val="28"/>
                <w:rPrChange w:id="2057" w:author="Cristian Sbrolli" w:date="2021-01-04T00:14:00Z">
                  <w:rPr>
                    <w:ins w:id="2058" w:author="Cristian Sbrolli" w:date="2021-01-04T00:03:00Z"/>
                  </w:rPr>
                </w:rPrChange>
              </w:rPr>
              <w:pPrChange w:id="2059" w:author="Etion Pinari" w:date="2021-01-04T00:14:00Z">
                <w:pPr>
                  <w:framePr w:hSpace="180" w:wrap="around" w:vAnchor="text" w:hAnchor="margin" w:y="66"/>
                </w:pPr>
              </w:pPrChange>
            </w:pPr>
          </w:p>
        </w:tc>
      </w:tr>
      <w:tr w:rsidR="00E84E6D" w14:paraId="16A0EF50" w14:textId="77777777" w:rsidTr="00E84E6D">
        <w:tblPrEx>
          <w:tblPrExChange w:id="2060" w:author="Cristian Sbrolli" w:date="2021-01-04T00:28:00Z">
            <w:tblPrEx>
              <w:tblLayout w:type="fixed"/>
            </w:tblPrEx>
          </w:tblPrExChange>
        </w:tblPrEx>
        <w:trPr>
          <w:ins w:id="2061" w:author="Cristian Sbrolli" w:date="2021-01-04T00:03:00Z"/>
        </w:trPr>
        <w:tc>
          <w:tcPr>
            <w:tcW w:w="0" w:type="auto"/>
            <w:shd w:val="clear" w:color="auto" w:fill="F4B083" w:themeFill="accent2" w:themeFillTint="99"/>
            <w:tcPrChange w:id="2062" w:author="Cristian Sbrolli" w:date="2021-01-04T00:28:00Z">
              <w:tcPr>
                <w:tcW w:w="1463" w:type="dxa"/>
                <w:gridSpan w:val="2"/>
              </w:tcPr>
            </w:tcPrChange>
          </w:tcPr>
          <w:p w14:paraId="445927BD" w14:textId="7A2AE0C9" w:rsidR="00C86CCE" w:rsidRPr="00C86CCE" w:rsidRDefault="00C86CCE">
            <w:pPr>
              <w:jc w:val="center"/>
              <w:rPr>
                <w:ins w:id="2063" w:author="Cristian Sbrolli" w:date="2021-01-04T00:03:00Z"/>
                <w:sz w:val="28"/>
                <w:szCs w:val="28"/>
                <w:rPrChange w:id="2064" w:author="Cristian Sbrolli" w:date="2021-01-04T00:14:00Z">
                  <w:rPr>
                    <w:ins w:id="2065" w:author="Cristian Sbrolli" w:date="2021-01-04T00:03:00Z"/>
                  </w:rPr>
                </w:rPrChange>
              </w:rPr>
              <w:pPrChange w:id="2066" w:author="Etion Pinari" w:date="2021-01-04T00:14:00Z">
                <w:pPr>
                  <w:framePr w:hSpace="180" w:wrap="around" w:vAnchor="text" w:hAnchor="margin" w:y="66"/>
                </w:pPr>
              </w:pPrChange>
            </w:pPr>
            <w:ins w:id="2067" w:author="Cristian Sbrolli" w:date="2021-01-04T00:06:00Z">
              <w:r w:rsidRPr="00C86CCE">
                <w:rPr>
                  <w:sz w:val="28"/>
                  <w:szCs w:val="28"/>
                  <w:rPrChange w:id="2068" w:author="Cristian Sbrolli" w:date="2021-01-04T00:14:00Z">
                    <w:rPr/>
                  </w:rPrChange>
                </w:rPr>
                <w:t>R16</w:t>
              </w:r>
            </w:ins>
          </w:p>
        </w:tc>
        <w:tc>
          <w:tcPr>
            <w:tcW w:w="0" w:type="auto"/>
            <w:tcPrChange w:id="2069" w:author="Cristian Sbrolli" w:date="2021-01-04T00:28:00Z">
              <w:tcPr>
                <w:tcW w:w="958" w:type="dxa"/>
                <w:gridSpan w:val="2"/>
              </w:tcPr>
            </w:tcPrChange>
          </w:tcPr>
          <w:p w14:paraId="51830BDF" w14:textId="100C5658" w:rsidR="00C86CCE" w:rsidRPr="00C86CCE" w:rsidRDefault="00C86CCE">
            <w:pPr>
              <w:jc w:val="center"/>
              <w:rPr>
                <w:ins w:id="2070" w:author="Cristian Sbrolli" w:date="2021-01-04T00:03:00Z"/>
                <w:sz w:val="28"/>
                <w:szCs w:val="28"/>
                <w:rPrChange w:id="2071" w:author="Cristian Sbrolli" w:date="2021-01-04T00:14:00Z">
                  <w:rPr>
                    <w:ins w:id="2072" w:author="Cristian Sbrolli" w:date="2021-01-04T00:03:00Z"/>
                  </w:rPr>
                </w:rPrChange>
              </w:rPr>
              <w:pPrChange w:id="2073" w:author="Etion Pinari" w:date="2021-01-04T00:14:00Z">
                <w:pPr>
                  <w:framePr w:hSpace="180" w:wrap="around" w:vAnchor="text" w:hAnchor="margin" w:y="66"/>
                </w:pPr>
              </w:pPrChange>
            </w:pPr>
          </w:p>
        </w:tc>
        <w:tc>
          <w:tcPr>
            <w:tcW w:w="0" w:type="auto"/>
            <w:tcPrChange w:id="2074" w:author="Cristian Sbrolli" w:date="2021-01-04T00:28:00Z">
              <w:tcPr>
                <w:tcW w:w="845" w:type="dxa"/>
                <w:gridSpan w:val="2"/>
              </w:tcPr>
            </w:tcPrChange>
          </w:tcPr>
          <w:p w14:paraId="2B6B4354" w14:textId="77777777" w:rsidR="00C86CCE" w:rsidRPr="00C86CCE" w:rsidRDefault="00C86CCE">
            <w:pPr>
              <w:jc w:val="center"/>
              <w:rPr>
                <w:ins w:id="2075" w:author="Cristian Sbrolli" w:date="2021-01-04T00:03:00Z"/>
                <w:sz w:val="28"/>
                <w:szCs w:val="28"/>
                <w:rPrChange w:id="2076" w:author="Cristian Sbrolli" w:date="2021-01-04T00:14:00Z">
                  <w:rPr>
                    <w:ins w:id="2077" w:author="Cristian Sbrolli" w:date="2021-01-04T00:03:00Z"/>
                  </w:rPr>
                </w:rPrChange>
              </w:rPr>
              <w:pPrChange w:id="2078" w:author="Etion Pinari" w:date="2021-01-04T00:14:00Z">
                <w:pPr>
                  <w:framePr w:hSpace="180" w:wrap="around" w:vAnchor="text" w:hAnchor="margin" w:y="66"/>
                </w:pPr>
              </w:pPrChange>
            </w:pPr>
          </w:p>
        </w:tc>
        <w:tc>
          <w:tcPr>
            <w:tcW w:w="0" w:type="auto"/>
            <w:tcPrChange w:id="2079" w:author="Cristian Sbrolli" w:date="2021-01-04T00:28:00Z">
              <w:tcPr>
                <w:tcW w:w="1248" w:type="dxa"/>
                <w:gridSpan w:val="3"/>
              </w:tcPr>
            </w:tcPrChange>
          </w:tcPr>
          <w:p w14:paraId="4D02B4C6" w14:textId="77777777" w:rsidR="00C86CCE" w:rsidRPr="00C86CCE" w:rsidRDefault="00C86CCE">
            <w:pPr>
              <w:jc w:val="center"/>
              <w:rPr>
                <w:ins w:id="2080" w:author="Cristian Sbrolli" w:date="2021-01-04T00:03:00Z"/>
                <w:sz w:val="28"/>
                <w:szCs w:val="28"/>
                <w:rPrChange w:id="2081" w:author="Cristian Sbrolli" w:date="2021-01-04T00:14:00Z">
                  <w:rPr>
                    <w:ins w:id="2082" w:author="Cristian Sbrolli" w:date="2021-01-04T00:03:00Z"/>
                  </w:rPr>
                </w:rPrChange>
              </w:rPr>
              <w:pPrChange w:id="2083" w:author="Etion Pinari" w:date="2021-01-04T00:14:00Z">
                <w:pPr>
                  <w:framePr w:hSpace="180" w:wrap="around" w:vAnchor="text" w:hAnchor="margin" w:y="66"/>
                </w:pPr>
              </w:pPrChange>
            </w:pPr>
          </w:p>
        </w:tc>
        <w:tc>
          <w:tcPr>
            <w:tcW w:w="0" w:type="auto"/>
            <w:tcPrChange w:id="2084" w:author="Cristian Sbrolli" w:date="2021-01-04T00:28:00Z">
              <w:tcPr>
                <w:tcW w:w="861" w:type="dxa"/>
                <w:gridSpan w:val="2"/>
              </w:tcPr>
            </w:tcPrChange>
          </w:tcPr>
          <w:p w14:paraId="29CD4FBE" w14:textId="3D4BFAF9" w:rsidR="00C86CCE" w:rsidRPr="00C86CCE" w:rsidRDefault="00C86CCE">
            <w:pPr>
              <w:jc w:val="center"/>
              <w:rPr>
                <w:ins w:id="2085" w:author="Cristian Sbrolli" w:date="2021-01-04T00:10:00Z"/>
                <w:sz w:val="28"/>
                <w:szCs w:val="28"/>
                <w:rPrChange w:id="2086" w:author="Cristian Sbrolli" w:date="2021-01-04T00:14:00Z">
                  <w:rPr>
                    <w:ins w:id="2087" w:author="Cristian Sbrolli" w:date="2021-01-04T00:10:00Z"/>
                  </w:rPr>
                </w:rPrChange>
              </w:rPr>
              <w:pPrChange w:id="2088" w:author="Etion Pinari" w:date="2021-01-04T00:14:00Z">
                <w:pPr>
                  <w:framePr w:hSpace="180" w:wrap="around" w:vAnchor="text" w:hAnchor="margin" w:y="66"/>
                </w:pPr>
              </w:pPrChange>
            </w:pPr>
            <w:ins w:id="2089" w:author="Cristian Sbrolli" w:date="2021-01-04T00:19:00Z">
              <w:r w:rsidRPr="00024500">
                <w:rPr>
                  <w:b/>
                  <w:bCs/>
                  <w:sz w:val="28"/>
                  <w:szCs w:val="28"/>
                </w:rPr>
                <w:t>×</w:t>
              </w:r>
            </w:ins>
          </w:p>
        </w:tc>
        <w:tc>
          <w:tcPr>
            <w:tcW w:w="0" w:type="auto"/>
            <w:tcPrChange w:id="2090" w:author="Cristian Sbrolli" w:date="2021-01-04T00:28:00Z">
              <w:tcPr>
                <w:tcW w:w="834" w:type="dxa"/>
                <w:gridSpan w:val="3"/>
              </w:tcPr>
            </w:tcPrChange>
          </w:tcPr>
          <w:p w14:paraId="7BDDDFCD" w14:textId="3F548DB6" w:rsidR="00C86CCE" w:rsidRPr="00C86CCE" w:rsidRDefault="00C86CCE">
            <w:pPr>
              <w:jc w:val="center"/>
              <w:rPr>
                <w:ins w:id="2091" w:author="Cristian Sbrolli" w:date="2021-01-04T00:03:00Z"/>
                <w:sz w:val="28"/>
                <w:szCs w:val="28"/>
                <w:rPrChange w:id="2092" w:author="Cristian Sbrolli" w:date="2021-01-04T00:14:00Z">
                  <w:rPr>
                    <w:ins w:id="2093" w:author="Cristian Sbrolli" w:date="2021-01-04T00:03:00Z"/>
                  </w:rPr>
                </w:rPrChange>
              </w:rPr>
              <w:pPrChange w:id="2094" w:author="Etion Pinari" w:date="2021-01-04T00:14:00Z">
                <w:pPr>
                  <w:framePr w:hSpace="180" w:wrap="around" w:vAnchor="text" w:hAnchor="margin" w:y="66"/>
                </w:pPr>
              </w:pPrChange>
            </w:pPr>
          </w:p>
        </w:tc>
        <w:tc>
          <w:tcPr>
            <w:tcW w:w="0" w:type="auto"/>
            <w:tcPrChange w:id="2095" w:author="Cristian Sbrolli" w:date="2021-01-04T00:28:00Z">
              <w:tcPr>
                <w:tcW w:w="845" w:type="dxa"/>
                <w:gridSpan w:val="2"/>
              </w:tcPr>
            </w:tcPrChange>
          </w:tcPr>
          <w:p w14:paraId="09DFAD71" w14:textId="77777777" w:rsidR="00C86CCE" w:rsidRPr="00C86CCE" w:rsidRDefault="00C86CCE">
            <w:pPr>
              <w:jc w:val="center"/>
              <w:rPr>
                <w:ins w:id="2096" w:author="Cristian Sbrolli" w:date="2021-01-04T00:03:00Z"/>
                <w:sz w:val="28"/>
                <w:szCs w:val="28"/>
                <w:rPrChange w:id="2097" w:author="Cristian Sbrolli" w:date="2021-01-04T00:14:00Z">
                  <w:rPr>
                    <w:ins w:id="2098" w:author="Cristian Sbrolli" w:date="2021-01-04T00:03:00Z"/>
                  </w:rPr>
                </w:rPrChange>
              </w:rPr>
              <w:pPrChange w:id="2099" w:author="Etion Pinari" w:date="2021-01-04T00:14:00Z">
                <w:pPr>
                  <w:framePr w:hSpace="180" w:wrap="around" w:vAnchor="text" w:hAnchor="margin" w:y="66"/>
                </w:pPr>
              </w:pPrChange>
            </w:pPr>
          </w:p>
        </w:tc>
        <w:tc>
          <w:tcPr>
            <w:tcW w:w="0" w:type="auto"/>
            <w:tcPrChange w:id="2100" w:author="Cristian Sbrolli" w:date="2021-01-04T00:28:00Z">
              <w:tcPr>
                <w:tcW w:w="884" w:type="dxa"/>
                <w:gridSpan w:val="2"/>
              </w:tcPr>
            </w:tcPrChange>
          </w:tcPr>
          <w:p w14:paraId="650D862A" w14:textId="77777777" w:rsidR="00C86CCE" w:rsidRPr="00C86CCE" w:rsidRDefault="00C86CCE">
            <w:pPr>
              <w:jc w:val="center"/>
              <w:rPr>
                <w:ins w:id="2101" w:author="Cristian Sbrolli" w:date="2021-01-04T00:03:00Z"/>
                <w:sz w:val="28"/>
                <w:szCs w:val="28"/>
                <w:rPrChange w:id="2102" w:author="Cristian Sbrolli" w:date="2021-01-04T00:14:00Z">
                  <w:rPr>
                    <w:ins w:id="2103" w:author="Cristian Sbrolli" w:date="2021-01-04T00:03:00Z"/>
                  </w:rPr>
                </w:rPrChange>
              </w:rPr>
              <w:pPrChange w:id="2104" w:author="Etion Pinari" w:date="2021-01-04T00:14:00Z">
                <w:pPr>
                  <w:framePr w:hSpace="180" w:wrap="around" w:vAnchor="text" w:hAnchor="margin" w:y="66"/>
                </w:pPr>
              </w:pPrChange>
            </w:pPr>
          </w:p>
        </w:tc>
        <w:tc>
          <w:tcPr>
            <w:tcW w:w="0" w:type="auto"/>
            <w:tcPrChange w:id="2105" w:author="Cristian Sbrolli" w:date="2021-01-04T00:28:00Z">
              <w:tcPr>
                <w:tcW w:w="849" w:type="dxa"/>
              </w:tcPr>
            </w:tcPrChange>
          </w:tcPr>
          <w:p w14:paraId="52E0E95A" w14:textId="26E7FA20" w:rsidR="00C86CCE" w:rsidRPr="00C86CCE" w:rsidRDefault="00C86CCE">
            <w:pPr>
              <w:jc w:val="center"/>
              <w:rPr>
                <w:ins w:id="2106" w:author="Cristian Sbrolli" w:date="2021-01-04T00:03:00Z"/>
                <w:sz w:val="28"/>
                <w:szCs w:val="28"/>
                <w:rPrChange w:id="2107" w:author="Cristian Sbrolli" w:date="2021-01-04T00:14:00Z">
                  <w:rPr>
                    <w:ins w:id="2108" w:author="Cristian Sbrolli" w:date="2021-01-04T00:03:00Z"/>
                  </w:rPr>
                </w:rPrChange>
              </w:rPr>
              <w:pPrChange w:id="2109" w:author="Etion Pinari" w:date="2021-01-04T00:14:00Z">
                <w:pPr>
                  <w:framePr w:hSpace="180" w:wrap="around" w:vAnchor="text" w:hAnchor="margin" w:y="66"/>
                </w:pPr>
              </w:pPrChange>
            </w:pPr>
            <w:ins w:id="2110" w:author="Cristian Sbrolli" w:date="2021-01-04T00:19:00Z">
              <w:r w:rsidRPr="00024500">
                <w:rPr>
                  <w:b/>
                  <w:bCs/>
                  <w:sz w:val="28"/>
                  <w:szCs w:val="28"/>
                </w:rPr>
                <w:t>×</w:t>
              </w:r>
            </w:ins>
          </w:p>
        </w:tc>
        <w:tc>
          <w:tcPr>
            <w:tcW w:w="0" w:type="auto"/>
            <w:tcPrChange w:id="2111" w:author="Cristian Sbrolli" w:date="2021-01-04T00:28:00Z">
              <w:tcPr>
                <w:tcW w:w="841" w:type="dxa"/>
              </w:tcPr>
            </w:tcPrChange>
          </w:tcPr>
          <w:p w14:paraId="1964F159" w14:textId="77777777" w:rsidR="00C86CCE" w:rsidRPr="00C86CCE" w:rsidRDefault="00C86CCE">
            <w:pPr>
              <w:jc w:val="center"/>
              <w:rPr>
                <w:ins w:id="2112" w:author="Cristian Sbrolli" w:date="2021-01-04T00:03:00Z"/>
                <w:sz w:val="28"/>
                <w:szCs w:val="28"/>
                <w:rPrChange w:id="2113" w:author="Cristian Sbrolli" w:date="2021-01-04T00:14:00Z">
                  <w:rPr>
                    <w:ins w:id="2114" w:author="Cristian Sbrolli" w:date="2021-01-04T00:03:00Z"/>
                  </w:rPr>
                </w:rPrChange>
              </w:rPr>
              <w:pPrChange w:id="2115" w:author="Etion Pinari" w:date="2021-01-04T00:14:00Z">
                <w:pPr>
                  <w:framePr w:hSpace="180" w:wrap="around" w:vAnchor="text" w:hAnchor="margin" w:y="66"/>
                </w:pPr>
              </w:pPrChange>
            </w:pPr>
          </w:p>
        </w:tc>
      </w:tr>
      <w:tr w:rsidR="00E84E6D" w14:paraId="38E384DB" w14:textId="77777777" w:rsidTr="00E84E6D">
        <w:tblPrEx>
          <w:tblPrExChange w:id="2116" w:author="Cristian Sbrolli" w:date="2021-01-04T00:28:00Z">
            <w:tblPrEx>
              <w:tblLayout w:type="fixed"/>
            </w:tblPrEx>
          </w:tblPrExChange>
        </w:tblPrEx>
        <w:trPr>
          <w:ins w:id="2117" w:author="Cristian Sbrolli" w:date="2021-01-04T00:03:00Z"/>
        </w:trPr>
        <w:tc>
          <w:tcPr>
            <w:tcW w:w="0" w:type="auto"/>
            <w:shd w:val="clear" w:color="auto" w:fill="F4B083" w:themeFill="accent2" w:themeFillTint="99"/>
            <w:tcPrChange w:id="2118" w:author="Cristian Sbrolli" w:date="2021-01-04T00:28:00Z">
              <w:tcPr>
                <w:tcW w:w="1463" w:type="dxa"/>
                <w:gridSpan w:val="2"/>
              </w:tcPr>
            </w:tcPrChange>
          </w:tcPr>
          <w:p w14:paraId="2AA9B833" w14:textId="29EBB941" w:rsidR="00C86CCE" w:rsidRPr="00C86CCE" w:rsidRDefault="00C86CCE">
            <w:pPr>
              <w:jc w:val="center"/>
              <w:rPr>
                <w:ins w:id="2119" w:author="Cristian Sbrolli" w:date="2021-01-04T00:03:00Z"/>
                <w:sz w:val="28"/>
                <w:szCs w:val="28"/>
                <w:rPrChange w:id="2120" w:author="Cristian Sbrolli" w:date="2021-01-04T00:14:00Z">
                  <w:rPr>
                    <w:ins w:id="2121" w:author="Cristian Sbrolli" w:date="2021-01-04T00:03:00Z"/>
                  </w:rPr>
                </w:rPrChange>
              </w:rPr>
              <w:pPrChange w:id="2122" w:author="Etion Pinari" w:date="2021-01-04T00:14:00Z">
                <w:pPr>
                  <w:framePr w:hSpace="180" w:wrap="around" w:vAnchor="text" w:hAnchor="margin" w:y="66"/>
                </w:pPr>
              </w:pPrChange>
            </w:pPr>
            <w:ins w:id="2123" w:author="Cristian Sbrolli" w:date="2021-01-04T00:07:00Z">
              <w:r w:rsidRPr="00C86CCE">
                <w:rPr>
                  <w:sz w:val="28"/>
                  <w:szCs w:val="28"/>
                  <w:rPrChange w:id="2124" w:author="Cristian Sbrolli" w:date="2021-01-04T00:14:00Z">
                    <w:rPr/>
                  </w:rPrChange>
                </w:rPr>
                <w:t>R17</w:t>
              </w:r>
            </w:ins>
          </w:p>
        </w:tc>
        <w:tc>
          <w:tcPr>
            <w:tcW w:w="0" w:type="auto"/>
            <w:tcPrChange w:id="2125" w:author="Cristian Sbrolli" w:date="2021-01-04T00:28:00Z">
              <w:tcPr>
                <w:tcW w:w="958" w:type="dxa"/>
                <w:gridSpan w:val="2"/>
              </w:tcPr>
            </w:tcPrChange>
          </w:tcPr>
          <w:p w14:paraId="370991B3" w14:textId="2B565939" w:rsidR="00C86CCE" w:rsidRPr="00C86CCE" w:rsidRDefault="00C86CCE">
            <w:pPr>
              <w:jc w:val="center"/>
              <w:rPr>
                <w:ins w:id="2126" w:author="Cristian Sbrolli" w:date="2021-01-04T00:03:00Z"/>
                <w:sz w:val="28"/>
                <w:szCs w:val="28"/>
                <w:rPrChange w:id="2127" w:author="Cristian Sbrolli" w:date="2021-01-04T00:14:00Z">
                  <w:rPr>
                    <w:ins w:id="2128" w:author="Cristian Sbrolli" w:date="2021-01-04T00:03:00Z"/>
                  </w:rPr>
                </w:rPrChange>
              </w:rPr>
              <w:pPrChange w:id="2129" w:author="Etion Pinari" w:date="2021-01-04T00:14:00Z">
                <w:pPr>
                  <w:framePr w:hSpace="180" w:wrap="around" w:vAnchor="text" w:hAnchor="margin" w:y="66"/>
                </w:pPr>
              </w:pPrChange>
            </w:pPr>
          </w:p>
        </w:tc>
        <w:tc>
          <w:tcPr>
            <w:tcW w:w="0" w:type="auto"/>
            <w:tcPrChange w:id="2130" w:author="Cristian Sbrolli" w:date="2021-01-04T00:28:00Z">
              <w:tcPr>
                <w:tcW w:w="845" w:type="dxa"/>
                <w:gridSpan w:val="2"/>
              </w:tcPr>
            </w:tcPrChange>
          </w:tcPr>
          <w:p w14:paraId="05275E5E" w14:textId="77777777" w:rsidR="00C86CCE" w:rsidRPr="00C86CCE" w:rsidRDefault="00C86CCE">
            <w:pPr>
              <w:jc w:val="center"/>
              <w:rPr>
                <w:ins w:id="2131" w:author="Cristian Sbrolli" w:date="2021-01-04T00:03:00Z"/>
                <w:sz w:val="28"/>
                <w:szCs w:val="28"/>
                <w:rPrChange w:id="2132" w:author="Cristian Sbrolli" w:date="2021-01-04T00:14:00Z">
                  <w:rPr>
                    <w:ins w:id="2133" w:author="Cristian Sbrolli" w:date="2021-01-04T00:03:00Z"/>
                  </w:rPr>
                </w:rPrChange>
              </w:rPr>
              <w:pPrChange w:id="2134" w:author="Etion Pinari" w:date="2021-01-04T00:14:00Z">
                <w:pPr>
                  <w:framePr w:hSpace="180" w:wrap="around" w:vAnchor="text" w:hAnchor="margin" w:y="66"/>
                </w:pPr>
              </w:pPrChange>
            </w:pPr>
          </w:p>
        </w:tc>
        <w:tc>
          <w:tcPr>
            <w:tcW w:w="0" w:type="auto"/>
            <w:tcPrChange w:id="2135" w:author="Cristian Sbrolli" w:date="2021-01-04T00:28:00Z">
              <w:tcPr>
                <w:tcW w:w="1248" w:type="dxa"/>
                <w:gridSpan w:val="3"/>
              </w:tcPr>
            </w:tcPrChange>
          </w:tcPr>
          <w:p w14:paraId="525BE38F" w14:textId="77777777" w:rsidR="00C86CCE" w:rsidRPr="00C86CCE" w:rsidRDefault="00C86CCE">
            <w:pPr>
              <w:jc w:val="center"/>
              <w:rPr>
                <w:ins w:id="2136" w:author="Cristian Sbrolli" w:date="2021-01-04T00:03:00Z"/>
                <w:sz w:val="28"/>
                <w:szCs w:val="28"/>
                <w:rPrChange w:id="2137" w:author="Cristian Sbrolli" w:date="2021-01-04T00:14:00Z">
                  <w:rPr>
                    <w:ins w:id="2138" w:author="Cristian Sbrolli" w:date="2021-01-04T00:03:00Z"/>
                  </w:rPr>
                </w:rPrChange>
              </w:rPr>
              <w:pPrChange w:id="2139" w:author="Etion Pinari" w:date="2021-01-04T00:14:00Z">
                <w:pPr>
                  <w:framePr w:hSpace="180" w:wrap="around" w:vAnchor="text" w:hAnchor="margin" w:y="66"/>
                </w:pPr>
              </w:pPrChange>
            </w:pPr>
          </w:p>
        </w:tc>
        <w:tc>
          <w:tcPr>
            <w:tcW w:w="0" w:type="auto"/>
            <w:tcPrChange w:id="2140" w:author="Cristian Sbrolli" w:date="2021-01-04T00:28:00Z">
              <w:tcPr>
                <w:tcW w:w="861" w:type="dxa"/>
                <w:gridSpan w:val="2"/>
              </w:tcPr>
            </w:tcPrChange>
          </w:tcPr>
          <w:p w14:paraId="6EB265AF" w14:textId="77777777" w:rsidR="00C86CCE" w:rsidRPr="00C86CCE" w:rsidRDefault="00C86CCE">
            <w:pPr>
              <w:jc w:val="center"/>
              <w:rPr>
                <w:ins w:id="2141" w:author="Cristian Sbrolli" w:date="2021-01-04T00:10:00Z"/>
                <w:sz w:val="28"/>
                <w:szCs w:val="28"/>
                <w:rPrChange w:id="2142" w:author="Cristian Sbrolli" w:date="2021-01-04T00:14:00Z">
                  <w:rPr>
                    <w:ins w:id="2143" w:author="Cristian Sbrolli" w:date="2021-01-04T00:10:00Z"/>
                  </w:rPr>
                </w:rPrChange>
              </w:rPr>
              <w:pPrChange w:id="2144" w:author="Etion Pinari" w:date="2021-01-04T00:14:00Z">
                <w:pPr>
                  <w:framePr w:hSpace="180" w:wrap="around" w:vAnchor="text" w:hAnchor="margin" w:y="66"/>
                </w:pPr>
              </w:pPrChange>
            </w:pPr>
          </w:p>
        </w:tc>
        <w:tc>
          <w:tcPr>
            <w:tcW w:w="0" w:type="auto"/>
            <w:tcPrChange w:id="2145" w:author="Cristian Sbrolli" w:date="2021-01-04T00:28:00Z">
              <w:tcPr>
                <w:tcW w:w="834" w:type="dxa"/>
                <w:gridSpan w:val="3"/>
              </w:tcPr>
            </w:tcPrChange>
          </w:tcPr>
          <w:p w14:paraId="2A35D39F" w14:textId="4478F095" w:rsidR="00C86CCE" w:rsidRPr="00C86CCE" w:rsidRDefault="00C86CCE">
            <w:pPr>
              <w:jc w:val="center"/>
              <w:rPr>
                <w:ins w:id="2146" w:author="Cristian Sbrolli" w:date="2021-01-04T00:03:00Z"/>
                <w:sz w:val="28"/>
                <w:szCs w:val="28"/>
                <w:rPrChange w:id="2147" w:author="Cristian Sbrolli" w:date="2021-01-04T00:14:00Z">
                  <w:rPr>
                    <w:ins w:id="2148" w:author="Cristian Sbrolli" w:date="2021-01-04T00:03:00Z"/>
                  </w:rPr>
                </w:rPrChange>
              </w:rPr>
              <w:pPrChange w:id="2149" w:author="Etion Pinari" w:date="2021-01-04T00:14:00Z">
                <w:pPr>
                  <w:framePr w:hSpace="180" w:wrap="around" w:vAnchor="text" w:hAnchor="margin" w:y="66"/>
                </w:pPr>
              </w:pPrChange>
            </w:pPr>
          </w:p>
        </w:tc>
        <w:tc>
          <w:tcPr>
            <w:tcW w:w="0" w:type="auto"/>
            <w:tcPrChange w:id="2150" w:author="Cristian Sbrolli" w:date="2021-01-04T00:28:00Z">
              <w:tcPr>
                <w:tcW w:w="845" w:type="dxa"/>
                <w:gridSpan w:val="2"/>
              </w:tcPr>
            </w:tcPrChange>
          </w:tcPr>
          <w:p w14:paraId="6E043919" w14:textId="77777777" w:rsidR="00C86CCE" w:rsidRPr="00C86CCE" w:rsidRDefault="00C86CCE">
            <w:pPr>
              <w:jc w:val="center"/>
              <w:rPr>
                <w:ins w:id="2151" w:author="Cristian Sbrolli" w:date="2021-01-04T00:03:00Z"/>
                <w:sz w:val="28"/>
                <w:szCs w:val="28"/>
                <w:rPrChange w:id="2152" w:author="Cristian Sbrolli" w:date="2021-01-04T00:14:00Z">
                  <w:rPr>
                    <w:ins w:id="2153" w:author="Cristian Sbrolli" w:date="2021-01-04T00:03:00Z"/>
                  </w:rPr>
                </w:rPrChange>
              </w:rPr>
              <w:pPrChange w:id="2154" w:author="Etion Pinari" w:date="2021-01-04T00:14:00Z">
                <w:pPr>
                  <w:framePr w:hSpace="180" w:wrap="around" w:vAnchor="text" w:hAnchor="margin" w:y="66"/>
                </w:pPr>
              </w:pPrChange>
            </w:pPr>
          </w:p>
        </w:tc>
        <w:tc>
          <w:tcPr>
            <w:tcW w:w="0" w:type="auto"/>
            <w:tcPrChange w:id="2155" w:author="Cristian Sbrolli" w:date="2021-01-04T00:28:00Z">
              <w:tcPr>
                <w:tcW w:w="884" w:type="dxa"/>
                <w:gridSpan w:val="2"/>
              </w:tcPr>
            </w:tcPrChange>
          </w:tcPr>
          <w:p w14:paraId="330F7915" w14:textId="5B66C17C" w:rsidR="00C86CCE" w:rsidRPr="00C86CCE" w:rsidRDefault="00D53EA4">
            <w:pPr>
              <w:jc w:val="center"/>
              <w:rPr>
                <w:ins w:id="2156" w:author="Cristian Sbrolli" w:date="2021-01-04T00:03:00Z"/>
                <w:sz w:val="28"/>
                <w:szCs w:val="28"/>
                <w:rPrChange w:id="2157" w:author="Cristian Sbrolli" w:date="2021-01-04T00:14:00Z">
                  <w:rPr>
                    <w:ins w:id="2158" w:author="Cristian Sbrolli" w:date="2021-01-04T00:03:00Z"/>
                  </w:rPr>
                </w:rPrChange>
              </w:rPr>
              <w:pPrChange w:id="2159" w:author="Etion Pinari" w:date="2021-01-04T00:14:00Z">
                <w:pPr>
                  <w:framePr w:hSpace="180" w:wrap="around" w:vAnchor="text" w:hAnchor="margin" w:y="66"/>
                </w:pPr>
              </w:pPrChange>
            </w:pPr>
            <w:ins w:id="2160" w:author="Cristian Sbrolli" w:date="2021-01-04T00:20:00Z">
              <w:r w:rsidRPr="00024500">
                <w:rPr>
                  <w:b/>
                  <w:bCs/>
                  <w:sz w:val="28"/>
                  <w:szCs w:val="28"/>
                </w:rPr>
                <w:t>×</w:t>
              </w:r>
            </w:ins>
          </w:p>
        </w:tc>
        <w:tc>
          <w:tcPr>
            <w:tcW w:w="0" w:type="auto"/>
            <w:tcPrChange w:id="2161" w:author="Cristian Sbrolli" w:date="2021-01-04T00:28:00Z">
              <w:tcPr>
                <w:tcW w:w="849" w:type="dxa"/>
              </w:tcPr>
            </w:tcPrChange>
          </w:tcPr>
          <w:p w14:paraId="73A4DDFD" w14:textId="77777777" w:rsidR="00C86CCE" w:rsidRPr="00C86CCE" w:rsidRDefault="00C86CCE">
            <w:pPr>
              <w:jc w:val="center"/>
              <w:rPr>
                <w:ins w:id="2162" w:author="Cristian Sbrolli" w:date="2021-01-04T00:03:00Z"/>
                <w:sz w:val="28"/>
                <w:szCs w:val="28"/>
                <w:rPrChange w:id="2163" w:author="Cristian Sbrolli" w:date="2021-01-04T00:14:00Z">
                  <w:rPr>
                    <w:ins w:id="2164" w:author="Cristian Sbrolli" w:date="2021-01-04T00:03:00Z"/>
                  </w:rPr>
                </w:rPrChange>
              </w:rPr>
              <w:pPrChange w:id="2165" w:author="Etion Pinari" w:date="2021-01-04T00:14:00Z">
                <w:pPr>
                  <w:framePr w:hSpace="180" w:wrap="around" w:vAnchor="text" w:hAnchor="margin" w:y="66"/>
                </w:pPr>
              </w:pPrChange>
            </w:pPr>
          </w:p>
        </w:tc>
        <w:tc>
          <w:tcPr>
            <w:tcW w:w="0" w:type="auto"/>
            <w:tcPrChange w:id="2166" w:author="Cristian Sbrolli" w:date="2021-01-04T00:28:00Z">
              <w:tcPr>
                <w:tcW w:w="841" w:type="dxa"/>
              </w:tcPr>
            </w:tcPrChange>
          </w:tcPr>
          <w:p w14:paraId="16E51811" w14:textId="77777777" w:rsidR="00C86CCE" w:rsidRPr="00C86CCE" w:rsidRDefault="00C86CCE">
            <w:pPr>
              <w:jc w:val="center"/>
              <w:rPr>
                <w:ins w:id="2167" w:author="Cristian Sbrolli" w:date="2021-01-04T00:03:00Z"/>
                <w:sz w:val="28"/>
                <w:szCs w:val="28"/>
                <w:rPrChange w:id="2168" w:author="Cristian Sbrolli" w:date="2021-01-04T00:14:00Z">
                  <w:rPr>
                    <w:ins w:id="2169" w:author="Cristian Sbrolli" w:date="2021-01-04T00:03:00Z"/>
                  </w:rPr>
                </w:rPrChange>
              </w:rPr>
              <w:pPrChange w:id="2170" w:author="Etion Pinari" w:date="2021-01-04T00:14:00Z">
                <w:pPr>
                  <w:framePr w:hSpace="180" w:wrap="around" w:vAnchor="text" w:hAnchor="margin" w:y="66"/>
                </w:pPr>
              </w:pPrChange>
            </w:pPr>
          </w:p>
        </w:tc>
      </w:tr>
      <w:tr w:rsidR="00E84E6D" w14:paraId="0F82C00D" w14:textId="77777777" w:rsidTr="00E84E6D">
        <w:tblPrEx>
          <w:tblPrExChange w:id="2171" w:author="Cristian Sbrolli" w:date="2021-01-04T00:28:00Z">
            <w:tblPrEx>
              <w:tblLayout w:type="fixed"/>
            </w:tblPrEx>
          </w:tblPrExChange>
        </w:tblPrEx>
        <w:trPr>
          <w:ins w:id="2172" w:author="Cristian Sbrolli" w:date="2021-01-04T00:03:00Z"/>
        </w:trPr>
        <w:tc>
          <w:tcPr>
            <w:tcW w:w="0" w:type="auto"/>
            <w:shd w:val="clear" w:color="auto" w:fill="F4B083" w:themeFill="accent2" w:themeFillTint="99"/>
            <w:tcPrChange w:id="2173" w:author="Cristian Sbrolli" w:date="2021-01-04T00:28:00Z">
              <w:tcPr>
                <w:tcW w:w="1463" w:type="dxa"/>
                <w:gridSpan w:val="2"/>
              </w:tcPr>
            </w:tcPrChange>
          </w:tcPr>
          <w:p w14:paraId="0D9425C4" w14:textId="3881B5AA" w:rsidR="00C86CCE" w:rsidRPr="00C86CCE" w:rsidRDefault="00C86CCE">
            <w:pPr>
              <w:jc w:val="center"/>
              <w:rPr>
                <w:ins w:id="2174" w:author="Cristian Sbrolli" w:date="2021-01-04T00:03:00Z"/>
                <w:sz w:val="28"/>
                <w:szCs w:val="28"/>
                <w:rPrChange w:id="2175" w:author="Cristian Sbrolli" w:date="2021-01-04T00:14:00Z">
                  <w:rPr>
                    <w:ins w:id="2176" w:author="Cristian Sbrolli" w:date="2021-01-04T00:03:00Z"/>
                  </w:rPr>
                </w:rPrChange>
              </w:rPr>
              <w:pPrChange w:id="2177" w:author="Etion Pinari" w:date="2021-01-04T00:14:00Z">
                <w:pPr>
                  <w:framePr w:hSpace="180" w:wrap="around" w:vAnchor="text" w:hAnchor="margin" w:y="66"/>
                </w:pPr>
              </w:pPrChange>
            </w:pPr>
            <w:ins w:id="2178" w:author="Cristian Sbrolli" w:date="2021-01-04T00:07:00Z">
              <w:r w:rsidRPr="00C86CCE">
                <w:rPr>
                  <w:sz w:val="28"/>
                  <w:szCs w:val="28"/>
                  <w:rPrChange w:id="2179" w:author="Cristian Sbrolli" w:date="2021-01-04T00:14:00Z">
                    <w:rPr/>
                  </w:rPrChange>
                </w:rPr>
                <w:t>R18</w:t>
              </w:r>
            </w:ins>
          </w:p>
        </w:tc>
        <w:tc>
          <w:tcPr>
            <w:tcW w:w="0" w:type="auto"/>
            <w:tcPrChange w:id="2180" w:author="Cristian Sbrolli" w:date="2021-01-04T00:28:00Z">
              <w:tcPr>
                <w:tcW w:w="958" w:type="dxa"/>
                <w:gridSpan w:val="2"/>
              </w:tcPr>
            </w:tcPrChange>
          </w:tcPr>
          <w:p w14:paraId="0B6C9DE7" w14:textId="4C0C43DC" w:rsidR="00C86CCE" w:rsidRPr="00C86CCE" w:rsidRDefault="00C86CCE">
            <w:pPr>
              <w:jc w:val="center"/>
              <w:rPr>
                <w:ins w:id="2181" w:author="Cristian Sbrolli" w:date="2021-01-04T00:03:00Z"/>
                <w:sz w:val="28"/>
                <w:szCs w:val="28"/>
                <w:rPrChange w:id="2182" w:author="Cristian Sbrolli" w:date="2021-01-04T00:14:00Z">
                  <w:rPr>
                    <w:ins w:id="2183" w:author="Cristian Sbrolli" w:date="2021-01-04T00:03:00Z"/>
                  </w:rPr>
                </w:rPrChange>
              </w:rPr>
              <w:pPrChange w:id="2184" w:author="Etion Pinari" w:date="2021-01-04T00:14:00Z">
                <w:pPr>
                  <w:framePr w:hSpace="180" w:wrap="around" w:vAnchor="text" w:hAnchor="margin" w:y="66"/>
                </w:pPr>
              </w:pPrChange>
            </w:pPr>
          </w:p>
        </w:tc>
        <w:tc>
          <w:tcPr>
            <w:tcW w:w="0" w:type="auto"/>
            <w:tcPrChange w:id="2185" w:author="Cristian Sbrolli" w:date="2021-01-04T00:28:00Z">
              <w:tcPr>
                <w:tcW w:w="845" w:type="dxa"/>
                <w:gridSpan w:val="2"/>
              </w:tcPr>
            </w:tcPrChange>
          </w:tcPr>
          <w:p w14:paraId="60F26050" w14:textId="77777777" w:rsidR="00C86CCE" w:rsidRPr="00C86CCE" w:rsidRDefault="00C86CCE">
            <w:pPr>
              <w:jc w:val="center"/>
              <w:rPr>
                <w:ins w:id="2186" w:author="Cristian Sbrolli" w:date="2021-01-04T00:03:00Z"/>
                <w:sz w:val="28"/>
                <w:szCs w:val="28"/>
                <w:rPrChange w:id="2187" w:author="Cristian Sbrolli" w:date="2021-01-04T00:14:00Z">
                  <w:rPr>
                    <w:ins w:id="2188" w:author="Cristian Sbrolli" w:date="2021-01-04T00:03:00Z"/>
                  </w:rPr>
                </w:rPrChange>
              </w:rPr>
              <w:pPrChange w:id="2189" w:author="Etion Pinari" w:date="2021-01-04T00:14:00Z">
                <w:pPr>
                  <w:framePr w:hSpace="180" w:wrap="around" w:vAnchor="text" w:hAnchor="margin" w:y="66"/>
                </w:pPr>
              </w:pPrChange>
            </w:pPr>
          </w:p>
        </w:tc>
        <w:tc>
          <w:tcPr>
            <w:tcW w:w="0" w:type="auto"/>
            <w:tcPrChange w:id="2190" w:author="Cristian Sbrolli" w:date="2021-01-04T00:28:00Z">
              <w:tcPr>
                <w:tcW w:w="1248" w:type="dxa"/>
                <w:gridSpan w:val="3"/>
              </w:tcPr>
            </w:tcPrChange>
          </w:tcPr>
          <w:p w14:paraId="4D65BC25" w14:textId="2180F7F0" w:rsidR="00C86CCE" w:rsidRPr="00C86CCE" w:rsidRDefault="00D53EA4">
            <w:pPr>
              <w:jc w:val="center"/>
              <w:rPr>
                <w:ins w:id="2191" w:author="Cristian Sbrolli" w:date="2021-01-04T00:03:00Z"/>
                <w:sz w:val="28"/>
                <w:szCs w:val="28"/>
                <w:rPrChange w:id="2192" w:author="Cristian Sbrolli" w:date="2021-01-04T00:14:00Z">
                  <w:rPr>
                    <w:ins w:id="2193" w:author="Cristian Sbrolli" w:date="2021-01-04T00:03:00Z"/>
                  </w:rPr>
                </w:rPrChange>
              </w:rPr>
              <w:pPrChange w:id="2194" w:author="Etion Pinari" w:date="2021-01-04T00:14:00Z">
                <w:pPr>
                  <w:framePr w:hSpace="180" w:wrap="around" w:vAnchor="text" w:hAnchor="margin" w:y="66"/>
                </w:pPr>
              </w:pPrChange>
            </w:pPr>
            <w:ins w:id="2195" w:author="Cristian Sbrolli" w:date="2021-01-04T00:21:00Z">
              <w:r w:rsidRPr="00024500">
                <w:rPr>
                  <w:b/>
                  <w:bCs/>
                  <w:sz w:val="28"/>
                  <w:szCs w:val="28"/>
                </w:rPr>
                <w:t>×</w:t>
              </w:r>
            </w:ins>
          </w:p>
        </w:tc>
        <w:tc>
          <w:tcPr>
            <w:tcW w:w="0" w:type="auto"/>
            <w:tcPrChange w:id="2196" w:author="Cristian Sbrolli" w:date="2021-01-04T00:28:00Z">
              <w:tcPr>
                <w:tcW w:w="861" w:type="dxa"/>
                <w:gridSpan w:val="2"/>
              </w:tcPr>
            </w:tcPrChange>
          </w:tcPr>
          <w:p w14:paraId="419D0768" w14:textId="77777777" w:rsidR="00C86CCE" w:rsidRPr="00C86CCE" w:rsidRDefault="00C86CCE">
            <w:pPr>
              <w:jc w:val="center"/>
              <w:rPr>
                <w:ins w:id="2197" w:author="Cristian Sbrolli" w:date="2021-01-04T00:10:00Z"/>
                <w:sz w:val="28"/>
                <w:szCs w:val="28"/>
                <w:rPrChange w:id="2198" w:author="Cristian Sbrolli" w:date="2021-01-04T00:14:00Z">
                  <w:rPr>
                    <w:ins w:id="2199" w:author="Cristian Sbrolli" w:date="2021-01-04T00:10:00Z"/>
                  </w:rPr>
                </w:rPrChange>
              </w:rPr>
              <w:pPrChange w:id="2200" w:author="Etion Pinari" w:date="2021-01-04T00:14:00Z">
                <w:pPr>
                  <w:framePr w:hSpace="180" w:wrap="around" w:vAnchor="text" w:hAnchor="margin" w:y="66"/>
                </w:pPr>
              </w:pPrChange>
            </w:pPr>
          </w:p>
        </w:tc>
        <w:tc>
          <w:tcPr>
            <w:tcW w:w="0" w:type="auto"/>
            <w:tcPrChange w:id="2201" w:author="Cristian Sbrolli" w:date="2021-01-04T00:28:00Z">
              <w:tcPr>
                <w:tcW w:w="834" w:type="dxa"/>
                <w:gridSpan w:val="3"/>
              </w:tcPr>
            </w:tcPrChange>
          </w:tcPr>
          <w:p w14:paraId="52EFC489" w14:textId="4CF3D772" w:rsidR="00C86CCE" w:rsidRPr="00C86CCE" w:rsidRDefault="00C86CCE">
            <w:pPr>
              <w:jc w:val="center"/>
              <w:rPr>
                <w:ins w:id="2202" w:author="Cristian Sbrolli" w:date="2021-01-04T00:03:00Z"/>
                <w:sz w:val="28"/>
                <w:szCs w:val="28"/>
                <w:rPrChange w:id="2203" w:author="Cristian Sbrolli" w:date="2021-01-04T00:14:00Z">
                  <w:rPr>
                    <w:ins w:id="2204" w:author="Cristian Sbrolli" w:date="2021-01-04T00:03:00Z"/>
                  </w:rPr>
                </w:rPrChange>
              </w:rPr>
              <w:pPrChange w:id="2205" w:author="Etion Pinari" w:date="2021-01-04T00:14:00Z">
                <w:pPr>
                  <w:framePr w:hSpace="180" w:wrap="around" w:vAnchor="text" w:hAnchor="margin" w:y="66"/>
                </w:pPr>
              </w:pPrChange>
            </w:pPr>
          </w:p>
        </w:tc>
        <w:tc>
          <w:tcPr>
            <w:tcW w:w="0" w:type="auto"/>
            <w:tcPrChange w:id="2206" w:author="Cristian Sbrolli" w:date="2021-01-04T00:28:00Z">
              <w:tcPr>
                <w:tcW w:w="845" w:type="dxa"/>
                <w:gridSpan w:val="2"/>
              </w:tcPr>
            </w:tcPrChange>
          </w:tcPr>
          <w:p w14:paraId="5353A797" w14:textId="77777777" w:rsidR="00C86CCE" w:rsidRPr="00C86CCE" w:rsidRDefault="00C86CCE">
            <w:pPr>
              <w:jc w:val="center"/>
              <w:rPr>
                <w:ins w:id="2207" w:author="Cristian Sbrolli" w:date="2021-01-04T00:03:00Z"/>
                <w:sz w:val="28"/>
                <w:szCs w:val="28"/>
                <w:rPrChange w:id="2208" w:author="Cristian Sbrolli" w:date="2021-01-04T00:14:00Z">
                  <w:rPr>
                    <w:ins w:id="2209" w:author="Cristian Sbrolli" w:date="2021-01-04T00:03:00Z"/>
                  </w:rPr>
                </w:rPrChange>
              </w:rPr>
              <w:pPrChange w:id="2210" w:author="Etion Pinari" w:date="2021-01-04T00:14:00Z">
                <w:pPr>
                  <w:framePr w:hSpace="180" w:wrap="around" w:vAnchor="text" w:hAnchor="margin" w:y="66"/>
                </w:pPr>
              </w:pPrChange>
            </w:pPr>
          </w:p>
        </w:tc>
        <w:tc>
          <w:tcPr>
            <w:tcW w:w="0" w:type="auto"/>
            <w:tcPrChange w:id="2211" w:author="Cristian Sbrolli" w:date="2021-01-04T00:28:00Z">
              <w:tcPr>
                <w:tcW w:w="884" w:type="dxa"/>
                <w:gridSpan w:val="2"/>
              </w:tcPr>
            </w:tcPrChange>
          </w:tcPr>
          <w:p w14:paraId="4B51344E" w14:textId="10198E10" w:rsidR="00C86CCE" w:rsidRPr="00C86CCE" w:rsidRDefault="00D53EA4">
            <w:pPr>
              <w:jc w:val="center"/>
              <w:rPr>
                <w:ins w:id="2212" w:author="Cristian Sbrolli" w:date="2021-01-04T00:03:00Z"/>
                <w:sz w:val="28"/>
                <w:szCs w:val="28"/>
                <w:rPrChange w:id="2213" w:author="Cristian Sbrolli" w:date="2021-01-04T00:14:00Z">
                  <w:rPr>
                    <w:ins w:id="2214" w:author="Cristian Sbrolli" w:date="2021-01-04T00:03:00Z"/>
                  </w:rPr>
                </w:rPrChange>
              </w:rPr>
              <w:pPrChange w:id="2215" w:author="Etion Pinari" w:date="2021-01-04T00:14:00Z">
                <w:pPr>
                  <w:framePr w:hSpace="180" w:wrap="around" w:vAnchor="text" w:hAnchor="margin" w:y="66"/>
                </w:pPr>
              </w:pPrChange>
            </w:pPr>
            <w:ins w:id="2216" w:author="Cristian Sbrolli" w:date="2021-01-04T00:20:00Z">
              <w:r w:rsidRPr="00024500">
                <w:rPr>
                  <w:b/>
                  <w:bCs/>
                  <w:sz w:val="28"/>
                  <w:szCs w:val="28"/>
                </w:rPr>
                <w:t>×</w:t>
              </w:r>
            </w:ins>
          </w:p>
        </w:tc>
        <w:tc>
          <w:tcPr>
            <w:tcW w:w="0" w:type="auto"/>
            <w:tcPrChange w:id="2217" w:author="Cristian Sbrolli" w:date="2021-01-04T00:28:00Z">
              <w:tcPr>
                <w:tcW w:w="849" w:type="dxa"/>
              </w:tcPr>
            </w:tcPrChange>
          </w:tcPr>
          <w:p w14:paraId="0550761F" w14:textId="77777777" w:rsidR="00C86CCE" w:rsidRPr="00C86CCE" w:rsidRDefault="00C86CCE">
            <w:pPr>
              <w:jc w:val="center"/>
              <w:rPr>
                <w:ins w:id="2218" w:author="Cristian Sbrolli" w:date="2021-01-04T00:03:00Z"/>
                <w:sz w:val="28"/>
                <w:szCs w:val="28"/>
                <w:rPrChange w:id="2219" w:author="Cristian Sbrolli" w:date="2021-01-04T00:14:00Z">
                  <w:rPr>
                    <w:ins w:id="2220" w:author="Cristian Sbrolli" w:date="2021-01-04T00:03:00Z"/>
                  </w:rPr>
                </w:rPrChange>
              </w:rPr>
              <w:pPrChange w:id="2221" w:author="Etion Pinari" w:date="2021-01-04T00:14:00Z">
                <w:pPr>
                  <w:framePr w:hSpace="180" w:wrap="around" w:vAnchor="text" w:hAnchor="margin" w:y="66"/>
                </w:pPr>
              </w:pPrChange>
            </w:pPr>
          </w:p>
        </w:tc>
        <w:tc>
          <w:tcPr>
            <w:tcW w:w="0" w:type="auto"/>
            <w:tcPrChange w:id="2222" w:author="Cristian Sbrolli" w:date="2021-01-04T00:28:00Z">
              <w:tcPr>
                <w:tcW w:w="841" w:type="dxa"/>
              </w:tcPr>
            </w:tcPrChange>
          </w:tcPr>
          <w:p w14:paraId="7AD0384F" w14:textId="3F6BB163" w:rsidR="00C86CCE" w:rsidRPr="00C86CCE" w:rsidRDefault="00D53EA4">
            <w:pPr>
              <w:jc w:val="center"/>
              <w:rPr>
                <w:ins w:id="2223" w:author="Cristian Sbrolli" w:date="2021-01-04T00:03:00Z"/>
                <w:sz w:val="28"/>
                <w:szCs w:val="28"/>
                <w:rPrChange w:id="2224" w:author="Cristian Sbrolli" w:date="2021-01-04T00:14:00Z">
                  <w:rPr>
                    <w:ins w:id="2225" w:author="Cristian Sbrolli" w:date="2021-01-04T00:03:00Z"/>
                  </w:rPr>
                </w:rPrChange>
              </w:rPr>
              <w:pPrChange w:id="2226" w:author="Etion Pinari" w:date="2021-01-04T00:14:00Z">
                <w:pPr>
                  <w:framePr w:hSpace="180" w:wrap="around" w:vAnchor="text" w:hAnchor="margin" w:y="66"/>
                </w:pPr>
              </w:pPrChange>
            </w:pPr>
            <w:ins w:id="2227" w:author="Cristian Sbrolli" w:date="2021-01-04T00:20:00Z">
              <w:r w:rsidRPr="00024500">
                <w:rPr>
                  <w:b/>
                  <w:bCs/>
                  <w:sz w:val="28"/>
                  <w:szCs w:val="28"/>
                </w:rPr>
                <w:t>×</w:t>
              </w:r>
            </w:ins>
          </w:p>
        </w:tc>
      </w:tr>
      <w:tr w:rsidR="00E84E6D" w14:paraId="2FBACA03" w14:textId="77777777" w:rsidTr="00E84E6D">
        <w:tblPrEx>
          <w:tblPrExChange w:id="2228" w:author="Cristian Sbrolli" w:date="2021-01-04T00:28:00Z">
            <w:tblPrEx>
              <w:tblLayout w:type="fixed"/>
            </w:tblPrEx>
          </w:tblPrExChange>
        </w:tblPrEx>
        <w:trPr>
          <w:ins w:id="2229" w:author="Cristian Sbrolli" w:date="2021-01-04T00:03:00Z"/>
        </w:trPr>
        <w:tc>
          <w:tcPr>
            <w:tcW w:w="0" w:type="auto"/>
            <w:shd w:val="clear" w:color="auto" w:fill="F4B083" w:themeFill="accent2" w:themeFillTint="99"/>
            <w:tcPrChange w:id="2230" w:author="Cristian Sbrolli" w:date="2021-01-04T00:28:00Z">
              <w:tcPr>
                <w:tcW w:w="1463" w:type="dxa"/>
                <w:gridSpan w:val="2"/>
              </w:tcPr>
            </w:tcPrChange>
          </w:tcPr>
          <w:p w14:paraId="5EBCF95A" w14:textId="57F6158D" w:rsidR="00C86CCE" w:rsidRPr="00C86CCE" w:rsidRDefault="00C86CCE">
            <w:pPr>
              <w:jc w:val="center"/>
              <w:rPr>
                <w:ins w:id="2231" w:author="Cristian Sbrolli" w:date="2021-01-04T00:03:00Z"/>
                <w:sz w:val="28"/>
                <w:szCs w:val="28"/>
                <w:rPrChange w:id="2232" w:author="Cristian Sbrolli" w:date="2021-01-04T00:14:00Z">
                  <w:rPr>
                    <w:ins w:id="2233" w:author="Cristian Sbrolli" w:date="2021-01-04T00:03:00Z"/>
                  </w:rPr>
                </w:rPrChange>
              </w:rPr>
              <w:pPrChange w:id="2234" w:author="Etion Pinari" w:date="2021-01-04T00:14:00Z">
                <w:pPr>
                  <w:framePr w:hSpace="180" w:wrap="around" w:vAnchor="text" w:hAnchor="margin" w:y="66"/>
                </w:pPr>
              </w:pPrChange>
            </w:pPr>
            <w:ins w:id="2235" w:author="Cristian Sbrolli" w:date="2021-01-04T00:07:00Z">
              <w:r w:rsidRPr="00C86CCE">
                <w:rPr>
                  <w:sz w:val="28"/>
                  <w:szCs w:val="28"/>
                  <w:rPrChange w:id="2236" w:author="Cristian Sbrolli" w:date="2021-01-04T00:14:00Z">
                    <w:rPr/>
                  </w:rPrChange>
                </w:rPr>
                <w:t>R19</w:t>
              </w:r>
            </w:ins>
          </w:p>
        </w:tc>
        <w:tc>
          <w:tcPr>
            <w:tcW w:w="0" w:type="auto"/>
            <w:tcPrChange w:id="2237" w:author="Cristian Sbrolli" w:date="2021-01-04T00:28:00Z">
              <w:tcPr>
                <w:tcW w:w="958" w:type="dxa"/>
                <w:gridSpan w:val="2"/>
              </w:tcPr>
            </w:tcPrChange>
          </w:tcPr>
          <w:p w14:paraId="260E696C" w14:textId="077997B0" w:rsidR="00C86CCE" w:rsidRPr="00C86CCE" w:rsidRDefault="00C86CCE">
            <w:pPr>
              <w:jc w:val="center"/>
              <w:rPr>
                <w:ins w:id="2238" w:author="Cristian Sbrolli" w:date="2021-01-04T00:03:00Z"/>
                <w:sz w:val="28"/>
                <w:szCs w:val="28"/>
                <w:rPrChange w:id="2239" w:author="Cristian Sbrolli" w:date="2021-01-04T00:14:00Z">
                  <w:rPr>
                    <w:ins w:id="2240" w:author="Cristian Sbrolli" w:date="2021-01-04T00:03:00Z"/>
                  </w:rPr>
                </w:rPrChange>
              </w:rPr>
              <w:pPrChange w:id="2241" w:author="Etion Pinari" w:date="2021-01-04T00:14:00Z">
                <w:pPr>
                  <w:framePr w:hSpace="180" w:wrap="around" w:vAnchor="text" w:hAnchor="margin" w:y="66"/>
                </w:pPr>
              </w:pPrChange>
            </w:pPr>
          </w:p>
        </w:tc>
        <w:tc>
          <w:tcPr>
            <w:tcW w:w="0" w:type="auto"/>
            <w:tcPrChange w:id="2242" w:author="Cristian Sbrolli" w:date="2021-01-04T00:28:00Z">
              <w:tcPr>
                <w:tcW w:w="845" w:type="dxa"/>
                <w:gridSpan w:val="2"/>
              </w:tcPr>
            </w:tcPrChange>
          </w:tcPr>
          <w:p w14:paraId="11EF1EA4" w14:textId="77777777" w:rsidR="00C86CCE" w:rsidRPr="00C86CCE" w:rsidRDefault="00C86CCE">
            <w:pPr>
              <w:jc w:val="center"/>
              <w:rPr>
                <w:ins w:id="2243" w:author="Cristian Sbrolli" w:date="2021-01-04T00:03:00Z"/>
                <w:sz w:val="28"/>
                <w:szCs w:val="28"/>
                <w:rPrChange w:id="2244" w:author="Cristian Sbrolli" w:date="2021-01-04T00:14:00Z">
                  <w:rPr>
                    <w:ins w:id="2245" w:author="Cristian Sbrolli" w:date="2021-01-04T00:03:00Z"/>
                  </w:rPr>
                </w:rPrChange>
              </w:rPr>
              <w:pPrChange w:id="2246" w:author="Etion Pinari" w:date="2021-01-04T00:14:00Z">
                <w:pPr>
                  <w:framePr w:hSpace="180" w:wrap="around" w:vAnchor="text" w:hAnchor="margin" w:y="66"/>
                </w:pPr>
              </w:pPrChange>
            </w:pPr>
          </w:p>
        </w:tc>
        <w:tc>
          <w:tcPr>
            <w:tcW w:w="0" w:type="auto"/>
            <w:tcPrChange w:id="2247" w:author="Cristian Sbrolli" w:date="2021-01-04T00:28:00Z">
              <w:tcPr>
                <w:tcW w:w="1248" w:type="dxa"/>
                <w:gridSpan w:val="3"/>
              </w:tcPr>
            </w:tcPrChange>
          </w:tcPr>
          <w:p w14:paraId="1D773B38" w14:textId="77777777" w:rsidR="00C86CCE" w:rsidRPr="00C86CCE" w:rsidRDefault="00C86CCE">
            <w:pPr>
              <w:jc w:val="center"/>
              <w:rPr>
                <w:ins w:id="2248" w:author="Cristian Sbrolli" w:date="2021-01-04T00:03:00Z"/>
                <w:sz w:val="28"/>
                <w:szCs w:val="28"/>
                <w:rPrChange w:id="2249" w:author="Cristian Sbrolli" w:date="2021-01-04T00:14:00Z">
                  <w:rPr>
                    <w:ins w:id="2250" w:author="Cristian Sbrolli" w:date="2021-01-04T00:03:00Z"/>
                  </w:rPr>
                </w:rPrChange>
              </w:rPr>
              <w:pPrChange w:id="2251" w:author="Etion Pinari" w:date="2021-01-04T00:14:00Z">
                <w:pPr>
                  <w:framePr w:hSpace="180" w:wrap="around" w:vAnchor="text" w:hAnchor="margin" w:y="66"/>
                </w:pPr>
              </w:pPrChange>
            </w:pPr>
          </w:p>
        </w:tc>
        <w:tc>
          <w:tcPr>
            <w:tcW w:w="0" w:type="auto"/>
            <w:tcPrChange w:id="2252" w:author="Cristian Sbrolli" w:date="2021-01-04T00:28:00Z">
              <w:tcPr>
                <w:tcW w:w="861" w:type="dxa"/>
                <w:gridSpan w:val="2"/>
              </w:tcPr>
            </w:tcPrChange>
          </w:tcPr>
          <w:p w14:paraId="57BEDF10" w14:textId="77777777" w:rsidR="00C86CCE" w:rsidRPr="00C86CCE" w:rsidRDefault="00C86CCE">
            <w:pPr>
              <w:jc w:val="center"/>
              <w:rPr>
                <w:ins w:id="2253" w:author="Cristian Sbrolli" w:date="2021-01-04T00:10:00Z"/>
                <w:sz w:val="28"/>
                <w:szCs w:val="28"/>
                <w:rPrChange w:id="2254" w:author="Cristian Sbrolli" w:date="2021-01-04T00:14:00Z">
                  <w:rPr>
                    <w:ins w:id="2255" w:author="Cristian Sbrolli" w:date="2021-01-04T00:10:00Z"/>
                  </w:rPr>
                </w:rPrChange>
              </w:rPr>
              <w:pPrChange w:id="2256" w:author="Etion Pinari" w:date="2021-01-04T00:14:00Z">
                <w:pPr>
                  <w:framePr w:hSpace="180" w:wrap="around" w:vAnchor="text" w:hAnchor="margin" w:y="66"/>
                </w:pPr>
              </w:pPrChange>
            </w:pPr>
          </w:p>
        </w:tc>
        <w:tc>
          <w:tcPr>
            <w:tcW w:w="0" w:type="auto"/>
            <w:tcPrChange w:id="2257" w:author="Cristian Sbrolli" w:date="2021-01-04T00:28:00Z">
              <w:tcPr>
                <w:tcW w:w="834" w:type="dxa"/>
                <w:gridSpan w:val="3"/>
              </w:tcPr>
            </w:tcPrChange>
          </w:tcPr>
          <w:p w14:paraId="02278B52" w14:textId="4031F633" w:rsidR="00C86CCE" w:rsidRPr="00C86CCE" w:rsidRDefault="00C86CCE">
            <w:pPr>
              <w:jc w:val="center"/>
              <w:rPr>
                <w:ins w:id="2258" w:author="Cristian Sbrolli" w:date="2021-01-04T00:03:00Z"/>
                <w:sz w:val="28"/>
                <w:szCs w:val="28"/>
                <w:rPrChange w:id="2259" w:author="Cristian Sbrolli" w:date="2021-01-04T00:14:00Z">
                  <w:rPr>
                    <w:ins w:id="2260" w:author="Cristian Sbrolli" w:date="2021-01-04T00:03:00Z"/>
                  </w:rPr>
                </w:rPrChange>
              </w:rPr>
              <w:pPrChange w:id="2261" w:author="Etion Pinari" w:date="2021-01-04T00:14:00Z">
                <w:pPr>
                  <w:framePr w:hSpace="180" w:wrap="around" w:vAnchor="text" w:hAnchor="margin" w:y="66"/>
                </w:pPr>
              </w:pPrChange>
            </w:pPr>
          </w:p>
        </w:tc>
        <w:tc>
          <w:tcPr>
            <w:tcW w:w="0" w:type="auto"/>
            <w:tcPrChange w:id="2262" w:author="Cristian Sbrolli" w:date="2021-01-04T00:28:00Z">
              <w:tcPr>
                <w:tcW w:w="845" w:type="dxa"/>
                <w:gridSpan w:val="2"/>
              </w:tcPr>
            </w:tcPrChange>
          </w:tcPr>
          <w:p w14:paraId="42187034" w14:textId="77777777" w:rsidR="00C86CCE" w:rsidRPr="00C86CCE" w:rsidRDefault="00C86CCE">
            <w:pPr>
              <w:jc w:val="center"/>
              <w:rPr>
                <w:ins w:id="2263" w:author="Cristian Sbrolli" w:date="2021-01-04T00:03:00Z"/>
                <w:sz w:val="28"/>
                <w:szCs w:val="28"/>
                <w:rPrChange w:id="2264" w:author="Cristian Sbrolli" w:date="2021-01-04T00:14:00Z">
                  <w:rPr>
                    <w:ins w:id="2265" w:author="Cristian Sbrolli" w:date="2021-01-04T00:03:00Z"/>
                  </w:rPr>
                </w:rPrChange>
              </w:rPr>
              <w:pPrChange w:id="2266" w:author="Etion Pinari" w:date="2021-01-04T00:14:00Z">
                <w:pPr>
                  <w:framePr w:hSpace="180" w:wrap="around" w:vAnchor="text" w:hAnchor="margin" w:y="66"/>
                </w:pPr>
              </w:pPrChange>
            </w:pPr>
          </w:p>
        </w:tc>
        <w:tc>
          <w:tcPr>
            <w:tcW w:w="0" w:type="auto"/>
            <w:tcPrChange w:id="2267" w:author="Cristian Sbrolli" w:date="2021-01-04T00:28:00Z">
              <w:tcPr>
                <w:tcW w:w="884" w:type="dxa"/>
                <w:gridSpan w:val="2"/>
              </w:tcPr>
            </w:tcPrChange>
          </w:tcPr>
          <w:p w14:paraId="3E954333" w14:textId="77777777" w:rsidR="00C86CCE" w:rsidRPr="00C86CCE" w:rsidRDefault="00C86CCE">
            <w:pPr>
              <w:jc w:val="center"/>
              <w:rPr>
                <w:ins w:id="2268" w:author="Cristian Sbrolli" w:date="2021-01-04T00:03:00Z"/>
                <w:sz w:val="28"/>
                <w:szCs w:val="28"/>
                <w:rPrChange w:id="2269" w:author="Cristian Sbrolli" w:date="2021-01-04T00:14:00Z">
                  <w:rPr>
                    <w:ins w:id="2270" w:author="Cristian Sbrolli" w:date="2021-01-04T00:03:00Z"/>
                  </w:rPr>
                </w:rPrChange>
              </w:rPr>
              <w:pPrChange w:id="2271" w:author="Etion Pinari" w:date="2021-01-04T00:14:00Z">
                <w:pPr>
                  <w:framePr w:hSpace="180" w:wrap="around" w:vAnchor="text" w:hAnchor="margin" w:y="66"/>
                </w:pPr>
              </w:pPrChange>
            </w:pPr>
          </w:p>
        </w:tc>
        <w:tc>
          <w:tcPr>
            <w:tcW w:w="0" w:type="auto"/>
            <w:tcPrChange w:id="2272" w:author="Cristian Sbrolli" w:date="2021-01-04T00:28:00Z">
              <w:tcPr>
                <w:tcW w:w="849" w:type="dxa"/>
              </w:tcPr>
            </w:tcPrChange>
          </w:tcPr>
          <w:p w14:paraId="7F3FD0DE" w14:textId="6BB464E9" w:rsidR="00C86CCE" w:rsidRPr="00C86CCE" w:rsidRDefault="00D53EA4">
            <w:pPr>
              <w:jc w:val="center"/>
              <w:rPr>
                <w:ins w:id="2273" w:author="Cristian Sbrolli" w:date="2021-01-04T00:03:00Z"/>
                <w:sz w:val="28"/>
                <w:szCs w:val="28"/>
                <w:rPrChange w:id="2274" w:author="Cristian Sbrolli" w:date="2021-01-04T00:14:00Z">
                  <w:rPr>
                    <w:ins w:id="2275" w:author="Cristian Sbrolli" w:date="2021-01-04T00:03:00Z"/>
                  </w:rPr>
                </w:rPrChange>
              </w:rPr>
              <w:pPrChange w:id="2276" w:author="Etion Pinari" w:date="2021-01-04T00:14:00Z">
                <w:pPr>
                  <w:framePr w:hSpace="180" w:wrap="around" w:vAnchor="text" w:hAnchor="margin" w:y="66"/>
                </w:pPr>
              </w:pPrChange>
            </w:pPr>
            <w:ins w:id="2277" w:author="Cristian Sbrolli" w:date="2021-01-04T00:22:00Z">
              <w:r w:rsidRPr="00024500">
                <w:rPr>
                  <w:b/>
                  <w:bCs/>
                  <w:sz w:val="28"/>
                  <w:szCs w:val="28"/>
                </w:rPr>
                <w:t>×</w:t>
              </w:r>
            </w:ins>
          </w:p>
        </w:tc>
        <w:tc>
          <w:tcPr>
            <w:tcW w:w="0" w:type="auto"/>
            <w:tcPrChange w:id="2278" w:author="Cristian Sbrolli" w:date="2021-01-04T00:28:00Z">
              <w:tcPr>
                <w:tcW w:w="841" w:type="dxa"/>
              </w:tcPr>
            </w:tcPrChange>
          </w:tcPr>
          <w:p w14:paraId="4E3CD094" w14:textId="77777777" w:rsidR="00C86CCE" w:rsidRPr="00C86CCE" w:rsidRDefault="00C86CCE">
            <w:pPr>
              <w:jc w:val="center"/>
              <w:rPr>
                <w:ins w:id="2279" w:author="Cristian Sbrolli" w:date="2021-01-04T00:03:00Z"/>
                <w:sz w:val="28"/>
                <w:szCs w:val="28"/>
                <w:rPrChange w:id="2280" w:author="Cristian Sbrolli" w:date="2021-01-04T00:14:00Z">
                  <w:rPr>
                    <w:ins w:id="2281" w:author="Cristian Sbrolli" w:date="2021-01-04T00:03:00Z"/>
                  </w:rPr>
                </w:rPrChange>
              </w:rPr>
              <w:pPrChange w:id="2282" w:author="Etion Pinari" w:date="2021-01-04T00:14:00Z">
                <w:pPr>
                  <w:framePr w:hSpace="180" w:wrap="around" w:vAnchor="text" w:hAnchor="margin" w:y="66"/>
                </w:pPr>
              </w:pPrChange>
            </w:pPr>
          </w:p>
        </w:tc>
      </w:tr>
      <w:tr w:rsidR="00E84E6D" w14:paraId="788301A4" w14:textId="77777777" w:rsidTr="00E84E6D">
        <w:tblPrEx>
          <w:tblPrExChange w:id="2283" w:author="Cristian Sbrolli" w:date="2021-01-04T00:28:00Z">
            <w:tblPrEx>
              <w:tblLayout w:type="fixed"/>
            </w:tblPrEx>
          </w:tblPrExChange>
        </w:tblPrEx>
        <w:trPr>
          <w:ins w:id="2284" w:author="Cristian Sbrolli" w:date="2021-01-04T00:03:00Z"/>
        </w:trPr>
        <w:tc>
          <w:tcPr>
            <w:tcW w:w="0" w:type="auto"/>
            <w:shd w:val="clear" w:color="auto" w:fill="F4B083" w:themeFill="accent2" w:themeFillTint="99"/>
            <w:tcPrChange w:id="2285" w:author="Cristian Sbrolli" w:date="2021-01-04T00:28:00Z">
              <w:tcPr>
                <w:tcW w:w="1463" w:type="dxa"/>
                <w:gridSpan w:val="2"/>
              </w:tcPr>
            </w:tcPrChange>
          </w:tcPr>
          <w:p w14:paraId="0B6E6424" w14:textId="7085CE20" w:rsidR="00C86CCE" w:rsidRPr="00C86CCE" w:rsidRDefault="00C86CCE">
            <w:pPr>
              <w:jc w:val="center"/>
              <w:rPr>
                <w:ins w:id="2286" w:author="Cristian Sbrolli" w:date="2021-01-04T00:03:00Z"/>
                <w:sz w:val="28"/>
                <w:szCs w:val="28"/>
                <w:rPrChange w:id="2287" w:author="Cristian Sbrolli" w:date="2021-01-04T00:14:00Z">
                  <w:rPr>
                    <w:ins w:id="2288" w:author="Cristian Sbrolli" w:date="2021-01-04T00:03:00Z"/>
                  </w:rPr>
                </w:rPrChange>
              </w:rPr>
              <w:pPrChange w:id="2289" w:author="Etion Pinari" w:date="2021-01-04T00:14:00Z">
                <w:pPr>
                  <w:framePr w:hSpace="180" w:wrap="around" w:vAnchor="text" w:hAnchor="margin" w:y="66"/>
                </w:pPr>
              </w:pPrChange>
            </w:pPr>
            <w:ins w:id="2290" w:author="Cristian Sbrolli" w:date="2021-01-04T00:07:00Z">
              <w:r w:rsidRPr="00C86CCE">
                <w:rPr>
                  <w:sz w:val="28"/>
                  <w:szCs w:val="28"/>
                  <w:rPrChange w:id="2291" w:author="Cristian Sbrolli" w:date="2021-01-04T00:14:00Z">
                    <w:rPr/>
                  </w:rPrChange>
                </w:rPr>
                <w:t>R20</w:t>
              </w:r>
            </w:ins>
          </w:p>
        </w:tc>
        <w:tc>
          <w:tcPr>
            <w:tcW w:w="0" w:type="auto"/>
            <w:tcPrChange w:id="2292" w:author="Cristian Sbrolli" w:date="2021-01-04T00:28:00Z">
              <w:tcPr>
                <w:tcW w:w="958" w:type="dxa"/>
                <w:gridSpan w:val="2"/>
              </w:tcPr>
            </w:tcPrChange>
          </w:tcPr>
          <w:p w14:paraId="2BE4AC15" w14:textId="12B6D74D" w:rsidR="00C86CCE" w:rsidRPr="00C86CCE" w:rsidRDefault="00C86CCE">
            <w:pPr>
              <w:jc w:val="center"/>
              <w:rPr>
                <w:ins w:id="2293" w:author="Cristian Sbrolli" w:date="2021-01-04T00:03:00Z"/>
                <w:sz w:val="28"/>
                <w:szCs w:val="28"/>
                <w:rPrChange w:id="2294" w:author="Cristian Sbrolli" w:date="2021-01-04T00:14:00Z">
                  <w:rPr>
                    <w:ins w:id="2295" w:author="Cristian Sbrolli" w:date="2021-01-04T00:03:00Z"/>
                  </w:rPr>
                </w:rPrChange>
              </w:rPr>
              <w:pPrChange w:id="2296" w:author="Etion Pinari" w:date="2021-01-04T00:14:00Z">
                <w:pPr>
                  <w:framePr w:hSpace="180" w:wrap="around" w:vAnchor="text" w:hAnchor="margin" w:y="66"/>
                </w:pPr>
              </w:pPrChange>
            </w:pPr>
          </w:p>
        </w:tc>
        <w:tc>
          <w:tcPr>
            <w:tcW w:w="0" w:type="auto"/>
            <w:tcPrChange w:id="2297" w:author="Cristian Sbrolli" w:date="2021-01-04T00:28:00Z">
              <w:tcPr>
                <w:tcW w:w="845" w:type="dxa"/>
                <w:gridSpan w:val="2"/>
              </w:tcPr>
            </w:tcPrChange>
          </w:tcPr>
          <w:p w14:paraId="7EAA770B" w14:textId="77777777" w:rsidR="00C86CCE" w:rsidRPr="00C86CCE" w:rsidRDefault="00C86CCE">
            <w:pPr>
              <w:jc w:val="center"/>
              <w:rPr>
                <w:ins w:id="2298" w:author="Cristian Sbrolli" w:date="2021-01-04T00:03:00Z"/>
                <w:sz w:val="28"/>
                <w:szCs w:val="28"/>
                <w:rPrChange w:id="2299" w:author="Cristian Sbrolli" w:date="2021-01-04T00:14:00Z">
                  <w:rPr>
                    <w:ins w:id="2300" w:author="Cristian Sbrolli" w:date="2021-01-04T00:03:00Z"/>
                  </w:rPr>
                </w:rPrChange>
              </w:rPr>
              <w:pPrChange w:id="2301" w:author="Etion Pinari" w:date="2021-01-04T00:14:00Z">
                <w:pPr>
                  <w:framePr w:hSpace="180" w:wrap="around" w:vAnchor="text" w:hAnchor="margin" w:y="66"/>
                </w:pPr>
              </w:pPrChange>
            </w:pPr>
          </w:p>
        </w:tc>
        <w:tc>
          <w:tcPr>
            <w:tcW w:w="0" w:type="auto"/>
            <w:tcPrChange w:id="2302" w:author="Cristian Sbrolli" w:date="2021-01-04T00:28:00Z">
              <w:tcPr>
                <w:tcW w:w="1248" w:type="dxa"/>
                <w:gridSpan w:val="3"/>
              </w:tcPr>
            </w:tcPrChange>
          </w:tcPr>
          <w:p w14:paraId="6CA5E3E5" w14:textId="77777777" w:rsidR="00C86CCE" w:rsidRPr="00C86CCE" w:rsidRDefault="00C86CCE">
            <w:pPr>
              <w:jc w:val="center"/>
              <w:rPr>
                <w:ins w:id="2303" w:author="Cristian Sbrolli" w:date="2021-01-04T00:03:00Z"/>
                <w:sz w:val="28"/>
                <w:szCs w:val="28"/>
                <w:rPrChange w:id="2304" w:author="Cristian Sbrolli" w:date="2021-01-04T00:14:00Z">
                  <w:rPr>
                    <w:ins w:id="2305" w:author="Cristian Sbrolli" w:date="2021-01-04T00:03:00Z"/>
                  </w:rPr>
                </w:rPrChange>
              </w:rPr>
              <w:pPrChange w:id="2306" w:author="Etion Pinari" w:date="2021-01-04T00:14:00Z">
                <w:pPr>
                  <w:framePr w:hSpace="180" w:wrap="around" w:vAnchor="text" w:hAnchor="margin" w:y="66"/>
                </w:pPr>
              </w:pPrChange>
            </w:pPr>
          </w:p>
        </w:tc>
        <w:tc>
          <w:tcPr>
            <w:tcW w:w="0" w:type="auto"/>
            <w:tcPrChange w:id="2307" w:author="Cristian Sbrolli" w:date="2021-01-04T00:28:00Z">
              <w:tcPr>
                <w:tcW w:w="861" w:type="dxa"/>
                <w:gridSpan w:val="2"/>
              </w:tcPr>
            </w:tcPrChange>
          </w:tcPr>
          <w:p w14:paraId="6569DCBE" w14:textId="77777777" w:rsidR="00C86CCE" w:rsidRPr="00C86CCE" w:rsidRDefault="00C86CCE">
            <w:pPr>
              <w:jc w:val="center"/>
              <w:rPr>
                <w:ins w:id="2308" w:author="Cristian Sbrolli" w:date="2021-01-04T00:10:00Z"/>
                <w:sz w:val="28"/>
                <w:szCs w:val="28"/>
                <w:rPrChange w:id="2309" w:author="Cristian Sbrolli" w:date="2021-01-04T00:14:00Z">
                  <w:rPr>
                    <w:ins w:id="2310" w:author="Cristian Sbrolli" w:date="2021-01-04T00:10:00Z"/>
                  </w:rPr>
                </w:rPrChange>
              </w:rPr>
              <w:pPrChange w:id="2311" w:author="Etion Pinari" w:date="2021-01-04T00:14:00Z">
                <w:pPr>
                  <w:framePr w:hSpace="180" w:wrap="around" w:vAnchor="text" w:hAnchor="margin" w:y="66"/>
                </w:pPr>
              </w:pPrChange>
            </w:pPr>
          </w:p>
        </w:tc>
        <w:tc>
          <w:tcPr>
            <w:tcW w:w="0" w:type="auto"/>
            <w:tcPrChange w:id="2312" w:author="Cristian Sbrolli" w:date="2021-01-04T00:28:00Z">
              <w:tcPr>
                <w:tcW w:w="834" w:type="dxa"/>
                <w:gridSpan w:val="3"/>
              </w:tcPr>
            </w:tcPrChange>
          </w:tcPr>
          <w:p w14:paraId="3324AE9F" w14:textId="50804F2A" w:rsidR="00C86CCE" w:rsidRPr="00C86CCE" w:rsidRDefault="00C86CCE">
            <w:pPr>
              <w:jc w:val="center"/>
              <w:rPr>
                <w:ins w:id="2313" w:author="Cristian Sbrolli" w:date="2021-01-04T00:03:00Z"/>
                <w:sz w:val="28"/>
                <w:szCs w:val="28"/>
                <w:rPrChange w:id="2314" w:author="Cristian Sbrolli" w:date="2021-01-04T00:14:00Z">
                  <w:rPr>
                    <w:ins w:id="2315" w:author="Cristian Sbrolli" w:date="2021-01-04T00:03:00Z"/>
                  </w:rPr>
                </w:rPrChange>
              </w:rPr>
              <w:pPrChange w:id="2316" w:author="Etion Pinari" w:date="2021-01-04T00:14:00Z">
                <w:pPr>
                  <w:framePr w:hSpace="180" w:wrap="around" w:vAnchor="text" w:hAnchor="margin" w:y="66"/>
                </w:pPr>
              </w:pPrChange>
            </w:pPr>
          </w:p>
        </w:tc>
        <w:tc>
          <w:tcPr>
            <w:tcW w:w="0" w:type="auto"/>
            <w:tcPrChange w:id="2317" w:author="Cristian Sbrolli" w:date="2021-01-04T00:28:00Z">
              <w:tcPr>
                <w:tcW w:w="845" w:type="dxa"/>
                <w:gridSpan w:val="2"/>
              </w:tcPr>
            </w:tcPrChange>
          </w:tcPr>
          <w:p w14:paraId="214BC8EE" w14:textId="77777777" w:rsidR="00C86CCE" w:rsidRPr="00C86CCE" w:rsidRDefault="00C86CCE">
            <w:pPr>
              <w:jc w:val="center"/>
              <w:rPr>
                <w:ins w:id="2318" w:author="Cristian Sbrolli" w:date="2021-01-04T00:03:00Z"/>
                <w:sz w:val="28"/>
                <w:szCs w:val="28"/>
                <w:rPrChange w:id="2319" w:author="Cristian Sbrolli" w:date="2021-01-04T00:14:00Z">
                  <w:rPr>
                    <w:ins w:id="2320" w:author="Cristian Sbrolli" w:date="2021-01-04T00:03:00Z"/>
                  </w:rPr>
                </w:rPrChange>
              </w:rPr>
              <w:pPrChange w:id="2321" w:author="Etion Pinari" w:date="2021-01-04T00:14:00Z">
                <w:pPr>
                  <w:framePr w:hSpace="180" w:wrap="around" w:vAnchor="text" w:hAnchor="margin" w:y="66"/>
                </w:pPr>
              </w:pPrChange>
            </w:pPr>
          </w:p>
        </w:tc>
        <w:tc>
          <w:tcPr>
            <w:tcW w:w="0" w:type="auto"/>
            <w:tcPrChange w:id="2322" w:author="Cristian Sbrolli" w:date="2021-01-04T00:28:00Z">
              <w:tcPr>
                <w:tcW w:w="884" w:type="dxa"/>
                <w:gridSpan w:val="2"/>
              </w:tcPr>
            </w:tcPrChange>
          </w:tcPr>
          <w:p w14:paraId="73680AA8" w14:textId="77777777" w:rsidR="00C86CCE" w:rsidRPr="00C86CCE" w:rsidRDefault="00C86CCE">
            <w:pPr>
              <w:jc w:val="center"/>
              <w:rPr>
                <w:ins w:id="2323" w:author="Cristian Sbrolli" w:date="2021-01-04T00:03:00Z"/>
                <w:sz w:val="28"/>
                <w:szCs w:val="28"/>
                <w:rPrChange w:id="2324" w:author="Cristian Sbrolli" w:date="2021-01-04T00:14:00Z">
                  <w:rPr>
                    <w:ins w:id="2325" w:author="Cristian Sbrolli" w:date="2021-01-04T00:03:00Z"/>
                  </w:rPr>
                </w:rPrChange>
              </w:rPr>
              <w:pPrChange w:id="2326" w:author="Etion Pinari" w:date="2021-01-04T00:14:00Z">
                <w:pPr>
                  <w:framePr w:hSpace="180" w:wrap="around" w:vAnchor="text" w:hAnchor="margin" w:y="66"/>
                </w:pPr>
              </w:pPrChange>
            </w:pPr>
          </w:p>
        </w:tc>
        <w:tc>
          <w:tcPr>
            <w:tcW w:w="0" w:type="auto"/>
            <w:tcPrChange w:id="2327" w:author="Cristian Sbrolli" w:date="2021-01-04T00:28:00Z">
              <w:tcPr>
                <w:tcW w:w="849" w:type="dxa"/>
              </w:tcPr>
            </w:tcPrChange>
          </w:tcPr>
          <w:p w14:paraId="796DB1B5" w14:textId="02903DBA" w:rsidR="00C86CCE" w:rsidRPr="00C86CCE" w:rsidRDefault="00D53EA4">
            <w:pPr>
              <w:jc w:val="center"/>
              <w:rPr>
                <w:ins w:id="2328" w:author="Cristian Sbrolli" w:date="2021-01-04T00:03:00Z"/>
                <w:sz w:val="28"/>
                <w:szCs w:val="28"/>
                <w:rPrChange w:id="2329" w:author="Cristian Sbrolli" w:date="2021-01-04T00:14:00Z">
                  <w:rPr>
                    <w:ins w:id="2330" w:author="Cristian Sbrolli" w:date="2021-01-04T00:03:00Z"/>
                  </w:rPr>
                </w:rPrChange>
              </w:rPr>
              <w:pPrChange w:id="2331" w:author="Etion Pinari" w:date="2021-01-04T00:14:00Z">
                <w:pPr>
                  <w:framePr w:hSpace="180" w:wrap="around" w:vAnchor="text" w:hAnchor="margin" w:y="66"/>
                </w:pPr>
              </w:pPrChange>
            </w:pPr>
            <w:ins w:id="2332" w:author="Cristian Sbrolli" w:date="2021-01-04T00:22:00Z">
              <w:r w:rsidRPr="00024500">
                <w:rPr>
                  <w:b/>
                  <w:bCs/>
                  <w:sz w:val="28"/>
                  <w:szCs w:val="28"/>
                </w:rPr>
                <w:t>×</w:t>
              </w:r>
            </w:ins>
          </w:p>
        </w:tc>
        <w:tc>
          <w:tcPr>
            <w:tcW w:w="0" w:type="auto"/>
            <w:tcPrChange w:id="2333" w:author="Cristian Sbrolli" w:date="2021-01-04T00:28:00Z">
              <w:tcPr>
                <w:tcW w:w="841" w:type="dxa"/>
              </w:tcPr>
            </w:tcPrChange>
          </w:tcPr>
          <w:p w14:paraId="00477581" w14:textId="77777777" w:rsidR="00C86CCE" w:rsidRPr="00C86CCE" w:rsidRDefault="00C86CCE">
            <w:pPr>
              <w:jc w:val="center"/>
              <w:rPr>
                <w:ins w:id="2334" w:author="Cristian Sbrolli" w:date="2021-01-04T00:03:00Z"/>
                <w:sz w:val="28"/>
                <w:szCs w:val="28"/>
                <w:rPrChange w:id="2335" w:author="Cristian Sbrolli" w:date="2021-01-04T00:14:00Z">
                  <w:rPr>
                    <w:ins w:id="2336" w:author="Cristian Sbrolli" w:date="2021-01-04T00:03:00Z"/>
                  </w:rPr>
                </w:rPrChange>
              </w:rPr>
              <w:pPrChange w:id="2337" w:author="Etion Pinari" w:date="2021-01-04T00:14:00Z">
                <w:pPr>
                  <w:framePr w:hSpace="180" w:wrap="around" w:vAnchor="text" w:hAnchor="margin" w:y="66"/>
                </w:pPr>
              </w:pPrChange>
            </w:pPr>
          </w:p>
        </w:tc>
      </w:tr>
      <w:tr w:rsidR="00E84E6D" w14:paraId="09317F26" w14:textId="77777777" w:rsidTr="00E84E6D">
        <w:tblPrEx>
          <w:tblPrExChange w:id="2338" w:author="Cristian Sbrolli" w:date="2021-01-04T00:28:00Z">
            <w:tblPrEx>
              <w:tblLayout w:type="fixed"/>
            </w:tblPrEx>
          </w:tblPrExChange>
        </w:tblPrEx>
        <w:trPr>
          <w:ins w:id="2339" w:author="Cristian Sbrolli" w:date="2021-01-04T00:03:00Z"/>
        </w:trPr>
        <w:tc>
          <w:tcPr>
            <w:tcW w:w="0" w:type="auto"/>
            <w:shd w:val="clear" w:color="auto" w:fill="F4B083" w:themeFill="accent2" w:themeFillTint="99"/>
            <w:tcPrChange w:id="2340" w:author="Cristian Sbrolli" w:date="2021-01-04T00:28:00Z">
              <w:tcPr>
                <w:tcW w:w="1463" w:type="dxa"/>
                <w:gridSpan w:val="2"/>
              </w:tcPr>
            </w:tcPrChange>
          </w:tcPr>
          <w:p w14:paraId="367A6D1C" w14:textId="1C5F107C" w:rsidR="00C86CCE" w:rsidRPr="00C86CCE" w:rsidRDefault="00C86CCE">
            <w:pPr>
              <w:jc w:val="center"/>
              <w:rPr>
                <w:ins w:id="2341" w:author="Cristian Sbrolli" w:date="2021-01-04T00:03:00Z"/>
                <w:sz w:val="28"/>
                <w:szCs w:val="28"/>
                <w:rPrChange w:id="2342" w:author="Cristian Sbrolli" w:date="2021-01-04T00:14:00Z">
                  <w:rPr>
                    <w:ins w:id="2343" w:author="Cristian Sbrolli" w:date="2021-01-04T00:03:00Z"/>
                  </w:rPr>
                </w:rPrChange>
              </w:rPr>
              <w:pPrChange w:id="2344" w:author="Etion Pinari" w:date="2021-01-04T00:14:00Z">
                <w:pPr>
                  <w:framePr w:hSpace="180" w:wrap="around" w:vAnchor="text" w:hAnchor="margin" w:y="66"/>
                </w:pPr>
              </w:pPrChange>
            </w:pPr>
            <w:ins w:id="2345" w:author="Cristian Sbrolli" w:date="2021-01-04T00:07:00Z">
              <w:r w:rsidRPr="00C86CCE">
                <w:rPr>
                  <w:sz w:val="28"/>
                  <w:szCs w:val="28"/>
                  <w:rPrChange w:id="2346" w:author="Cristian Sbrolli" w:date="2021-01-04T00:14:00Z">
                    <w:rPr/>
                  </w:rPrChange>
                </w:rPr>
                <w:t>R21</w:t>
              </w:r>
            </w:ins>
          </w:p>
        </w:tc>
        <w:tc>
          <w:tcPr>
            <w:tcW w:w="0" w:type="auto"/>
            <w:tcPrChange w:id="2347" w:author="Cristian Sbrolli" w:date="2021-01-04T00:28:00Z">
              <w:tcPr>
                <w:tcW w:w="958" w:type="dxa"/>
                <w:gridSpan w:val="2"/>
              </w:tcPr>
            </w:tcPrChange>
          </w:tcPr>
          <w:p w14:paraId="54E2F3C7" w14:textId="25047147" w:rsidR="00C86CCE" w:rsidRPr="00C86CCE" w:rsidRDefault="00C86CCE">
            <w:pPr>
              <w:jc w:val="center"/>
              <w:rPr>
                <w:ins w:id="2348" w:author="Cristian Sbrolli" w:date="2021-01-04T00:03:00Z"/>
                <w:sz w:val="28"/>
                <w:szCs w:val="28"/>
                <w:rPrChange w:id="2349" w:author="Cristian Sbrolli" w:date="2021-01-04T00:14:00Z">
                  <w:rPr>
                    <w:ins w:id="2350" w:author="Cristian Sbrolli" w:date="2021-01-04T00:03:00Z"/>
                  </w:rPr>
                </w:rPrChange>
              </w:rPr>
              <w:pPrChange w:id="2351" w:author="Etion Pinari" w:date="2021-01-04T00:14:00Z">
                <w:pPr>
                  <w:framePr w:hSpace="180" w:wrap="around" w:vAnchor="text" w:hAnchor="margin" w:y="66"/>
                </w:pPr>
              </w:pPrChange>
            </w:pPr>
          </w:p>
        </w:tc>
        <w:tc>
          <w:tcPr>
            <w:tcW w:w="0" w:type="auto"/>
            <w:tcPrChange w:id="2352" w:author="Cristian Sbrolli" w:date="2021-01-04T00:28:00Z">
              <w:tcPr>
                <w:tcW w:w="845" w:type="dxa"/>
                <w:gridSpan w:val="2"/>
              </w:tcPr>
            </w:tcPrChange>
          </w:tcPr>
          <w:p w14:paraId="21AEF53B" w14:textId="77777777" w:rsidR="00C86CCE" w:rsidRPr="00C86CCE" w:rsidRDefault="00C86CCE">
            <w:pPr>
              <w:jc w:val="center"/>
              <w:rPr>
                <w:ins w:id="2353" w:author="Cristian Sbrolli" w:date="2021-01-04T00:03:00Z"/>
                <w:sz w:val="28"/>
                <w:szCs w:val="28"/>
                <w:rPrChange w:id="2354" w:author="Cristian Sbrolli" w:date="2021-01-04T00:14:00Z">
                  <w:rPr>
                    <w:ins w:id="2355" w:author="Cristian Sbrolli" w:date="2021-01-04T00:03:00Z"/>
                  </w:rPr>
                </w:rPrChange>
              </w:rPr>
              <w:pPrChange w:id="2356" w:author="Etion Pinari" w:date="2021-01-04T00:14:00Z">
                <w:pPr>
                  <w:framePr w:hSpace="180" w:wrap="around" w:vAnchor="text" w:hAnchor="margin" w:y="66"/>
                </w:pPr>
              </w:pPrChange>
            </w:pPr>
          </w:p>
        </w:tc>
        <w:tc>
          <w:tcPr>
            <w:tcW w:w="0" w:type="auto"/>
            <w:tcPrChange w:id="2357" w:author="Cristian Sbrolli" w:date="2021-01-04T00:28:00Z">
              <w:tcPr>
                <w:tcW w:w="1248" w:type="dxa"/>
                <w:gridSpan w:val="3"/>
              </w:tcPr>
            </w:tcPrChange>
          </w:tcPr>
          <w:p w14:paraId="5002AD67" w14:textId="77777777" w:rsidR="00C86CCE" w:rsidRPr="00C86CCE" w:rsidRDefault="00C86CCE">
            <w:pPr>
              <w:jc w:val="center"/>
              <w:rPr>
                <w:ins w:id="2358" w:author="Cristian Sbrolli" w:date="2021-01-04T00:03:00Z"/>
                <w:sz w:val="28"/>
                <w:szCs w:val="28"/>
                <w:rPrChange w:id="2359" w:author="Cristian Sbrolli" w:date="2021-01-04T00:14:00Z">
                  <w:rPr>
                    <w:ins w:id="2360" w:author="Cristian Sbrolli" w:date="2021-01-04T00:03:00Z"/>
                  </w:rPr>
                </w:rPrChange>
              </w:rPr>
              <w:pPrChange w:id="2361" w:author="Etion Pinari" w:date="2021-01-04T00:14:00Z">
                <w:pPr>
                  <w:framePr w:hSpace="180" w:wrap="around" w:vAnchor="text" w:hAnchor="margin" w:y="66"/>
                </w:pPr>
              </w:pPrChange>
            </w:pPr>
          </w:p>
        </w:tc>
        <w:tc>
          <w:tcPr>
            <w:tcW w:w="0" w:type="auto"/>
            <w:tcPrChange w:id="2362" w:author="Cristian Sbrolli" w:date="2021-01-04T00:28:00Z">
              <w:tcPr>
                <w:tcW w:w="861" w:type="dxa"/>
                <w:gridSpan w:val="2"/>
              </w:tcPr>
            </w:tcPrChange>
          </w:tcPr>
          <w:p w14:paraId="072E52BA" w14:textId="77777777" w:rsidR="00C86CCE" w:rsidRPr="00C86CCE" w:rsidRDefault="00C86CCE">
            <w:pPr>
              <w:jc w:val="center"/>
              <w:rPr>
                <w:ins w:id="2363" w:author="Cristian Sbrolli" w:date="2021-01-04T00:10:00Z"/>
                <w:sz w:val="28"/>
                <w:szCs w:val="28"/>
                <w:rPrChange w:id="2364" w:author="Cristian Sbrolli" w:date="2021-01-04T00:14:00Z">
                  <w:rPr>
                    <w:ins w:id="2365" w:author="Cristian Sbrolli" w:date="2021-01-04T00:10:00Z"/>
                  </w:rPr>
                </w:rPrChange>
              </w:rPr>
              <w:pPrChange w:id="2366" w:author="Etion Pinari" w:date="2021-01-04T00:14:00Z">
                <w:pPr>
                  <w:framePr w:hSpace="180" w:wrap="around" w:vAnchor="text" w:hAnchor="margin" w:y="66"/>
                </w:pPr>
              </w:pPrChange>
            </w:pPr>
          </w:p>
        </w:tc>
        <w:tc>
          <w:tcPr>
            <w:tcW w:w="0" w:type="auto"/>
            <w:tcPrChange w:id="2367" w:author="Cristian Sbrolli" w:date="2021-01-04T00:28:00Z">
              <w:tcPr>
                <w:tcW w:w="834" w:type="dxa"/>
                <w:gridSpan w:val="3"/>
              </w:tcPr>
            </w:tcPrChange>
          </w:tcPr>
          <w:p w14:paraId="11C32183" w14:textId="294640BD" w:rsidR="00C86CCE" w:rsidRPr="00C86CCE" w:rsidRDefault="00C86CCE">
            <w:pPr>
              <w:jc w:val="center"/>
              <w:rPr>
                <w:ins w:id="2368" w:author="Cristian Sbrolli" w:date="2021-01-04T00:03:00Z"/>
                <w:sz w:val="28"/>
                <w:szCs w:val="28"/>
                <w:rPrChange w:id="2369" w:author="Cristian Sbrolli" w:date="2021-01-04T00:14:00Z">
                  <w:rPr>
                    <w:ins w:id="2370" w:author="Cristian Sbrolli" w:date="2021-01-04T00:03:00Z"/>
                  </w:rPr>
                </w:rPrChange>
              </w:rPr>
              <w:pPrChange w:id="2371" w:author="Etion Pinari" w:date="2021-01-04T00:14:00Z">
                <w:pPr>
                  <w:framePr w:hSpace="180" w:wrap="around" w:vAnchor="text" w:hAnchor="margin" w:y="66"/>
                </w:pPr>
              </w:pPrChange>
            </w:pPr>
          </w:p>
        </w:tc>
        <w:tc>
          <w:tcPr>
            <w:tcW w:w="0" w:type="auto"/>
            <w:tcPrChange w:id="2372" w:author="Cristian Sbrolli" w:date="2021-01-04T00:28:00Z">
              <w:tcPr>
                <w:tcW w:w="845" w:type="dxa"/>
                <w:gridSpan w:val="2"/>
              </w:tcPr>
            </w:tcPrChange>
          </w:tcPr>
          <w:p w14:paraId="05E950F2" w14:textId="77777777" w:rsidR="00C86CCE" w:rsidRPr="00C86CCE" w:rsidRDefault="00C86CCE">
            <w:pPr>
              <w:jc w:val="center"/>
              <w:rPr>
                <w:ins w:id="2373" w:author="Cristian Sbrolli" w:date="2021-01-04T00:03:00Z"/>
                <w:sz w:val="28"/>
                <w:szCs w:val="28"/>
                <w:rPrChange w:id="2374" w:author="Cristian Sbrolli" w:date="2021-01-04T00:14:00Z">
                  <w:rPr>
                    <w:ins w:id="2375" w:author="Cristian Sbrolli" w:date="2021-01-04T00:03:00Z"/>
                  </w:rPr>
                </w:rPrChange>
              </w:rPr>
              <w:pPrChange w:id="2376" w:author="Etion Pinari" w:date="2021-01-04T00:14:00Z">
                <w:pPr>
                  <w:framePr w:hSpace="180" w:wrap="around" w:vAnchor="text" w:hAnchor="margin" w:y="66"/>
                </w:pPr>
              </w:pPrChange>
            </w:pPr>
          </w:p>
        </w:tc>
        <w:tc>
          <w:tcPr>
            <w:tcW w:w="0" w:type="auto"/>
            <w:tcPrChange w:id="2377" w:author="Cristian Sbrolli" w:date="2021-01-04T00:28:00Z">
              <w:tcPr>
                <w:tcW w:w="884" w:type="dxa"/>
                <w:gridSpan w:val="2"/>
              </w:tcPr>
            </w:tcPrChange>
          </w:tcPr>
          <w:p w14:paraId="62D309C9" w14:textId="77777777" w:rsidR="00C86CCE" w:rsidRPr="00C86CCE" w:rsidRDefault="00C86CCE">
            <w:pPr>
              <w:jc w:val="center"/>
              <w:rPr>
                <w:ins w:id="2378" w:author="Cristian Sbrolli" w:date="2021-01-04T00:03:00Z"/>
                <w:sz w:val="28"/>
                <w:szCs w:val="28"/>
                <w:rPrChange w:id="2379" w:author="Cristian Sbrolli" w:date="2021-01-04T00:14:00Z">
                  <w:rPr>
                    <w:ins w:id="2380" w:author="Cristian Sbrolli" w:date="2021-01-04T00:03:00Z"/>
                  </w:rPr>
                </w:rPrChange>
              </w:rPr>
              <w:pPrChange w:id="2381" w:author="Etion Pinari" w:date="2021-01-04T00:14:00Z">
                <w:pPr>
                  <w:framePr w:hSpace="180" w:wrap="around" w:vAnchor="text" w:hAnchor="margin" w:y="66"/>
                </w:pPr>
              </w:pPrChange>
            </w:pPr>
          </w:p>
        </w:tc>
        <w:tc>
          <w:tcPr>
            <w:tcW w:w="0" w:type="auto"/>
            <w:tcPrChange w:id="2382" w:author="Cristian Sbrolli" w:date="2021-01-04T00:28:00Z">
              <w:tcPr>
                <w:tcW w:w="849" w:type="dxa"/>
              </w:tcPr>
            </w:tcPrChange>
          </w:tcPr>
          <w:p w14:paraId="552B54DC" w14:textId="729CBE71" w:rsidR="00C86CCE" w:rsidRPr="00C86CCE" w:rsidRDefault="00D53EA4">
            <w:pPr>
              <w:jc w:val="center"/>
              <w:rPr>
                <w:ins w:id="2383" w:author="Cristian Sbrolli" w:date="2021-01-04T00:03:00Z"/>
                <w:sz w:val="28"/>
                <w:szCs w:val="28"/>
                <w:rPrChange w:id="2384" w:author="Cristian Sbrolli" w:date="2021-01-04T00:14:00Z">
                  <w:rPr>
                    <w:ins w:id="2385" w:author="Cristian Sbrolli" w:date="2021-01-04T00:03:00Z"/>
                  </w:rPr>
                </w:rPrChange>
              </w:rPr>
              <w:pPrChange w:id="2386" w:author="Etion Pinari" w:date="2021-01-04T00:14:00Z">
                <w:pPr>
                  <w:framePr w:hSpace="180" w:wrap="around" w:vAnchor="text" w:hAnchor="margin" w:y="66"/>
                </w:pPr>
              </w:pPrChange>
            </w:pPr>
            <w:ins w:id="2387" w:author="Cristian Sbrolli" w:date="2021-01-04T00:22:00Z">
              <w:r w:rsidRPr="00024500">
                <w:rPr>
                  <w:b/>
                  <w:bCs/>
                  <w:sz w:val="28"/>
                  <w:szCs w:val="28"/>
                </w:rPr>
                <w:t>×</w:t>
              </w:r>
            </w:ins>
          </w:p>
        </w:tc>
        <w:tc>
          <w:tcPr>
            <w:tcW w:w="0" w:type="auto"/>
            <w:tcPrChange w:id="2388" w:author="Cristian Sbrolli" w:date="2021-01-04T00:28:00Z">
              <w:tcPr>
                <w:tcW w:w="841" w:type="dxa"/>
              </w:tcPr>
            </w:tcPrChange>
          </w:tcPr>
          <w:p w14:paraId="7A636AE3" w14:textId="77777777" w:rsidR="00C86CCE" w:rsidRPr="00C86CCE" w:rsidRDefault="00C86CCE">
            <w:pPr>
              <w:jc w:val="center"/>
              <w:rPr>
                <w:ins w:id="2389" w:author="Cristian Sbrolli" w:date="2021-01-04T00:03:00Z"/>
                <w:sz w:val="28"/>
                <w:szCs w:val="28"/>
                <w:rPrChange w:id="2390" w:author="Cristian Sbrolli" w:date="2021-01-04T00:14:00Z">
                  <w:rPr>
                    <w:ins w:id="2391" w:author="Cristian Sbrolli" w:date="2021-01-04T00:03:00Z"/>
                  </w:rPr>
                </w:rPrChange>
              </w:rPr>
              <w:pPrChange w:id="2392" w:author="Etion Pinari" w:date="2021-01-04T00:14:00Z">
                <w:pPr>
                  <w:framePr w:hSpace="180" w:wrap="around" w:vAnchor="text" w:hAnchor="margin" w:y="66"/>
                </w:pPr>
              </w:pPrChange>
            </w:pPr>
          </w:p>
        </w:tc>
      </w:tr>
      <w:tr w:rsidR="00E84E6D" w14:paraId="2E8421A7" w14:textId="77777777" w:rsidTr="00E84E6D">
        <w:tblPrEx>
          <w:tblPrExChange w:id="2393" w:author="Cristian Sbrolli" w:date="2021-01-04T00:28:00Z">
            <w:tblPrEx>
              <w:tblLayout w:type="fixed"/>
            </w:tblPrEx>
          </w:tblPrExChange>
        </w:tblPrEx>
        <w:trPr>
          <w:ins w:id="2394" w:author="Cristian Sbrolli" w:date="2021-01-04T00:03:00Z"/>
        </w:trPr>
        <w:tc>
          <w:tcPr>
            <w:tcW w:w="0" w:type="auto"/>
            <w:shd w:val="clear" w:color="auto" w:fill="F4B083" w:themeFill="accent2" w:themeFillTint="99"/>
            <w:tcPrChange w:id="2395" w:author="Cristian Sbrolli" w:date="2021-01-04T00:28:00Z">
              <w:tcPr>
                <w:tcW w:w="1463" w:type="dxa"/>
                <w:gridSpan w:val="2"/>
              </w:tcPr>
            </w:tcPrChange>
          </w:tcPr>
          <w:p w14:paraId="74E40725" w14:textId="3B443075" w:rsidR="00C86CCE" w:rsidRPr="00C86CCE" w:rsidRDefault="00C86CCE">
            <w:pPr>
              <w:jc w:val="center"/>
              <w:rPr>
                <w:ins w:id="2396" w:author="Cristian Sbrolli" w:date="2021-01-04T00:03:00Z"/>
                <w:sz w:val="28"/>
                <w:szCs w:val="28"/>
                <w:rPrChange w:id="2397" w:author="Cristian Sbrolli" w:date="2021-01-04T00:14:00Z">
                  <w:rPr>
                    <w:ins w:id="2398" w:author="Cristian Sbrolli" w:date="2021-01-04T00:03:00Z"/>
                  </w:rPr>
                </w:rPrChange>
              </w:rPr>
              <w:pPrChange w:id="2399" w:author="Etion Pinari" w:date="2021-01-04T00:14:00Z">
                <w:pPr>
                  <w:framePr w:hSpace="180" w:wrap="around" w:vAnchor="text" w:hAnchor="margin" w:y="66"/>
                </w:pPr>
              </w:pPrChange>
            </w:pPr>
            <w:ins w:id="2400" w:author="Cristian Sbrolli" w:date="2021-01-04T00:07:00Z">
              <w:r w:rsidRPr="00C86CCE">
                <w:rPr>
                  <w:sz w:val="28"/>
                  <w:szCs w:val="28"/>
                  <w:rPrChange w:id="2401" w:author="Cristian Sbrolli" w:date="2021-01-04T00:14:00Z">
                    <w:rPr/>
                  </w:rPrChange>
                </w:rPr>
                <w:t>R22</w:t>
              </w:r>
            </w:ins>
          </w:p>
        </w:tc>
        <w:tc>
          <w:tcPr>
            <w:tcW w:w="0" w:type="auto"/>
            <w:tcPrChange w:id="2402" w:author="Cristian Sbrolli" w:date="2021-01-04T00:28:00Z">
              <w:tcPr>
                <w:tcW w:w="958" w:type="dxa"/>
                <w:gridSpan w:val="2"/>
              </w:tcPr>
            </w:tcPrChange>
          </w:tcPr>
          <w:p w14:paraId="4AE79997" w14:textId="11B8AD7B" w:rsidR="00C86CCE" w:rsidRPr="00C86CCE" w:rsidRDefault="00C86CCE">
            <w:pPr>
              <w:jc w:val="center"/>
              <w:rPr>
                <w:ins w:id="2403" w:author="Cristian Sbrolli" w:date="2021-01-04T00:03:00Z"/>
                <w:sz w:val="28"/>
                <w:szCs w:val="28"/>
                <w:rPrChange w:id="2404" w:author="Cristian Sbrolli" w:date="2021-01-04T00:14:00Z">
                  <w:rPr>
                    <w:ins w:id="2405" w:author="Cristian Sbrolli" w:date="2021-01-04T00:03:00Z"/>
                  </w:rPr>
                </w:rPrChange>
              </w:rPr>
              <w:pPrChange w:id="2406" w:author="Etion Pinari" w:date="2021-01-04T00:14:00Z">
                <w:pPr>
                  <w:framePr w:hSpace="180" w:wrap="around" w:vAnchor="text" w:hAnchor="margin" w:y="66"/>
                </w:pPr>
              </w:pPrChange>
            </w:pPr>
          </w:p>
        </w:tc>
        <w:tc>
          <w:tcPr>
            <w:tcW w:w="0" w:type="auto"/>
            <w:tcPrChange w:id="2407" w:author="Cristian Sbrolli" w:date="2021-01-04T00:28:00Z">
              <w:tcPr>
                <w:tcW w:w="845" w:type="dxa"/>
                <w:gridSpan w:val="2"/>
              </w:tcPr>
            </w:tcPrChange>
          </w:tcPr>
          <w:p w14:paraId="31FC05F4" w14:textId="77777777" w:rsidR="00C86CCE" w:rsidRPr="00C86CCE" w:rsidRDefault="00C86CCE">
            <w:pPr>
              <w:jc w:val="center"/>
              <w:rPr>
                <w:ins w:id="2408" w:author="Cristian Sbrolli" w:date="2021-01-04T00:03:00Z"/>
                <w:sz w:val="28"/>
                <w:szCs w:val="28"/>
                <w:rPrChange w:id="2409" w:author="Cristian Sbrolli" w:date="2021-01-04T00:14:00Z">
                  <w:rPr>
                    <w:ins w:id="2410" w:author="Cristian Sbrolli" w:date="2021-01-04T00:03:00Z"/>
                  </w:rPr>
                </w:rPrChange>
              </w:rPr>
              <w:pPrChange w:id="2411" w:author="Etion Pinari" w:date="2021-01-04T00:14:00Z">
                <w:pPr>
                  <w:framePr w:hSpace="180" w:wrap="around" w:vAnchor="text" w:hAnchor="margin" w:y="66"/>
                </w:pPr>
              </w:pPrChange>
            </w:pPr>
          </w:p>
        </w:tc>
        <w:tc>
          <w:tcPr>
            <w:tcW w:w="0" w:type="auto"/>
            <w:tcPrChange w:id="2412" w:author="Cristian Sbrolli" w:date="2021-01-04T00:28:00Z">
              <w:tcPr>
                <w:tcW w:w="1248" w:type="dxa"/>
                <w:gridSpan w:val="3"/>
              </w:tcPr>
            </w:tcPrChange>
          </w:tcPr>
          <w:p w14:paraId="2C7D4226" w14:textId="77777777" w:rsidR="00C86CCE" w:rsidRPr="00C86CCE" w:rsidRDefault="00C86CCE">
            <w:pPr>
              <w:jc w:val="center"/>
              <w:rPr>
                <w:ins w:id="2413" w:author="Cristian Sbrolli" w:date="2021-01-04T00:03:00Z"/>
                <w:sz w:val="28"/>
                <w:szCs w:val="28"/>
                <w:rPrChange w:id="2414" w:author="Cristian Sbrolli" w:date="2021-01-04T00:14:00Z">
                  <w:rPr>
                    <w:ins w:id="2415" w:author="Cristian Sbrolli" w:date="2021-01-04T00:03:00Z"/>
                  </w:rPr>
                </w:rPrChange>
              </w:rPr>
              <w:pPrChange w:id="2416" w:author="Etion Pinari" w:date="2021-01-04T00:14:00Z">
                <w:pPr>
                  <w:framePr w:hSpace="180" w:wrap="around" w:vAnchor="text" w:hAnchor="margin" w:y="66"/>
                </w:pPr>
              </w:pPrChange>
            </w:pPr>
          </w:p>
        </w:tc>
        <w:tc>
          <w:tcPr>
            <w:tcW w:w="0" w:type="auto"/>
            <w:tcPrChange w:id="2417" w:author="Cristian Sbrolli" w:date="2021-01-04T00:28:00Z">
              <w:tcPr>
                <w:tcW w:w="861" w:type="dxa"/>
                <w:gridSpan w:val="2"/>
              </w:tcPr>
            </w:tcPrChange>
          </w:tcPr>
          <w:p w14:paraId="0443F2FD" w14:textId="77777777" w:rsidR="00C86CCE" w:rsidRPr="00C86CCE" w:rsidRDefault="00C86CCE">
            <w:pPr>
              <w:jc w:val="center"/>
              <w:rPr>
                <w:ins w:id="2418" w:author="Cristian Sbrolli" w:date="2021-01-04T00:10:00Z"/>
                <w:sz w:val="28"/>
                <w:szCs w:val="28"/>
                <w:rPrChange w:id="2419" w:author="Cristian Sbrolli" w:date="2021-01-04T00:14:00Z">
                  <w:rPr>
                    <w:ins w:id="2420" w:author="Cristian Sbrolli" w:date="2021-01-04T00:10:00Z"/>
                  </w:rPr>
                </w:rPrChange>
              </w:rPr>
              <w:pPrChange w:id="2421" w:author="Etion Pinari" w:date="2021-01-04T00:14:00Z">
                <w:pPr>
                  <w:framePr w:hSpace="180" w:wrap="around" w:vAnchor="text" w:hAnchor="margin" w:y="66"/>
                </w:pPr>
              </w:pPrChange>
            </w:pPr>
          </w:p>
        </w:tc>
        <w:tc>
          <w:tcPr>
            <w:tcW w:w="0" w:type="auto"/>
            <w:tcPrChange w:id="2422" w:author="Cristian Sbrolli" w:date="2021-01-04T00:28:00Z">
              <w:tcPr>
                <w:tcW w:w="834" w:type="dxa"/>
                <w:gridSpan w:val="3"/>
              </w:tcPr>
            </w:tcPrChange>
          </w:tcPr>
          <w:p w14:paraId="5C5F83D8" w14:textId="172868AA" w:rsidR="00C86CCE" w:rsidRPr="00C86CCE" w:rsidRDefault="00C86CCE">
            <w:pPr>
              <w:jc w:val="center"/>
              <w:rPr>
                <w:ins w:id="2423" w:author="Cristian Sbrolli" w:date="2021-01-04T00:03:00Z"/>
                <w:sz w:val="28"/>
                <w:szCs w:val="28"/>
                <w:rPrChange w:id="2424" w:author="Cristian Sbrolli" w:date="2021-01-04T00:14:00Z">
                  <w:rPr>
                    <w:ins w:id="2425" w:author="Cristian Sbrolli" w:date="2021-01-04T00:03:00Z"/>
                  </w:rPr>
                </w:rPrChange>
              </w:rPr>
              <w:pPrChange w:id="2426" w:author="Etion Pinari" w:date="2021-01-04T00:14:00Z">
                <w:pPr>
                  <w:framePr w:hSpace="180" w:wrap="around" w:vAnchor="text" w:hAnchor="margin" w:y="66"/>
                </w:pPr>
              </w:pPrChange>
            </w:pPr>
          </w:p>
        </w:tc>
        <w:tc>
          <w:tcPr>
            <w:tcW w:w="0" w:type="auto"/>
            <w:tcPrChange w:id="2427" w:author="Cristian Sbrolli" w:date="2021-01-04T00:28:00Z">
              <w:tcPr>
                <w:tcW w:w="845" w:type="dxa"/>
                <w:gridSpan w:val="2"/>
              </w:tcPr>
            </w:tcPrChange>
          </w:tcPr>
          <w:p w14:paraId="5751DFB7" w14:textId="77777777" w:rsidR="00C86CCE" w:rsidRPr="00C86CCE" w:rsidRDefault="00C86CCE">
            <w:pPr>
              <w:jc w:val="center"/>
              <w:rPr>
                <w:ins w:id="2428" w:author="Cristian Sbrolli" w:date="2021-01-04T00:03:00Z"/>
                <w:sz w:val="28"/>
                <w:szCs w:val="28"/>
                <w:rPrChange w:id="2429" w:author="Cristian Sbrolli" w:date="2021-01-04T00:14:00Z">
                  <w:rPr>
                    <w:ins w:id="2430" w:author="Cristian Sbrolli" w:date="2021-01-04T00:03:00Z"/>
                  </w:rPr>
                </w:rPrChange>
              </w:rPr>
              <w:pPrChange w:id="2431" w:author="Etion Pinari" w:date="2021-01-04T00:14:00Z">
                <w:pPr>
                  <w:framePr w:hSpace="180" w:wrap="around" w:vAnchor="text" w:hAnchor="margin" w:y="66"/>
                </w:pPr>
              </w:pPrChange>
            </w:pPr>
          </w:p>
        </w:tc>
        <w:tc>
          <w:tcPr>
            <w:tcW w:w="0" w:type="auto"/>
            <w:tcPrChange w:id="2432" w:author="Cristian Sbrolli" w:date="2021-01-04T00:28:00Z">
              <w:tcPr>
                <w:tcW w:w="884" w:type="dxa"/>
                <w:gridSpan w:val="2"/>
              </w:tcPr>
            </w:tcPrChange>
          </w:tcPr>
          <w:p w14:paraId="7B005F0C" w14:textId="77777777" w:rsidR="00C86CCE" w:rsidRPr="00C86CCE" w:rsidRDefault="00C86CCE">
            <w:pPr>
              <w:jc w:val="center"/>
              <w:rPr>
                <w:ins w:id="2433" w:author="Cristian Sbrolli" w:date="2021-01-04T00:03:00Z"/>
                <w:sz w:val="28"/>
                <w:szCs w:val="28"/>
                <w:rPrChange w:id="2434" w:author="Cristian Sbrolli" w:date="2021-01-04T00:14:00Z">
                  <w:rPr>
                    <w:ins w:id="2435" w:author="Cristian Sbrolli" w:date="2021-01-04T00:03:00Z"/>
                  </w:rPr>
                </w:rPrChange>
              </w:rPr>
              <w:pPrChange w:id="2436" w:author="Etion Pinari" w:date="2021-01-04T00:14:00Z">
                <w:pPr>
                  <w:framePr w:hSpace="180" w:wrap="around" w:vAnchor="text" w:hAnchor="margin" w:y="66"/>
                </w:pPr>
              </w:pPrChange>
            </w:pPr>
          </w:p>
        </w:tc>
        <w:tc>
          <w:tcPr>
            <w:tcW w:w="0" w:type="auto"/>
            <w:tcPrChange w:id="2437" w:author="Cristian Sbrolli" w:date="2021-01-04T00:28:00Z">
              <w:tcPr>
                <w:tcW w:w="849" w:type="dxa"/>
              </w:tcPr>
            </w:tcPrChange>
          </w:tcPr>
          <w:p w14:paraId="584B3AF5" w14:textId="0242E5E6" w:rsidR="00C86CCE" w:rsidRPr="00C86CCE" w:rsidRDefault="00D53EA4">
            <w:pPr>
              <w:jc w:val="center"/>
              <w:rPr>
                <w:ins w:id="2438" w:author="Cristian Sbrolli" w:date="2021-01-04T00:03:00Z"/>
                <w:sz w:val="28"/>
                <w:szCs w:val="28"/>
                <w:rPrChange w:id="2439" w:author="Cristian Sbrolli" w:date="2021-01-04T00:14:00Z">
                  <w:rPr>
                    <w:ins w:id="2440" w:author="Cristian Sbrolli" w:date="2021-01-04T00:03:00Z"/>
                  </w:rPr>
                </w:rPrChange>
              </w:rPr>
              <w:pPrChange w:id="2441" w:author="Etion Pinari" w:date="2021-01-04T00:14:00Z">
                <w:pPr>
                  <w:framePr w:hSpace="180" w:wrap="around" w:vAnchor="text" w:hAnchor="margin" w:y="66"/>
                </w:pPr>
              </w:pPrChange>
            </w:pPr>
            <w:ins w:id="2442" w:author="Cristian Sbrolli" w:date="2021-01-04T00:22:00Z">
              <w:r w:rsidRPr="00024500">
                <w:rPr>
                  <w:b/>
                  <w:bCs/>
                  <w:sz w:val="28"/>
                  <w:szCs w:val="28"/>
                </w:rPr>
                <w:t>×</w:t>
              </w:r>
            </w:ins>
          </w:p>
        </w:tc>
        <w:tc>
          <w:tcPr>
            <w:tcW w:w="0" w:type="auto"/>
            <w:tcPrChange w:id="2443" w:author="Cristian Sbrolli" w:date="2021-01-04T00:28:00Z">
              <w:tcPr>
                <w:tcW w:w="841" w:type="dxa"/>
              </w:tcPr>
            </w:tcPrChange>
          </w:tcPr>
          <w:p w14:paraId="59219C8C" w14:textId="77777777" w:rsidR="00C86CCE" w:rsidRPr="00C86CCE" w:rsidRDefault="00C86CCE">
            <w:pPr>
              <w:jc w:val="center"/>
              <w:rPr>
                <w:ins w:id="2444" w:author="Cristian Sbrolli" w:date="2021-01-04T00:03:00Z"/>
                <w:sz w:val="28"/>
                <w:szCs w:val="28"/>
                <w:rPrChange w:id="2445" w:author="Cristian Sbrolli" w:date="2021-01-04T00:14:00Z">
                  <w:rPr>
                    <w:ins w:id="2446" w:author="Cristian Sbrolli" w:date="2021-01-04T00:03:00Z"/>
                  </w:rPr>
                </w:rPrChange>
              </w:rPr>
              <w:pPrChange w:id="2447" w:author="Etion Pinari" w:date="2021-01-04T00:14:00Z">
                <w:pPr>
                  <w:framePr w:hSpace="180" w:wrap="around" w:vAnchor="text" w:hAnchor="margin" w:y="66"/>
                </w:pPr>
              </w:pPrChange>
            </w:pPr>
          </w:p>
        </w:tc>
      </w:tr>
      <w:tr w:rsidR="00E84E6D" w14:paraId="3C8F9191" w14:textId="77777777" w:rsidTr="00E84E6D">
        <w:tblPrEx>
          <w:tblPrExChange w:id="2448" w:author="Cristian Sbrolli" w:date="2021-01-04T00:28:00Z">
            <w:tblPrEx>
              <w:tblLayout w:type="fixed"/>
            </w:tblPrEx>
          </w:tblPrExChange>
        </w:tblPrEx>
        <w:trPr>
          <w:ins w:id="2449" w:author="Cristian Sbrolli" w:date="2021-01-04T00:03:00Z"/>
        </w:trPr>
        <w:tc>
          <w:tcPr>
            <w:tcW w:w="0" w:type="auto"/>
            <w:shd w:val="clear" w:color="auto" w:fill="F4B083" w:themeFill="accent2" w:themeFillTint="99"/>
            <w:tcPrChange w:id="2450" w:author="Cristian Sbrolli" w:date="2021-01-04T00:28:00Z">
              <w:tcPr>
                <w:tcW w:w="1463" w:type="dxa"/>
                <w:gridSpan w:val="2"/>
              </w:tcPr>
            </w:tcPrChange>
          </w:tcPr>
          <w:p w14:paraId="09DB33BA" w14:textId="5D595CD7" w:rsidR="00C86CCE" w:rsidRPr="00C86CCE" w:rsidRDefault="00C86CCE">
            <w:pPr>
              <w:jc w:val="center"/>
              <w:rPr>
                <w:ins w:id="2451" w:author="Cristian Sbrolli" w:date="2021-01-04T00:03:00Z"/>
                <w:sz w:val="28"/>
                <w:szCs w:val="28"/>
                <w:rPrChange w:id="2452" w:author="Cristian Sbrolli" w:date="2021-01-04T00:14:00Z">
                  <w:rPr>
                    <w:ins w:id="2453" w:author="Cristian Sbrolli" w:date="2021-01-04T00:03:00Z"/>
                  </w:rPr>
                </w:rPrChange>
              </w:rPr>
              <w:pPrChange w:id="2454" w:author="Etion Pinari" w:date="2021-01-04T00:14:00Z">
                <w:pPr>
                  <w:framePr w:hSpace="180" w:wrap="around" w:vAnchor="text" w:hAnchor="margin" w:y="66"/>
                </w:pPr>
              </w:pPrChange>
            </w:pPr>
            <w:ins w:id="2455" w:author="Cristian Sbrolli" w:date="2021-01-04T00:07:00Z">
              <w:r w:rsidRPr="00C86CCE">
                <w:rPr>
                  <w:sz w:val="28"/>
                  <w:szCs w:val="28"/>
                  <w:rPrChange w:id="2456" w:author="Cristian Sbrolli" w:date="2021-01-04T00:14:00Z">
                    <w:rPr/>
                  </w:rPrChange>
                </w:rPr>
                <w:t>R23</w:t>
              </w:r>
            </w:ins>
          </w:p>
        </w:tc>
        <w:tc>
          <w:tcPr>
            <w:tcW w:w="0" w:type="auto"/>
            <w:tcPrChange w:id="2457" w:author="Cristian Sbrolli" w:date="2021-01-04T00:28:00Z">
              <w:tcPr>
                <w:tcW w:w="958" w:type="dxa"/>
                <w:gridSpan w:val="2"/>
              </w:tcPr>
            </w:tcPrChange>
          </w:tcPr>
          <w:p w14:paraId="1E0BD8DD" w14:textId="5B7A61E0" w:rsidR="00C86CCE" w:rsidRPr="00C86CCE" w:rsidRDefault="00D53EA4">
            <w:pPr>
              <w:jc w:val="center"/>
              <w:rPr>
                <w:ins w:id="2458" w:author="Cristian Sbrolli" w:date="2021-01-04T00:03:00Z"/>
                <w:sz w:val="28"/>
                <w:szCs w:val="28"/>
                <w:rPrChange w:id="2459" w:author="Cristian Sbrolli" w:date="2021-01-04T00:14:00Z">
                  <w:rPr>
                    <w:ins w:id="2460" w:author="Cristian Sbrolli" w:date="2021-01-04T00:03:00Z"/>
                  </w:rPr>
                </w:rPrChange>
              </w:rPr>
              <w:pPrChange w:id="2461" w:author="Etion Pinari" w:date="2021-01-04T00:14:00Z">
                <w:pPr>
                  <w:framePr w:hSpace="180" w:wrap="around" w:vAnchor="text" w:hAnchor="margin" w:y="66"/>
                </w:pPr>
              </w:pPrChange>
            </w:pPr>
            <w:ins w:id="2462" w:author="Cristian Sbrolli" w:date="2021-01-04T00:22:00Z">
              <w:r w:rsidRPr="00024500">
                <w:rPr>
                  <w:b/>
                  <w:bCs/>
                  <w:sz w:val="28"/>
                  <w:szCs w:val="28"/>
                </w:rPr>
                <w:t>×</w:t>
              </w:r>
            </w:ins>
          </w:p>
        </w:tc>
        <w:tc>
          <w:tcPr>
            <w:tcW w:w="0" w:type="auto"/>
            <w:tcPrChange w:id="2463" w:author="Cristian Sbrolli" w:date="2021-01-04T00:28:00Z">
              <w:tcPr>
                <w:tcW w:w="845" w:type="dxa"/>
                <w:gridSpan w:val="2"/>
              </w:tcPr>
            </w:tcPrChange>
          </w:tcPr>
          <w:p w14:paraId="478B5DEB" w14:textId="0109A67F" w:rsidR="00C86CCE" w:rsidRPr="00C86CCE" w:rsidRDefault="00D53EA4">
            <w:pPr>
              <w:jc w:val="center"/>
              <w:rPr>
                <w:ins w:id="2464" w:author="Cristian Sbrolli" w:date="2021-01-04T00:03:00Z"/>
                <w:sz w:val="28"/>
                <w:szCs w:val="28"/>
                <w:rPrChange w:id="2465" w:author="Cristian Sbrolli" w:date="2021-01-04T00:14:00Z">
                  <w:rPr>
                    <w:ins w:id="2466" w:author="Cristian Sbrolli" w:date="2021-01-04T00:03:00Z"/>
                  </w:rPr>
                </w:rPrChange>
              </w:rPr>
              <w:pPrChange w:id="2467" w:author="Etion Pinari" w:date="2021-01-04T00:14:00Z">
                <w:pPr>
                  <w:framePr w:hSpace="180" w:wrap="around" w:vAnchor="text" w:hAnchor="margin" w:y="66"/>
                </w:pPr>
              </w:pPrChange>
            </w:pPr>
            <w:ins w:id="2468" w:author="Cristian Sbrolli" w:date="2021-01-04T00:22:00Z">
              <w:r w:rsidRPr="00024500">
                <w:rPr>
                  <w:b/>
                  <w:bCs/>
                  <w:sz w:val="28"/>
                  <w:szCs w:val="28"/>
                </w:rPr>
                <w:t>×</w:t>
              </w:r>
            </w:ins>
          </w:p>
        </w:tc>
        <w:tc>
          <w:tcPr>
            <w:tcW w:w="0" w:type="auto"/>
            <w:tcPrChange w:id="2469" w:author="Cristian Sbrolli" w:date="2021-01-04T00:28:00Z">
              <w:tcPr>
                <w:tcW w:w="1248" w:type="dxa"/>
                <w:gridSpan w:val="3"/>
              </w:tcPr>
            </w:tcPrChange>
          </w:tcPr>
          <w:p w14:paraId="489ECCB9" w14:textId="77777777" w:rsidR="00C86CCE" w:rsidRPr="00C86CCE" w:rsidRDefault="00C86CCE">
            <w:pPr>
              <w:jc w:val="center"/>
              <w:rPr>
                <w:ins w:id="2470" w:author="Cristian Sbrolli" w:date="2021-01-04T00:03:00Z"/>
                <w:sz w:val="28"/>
                <w:szCs w:val="28"/>
                <w:rPrChange w:id="2471" w:author="Cristian Sbrolli" w:date="2021-01-04T00:14:00Z">
                  <w:rPr>
                    <w:ins w:id="2472" w:author="Cristian Sbrolli" w:date="2021-01-04T00:03:00Z"/>
                  </w:rPr>
                </w:rPrChange>
              </w:rPr>
              <w:pPrChange w:id="2473" w:author="Etion Pinari" w:date="2021-01-04T00:14:00Z">
                <w:pPr>
                  <w:framePr w:hSpace="180" w:wrap="around" w:vAnchor="text" w:hAnchor="margin" w:y="66"/>
                </w:pPr>
              </w:pPrChange>
            </w:pPr>
          </w:p>
        </w:tc>
        <w:tc>
          <w:tcPr>
            <w:tcW w:w="0" w:type="auto"/>
            <w:tcPrChange w:id="2474" w:author="Cristian Sbrolli" w:date="2021-01-04T00:28:00Z">
              <w:tcPr>
                <w:tcW w:w="861" w:type="dxa"/>
                <w:gridSpan w:val="2"/>
              </w:tcPr>
            </w:tcPrChange>
          </w:tcPr>
          <w:p w14:paraId="12C0FC44" w14:textId="77777777" w:rsidR="00C86CCE" w:rsidRPr="00C86CCE" w:rsidRDefault="00C86CCE">
            <w:pPr>
              <w:jc w:val="center"/>
              <w:rPr>
                <w:ins w:id="2475" w:author="Cristian Sbrolli" w:date="2021-01-04T00:10:00Z"/>
                <w:sz w:val="28"/>
                <w:szCs w:val="28"/>
                <w:rPrChange w:id="2476" w:author="Cristian Sbrolli" w:date="2021-01-04T00:14:00Z">
                  <w:rPr>
                    <w:ins w:id="2477" w:author="Cristian Sbrolli" w:date="2021-01-04T00:10:00Z"/>
                  </w:rPr>
                </w:rPrChange>
              </w:rPr>
              <w:pPrChange w:id="2478" w:author="Etion Pinari" w:date="2021-01-04T00:14:00Z">
                <w:pPr>
                  <w:framePr w:hSpace="180" w:wrap="around" w:vAnchor="text" w:hAnchor="margin" w:y="66"/>
                </w:pPr>
              </w:pPrChange>
            </w:pPr>
          </w:p>
        </w:tc>
        <w:tc>
          <w:tcPr>
            <w:tcW w:w="0" w:type="auto"/>
            <w:tcPrChange w:id="2479" w:author="Cristian Sbrolli" w:date="2021-01-04T00:28:00Z">
              <w:tcPr>
                <w:tcW w:w="834" w:type="dxa"/>
                <w:gridSpan w:val="3"/>
              </w:tcPr>
            </w:tcPrChange>
          </w:tcPr>
          <w:p w14:paraId="0F20B292" w14:textId="3DCD9459" w:rsidR="00C86CCE" w:rsidRPr="00C86CCE" w:rsidRDefault="00C86CCE">
            <w:pPr>
              <w:jc w:val="center"/>
              <w:rPr>
                <w:ins w:id="2480" w:author="Cristian Sbrolli" w:date="2021-01-04T00:03:00Z"/>
                <w:sz w:val="28"/>
                <w:szCs w:val="28"/>
                <w:rPrChange w:id="2481" w:author="Cristian Sbrolli" w:date="2021-01-04T00:14:00Z">
                  <w:rPr>
                    <w:ins w:id="2482" w:author="Cristian Sbrolli" w:date="2021-01-04T00:03:00Z"/>
                  </w:rPr>
                </w:rPrChange>
              </w:rPr>
              <w:pPrChange w:id="2483" w:author="Etion Pinari" w:date="2021-01-04T00:14:00Z">
                <w:pPr>
                  <w:framePr w:hSpace="180" w:wrap="around" w:vAnchor="text" w:hAnchor="margin" w:y="66"/>
                </w:pPr>
              </w:pPrChange>
            </w:pPr>
          </w:p>
        </w:tc>
        <w:tc>
          <w:tcPr>
            <w:tcW w:w="0" w:type="auto"/>
            <w:tcPrChange w:id="2484" w:author="Cristian Sbrolli" w:date="2021-01-04T00:28:00Z">
              <w:tcPr>
                <w:tcW w:w="845" w:type="dxa"/>
                <w:gridSpan w:val="2"/>
              </w:tcPr>
            </w:tcPrChange>
          </w:tcPr>
          <w:p w14:paraId="746F4AF3" w14:textId="77777777" w:rsidR="00C86CCE" w:rsidRPr="00C86CCE" w:rsidRDefault="00C86CCE">
            <w:pPr>
              <w:jc w:val="center"/>
              <w:rPr>
                <w:ins w:id="2485" w:author="Cristian Sbrolli" w:date="2021-01-04T00:03:00Z"/>
                <w:sz w:val="28"/>
                <w:szCs w:val="28"/>
                <w:rPrChange w:id="2486" w:author="Cristian Sbrolli" w:date="2021-01-04T00:14:00Z">
                  <w:rPr>
                    <w:ins w:id="2487" w:author="Cristian Sbrolli" w:date="2021-01-04T00:03:00Z"/>
                  </w:rPr>
                </w:rPrChange>
              </w:rPr>
              <w:pPrChange w:id="2488" w:author="Etion Pinari" w:date="2021-01-04T00:14:00Z">
                <w:pPr>
                  <w:framePr w:hSpace="180" w:wrap="around" w:vAnchor="text" w:hAnchor="margin" w:y="66"/>
                </w:pPr>
              </w:pPrChange>
            </w:pPr>
          </w:p>
        </w:tc>
        <w:tc>
          <w:tcPr>
            <w:tcW w:w="0" w:type="auto"/>
            <w:tcPrChange w:id="2489" w:author="Cristian Sbrolli" w:date="2021-01-04T00:28:00Z">
              <w:tcPr>
                <w:tcW w:w="884" w:type="dxa"/>
                <w:gridSpan w:val="2"/>
              </w:tcPr>
            </w:tcPrChange>
          </w:tcPr>
          <w:p w14:paraId="6C9B4A28" w14:textId="77777777" w:rsidR="00C86CCE" w:rsidRPr="00C86CCE" w:rsidRDefault="00C86CCE">
            <w:pPr>
              <w:jc w:val="center"/>
              <w:rPr>
                <w:ins w:id="2490" w:author="Cristian Sbrolli" w:date="2021-01-04T00:03:00Z"/>
                <w:sz w:val="28"/>
                <w:szCs w:val="28"/>
                <w:rPrChange w:id="2491" w:author="Cristian Sbrolli" w:date="2021-01-04T00:14:00Z">
                  <w:rPr>
                    <w:ins w:id="2492" w:author="Cristian Sbrolli" w:date="2021-01-04T00:03:00Z"/>
                  </w:rPr>
                </w:rPrChange>
              </w:rPr>
              <w:pPrChange w:id="2493" w:author="Etion Pinari" w:date="2021-01-04T00:14:00Z">
                <w:pPr>
                  <w:framePr w:hSpace="180" w:wrap="around" w:vAnchor="text" w:hAnchor="margin" w:y="66"/>
                </w:pPr>
              </w:pPrChange>
            </w:pPr>
          </w:p>
        </w:tc>
        <w:tc>
          <w:tcPr>
            <w:tcW w:w="0" w:type="auto"/>
            <w:tcPrChange w:id="2494" w:author="Cristian Sbrolli" w:date="2021-01-04T00:28:00Z">
              <w:tcPr>
                <w:tcW w:w="849" w:type="dxa"/>
              </w:tcPr>
            </w:tcPrChange>
          </w:tcPr>
          <w:p w14:paraId="1C78C05E" w14:textId="77777777" w:rsidR="00C86CCE" w:rsidRPr="00C86CCE" w:rsidRDefault="00C86CCE">
            <w:pPr>
              <w:jc w:val="center"/>
              <w:rPr>
                <w:ins w:id="2495" w:author="Cristian Sbrolli" w:date="2021-01-04T00:03:00Z"/>
                <w:sz w:val="28"/>
                <w:szCs w:val="28"/>
                <w:rPrChange w:id="2496" w:author="Cristian Sbrolli" w:date="2021-01-04T00:14:00Z">
                  <w:rPr>
                    <w:ins w:id="2497" w:author="Cristian Sbrolli" w:date="2021-01-04T00:03:00Z"/>
                  </w:rPr>
                </w:rPrChange>
              </w:rPr>
              <w:pPrChange w:id="2498" w:author="Etion Pinari" w:date="2021-01-04T00:14:00Z">
                <w:pPr>
                  <w:framePr w:hSpace="180" w:wrap="around" w:vAnchor="text" w:hAnchor="margin" w:y="66"/>
                </w:pPr>
              </w:pPrChange>
            </w:pPr>
          </w:p>
        </w:tc>
        <w:tc>
          <w:tcPr>
            <w:tcW w:w="0" w:type="auto"/>
            <w:tcPrChange w:id="2499" w:author="Cristian Sbrolli" w:date="2021-01-04T00:28:00Z">
              <w:tcPr>
                <w:tcW w:w="841" w:type="dxa"/>
              </w:tcPr>
            </w:tcPrChange>
          </w:tcPr>
          <w:p w14:paraId="5F7895E9" w14:textId="77777777" w:rsidR="00C86CCE" w:rsidRPr="00C86CCE" w:rsidRDefault="00C86CCE">
            <w:pPr>
              <w:jc w:val="center"/>
              <w:rPr>
                <w:ins w:id="2500" w:author="Cristian Sbrolli" w:date="2021-01-04T00:03:00Z"/>
                <w:sz w:val="28"/>
                <w:szCs w:val="28"/>
                <w:rPrChange w:id="2501" w:author="Cristian Sbrolli" w:date="2021-01-04T00:14:00Z">
                  <w:rPr>
                    <w:ins w:id="2502" w:author="Cristian Sbrolli" w:date="2021-01-04T00:03:00Z"/>
                  </w:rPr>
                </w:rPrChange>
              </w:rPr>
              <w:pPrChange w:id="2503" w:author="Etion Pinari" w:date="2021-01-04T00:14:00Z">
                <w:pPr>
                  <w:framePr w:hSpace="180" w:wrap="around" w:vAnchor="text" w:hAnchor="margin" w:y="66"/>
                </w:pPr>
              </w:pPrChange>
            </w:pPr>
          </w:p>
        </w:tc>
      </w:tr>
      <w:tr w:rsidR="00E84E6D" w14:paraId="0DCD93DE" w14:textId="77777777" w:rsidTr="00E84E6D">
        <w:tblPrEx>
          <w:tblPrExChange w:id="2504" w:author="Cristian Sbrolli" w:date="2021-01-04T00:28:00Z">
            <w:tblPrEx>
              <w:tblLayout w:type="fixed"/>
            </w:tblPrEx>
          </w:tblPrExChange>
        </w:tblPrEx>
        <w:trPr>
          <w:ins w:id="2505" w:author="Cristian Sbrolli" w:date="2021-01-04T00:03:00Z"/>
        </w:trPr>
        <w:tc>
          <w:tcPr>
            <w:tcW w:w="0" w:type="auto"/>
            <w:shd w:val="clear" w:color="auto" w:fill="F4B083" w:themeFill="accent2" w:themeFillTint="99"/>
            <w:tcPrChange w:id="2506" w:author="Cristian Sbrolli" w:date="2021-01-04T00:28:00Z">
              <w:tcPr>
                <w:tcW w:w="1463" w:type="dxa"/>
                <w:gridSpan w:val="2"/>
              </w:tcPr>
            </w:tcPrChange>
          </w:tcPr>
          <w:p w14:paraId="1B3828DD" w14:textId="34507CC3" w:rsidR="00C86CCE" w:rsidRPr="00C86CCE" w:rsidRDefault="00C86CCE">
            <w:pPr>
              <w:jc w:val="center"/>
              <w:rPr>
                <w:ins w:id="2507" w:author="Cristian Sbrolli" w:date="2021-01-04T00:03:00Z"/>
                <w:sz w:val="28"/>
                <w:szCs w:val="28"/>
                <w:rPrChange w:id="2508" w:author="Cristian Sbrolli" w:date="2021-01-04T00:14:00Z">
                  <w:rPr>
                    <w:ins w:id="2509" w:author="Cristian Sbrolli" w:date="2021-01-04T00:03:00Z"/>
                  </w:rPr>
                </w:rPrChange>
              </w:rPr>
              <w:pPrChange w:id="2510" w:author="Etion Pinari" w:date="2021-01-04T00:14:00Z">
                <w:pPr>
                  <w:framePr w:hSpace="180" w:wrap="around" w:vAnchor="text" w:hAnchor="margin" w:y="66"/>
                </w:pPr>
              </w:pPrChange>
            </w:pPr>
            <w:ins w:id="2511" w:author="Cristian Sbrolli" w:date="2021-01-04T00:07:00Z">
              <w:r w:rsidRPr="00C86CCE">
                <w:rPr>
                  <w:sz w:val="28"/>
                  <w:szCs w:val="28"/>
                  <w:rPrChange w:id="2512" w:author="Cristian Sbrolli" w:date="2021-01-04T00:14:00Z">
                    <w:rPr/>
                  </w:rPrChange>
                </w:rPr>
                <w:t>R24</w:t>
              </w:r>
            </w:ins>
          </w:p>
        </w:tc>
        <w:tc>
          <w:tcPr>
            <w:tcW w:w="0" w:type="auto"/>
            <w:tcPrChange w:id="2513" w:author="Cristian Sbrolli" w:date="2021-01-04T00:28:00Z">
              <w:tcPr>
                <w:tcW w:w="958" w:type="dxa"/>
                <w:gridSpan w:val="2"/>
              </w:tcPr>
            </w:tcPrChange>
          </w:tcPr>
          <w:p w14:paraId="6AD04CFA" w14:textId="6A4511A1" w:rsidR="00C86CCE" w:rsidRPr="00C86CCE" w:rsidRDefault="00D53EA4">
            <w:pPr>
              <w:jc w:val="center"/>
              <w:rPr>
                <w:ins w:id="2514" w:author="Cristian Sbrolli" w:date="2021-01-04T00:03:00Z"/>
                <w:sz w:val="28"/>
                <w:szCs w:val="28"/>
                <w:rPrChange w:id="2515" w:author="Cristian Sbrolli" w:date="2021-01-04T00:14:00Z">
                  <w:rPr>
                    <w:ins w:id="2516" w:author="Cristian Sbrolli" w:date="2021-01-04T00:03:00Z"/>
                  </w:rPr>
                </w:rPrChange>
              </w:rPr>
              <w:pPrChange w:id="2517" w:author="Etion Pinari" w:date="2021-01-04T00:14:00Z">
                <w:pPr>
                  <w:framePr w:hSpace="180" w:wrap="around" w:vAnchor="text" w:hAnchor="margin" w:y="66"/>
                </w:pPr>
              </w:pPrChange>
            </w:pPr>
            <w:ins w:id="2518" w:author="Cristian Sbrolli" w:date="2021-01-04T00:22:00Z">
              <w:r w:rsidRPr="00024500">
                <w:rPr>
                  <w:b/>
                  <w:bCs/>
                  <w:sz w:val="28"/>
                  <w:szCs w:val="28"/>
                </w:rPr>
                <w:t>×</w:t>
              </w:r>
            </w:ins>
          </w:p>
        </w:tc>
        <w:tc>
          <w:tcPr>
            <w:tcW w:w="0" w:type="auto"/>
            <w:tcPrChange w:id="2519" w:author="Cristian Sbrolli" w:date="2021-01-04T00:28:00Z">
              <w:tcPr>
                <w:tcW w:w="845" w:type="dxa"/>
                <w:gridSpan w:val="2"/>
              </w:tcPr>
            </w:tcPrChange>
          </w:tcPr>
          <w:p w14:paraId="542602D6" w14:textId="76C22FDE" w:rsidR="00C86CCE" w:rsidRPr="00C86CCE" w:rsidRDefault="00D53EA4">
            <w:pPr>
              <w:jc w:val="center"/>
              <w:rPr>
                <w:ins w:id="2520" w:author="Cristian Sbrolli" w:date="2021-01-04T00:03:00Z"/>
                <w:sz w:val="28"/>
                <w:szCs w:val="28"/>
                <w:rPrChange w:id="2521" w:author="Cristian Sbrolli" w:date="2021-01-04T00:14:00Z">
                  <w:rPr>
                    <w:ins w:id="2522" w:author="Cristian Sbrolli" w:date="2021-01-04T00:03:00Z"/>
                  </w:rPr>
                </w:rPrChange>
              </w:rPr>
              <w:pPrChange w:id="2523" w:author="Etion Pinari" w:date="2021-01-04T00:14:00Z">
                <w:pPr>
                  <w:framePr w:hSpace="180" w:wrap="around" w:vAnchor="text" w:hAnchor="margin" w:y="66"/>
                </w:pPr>
              </w:pPrChange>
            </w:pPr>
            <w:ins w:id="2524" w:author="Cristian Sbrolli" w:date="2021-01-04T00:22:00Z">
              <w:r w:rsidRPr="00024500">
                <w:rPr>
                  <w:b/>
                  <w:bCs/>
                  <w:sz w:val="28"/>
                  <w:szCs w:val="28"/>
                </w:rPr>
                <w:t>×</w:t>
              </w:r>
            </w:ins>
          </w:p>
        </w:tc>
        <w:tc>
          <w:tcPr>
            <w:tcW w:w="0" w:type="auto"/>
            <w:tcPrChange w:id="2525" w:author="Cristian Sbrolli" w:date="2021-01-04T00:28:00Z">
              <w:tcPr>
                <w:tcW w:w="1248" w:type="dxa"/>
                <w:gridSpan w:val="3"/>
              </w:tcPr>
            </w:tcPrChange>
          </w:tcPr>
          <w:p w14:paraId="5147BADC" w14:textId="77777777" w:rsidR="00C86CCE" w:rsidRPr="00C86CCE" w:rsidRDefault="00C86CCE">
            <w:pPr>
              <w:jc w:val="center"/>
              <w:rPr>
                <w:ins w:id="2526" w:author="Cristian Sbrolli" w:date="2021-01-04T00:03:00Z"/>
                <w:sz w:val="28"/>
                <w:szCs w:val="28"/>
                <w:rPrChange w:id="2527" w:author="Cristian Sbrolli" w:date="2021-01-04T00:14:00Z">
                  <w:rPr>
                    <w:ins w:id="2528" w:author="Cristian Sbrolli" w:date="2021-01-04T00:03:00Z"/>
                  </w:rPr>
                </w:rPrChange>
              </w:rPr>
              <w:pPrChange w:id="2529" w:author="Etion Pinari" w:date="2021-01-04T00:14:00Z">
                <w:pPr>
                  <w:framePr w:hSpace="180" w:wrap="around" w:vAnchor="text" w:hAnchor="margin" w:y="66"/>
                </w:pPr>
              </w:pPrChange>
            </w:pPr>
          </w:p>
        </w:tc>
        <w:tc>
          <w:tcPr>
            <w:tcW w:w="0" w:type="auto"/>
            <w:tcPrChange w:id="2530" w:author="Cristian Sbrolli" w:date="2021-01-04T00:28:00Z">
              <w:tcPr>
                <w:tcW w:w="861" w:type="dxa"/>
                <w:gridSpan w:val="2"/>
              </w:tcPr>
            </w:tcPrChange>
          </w:tcPr>
          <w:p w14:paraId="12216B9E" w14:textId="77777777" w:rsidR="00C86CCE" w:rsidRPr="00C86CCE" w:rsidRDefault="00C86CCE">
            <w:pPr>
              <w:jc w:val="center"/>
              <w:rPr>
                <w:ins w:id="2531" w:author="Cristian Sbrolli" w:date="2021-01-04T00:10:00Z"/>
                <w:sz w:val="28"/>
                <w:szCs w:val="28"/>
                <w:rPrChange w:id="2532" w:author="Cristian Sbrolli" w:date="2021-01-04T00:14:00Z">
                  <w:rPr>
                    <w:ins w:id="2533" w:author="Cristian Sbrolli" w:date="2021-01-04T00:10:00Z"/>
                  </w:rPr>
                </w:rPrChange>
              </w:rPr>
              <w:pPrChange w:id="2534" w:author="Etion Pinari" w:date="2021-01-04T00:14:00Z">
                <w:pPr>
                  <w:framePr w:hSpace="180" w:wrap="around" w:vAnchor="text" w:hAnchor="margin" w:y="66"/>
                </w:pPr>
              </w:pPrChange>
            </w:pPr>
          </w:p>
        </w:tc>
        <w:tc>
          <w:tcPr>
            <w:tcW w:w="0" w:type="auto"/>
            <w:tcPrChange w:id="2535" w:author="Cristian Sbrolli" w:date="2021-01-04T00:28:00Z">
              <w:tcPr>
                <w:tcW w:w="834" w:type="dxa"/>
                <w:gridSpan w:val="3"/>
              </w:tcPr>
            </w:tcPrChange>
          </w:tcPr>
          <w:p w14:paraId="47D87212" w14:textId="109A7FB1" w:rsidR="00C86CCE" w:rsidRPr="00C86CCE" w:rsidRDefault="00C86CCE">
            <w:pPr>
              <w:jc w:val="center"/>
              <w:rPr>
                <w:ins w:id="2536" w:author="Cristian Sbrolli" w:date="2021-01-04T00:03:00Z"/>
                <w:sz w:val="28"/>
                <w:szCs w:val="28"/>
                <w:rPrChange w:id="2537" w:author="Cristian Sbrolli" w:date="2021-01-04T00:14:00Z">
                  <w:rPr>
                    <w:ins w:id="2538" w:author="Cristian Sbrolli" w:date="2021-01-04T00:03:00Z"/>
                  </w:rPr>
                </w:rPrChange>
              </w:rPr>
              <w:pPrChange w:id="2539" w:author="Etion Pinari" w:date="2021-01-04T00:14:00Z">
                <w:pPr>
                  <w:framePr w:hSpace="180" w:wrap="around" w:vAnchor="text" w:hAnchor="margin" w:y="66"/>
                </w:pPr>
              </w:pPrChange>
            </w:pPr>
          </w:p>
        </w:tc>
        <w:tc>
          <w:tcPr>
            <w:tcW w:w="0" w:type="auto"/>
            <w:tcPrChange w:id="2540" w:author="Cristian Sbrolli" w:date="2021-01-04T00:28:00Z">
              <w:tcPr>
                <w:tcW w:w="845" w:type="dxa"/>
                <w:gridSpan w:val="2"/>
              </w:tcPr>
            </w:tcPrChange>
          </w:tcPr>
          <w:p w14:paraId="559D08CF" w14:textId="77777777" w:rsidR="00C86CCE" w:rsidRPr="00C86CCE" w:rsidRDefault="00C86CCE">
            <w:pPr>
              <w:jc w:val="center"/>
              <w:rPr>
                <w:ins w:id="2541" w:author="Cristian Sbrolli" w:date="2021-01-04T00:03:00Z"/>
                <w:sz w:val="28"/>
                <w:szCs w:val="28"/>
                <w:rPrChange w:id="2542" w:author="Cristian Sbrolli" w:date="2021-01-04T00:14:00Z">
                  <w:rPr>
                    <w:ins w:id="2543" w:author="Cristian Sbrolli" w:date="2021-01-04T00:03:00Z"/>
                  </w:rPr>
                </w:rPrChange>
              </w:rPr>
              <w:pPrChange w:id="2544" w:author="Etion Pinari" w:date="2021-01-04T00:14:00Z">
                <w:pPr>
                  <w:framePr w:hSpace="180" w:wrap="around" w:vAnchor="text" w:hAnchor="margin" w:y="66"/>
                </w:pPr>
              </w:pPrChange>
            </w:pPr>
          </w:p>
        </w:tc>
        <w:tc>
          <w:tcPr>
            <w:tcW w:w="0" w:type="auto"/>
            <w:tcPrChange w:id="2545" w:author="Cristian Sbrolli" w:date="2021-01-04T00:28:00Z">
              <w:tcPr>
                <w:tcW w:w="884" w:type="dxa"/>
                <w:gridSpan w:val="2"/>
              </w:tcPr>
            </w:tcPrChange>
          </w:tcPr>
          <w:p w14:paraId="0467D91A" w14:textId="77777777" w:rsidR="00C86CCE" w:rsidRPr="00C86CCE" w:rsidRDefault="00C86CCE">
            <w:pPr>
              <w:jc w:val="center"/>
              <w:rPr>
                <w:ins w:id="2546" w:author="Cristian Sbrolli" w:date="2021-01-04T00:03:00Z"/>
                <w:sz w:val="28"/>
                <w:szCs w:val="28"/>
                <w:rPrChange w:id="2547" w:author="Cristian Sbrolli" w:date="2021-01-04T00:14:00Z">
                  <w:rPr>
                    <w:ins w:id="2548" w:author="Cristian Sbrolli" w:date="2021-01-04T00:03:00Z"/>
                  </w:rPr>
                </w:rPrChange>
              </w:rPr>
              <w:pPrChange w:id="2549" w:author="Etion Pinari" w:date="2021-01-04T00:14:00Z">
                <w:pPr>
                  <w:framePr w:hSpace="180" w:wrap="around" w:vAnchor="text" w:hAnchor="margin" w:y="66"/>
                </w:pPr>
              </w:pPrChange>
            </w:pPr>
          </w:p>
        </w:tc>
        <w:tc>
          <w:tcPr>
            <w:tcW w:w="0" w:type="auto"/>
            <w:tcPrChange w:id="2550" w:author="Cristian Sbrolli" w:date="2021-01-04T00:28:00Z">
              <w:tcPr>
                <w:tcW w:w="849" w:type="dxa"/>
              </w:tcPr>
            </w:tcPrChange>
          </w:tcPr>
          <w:p w14:paraId="1F005D24" w14:textId="77777777" w:rsidR="00C86CCE" w:rsidRPr="00C86CCE" w:rsidRDefault="00C86CCE">
            <w:pPr>
              <w:jc w:val="center"/>
              <w:rPr>
                <w:ins w:id="2551" w:author="Cristian Sbrolli" w:date="2021-01-04T00:03:00Z"/>
                <w:sz w:val="28"/>
                <w:szCs w:val="28"/>
                <w:rPrChange w:id="2552" w:author="Cristian Sbrolli" w:date="2021-01-04T00:14:00Z">
                  <w:rPr>
                    <w:ins w:id="2553" w:author="Cristian Sbrolli" w:date="2021-01-04T00:03:00Z"/>
                  </w:rPr>
                </w:rPrChange>
              </w:rPr>
              <w:pPrChange w:id="2554" w:author="Etion Pinari" w:date="2021-01-04T00:14:00Z">
                <w:pPr>
                  <w:framePr w:hSpace="180" w:wrap="around" w:vAnchor="text" w:hAnchor="margin" w:y="66"/>
                </w:pPr>
              </w:pPrChange>
            </w:pPr>
          </w:p>
        </w:tc>
        <w:tc>
          <w:tcPr>
            <w:tcW w:w="0" w:type="auto"/>
            <w:tcPrChange w:id="2555" w:author="Cristian Sbrolli" w:date="2021-01-04T00:28:00Z">
              <w:tcPr>
                <w:tcW w:w="841" w:type="dxa"/>
              </w:tcPr>
            </w:tcPrChange>
          </w:tcPr>
          <w:p w14:paraId="6C01E55F" w14:textId="77777777" w:rsidR="00C86CCE" w:rsidRPr="00C86CCE" w:rsidRDefault="00C86CCE">
            <w:pPr>
              <w:jc w:val="center"/>
              <w:rPr>
                <w:ins w:id="2556" w:author="Cristian Sbrolli" w:date="2021-01-04T00:03:00Z"/>
                <w:sz w:val="28"/>
                <w:szCs w:val="28"/>
                <w:rPrChange w:id="2557" w:author="Cristian Sbrolli" w:date="2021-01-04T00:14:00Z">
                  <w:rPr>
                    <w:ins w:id="2558" w:author="Cristian Sbrolli" w:date="2021-01-04T00:03:00Z"/>
                  </w:rPr>
                </w:rPrChange>
              </w:rPr>
              <w:pPrChange w:id="2559" w:author="Etion Pinari" w:date="2021-01-04T00:14:00Z">
                <w:pPr>
                  <w:framePr w:hSpace="180" w:wrap="around" w:vAnchor="text" w:hAnchor="margin" w:y="66"/>
                </w:pPr>
              </w:pPrChange>
            </w:pPr>
          </w:p>
        </w:tc>
      </w:tr>
      <w:tr w:rsidR="00E84E6D" w14:paraId="3CD5CEED" w14:textId="77777777" w:rsidTr="00E84E6D">
        <w:tblPrEx>
          <w:tblPrExChange w:id="2560" w:author="Cristian Sbrolli" w:date="2021-01-04T00:28:00Z">
            <w:tblPrEx>
              <w:tblLayout w:type="fixed"/>
            </w:tblPrEx>
          </w:tblPrExChange>
        </w:tblPrEx>
        <w:trPr>
          <w:ins w:id="2561" w:author="Cristian Sbrolli" w:date="2021-01-04T00:03:00Z"/>
        </w:trPr>
        <w:tc>
          <w:tcPr>
            <w:tcW w:w="0" w:type="auto"/>
            <w:shd w:val="clear" w:color="auto" w:fill="F4B083" w:themeFill="accent2" w:themeFillTint="99"/>
            <w:tcPrChange w:id="2562" w:author="Cristian Sbrolli" w:date="2021-01-04T00:28:00Z">
              <w:tcPr>
                <w:tcW w:w="1463" w:type="dxa"/>
                <w:gridSpan w:val="2"/>
              </w:tcPr>
            </w:tcPrChange>
          </w:tcPr>
          <w:p w14:paraId="77FAF6E6" w14:textId="364E5ABB" w:rsidR="00C86CCE" w:rsidRPr="00C86CCE" w:rsidRDefault="00C86CCE">
            <w:pPr>
              <w:jc w:val="center"/>
              <w:rPr>
                <w:ins w:id="2563" w:author="Cristian Sbrolli" w:date="2021-01-04T00:03:00Z"/>
                <w:sz w:val="28"/>
                <w:szCs w:val="28"/>
                <w:rPrChange w:id="2564" w:author="Cristian Sbrolli" w:date="2021-01-04T00:14:00Z">
                  <w:rPr>
                    <w:ins w:id="2565" w:author="Cristian Sbrolli" w:date="2021-01-04T00:03:00Z"/>
                  </w:rPr>
                </w:rPrChange>
              </w:rPr>
              <w:pPrChange w:id="2566" w:author="Etion Pinari" w:date="2021-01-04T00:14:00Z">
                <w:pPr>
                  <w:framePr w:hSpace="180" w:wrap="around" w:vAnchor="text" w:hAnchor="margin" w:y="66"/>
                </w:pPr>
              </w:pPrChange>
            </w:pPr>
            <w:ins w:id="2567" w:author="Cristian Sbrolli" w:date="2021-01-04T00:07:00Z">
              <w:r w:rsidRPr="00C86CCE">
                <w:rPr>
                  <w:sz w:val="28"/>
                  <w:szCs w:val="28"/>
                  <w:rPrChange w:id="2568" w:author="Cristian Sbrolli" w:date="2021-01-04T00:14:00Z">
                    <w:rPr/>
                  </w:rPrChange>
                </w:rPr>
                <w:t>R25</w:t>
              </w:r>
            </w:ins>
          </w:p>
        </w:tc>
        <w:tc>
          <w:tcPr>
            <w:tcW w:w="0" w:type="auto"/>
            <w:tcPrChange w:id="2569" w:author="Cristian Sbrolli" w:date="2021-01-04T00:28:00Z">
              <w:tcPr>
                <w:tcW w:w="958" w:type="dxa"/>
                <w:gridSpan w:val="2"/>
              </w:tcPr>
            </w:tcPrChange>
          </w:tcPr>
          <w:p w14:paraId="22AE6D96" w14:textId="4CEFC57E" w:rsidR="00C86CCE" w:rsidRPr="00C86CCE" w:rsidRDefault="00D53EA4">
            <w:pPr>
              <w:jc w:val="center"/>
              <w:rPr>
                <w:ins w:id="2570" w:author="Cristian Sbrolli" w:date="2021-01-04T00:03:00Z"/>
                <w:sz w:val="28"/>
                <w:szCs w:val="28"/>
                <w:rPrChange w:id="2571" w:author="Cristian Sbrolli" w:date="2021-01-04T00:14:00Z">
                  <w:rPr>
                    <w:ins w:id="2572" w:author="Cristian Sbrolli" w:date="2021-01-04T00:03:00Z"/>
                  </w:rPr>
                </w:rPrChange>
              </w:rPr>
              <w:pPrChange w:id="2573" w:author="Etion Pinari" w:date="2021-01-04T00:14:00Z">
                <w:pPr>
                  <w:framePr w:hSpace="180" w:wrap="around" w:vAnchor="text" w:hAnchor="margin" w:y="66"/>
                </w:pPr>
              </w:pPrChange>
            </w:pPr>
            <w:ins w:id="2574" w:author="Cristian Sbrolli" w:date="2021-01-04T00:23:00Z">
              <w:r w:rsidRPr="00024500">
                <w:rPr>
                  <w:b/>
                  <w:bCs/>
                  <w:sz w:val="28"/>
                  <w:szCs w:val="28"/>
                </w:rPr>
                <w:t>×</w:t>
              </w:r>
            </w:ins>
          </w:p>
        </w:tc>
        <w:tc>
          <w:tcPr>
            <w:tcW w:w="0" w:type="auto"/>
            <w:tcPrChange w:id="2575" w:author="Cristian Sbrolli" w:date="2021-01-04T00:28:00Z">
              <w:tcPr>
                <w:tcW w:w="845" w:type="dxa"/>
                <w:gridSpan w:val="2"/>
              </w:tcPr>
            </w:tcPrChange>
          </w:tcPr>
          <w:p w14:paraId="18AEE757" w14:textId="25785468" w:rsidR="00C86CCE" w:rsidRPr="00C86CCE" w:rsidRDefault="00D53EA4">
            <w:pPr>
              <w:jc w:val="center"/>
              <w:rPr>
                <w:ins w:id="2576" w:author="Cristian Sbrolli" w:date="2021-01-04T00:03:00Z"/>
                <w:sz w:val="28"/>
                <w:szCs w:val="28"/>
                <w:rPrChange w:id="2577" w:author="Cristian Sbrolli" w:date="2021-01-04T00:14:00Z">
                  <w:rPr>
                    <w:ins w:id="2578" w:author="Cristian Sbrolli" w:date="2021-01-04T00:03:00Z"/>
                  </w:rPr>
                </w:rPrChange>
              </w:rPr>
              <w:pPrChange w:id="2579" w:author="Etion Pinari" w:date="2021-01-04T00:14:00Z">
                <w:pPr>
                  <w:framePr w:hSpace="180" w:wrap="around" w:vAnchor="text" w:hAnchor="margin" w:y="66"/>
                </w:pPr>
              </w:pPrChange>
            </w:pPr>
            <w:ins w:id="2580" w:author="Cristian Sbrolli" w:date="2021-01-04T00:23:00Z">
              <w:r w:rsidRPr="00024500">
                <w:rPr>
                  <w:b/>
                  <w:bCs/>
                  <w:sz w:val="28"/>
                  <w:szCs w:val="28"/>
                </w:rPr>
                <w:t>×</w:t>
              </w:r>
            </w:ins>
          </w:p>
        </w:tc>
        <w:tc>
          <w:tcPr>
            <w:tcW w:w="0" w:type="auto"/>
            <w:tcPrChange w:id="2581" w:author="Cristian Sbrolli" w:date="2021-01-04T00:28:00Z">
              <w:tcPr>
                <w:tcW w:w="1248" w:type="dxa"/>
                <w:gridSpan w:val="3"/>
              </w:tcPr>
            </w:tcPrChange>
          </w:tcPr>
          <w:p w14:paraId="08EDB1E7" w14:textId="77777777" w:rsidR="00C86CCE" w:rsidRPr="00C86CCE" w:rsidRDefault="00C86CCE">
            <w:pPr>
              <w:jc w:val="center"/>
              <w:rPr>
                <w:ins w:id="2582" w:author="Cristian Sbrolli" w:date="2021-01-04T00:03:00Z"/>
                <w:sz w:val="28"/>
                <w:szCs w:val="28"/>
                <w:rPrChange w:id="2583" w:author="Cristian Sbrolli" w:date="2021-01-04T00:14:00Z">
                  <w:rPr>
                    <w:ins w:id="2584" w:author="Cristian Sbrolli" w:date="2021-01-04T00:03:00Z"/>
                  </w:rPr>
                </w:rPrChange>
              </w:rPr>
              <w:pPrChange w:id="2585" w:author="Etion Pinari" w:date="2021-01-04T00:14:00Z">
                <w:pPr>
                  <w:framePr w:hSpace="180" w:wrap="around" w:vAnchor="text" w:hAnchor="margin" w:y="66"/>
                </w:pPr>
              </w:pPrChange>
            </w:pPr>
          </w:p>
        </w:tc>
        <w:tc>
          <w:tcPr>
            <w:tcW w:w="0" w:type="auto"/>
            <w:tcPrChange w:id="2586" w:author="Cristian Sbrolli" w:date="2021-01-04T00:28:00Z">
              <w:tcPr>
                <w:tcW w:w="861" w:type="dxa"/>
                <w:gridSpan w:val="2"/>
              </w:tcPr>
            </w:tcPrChange>
          </w:tcPr>
          <w:p w14:paraId="19743679" w14:textId="77777777" w:rsidR="00C86CCE" w:rsidRPr="00C86CCE" w:rsidRDefault="00C86CCE">
            <w:pPr>
              <w:jc w:val="center"/>
              <w:rPr>
                <w:ins w:id="2587" w:author="Cristian Sbrolli" w:date="2021-01-04T00:10:00Z"/>
                <w:sz w:val="28"/>
                <w:szCs w:val="28"/>
                <w:rPrChange w:id="2588" w:author="Cristian Sbrolli" w:date="2021-01-04T00:14:00Z">
                  <w:rPr>
                    <w:ins w:id="2589" w:author="Cristian Sbrolli" w:date="2021-01-04T00:10:00Z"/>
                  </w:rPr>
                </w:rPrChange>
              </w:rPr>
              <w:pPrChange w:id="2590" w:author="Etion Pinari" w:date="2021-01-04T00:14:00Z">
                <w:pPr>
                  <w:framePr w:hSpace="180" w:wrap="around" w:vAnchor="text" w:hAnchor="margin" w:y="66"/>
                </w:pPr>
              </w:pPrChange>
            </w:pPr>
          </w:p>
        </w:tc>
        <w:tc>
          <w:tcPr>
            <w:tcW w:w="0" w:type="auto"/>
            <w:tcPrChange w:id="2591" w:author="Cristian Sbrolli" w:date="2021-01-04T00:28:00Z">
              <w:tcPr>
                <w:tcW w:w="834" w:type="dxa"/>
                <w:gridSpan w:val="3"/>
              </w:tcPr>
            </w:tcPrChange>
          </w:tcPr>
          <w:p w14:paraId="21CE8E5C" w14:textId="272A365C" w:rsidR="00C86CCE" w:rsidRPr="00C86CCE" w:rsidRDefault="00C86CCE">
            <w:pPr>
              <w:jc w:val="center"/>
              <w:rPr>
                <w:ins w:id="2592" w:author="Cristian Sbrolli" w:date="2021-01-04T00:03:00Z"/>
                <w:sz w:val="28"/>
                <w:szCs w:val="28"/>
                <w:rPrChange w:id="2593" w:author="Cristian Sbrolli" w:date="2021-01-04T00:14:00Z">
                  <w:rPr>
                    <w:ins w:id="2594" w:author="Cristian Sbrolli" w:date="2021-01-04T00:03:00Z"/>
                  </w:rPr>
                </w:rPrChange>
              </w:rPr>
              <w:pPrChange w:id="2595" w:author="Etion Pinari" w:date="2021-01-04T00:14:00Z">
                <w:pPr>
                  <w:framePr w:hSpace="180" w:wrap="around" w:vAnchor="text" w:hAnchor="margin" w:y="66"/>
                </w:pPr>
              </w:pPrChange>
            </w:pPr>
          </w:p>
        </w:tc>
        <w:tc>
          <w:tcPr>
            <w:tcW w:w="0" w:type="auto"/>
            <w:tcPrChange w:id="2596" w:author="Cristian Sbrolli" w:date="2021-01-04T00:28:00Z">
              <w:tcPr>
                <w:tcW w:w="845" w:type="dxa"/>
                <w:gridSpan w:val="2"/>
              </w:tcPr>
            </w:tcPrChange>
          </w:tcPr>
          <w:p w14:paraId="0C38360B" w14:textId="77777777" w:rsidR="00C86CCE" w:rsidRPr="00C86CCE" w:rsidRDefault="00C86CCE">
            <w:pPr>
              <w:jc w:val="center"/>
              <w:rPr>
                <w:ins w:id="2597" w:author="Cristian Sbrolli" w:date="2021-01-04T00:03:00Z"/>
                <w:sz w:val="28"/>
                <w:szCs w:val="28"/>
                <w:rPrChange w:id="2598" w:author="Cristian Sbrolli" w:date="2021-01-04T00:14:00Z">
                  <w:rPr>
                    <w:ins w:id="2599" w:author="Cristian Sbrolli" w:date="2021-01-04T00:03:00Z"/>
                  </w:rPr>
                </w:rPrChange>
              </w:rPr>
              <w:pPrChange w:id="2600" w:author="Etion Pinari" w:date="2021-01-04T00:14:00Z">
                <w:pPr>
                  <w:framePr w:hSpace="180" w:wrap="around" w:vAnchor="text" w:hAnchor="margin" w:y="66"/>
                </w:pPr>
              </w:pPrChange>
            </w:pPr>
          </w:p>
        </w:tc>
        <w:tc>
          <w:tcPr>
            <w:tcW w:w="0" w:type="auto"/>
            <w:tcPrChange w:id="2601" w:author="Cristian Sbrolli" w:date="2021-01-04T00:28:00Z">
              <w:tcPr>
                <w:tcW w:w="884" w:type="dxa"/>
                <w:gridSpan w:val="2"/>
              </w:tcPr>
            </w:tcPrChange>
          </w:tcPr>
          <w:p w14:paraId="637DF692" w14:textId="77777777" w:rsidR="00C86CCE" w:rsidRPr="00C86CCE" w:rsidRDefault="00C86CCE">
            <w:pPr>
              <w:jc w:val="center"/>
              <w:rPr>
                <w:ins w:id="2602" w:author="Cristian Sbrolli" w:date="2021-01-04T00:03:00Z"/>
                <w:sz w:val="28"/>
                <w:szCs w:val="28"/>
                <w:rPrChange w:id="2603" w:author="Cristian Sbrolli" w:date="2021-01-04T00:14:00Z">
                  <w:rPr>
                    <w:ins w:id="2604" w:author="Cristian Sbrolli" w:date="2021-01-04T00:03:00Z"/>
                  </w:rPr>
                </w:rPrChange>
              </w:rPr>
              <w:pPrChange w:id="2605" w:author="Etion Pinari" w:date="2021-01-04T00:14:00Z">
                <w:pPr>
                  <w:framePr w:hSpace="180" w:wrap="around" w:vAnchor="text" w:hAnchor="margin" w:y="66"/>
                </w:pPr>
              </w:pPrChange>
            </w:pPr>
          </w:p>
        </w:tc>
        <w:tc>
          <w:tcPr>
            <w:tcW w:w="0" w:type="auto"/>
            <w:tcPrChange w:id="2606" w:author="Cristian Sbrolli" w:date="2021-01-04T00:28:00Z">
              <w:tcPr>
                <w:tcW w:w="849" w:type="dxa"/>
              </w:tcPr>
            </w:tcPrChange>
          </w:tcPr>
          <w:p w14:paraId="7269302E" w14:textId="77777777" w:rsidR="00C86CCE" w:rsidRPr="00C86CCE" w:rsidRDefault="00C86CCE">
            <w:pPr>
              <w:jc w:val="center"/>
              <w:rPr>
                <w:ins w:id="2607" w:author="Cristian Sbrolli" w:date="2021-01-04T00:03:00Z"/>
                <w:sz w:val="28"/>
                <w:szCs w:val="28"/>
                <w:rPrChange w:id="2608" w:author="Cristian Sbrolli" w:date="2021-01-04T00:14:00Z">
                  <w:rPr>
                    <w:ins w:id="2609" w:author="Cristian Sbrolli" w:date="2021-01-04T00:03:00Z"/>
                  </w:rPr>
                </w:rPrChange>
              </w:rPr>
              <w:pPrChange w:id="2610" w:author="Etion Pinari" w:date="2021-01-04T00:14:00Z">
                <w:pPr>
                  <w:framePr w:hSpace="180" w:wrap="around" w:vAnchor="text" w:hAnchor="margin" w:y="66"/>
                </w:pPr>
              </w:pPrChange>
            </w:pPr>
          </w:p>
        </w:tc>
        <w:tc>
          <w:tcPr>
            <w:tcW w:w="0" w:type="auto"/>
            <w:tcPrChange w:id="2611" w:author="Cristian Sbrolli" w:date="2021-01-04T00:28:00Z">
              <w:tcPr>
                <w:tcW w:w="841" w:type="dxa"/>
              </w:tcPr>
            </w:tcPrChange>
          </w:tcPr>
          <w:p w14:paraId="486A3931" w14:textId="77777777" w:rsidR="00C86CCE" w:rsidRPr="00C86CCE" w:rsidRDefault="00C86CCE">
            <w:pPr>
              <w:jc w:val="center"/>
              <w:rPr>
                <w:ins w:id="2612" w:author="Cristian Sbrolli" w:date="2021-01-04T00:03:00Z"/>
                <w:sz w:val="28"/>
                <w:szCs w:val="28"/>
                <w:rPrChange w:id="2613" w:author="Cristian Sbrolli" w:date="2021-01-04T00:14:00Z">
                  <w:rPr>
                    <w:ins w:id="2614" w:author="Cristian Sbrolli" w:date="2021-01-04T00:03:00Z"/>
                  </w:rPr>
                </w:rPrChange>
              </w:rPr>
              <w:pPrChange w:id="2615" w:author="Etion Pinari" w:date="2021-01-04T00:14:00Z">
                <w:pPr>
                  <w:framePr w:hSpace="180" w:wrap="around" w:vAnchor="text" w:hAnchor="margin" w:y="66"/>
                </w:pPr>
              </w:pPrChange>
            </w:pPr>
          </w:p>
        </w:tc>
      </w:tr>
      <w:tr w:rsidR="00E84E6D" w14:paraId="25DCBB2F" w14:textId="77777777" w:rsidTr="00E84E6D">
        <w:tblPrEx>
          <w:tblPrExChange w:id="2616" w:author="Cristian Sbrolli" w:date="2021-01-04T00:28:00Z">
            <w:tblPrEx>
              <w:tblLayout w:type="fixed"/>
            </w:tblPrEx>
          </w:tblPrExChange>
        </w:tblPrEx>
        <w:trPr>
          <w:ins w:id="2617" w:author="Cristian Sbrolli" w:date="2021-01-04T00:03:00Z"/>
        </w:trPr>
        <w:tc>
          <w:tcPr>
            <w:tcW w:w="0" w:type="auto"/>
            <w:shd w:val="clear" w:color="auto" w:fill="F4B083" w:themeFill="accent2" w:themeFillTint="99"/>
            <w:tcPrChange w:id="2618" w:author="Cristian Sbrolli" w:date="2021-01-04T00:28:00Z">
              <w:tcPr>
                <w:tcW w:w="1463" w:type="dxa"/>
                <w:gridSpan w:val="2"/>
              </w:tcPr>
            </w:tcPrChange>
          </w:tcPr>
          <w:p w14:paraId="0E36B428" w14:textId="3C77B09C" w:rsidR="00C86CCE" w:rsidRPr="00C86CCE" w:rsidRDefault="00C86CCE">
            <w:pPr>
              <w:jc w:val="center"/>
              <w:rPr>
                <w:ins w:id="2619" w:author="Cristian Sbrolli" w:date="2021-01-04T00:03:00Z"/>
                <w:sz w:val="28"/>
                <w:szCs w:val="28"/>
                <w:rPrChange w:id="2620" w:author="Cristian Sbrolli" w:date="2021-01-04T00:14:00Z">
                  <w:rPr>
                    <w:ins w:id="2621" w:author="Cristian Sbrolli" w:date="2021-01-04T00:03:00Z"/>
                  </w:rPr>
                </w:rPrChange>
              </w:rPr>
              <w:pPrChange w:id="2622" w:author="Etion Pinari" w:date="2021-01-04T00:14:00Z">
                <w:pPr>
                  <w:framePr w:hSpace="180" w:wrap="around" w:vAnchor="text" w:hAnchor="margin" w:y="66"/>
                </w:pPr>
              </w:pPrChange>
            </w:pPr>
            <w:ins w:id="2623" w:author="Cristian Sbrolli" w:date="2021-01-04T00:07:00Z">
              <w:r w:rsidRPr="00C86CCE">
                <w:rPr>
                  <w:sz w:val="28"/>
                  <w:szCs w:val="28"/>
                  <w:rPrChange w:id="2624" w:author="Cristian Sbrolli" w:date="2021-01-04T00:14:00Z">
                    <w:rPr/>
                  </w:rPrChange>
                </w:rPr>
                <w:t>R26</w:t>
              </w:r>
            </w:ins>
          </w:p>
        </w:tc>
        <w:tc>
          <w:tcPr>
            <w:tcW w:w="0" w:type="auto"/>
            <w:tcPrChange w:id="2625" w:author="Cristian Sbrolli" w:date="2021-01-04T00:28:00Z">
              <w:tcPr>
                <w:tcW w:w="958" w:type="dxa"/>
                <w:gridSpan w:val="2"/>
              </w:tcPr>
            </w:tcPrChange>
          </w:tcPr>
          <w:p w14:paraId="71703309" w14:textId="144AE743" w:rsidR="00C86CCE" w:rsidRPr="00C86CCE" w:rsidRDefault="00D53EA4">
            <w:pPr>
              <w:jc w:val="center"/>
              <w:rPr>
                <w:ins w:id="2626" w:author="Cristian Sbrolli" w:date="2021-01-04T00:03:00Z"/>
                <w:sz w:val="28"/>
                <w:szCs w:val="28"/>
                <w:rPrChange w:id="2627" w:author="Cristian Sbrolli" w:date="2021-01-04T00:14:00Z">
                  <w:rPr>
                    <w:ins w:id="2628" w:author="Cristian Sbrolli" w:date="2021-01-04T00:03:00Z"/>
                  </w:rPr>
                </w:rPrChange>
              </w:rPr>
              <w:pPrChange w:id="2629" w:author="Etion Pinari" w:date="2021-01-04T00:14:00Z">
                <w:pPr>
                  <w:framePr w:hSpace="180" w:wrap="around" w:vAnchor="text" w:hAnchor="margin" w:y="66"/>
                </w:pPr>
              </w:pPrChange>
            </w:pPr>
            <w:ins w:id="2630" w:author="Cristian Sbrolli" w:date="2021-01-04T00:23:00Z">
              <w:r w:rsidRPr="00024500">
                <w:rPr>
                  <w:b/>
                  <w:bCs/>
                  <w:sz w:val="28"/>
                  <w:szCs w:val="28"/>
                </w:rPr>
                <w:t>×</w:t>
              </w:r>
            </w:ins>
          </w:p>
        </w:tc>
        <w:tc>
          <w:tcPr>
            <w:tcW w:w="0" w:type="auto"/>
            <w:tcPrChange w:id="2631" w:author="Cristian Sbrolli" w:date="2021-01-04T00:28:00Z">
              <w:tcPr>
                <w:tcW w:w="845" w:type="dxa"/>
                <w:gridSpan w:val="2"/>
              </w:tcPr>
            </w:tcPrChange>
          </w:tcPr>
          <w:p w14:paraId="7862D168" w14:textId="1896A1C6" w:rsidR="00C86CCE" w:rsidRPr="00C86CCE" w:rsidRDefault="00D53EA4">
            <w:pPr>
              <w:jc w:val="center"/>
              <w:rPr>
                <w:ins w:id="2632" w:author="Cristian Sbrolli" w:date="2021-01-04T00:03:00Z"/>
                <w:sz w:val="28"/>
                <w:szCs w:val="28"/>
                <w:rPrChange w:id="2633" w:author="Cristian Sbrolli" w:date="2021-01-04T00:14:00Z">
                  <w:rPr>
                    <w:ins w:id="2634" w:author="Cristian Sbrolli" w:date="2021-01-04T00:03:00Z"/>
                  </w:rPr>
                </w:rPrChange>
              </w:rPr>
              <w:pPrChange w:id="2635" w:author="Etion Pinari" w:date="2021-01-04T00:14:00Z">
                <w:pPr>
                  <w:framePr w:hSpace="180" w:wrap="around" w:vAnchor="text" w:hAnchor="margin" w:y="66"/>
                </w:pPr>
              </w:pPrChange>
            </w:pPr>
            <w:ins w:id="2636" w:author="Cristian Sbrolli" w:date="2021-01-04T00:23:00Z">
              <w:r w:rsidRPr="00024500">
                <w:rPr>
                  <w:b/>
                  <w:bCs/>
                  <w:sz w:val="28"/>
                  <w:szCs w:val="28"/>
                </w:rPr>
                <w:t>×</w:t>
              </w:r>
            </w:ins>
          </w:p>
        </w:tc>
        <w:tc>
          <w:tcPr>
            <w:tcW w:w="0" w:type="auto"/>
            <w:tcPrChange w:id="2637" w:author="Cristian Sbrolli" w:date="2021-01-04T00:28:00Z">
              <w:tcPr>
                <w:tcW w:w="1248" w:type="dxa"/>
                <w:gridSpan w:val="3"/>
              </w:tcPr>
            </w:tcPrChange>
          </w:tcPr>
          <w:p w14:paraId="02088DC7" w14:textId="77777777" w:rsidR="00C86CCE" w:rsidRPr="00C86CCE" w:rsidRDefault="00C86CCE">
            <w:pPr>
              <w:jc w:val="center"/>
              <w:rPr>
                <w:ins w:id="2638" w:author="Cristian Sbrolli" w:date="2021-01-04T00:03:00Z"/>
                <w:sz w:val="28"/>
                <w:szCs w:val="28"/>
                <w:rPrChange w:id="2639" w:author="Cristian Sbrolli" w:date="2021-01-04T00:14:00Z">
                  <w:rPr>
                    <w:ins w:id="2640" w:author="Cristian Sbrolli" w:date="2021-01-04T00:03:00Z"/>
                  </w:rPr>
                </w:rPrChange>
              </w:rPr>
              <w:pPrChange w:id="2641" w:author="Etion Pinari" w:date="2021-01-04T00:14:00Z">
                <w:pPr>
                  <w:framePr w:hSpace="180" w:wrap="around" w:vAnchor="text" w:hAnchor="margin" w:y="66"/>
                </w:pPr>
              </w:pPrChange>
            </w:pPr>
          </w:p>
        </w:tc>
        <w:tc>
          <w:tcPr>
            <w:tcW w:w="0" w:type="auto"/>
            <w:tcPrChange w:id="2642" w:author="Cristian Sbrolli" w:date="2021-01-04T00:28:00Z">
              <w:tcPr>
                <w:tcW w:w="861" w:type="dxa"/>
                <w:gridSpan w:val="2"/>
              </w:tcPr>
            </w:tcPrChange>
          </w:tcPr>
          <w:p w14:paraId="1EABB13A" w14:textId="77777777" w:rsidR="00C86CCE" w:rsidRPr="00C86CCE" w:rsidRDefault="00C86CCE">
            <w:pPr>
              <w:jc w:val="center"/>
              <w:rPr>
                <w:ins w:id="2643" w:author="Cristian Sbrolli" w:date="2021-01-04T00:10:00Z"/>
                <w:sz w:val="28"/>
                <w:szCs w:val="28"/>
                <w:rPrChange w:id="2644" w:author="Cristian Sbrolli" w:date="2021-01-04T00:14:00Z">
                  <w:rPr>
                    <w:ins w:id="2645" w:author="Cristian Sbrolli" w:date="2021-01-04T00:10:00Z"/>
                  </w:rPr>
                </w:rPrChange>
              </w:rPr>
              <w:pPrChange w:id="2646" w:author="Etion Pinari" w:date="2021-01-04T00:14:00Z">
                <w:pPr>
                  <w:framePr w:hSpace="180" w:wrap="around" w:vAnchor="text" w:hAnchor="margin" w:y="66"/>
                </w:pPr>
              </w:pPrChange>
            </w:pPr>
          </w:p>
        </w:tc>
        <w:tc>
          <w:tcPr>
            <w:tcW w:w="0" w:type="auto"/>
            <w:tcPrChange w:id="2647" w:author="Cristian Sbrolli" w:date="2021-01-04T00:28:00Z">
              <w:tcPr>
                <w:tcW w:w="834" w:type="dxa"/>
                <w:gridSpan w:val="3"/>
              </w:tcPr>
            </w:tcPrChange>
          </w:tcPr>
          <w:p w14:paraId="1D33BCAC" w14:textId="1A5A8BA3" w:rsidR="00C86CCE" w:rsidRPr="00C86CCE" w:rsidRDefault="00C86CCE">
            <w:pPr>
              <w:jc w:val="center"/>
              <w:rPr>
                <w:ins w:id="2648" w:author="Cristian Sbrolli" w:date="2021-01-04T00:03:00Z"/>
                <w:sz w:val="28"/>
                <w:szCs w:val="28"/>
                <w:rPrChange w:id="2649" w:author="Cristian Sbrolli" w:date="2021-01-04T00:14:00Z">
                  <w:rPr>
                    <w:ins w:id="2650" w:author="Cristian Sbrolli" w:date="2021-01-04T00:03:00Z"/>
                  </w:rPr>
                </w:rPrChange>
              </w:rPr>
              <w:pPrChange w:id="2651" w:author="Etion Pinari" w:date="2021-01-04T00:14:00Z">
                <w:pPr>
                  <w:framePr w:hSpace="180" w:wrap="around" w:vAnchor="text" w:hAnchor="margin" w:y="66"/>
                </w:pPr>
              </w:pPrChange>
            </w:pPr>
          </w:p>
        </w:tc>
        <w:tc>
          <w:tcPr>
            <w:tcW w:w="0" w:type="auto"/>
            <w:tcPrChange w:id="2652" w:author="Cristian Sbrolli" w:date="2021-01-04T00:28:00Z">
              <w:tcPr>
                <w:tcW w:w="845" w:type="dxa"/>
                <w:gridSpan w:val="2"/>
              </w:tcPr>
            </w:tcPrChange>
          </w:tcPr>
          <w:p w14:paraId="64D9E0DC" w14:textId="77777777" w:rsidR="00C86CCE" w:rsidRPr="00C86CCE" w:rsidRDefault="00C86CCE">
            <w:pPr>
              <w:jc w:val="center"/>
              <w:rPr>
                <w:ins w:id="2653" w:author="Cristian Sbrolli" w:date="2021-01-04T00:03:00Z"/>
                <w:sz w:val="28"/>
                <w:szCs w:val="28"/>
                <w:rPrChange w:id="2654" w:author="Cristian Sbrolli" w:date="2021-01-04T00:14:00Z">
                  <w:rPr>
                    <w:ins w:id="2655" w:author="Cristian Sbrolli" w:date="2021-01-04T00:03:00Z"/>
                  </w:rPr>
                </w:rPrChange>
              </w:rPr>
              <w:pPrChange w:id="2656" w:author="Etion Pinari" w:date="2021-01-04T00:14:00Z">
                <w:pPr>
                  <w:framePr w:hSpace="180" w:wrap="around" w:vAnchor="text" w:hAnchor="margin" w:y="66"/>
                </w:pPr>
              </w:pPrChange>
            </w:pPr>
          </w:p>
        </w:tc>
        <w:tc>
          <w:tcPr>
            <w:tcW w:w="0" w:type="auto"/>
            <w:tcPrChange w:id="2657" w:author="Cristian Sbrolli" w:date="2021-01-04T00:28:00Z">
              <w:tcPr>
                <w:tcW w:w="884" w:type="dxa"/>
                <w:gridSpan w:val="2"/>
              </w:tcPr>
            </w:tcPrChange>
          </w:tcPr>
          <w:p w14:paraId="1594489E" w14:textId="77777777" w:rsidR="00C86CCE" w:rsidRPr="00C86CCE" w:rsidRDefault="00C86CCE">
            <w:pPr>
              <w:jc w:val="center"/>
              <w:rPr>
                <w:ins w:id="2658" w:author="Cristian Sbrolli" w:date="2021-01-04T00:03:00Z"/>
                <w:sz w:val="28"/>
                <w:szCs w:val="28"/>
                <w:rPrChange w:id="2659" w:author="Cristian Sbrolli" w:date="2021-01-04T00:14:00Z">
                  <w:rPr>
                    <w:ins w:id="2660" w:author="Cristian Sbrolli" w:date="2021-01-04T00:03:00Z"/>
                  </w:rPr>
                </w:rPrChange>
              </w:rPr>
              <w:pPrChange w:id="2661" w:author="Etion Pinari" w:date="2021-01-04T00:14:00Z">
                <w:pPr>
                  <w:framePr w:hSpace="180" w:wrap="around" w:vAnchor="text" w:hAnchor="margin" w:y="66"/>
                </w:pPr>
              </w:pPrChange>
            </w:pPr>
          </w:p>
        </w:tc>
        <w:tc>
          <w:tcPr>
            <w:tcW w:w="0" w:type="auto"/>
            <w:tcPrChange w:id="2662" w:author="Cristian Sbrolli" w:date="2021-01-04T00:28:00Z">
              <w:tcPr>
                <w:tcW w:w="849" w:type="dxa"/>
              </w:tcPr>
            </w:tcPrChange>
          </w:tcPr>
          <w:p w14:paraId="74B29010" w14:textId="77777777" w:rsidR="00C86CCE" w:rsidRPr="00C86CCE" w:rsidRDefault="00C86CCE">
            <w:pPr>
              <w:jc w:val="center"/>
              <w:rPr>
                <w:ins w:id="2663" w:author="Cristian Sbrolli" w:date="2021-01-04T00:03:00Z"/>
                <w:sz w:val="28"/>
                <w:szCs w:val="28"/>
                <w:rPrChange w:id="2664" w:author="Cristian Sbrolli" w:date="2021-01-04T00:14:00Z">
                  <w:rPr>
                    <w:ins w:id="2665" w:author="Cristian Sbrolli" w:date="2021-01-04T00:03:00Z"/>
                  </w:rPr>
                </w:rPrChange>
              </w:rPr>
              <w:pPrChange w:id="2666" w:author="Etion Pinari" w:date="2021-01-04T00:14:00Z">
                <w:pPr>
                  <w:framePr w:hSpace="180" w:wrap="around" w:vAnchor="text" w:hAnchor="margin" w:y="66"/>
                </w:pPr>
              </w:pPrChange>
            </w:pPr>
          </w:p>
        </w:tc>
        <w:tc>
          <w:tcPr>
            <w:tcW w:w="0" w:type="auto"/>
            <w:tcPrChange w:id="2667" w:author="Cristian Sbrolli" w:date="2021-01-04T00:28:00Z">
              <w:tcPr>
                <w:tcW w:w="841" w:type="dxa"/>
              </w:tcPr>
            </w:tcPrChange>
          </w:tcPr>
          <w:p w14:paraId="014DBEA3" w14:textId="77777777" w:rsidR="00C86CCE" w:rsidRPr="00C86CCE" w:rsidRDefault="00C86CCE">
            <w:pPr>
              <w:jc w:val="center"/>
              <w:rPr>
                <w:ins w:id="2668" w:author="Cristian Sbrolli" w:date="2021-01-04T00:03:00Z"/>
                <w:sz w:val="28"/>
                <w:szCs w:val="28"/>
                <w:rPrChange w:id="2669" w:author="Cristian Sbrolli" w:date="2021-01-04T00:14:00Z">
                  <w:rPr>
                    <w:ins w:id="2670" w:author="Cristian Sbrolli" w:date="2021-01-04T00:03:00Z"/>
                  </w:rPr>
                </w:rPrChange>
              </w:rPr>
              <w:pPrChange w:id="2671" w:author="Etion Pinari" w:date="2021-01-04T00:14:00Z">
                <w:pPr>
                  <w:framePr w:hSpace="180" w:wrap="around" w:vAnchor="text" w:hAnchor="margin" w:y="66"/>
                </w:pPr>
              </w:pPrChange>
            </w:pPr>
          </w:p>
        </w:tc>
      </w:tr>
      <w:tr w:rsidR="00E84E6D" w14:paraId="6383ECA2" w14:textId="77777777" w:rsidTr="00E84E6D">
        <w:tblPrEx>
          <w:tblPrExChange w:id="2672" w:author="Cristian Sbrolli" w:date="2021-01-04T00:28:00Z">
            <w:tblPrEx>
              <w:tblLayout w:type="fixed"/>
            </w:tblPrEx>
          </w:tblPrExChange>
        </w:tblPrEx>
        <w:trPr>
          <w:ins w:id="2673" w:author="Cristian Sbrolli" w:date="2021-01-04T00:03:00Z"/>
        </w:trPr>
        <w:tc>
          <w:tcPr>
            <w:tcW w:w="0" w:type="auto"/>
            <w:shd w:val="clear" w:color="auto" w:fill="F4B083" w:themeFill="accent2" w:themeFillTint="99"/>
            <w:tcPrChange w:id="2674" w:author="Cristian Sbrolli" w:date="2021-01-04T00:28:00Z">
              <w:tcPr>
                <w:tcW w:w="1463" w:type="dxa"/>
                <w:gridSpan w:val="2"/>
              </w:tcPr>
            </w:tcPrChange>
          </w:tcPr>
          <w:p w14:paraId="0F0F9CEB" w14:textId="51A94D84" w:rsidR="00C86CCE" w:rsidRPr="00C86CCE" w:rsidRDefault="00C86CCE">
            <w:pPr>
              <w:jc w:val="center"/>
              <w:rPr>
                <w:ins w:id="2675" w:author="Cristian Sbrolli" w:date="2021-01-04T00:03:00Z"/>
                <w:sz w:val="28"/>
                <w:szCs w:val="28"/>
                <w:rPrChange w:id="2676" w:author="Cristian Sbrolli" w:date="2021-01-04T00:14:00Z">
                  <w:rPr>
                    <w:ins w:id="2677" w:author="Cristian Sbrolli" w:date="2021-01-04T00:03:00Z"/>
                  </w:rPr>
                </w:rPrChange>
              </w:rPr>
              <w:pPrChange w:id="2678" w:author="Etion Pinari" w:date="2021-01-04T00:14:00Z">
                <w:pPr>
                  <w:framePr w:hSpace="180" w:wrap="around" w:vAnchor="text" w:hAnchor="margin" w:y="66"/>
                </w:pPr>
              </w:pPrChange>
            </w:pPr>
            <w:ins w:id="2679" w:author="Cristian Sbrolli" w:date="2021-01-04T00:07:00Z">
              <w:r w:rsidRPr="00C86CCE">
                <w:rPr>
                  <w:sz w:val="28"/>
                  <w:szCs w:val="28"/>
                  <w:rPrChange w:id="2680" w:author="Cristian Sbrolli" w:date="2021-01-04T00:14:00Z">
                    <w:rPr/>
                  </w:rPrChange>
                </w:rPr>
                <w:t>R27</w:t>
              </w:r>
            </w:ins>
          </w:p>
        </w:tc>
        <w:tc>
          <w:tcPr>
            <w:tcW w:w="0" w:type="auto"/>
            <w:tcPrChange w:id="2681" w:author="Cristian Sbrolli" w:date="2021-01-04T00:28:00Z">
              <w:tcPr>
                <w:tcW w:w="958" w:type="dxa"/>
                <w:gridSpan w:val="2"/>
              </w:tcPr>
            </w:tcPrChange>
          </w:tcPr>
          <w:p w14:paraId="2005D048" w14:textId="65C8F7C1" w:rsidR="00C86CCE" w:rsidRPr="00C86CCE" w:rsidRDefault="00D53EA4">
            <w:pPr>
              <w:jc w:val="center"/>
              <w:rPr>
                <w:ins w:id="2682" w:author="Cristian Sbrolli" w:date="2021-01-04T00:03:00Z"/>
                <w:sz w:val="28"/>
                <w:szCs w:val="28"/>
                <w:rPrChange w:id="2683" w:author="Cristian Sbrolli" w:date="2021-01-04T00:14:00Z">
                  <w:rPr>
                    <w:ins w:id="2684" w:author="Cristian Sbrolli" w:date="2021-01-04T00:03:00Z"/>
                  </w:rPr>
                </w:rPrChange>
              </w:rPr>
              <w:pPrChange w:id="2685" w:author="Etion Pinari" w:date="2021-01-04T00:14:00Z">
                <w:pPr>
                  <w:framePr w:hSpace="180" w:wrap="around" w:vAnchor="text" w:hAnchor="margin" w:y="66"/>
                </w:pPr>
              </w:pPrChange>
            </w:pPr>
            <w:ins w:id="2686" w:author="Cristian Sbrolli" w:date="2021-01-04T00:23:00Z">
              <w:r w:rsidRPr="00024500">
                <w:rPr>
                  <w:b/>
                  <w:bCs/>
                  <w:sz w:val="28"/>
                  <w:szCs w:val="28"/>
                </w:rPr>
                <w:t>×</w:t>
              </w:r>
            </w:ins>
          </w:p>
        </w:tc>
        <w:tc>
          <w:tcPr>
            <w:tcW w:w="0" w:type="auto"/>
            <w:tcPrChange w:id="2687" w:author="Cristian Sbrolli" w:date="2021-01-04T00:28:00Z">
              <w:tcPr>
                <w:tcW w:w="845" w:type="dxa"/>
                <w:gridSpan w:val="2"/>
              </w:tcPr>
            </w:tcPrChange>
          </w:tcPr>
          <w:p w14:paraId="1A141FF4" w14:textId="69D5843F" w:rsidR="00C86CCE" w:rsidRPr="00C86CCE" w:rsidRDefault="00D53EA4">
            <w:pPr>
              <w:jc w:val="center"/>
              <w:rPr>
                <w:ins w:id="2688" w:author="Cristian Sbrolli" w:date="2021-01-04T00:03:00Z"/>
                <w:sz w:val="28"/>
                <w:szCs w:val="28"/>
                <w:rPrChange w:id="2689" w:author="Cristian Sbrolli" w:date="2021-01-04T00:14:00Z">
                  <w:rPr>
                    <w:ins w:id="2690" w:author="Cristian Sbrolli" w:date="2021-01-04T00:03:00Z"/>
                  </w:rPr>
                </w:rPrChange>
              </w:rPr>
              <w:pPrChange w:id="2691" w:author="Etion Pinari" w:date="2021-01-04T00:14:00Z">
                <w:pPr>
                  <w:framePr w:hSpace="180" w:wrap="around" w:vAnchor="text" w:hAnchor="margin" w:y="66"/>
                </w:pPr>
              </w:pPrChange>
            </w:pPr>
            <w:ins w:id="2692" w:author="Cristian Sbrolli" w:date="2021-01-04T00:23:00Z">
              <w:r w:rsidRPr="00024500">
                <w:rPr>
                  <w:b/>
                  <w:bCs/>
                  <w:sz w:val="28"/>
                  <w:szCs w:val="28"/>
                </w:rPr>
                <w:t>×</w:t>
              </w:r>
            </w:ins>
          </w:p>
        </w:tc>
        <w:tc>
          <w:tcPr>
            <w:tcW w:w="0" w:type="auto"/>
            <w:tcPrChange w:id="2693" w:author="Cristian Sbrolli" w:date="2021-01-04T00:28:00Z">
              <w:tcPr>
                <w:tcW w:w="1248" w:type="dxa"/>
                <w:gridSpan w:val="3"/>
              </w:tcPr>
            </w:tcPrChange>
          </w:tcPr>
          <w:p w14:paraId="111AA1E8" w14:textId="77777777" w:rsidR="00C86CCE" w:rsidRPr="00C86CCE" w:rsidRDefault="00C86CCE">
            <w:pPr>
              <w:jc w:val="center"/>
              <w:rPr>
                <w:ins w:id="2694" w:author="Cristian Sbrolli" w:date="2021-01-04T00:03:00Z"/>
                <w:sz w:val="28"/>
                <w:szCs w:val="28"/>
                <w:rPrChange w:id="2695" w:author="Cristian Sbrolli" w:date="2021-01-04T00:14:00Z">
                  <w:rPr>
                    <w:ins w:id="2696" w:author="Cristian Sbrolli" w:date="2021-01-04T00:03:00Z"/>
                  </w:rPr>
                </w:rPrChange>
              </w:rPr>
              <w:pPrChange w:id="2697" w:author="Etion Pinari" w:date="2021-01-04T00:14:00Z">
                <w:pPr>
                  <w:framePr w:hSpace="180" w:wrap="around" w:vAnchor="text" w:hAnchor="margin" w:y="66"/>
                </w:pPr>
              </w:pPrChange>
            </w:pPr>
          </w:p>
        </w:tc>
        <w:tc>
          <w:tcPr>
            <w:tcW w:w="0" w:type="auto"/>
            <w:tcPrChange w:id="2698" w:author="Cristian Sbrolli" w:date="2021-01-04T00:28:00Z">
              <w:tcPr>
                <w:tcW w:w="861" w:type="dxa"/>
                <w:gridSpan w:val="2"/>
              </w:tcPr>
            </w:tcPrChange>
          </w:tcPr>
          <w:p w14:paraId="05E66644" w14:textId="77777777" w:rsidR="00C86CCE" w:rsidRPr="00C86CCE" w:rsidRDefault="00C86CCE">
            <w:pPr>
              <w:jc w:val="center"/>
              <w:rPr>
                <w:ins w:id="2699" w:author="Cristian Sbrolli" w:date="2021-01-04T00:10:00Z"/>
                <w:sz w:val="28"/>
                <w:szCs w:val="28"/>
                <w:rPrChange w:id="2700" w:author="Cristian Sbrolli" w:date="2021-01-04T00:14:00Z">
                  <w:rPr>
                    <w:ins w:id="2701" w:author="Cristian Sbrolli" w:date="2021-01-04T00:10:00Z"/>
                  </w:rPr>
                </w:rPrChange>
              </w:rPr>
              <w:pPrChange w:id="2702" w:author="Etion Pinari" w:date="2021-01-04T00:14:00Z">
                <w:pPr>
                  <w:framePr w:hSpace="180" w:wrap="around" w:vAnchor="text" w:hAnchor="margin" w:y="66"/>
                </w:pPr>
              </w:pPrChange>
            </w:pPr>
          </w:p>
        </w:tc>
        <w:tc>
          <w:tcPr>
            <w:tcW w:w="0" w:type="auto"/>
            <w:tcPrChange w:id="2703" w:author="Cristian Sbrolli" w:date="2021-01-04T00:28:00Z">
              <w:tcPr>
                <w:tcW w:w="834" w:type="dxa"/>
                <w:gridSpan w:val="3"/>
              </w:tcPr>
            </w:tcPrChange>
          </w:tcPr>
          <w:p w14:paraId="45C1FD56" w14:textId="3BBABCB6" w:rsidR="00C86CCE" w:rsidRPr="00C86CCE" w:rsidRDefault="00C86CCE">
            <w:pPr>
              <w:jc w:val="center"/>
              <w:rPr>
                <w:ins w:id="2704" w:author="Cristian Sbrolli" w:date="2021-01-04T00:03:00Z"/>
                <w:sz w:val="28"/>
                <w:szCs w:val="28"/>
                <w:rPrChange w:id="2705" w:author="Cristian Sbrolli" w:date="2021-01-04T00:14:00Z">
                  <w:rPr>
                    <w:ins w:id="2706" w:author="Cristian Sbrolli" w:date="2021-01-04T00:03:00Z"/>
                  </w:rPr>
                </w:rPrChange>
              </w:rPr>
              <w:pPrChange w:id="2707" w:author="Etion Pinari" w:date="2021-01-04T00:14:00Z">
                <w:pPr>
                  <w:framePr w:hSpace="180" w:wrap="around" w:vAnchor="text" w:hAnchor="margin" w:y="66"/>
                </w:pPr>
              </w:pPrChange>
            </w:pPr>
          </w:p>
        </w:tc>
        <w:tc>
          <w:tcPr>
            <w:tcW w:w="0" w:type="auto"/>
            <w:tcPrChange w:id="2708" w:author="Cristian Sbrolli" w:date="2021-01-04T00:28:00Z">
              <w:tcPr>
                <w:tcW w:w="845" w:type="dxa"/>
                <w:gridSpan w:val="2"/>
              </w:tcPr>
            </w:tcPrChange>
          </w:tcPr>
          <w:p w14:paraId="3E20A957" w14:textId="77777777" w:rsidR="00C86CCE" w:rsidRPr="00C86CCE" w:rsidRDefault="00C86CCE">
            <w:pPr>
              <w:jc w:val="center"/>
              <w:rPr>
                <w:ins w:id="2709" w:author="Cristian Sbrolli" w:date="2021-01-04T00:03:00Z"/>
                <w:sz w:val="28"/>
                <w:szCs w:val="28"/>
                <w:rPrChange w:id="2710" w:author="Cristian Sbrolli" w:date="2021-01-04T00:14:00Z">
                  <w:rPr>
                    <w:ins w:id="2711" w:author="Cristian Sbrolli" w:date="2021-01-04T00:03:00Z"/>
                  </w:rPr>
                </w:rPrChange>
              </w:rPr>
              <w:pPrChange w:id="2712" w:author="Etion Pinari" w:date="2021-01-04T00:14:00Z">
                <w:pPr>
                  <w:framePr w:hSpace="180" w:wrap="around" w:vAnchor="text" w:hAnchor="margin" w:y="66"/>
                </w:pPr>
              </w:pPrChange>
            </w:pPr>
          </w:p>
        </w:tc>
        <w:tc>
          <w:tcPr>
            <w:tcW w:w="0" w:type="auto"/>
            <w:tcPrChange w:id="2713" w:author="Cristian Sbrolli" w:date="2021-01-04T00:28:00Z">
              <w:tcPr>
                <w:tcW w:w="884" w:type="dxa"/>
                <w:gridSpan w:val="2"/>
              </w:tcPr>
            </w:tcPrChange>
          </w:tcPr>
          <w:p w14:paraId="060D4FB7" w14:textId="77777777" w:rsidR="00C86CCE" w:rsidRPr="00C86CCE" w:rsidRDefault="00C86CCE">
            <w:pPr>
              <w:jc w:val="center"/>
              <w:rPr>
                <w:ins w:id="2714" w:author="Cristian Sbrolli" w:date="2021-01-04T00:03:00Z"/>
                <w:sz w:val="28"/>
                <w:szCs w:val="28"/>
                <w:rPrChange w:id="2715" w:author="Cristian Sbrolli" w:date="2021-01-04T00:14:00Z">
                  <w:rPr>
                    <w:ins w:id="2716" w:author="Cristian Sbrolli" w:date="2021-01-04T00:03:00Z"/>
                  </w:rPr>
                </w:rPrChange>
              </w:rPr>
              <w:pPrChange w:id="2717" w:author="Etion Pinari" w:date="2021-01-04T00:14:00Z">
                <w:pPr>
                  <w:framePr w:hSpace="180" w:wrap="around" w:vAnchor="text" w:hAnchor="margin" w:y="66"/>
                </w:pPr>
              </w:pPrChange>
            </w:pPr>
          </w:p>
        </w:tc>
        <w:tc>
          <w:tcPr>
            <w:tcW w:w="0" w:type="auto"/>
            <w:tcPrChange w:id="2718" w:author="Cristian Sbrolli" w:date="2021-01-04T00:28:00Z">
              <w:tcPr>
                <w:tcW w:w="849" w:type="dxa"/>
              </w:tcPr>
            </w:tcPrChange>
          </w:tcPr>
          <w:p w14:paraId="47B7E28B" w14:textId="77777777" w:rsidR="00C86CCE" w:rsidRPr="00C86CCE" w:rsidRDefault="00C86CCE">
            <w:pPr>
              <w:jc w:val="center"/>
              <w:rPr>
                <w:ins w:id="2719" w:author="Cristian Sbrolli" w:date="2021-01-04T00:03:00Z"/>
                <w:sz w:val="28"/>
                <w:szCs w:val="28"/>
                <w:rPrChange w:id="2720" w:author="Cristian Sbrolli" w:date="2021-01-04T00:14:00Z">
                  <w:rPr>
                    <w:ins w:id="2721" w:author="Cristian Sbrolli" w:date="2021-01-04T00:03:00Z"/>
                  </w:rPr>
                </w:rPrChange>
              </w:rPr>
              <w:pPrChange w:id="2722" w:author="Etion Pinari" w:date="2021-01-04T00:14:00Z">
                <w:pPr>
                  <w:framePr w:hSpace="180" w:wrap="around" w:vAnchor="text" w:hAnchor="margin" w:y="66"/>
                </w:pPr>
              </w:pPrChange>
            </w:pPr>
          </w:p>
        </w:tc>
        <w:tc>
          <w:tcPr>
            <w:tcW w:w="0" w:type="auto"/>
            <w:tcPrChange w:id="2723" w:author="Cristian Sbrolli" w:date="2021-01-04T00:28:00Z">
              <w:tcPr>
                <w:tcW w:w="841" w:type="dxa"/>
              </w:tcPr>
            </w:tcPrChange>
          </w:tcPr>
          <w:p w14:paraId="747AB7C6" w14:textId="77777777" w:rsidR="00C86CCE" w:rsidRPr="00C86CCE" w:rsidRDefault="00C86CCE">
            <w:pPr>
              <w:jc w:val="center"/>
              <w:rPr>
                <w:ins w:id="2724" w:author="Cristian Sbrolli" w:date="2021-01-04T00:03:00Z"/>
                <w:sz w:val="28"/>
                <w:szCs w:val="28"/>
                <w:rPrChange w:id="2725" w:author="Cristian Sbrolli" w:date="2021-01-04T00:14:00Z">
                  <w:rPr>
                    <w:ins w:id="2726" w:author="Cristian Sbrolli" w:date="2021-01-04T00:03:00Z"/>
                  </w:rPr>
                </w:rPrChange>
              </w:rPr>
              <w:pPrChange w:id="2727" w:author="Etion Pinari" w:date="2021-01-04T00:14:00Z">
                <w:pPr>
                  <w:framePr w:hSpace="180" w:wrap="around" w:vAnchor="text" w:hAnchor="margin" w:y="66"/>
                </w:pPr>
              </w:pPrChange>
            </w:pPr>
          </w:p>
        </w:tc>
      </w:tr>
      <w:tr w:rsidR="00E84E6D" w14:paraId="29F4EA88" w14:textId="77777777" w:rsidTr="00E84E6D">
        <w:tblPrEx>
          <w:tblPrExChange w:id="2728" w:author="Cristian Sbrolli" w:date="2021-01-04T00:28:00Z">
            <w:tblPrEx>
              <w:tblLayout w:type="fixed"/>
            </w:tblPrEx>
          </w:tblPrExChange>
        </w:tblPrEx>
        <w:trPr>
          <w:ins w:id="2729" w:author="Cristian Sbrolli" w:date="2021-01-04T00:03:00Z"/>
        </w:trPr>
        <w:tc>
          <w:tcPr>
            <w:tcW w:w="0" w:type="auto"/>
            <w:shd w:val="clear" w:color="auto" w:fill="F4B083" w:themeFill="accent2" w:themeFillTint="99"/>
            <w:tcPrChange w:id="2730" w:author="Cristian Sbrolli" w:date="2021-01-04T00:28:00Z">
              <w:tcPr>
                <w:tcW w:w="1463" w:type="dxa"/>
                <w:gridSpan w:val="2"/>
              </w:tcPr>
            </w:tcPrChange>
          </w:tcPr>
          <w:p w14:paraId="5825F8D4" w14:textId="6DBA7C34" w:rsidR="00C86CCE" w:rsidRPr="00C86CCE" w:rsidRDefault="00C86CCE">
            <w:pPr>
              <w:jc w:val="center"/>
              <w:rPr>
                <w:ins w:id="2731" w:author="Cristian Sbrolli" w:date="2021-01-04T00:03:00Z"/>
                <w:sz w:val="28"/>
                <w:szCs w:val="28"/>
                <w:rPrChange w:id="2732" w:author="Cristian Sbrolli" w:date="2021-01-04T00:14:00Z">
                  <w:rPr>
                    <w:ins w:id="2733" w:author="Cristian Sbrolli" w:date="2021-01-04T00:03:00Z"/>
                  </w:rPr>
                </w:rPrChange>
              </w:rPr>
              <w:pPrChange w:id="2734" w:author="Etion Pinari" w:date="2021-01-04T00:14:00Z">
                <w:pPr>
                  <w:framePr w:hSpace="180" w:wrap="around" w:vAnchor="text" w:hAnchor="margin" w:y="66"/>
                </w:pPr>
              </w:pPrChange>
            </w:pPr>
            <w:ins w:id="2735" w:author="Cristian Sbrolli" w:date="2021-01-04T00:07:00Z">
              <w:r w:rsidRPr="00C86CCE">
                <w:rPr>
                  <w:sz w:val="28"/>
                  <w:szCs w:val="28"/>
                  <w:rPrChange w:id="2736" w:author="Cristian Sbrolli" w:date="2021-01-04T00:14:00Z">
                    <w:rPr/>
                  </w:rPrChange>
                </w:rPr>
                <w:t>R28</w:t>
              </w:r>
            </w:ins>
          </w:p>
        </w:tc>
        <w:tc>
          <w:tcPr>
            <w:tcW w:w="0" w:type="auto"/>
            <w:tcPrChange w:id="2737" w:author="Cristian Sbrolli" w:date="2021-01-04T00:28:00Z">
              <w:tcPr>
                <w:tcW w:w="958" w:type="dxa"/>
                <w:gridSpan w:val="2"/>
              </w:tcPr>
            </w:tcPrChange>
          </w:tcPr>
          <w:p w14:paraId="5719F857" w14:textId="3F3F5C9F" w:rsidR="00C86CCE" w:rsidRPr="00C86CCE" w:rsidRDefault="00D53EA4">
            <w:pPr>
              <w:jc w:val="center"/>
              <w:rPr>
                <w:ins w:id="2738" w:author="Cristian Sbrolli" w:date="2021-01-04T00:03:00Z"/>
                <w:sz w:val="28"/>
                <w:szCs w:val="28"/>
                <w:rPrChange w:id="2739" w:author="Cristian Sbrolli" w:date="2021-01-04T00:14:00Z">
                  <w:rPr>
                    <w:ins w:id="2740" w:author="Cristian Sbrolli" w:date="2021-01-04T00:03:00Z"/>
                  </w:rPr>
                </w:rPrChange>
              </w:rPr>
              <w:pPrChange w:id="2741" w:author="Etion Pinari" w:date="2021-01-04T00:14:00Z">
                <w:pPr>
                  <w:framePr w:hSpace="180" w:wrap="around" w:vAnchor="text" w:hAnchor="margin" w:y="66"/>
                </w:pPr>
              </w:pPrChange>
            </w:pPr>
            <w:ins w:id="2742" w:author="Cristian Sbrolli" w:date="2021-01-04T00:23:00Z">
              <w:r w:rsidRPr="00024500">
                <w:rPr>
                  <w:b/>
                  <w:bCs/>
                  <w:sz w:val="28"/>
                  <w:szCs w:val="28"/>
                </w:rPr>
                <w:t>×</w:t>
              </w:r>
            </w:ins>
          </w:p>
        </w:tc>
        <w:tc>
          <w:tcPr>
            <w:tcW w:w="0" w:type="auto"/>
            <w:tcPrChange w:id="2743" w:author="Cristian Sbrolli" w:date="2021-01-04T00:28:00Z">
              <w:tcPr>
                <w:tcW w:w="845" w:type="dxa"/>
                <w:gridSpan w:val="2"/>
              </w:tcPr>
            </w:tcPrChange>
          </w:tcPr>
          <w:p w14:paraId="1A58F441" w14:textId="7CD123A3" w:rsidR="00C86CCE" w:rsidRPr="00C86CCE" w:rsidRDefault="00D53EA4">
            <w:pPr>
              <w:jc w:val="center"/>
              <w:rPr>
                <w:ins w:id="2744" w:author="Cristian Sbrolli" w:date="2021-01-04T00:03:00Z"/>
                <w:sz w:val="28"/>
                <w:szCs w:val="28"/>
                <w:rPrChange w:id="2745" w:author="Cristian Sbrolli" w:date="2021-01-04T00:14:00Z">
                  <w:rPr>
                    <w:ins w:id="2746" w:author="Cristian Sbrolli" w:date="2021-01-04T00:03:00Z"/>
                  </w:rPr>
                </w:rPrChange>
              </w:rPr>
              <w:pPrChange w:id="2747" w:author="Etion Pinari" w:date="2021-01-04T00:14:00Z">
                <w:pPr>
                  <w:framePr w:hSpace="180" w:wrap="around" w:vAnchor="text" w:hAnchor="margin" w:y="66"/>
                </w:pPr>
              </w:pPrChange>
            </w:pPr>
            <w:ins w:id="2748" w:author="Cristian Sbrolli" w:date="2021-01-04T00:23:00Z">
              <w:r w:rsidRPr="00024500">
                <w:rPr>
                  <w:b/>
                  <w:bCs/>
                  <w:sz w:val="28"/>
                  <w:szCs w:val="28"/>
                </w:rPr>
                <w:t>×</w:t>
              </w:r>
            </w:ins>
          </w:p>
        </w:tc>
        <w:tc>
          <w:tcPr>
            <w:tcW w:w="0" w:type="auto"/>
            <w:tcPrChange w:id="2749" w:author="Cristian Sbrolli" w:date="2021-01-04T00:28:00Z">
              <w:tcPr>
                <w:tcW w:w="1248" w:type="dxa"/>
                <w:gridSpan w:val="3"/>
              </w:tcPr>
            </w:tcPrChange>
          </w:tcPr>
          <w:p w14:paraId="619F2280" w14:textId="77777777" w:rsidR="00C86CCE" w:rsidRPr="00C86CCE" w:rsidRDefault="00C86CCE">
            <w:pPr>
              <w:jc w:val="center"/>
              <w:rPr>
                <w:ins w:id="2750" w:author="Cristian Sbrolli" w:date="2021-01-04T00:03:00Z"/>
                <w:sz w:val="28"/>
                <w:szCs w:val="28"/>
                <w:rPrChange w:id="2751" w:author="Cristian Sbrolli" w:date="2021-01-04T00:14:00Z">
                  <w:rPr>
                    <w:ins w:id="2752" w:author="Cristian Sbrolli" w:date="2021-01-04T00:03:00Z"/>
                  </w:rPr>
                </w:rPrChange>
              </w:rPr>
              <w:pPrChange w:id="2753" w:author="Etion Pinari" w:date="2021-01-04T00:14:00Z">
                <w:pPr>
                  <w:framePr w:hSpace="180" w:wrap="around" w:vAnchor="text" w:hAnchor="margin" w:y="66"/>
                </w:pPr>
              </w:pPrChange>
            </w:pPr>
          </w:p>
        </w:tc>
        <w:tc>
          <w:tcPr>
            <w:tcW w:w="0" w:type="auto"/>
            <w:tcPrChange w:id="2754" w:author="Cristian Sbrolli" w:date="2021-01-04T00:28:00Z">
              <w:tcPr>
                <w:tcW w:w="861" w:type="dxa"/>
                <w:gridSpan w:val="2"/>
              </w:tcPr>
            </w:tcPrChange>
          </w:tcPr>
          <w:p w14:paraId="2D56C18C" w14:textId="77777777" w:rsidR="00C86CCE" w:rsidRPr="00C86CCE" w:rsidRDefault="00C86CCE">
            <w:pPr>
              <w:jc w:val="center"/>
              <w:rPr>
                <w:ins w:id="2755" w:author="Cristian Sbrolli" w:date="2021-01-04T00:10:00Z"/>
                <w:sz w:val="28"/>
                <w:szCs w:val="28"/>
                <w:rPrChange w:id="2756" w:author="Cristian Sbrolli" w:date="2021-01-04T00:14:00Z">
                  <w:rPr>
                    <w:ins w:id="2757" w:author="Cristian Sbrolli" w:date="2021-01-04T00:10:00Z"/>
                  </w:rPr>
                </w:rPrChange>
              </w:rPr>
              <w:pPrChange w:id="2758" w:author="Etion Pinari" w:date="2021-01-04T00:14:00Z">
                <w:pPr>
                  <w:framePr w:hSpace="180" w:wrap="around" w:vAnchor="text" w:hAnchor="margin" w:y="66"/>
                </w:pPr>
              </w:pPrChange>
            </w:pPr>
          </w:p>
        </w:tc>
        <w:tc>
          <w:tcPr>
            <w:tcW w:w="0" w:type="auto"/>
            <w:tcPrChange w:id="2759" w:author="Cristian Sbrolli" w:date="2021-01-04T00:28:00Z">
              <w:tcPr>
                <w:tcW w:w="834" w:type="dxa"/>
                <w:gridSpan w:val="3"/>
              </w:tcPr>
            </w:tcPrChange>
          </w:tcPr>
          <w:p w14:paraId="30FB6DE1" w14:textId="72EDF180" w:rsidR="00C86CCE" w:rsidRPr="00C86CCE" w:rsidRDefault="00C86CCE">
            <w:pPr>
              <w:jc w:val="center"/>
              <w:rPr>
                <w:ins w:id="2760" w:author="Cristian Sbrolli" w:date="2021-01-04T00:03:00Z"/>
                <w:sz w:val="28"/>
                <w:szCs w:val="28"/>
                <w:rPrChange w:id="2761" w:author="Cristian Sbrolli" w:date="2021-01-04T00:14:00Z">
                  <w:rPr>
                    <w:ins w:id="2762" w:author="Cristian Sbrolli" w:date="2021-01-04T00:03:00Z"/>
                  </w:rPr>
                </w:rPrChange>
              </w:rPr>
              <w:pPrChange w:id="2763" w:author="Etion Pinari" w:date="2021-01-04T00:14:00Z">
                <w:pPr>
                  <w:framePr w:hSpace="180" w:wrap="around" w:vAnchor="text" w:hAnchor="margin" w:y="66"/>
                </w:pPr>
              </w:pPrChange>
            </w:pPr>
          </w:p>
        </w:tc>
        <w:tc>
          <w:tcPr>
            <w:tcW w:w="0" w:type="auto"/>
            <w:tcPrChange w:id="2764" w:author="Cristian Sbrolli" w:date="2021-01-04T00:28:00Z">
              <w:tcPr>
                <w:tcW w:w="845" w:type="dxa"/>
                <w:gridSpan w:val="2"/>
              </w:tcPr>
            </w:tcPrChange>
          </w:tcPr>
          <w:p w14:paraId="38B3215D" w14:textId="77777777" w:rsidR="00C86CCE" w:rsidRPr="00C86CCE" w:rsidRDefault="00C86CCE">
            <w:pPr>
              <w:jc w:val="center"/>
              <w:rPr>
                <w:ins w:id="2765" w:author="Cristian Sbrolli" w:date="2021-01-04T00:03:00Z"/>
                <w:sz w:val="28"/>
                <w:szCs w:val="28"/>
                <w:rPrChange w:id="2766" w:author="Cristian Sbrolli" w:date="2021-01-04T00:14:00Z">
                  <w:rPr>
                    <w:ins w:id="2767" w:author="Cristian Sbrolli" w:date="2021-01-04T00:03:00Z"/>
                  </w:rPr>
                </w:rPrChange>
              </w:rPr>
              <w:pPrChange w:id="2768" w:author="Etion Pinari" w:date="2021-01-04T00:14:00Z">
                <w:pPr>
                  <w:framePr w:hSpace="180" w:wrap="around" w:vAnchor="text" w:hAnchor="margin" w:y="66"/>
                </w:pPr>
              </w:pPrChange>
            </w:pPr>
          </w:p>
        </w:tc>
        <w:tc>
          <w:tcPr>
            <w:tcW w:w="0" w:type="auto"/>
            <w:tcPrChange w:id="2769" w:author="Cristian Sbrolli" w:date="2021-01-04T00:28:00Z">
              <w:tcPr>
                <w:tcW w:w="884" w:type="dxa"/>
                <w:gridSpan w:val="2"/>
              </w:tcPr>
            </w:tcPrChange>
          </w:tcPr>
          <w:p w14:paraId="4B13B158" w14:textId="77777777" w:rsidR="00C86CCE" w:rsidRPr="00C86CCE" w:rsidRDefault="00C86CCE">
            <w:pPr>
              <w:jc w:val="center"/>
              <w:rPr>
                <w:ins w:id="2770" w:author="Cristian Sbrolli" w:date="2021-01-04T00:03:00Z"/>
                <w:sz w:val="28"/>
                <w:szCs w:val="28"/>
                <w:rPrChange w:id="2771" w:author="Cristian Sbrolli" w:date="2021-01-04T00:14:00Z">
                  <w:rPr>
                    <w:ins w:id="2772" w:author="Cristian Sbrolli" w:date="2021-01-04T00:03:00Z"/>
                  </w:rPr>
                </w:rPrChange>
              </w:rPr>
              <w:pPrChange w:id="2773" w:author="Etion Pinari" w:date="2021-01-04T00:14:00Z">
                <w:pPr>
                  <w:framePr w:hSpace="180" w:wrap="around" w:vAnchor="text" w:hAnchor="margin" w:y="66"/>
                </w:pPr>
              </w:pPrChange>
            </w:pPr>
          </w:p>
        </w:tc>
        <w:tc>
          <w:tcPr>
            <w:tcW w:w="0" w:type="auto"/>
            <w:tcPrChange w:id="2774" w:author="Cristian Sbrolli" w:date="2021-01-04T00:28:00Z">
              <w:tcPr>
                <w:tcW w:w="849" w:type="dxa"/>
              </w:tcPr>
            </w:tcPrChange>
          </w:tcPr>
          <w:p w14:paraId="4D875E86" w14:textId="77777777" w:rsidR="00C86CCE" w:rsidRPr="00C86CCE" w:rsidRDefault="00C86CCE">
            <w:pPr>
              <w:jc w:val="center"/>
              <w:rPr>
                <w:ins w:id="2775" w:author="Cristian Sbrolli" w:date="2021-01-04T00:03:00Z"/>
                <w:sz w:val="28"/>
                <w:szCs w:val="28"/>
                <w:rPrChange w:id="2776" w:author="Cristian Sbrolli" w:date="2021-01-04T00:14:00Z">
                  <w:rPr>
                    <w:ins w:id="2777" w:author="Cristian Sbrolli" w:date="2021-01-04T00:03:00Z"/>
                  </w:rPr>
                </w:rPrChange>
              </w:rPr>
              <w:pPrChange w:id="2778" w:author="Etion Pinari" w:date="2021-01-04T00:14:00Z">
                <w:pPr>
                  <w:framePr w:hSpace="180" w:wrap="around" w:vAnchor="text" w:hAnchor="margin" w:y="66"/>
                </w:pPr>
              </w:pPrChange>
            </w:pPr>
          </w:p>
        </w:tc>
        <w:tc>
          <w:tcPr>
            <w:tcW w:w="0" w:type="auto"/>
            <w:tcPrChange w:id="2779" w:author="Cristian Sbrolli" w:date="2021-01-04T00:28:00Z">
              <w:tcPr>
                <w:tcW w:w="841" w:type="dxa"/>
              </w:tcPr>
            </w:tcPrChange>
          </w:tcPr>
          <w:p w14:paraId="5D42278D" w14:textId="77777777" w:rsidR="00C86CCE" w:rsidRPr="00C86CCE" w:rsidRDefault="00C86CCE">
            <w:pPr>
              <w:jc w:val="center"/>
              <w:rPr>
                <w:ins w:id="2780" w:author="Cristian Sbrolli" w:date="2021-01-04T00:03:00Z"/>
                <w:sz w:val="28"/>
                <w:szCs w:val="28"/>
                <w:rPrChange w:id="2781" w:author="Cristian Sbrolli" w:date="2021-01-04T00:14:00Z">
                  <w:rPr>
                    <w:ins w:id="2782" w:author="Cristian Sbrolli" w:date="2021-01-04T00:03:00Z"/>
                  </w:rPr>
                </w:rPrChange>
              </w:rPr>
              <w:pPrChange w:id="2783" w:author="Etion Pinari" w:date="2021-01-04T00:14:00Z">
                <w:pPr>
                  <w:framePr w:hSpace="180" w:wrap="around" w:vAnchor="text" w:hAnchor="margin" w:y="66"/>
                </w:pPr>
              </w:pPrChange>
            </w:pPr>
          </w:p>
        </w:tc>
      </w:tr>
    </w:tbl>
    <w:p w14:paraId="3DC67E21" w14:textId="5DDD93FA" w:rsidR="00E84E6D" w:rsidRDefault="00E84E6D">
      <w:pPr>
        <w:pStyle w:val="Paragrafoelenco"/>
        <w:spacing w:line="257" w:lineRule="auto"/>
        <w:ind w:left="1321"/>
        <w:rPr>
          <w:ins w:id="2784" w:author="Cristian Sbrolli" w:date="2021-01-04T00:26:00Z"/>
          <w:rFonts w:ascii="Bell MT" w:hAnsi="Bell MT"/>
          <w:i/>
          <w:iCs/>
          <w:sz w:val="28"/>
          <w:szCs w:val="28"/>
          <w:lang w:val="en-GB"/>
        </w:rPr>
        <w:pPrChange w:id="2785" w:author="Cristian Sbrolli" w:date="2021-01-04T00:28:00Z">
          <w:pPr>
            <w:pStyle w:val="Paragrafoelenco"/>
            <w:spacing w:line="257" w:lineRule="auto"/>
            <w:ind w:left="1321"/>
            <w:jc w:val="both"/>
          </w:pPr>
        </w:pPrChange>
      </w:pPr>
      <w:ins w:id="2786" w:author="Cristian Sbrolli" w:date="2021-01-04T00:26:00Z">
        <w:r>
          <w:rPr>
            <w:rFonts w:ascii="Bell MT" w:hAnsi="Bell MT"/>
            <w:i/>
            <w:iCs/>
            <w:sz w:val="28"/>
            <w:szCs w:val="28"/>
            <w:lang w:val="en-GB"/>
          </w:rPr>
          <w:t>Legend</w:t>
        </w:r>
      </w:ins>
      <w:ins w:id="2787" w:author="Cristian Sbrolli" w:date="2021-01-04T00:28:00Z">
        <w:r>
          <w:rPr>
            <w:rFonts w:ascii="Bell MT" w:hAnsi="Bell MT"/>
            <w:i/>
            <w:iCs/>
            <w:sz w:val="28"/>
            <w:szCs w:val="28"/>
            <w:lang w:val="en-GB"/>
          </w:rPr>
          <w:t xml:space="preserve"> of components</w:t>
        </w:r>
      </w:ins>
      <w:ins w:id="2788" w:author="Cristian Sbrolli" w:date="2021-01-04T00:27:00Z">
        <w:r>
          <w:rPr>
            <w:rFonts w:ascii="Bell MT" w:hAnsi="Bell MT"/>
            <w:i/>
            <w:iCs/>
            <w:sz w:val="28"/>
            <w:szCs w:val="28"/>
            <w:lang w:val="en-GB"/>
          </w:rPr>
          <w:t>:</w:t>
        </w:r>
      </w:ins>
    </w:p>
    <w:p w14:paraId="02E197AD" w14:textId="77777777" w:rsidR="00E84E6D" w:rsidRPr="00E84E6D" w:rsidRDefault="00E84E6D">
      <w:pPr>
        <w:pStyle w:val="Paragrafoelenco"/>
        <w:numPr>
          <w:ilvl w:val="0"/>
          <w:numId w:val="3"/>
        </w:numPr>
        <w:spacing w:line="257" w:lineRule="auto"/>
        <w:ind w:left="1321" w:hanging="357"/>
        <w:rPr>
          <w:ins w:id="2789" w:author="Cristian Sbrolli" w:date="2021-01-04T00:26:00Z"/>
          <w:rFonts w:ascii="Bell MT" w:hAnsi="Bell MT"/>
          <w:i/>
          <w:iCs/>
          <w:sz w:val="28"/>
          <w:szCs w:val="28"/>
          <w:lang w:val="en-GB"/>
        </w:rPr>
        <w:pPrChange w:id="2790" w:author="Cristian Sbrolli" w:date="2021-01-04T00:27:00Z">
          <w:pPr>
            <w:pStyle w:val="Paragrafoelenco"/>
            <w:numPr>
              <w:numId w:val="3"/>
            </w:numPr>
            <w:spacing w:line="257" w:lineRule="auto"/>
            <w:ind w:left="1321" w:hanging="357"/>
            <w:jc w:val="both"/>
          </w:pPr>
        </w:pPrChange>
      </w:pPr>
      <w:ins w:id="2791" w:author="Cristian Sbrolli" w:date="2021-01-04T00:26:00Z">
        <w:r w:rsidRPr="00E84E6D">
          <w:rPr>
            <w:rFonts w:ascii="Bell MT" w:hAnsi="Bell MT"/>
            <w:i/>
            <w:iCs/>
            <w:sz w:val="28"/>
            <w:szCs w:val="28"/>
            <w:lang w:val="en-GB"/>
          </w:rPr>
          <w:t>Map Mediator Module: MMM</w:t>
        </w:r>
      </w:ins>
    </w:p>
    <w:p w14:paraId="2384799A" w14:textId="77777777" w:rsidR="00E84E6D" w:rsidRPr="00E84E6D" w:rsidRDefault="00E84E6D">
      <w:pPr>
        <w:pStyle w:val="Paragrafoelenco"/>
        <w:numPr>
          <w:ilvl w:val="0"/>
          <w:numId w:val="3"/>
        </w:numPr>
        <w:spacing w:line="257" w:lineRule="auto"/>
        <w:ind w:left="1321" w:hanging="357"/>
        <w:rPr>
          <w:ins w:id="2792" w:author="Cristian Sbrolli" w:date="2021-01-04T00:26:00Z"/>
          <w:rFonts w:ascii="Bell MT" w:hAnsi="Bell MT"/>
          <w:sz w:val="28"/>
          <w:szCs w:val="28"/>
          <w:lang w:val="en-GB"/>
        </w:rPr>
        <w:pPrChange w:id="2793" w:author="Cristian Sbrolli" w:date="2021-01-04T00:27:00Z">
          <w:pPr>
            <w:pStyle w:val="Paragrafoelenco"/>
            <w:numPr>
              <w:numId w:val="3"/>
            </w:numPr>
            <w:spacing w:line="257" w:lineRule="auto"/>
            <w:ind w:left="1321" w:hanging="357"/>
            <w:jc w:val="both"/>
          </w:pPr>
        </w:pPrChange>
      </w:pPr>
      <w:ins w:id="2794" w:author="Cristian Sbrolli" w:date="2021-01-04T00:26:00Z">
        <w:r w:rsidRPr="00E84E6D">
          <w:rPr>
            <w:rFonts w:ascii="Bell MT" w:hAnsi="Bell MT"/>
            <w:i/>
            <w:iCs/>
            <w:sz w:val="28"/>
            <w:szCs w:val="28"/>
            <w:lang w:val="en-GB"/>
          </w:rPr>
          <w:t>Turnstile Manager: TM</w:t>
        </w:r>
      </w:ins>
    </w:p>
    <w:p w14:paraId="2C39D3CD" w14:textId="77777777" w:rsidR="00E84E6D" w:rsidRPr="00E84E6D" w:rsidRDefault="00E84E6D">
      <w:pPr>
        <w:pStyle w:val="Paragrafoelenco"/>
        <w:numPr>
          <w:ilvl w:val="0"/>
          <w:numId w:val="4"/>
        </w:numPr>
        <w:spacing w:line="257" w:lineRule="auto"/>
        <w:ind w:left="1321" w:hanging="357"/>
        <w:rPr>
          <w:ins w:id="2795" w:author="Cristian Sbrolli" w:date="2021-01-04T00:26:00Z"/>
          <w:rFonts w:ascii="Bell MT" w:hAnsi="Bell MT"/>
          <w:i/>
          <w:iCs/>
          <w:sz w:val="28"/>
          <w:szCs w:val="28"/>
          <w:lang w:val="en-GB"/>
        </w:rPr>
        <w:pPrChange w:id="2796" w:author="Cristian Sbrolli" w:date="2021-01-04T00:27:00Z">
          <w:pPr>
            <w:pStyle w:val="Paragrafoelenco"/>
            <w:numPr>
              <w:numId w:val="4"/>
            </w:numPr>
            <w:spacing w:line="257" w:lineRule="auto"/>
            <w:ind w:left="1321" w:hanging="357"/>
            <w:jc w:val="both"/>
          </w:pPr>
        </w:pPrChange>
      </w:pPr>
      <w:ins w:id="2797" w:author="Cristian Sbrolli" w:date="2021-01-04T00:26:00Z">
        <w:r w:rsidRPr="00E84E6D">
          <w:rPr>
            <w:rFonts w:ascii="Bell MT" w:hAnsi="Bell MT"/>
            <w:i/>
            <w:iCs/>
            <w:sz w:val="28"/>
            <w:szCs w:val="28"/>
            <w:lang w:val="en-GB"/>
          </w:rPr>
          <w:t>Account Manager: AM</w:t>
        </w:r>
      </w:ins>
    </w:p>
    <w:p w14:paraId="417F3B8F" w14:textId="77777777" w:rsidR="00E84E6D" w:rsidRPr="00E84E6D" w:rsidRDefault="00E84E6D">
      <w:pPr>
        <w:pStyle w:val="Paragrafoelenco"/>
        <w:numPr>
          <w:ilvl w:val="0"/>
          <w:numId w:val="4"/>
        </w:numPr>
        <w:spacing w:line="257" w:lineRule="auto"/>
        <w:ind w:left="1321" w:hanging="357"/>
        <w:rPr>
          <w:ins w:id="2798" w:author="Cristian Sbrolli" w:date="2021-01-04T00:26:00Z"/>
          <w:rFonts w:ascii="Bell MT" w:hAnsi="Bell MT"/>
          <w:sz w:val="28"/>
          <w:szCs w:val="28"/>
          <w:lang w:val="en-GB"/>
        </w:rPr>
        <w:pPrChange w:id="2799" w:author="Cristian Sbrolli" w:date="2021-01-04T00:27:00Z">
          <w:pPr>
            <w:pStyle w:val="Paragrafoelenco"/>
            <w:numPr>
              <w:numId w:val="4"/>
            </w:numPr>
            <w:spacing w:line="257" w:lineRule="auto"/>
            <w:ind w:left="1321" w:hanging="357"/>
            <w:jc w:val="both"/>
          </w:pPr>
        </w:pPrChange>
      </w:pPr>
      <w:ins w:id="2800" w:author="Cristian Sbrolli" w:date="2021-01-04T00:26:00Z">
        <w:r w:rsidRPr="00E84E6D">
          <w:rPr>
            <w:rFonts w:ascii="Bell MT" w:hAnsi="Bell MT"/>
            <w:i/>
            <w:iCs/>
            <w:sz w:val="28"/>
            <w:szCs w:val="28"/>
            <w:lang w:val="en-GB"/>
          </w:rPr>
          <w:t>Reservation Manager: RM</w:t>
        </w:r>
      </w:ins>
    </w:p>
    <w:p w14:paraId="491CBFDB" w14:textId="77777777" w:rsidR="00E84E6D" w:rsidRPr="00E84E6D" w:rsidRDefault="00E84E6D">
      <w:pPr>
        <w:pStyle w:val="Paragrafoelenco"/>
        <w:numPr>
          <w:ilvl w:val="0"/>
          <w:numId w:val="4"/>
        </w:numPr>
        <w:spacing w:line="257" w:lineRule="auto"/>
        <w:ind w:left="1321" w:hanging="357"/>
        <w:rPr>
          <w:ins w:id="2801" w:author="Cristian Sbrolli" w:date="2021-01-04T00:26:00Z"/>
          <w:rFonts w:ascii="Bell MT" w:hAnsi="Bell MT"/>
          <w:i/>
          <w:iCs/>
          <w:sz w:val="28"/>
          <w:szCs w:val="28"/>
          <w:lang w:val="en-GB"/>
        </w:rPr>
        <w:pPrChange w:id="2802" w:author="Cristian Sbrolli" w:date="2021-01-04T00:27:00Z">
          <w:pPr>
            <w:pStyle w:val="Paragrafoelenco"/>
            <w:numPr>
              <w:numId w:val="4"/>
            </w:numPr>
            <w:spacing w:line="257" w:lineRule="auto"/>
            <w:ind w:left="1321" w:hanging="357"/>
            <w:jc w:val="both"/>
          </w:pPr>
        </w:pPrChange>
      </w:pPr>
      <w:ins w:id="2803" w:author="Cristian Sbrolli" w:date="2021-01-04T00:26:00Z">
        <w:r w:rsidRPr="00E84E6D">
          <w:rPr>
            <w:rFonts w:ascii="Bell MT" w:hAnsi="Bell MT"/>
            <w:i/>
            <w:iCs/>
            <w:sz w:val="28"/>
            <w:szCs w:val="28"/>
            <w:lang w:val="en-GB"/>
          </w:rPr>
          <w:t>Notification Manager: NM</w:t>
        </w:r>
      </w:ins>
    </w:p>
    <w:p w14:paraId="6EF90567" w14:textId="77777777" w:rsidR="00E84E6D" w:rsidRPr="00E84E6D" w:rsidRDefault="00E84E6D">
      <w:pPr>
        <w:pStyle w:val="Paragrafoelenco"/>
        <w:numPr>
          <w:ilvl w:val="0"/>
          <w:numId w:val="4"/>
        </w:numPr>
        <w:spacing w:line="257" w:lineRule="auto"/>
        <w:ind w:left="1321" w:hanging="357"/>
        <w:rPr>
          <w:ins w:id="2804" w:author="Cristian Sbrolli" w:date="2021-01-04T00:26:00Z"/>
          <w:rFonts w:ascii="Bell MT" w:hAnsi="Bell MT"/>
          <w:sz w:val="28"/>
          <w:szCs w:val="28"/>
          <w:lang w:val="en-GB"/>
        </w:rPr>
        <w:pPrChange w:id="2805" w:author="Cristian Sbrolli" w:date="2021-01-04T00:27:00Z">
          <w:pPr>
            <w:pStyle w:val="Paragrafoelenco"/>
            <w:numPr>
              <w:numId w:val="4"/>
            </w:numPr>
            <w:spacing w:line="257" w:lineRule="auto"/>
            <w:ind w:left="1321" w:hanging="357"/>
            <w:jc w:val="both"/>
          </w:pPr>
        </w:pPrChange>
      </w:pPr>
      <w:ins w:id="2806" w:author="Cristian Sbrolli" w:date="2021-01-04T00:26:00Z">
        <w:r w:rsidRPr="00E84E6D">
          <w:rPr>
            <w:rFonts w:ascii="Bell MT" w:hAnsi="Bell MT"/>
            <w:i/>
            <w:iCs/>
            <w:sz w:val="28"/>
            <w:szCs w:val="28"/>
            <w:lang w:val="en-GB"/>
          </w:rPr>
          <w:t>Market Manager: MM</w:t>
        </w:r>
      </w:ins>
    </w:p>
    <w:p w14:paraId="6251403E" w14:textId="7A1794A9" w:rsidR="00E84E6D" w:rsidRPr="00E84E6D" w:rsidRDefault="00E84E6D">
      <w:pPr>
        <w:pStyle w:val="Paragrafoelenco"/>
        <w:numPr>
          <w:ilvl w:val="0"/>
          <w:numId w:val="4"/>
        </w:numPr>
        <w:spacing w:line="257" w:lineRule="auto"/>
        <w:ind w:left="1321" w:hanging="357"/>
        <w:rPr>
          <w:ins w:id="2807" w:author="Cristian Sbrolli" w:date="2021-01-04T00:26:00Z"/>
          <w:rFonts w:ascii="Bell MT" w:hAnsi="Bell MT"/>
          <w:sz w:val="28"/>
          <w:szCs w:val="28"/>
          <w:lang w:val="en-GB"/>
        </w:rPr>
        <w:pPrChange w:id="2808" w:author="Cristian Sbrolli" w:date="2021-01-04T00:27:00Z">
          <w:pPr>
            <w:pStyle w:val="Paragrafoelenco"/>
            <w:numPr>
              <w:numId w:val="4"/>
            </w:numPr>
            <w:spacing w:line="257" w:lineRule="auto"/>
            <w:ind w:left="1321" w:hanging="357"/>
            <w:jc w:val="both"/>
          </w:pPr>
        </w:pPrChange>
      </w:pPr>
      <w:ins w:id="2809" w:author="Cristian Sbrolli" w:date="2021-01-04T00:26:00Z">
        <w:r w:rsidRPr="00E84E6D">
          <w:rPr>
            <w:rFonts w:ascii="Bell MT" w:hAnsi="Bell MT"/>
            <w:i/>
            <w:iCs/>
            <w:sz w:val="28"/>
            <w:szCs w:val="28"/>
            <w:lang w:val="en-GB"/>
          </w:rPr>
          <w:t xml:space="preserve">Queue </w:t>
        </w:r>
      </w:ins>
      <w:ins w:id="2810" w:author="Cristian Sbrolli" w:date="2021-01-04T00:28:00Z">
        <w:r>
          <w:rPr>
            <w:rFonts w:ascii="Bell MT" w:hAnsi="Bell MT"/>
            <w:i/>
            <w:iCs/>
            <w:sz w:val="28"/>
            <w:szCs w:val="28"/>
            <w:lang w:val="en-GB"/>
          </w:rPr>
          <w:br/>
        </w:r>
      </w:ins>
      <w:ins w:id="2811" w:author="Cristian Sbrolli" w:date="2021-01-04T00:26:00Z">
        <w:r w:rsidRPr="00E84E6D">
          <w:rPr>
            <w:rFonts w:ascii="Bell MT" w:hAnsi="Bell MT"/>
            <w:i/>
            <w:iCs/>
            <w:sz w:val="28"/>
            <w:szCs w:val="28"/>
            <w:lang w:val="en-GB"/>
          </w:rPr>
          <w:t>Manager: QM</w:t>
        </w:r>
      </w:ins>
    </w:p>
    <w:p w14:paraId="621A863A" w14:textId="75AF02EA" w:rsidR="00E84E6D" w:rsidRPr="00E84E6D" w:rsidRDefault="00E84E6D">
      <w:pPr>
        <w:pStyle w:val="Paragrafoelenco"/>
        <w:numPr>
          <w:ilvl w:val="0"/>
          <w:numId w:val="4"/>
        </w:numPr>
        <w:spacing w:line="257" w:lineRule="auto"/>
        <w:ind w:left="1321" w:hanging="357"/>
        <w:rPr>
          <w:ins w:id="2812" w:author="Cristian Sbrolli" w:date="2021-01-04T00:26:00Z"/>
          <w:rFonts w:ascii="Bell MT" w:hAnsi="Bell MT"/>
          <w:sz w:val="28"/>
          <w:szCs w:val="28"/>
          <w:lang w:val="en-GB"/>
        </w:rPr>
        <w:pPrChange w:id="2813" w:author="Cristian Sbrolli" w:date="2021-01-04T00:27:00Z">
          <w:pPr>
            <w:pStyle w:val="Paragrafoelenco"/>
            <w:numPr>
              <w:numId w:val="4"/>
            </w:numPr>
            <w:spacing w:line="257" w:lineRule="auto"/>
            <w:ind w:left="1321" w:hanging="357"/>
            <w:jc w:val="both"/>
          </w:pPr>
        </w:pPrChange>
      </w:pPr>
      <w:ins w:id="2814" w:author="Cristian Sbrolli" w:date="2021-01-04T00:26:00Z">
        <w:r w:rsidRPr="00E84E6D">
          <w:rPr>
            <w:rFonts w:ascii="Bell MT" w:hAnsi="Bell MT"/>
            <w:i/>
            <w:iCs/>
            <w:sz w:val="28"/>
            <w:szCs w:val="28"/>
            <w:lang w:val="en-GB"/>
          </w:rPr>
          <w:t xml:space="preserve">Location </w:t>
        </w:r>
      </w:ins>
      <w:ins w:id="2815" w:author="Cristian Sbrolli" w:date="2021-01-04T00:28:00Z">
        <w:r>
          <w:rPr>
            <w:rFonts w:ascii="Bell MT" w:hAnsi="Bell MT"/>
            <w:i/>
            <w:iCs/>
            <w:sz w:val="28"/>
            <w:szCs w:val="28"/>
            <w:lang w:val="en-GB"/>
          </w:rPr>
          <w:br/>
        </w:r>
      </w:ins>
      <w:ins w:id="2816" w:author="Cristian Sbrolli" w:date="2021-01-04T00:26:00Z">
        <w:r w:rsidRPr="00E84E6D">
          <w:rPr>
            <w:rFonts w:ascii="Bell MT" w:hAnsi="Bell MT"/>
            <w:i/>
            <w:iCs/>
            <w:sz w:val="28"/>
            <w:szCs w:val="28"/>
            <w:lang w:val="en-GB"/>
          </w:rPr>
          <w:t>Module: LM</w:t>
        </w:r>
      </w:ins>
    </w:p>
    <w:p w14:paraId="2E9C5B01" w14:textId="77777777" w:rsidR="00E84E6D" w:rsidRPr="00E84E6D" w:rsidRDefault="00E84E6D">
      <w:pPr>
        <w:pStyle w:val="Paragrafoelenco"/>
        <w:numPr>
          <w:ilvl w:val="0"/>
          <w:numId w:val="4"/>
        </w:numPr>
        <w:spacing w:line="257" w:lineRule="auto"/>
        <w:ind w:left="1321" w:hanging="357"/>
        <w:rPr>
          <w:ins w:id="2817" w:author="Cristian Sbrolli" w:date="2021-01-04T00:26:00Z"/>
          <w:rFonts w:ascii="Bell MT" w:hAnsi="Bell MT"/>
          <w:sz w:val="28"/>
          <w:szCs w:val="28"/>
          <w:lang w:val="en-GB"/>
        </w:rPr>
        <w:pPrChange w:id="2818" w:author="Cristian Sbrolli" w:date="2021-01-04T00:27:00Z">
          <w:pPr>
            <w:pStyle w:val="Paragrafoelenco"/>
            <w:numPr>
              <w:numId w:val="4"/>
            </w:numPr>
            <w:spacing w:line="257" w:lineRule="auto"/>
            <w:ind w:left="1321" w:hanging="357"/>
            <w:jc w:val="both"/>
          </w:pPr>
        </w:pPrChange>
      </w:pPr>
      <w:ins w:id="2819" w:author="Cristian Sbrolli" w:date="2021-01-04T00:26:00Z">
        <w:r w:rsidRPr="00E84E6D">
          <w:rPr>
            <w:rFonts w:ascii="Bell MT" w:hAnsi="Bell MT"/>
            <w:i/>
            <w:iCs/>
            <w:sz w:val="28"/>
            <w:szCs w:val="28"/>
            <w:lang w:val="en-GB"/>
          </w:rPr>
          <w:t>Data Service: DS</w:t>
        </w:r>
      </w:ins>
    </w:p>
    <w:p w14:paraId="3F5BF979" w14:textId="77777777" w:rsidR="00E84E6D" w:rsidRPr="00E84E6D" w:rsidRDefault="00E84E6D">
      <w:pPr>
        <w:pStyle w:val="Paragrafoelenco"/>
        <w:numPr>
          <w:ilvl w:val="0"/>
          <w:numId w:val="4"/>
        </w:numPr>
        <w:spacing w:line="257" w:lineRule="auto"/>
        <w:ind w:left="1321" w:hanging="357"/>
        <w:rPr>
          <w:ins w:id="2820" w:author="Cristian Sbrolli" w:date="2021-01-04T00:26:00Z"/>
          <w:rFonts w:ascii="Bell MT" w:hAnsi="Bell MT"/>
          <w:sz w:val="28"/>
          <w:szCs w:val="28"/>
          <w:lang w:val="en-GB"/>
        </w:rPr>
        <w:pPrChange w:id="2821" w:author="Cristian Sbrolli" w:date="2021-01-04T00:27:00Z">
          <w:pPr>
            <w:pStyle w:val="Paragrafoelenco"/>
            <w:numPr>
              <w:numId w:val="4"/>
            </w:numPr>
            <w:spacing w:line="257" w:lineRule="auto"/>
            <w:ind w:left="1321" w:hanging="357"/>
            <w:jc w:val="both"/>
          </w:pPr>
        </w:pPrChange>
      </w:pPr>
      <w:ins w:id="2822" w:author="Cristian Sbrolli" w:date="2021-01-04T00:26:00Z">
        <w:r w:rsidRPr="00E84E6D">
          <w:rPr>
            <w:rFonts w:ascii="Bell MT" w:hAnsi="Bell MT"/>
            <w:i/>
            <w:iCs/>
            <w:sz w:val="28"/>
            <w:szCs w:val="28"/>
            <w:lang w:val="en-GB"/>
          </w:rPr>
          <w:t>Web Server: WS</w:t>
        </w:r>
      </w:ins>
    </w:p>
    <w:p w14:paraId="1A0770EC" w14:textId="357DCA16" w:rsidR="00E35DEF" w:rsidRPr="008125E3" w:rsidDel="008125E3" w:rsidRDefault="00E35DEF">
      <w:pPr>
        <w:rPr>
          <w:del w:id="2823" w:author="Cristian Sbrolli" w:date="2021-01-04T00:00:00Z"/>
          <w:lang w:val="en-US"/>
          <w:rPrChange w:id="2824" w:author="Cristian Sbrolli" w:date="2021-01-04T00:09:00Z">
            <w:rPr>
              <w:del w:id="2825" w:author="Cristian Sbrolli" w:date="2021-01-04T00:00:00Z"/>
              <w:lang w:val="en-GB"/>
            </w:rPr>
          </w:rPrChange>
        </w:rPr>
      </w:pPr>
    </w:p>
    <w:p w14:paraId="6AB415FA" w14:textId="77777777" w:rsidR="008125E3" w:rsidRPr="008125E3" w:rsidRDefault="006625AC">
      <w:pPr>
        <w:rPr>
          <w:ins w:id="2826" w:author="Cristian Sbrolli" w:date="2021-01-04T00:09:00Z"/>
          <w:rFonts w:ascii="Bell MT" w:hAnsi="Bell MT"/>
          <w:i/>
          <w:iCs/>
          <w:sz w:val="28"/>
          <w:szCs w:val="28"/>
          <w:lang w:val="en-GB"/>
          <w:rPrChange w:id="2827" w:author="Cristian Sbrolli" w:date="2021-01-04T00:09:00Z">
            <w:rPr>
              <w:ins w:id="2828" w:author="Cristian Sbrolli" w:date="2021-01-04T00:09:00Z"/>
              <w:lang w:val="en-US"/>
            </w:rPr>
          </w:rPrChange>
        </w:rPr>
        <w:pPrChange w:id="2829" w:author="Cristian Sbrolli" w:date="2021-01-04T00:09:00Z">
          <w:pPr>
            <w:pStyle w:val="Paragrafoelenco"/>
            <w:numPr>
              <w:numId w:val="3"/>
            </w:numPr>
            <w:spacing w:line="257" w:lineRule="auto"/>
            <w:ind w:left="1321" w:hanging="357"/>
            <w:jc w:val="both"/>
          </w:pPr>
        </w:pPrChange>
      </w:pPr>
      <w:r w:rsidRPr="008125E3">
        <w:rPr>
          <w:lang w:val="en-US"/>
          <w:rPrChange w:id="2830" w:author="Cristian Sbrolli" w:date="2021-01-04T00:02:00Z">
            <w:rPr>
              <w:lang w:val="en-GB"/>
            </w:rPr>
          </w:rPrChange>
        </w:rPr>
        <w:br w:type="page"/>
      </w:r>
    </w:p>
    <w:p w14:paraId="27D7ABD0" w14:textId="227A7EA2" w:rsidR="006625AC" w:rsidRPr="008125E3" w:rsidRDefault="006625AC">
      <w:pPr>
        <w:rPr>
          <w:lang w:val="en-US"/>
          <w:rPrChange w:id="2831" w:author="Cristian Sbrolli" w:date="2021-01-04T00:02:00Z">
            <w:rPr>
              <w:lang w:val="en-GB"/>
            </w:rPr>
          </w:rPrChange>
        </w:rPr>
      </w:pPr>
    </w:p>
    <w:p w14:paraId="56A8FD73" w14:textId="0ED1AFC5" w:rsidR="00B267A2" w:rsidRDefault="006625AC" w:rsidP="006625AC">
      <w:pPr>
        <w:pStyle w:val="Paragrafoelenco"/>
        <w:numPr>
          <w:ilvl w:val="0"/>
          <w:numId w:val="1"/>
        </w:numPr>
        <w:rPr>
          <w:ins w:id="2832" w:author="Giorgio Romeo" w:date="2021-01-01T21:01:00Z"/>
          <w:lang w:val="en-GB"/>
        </w:rPr>
      </w:pPr>
      <w:r w:rsidRPr="00B267A2">
        <w:rPr>
          <w:rFonts w:ascii="Bell MT" w:hAnsi="Bell MT"/>
          <w:i/>
          <w:iCs/>
          <w:sz w:val="32"/>
          <w:szCs w:val="32"/>
          <w:lang w:val="en-GB"/>
          <w:rPrChange w:id="2833" w:author="Giorgio Romeo" w:date="2021-01-01T20:51:00Z">
            <w:rPr>
              <w:rFonts w:ascii="Bell MT" w:hAnsi="Bell MT"/>
              <w:sz w:val="32"/>
              <w:szCs w:val="32"/>
              <w:lang w:val="en-GB"/>
            </w:rPr>
          </w:rPrChange>
        </w:rPr>
        <w:t>IMPLEMENTATION, INTEGRATION AND TEST PLAN</w:t>
      </w:r>
      <w:ins w:id="2834" w:author="Giorgio Romeo" w:date="2021-01-01T20:51:00Z">
        <w:r w:rsidR="00B267A2">
          <w:rPr>
            <w:lang w:val="en-GB"/>
          </w:rPr>
          <w:t xml:space="preserve"> </w:t>
        </w:r>
      </w:ins>
    </w:p>
    <w:p w14:paraId="1D50E3F2" w14:textId="77777777" w:rsidR="00CA6634" w:rsidRDefault="00CA6634">
      <w:pPr>
        <w:pStyle w:val="Paragrafoelenco"/>
        <w:ind w:left="360"/>
        <w:rPr>
          <w:ins w:id="2835" w:author="Giorgio Romeo" w:date="2021-01-01T20:53:00Z"/>
          <w:lang w:val="en-GB"/>
        </w:rPr>
        <w:pPrChange w:id="2836" w:author="Giorgio Romeo" w:date="2021-01-01T21:01:00Z">
          <w:pPr>
            <w:pStyle w:val="Paragrafoelenco"/>
            <w:numPr>
              <w:numId w:val="1"/>
            </w:numPr>
            <w:ind w:left="360" w:hanging="360"/>
          </w:pPr>
        </w:pPrChange>
      </w:pPr>
    </w:p>
    <w:p w14:paraId="11FC6588" w14:textId="5E7A245B" w:rsidR="00B267A2" w:rsidRPr="00CA6634" w:rsidDel="00B267A2" w:rsidRDefault="006625AC">
      <w:pPr>
        <w:pStyle w:val="Paragrafoelenco"/>
        <w:ind w:left="1066" w:hanging="357"/>
        <w:rPr>
          <w:del w:id="2837" w:author="Giorgio Romeo" w:date="2021-01-01T20:54:00Z"/>
          <w:rFonts w:ascii="Bell MT" w:hAnsi="Bell MT"/>
          <w:i/>
          <w:iCs/>
          <w:sz w:val="28"/>
          <w:szCs w:val="28"/>
          <w:lang w:val="en-GB"/>
          <w:rPrChange w:id="2838" w:author="Giorgio Romeo" w:date="2021-01-01T21:02:00Z">
            <w:rPr>
              <w:del w:id="2839" w:author="Giorgio Romeo" w:date="2021-01-01T20:54:00Z"/>
              <w:rFonts w:ascii="Bell MT" w:hAnsi="Bell MT"/>
              <w:lang w:val="en-GB"/>
            </w:rPr>
          </w:rPrChange>
        </w:rPr>
        <w:pPrChange w:id="2840" w:author="Giorgio Romeo" w:date="2021-01-01T23:10:00Z">
          <w:pPr>
            <w:pStyle w:val="Paragrafoelenco"/>
          </w:pPr>
        </w:pPrChange>
      </w:pPr>
      <w:del w:id="2841" w:author="Giorgio Romeo" w:date="2021-01-01T20:51:00Z">
        <w:r w:rsidRPr="00CA6634" w:rsidDel="00B267A2">
          <w:rPr>
            <w:i/>
            <w:iCs/>
            <w:lang w:val="en-GB"/>
            <w:rPrChange w:id="2842" w:author="Giorgio Romeo" w:date="2021-01-01T21:02:00Z">
              <w:rPr>
                <w:lang w:val="en-GB"/>
              </w:rPr>
            </w:rPrChange>
          </w:rPr>
          <w:delText>:</w:delText>
        </w:r>
      </w:del>
      <w:del w:id="2843" w:author="Giorgio Romeo" w:date="2021-01-01T21:01:00Z">
        <w:r w:rsidRPr="00CA6634" w:rsidDel="00CA6634">
          <w:rPr>
            <w:i/>
            <w:iCs/>
            <w:lang w:val="en-GB"/>
            <w:rPrChange w:id="2844"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845" w:author="Giorgio Romeo" w:date="2021-01-01T21:00:00Z">
        <w:r w:rsidR="00B267A2" w:rsidRPr="00CA6634">
          <w:rPr>
            <w:rFonts w:ascii="Bell MT" w:hAnsi="Bell MT"/>
            <w:i/>
            <w:iCs/>
            <w:sz w:val="28"/>
            <w:szCs w:val="28"/>
            <w:lang w:val="en-GB"/>
            <w:rPrChange w:id="2846" w:author="Giorgio Romeo" w:date="2021-01-01T21:02:00Z">
              <w:rPr>
                <w:rFonts w:ascii="Bell MT" w:hAnsi="Bell MT"/>
                <w:lang w:val="en-GB"/>
              </w:rPr>
            </w:rPrChange>
          </w:rPr>
          <w:t>Im</w:t>
        </w:r>
      </w:ins>
      <w:ins w:id="2847" w:author="Giorgio Romeo" w:date="2021-01-01T21:01:00Z">
        <w:r w:rsidR="00B267A2" w:rsidRPr="00CA6634">
          <w:rPr>
            <w:rFonts w:ascii="Bell MT" w:hAnsi="Bell MT"/>
            <w:i/>
            <w:iCs/>
            <w:sz w:val="28"/>
            <w:szCs w:val="28"/>
            <w:lang w:val="en-GB"/>
            <w:rPrChange w:id="2848" w:author="Giorgio Romeo" w:date="2021-01-01T21:02:00Z">
              <w:rPr>
                <w:rFonts w:ascii="Bell MT" w:hAnsi="Bell MT"/>
                <w:lang w:val="en-GB"/>
              </w:rPr>
            </w:rPrChange>
          </w:rPr>
          <w:t>plementation Plan</w:t>
        </w:r>
      </w:ins>
    </w:p>
    <w:p w14:paraId="183BA2CD" w14:textId="53CB6E1D" w:rsidR="006625AC" w:rsidRPr="006E6BC2" w:rsidRDefault="006625AC">
      <w:pPr>
        <w:pStyle w:val="Paragrafoelenco"/>
        <w:numPr>
          <w:ilvl w:val="0"/>
          <w:numId w:val="31"/>
        </w:numPr>
        <w:ind w:left="1066" w:hanging="357"/>
        <w:rPr>
          <w:ins w:id="2849" w:author="Giorgio Romeo" w:date="2021-01-01T22:59:00Z"/>
          <w:rFonts w:ascii="Bell MT" w:hAnsi="Bell MT"/>
          <w:sz w:val="28"/>
          <w:szCs w:val="28"/>
          <w:lang w:val="en-GB"/>
          <w:rPrChange w:id="2850" w:author="Giorgio Romeo" w:date="2021-01-01T22:59:00Z">
            <w:rPr>
              <w:ins w:id="2851" w:author="Giorgio Romeo" w:date="2021-01-01T22:59:00Z"/>
              <w:lang w:val="en-GB"/>
            </w:rPr>
          </w:rPrChange>
        </w:rPr>
        <w:pPrChange w:id="2852" w:author="Giorgio Romeo" w:date="2021-01-01T23:10:00Z">
          <w:pPr>
            <w:ind w:left="708"/>
          </w:pPr>
        </w:pPrChange>
      </w:pPr>
      <w:del w:id="2853" w:author="Giorgio Romeo" w:date="2021-01-01T20:55:00Z">
        <w:r w:rsidRPr="006E6BC2" w:rsidDel="00B267A2">
          <w:rPr>
            <w:lang w:val="en-GB"/>
          </w:rPr>
          <w:br w:type="page"/>
        </w:r>
      </w:del>
    </w:p>
    <w:p w14:paraId="7AEC9310" w14:textId="50333F8D" w:rsidR="0045158B" w:rsidRDefault="006E6BC2">
      <w:pPr>
        <w:ind w:left="708"/>
        <w:jc w:val="both"/>
        <w:rPr>
          <w:ins w:id="2854" w:author="Giorgio Romeo" w:date="2021-01-01T23:10:00Z"/>
          <w:rFonts w:ascii="Bell MT" w:hAnsi="Bell MT"/>
          <w:sz w:val="28"/>
          <w:szCs w:val="28"/>
          <w:lang w:val="en-GB"/>
        </w:rPr>
      </w:pPr>
      <w:ins w:id="2855" w:author="Giorgio Romeo" w:date="2021-01-01T22:59:00Z">
        <w:r w:rsidRPr="006E6BC2">
          <w:rPr>
            <w:rFonts w:ascii="Bell MT" w:hAnsi="Bell MT"/>
            <w:sz w:val="28"/>
            <w:szCs w:val="28"/>
            <w:lang w:val="en-GB"/>
            <w:rPrChange w:id="2856" w:author="Giorgio Romeo" w:date="2021-01-01T23:06:00Z">
              <w:rPr>
                <w:lang w:val="en-GB"/>
              </w:rPr>
            </w:rPrChange>
          </w:rPr>
          <w:t xml:space="preserve">The implementation of the CLup system will be done component by component. The order in which </w:t>
        </w:r>
      </w:ins>
      <w:ins w:id="2857" w:author="Giorgio Romeo" w:date="2021-01-01T23:01:00Z">
        <w:r w:rsidRPr="006E6BC2">
          <w:rPr>
            <w:rFonts w:ascii="Bell MT" w:hAnsi="Bell MT"/>
            <w:sz w:val="28"/>
            <w:szCs w:val="28"/>
            <w:lang w:val="en-GB"/>
            <w:rPrChange w:id="2858" w:author="Giorgio Romeo" w:date="2021-01-01T23:06:00Z">
              <w:rPr>
                <w:lang w:val="en-GB"/>
              </w:rPr>
            </w:rPrChange>
          </w:rPr>
          <w:t>the implementation</w:t>
        </w:r>
      </w:ins>
      <w:ins w:id="2859" w:author="Giorgio Romeo" w:date="2021-01-01T22:59:00Z">
        <w:r w:rsidRPr="006E6BC2">
          <w:rPr>
            <w:rFonts w:ascii="Bell MT" w:hAnsi="Bell MT"/>
            <w:sz w:val="28"/>
            <w:szCs w:val="28"/>
            <w:lang w:val="en-GB"/>
            <w:rPrChange w:id="2860" w:author="Giorgio Romeo" w:date="2021-01-01T23:06:00Z">
              <w:rPr>
                <w:lang w:val="en-GB"/>
              </w:rPr>
            </w:rPrChange>
          </w:rPr>
          <w:t xml:space="preserve"> will be carried out depends on a number of factors </w:t>
        </w:r>
      </w:ins>
      <w:ins w:id="2861" w:author="Giorgio Romeo" w:date="2021-01-01T23:02:00Z">
        <w:r w:rsidRPr="006E6BC2">
          <w:rPr>
            <w:rFonts w:ascii="Bell MT" w:hAnsi="Bell MT"/>
            <w:sz w:val="28"/>
            <w:szCs w:val="28"/>
            <w:lang w:val="en-GB"/>
            <w:rPrChange w:id="2862" w:author="Giorgio Romeo" w:date="2021-01-01T23:06:00Z">
              <w:rPr>
                <w:lang w:val="en-GB"/>
              </w:rPr>
            </w:rPrChange>
          </w:rPr>
          <w:t>such as</w:t>
        </w:r>
      </w:ins>
      <w:ins w:id="2863" w:author="Giorgio Romeo" w:date="2021-01-01T22:59:00Z">
        <w:r w:rsidRPr="006E6BC2">
          <w:rPr>
            <w:rFonts w:ascii="Bell MT" w:hAnsi="Bell MT"/>
            <w:sz w:val="28"/>
            <w:szCs w:val="28"/>
            <w:lang w:val="en-GB"/>
            <w:rPrChange w:id="2864" w:author="Giorgio Romeo" w:date="2021-01-01T23:06:00Z">
              <w:rPr>
                <w:lang w:val="en-GB"/>
              </w:rPr>
            </w:rPrChange>
          </w:rPr>
          <w:t xml:space="preserve"> the complexity</w:t>
        </w:r>
      </w:ins>
      <w:ins w:id="2865" w:author="Giorgio Romeo" w:date="2021-01-01T23:00:00Z">
        <w:r w:rsidRPr="006E6BC2">
          <w:rPr>
            <w:rFonts w:ascii="Bell MT" w:hAnsi="Bell MT"/>
            <w:sz w:val="28"/>
            <w:szCs w:val="28"/>
            <w:lang w:val="en-GB"/>
            <w:rPrChange w:id="2866" w:author="Giorgio Romeo" w:date="2021-01-01T23:06:00Z">
              <w:rPr>
                <w:lang w:val="en-GB"/>
              </w:rPr>
            </w:rPrChange>
          </w:rPr>
          <w:t xml:space="preserve"> </w:t>
        </w:r>
      </w:ins>
      <w:ins w:id="2867" w:author="Giorgio Romeo" w:date="2021-01-01T22:59:00Z">
        <w:r w:rsidRPr="006E6BC2">
          <w:rPr>
            <w:rFonts w:ascii="Bell MT" w:hAnsi="Bell MT"/>
            <w:sz w:val="28"/>
            <w:szCs w:val="28"/>
            <w:lang w:val="en-GB"/>
            <w:rPrChange w:id="2868" w:author="Giorgio Romeo" w:date="2021-01-01T23:06:00Z">
              <w:rPr>
                <w:lang w:val="en-GB"/>
              </w:rPr>
            </w:rPrChange>
          </w:rPr>
          <w:t xml:space="preserve">of the </w:t>
        </w:r>
      </w:ins>
      <w:ins w:id="2869" w:author="Giorgio Romeo" w:date="2021-01-01T23:00:00Z">
        <w:r w:rsidRPr="006E6BC2">
          <w:rPr>
            <w:rFonts w:ascii="Bell MT" w:hAnsi="Bell MT"/>
            <w:sz w:val="28"/>
            <w:szCs w:val="28"/>
            <w:lang w:val="en-GB"/>
            <w:rPrChange w:id="2870" w:author="Giorgio Romeo" w:date="2021-01-01T23:06:00Z">
              <w:rPr>
                <w:lang w:val="en-GB"/>
              </w:rPr>
            </w:rPrChange>
          </w:rPr>
          <w:t>component (</w:t>
        </w:r>
      </w:ins>
      <w:ins w:id="2871" w:author="Giorgio Romeo" w:date="2021-01-01T23:02:00Z">
        <w:r w:rsidRPr="006E6BC2">
          <w:rPr>
            <w:rFonts w:ascii="Bell MT" w:hAnsi="Bell MT"/>
            <w:sz w:val="28"/>
            <w:szCs w:val="28"/>
            <w:lang w:val="en-GB"/>
            <w:rPrChange w:id="2872" w:author="Giorgio Romeo" w:date="2021-01-01T23:06:00Z">
              <w:rPr>
                <w:lang w:val="en-GB"/>
              </w:rPr>
            </w:rPrChange>
          </w:rPr>
          <w:t>e.g., number of provided functionalities</w:t>
        </w:r>
      </w:ins>
      <w:ins w:id="2873" w:author="Giorgio Romeo" w:date="2021-01-01T23:00:00Z">
        <w:r w:rsidRPr="006E6BC2">
          <w:rPr>
            <w:rFonts w:ascii="Bell MT" w:hAnsi="Bell MT"/>
            <w:sz w:val="28"/>
            <w:szCs w:val="28"/>
            <w:lang w:val="en-GB"/>
            <w:rPrChange w:id="2874" w:author="Giorgio Romeo" w:date="2021-01-01T23:06:00Z">
              <w:rPr>
                <w:lang w:val="en-GB"/>
              </w:rPr>
            </w:rPrChange>
          </w:rPr>
          <w:t>)</w:t>
        </w:r>
      </w:ins>
      <w:ins w:id="2875" w:author="Giorgio Romeo" w:date="2021-01-01T23:02:00Z">
        <w:r w:rsidRPr="006E6BC2">
          <w:rPr>
            <w:rFonts w:ascii="Bell MT" w:hAnsi="Bell MT"/>
            <w:sz w:val="28"/>
            <w:szCs w:val="28"/>
            <w:lang w:val="en-GB"/>
            <w:rPrChange w:id="2876" w:author="Giorgio Romeo" w:date="2021-01-01T23:06:00Z">
              <w:rPr>
                <w:lang w:val="en-GB"/>
              </w:rPr>
            </w:rPrChange>
          </w:rPr>
          <w:t xml:space="preserve"> an</w:t>
        </w:r>
      </w:ins>
      <w:ins w:id="2877" w:author="Giorgio Romeo" w:date="2021-01-01T23:03:00Z">
        <w:r w:rsidRPr="006E6BC2">
          <w:rPr>
            <w:rFonts w:ascii="Bell MT" w:hAnsi="Bell MT"/>
            <w:sz w:val="28"/>
            <w:szCs w:val="28"/>
            <w:lang w:val="en-GB"/>
            <w:rPrChange w:id="2878" w:author="Giorgio Romeo" w:date="2021-01-01T23:06:00Z">
              <w:rPr>
                <w:lang w:val="en-GB"/>
              </w:rPr>
            </w:rPrChange>
          </w:rPr>
          <w:t>d</w:t>
        </w:r>
      </w:ins>
      <w:ins w:id="2879" w:author="Giorgio Romeo" w:date="2021-01-01T22:59:00Z">
        <w:r w:rsidRPr="006E6BC2">
          <w:rPr>
            <w:rFonts w:ascii="Bell MT" w:hAnsi="Bell MT"/>
            <w:sz w:val="28"/>
            <w:szCs w:val="28"/>
            <w:lang w:val="en-GB"/>
            <w:rPrChange w:id="2880" w:author="Giorgio Romeo" w:date="2021-01-01T23:06:00Z">
              <w:rPr>
                <w:lang w:val="en-GB"/>
              </w:rPr>
            </w:rPrChange>
          </w:rPr>
          <w:t xml:space="preserve"> the dependence o</w:t>
        </w:r>
      </w:ins>
      <w:ins w:id="2881" w:author="Giorgio Romeo" w:date="2021-01-01T23:03:00Z">
        <w:r w:rsidRPr="006E6BC2">
          <w:rPr>
            <w:rFonts w:ascii="Bell MT" w:hAnsi="Bell MT"/>
            <w:sz w:val="28"/>
            <w:szCs w:val="28"/>
            <w:lang w:val="en-GB"/>
            <w:rPrChange w:id="2882" w:author="Giorgio Romeo" w:date="2021-01-01T23:06:00Z">
              <w:rPr>
                <w:lang w:val="en-GB"/>
              </w:rPr>
            </w:rPrChange>
          </w:rPr>
          <w:t>n</w:t>
        </w:r>
      </w:ins>
      <w:ins w:id="2883" w:author="Giorgio Romeo" w:date="2021-01-01T22:59:00Z">
        <w:r w:rsidRPr="006E6BC2">
          <w:rPr>
            <w:rFonts w:ascii="Bell MT" w:hAnsi="Bell MT"/>
            <w:sz w:val="28"/>
            <w:szCs w:val="28"/>
            <w:lang w:val="en-GB"/>
            <w:rPrChange w:id="2884" w:author="Giorgio Romeo" w:date="2021-01-01T23:06:00Z">
              <w:rPr>
                <w:lang w:val="en-GB"/>
              </w:rPr>
            </w:rPrChange>
          </w:rPr>
          <w:t xml:space="preserve"> </w:t>
        </w:r>
      </w:ins>
      <w:ins w:id="2885" w:author="Giorgio Romeo" w:date="2021-01-01T23:03:00Z">
        <w:r w:rsidRPr="006E6BC2">
          <w:rPr>
            <w:rFonts w:ascii="Bell MT" w:hAnsi="Bell MT"/>
            <w:sz w:val="28"/>
            <w:szCs w:val="28"/>
            <w:lang w:val="en-GB"/>
            <w:rPrChange w:id="2886" w:author="Giorgio Romeo" w:date="2021-01-01T23:06:00Z">
              <w:rPr>
                <w:lang w:val="en-GB"/>
              </w:rPr>
            </w:rPrChange>
          </w:rPr>
          <w:t xml:space="preserve">the </w:t>
        </w:r>
      </w:ins>
      <w:ins w:id="2887" w:author="Giorgio Romeo" w:date="2021-01-01T22:59:00Z">
        <w:r w:rsidRPr="006E6BC2">
          <w:rPr>
            <w:rFonts w:ascii="Bell MT" w:hAnsi="Bell MT"/>
            <w:sz w:val="28"/>
            <w:szCs w:val="28"/>
            <w:lang w:val="en-GB"/>
            <w:rPrChange w:id="2888" w:author="Giorgio Romeo" w:date="2021-01-01T23:06:00Z">
              <w:rPr>
                <w:lang w:val="en-GB"/>
              </w:rPr>
            </w:rPrChange>
          </w:rPr>
          <w:t xml:space="preserve">other </w:t>
        </w:r>
      </w:ins>
      <w:ins w:id="2889" w:author="Giorgio Romeo" w:date="2021-01-01T23:00:00Z">
        <w:r w:rsidRPr="006E6BC2">
          <w:rPr>
            <w:rFonts w:ascii="Bell MT" w:hAnsi="Bell MT"/>
            <w:sz w:val="28"/>
            <w:szCs w:val="28"/>
            <w:lang w:val="en-GB"/>
            <w:rPrChange w:id="2890" w:author="Giorgio Romeo" w:date="2021-01-01T23:06:00Z">
              <w:rPr>
                <w:lang w:val="en-GB"/>
              </w:rPr>
            </w:rPrChange>
          </w:rPr>
          <w:t xml:space="preserve">components </w:t>
        </w:r>
      </w:ins>
      <w:ins w:id="2891" w:author="Giorgio Romeo" w:date="2021-01-01T22:59:00Z">
        <w:r w:rsidRPr="006E6BC2">
          <w:rPr>
            <w:rFonts w:ascii="Bell MT" w:hAnsi="Bell MT"/>
            <w:sz w:val="28"/>
            <w:szCs w:val="28"/>
            <w:lang w:val="en-GB"/>
            <w:rPrChange w:id="2892" w:author="Giorgio Romeo" w:date="2021-01-01T23:06:00Z">
              <w:rPr>
                <w:lang w:val="en-GB"/>
              </w:rPr>
            </w:rPrChange>
          </w:rPr>
          <w:t>being implemented</w:t>
        </w:r>
      </w:ins>
      <w:ins w:id="2893" w:author="Giorgio Romeo" w:date="2021-01-01T23:05:00Z">
        <w:r w:rsidRPr="006E6BC2">
          <w:rPr>
            <w:rFonts w:ascii="Bell MT" w:hAnsi="Bell MT"/>
            <w:sz w:val="28"/>
            <w:szCs w:val="28"/>
            <w:lang w:val="en-GB"/>
            <w:rPrChange w:id="2894" w:author="Giorgio Romeo" w:date="2021-01-01T23:06:00Z">
              <w:rPr>
                <w:lang w:val="en-GB"/>
              </w:rPr>
            </w:rPrChange>
          </w:rPr>
          <w:t xml:space="preserve">. </w:t>
        </w:r>
      </w:ins>
      <w:ins w:id="2895" w:author="Giorgio Romeo" w:date="2021-01-01T23:07:00Z">
        <w:r>
          <w:rPr>
            <w:rFonts w:ascii="Bell MT" w:hAnsi="Bell MT"/>
            <w:sz w:val="28"/>
            <w:szCs w:val="28"/>
            <w:lang w:val="en-GB"/>
          </w:rPr>
          <w:t xml:space="preserve">In parallel, unit tests </w:t>
        </w:r>
      </w:ins>
      <w:ins w:id="2896"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897" w:author="Giorgio Romeo" w:date="2021-01-01T23:11:00Z">
        <w:r w:rsidR="0045158B">
          <w:rPr>
            <w:rFonts w:ascii="Bell MT" w:hAnsi="Bell MT"/>
            <w:sz w:val="28"/>
            <w:szCs w:val="28"/>
            <w:lang w:val="en-GB"/>
          </w:rPr>
          <w:t>e</w:t>
        </w:r>
      </w:ins>
      <w:ins w:id="2898" w:author="Giorgio Romeo" w:date="2021-01-01T23:08:00Z">
        <w:r w:rsidR="0045158B">
          <w:rPr>
            <w:rFonts w:ascii="Bell MT" w:hAnsi="Bell MT"/>
            <w:sz w:val="28"/>
            <w:szCs w:val="28"/>
            <w:lang w:val="en-GB"/>
          </w:rPr>
          <w:t xml:space="preserve"> easier t</w:t>
        </w:r>
      </w:ins>
      <w:ins w:id="2899" w:author="Giorgio Romeo" w:date="2021-01-01T23:11:00Z">
        <w:r w:rsidR="0045158B">
          <w:rPr>
            <w:rFonts w:ascii="Bell MT" w:hAnsi="Bell MT"/>
            <w:sz w:val="28"/>
            <w:szCs w:val="28"/>
            <w:lang w:val="en-GB"/>
          </w:rPr>
          <w:t>he changes</w:t>
        </w:r>
      </w:ins>
      <w:ins w:id="2900" w:author="Giorgio Romeo" w:date="2021-01-01T23:09:00Z">
        <w:r w:rsidR="0045158B">
          <w:rPr>
            <w:rFonts w:ascii="Bell MT" w:hAnsi="Bell MT"/>
            <w:sz w:val="28"/>
            <w:szCs w:val="28"/>
            <w:lang w:val="en-GB"/>
          </w:rPr>
          <w:t xml:space="preserve"> and guide the design.</w:t>
        </w:r>
      </w:ins>
      <w:ins w:id="2901" w:author="Giorgio Romeo" w:date="2021-01-01T23:45:00Z">
        <w:r w:rsidR="00D12632">
          <w:rPr>
            <w:rFonts w:ascii="Bell MT" w:hAnsi="Bell MT"/>
            <w:sz w:val="28"/>
            <w:szCs w:val="28"/>
            <w:lang w:val="en-GB"/>
          </w:rPr>
          <w:t xml:space="preserve"> </w:t>
        </w:r>
      </w:ins>
      <w:ins w:id="2902" w:author="Giorgio Romeo" w:date="2021-01-01T23:09:00Z">
        <w:r w:rsidR="0045158B">
          <w:rPr>
            <w:rFonts w:ascii="Bell MT" w:hAnsi="Bell MT"/>
            <w:sz w:val="28"/>
            <w:szCs w:val="28"/>
            <w:lang w:val="en-GB"/>
          </w:rPr>
          <w:t>The implementation</w:t>
        </w:r>
      </w:ins>
      <w:ins w:id="2903" w:author="Giorgio Romeo" w:date="2021-01-01T23:10:00Z">
        <w:r w:rsidR="0045158B">
          <w:rPr>
            <w:rFonts w:ascii="Bell MT" w:hAnsi="Bell MT"/>
            <w:sz w:val="28"/>
            <w:szCs w:val="28"/>
            <w:lang w:val="en-GB"/>
          </w:rPr>
          <w:t>’s order of the components is the following</w:t>
        </w:r>
      </w:ins>
      <w:ins w:id="2904"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Paragrafoelenco"/>
        <w:numPr>
          <w:ilvl w:val="0"/>
          <w:numId w:val="32"/>
        </w:numPr>
        <w:ind w:left="1066" w:hanging="357"/>
        <w:jc w:val="both"/>
        <w:rPr>
          <w:ins w:id="2905" w:author="Giorgio Romeo" w:date="2021-01-01T23:12:00Z"/>
          <w:rFonts w:ascii="Bell MT" w:hAnsi="Bell MT"/>
          <w:sz w:val="28"/>
          <w:szCs w:val="28"/>
          <w:lang w:val="en-GB"/>
          <w:rPrChange w:id="2906" w:author="Giorgio Romeo" w:date="2021-01-01T23:37:00Z">
            <w:rPr>
              <w:ins w:id="2907" w:author="Giorgio Romeo" w:date="2021-01-01T23:12:00Z"/>
              <w:lang w:val="en-GB"/>
            </w:rPr>
          </w:rPrChange>
        </w:rPr>
      </w:pPr>
      <w:ins w:id="2908" w:author="Giorgio Romeo" w:date="2021-01-01T23:11:00Z">
        <w:r>
          <w:rPr>
            <w:rFonts w:ascii="Bell MT" w:hAnsi="Bell MT"/>
            <w:sz w:val="28"/>
            <w:szCs w:val="28"/>
            <w:lang w:val="en-GB"/>
          </w:rPr>
          <w:t>Data Service</w:t>
        </w:r>
      </w:ins>
      <w:ins w:id="2909"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Paragrafoelenco"/>
        <w:numPr>
          <w:ilvl w:val="0"/>
          <w:numId w:val="32"/>
        </w:numPr>
        <w:ind w:left="1066" w:hanging="357"/>
        <w:jc w:val="both"/>
        <w:rPr>
          <w:ins w:id="2910" w:author="Giorgio Romeo" w:date="2021-01-01T23:12:00Z"/>
          <w:rFonts w:ascii="Bell MT" w:hAnsi="Bell MT"/>
          <w:sz w:val="28"/>
          <w:szCs w:val="28"/>
          <w:lang w:val="en-GB"/>
        </w:rPr>
      </w:pPr>
      <w:ins w:id="2911" w:author="Giorgio Romeo" w:date="2021-01-01T23:12:00Z">
        <w:r>
          <w:rPr>
            <w:rFonts w:ascii="Bell MT" w:hAnsi="Bell MT"/>
            <w:sz w:val="28"/>
            <w:szCs w:val="28"/>
            <w:lang w:val="en-GB"/>
          </w:rPr>
          <w:t>Location Module, Queue Manager, Account Manager</w:t>
        </w:r>
      </w:ins>
      <w:ins w:id="2912" w:author="Giorgio Romeo" w:date="2021-01-01T23:13:00Z">
        <w:r>
          <w:rPr>
            <w:rFonts w:ascii="Bell MT" w:hAnsi="Bell MT"/>
            <w:sz w:val="28"/>
            <w:szCs w:val="28"/>
            <w:lang w:val="en-GB"/>
          </w:rPr>
          <w:t>, Market Manager</w:t>
        </w:r>
      </w:ins>
    </w:p>
    <w:p w14:paraId="436FC88C" w14:textId="40888794" w:rsidR="0045158B" w:rsidRDefault="0045158B" w:rsidP="0045158B">
      <w:pPr>
        <w:pStyle w:val="Paragrafoelenco"/>
        <w:numPr>
          <w:ilvl w:val="0"/>
          <w:numId w:val="32"/>
        </w:numPr>
        <w:ind w:left="1066" w:hanging="357"/>
        <w:jc w:val="both"/>
        <w:rPr>
          <w:ins w:id="2913" w:author="Giorgio Romeo" w:date="2021-01-01T23:14:00Z"/>
          <w:rFonts w:ascii="Bell MT" w:hAnsi="Bell MT"/>
          <w:sz w:val="28"/>
          <w:szCs w:val="28"/>
          <w:lang w:val="en-GB"/>
        </w:rPr>
      </w:pPr>
      <w:ins w:id="2914" w:author="Giorgio Romeo" w:date="2021-01-01T23:13:00Z">
        <w:r>
          <w:rPr>
            <w:rFonts w:ascii="Bell MT" w:hAnsi="Bell MT"/>
            <w:sz w:val="28"/>
            <w:szCs w:val="28"/>
            <w:lang w:val="en-GB"/>
          </w:rPr>
          <w:t xml:space="preserve">Reservation Manager, </w:t>
        </w:r>
      </w:ins>
      <w:ins w:id="2915" w:author="Giorgio Romeo" w:date="2021-01-01T23:14:00Z">
        <w:r>
          <w:rPr>
            <w:rFonts w:ascii="Bell MT" w:hAnsi="Bell MT"/>
            <w:sz w:val="28"/>
            <w:szCs w:val="28"/>
            <w:lang w:val="en-GB"/>
          </w:rPr>
          <w:t xml:space="preserve">Notification Manager, </w:t>
        </w:r>
      </w:ins>
      <w:ins w:id="2916" w:author="Giorgio Romeo" w:date="2021-01-01T23:13:00Z">
        <w:r>
          <w:rPr>
            <w:rFonts w:ascii="Bell MT" w:hAnsi="Bell MT"/>
            <w:sz w:val="28"/>
            <w:szCs w:val="28"/>
            <w:lang w:val="en-GB"/>
          </w:rPr>
          <w:t xml:space="preserve">Turnstile </w:t>
        </w:r>
      </w:ins>
      <w:ins w:id="2917" w:author="Giorgio Romeo" w:date="2021-01-02T00:08:00Z">
        <w:r w:rsidR="00714641">
          <w:rPr>
            <w:rFonts w:ascii="Bell MT" w:hAnsi="Bell MT"/>
            <w:sz w:val="28"/>
            <w:szCs w:val="28"/>
            <w:lang w:val="en-GB"/>
          </w:rPr>
          <w:t>M</w:t>
        </w:r>
      </w:ins>
      <w:ins w:id="2918" w:author="Giorgio Romeo" w:date="2021-01-01T23:13:00Z">
        <w:r>
          <w:rPr>
            <w:rFonts w:ascii="Bell MT" w:hAnsi="Bell MT"/>
            <w:sz w:val="28"/>
            <w:szCs w:val="28"/>
            <w:lang w:val="en-GB"/>
          </w:rPr>
          <w:t>anager</w:t>
        </w:r>
      </w:ins>
    </w:p>
    <w:p w14:paraId="16191ABB" w14:textId="070A17D3" w:rsidR="00D12632" w:rsidRDefault="0045158B" w:rsidP="00B633A4">
      <w:pPr>
        <w:ind w:left="708"/>
        <w:jc w:val="both"/>
        <w:rPr>
          <w:ins w:id="2919" w:author="Giorgio Romeo" w:date="2021-01-01T23:45:00Z"/>
          <w:rFonts w:ascii="Bell MT" w:hAnsi="Bell MT"/>
          <w:sz w:val="28"/>
          <w:szCs w:val="28"/>
          <w:lang w:val="en-GB"/>
        </w:rPr>
      </w:pPr>
      <w:ins w:id="2920" w:author="Giorgio Romeo" w:date="2021-01-01T23:14:00Z">
        <w:r>
          <w:rPr>
            <w:rFonts w:ascii="Bell MT" w:hAnsi="Bell MT"/>
            <w:sz w:val="28"/>
            <w:szCs w:val="28"/>
            <w:lang w:val="en-GB"/>
          </w:rPr>
          <w:t xml:space="preserve">Note that components belonging to the same </w:t>
        </w:r>
      </w:ins>
      <w:ins w:id="2921" w:author="Giorgio Romeo" w:date="2021-01-01T23:15:00Z">
        <w:r>
          <w:rPr>
            <w:rFonts w:ascii="Bell MT" w:hAnsi="Bell MT"/>
            <w:sz w:val="28"/>
            <w:szCs w:val="28"/>
            <w:lang w:val="en-GB"/>
          </w:rPr>
          <w:t xml:space="preserve">group are independent, </w:t>
        </w:r>
      </w:ins>
      <w:ins w:id="2922" w:author="Giorgio Romeo" w:date="2021-01-01T23:17:00Z">
        <w:r>
          <w:rPr>
            <w:rFonts w:ascii="Bell MT" w:hAnsi="Bell MT"/>
            <w:sz w:val="28"/>
            <w:szCs w:val="28"/>
            <w:lang w:val="en-GB"/>
          </w:rPr>
          <w:t>so they</w:t>
        </w:r>
      </w:ins>
      <w:ins w:id="2923" w:author="Giorgio Romeo" w:date="2021-01-01T23:15:00Z">
        <w:r>
          <w:rPr>
            <w:rFonts w:ascii="Bell MT" w:hAnsi="Bell MT"/>
            <w:sz w:val="28"/>
            <w:szCs w:val="28"/>
            <w:lang w:val="en-GB"/>
          </w:rPr>
          <w:t xml:space="preserve"> can be implemented in parallel. Moreover, the DBM</w:t>
        </w:r>
      </w:ins>
      <w:ins w:id="2924" w:author="Giorgio Romeo" w:date="2021-01-01T23:16:00Z">
        <w:r>
          <w:rPr>
            <w:rFonts w:ascii="Bell MT" w:hAnsi="Bell MT"/>
            <w:sz w:val="28"/>
            <w:szCs w:val="28"/>
            <w:lang w:val="en-GB"/>
          </w:rPr>
          <w:t>S service</w:t>
        </w:r>
      </w:ins>
      <w:ins w:id="2925" w:author="Giorgio Romeo" w:date="2021-01-04T10:29:00Z">
        <w:r w:rsidR="00B47FED">
          <w:rPr>
            <w:rFonts w:ascii="Bell MT" w:hAnsi="Bell MT"/>
            <w:sz w:val="28"/>
            <w:szCs w:val="28"/>
            <w:lang w:val="en-GB"/>
          </w:rPr>
          <w:t xml:space="preserve">, </w:t>
        </w:r>
      </w:ins>
      <w:ins w:id="2926" w:author="Giorgio Romeo" w:date="2021-01-01T23:16:00Z">
        <w:r>
          <w:rPr>
            <w:rFonts w:ascii="Bell MT" w:hAnsi="Bell MT"/>
            <w:sz w:val="28"/>
            <w:szCs w:val="28"/>
            <w:lang w:val="en-GB"/>
          </w:rPr>
          <w:t xml:space="preserve">the </w:t>
        </w:r>
      </w:ins>
      <w:ins w:id="2927" w:author="Giorgio Romeo" w:date="2021-01-01T23:17:00Z">
        <w:r>
          <w:rPr>
            <w:rFonts w:ascii="Bell MT" w:hAnsi="Bell MT"/>
            <w:sz w:val="28"/>
            <w:szCs w:val="28"/>
            <w:lang w:val="en-GB"/>
          </w:rPr>
          <w:t>G</w:t>
        </w:r>
      </w:ins>
      <w:ins w:id="2928" w:author="Giorgio Romeo" w:date="2021-01-01T23:16:00Z">
        <w:r>
          <w:rPr>
            <w:rFonts w:ascii="Bell MT" w:hAnsi="Bell MT"/>
            <w:sz w:val="28"/>
            <w:szCs w:val="28"/>
            <w:lang w:val="en-GB"/>
          </w:rPr>
          <w:t>eolocalization API</w:t>
        </w:r>
      </w:ins>
      <w:ins w:id="2929" w:author="Giorgio Romeo" w:date="2021-01-04T10:29:00Z">
        <w:r w:rsidR="00B47FED">
          <w:rPr>
            <w:rFonts w:ascii="Bell MT" w:hAnsi="Bell MT"/>
            <w:sz w:val="28"/>
            <w:szCs w:val="28"/>
            <w:lang w:val="en-GB"/>
          </w:rPr>
          <w:t xml:space="preserve"> and the </w:t>
        </w:r>
        <w:proofErr w:type="spellStart"/>
        <w:r w:rsidR="00B47FED">
          <w:rPr>
            <w:rFonts w:ascii="Bell MT" w:hAnsi="Bell MT"/>
            <w:sz w:val="28"/>
            <w:szCs w:val="28"/>
            <w:lang w:val="en-GB"/>
          </w:rPr>
          <w:t>FirebaseCloudMessaging</w:t>
        </w:r>
      </w:ins>
      <w:proofErr w:type="spellEnd"/>
      <w:ins w:id="2930" w:author="Giorgio Romeo" w:date="2021-01-04T10:30:00Z">
        <w:r w:rsidR="00B47FED">
          <w:rPr>
            <w:rFonts w:ascii="Bell MT" w:hAnsi="Bell MT"/>
            <w:sz w:val="28"/>
            <w:szCs w:val="28"/>
            <w:lang w:val="en-GB"/>
          </w:rPr>
          <w:t xml:space="preserve"> </w:t>
        </w:r>
      </w:ins>
      <w:ins w:id="2931" w:author="Giorgio Romeo" w:date="2021-01-04T10:29:00Z">
        <w:r w:rsidR="00B47FED">
          <w:rPr>
            <w:rFonts w:ascii="Bell MT" w:hAnsi="Bell MT"/>
            <w:sz w:val="28"/>
            <w:szCs w:val="28"/>
            <w:lang w:val="en-GB"/>
          </w:rPr>
          <w:t>API</w:t>
        </w:r>
      </w:ins>
      <w:ins w:id="2932" w:author="Giorgio Romeo" w:date="2021-01-01T23:16:00Z">
        <w:r>
          <w:rPr>
            <w:rFonts w:ascii="Bell MT" w:hAnsi="Bell MT"/>
            <w:sz w:val="28"/>
            <w:szCs w:val="28"/>
            <w:lang w:val="en-GB"/>
          </w:rPr>
          <w:t xml:space="preserve"> are assumed to work properly since are external serv</w:t>
        </w:r>
      </w:ins>
      <w:ins w:id="2933"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934" w:author="Giorgio Romeo" w:date="2021-01-01T23:51:00Z"/>
          <w:rFonts w:ascii="Bell MT" w:hAnsi="Bell MT"/>
          <w:sz w:val="28"/>
          <w:szCs w:val="28"/>
          <w:lang w:val="en-GB"/>
        </w:rPr>
      </w:pPr>
      <w:ins w:id="2935"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936"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937"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938" w:author="Giorgio Romeo" w:date="2021-01-01T23:41:00Z">
              <w:rPr>
                <w:rFonts w:ascii="Bell MT" w:hAnsi="Bell MT"/>
                <w:sz w:val="28"/>
                <w:szCs w:val="28"/>
                <w:lang w:val="en-GB"/>
              </w:rPr>
            </w:rPrChange>
          </w:rPr>
          <w:t>Map Mediator</w:t>
        </w:r>
      </w:ins>
      <w:ins w:id="2939" w:author="Giorgio Romeo" w:date="2021-01-01T23:41:00Z">
        <w:r w:rsidR="00CF3559" w:rsidRPr="00CF3559">
          <w:rPr>
            <w:rFonts w:ascii="Bell MT" w:hAnsi="Bell MT"/>
            <w:b/>
            <w:bCs/>
            <w:sz w:val="28"/>
            <w:szCs w:val="28"/>
            <w:lang w:val="en-GB"/>
            <w:rPrChange w:id="2940"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941" w:author="Giorgio Romeo" w:date="2021-01-01T23:34:00Z">
        <w:r>
          <w:rPr>
            <w:rFonts w:ascii="Bell MT" w:hAnsi="Bell MT"/>
            <w:sz w:val="28"/>
            <w:szCs w:val="28"/>
            <w:lang w:val="en-GB"/>
          </w:rPr>
          <w:t>components should be implemented as first</w:t>
        </w:r>
      </w:ins>
      <w:ins w:id="2942" w:author="Giorgio Romeo" w:date="2021-01-01T23:49:00Z">
        <w:r w:rsidR="00D12632">
          <w:rPr>
            <w:rFonts w:ascii="Bell MT" w:hAnsi="Bell MT"/>
            <w:sz w:val="28"/>
            <w:szCs w:val="28"/>
            <w:lang w:val="en-GB"/>
          </w:rPr>
          <w:t xml:space="preserve"> because a</w:t>
        </w:r>
      </w:ins>
      <w:ins w:id="2943" w:author="Giorgio Romeo" w:date="2021-01-01T23:35:00Z">
        <w:r w:rsidR="006048CB">
          <w:rPr>
            <w:rFonts w:ascii="Bell MT" w:hAnsi="Bell MT"/>
            <w:sz w:val="28"/>
            <w:szCs w:val="28"/>
            <w:lang w:val="en-GB"/>
          </w:rPr>
          <w:t xml:space="preserve">ll the remaining components </w:t>
        </w:r>
      </w:ins>
      <w:ins w:id="2944" w:author="Giorgio Romeo" w:date="2021-01-01T23:38:00Z">
        <w:r w:rsidR="006048CB">
          <w:rPr>
            <w:rFonts w:ascii="Bell MT" w:hAnsi="Bell MT"/>
            <w:sz w:val="28"/>
            <w:szCs w:val="28"/>
            <w:lang w:val="en-GB"/>
          </w:rPr>
          <w:t xml:space="preserve">of the application server </w:t>
        </w:r>
      </w:ins>
      <w:ins w:id="2945" w:author="Giorgio Romeo" w:date="2021-01-01T23:36:00Z">
        <w:r w:rsidR="006048CB">
          <w:rPr>
            <w:rFonts w:ascii="Bell MT" w:hAnsi="Bell MT"/>
            <w:sz w:val="28"/>
            <w:szCs w:val="28"/>
            <w:lang w:val="en-GB"/>
          </w:rPr>
          <w:t xml:space="preserve">depend </w:t>
        </w:r>
      </w:ins>
      <w:ins w:id="2946" w:author="Giorgio Romeo" w:date="2021-01-01T23:38:00Z">
        <w:r w:rsidR="006048CB">
          <w:rPr>
            <w:rFonts w:ascii="Bell MT" w:hAnsi="Bell MT"/>
            <w:sz w:val="28"/>
            <w:szCs w:val="28"/>
            <w:lang w:val="en-GB"/>
          </w:rPr>
          <w:t xml:space="preserve">directly or indirectly </w:t>
        </w:r>
      </w:ins>
      <w:ins w:id="2947" w:author="Giorgio Romeo" w:date="2021-01-01T23:36:00Z">
        <w:r w:rsidR="006048CB">
          <w:rPr>
            <w:rFonts w:ascii="Bell MT" w:hAnsi="Bell MT"/>
            <w:sz w:val="28"/>
            <w:szCs w:val="28"/>
            <w:lang w:val="en-GB"/>
          </w:rPr>
          <w:t xml:space="preserve">on </w:t>
        </w:r>
      </w:ins>
      <w:ins w:id="2948" w:author="Giorgio Romeo" w:date="2021-01-01T23:46:00Z">
        <w:r w:rsidR="00D12632">
          <w:rPr>
            <w:rFonts w:ascii="Bell MT" w:hAnsi="Bell MT"/>
            <w:sz w:val="28"/>
            <w:szCs w:val="28"/>
            <w:lang w:val="en-GB"/>
          </w:rPr>
          <w:t>the former since it handles</w:t>
        </w:r>
      </w:ins>
      <w:ins w:id="2949" w:author="Giorgio Romeo" w:date="2021-01-01T23:47:00Z">
        <w:r w:rsidR="00D12632">
          <w:rPr>
            <w:rFonts w:ascii="Bell MT" w:hAnsi="Bell MT"/>
            <w:sz w:val="28"/>
            <w:szCs w:val="28"/>
            <w:lang w:val="en-GB"/>
          </w:rPr>
          <w:t xml:space="preserve"> the communication with the database to store and retrieve data</w:t>
        </w:r>
      </w:ins>
      <w:ins w:id="2950" w:author="Giorgio Romeo" w:date="2021-01-01T23:44:00Z">
        <w:r w:rsidR="00CF3559">
          <w:rPr>
            <w:rFonts w:ascii="Bell MT" w:hAnsi="Bell MT"/>
            <w:sz w:val="28"/>
            <w:szCs w:val="28"/>
            <w:lang w:val="en-GB"/>
          </w:rPr>
          <w:t>, while the latter</w:t>
        </w:r>
      </w:ins>
      <w:ins w:id="2951" w:author="Giorgio Romeo" w:date="2021-01-01T23:45:00Z">
        <w:r w:rsidR="00CF3559">
          <w:rPr>
            <w:rFonts w:ascii="Bell MT" w:hAnsi="Bell MT"/>
            <w:sz w:val="28"/>
            <w:szCs w:val="28"/>
            <w:lang w:val="en-GB"/>
          </w:rPr>
          <w:t xml:space="preserve"> </w:t>
        </w:r>
      </w:ins>
      <w:ins w:id="2952" w:author="Giorgio Romeo" w:date="2021-01-01T23:48:00Z">
        <w:r w:rsidR="00D12632">
          <w:rPr>
            <w:rFonts w:ascii="Bell MT" w:hAnsi="Bell MT"/>
            <w:sz w:val="28"/>
            <w:szCs w:val="28"/>
            <w:lang w:val="en-GB"/>
          </w:rPr>
          <w:t>is independent from all the other</w:t>
        </w:r>
      </w:ins>
      <w:ins w:id="2953" w:author="Giorgio Romeo" w:date="2021-01-01T23:51:00Z">
        <w:r w:rsidR="00D12632">
          <w:rPr>
            <w:rFonts w:ascii="Bell MT" w:hAnsi="Bell MT"/>
            <w:sz w:val="28"/>
            <w:szCs w:val="28"/>
            <w:lang w:val="en-GB"/>
          </w:rPr>
          <w:t xml:space="preserve">s </w:t>
        </w:r>
      </w:ins>
      <w:ins w:id="2954" w:author="Giorgio Romeo" w:date="2021-01-01T23:48:00Z">
        <w:r w:rsidR="00D12632">
          <w:rPr>
            <w:rFonts w:ascii="Bell MT" w:hAnsi="Bell MT"/>
            <w:sz w:val="28"/>
            <w:szCs w:val="28"/>
            <w:lang w:val="en-GB"/>
          </w:rPr>
          <w:t>bec</w:t>
        </w:r>
      </w:ins>
      <w:ins w:id="2955" w:author="Giorgio Romeo" w:date="2021-01-01T23:49:00Z">
        <w:r w:rsidR="00D12632">
          <w:rPr>
            <w:rFonts w:ascii="Bell MT" w:hAnsi="Bell MT"/>
            <w:sz w:val="28"/>
            <w:szCs w:val="28"/>
            <w:lang w:val="en-GB"/>
          </w:rPr>
          <w:t xml:space="preserve">ause </w:t>
        </w:r>
      </w:ins>
      <w:ins w:id="2956" w:author="Giorgio Romeo" w:date="2021-01-01T23:51:00Z">
        <w:r w:rsidR="00D12632">
          <w:rPr>
            <w:rFonts w:ascii="Bell MT" w:hAnsi="Bell MT"/>
            <w:sz w:val="28"/>
            <w:szCs w:val="28"/>
            <w:lang w:val="en-GB"/>
          </w:rPr>
          <w:t xml:space="preserve">it just </w:t>
        </w:r>
      </w:ins>
      <w:ins w:id="2957"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r w:rsidR="00D12632">
          <w:rPr>
            <w:rFonts w:ascii="Bell MT" w:hAnsi="Bell MT"/>
            <w:sz w:val="28"/>
            <w:szCs w:val="28"/>
            <w:lang w:val="en-GB"/>
          </w:rPr>
          <w:t xml:space="preserve">geolocalization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958"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959" w:author="Giorgio Romeo" w:date="2021-01-02T00:03:00Z"/>
          <w:rFonts w:ascii="Bell MT" w:hAnsi="Bell MT"/>
          <w:sz w:val="28"/>
          <w:szCs w:val="28"/>
          <w:lang w:val="en-GB"/>
        </w:rPr>
      </w:pPr>
      <w:ins w:id="2960" w:author="Giorgio Romeo" w:date="2021-01-01T23:52:00Z">
        <w:r w:rsidRPr="00D12632">
          <w:rPr>
            <w:rFonts w:ascii="Bell MT" w:hAnsi="Bell MT"/>
            <w:b/>
            <w:bCs/>
            <w:sz w:val="28"/>
            <w:szCs w:val="28"/>
            <w:lang w:val="en-GB"/>
            <w:rPrChange w:id="2961" w:author="Giorgio Romeo" w:date="2021-01-01T23:53:00Z">
              <w:rPr>
                <w:rFonts w:ascii="Bell MT" w:hAnsi="Bell MT"/>
                <w:sz w:val="28"/>
                <w:szCs w:val="28"/>
                <w:lang w:val="en-GB"/>
              </w:rPr>
            </w:rPrChange>
          </w:rPr>
          <w:t>Queue Manager</w:t>
        </w:r>
      </w:ins>
      <w:ins w:id="2962"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2963"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2964"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2965" w:author="Giorgio Romeo" w:date="2021-01-02T00:01:00Z">
        <w:r w:rsidR="00FD7E19" w:rsidRPr="00FD7E19">
          <w:rPr>
            <w:rFonts w:ascii="Bell MT" w:hAnsi="Bell MT"/>
            <w:sz w:val="28"/>
            <w:szCs w:val="28"/>
            <w:lang w:val="en-GB"/>
            <w:rPrChange w:id="2966"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2967" w:author="Giorgio Romeo" w:date="2021-01-01T23:55:00Z">
        <w:r w:rsidR="00FD7E19">
          <w:rPr>
            <w:rFonts w:ascii="Bell MT" w:hAnsi="Bell MT"/>
            <w:sz w:val="28"/>
            <w:szCs w:val="28"/>
            <w:lang w:val="en-GB"/>
          </w:rPr>
          <w:t>directly exploit</w:t>
        </w:r>
      </w:ins>
      <w:ins w:id="2968" w:author="Giorgio Romeo" w:date="2021-01-01T23:53:00Z">
        <w:r>
          <w:rPr>
            <w:rFonts w:ascii="Bell MT" w:hAnsi="Bell MT"/>
            <w:sz w:val="28"/>
            <w:szCs w:val="28"/>
            <w:lang w:val="en-GB"/>
          </w:rPr>
          <w:t xml:space="preserve"> the Data </w:t>
        </w:r>
      </w:ins>
      <w:ins w:id="2969" w:author="Giorgio Romeo" w:date="2021-01-01T23:54:00Z">
        <w:r>
          <w:rPr>
            <w:rFonts w:ascii="Bell MT" w:hAnsi="Bell MT"/>
            <w:sz w:val="28"/>
            <w:szCs w:val="28"/>
            <w:lang w:val="en-GB"/>
          </w:rPr>
          <w:t>Service module to retrieve information, store data or carry out con</w:t>
        </w:r>
      </w:ins>
      <w:ins w:id="2970"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2971" w:author="Giorgio Romeo" w:date="2021-01-02T00:02:00Z">
        <w:r w:rsidR="00FD7E19">
          <w:rPr>
            <w:rFonts w:ascii="Bell MT" w:hAnsi="Bell MT"/>
            <w:sz w:val="28"/>
            <w:szCs w:val="28"/>
            <w:lang w:val="en-GB"/>
          </w:rPr>
          <w:t xml:space="preserve">Moreover, </w:t>
        </w:r>
      </w:ins>
      <w:ins w:id="2972" w:author="Giorgio Romeo" w:date="2021-01-01T23:55:00Z">
        <w:r w:rsidR="00FD7E19" w:rsidRPr="00FD7E19">
          <w:rPr>
            <w:rFonts w:ascii="Bell MT" w:hAnsi="Bell MT"/>
            <w:b/>
            <w:bCs/>
            <w:sz w:val="28"/>
            <w:szCs w:val="28"/>
            <w:lang w:val="en-GB"/>
            <w:rPrChange w:id="2973" w:author="Giorgio Romeo" w:date="2021-01-01T23:55:00Z">
              <w:rPr>
                <w:rFonts w:ascii="Bell MT" w:hAnsi="Bell MT"/>
                <w:sz w:val="28"/>
                <w:szCs w:val="28"/>
                <w:lang w:val="en-GB"/>
              </w:rPr>
            </w:rPrChange>
          </w:rPr>
          <w:t>Location Module</w:t>
        </w:r>
      </w:ins>
      <w:ins w:id="2974" w:author="Giorgio Romeo" w:date="2021-01-01T23:56:00Z">
        <w:r w:rsidR="00FD7E19">
          <w:rPr>
            <w:rFonts w:ascii="Bell MT" w:hAnsi="Bell MT"/>
            <w:b/>
            <w:bCs/>
            <w:sz w:val="28"/>
            <w:szCs w:val="28"/>
            <w:lang w:val="en-GB"/>
          </w:rPr>
          <w:t xml:space="preserve"> </w:t>
        </w:r>
      </w:ins>
      <w:ins w:id="2975" w:author="Giorgio Romeo" w:date="2021-01-02T00:02:00Z">
        <w:r w:rsidR="00FD7E19">
          <w:rPr>
            <w:rFonts w:ascii="Bell MT" w:hAnsi="Bell MT"/>
            <w:sz w:val="28"/>
            <w:szCs w:val="28"/>
            <w:lang w:val="en-GB"/>
          </w:rPr>
          <w:t xml:space="preserve">belongs </w:t>
        </w:r>
      </w:ins>
      <w:ins w:id="2976" w:author="Giorgio Romeo" w:date="2021-01-03T00:07:00Z">
        <w:r w:rsidR="0095335C">
          <w:rPr>
            <w:rFonts w:ascii="Bell MT" w:hAnsi="Bell MT"/>
            <w:sz w:val="28"/>
            <w:szCs w:val="28"/>
            <w:lang w:val="en-GB"/>
          </w:rPr>
          <w:t xml:space="preserve">also </w:t>
        </w:r>
      </w:ins>
      <w:ins w:id="2977" w:author="Giorgio Romeo" w:date="2021-01-02T00:02:00Z">
        <w:r w:rsidR="00FD7E19">
          <w:rPr>
            <w:rFonts w:ascii="Bell MT" w:hAnsi="Bell MT"/>
            <w:sz w:val="28"/>
            <w:szCs w:val="28"/>
            <w:lang w:val="en-GB"/>
          </w:rPr>
          <w:t xml:space="preserve">to the second group because it </w:t>
        </w:r>
      </w:ins>
      <w:ins w:id="2978" w:author="Giorgio Romeo" w:date="2021-01-01T23:56:00Z">
        <w:r w:rsidR="00FD7E19">
          <w:rPr>
            <w:rFonts w:ascii="Bell MT" w:hAnsi="Bell MT"/>
            <w:sz w:val="28"/>
            <w:szCs w:val="28"/>
            <w:lang w:val="en-GB"/>
          </w:rPr>
          <w:t>depends on Data Service</w:t>
        </w:r>
      </w:ins>
      <w:ins w:id="2979" w:author="Giorgio Romeo" w:date="2021-01-01T23:57:00Z">
        <w:r w:rsidR="00FD7E19">
          <w:rPr>
            <w:rFonts w:ascii="Bell MT" w:hAnsi="Bell MT"/>
            <w:sz w:val="28"/>
            <w:szCs w:val="28"/>
            <w:lang w:val="en-GB"/>
          </w:rPr>
          <w:t xml:space="preserve">, to retrieve information about the registered stores, </w:t>
        </w:r>
      </w:ins>
      <w:ins w:id="2980" w:author="Giorgio Romeo" w:date="2021-01-01T23:56:00Z">
        <w:r w:rsidR="00FD7E19">
          <w:rPr>
            <w:rFonts w:ascii="Bell MT" w:hAnsi="Bell MT"/>
            <w:sz w:val="28"/>
            <w:szCs w:val="28"/>
            <w:lang w:val="en-GB"/>
          </w:rPr>
          <w:t xml:space="preserve">and </w:t>
        </w:r>
      </w:ins>
      <w:ins w:id="2981" w:author="Giorgio Romeo" w:date="2021-01-01T23:57:00Z">
        <w:r w:rsidR="00FD7E19">
          <w:rPr>
            <w:rFonts w:ascii="Bell MT" w:hAnsi="Bell MT"/>
            <w:sz w:val="28"/>
            <w:szCs w:val="28"/>
            <w:lang w:val="en-GB"/>
          </w:rPr>
          <w:t xml:space="preserve">Location Module to find the </w:t>
        </w:r>
      </w:ins>
      <w:ins w:id="2982" w:author="Giorgio Romeo" w:date="2021-01-01T23:59:00Z">
        <w:r w:rsidR="00FD7E19">
          <w:rPr>
            <w:rFonts w:ascii="Bell MT" w:hAnsi="Bell MT"/>
            <w:sz w:val="28"/>
            <w:szCs w:val="28"/>
            <w:lang w:val="en-GB"/>
          </w:rPr>
          <w:t xml:space="preserve">closest </w:t>
        </w:r>
      </w:ins>
      <w:ins w:id="2983" w:author="Giorgio Romeo" w:date="2021-01-01T23:57:00Z">
        <w:r w:rsidR="00FD7E19">
          <w:rPr>
            <w:rFonts w:ascii="Bell MT" w:hAnsi="Bell MT"/>
            <w:sz w:val="28"/>
            <w:szCs w:val="28"/>
            <w:lang w:val="en-GB"/>
          </w:rPr>
          <w:t>stores</w:t>
        </w:r>
      </w:ins>
      <w:ins w:id="2984" w:author="Giorgio Romeo" w:date="2021-01-01T23:59:00Z">
        <w:r w:rsidR="00FD7E19">
          <w:rPr>
            <w:rFonts w:ascii="Bell MT" w:hAnsi="Bell MT"/>
            <w:sz w:val="28"/>
            <w:szCs w:val="28"/>
            <w:lang w:val="en-GB"/>
          </w:rPr>
          <w:t xml:space="preserve"> in a range respect a lo</w:t>
        </w:r>
      </w:ins>
      <w:ins w:id="2985" w:author="Giorgio Romeo" w:date="2021-01-02T00:00:00Z">
        <w:r w:rsidR="00FD7E19">
          <w:rPr>
            <w:rFonts w:ascii="Bell MT" w:hAnsi="Bell MT"/>
            <w:sz w:val="28"/>
            <w:szCs w:val="28"/>
            <w:lang w:val="en-GB"/>
          </w:rPr>
          <w:t xml:space="preserve">cation </w:t>
        </w:r>
      </w:ins>
      <w:ins w:id="2986" w:author="Giorgio Romeo" w:date="2021-01-01T23:57:00Z">
        <w:r w:rsidR="00FD7E19">
          <w:rPr>
            <w:rFonts w:ascii="Bell MT" w:hAnsi="Bell MT"/>
            <w:sz w:val="28"/>
            <w:szCs w:val="28"/>
            <w:lang w:val="en-GB"/>
          </w:rPr>
          <w:t xml:space="preserve"> </w:t>
        </w:r>
      </w:ins>
      <w:ins w:id="2987" w:author="Giorgio Romeo" w:date="2021-01-02T00:00:00Z">
        <w:r w:rsidR="00FD7E19">
          <w:rPr>
            <w:rFonts w:ascii="Bell MT" w:hAnsi="Bell MT"/>
            <w:sz w:val="28"/>
            <w:szCs w:val="28"/>
            <w:lang w:val="en-GB"/>
          </w:rPr>
          <w:t>and compute the ETA.</w:t>
        </w:r>
      </w:ins>
    </w:p>
    <w:p w14:paraId="73CACE06" w14:textId="58DF9DC3" w:rsidR="00714641" w:rsidRDefault="00714641">
      <w:pPr>
        <w:ind w:left="708"/>
        <w:jc w:val="both"/>
        <w:rPr>
          <w:ins w:id="2988" w:author="Giorgio Romeo" w:date="2021-01-02T00:16:00Z"/>
          <w:lang w:val="en-GB"/>
        </w:rPr>
        <w:pPrChange w:id="2989" w:author="Giorgio Romeo" w:date="2021-01-04T08:50:00Z">
          <w:pPr>
            <w:ind w:left="1068"/>
          </w:pPr>
        </w:pPrChange>
      </w:pPr>
      <w:ins w:id="2990" w:author="Giorgio Romeo" w:date="2021-01-02T00:08:00Z">
        <w:r>
          <w:rPr>
            <w:rFonts w:ascii="Bell MT" w:hAnsi="Bell MT"/>
            <w:sz w:val="28"/>
            <w:szCs w:val="28"/>
            <w:lang w:val="en-GB"/>
          </w:rPr>
          <w:t xml:space="preserve">Eventually, in the third group belongs </w:t>
        </w:r>
      </w:ins>
      <w:ins w:id="2991" w:author="Giorgio Romeo" w:date="2021-01-02T00:10:00Z">
        <w:r>
          <w:rPr>
            <w:rFonts w:ascii="Bell MT" w:hAnsi="Bell MT"/>
            <w:sz w:val="28"/>
            <w:szCs w:val="28"/>
            <w:lang w:val="en-GB"/>
          </w:rPr>
          <w:t xml:space="preserve">the </w:t>
        </w:r>
      </w:ins>
      <w:ins w:id="2992" w:author="Giorgio Romeo" w:date="2021-01-02T00:08:00Z">
        <w:r w:rsidRPr="00714641">
          <w:rPr>
            <w:rFonts w:ascii="Bell MT" w:hAnsi="Bell MT"/>
            <w:b/>
            <w:bCs/>
            <w:sz w:val="28"/>
            <w:szCs w:val="28"/>
            <w:lang w:val="en-GB"/>
            <w:rPrChange w:id="2993" w:author="Giorgio Romeo" w:date="2021-01-02T00:10:00Z">
              <w:rPr>
                <w:rFonts w:ascii="Bell MT" w:hAnsi="Bell MT"/>
                <w:sz w:val="28"/>
                <w:szCs w:val="28"/>
                <w:lang w:val="en-GB"/>
              </w:rPr>
            </w:rPrChange>
          </w:rPr>
          <w:t>Turn</w:t>
        </w:r>
        <w:del w:id="2994" w:author="Cristian Sbrolli" w:date="2021-01-03T23:47:00Z">
          <w:r w:rsidRPr="00714641" w:rsidDel="00BC5ACB">
            <w:rPr>
              <w:rFonts w:ascii="Bell MT" w:hAnsi="Bell MT"/>
              <w:b/>
              <w:bCs/>
              <w:sz w:val="28"/>
              <w:szCs w:val="28"/>
              <w:lang w:val="en-GB"/>
              <w:rPrChange w:id="2995"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2996"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2997" w:author="Giorgio Romeo" w:date="2021-01-02T00:09:00Z">
        <w:r>
          <w:rPr>
            <w:rFonts w:ascii="Bell MT" w:hAnsi="Bell MT"/>
            <w:sz w:val="28"/>
            <w:szCs w:val="28"/>
            <w:lang w:val="en-GB"/>
          </w:rPr>
          <w:t xml:space="preserve">to check the validity of a </w:t>
        </w:r>
      </w:ins>
      <w:ins w:id="2998"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2999" w:author="Giorgio Romeo" w:date="2021-01-02T00:11:00Z">
              <w:rPr>
                <w:rFonts w:ascii="Bell MT" w:hAnsi="Bell MT"/>
                <w:sz w:val="28"/>
                <w:szCs w:val="28"/>
                <w:lang w:val="en-GB"/>
              </w:rPr>
            </w:rPrChange>
          </w:rPr>
          <w:t>Notification Manager</w:t>
        </w:r>
      </w:ins>
      <w:ins w:id="3000" w:author="Giorgio Romeo" w:date="2021-01-02T00:11:00Z">
        <w:r>
          <w:rPr>
            <w:rFonts w:ascii="Bell MT" w:hAnsi="Bell MT"/>
            <w:sz w:val="28"/>
            <w:szCs w:val="28"/>
            <w:lang w:val="en-GB"/>
          </w:rPr>
          <w:t xml:space="preserve">, </w:t>
        </w:r>
      </w:ins>
      <w:ins w:id="3001" w:author="Giorgio Romeo" w:date="2021-01-02T00:10:00Z">
        <w:r>
          <w:rPr>
            <w:rFonts w:ascii="Bell MT" w:hAnsi="Bell MT"/>
            <w:sz w:val="28"/>
            <w:szCs w:val="28"/>
            <w:lang w:val="en-GB"/>
          </w:rPr>
          <w:t>depend</w:t>
        </w:r>
      </w:ins>
      <w:ins w:id="3002" w:author="Giorgio Romeo" w:date="2021-01-02T00:11:00Z">
        <w:r>
          <w:rPr>
            <w:rFonts w:ascii="Bell MT" w:hAnsi="Bell MT"/>
            <w:sz w:val="28"/>
            <w:szCs w:val="28"/>
            <w:lang w:val="en-GB"/>
          </w:rPr>
          <w:t>ing</w:t>
        </w:r>
      </w:ins>
      <w:ins w:id="3003" w:author="Giorgio Romeo" w:date="2021-01-02T00:10:00Z">
        <w:r>
          <w:rPr>
            <w:rFonts w:ascii="Bell MT" w:hAnsi="Bell MT"/>
            <w:sz w:val="28"/>
            <w:szCs w:val="28"/>
            <w:lang w:val="en-GB"/>
          </w:rPr>
          <w:t xml:space="preserve"> on Queue Manag</w:t>
        </w:r>
      </w:ins>
      <w:ins w:id="3004" w:author="Giorgio Romeo" w:date="2021-01-02T00:11:00Z">
        <w:r>
          <w:rPr>
            <w:rFonts w:ascii="Bell MT" w:hAnsi="Bell MT"/>
            <w:sz w:val="28"/>
            <w:szCs w:val="28"/>
            <w:lang w:val="en-GB"/>
          </w:rPr>
          <w:t xml:space="preserve">er and Location Module </w:t>
        </w:r>
      </w:ins>
      <w:ins w:id="3005"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3006"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3007" w:author="Giorgio Romeo" w:date="2021-01-02T00:13:00Z">
        <w:r>
          <w:rPr>
            <w:rFonts w:ascii="Bell MT" w:hAnsi="Bell MT"/>
            <w:sz w:val="28"/>
            <w:szCs w:val="28"/>
            <w:lang w:val="en-GB"/>
          </w:rPr>
          <w:t>s with the Queue manager, Location Module and Data Server to handle the creation of a ticket.</w:t>
        </w:r>
      </w:ins>
    </w:p>
    <w:p w14:paraId="7FD69787" w14:textId="053915BC" w:rsidR="00415B21" w:rsidRPr="00415B21" w:rsidRDefault="0096497E">
      <w:pPr>
        <w:pStyle w:val="Paragrafoelenco"/>
        <w:numPr>
          <w:ilvl w:val="0"/>
          <w:numId w:val="36"/>
        </w:numPr>
        <w:ind w:left="1066" w:hanging="357"/>
        <w:rPr>
          <w:ins w:id="3008" w:author="Giorgio Romeo" w:date="2021-01-02T00:43:00Z"/>
          <w:lang w:val="en-GB"/>
        </w:rPr>
        <w:pPrChange w:id="3009" w:author="Giorgio Romeo" w:date="2021-01-02T00:43:00Z">
          <w:pPr>
            <w:ind w:left="708"/>
          </w:pPr>
        </w:pPrChange>
      </w:pPr>
      <w:ins w:id="3010" w:author="Giorgio Romeo" w:date="2021-01-02T00:17:00Z">
        <w:r w:rsidRPr="0096497E">
          <w:rPr>
            <w:rFonts w:ascii="Bell MT" w:hAnsi="Bell MT"/>
            <w:i/>
            <w:iCs/>
            <w:sz w:val="28"/>
            <w:szCs w:val="28"/>
            <w:lang w:val="en-GB"/>
            <w:rPrChange w:id="3011" w:author="Giorgio Romeo" w:date="2021-01-02T00:17:00Z">
              <w:rPr>
                <w:rFonts w:ascii="Bell MT" w:hAnsi="Bell MT"/>
                <w:sz w:val="28"/>
                <w:szCs w:val="28"/>
                <w:lang w:val="en-GB"/>
              </w:rPr>
            </w:rPrChange>
          </w:rPr>
          <w:lastRenderedPageBreak/>
          <w:t>Integration Strategy</w:t>
        </w:r>
      </w:ins>
    </w:p>
    <w:p w14:paraId="6716170D" w14:textId="77777777" w:rsidR="00415B21" w:rsidRPr="00E6623D" w:rsidRDefault="00415B21" w:rsidP="00415B21">
      <w:pPr>
        <w:ind w:left="709"/>
        <w:jc w:val="both"/>
        <w:rPr>
          <w:ins w:id="3012" w:author="Giorgio Romeo" w:date="2021-01-02T00:43:00Z"/>
          <w:rFonts w:ascii="Bell MT" w:hAnsi="Bell MT"/>
          <w:sz w:val="28"/>
          <w:szCs w:val="28"/>
          <w:lang w:val="en-GB"/>
        </w:rPr>
      </w:pPr>
      <w:ins w:id="3013"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3014" w:author="Giorgio Romeo" w:date="2021-01-02T00:43:00Z"/>
          <w:rFonts w:ascii="Bell MT" w:hAnsi="Bell MT"/>
          <w:color w:val="333333"/>
          <w:sz w:val="28"/>
          <w:szCs w:val="28"/>
          <w:shd w:val="clear" w:color="auto" w:fill="FFFFFF"/>
          <w:lang w:val="en-GB"/>
        </w:rPr>
      </w:pPr>
      <w:ins w:id="3015"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3016"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3017" w:author="Giorgio Romeo" w:date="2021-01-02T00:43:00Z"/>
          <w:rFonts w:ascii="Bell MT" w:hAnsi="Bell MT"/>
          <w:sz w:val="52"/>
          <w:szCs w:val="52"/>
          <w:lang w:val="en-GB"/>
        </w:rPr>
      </w:pPr>
      <w:ins w:id="3018"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3019" w:author="Giorgio Romeo" w:date="2021-01-02T00:43:00Z"/>
          <w:lang w:val="en-GB"/>
        </w:rPr>
      </w:pPr>
    </w:p>
    <w:p w14:paraId="535414EA" w14:textId="77777777" w:rsidR="00415B21" w:rsidRPr="00415B21" w:rsidRDefault="00415B21">
      <w:pPr>
        <w:rPr>
          <w:ins w:id="3020" w:author="Giorgio Romeo" w:date="2021-01-02T00:42:00Z"/>
          <w:lang w:val="en-GB"/>
          <w:rPrChange w:id="3021" w:author="Giorgio Romeo" w:date="2021-01-02T00:42:00Z">
            <w:rPr>
              <w:ins w:id="3022" w:author="Giorgio Romeo" w:date="2021-01-02T00:42:00Z"/>
              <w:rFonts w:ascii="Bell MT" w:hAnsi="Bell MT"/>
              <w:i/>
              <w:iCs/>
              <w:sz w:val="28"/>
              <w:szCs w:val="28"/>
              <w:lang w:val="en-GB"/>
            </w:rPr>
          </w:rPrChange>
        </w:rPr>
        <w:pPrChange w:id="3023" w:author="Giorgio Romeo" w:date="2021-01-02T00:42:00Z">
          <w:pPr>
            <w:pStyle w:val="Paragrafoelenco"/>
            <w:numPr>
              <w:numId w:val="36"/>
            </w:numPr>
            <w:ind w:left="1066" w:hanging="357"/>
          </w:pPr>
        </w:pPrChange>
      </w:pPr>
    </w:p>
    <w:p w14:paraId="1D754A37" w14:textId="58E966FD" w:rsidR="00415B21" w:rsidRPr="0095335C" w:rsidRDefault="00415B21" w:rsidP="0096497E">
      <w:pPr>
        <w:pStyle w:val="Paragrafoelenco"/>
        <w:numPr>
          <w:ilvl w:val="0"/>
          <w:numId w:val="36"/>
        </w:numPr>
        <w:ind w:left="1066" w:hanging="357"/>
        <w:rPr>
          <w:ins w:id="3024" w:author="Giorgio Romeo" w:date="2021-01-03T00:08:00Z"/>
          <w:i/>
          <w:iCs/>
          <w:lang w:val="en-GB"/>
          <w:rPrChange w:id="3025" w:author="Giorgio Romeo" w:date="2021-01-03T00:08:00Z">
            <w:rPr>
              <w:ins w:id="3026" w:author="Giorgio Romeo" w:date="2021-01-03T00:08:00Z"/>
              <w:rFonts w:ascii="Bell MT" w:hAnsi="Bell MT"/>
              <w:i/>
              <w:iCs/>
              <w:sz w:val="28"/>
              <w:szCs w:val="28"/>
              <w:lang w:val="en-GB"/>
            </w:rPr>
          </w:rPrChange>
        </w:rPr>
      </w:pPr>
      <w:ins w:id="3027" w:author="Giorgio Romeo" w:date="2021-01-02T00:43:00Z">
        <w:r w:rsidRPr="00415B21">
          <w:rPr>
            <w:rFonts w:ascii="Bell MT" w:hAnsi="Bell MT"/>
            <w:i/>
            <w:iCs/>
            <w:sz w:val="28"/>
            <w:szCs w:val="28"/>
            <w:lang w:val="en-GB"/>
            <w:rPrChange w:id="3028" w:author="Giorgio Romeo" w:date="2021-01-02T00:43:00Z">
              <w:rPr>
                <w:rFonts w:ascii="Bell MT" w:hAnsi="Bell MT"/>
                <w:sz w:val="28"/>
                <w:szCs w:val="28"/>
                <w:lang w:val="en-GB"/>
              </w:rPr>
            </w:rPrChange>
          </w:rPr>
          <w:t>Integration and testing</w:t>
        </w:r>
      </w:ins>
    </w:p>
    <w:p w14:paraId="2AE08361" w14:textId="48DFA192" w:rsidR="0095335C" w:rsidRPr="0095335C" w:rsidRDefault="0095335C">
      <w:pPr>
        <w:ind w:left="1068"/>
        <w:jc w:val="both"/>
        <w:rPr>
          <w:ins w:id="3029" w:author="Giorgio Romeo" w:date="2021-01-03T00:08:00Z"/>
          <w:rFonts w:ascii="Bell MT" w:hAnsi="Bell MT"/>
          <w:sz w:val="28"/>
          <w:szCs w:val="28"/>
          <w:lang w:val="en-GB"/>
          <w:rPrChange w:id="3030" w:author="Giorgio Romeo" w:date="2021-01-03T00:08:00Z">
            <w:rPr>
              <w:ins w:id="3031" w:author="Giorgio Romeo" w:date="2021-01-03T00:08:00Z"/>
              <w:lang w:val="en-GB"/>
            </w:rPr>
          </w:rPrChange>
        </w:rPr>
        <w:pPrChange w:id="3032" w:author="Giorgio Romeo" w:date="2021-01-03T00:08:00Z">
          <w:pPr>
            <w:pStyle w:val="Paragrafoelenco"/>
            <w:numPr>
              <w:numId w:val="36"/>
            </w:numPr>
            <w:ind w:left="1428" w:hanging="360"/>
            <w:jc w:val="both"/>
          </w:pPr>
        </w:pPrChange>
      </w:pPr>
      <w:ins w:id="3033" w:author="Giorgio Romeo" w:date="2021-01-03T00:08:00Z">
        <w:r w:rsidRPr="0095335C">
          <w:rPr>
            <w:rFonts w:ascii="Bell MT" w:hAnsi="Bell MT"/>
            <w:sz w:val="28"/>
            <w:szCs w:val="28"/>
            <w:lang w:val="en-GB"/>
            <w:rPrChange w:id="3034"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95335C" w:rsidRDefault="00B47FED">
      <w:pPr>
        <w:ind w:left="1068"/>
        <w:jc w:val="both"/>
        <w:rPr>
          <w:ins w:id="3035" w:author="Giorgio Romeo" w:date="2021-01-03T00:08:00Z"/>
          <w:rFonts w:ascii="Bell MT" w:hAnsi="Bell MT"/>
          <w:sz w:val="28"/>
          <w:szCs w:val="28"/>
          <w:lang w:val="en-GB"/>
          <w:rPrChange w:id="3036" w:author="Giorgio Romeo" w:date="2021-01-03T00:08:00Z">
            <w:rPr>
              <w:ins w:id="3037" w:author="Giorgio Romeo" w:date="2021-01-03T00:08:00Z"/>
              <w:lang w:val="en-GB"/>
            </w:rPr>
          </w:rPrChange>
        </w:rPr>
        <w:pPrChange w:id="3038"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332372" w:rsidRPr="00833256" w:rsidRDefault="00332372">
                              <w:pPr>
                                <w:pStyle w:val="Didascalia"/>
                                <w:rPr>
                                  <w:rFonts w:ascii="Bell MT" w:hAnsi="Bell MT"/>
                                  <w:noProof/>
                                  <w:sz w:val="28"/>
                                  <w:szCs w:val="28"/>
                                </w:rPr>
                                <w:pPrChange w:id="3039" w:author="Giorgio Romeo" w:date="2021-01-03T00:11:00Z">
                                  <w:pPr>
                                    <w:ind w:left="1068"/>
                                    <w:jc w:val="both"/>
                                  </w:pPr>
                                </w:pPrChange>
                              </w:pPr>
                              <w:ins w:id="3040"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8"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332372" w:rsidRPr="00833256" w:rsidRDefault="00332372">
                        <w:pPr>
                          <w:pStyle w:val="Didascalia"/>
                          <w:rPr>
                            <w:rFonts w:ascii="Bell MT" w:hAnsi="Bell MT"/>
                            <w:noProof/>
                            <w:sz w:val="28"/>
                            <w:szCs w:val="28"/>
                          </w:rPr>
                          <w:pPrChange w:id="3041" w:author="Giorgio Romeo" w:date="2021-01-03T00:11:00Z">
                            <w:pPr>
                              <w:ind w:left="1068"/>
                              <w:jc w:val="both"/>
                            </w:pPr>
                          </w:pPrChange>
                        </w:pPr>
                        <w:ins w:id="3042" w:author="Giorgio Romeo" w:date="2021-01-03T00:11:00Z">
                          <w:r>
                            <w:t>Figure 5.1</w:t>
                          </w:r>
                        </w:ins>
                      </w:p>
                    </w:txbxContent>
                  </v:textbox>
                </v:shape>
                <w10:wrap type="square"/>
              </v:group>
            </w:pict>
          </mc:Fallback>
        </mc:AlternateContent>
      </w:r>
    </w:p>
    <w:p w14:paraId="325CA68B" w14:textId="1193EDFB" w:rsidR="00E43BE8" w:rsidRDefault="00E43BE8" w:rsidP="0095335C">
      <w:pPr>
        <w:ind w:left="1068"/>
        <w:jc w:val="both"/>
        <w:rPr>
          <w:ins w:id="3043" w:author="Giorgio Romeo" w:date="2021-01-03T00:13:00Z"/>
          <w:rFonts w:ascii="Bell MT" w:hAnsi="Bell MT"/>
          <w:sz w:val="28"/>
          <w:szCs w:val="28"/>
          <w:lang w:val="en-GB"/>
        </w:rPr>
      </w:pPr>
    </w:p>
    <w:p w14:paraId="4125C489" w14:textId="77777777" w:rsidR="00E43BE8" w:rsidRDefault="00E43BE8" w:rsidP="0095335C">
      <w:pPr>
        <w:ind w:left="1068"/>
        <w:jc w:val="both"/>
        <w:rPr>
          <w:ins w:id="3044" w:author="Giorgio Romeo" w:date="2021-01-03T00:13:00Z"/>
          <w:rFonts w:ascii="Bell MT" w:hAnsi="Bell MT"/>
          <w:sz w:val="28"/>
          <w:szCs w:val="28"/>
          <w:lang w:val="en-GB"/>
        </w:rPr>
      </w:pPr>
    </w:p>
    <w:p w14:paraId="2EFF939B" w14:textId="77777777" w:rsidR="00E43BE8" w:rsidRDefault="00E43BE8" w:rsidP="0095335C">
      <w:pPr>
        <w:ind w:left="1068"/>
        <w:jc w:val="both"/>
        <w:rPr>
          <w:ins w:id="3045" w:author="Giorgio Romeo" w:date="2021-01-03T00:13:00Z"/>
          <w:rFonts w:ascii="Bell MT" w:hAnsi="Bell MT"/>
          <w:sz w:val="28"/>
          <w:szCs w:val="28"/>
          <w:lang w:val="en-GB"/>
        </w:rPr>
      </w:pPr>
    </w:p>
    <w:p w14:paraId="10C2673F" w14:textId="77777777" w:rsidR="00E43BE8" w:rsidRDefault="00E43BE8" w:rsidP="0095335C">
      <w:pPr>
        <w:ind w:left="1068"/>
        <w:jc w:val="both"/>
        <w:rPr>
          <w:ins w:id="3046" w:author="Giorgio Romeo" w:date="2021-01-03T00:13:00Z"/>
          <w:rFonts w:ascii="Bell MT" w:hAnsi="Bell MT"/>
          <w:sz w:val="28"/>
          <w:szCs w:val="28"/>
          <w:lang w:val="en-GB"/>
        </w:rPr>
      </w:pPr>
    </w:p>
    <w:p w14:paraId="421D809D" w14:textId="77777777" w:rsidR="00E43BE8" w:rsidRDefault="00E43BE8" w:rsidP="0095335C">
      <w:pPr>
        <w:ind w:left="1068"/>
        <w:jc w:val="both"/>
        <w:rPr>
          <w:ins w:id="3047" w:author="Giorgio Romeo" w:date="2021-01-03T00:13:00Z"/>
          <w:rFonts w:ascii="Bell MT" w:hAnsi="Bell MT"/>
          <w:sz w:val="28"/>
          <w:szCs w:val="28"/>
          <w:lang w:val="en-GB"/>
        </w:rPr>
      </w:pPr>
    </w:p>
    <w:p w14:paraId="0ECD3D5C" w14:textId="77777777" w:rsidR="00E43BE8" w:rsidRDefault="00E43BE8" w:rsidP="0095335C">
      <w:pPr>
        <w:ind w:left="1068"/>
        <w:jc w:val="both"/>
        <w:rPr>
          <w:ins w:id="3048" w:author="Giorgio Romeo" w:date="2021-01-03T00:13:00Z"/>
          <w:rFonts w:ascii="Bell MT" w:hAnsi="Bell MT"/>
          <w:sz w:val="28"/>
          <w:szCs w:val="28"/>
          <w:lang w:val="en-GB"/>
        </w:rPr>
      </w:pPr>
    </w:p>
    <w:p w14:paraId="0BE57467" w14:textId="77777777" w:rsidR="00E43BE8" w:rsidRDefault="00E43BE8" w:rsidP="0095335C">
      <w:pPr>
        <w:ind w:left="1068"/>
        <w:jc w:val="both"/>
        <w:rPr>
          <w:ins w:id="3049" w:author="Giorgio Romeo" w:date="2021-01-03T00:13:00Z"/>
          <w:rFonts w:ascii="Bell MT" w:hAnsi="Bell MT"/>
          <w:sz w:val="28"/>
          <w:szCs w:val="28"/>
          <w:lang w:val="en-GB"/>
        </w:rPr>
      </w:pPr>
    </w:p>
    <w:p w14:paraId="6B1D126A" w14:textId="77777777" w:rsidR="00E43BE8" w:rsidRDefault="00E43BE8" w:rsidP="0095335C">
      <w:pPr>
        <w:ind w:left="1068"/>
        <w:jc w:val="both"/>
        <w:rPr>
          <w:ins w:id="3050" w:author="Giorgio Romeo" w:date="2021-01-03T00:13:00Z"/>
          <w:rFonts w:ascii="Bell MT" w:hAnsi="Bell MT"/>
          <w:sz w:val="28"/>
          <w:szCs w:val="28"/>
          <w:lang w:val="en-GB"/>
        </w:rPr>
      </w:pPr>
    </w:p>
    <w:p w14:paraId="382D8375" w14:textId="1A395A11" w:rsidR="00E43BE8" w:rsidRDefault="00E43BE8" w:rsidP="0095335C">
      <w:pPr>
        <w:ind w:left="1068"/>
        <w:jc w:val="both"/>
        <w:rPr>
          <w:ins w:id="3051" w:author="Giorgio Romeo" w:date="2021-01-03T00:13:00Z"/>
          <w:rFonts w:ascii="Bell MT" w:hAnsi="Bell MT"/>
          <w:sz w:val="28"/>
          <w:szCs w:val="28"/>
          <w:lang w:val="en-GB"/>
        </w:rPr>
      </w:pPr>
      <w:r>
        <w:rPr>
          <w:rFonts w:ascii="Bell MT" w:hAnsi="Bell MT"/>
          <w:noProof/>
          <w:sz w:val="28"/>
          <w:szCs w:val="28"/>
          <w:lang w:val="en-GB"/>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332372" w:rsidRPr="00E43BE8" w:rsidRDefault="00332372">
                              <w:pPr>
                                <w:pStyle w:val="Didascalia"/>
                                <w:rPr>
                                  <w:rPrChange w:id="3052" w:author="Giorgio Romeo" w:date="2021-01-03T00:13:00Z">
                                    <w:rPr>
                                      <w:rFonts w:ascii="Bell MT" w:hAnsi="Bell MT"/>
                                      <w:noProof/>
                                      <w:sz w:val="28"/>
                                      <w:szCs w:val="28"/>
                                    </w:rPr>
                                  </w:rPrChange>
                                </w:rPr>
                                <w:pPrChange w:id="3053" w:author="Giorgio Romeo" w:date="2021-01-03T00:13:00Z">
                                  <w:pPr>
                                    <w:ind w:left="1068"/>
                                    <w:jc w:val="both"/>
                                  </w:pPr>
                                </w:pPrChange>
                              </w:pPr>
                              <w:ins w:id="3054"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50"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332372" w:rsidRPr="00E43BE8" w:rsidRDefault="00332372">
                        <w:pPr>
                          <w:pStyle w:val="Didascalia"/>
                          <w:rPr>
                            <w:rPrChange w:id="3055" w:author="Giorgio Romeo" w:date="2021-01-03T00:13:00Z">
                              <w:rPr>
                                <w:rFonts w:ascii="Bell MT" w:hAnsi="Bell MT"/>
                                <w:noProof/>
                                <w:sz w:val="28"/>
                                <w:szCs w:val="28"/>
                              </w:rPr>
                            </w:rPrChange>
                          </w:rPr>
                          <w:pPrChange w:id="3056" w:author="Giorgio Romeo" w:date="2021-01-03T00:13:00Z">
                            <w:pPr>
                              <w:ind w:left="1068"/>
                              <w:jc w:val="both"/>
                            </w:pPr>
                          </w:pPrChange>
                        </w:pPr>
                        <w:ins w:id="3057"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3058" w:author="Giorgio Romeo" w:date="2021-01-03T00:13:00Z"/>
          <w:rFonts w:ascii="Bell MT" w:hAnsi="Bell MT"/>
          <w:sz w:val="28"/>
          <w:szCs w:val="28"/>
          <w:lang w:val="en-GB"/>
        </w:rPr>
      </w:pPr>
    </w:p>
    <w:p w14:paraId="5D62EB4B" w14:textId="0ED52718" w:rsidR="00E43BE8" w:rsidRDefault="00E43BE8" w:rsidP="0095335C">
      <w:pPr>
        <w:ind w:left="1068"/>
        <w:jc w:val="both"/>
        <w:rPr>
          <w:ins w:id="3059" w:author="Giorgio Romeo" w:date="2021-01-03T00:13:00Z"/>
          <w:rFonts w:ascii="Bell MT" w:hAnsi="Bell MT"/>
          <w:sz w:val="28"/>
          <w:szCs w:val="28"/>
          <w:lang w:val="en-GB"/>
        </w:rPr>
      </w:pPr>
    </w:p>
    <w:p w14:paraId="39496ECA" w14:textId="1429CBDB" w:rsidR="00E43BE8" w:rsidRDefault="00E43BE8" w:rsidP="0095335C">
      <w:pPr>
        <w:ind w:left="1068"/>
        <w:jc w:val="both"/>
        <w:rPr>
          <w:ins w:id="3060" w:author="Giorgio Romeo" w:date="2021-01-03T00:13:00Z"/>
          <w:rFonts w:ascii="Bell MT" w:hAnsi="Bell MT"/>
          <w:sz w:val="28"/>
          <w:szCs w:val="28"/>
          <w:lang w:val="en-GB"/>
        </w:rPr>
      </w:pPr>
    </w:p>
    <w:p w14:paraId="21907064" w14:textId="5661E6DD" w:rsidR="00E43BE8" w:rsidRDefault="00E43BE8" w:rsidP="0095335C">
      <w:pPr>
        <w:ind w:left="1068"/>
        <w:jc w:val="both"/>
        <w:rPr>
          <w:ins w:id="3061" w:author="Giorgio Romeo" w:date="2021-01-03T00:13:00Z"/>
          <w:rFonts w:ascii="Bell MT" w:hAnsi="Bell MT"/>
          <w:sz w:val="28"/>
          <w:szCs w:val="28"/>
          <w:lang w:val="en-GB"/>
        </w:rPr>
      </w:pPr>
    </w:p>
    <w:p w14:paraId="21C71FE9" w14:textId="21A4E7A9" w:rsidR="00E43BE8" w:rsidRDefault="00E43BE8" w:rsidP="0095335C">
      <w:pPr>
        <w:ind w:left="1068"/>
        <w:jc w:val="both"/>
        <w:rPr>
          <w:ins w:id="3062" w:author="Giorgio Romeo" w:date="2021-01-03T00:13:00Z"/>
          <w:rFonts w:ascii="Bell MT" w:hAnsi="Bell MT"/>
          <w:sz w:val="28"/>
          <w:szCs w:val="28"/>
          <w:lang w:val="en-GB"/>
        </w:rPr>
      </w:pPr>
    </w:p>
    <w:p w14:paraId="35C70B87" w14:textId="77777777" w:rsidR="00E43BE8" w:rsidRDefault="00E43BE8" w:rsidP="0095335C">
      <w:pPr>
        <w:ind w:left="1068"/>
        <w:jc w:val="both"/>
        <w:rPr>
          <w:ins w:id="3063" w:author="Giorgio Romeo" w:date="2021-01-03T00:13:00Z"/>
          <w:rFonts w:ascii="Bell MT" w:hAnsi="Bell MT"/>
          <w:sz w:val="28"/>
          <w:szCs w:val="28"/>
          <w:lang w:val="en-GB"/>
        </w:rPr>
      </w:pPr>
    </w:p>
    <w:p w14:paraId="409D1642" w14:textId="055CD2F6" w:rsidR="00E43BE8" w:rsidRDefault="00E43BE8" w:rsidP="0095335C">
      <w:pPr>
        <w:ind w:left="1068"/>
        <w:jc w:val="both"/>
        <w:rPr>
          <w:ins w:id="3064" w:author="Giorgio Romeo" w:date="2021-01-03T00:13:00Z"/>
          <w:rFonts w:ascii="Bell MT" w:hAnsi="Bell MT"/>
          <w:sz w:val="28"/>
          <w:szCs w:val="28"/>
          <w:lang w:val="en-GB"/>
        </w:rPr>
      </w:pPr>
    </w:p>
    <w:p w14:paraId="6E876FD3" w14:textId="3FBA0078" w:rsidR="00E43BE8" w:rsidRDefault="00E43BE8" w:rsidP="0095335C">
      <w:pPr>
        <w:ind w:left="1068"/>
        <w:jc w:val="both"/>
        <w:rPr>
          <w:ins w:id="3065" w:author="Giorgio Romeo" w:date="2021-01-03T00:13:00Z"/>
          <w:rFonts w:ascii="Bell MT" w:hAnsi="Bell MT"/>
          <w:sz w:val="28"/>
          <w:szCs w:val="28"/>
          <w:lang w:val="en-GB"/>
        </w:rPr>
      </w:pPr>
    </w:p>
    <w:p w14:paraId="5723EA0B" w14:textId="5AF530F6" w:rsidR="00E43BE8" w:rsidRDefault="00E43BE8" w:rsidP="0095335C">
      <w:pPr>
        <w:ind w:left="1068"/>
        <w:jc w:val="both"/>
        <w:rPr>
          <w:ins w:id="3066" w:author="Giorgio Romeo" w:date="2021-01-03T00:14:00Z"/>
          <w:rFonts w:ascii="Bell MT" w:hAnsi="Bell MT"/>
          <w:sz w:val="28"/>
          <w:szCs w:val="28"/>
          <w:lang w:val="en-GB"/>
        </w:rPr>
      </w:pPr>
    </w:p>
    <w:p w14:paraId="2F701D9E" w14:textId="76A0E588" w:rsidR="00E43BE8" w:rsidRDefault="00E43BE8" w:rsidP="0095335C">
      <w:pPr>
        <w:ind w:left="1068"/>
        <w:jc w:val="both"/>
        <w:rPr>
          <w:ins w:id="3067" w:author="Giorgio Romeo" w:date="2021-01-03T00:13:00Z"/>
          <w:rFonts w:ascii="Bell MT" w:hAnsi="Bell MT"/>
          <w:sz w:val="28"/>
          <w:szCs w:val="28"/>
          <w:lang w:val="en-GB"/>
        </w:rPr>
      </w:pPr>
    </w:p>
    <w:p w14:paraId="2AF516FC" w14:textId="4BC58044" w:rsidR="0095335C" w:rsidRDefault="0095335C" w:rsidP="0095335C">
      <w:pPr>
        <w:ind w:left="1068"/>
        <w:jc w:val="both"/>
        <w:rPr>
          <w:ins w:id="3068" w:author="Giorgio Romeo" w:date="2021-01-03T00:15:00Z"/>
          <w:rFonts w:ascii="Bell MT" w:hAnsi="Bell MT"/>
          <w:sz w:val="28"/>
          <w:szCs w:val="28"/>
          <w:lang w:val="en-GB"/>
        </w:rPr>
      </w:pPr>
      <w:ins w:id="3069" w:author="Giorgio Romeo" w:date="2021-01-03T00:08:00Z">
        <w:r w:rsidRPr="0095335C">
          <w:rPr>
            <w:rFonts w:ascii="Bell MT" w:hAnsi="Bell MT"/>
            <w:sz w:val="28"/>
            <w:szCs w:val="28"/>
            <w:lang w:val="en-GB"/>
            <w:rPrChange w:id="3070" w:author="Giorgio Romeo" w:date="2021-01-03T00:08:00Z">
              <w:rPr>
                <w:lang w:val="en-GB"/>
              </w:rPr>
            </w:rPrChange>
          </w:rPr>
          <w:t>After that Data Service and Map Mediator Module have been implemented and tested, the integration of the components depending on them can start, namely, the Account Manager</w:t>
        </w:r>
      </w:ins>
      <w:ins w:id="3071" w:author="Giorgio Romeo" w:date="2021-01-03T00:14:00Z">
        <w:r w:rsidR="00E43BE8">
          <w:rPr>
            <w:rFonts w:ascii="Bell MT" w:hAnsi="Bell MT"/>
            <w:sz w:val="28"/>
            <w:szCs w:val="28"/>
            <w:lang w:val="en-GB"/>
          </w:rPr>
          <w:t xml:space="preserve"> (figure 5.3)</w:t>
        </w:r>
      </w:ins>
      <w:ins w:id="3072" w:author="Giorgio Romeo" w:date="2021-01-03T00:08:00Z">
        <w:r w:rsidRPr="0095335C">
          <w:rPr>
            <w:rFonts w:ascii="Bell MT" w:hAnsi="Bell MT"/>
            <w:sz w:val="28"/>
            <w:szCs w:val="28"/>
            <w:lang w:val="en-GB"/>
            <w:rPrChange w:id="3073" w:author="Giorgio Romeo" w:date="2021-01-03T00:08:00Z">
              <w:rPr>
                <w:lang w:val="en-GB"/>
              </w:rPr>
            </w:rPrChange>
          </w:rPr>
          <w:t xml:space="preserve">, the Market Manager </w:t>
        </w:r>
      </w:ins>
      <w:ins w:id="3074" w:author="Giorgio Romeo" w:date="2021-01-03T00:14:00Z">
        <w:r w:rsidR="00E43BE8">
          <w:rPr>
            <w:rFonts w:ascii="Bell MT" w:hAnsi="Bell MT"/>
            <w:sz w:val="28"/>
            <w:szCs w:val="28"/>
            <w:lang w:val="en-GB"/>
          </w:rPr>
          <w:t>(figure 5.4)</w:t>
        </w:r>
      </w:ins>
      <w:ins w:id="3075" w:author="Giorgio Romeo" w:date="2021-01-03T00:08:00Z">
        <w:r w:rsidRPr="0095335C">
          <w:rPr>
            <w:rFonts w:ascii="Bell MT" w:hAnsi="Bell MT"/>
            <w:sz w:val="28"/>
            <w:szCs w:val="28"/>
            <w:lang w:val="en-GB"/>
            <w:rPrChange w:id="3076" w:author="Giorgio Romeo" w:date="2021-01-03T00:08:00Z">
              <w:rPr>
                <w:lang w:val="en-GB"/>
              </w:rPr>
            </w:rPrChange>
          </w:rPr>
          <w:t>and the Queue Manager</w:t>
        </w:r>
      </w:ins>
      <w:ins w:id="3077" w:author="Giorgio Romeo" w:date="2021-01-03T00:14:00Z">
        <w:r w:rsidR="00E43BE8">
          <w:rPr>
            <w:rFonts w:ascii="Bell MT" w:hAnsi="Bell MT"/>
            <w:sz w:val="28"/>
            <w:szCs w:val="28"/>
            <w:lang w:val="en-GB"/>
          </w:rPr>
          <w:t xml:space="preserve"> (figure 5.5)</w:t>
        </w:r>
      </w:ins>
      <w:ins w:id="3078" w:author="Giorgio Romeo" w:date="2021-01-03T00:08:00Z">
        <w:r w:rsidRPr="0095335C">
          <w:rPr>
            <w:rFonts w:ascii="Bell MT" w:hAnsi="Bell MT"/>
            <w:sz w:val="28"/>
            <w:szCs w:val="28"/>
            <w:lang w:val="en-GB"/>
            <w:rPrChange w:id="3079" w:author="Giorgio Romeo" w:date="2021-01-03T00:08:00Z">
              <w:rPr>
                <w:lang w:val="en-GB"/>
              </w:rPr>
            </w:rPrChange>
          </w:rPr>
          <w:t>, relying only on the Data Service, and the Location Module</w:t>
        </w:r>
      </w:ins>
      <w:ins w:id="3080" w:author="Giorgio Romeo" w:date="2021-01-03T00:14:00Z">
        <w:r w:rsidR="00E43BE8">
          <w:rPr>
            <w:rFonts w:ascii="Bell MT" w:hAnsi="Bell MT"/>
            <w:sz w:val="28"/>
            <w:szCs w:val="28"/>
            <w:lang w:val="en-GB"/>
          </w:rPr>
          <w:t xml:space="preserve"> (figure 5.</w:t>
        </w:r>
      </w:ins>
      <w:ins w:id="3081" w:author="Giorgio Romeo" w:date="2021-01-03T00:15:00Z">
        <w:r w:rsidR="00E43BE8">
          <w:rPr>
            <w:rFonts w:ascii="Bell MT" w:hAnsi="Bell MT"/>
            <w:sz w:val="28"/>
            <w:szCs w:val="28"/>
            <w:lang w:val="en-GB"/>
          </w:rPr>
          <w:t>6</w:t>
        </w:r>
      </w:ins>
      <w:ins w:id="3082" w:author="Giorgio Romeo" w:date="2021-01-03T00:14:00Z">
        <w:r w:rsidR="00E43BE8">
          <w:rPr>
            <w:rFonts w:ascii="Bell MT" w:hAnsi="Bell MT"/>
            <w:sz w:val="28"/>
            <w:szCs w:val="28"/>
            <w:lang w:val="en-GB"/>
          </w:rPr>
          <w:t>)</w:t>
        </w:r>
      </w:ins>
      <w:ins w:id="3083" w:author="Giorgio Romeo" w:date="2021-01-03T00:08:00Z">
        <w:r w:rsidRPr="0095335C">
          <w:rPr>
            <w:rFonts w:ascii="Bell MT" w:hAnsi="Bell MT"/>
            <w:sz w:val="28"/>
            <w:szCs w:val="28"/>
            <w:lang w:val="en-GB"/>
            <w:rPrChange w:id="3084"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3085" w:author="Giorgio Romeo" w:date="2021-01-03T00:08:00Z"/>
          <w:rFonts w:ascii="Bell MT" w:hAnsi="Bell MT"/>
          <w:sz w:val="28"/>
          <w:szCs w:val="28"/>
          <w:lang w:val="en-GB"/>
          <w:rPrChange w:id="3086" w:author="Giorgio Romeo" w:date="2021-01-03T00:08:00Z">
            <w:rPr>
              <w:ins w:id="3087" w:author="Giorgio Romeo" w:date="2021-01-03T00:08:00Z"/>
              <w:lang w:val="en-GB"/>
            </w:rPr>
          </w:rPrChange>
        </w:rPr>
        <w:pPrChange w:id="3088" w:author="Giorgio Romeo" w:date="2021-01-03T00:08:00Z">
          <w:pPr>
            <w:pStyle w:val="Paragrafoelenco"/>
            <w:numPr>
              <w:numId w:val="36"/>
            </w:numPr>
            <w:ind w:left="1428" w:hanging="360"/>
            <w:jc w:val="both"/>
          </w:pPr>
        </w:pPrChange>
      </w:pPr>
    </w:p>
    <w:p w14:paraId="177F8D88" w14:textId="1D961622" w:rsidR="0095335C" w:rsidRPr="0095335C" w:rsidRDefault="00E43BE8">
      <w:pPr>
        <w:ind w:left="1068"/>
        <w:jc w:val="both"/>
        <w:rPr>
          <w:ins w:id="3089" w:author="Giorgio Romeo" w:date="2021-01-03T00:08:00Z"/>
          <w:rFonts w:ascii="Bell MT" w:hAnsi="Bell MT"/>
          <w:sz w:val="28"/>
          <w:szCs w:val="28"/>
          <w:lang w:val="en-GB"/>
          <w:rPrChange w:id="3090" w:author="Giorgio Romeo" w:date="2021-01-03T00:08:00Z">
            <w:rPr>
              <w:ins w:id="3091" w:author="Giorgio Romeo" w:date="2021-01-03T00:08:00Z"/>
              <w:lang w:val="en-GB"/>
            </w:rPr>
          </w:rPrChange>
        </w:rPr>
        <w:pPrChange w:id="3092"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332372" w:rsidRPr="003B3E89" w:rsidRDefault="00332372">
                              <w:pPr>
                                <w:pStyle w:val="Didascalia"/>
                                <w:rPr>
                                  <w:rFonts w:ascii="Bell MT" w:hAnsi="Bell MT"/>
                                  <w:noProof/>
                                  <w:sz w:val="28"/>
                                  <w:szCs w:val="28"/>
                                </w:rPr>
                                <w:pPrChange w:id="3093" w:author="Giorgio Romeo" w:date="2021-01-03T00:16:00Z">
                                  <w:pPr>
                                    <w:ind w:left="1068"/>
                                    <w:jc w:val="both"/>
                                  </w:pPr>
                                </w:pPrChange>
                              </w:pPr>
                              <w:ins w:id="3094"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2"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332372" w:rsidRPr="003B3E89" w:rsidRDefault="00332372">
                        <w:pPr>
                          <w:pStyle w:val="Didascalia"/>
                          <w:rPr>
                            <w:rFonts w:ascii="Bell MT" w:hAnsi="Bell MT"/>
                            <w:noProof/>
                            <w:sz w:val="28"/>
                            <w:szCs w:val="28"/>
                          </w:rPr>
                          <w:pPrChange w:id="3095" w:author="Giorgio Romeo" w:date="2021-01-03T00:16:00Z">
                            <w:pPr>
                              <w:ind w:left="1068"/>
                              <w:jc w:val="both"/>
                            </w:pPr>
                          </w:pPrChange>
                        </w:pPr>
                        <w:ins w:id="3096"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332372" w:rsidRPr="003E75F8" w:rsidRDefault="00332372">
                              <w:pPr>
                                <w:pStyle w:val="Didascalia"/>
                                <w:rPr>
                                  <w:rFonts w:ascii="Bell MT" w:hAnsi="Bell MT"/>
                                  <w:noProof/>
                                  <w:sz w:val="28"/>
                                  <w:szCs w:val="28"/>
                                </w:rPr>
                                <w:pPrChange w:id="3097" w:author="Giorgio Romeo" w:date="2021-01-03T00:17:00Z">
                                  <w:pPr>
                                    <w:ind w:left="1068"/>
                                    <w:jc w:val="both"/>
                                  </w:pPr>
                                </w:pPrChange>
                              </w:pPr>
                              <w:ins w:id="3098"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4"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332372" w:rsidRPr="003E75F8" w:rsidRDefault="00332372">
                        <w:pPr>
                          <w:pStyle w:val="Didascalia"/>
                          <w:rPr>
                            <w:rFonts w:ascii="Bell MT" w:hAnsi="Bell MT"/>
                            <w:noProof/>
                            <w:sz w:val="28"/>
                            <w:szCs w:val="28"/>
                          </w:rPr>
                          <w:pPrChange w:id="3099" w:author="Giorgio Romeo" w:date="2021-01-03T00:17:00Z">
                            <w:pPr>
                              <w:ind w:left="1068"/>
                              <w:jc w:val="both"/>
                            </w:pPr>
                          </w:pPrChange>
                        </w:pPr>
                        <w:ins w:id="3100"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3101" w:author="Giorgio Romeo" w:date="2021-01-03T00:16:00Z"/>
          <w:rFonts w:ascii="Bell MT" w:hAnsi="Bell MT"/>
          <w:sz w:val="28"/>
          <w:szCs w:val="28"/>
          <w:lang w:val="en-GB"/>
        </w:rPr>
      </w:pPr>
    </w:p>
    <w:p w14:paraId="70A1236A" w14:textId="77777777" w:rsidR="00E43BE8" w:rsidRDefault="00E43BE8" w:rsidP="0095335C">
      <w:pPr>
        <w:ind w:left="1068"/>
        <w:jc w:val="both"/>
        <w:rPr>
          <w:ins w:id="3102" w:author="Giorgio Romeo" w:date="2021-01-03T00:16:00Z"/>
          <w:rFonts w:ascii="Bell MT" w:hAnsi="Bell MT"/>
          <w:sz w:val="28"/>
          <w:szCs w:val="28"/>
          <w:lang w:val="en-GB"/>
        </w:rPr>
      </w:pPr>
    </w:p>
    <w:p w14:paraId="3E93C3A0" w14:textId="610213AB" w:rsidR="00E43BE8" w:rsidRDefault="00E43BE8" w:rsidP="0095335C">
      <w:pPr>
        <w:ind w:left="1068"/>
        <w:jc w:val="both"/>
        <w:rPr>
          <w:ins w:id="3103" w:author="Giorgio Romeo" w:date="2021-01-03T00:16:00Z"/>
          <w:rFonts w:ascii="Bell MT" w:hAnsi="Bell MT"/>
          <w:sz w:val="28"/>
          <w:szCs w:val="28"/>
          <w:lang w:val="en-GB"/>
        </w:rPr>
      </w:pPr>
    </w:p>
    <w:p w14:paraId="2552923B" w14:textId="77777777" w:rsidR="00E43BE8" w:rsidRDefault="00E43BE8" w:rsidP="0095335C">
      <w:pPr>
        <w:ind w:left="1068"/>
        <w:jc w:val="both"/>
        <w:rPr>
          <w:ins w:id="3104" w:author="Giorgio Romeo" w:date="2021-01-03T00:16:00Z"/>
          <w:rFonts w:ascii="Bell MT" w:hAnsi="Bell MT"/>
          <w:sz w:val="28"/>
          <w:szCs w:val="28"/>
          <w:lang w:val="en-GB"/>
        </w:rPr>
      </w:pPr>
    </w:p>
    <w:p w14:paraId="5A171289" w14:textId="255BC439" w:rsidR="00E43BE8" w:rsidRDefault="00E43BE8" w:rsidP="0095335C">
      <w:pPr>
        <w:ind w:left="1068"/>
        <w:jc w:val="both"/>
        <w:rPr>
          <w:ins w:id="3105" w:author="Giorgio Romeo" w:date="2021-01-03T00:16:00Z"/>
          <w:rFonts w:ascii="Bell MT" w:hAnsi="Bell MT"/>
          <w:sz w:val="28"/>
          <w:szCs w:val="28"/>
          <w:lang w:val="en-GB"/>
        </w:rPr>
      </w:pPr>
    </w:p>
    <w:p w14:paraId="4C8386B6" w14:textId="6CD3E34F" w:rsidR="00E43BE8" w:rsidRDefault="00E43BE8" w:rsidP="0095335C">
      <w:pPr>
        <w:ind w:left="1068"/>
        <w:jc w:val="both"/>
        <w:rPr>
          <w:ins w:id="3106" w:author="Giorgio Romeo" w:date="2021-01-03T00:16:00Z"/>
          <w:rFonts w:ascii="Bell MT" w:hAnsi="Bell MT"/>
          <w:sz w:val="28"/>
          <w:szCs w:val="28"/>
          <w:lang w:val="en-GB"/>
        </w:rPr>
      </w:pPr>
    </w:p>
    <w:p w14:paraId="17C43CD2" w14:textId="5E5E0626" w:rsidR="00E43BE8" w:rsidRDefault="00E43BE8" w:rsidP="0095335C">
      <w:pPr>
        <w:ind w:left="1068"/>
        <w:jc w:val="both"/>
        <w:rPr>
          <w:ins w:id="3107" w:author="Giorgio Romeo" w:date="2021-01-03T00:16:00Z"/>
          <w:rFonts w:ascii="Bell MT" w:hAnsi="Bell MT"/>
          <w:sz w:val="28"/>
          <w:szCs w:val="28"/>
          <w:lang w:val="en-GB"/>
        </w:rPr>
      </w:pPr>
    </w:p>
    <w:p w14:paraId="581ED30B" w14:textId="319334C6" w:rsidR="00E43BE8" w:rsidRDefault="00E43BE8" w:rsidP="0095335C">
      <w:pPr>
        <w:ind w:left="1068"/>
        <w:jc w:val="both"/>
        <w:rPr>
          <w:ins w:id="3108" w:author="Giorgio Romeo" w:date="2021-01-03T00:16:00Z"/>
          <w:rFonts w:ascii="Bell MT" w:hAnsi="Bell MT"/>
          <w:sz w:val="28"/>
          <w:szCs w:val="28"/>
          <w:lang w:val="en-GB"/>
        </w:rPr>
      </w:pPr>
    </w:p>
    <w:p w14:paraId="775C595B" w14:textId="2CDCF890" w:rsidR="00E43BE8" w:rsidRDefault="00E43BE8" w:rsidP="0095335C">
      <w:pPr>
        <w:ind w:left="1068"/>
        <w:jc w:val="both"/>
        <w:rPr>
          <w:ins w:id="3109" w:author="Giorgio Romeo" w:date="2021-01-03T00:16:00Z"/>
          <w:rFonts w:ascii="Bell MT" w:hAnsi="Bell MT"/>
          <w:sz w:val="28"/>
          <w:szCs w:val="28"/>
          <w:lang w:val="en-GB"/>
        </w:rPr>
      </w:pPr>
    </w:p>
    <w:p w14:paraId="34387392" w14:textId="75D9D633" w:rsidR="00E43BE8" w:rsidRDefault="00E43BE8" w:rsidP="0095335C">
      <w:pPr>
        <w:ind w:left="1068"/>
        <w:jc w:val="both"/>
        <w:rPr>
          <w:ins w:id="3110" w:author="Giorgio Romeo" w:date="2021-01-03T00:18:00Z"/>
          <w:rFonts w:ascii="Bell MT" w:hAnsi="Bell MT"/>
          <w:sz w:val="28"/>
          <w:szCs w:val="28"/>
          <w:lang w:val="en-GB"/>
        </w:rPr>
      </w:pPr>
      <w:r>
        <w:rPr>
          <w:noProof/>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332372" w:rsidRPr="00802CE7" w:rsidRDefault="00332372">
                              <w:pPr>
                                <w:pStyle w:val="Didascalia"/>
                                <w:rPr>
                                  <w:rFonts w:ascii="Bell MT" w:hAnsi="Bell MT"/>
                                  <w:noProof/>
                                  <w:sz w:val="28"/>
                                  <w:szCs w:val="28"/>
                                </w:rPr>
                                <w:pPrChange w:id="3111" w:author="Giorgio Romeo" w:date="2021-01-03T00:19:00Z">
                                  <w:pPr>
                                    <w:ind w:left="1068"/>
                                    <w:jc w:val="both"/>
                                  </w:pPr>
                                </w:pPrChange>
                              </w:pPr>
                              <w:ins w:id="3112" w:author="Giorgio Romeo" w:date="2021-01-03T00:19:00Z">
                                <w:r>
                                  <w:t>Figure 5.</w:t>
                                </w:r>
                              </w:ins>
                              <w:ins w:id="3113"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6"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332372" w:rsidRPr="00802CE7" w:rsidRDefault="00332372">
                        <w:pPr>
                          <w:pStyle w:val="Didascalia"/>
                          <w:rPr>
                            <w:rFonts w:ascii="Bell MT" w:hAnsi="Bell MT"/>
                            <w:noProof/>
                            <w:sz w:val="28"/>
                            <w:szCs w:val="28"/>
                          </w:rPr>
                          <w:pPrChange w:id="3114" w:author="Giorgio Romeo" w:date="2021-01-03T00:19:00Z">
                            <w:pPr>
                              <w:ind w:left="1068"/>
                              <w:jc w:val="both"/>
                            </w:pPr>
                          </w:pPrChange>
                        </w:pPr>
                        <w:ins w:id="3115" w:author="Giorgio Romeo" w:date="2021-01-03T00:19:00Z">
                          <w:r>
                            <w:t>Figure 5.</w:t>
                          </w:r>
                        </w:ins>
                        <w:ins w:id="3116"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332372" w:rsidRPr="00F5193E" w:rsidRDefault="00332372">
                              <w:pPr>
                                <w:pStyle w:val="Didascalia"/>
                                <w:rPr>
                                  <w:rFonts w:ascii="Bell MT" w:hAnsi="Bell MT"/>
                                  <w:noProof/>
                                  <w:sz w:val="28"/>
                                  <w:szCs w:val="28"/>
                                </w:rPr>
                                <w:pPrChange w:id="3117" w:author="Giorgio Romeo" w:date="2021-01-03T00:19:00Z">
                                  <w:pPr>
                                    <w:ind w:left="1068"/>
                                    <w:jc w:val="both"/>
                                  </w:pPr>
                                </w:pPrChange>
                              </w:pPr>
                              <w:ins w:id="3118" w:author="Giorgio Romeo" w:date="2021-01-03T00:19:00Z">
                                <w:r>
                                  <w:t>Figure 5.</w:t>
                                </w:r>
                              </w:ins>
                              <w:ins w:id="3119"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58"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332372" w:rsidRPr="00F5193E" w:rsidRDefault="00332372">
                        <w:pPr>
                          <w:pStyle w:val="Didascalia"/>
                          <w:rPr>
                            <w:rFonts w:ascii="Bell MT" w:hAnsi="Bell MT"/>
                            <w:noProof/>
                            <w:sz w:val="28"/>
                            <w:szCs w:val="28"/>
                          </w:rPr>
                          <w:pPrChange w:id="3120" w:author="Giorgio Romeo" w:date="2021-01-03T00:19:00Z">
                            <w:pPr>
                              <w:ind w:left="1068"/>
                              <w:jc w:val="both"/>
                            </w:pPr>
                          </w:pPrChange>
                        </w:pPr>
                        <w:ins w:id="3121" w:author="Giorgio Romeo" w:date="2021-01-03T00:19:00Z">
                          <w:r>
                            <w:t>Figure 5.</w:t>
                          </w:r>
                        </w:ins>
                        <w:ins w:id="3122"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3123" w:author="Giorgio Romeo" w:date="2021-01-03T00:18:00Z"/>
          <w:rFonts w:ascii="Bell MT" w:hAnsi="Bell MT"/>
          <w:sz w:val="28"/>
          <w:szCs w:val="28"/>
          <w:lang w:val="en-GB"/>
        </w:rPr>
      </w:pPr>
    </w:p>
    <w:p w14:paraId="1A248CC7" w14:textId="1A24009C" w:rsidR="00E43BE8" w:rsidRDefault="00E43BE8" w:rsidP="0095335C">
      <w:pPr>
        <w:ind w:left="1068"/>
        <w:jc w:val="both"/>
        <w:rPr>
          <w:ins w:id="3124" w:author="Giorgio Romeo" w:date="2021-01-03T00:18:00Z"/>
          <w:rFonts w:ascii="Bell MT" w:hAnsi="Bell MT"/>
          <w:sz w:val="28"/>
          <w:szCs w:val="28"/>
          <w:lang w:val="en-GB"/>
        </w:rPr>
      </w:pPr>
    </w:p>
    <w:p w14:paraId="723817E4" w14:textId="28B8EA0A" w:rsidR="00E43BE8" w:rsidRDefault="00E43BE8" w:rsidP="0095335C">
      <w:pPr>
        <w:ind w:left="1068"/>
        <w:jc w:val="both"/>
        <w:rPr>
          <w:ins w:id="3125" w:author="Giorgio Romeo" w:date="2021-01-03T00:18:00Z"/>
          <w:rFonts w:ascii="Bell MT" w:hAnsi="Bell MT"/>
          <w:sz w:val="28"/>
          <w:szCs w:val="28"/>
          <w:lang w:val="en-GB"/>
        </w:rPr>
      </w:pPr>
    </w:p>
    <w:p w14:paraId="3AD71B3E" w14:textId="693CFA8E" w:rsidR="00E43BE8" w:rsidRDefault="00E43BE8" w:rsidP="0095335C">
      <w:pPr>
        <w:ind w:left="1068"/>
        <w:jc w:val="both"/>
        <w:rPr>
          <w:ins w:id="3126" w:author="Giorgio Romeo" w:date="2021-01-03T00:18:00Z"/>
          <w:rFonts w:ascii="Bell MT" w:hAnsi="Bell MT"/>
          <w:sz w:val="28"/>
          <w:szCs w:val="28"/>
          <w:lang w:val="en-GB"/>
        </w:rPr>
      </w:pPr>
    </w:p>
    <w:p w14:paraId="6364FC0A" w14:textId="3425FF66" w:rsidR="00E43BE8" w:rsidRDefault="00E43BE8" w:rsidP="0095335C">
      <w:pPr>
        <w:ind w:left="1068"/>
        <w:jc w:val="both"/>
        <w:rPr>
          <w:ins w:id="3127" w:author="Giorgio Romeo" w:date="2021-01-03T00:18:00Z"/>
          <w:rFonts w:ascii="Bell MT" w:hAnsi="Bell MT"/>
          <w:sz w:val="28"/>
          <w:szCs w:val="28"/>
          <w:lang w:val="en-GB"/>
        </w:rPr>
      </w:pPr>
    </w:p>
    <w:p w14:paraId="30C3B7E2" w14:textId="5F722C0C" w:rsidR="00E43BE8" w:rsidRDefault="00E43BE8" w:rsidP="0095335C">
      <w:pPr>
        <w:ind w:left="1068"/>
        <w:jc w:val="both"/>
        <w:rPr>
          <w:ins w:id="3128" w:author="Giorgio Romeo" w:date="2021-01-03T00:18:00Z"/>
          <w:rFonts w:ascii="Bell MT" w:hAnsi="Bell MT"/>
          <w:sz w:val="28"/>
          <w:szCs w:val="28"/>
          <w:lang w:val="en-GB"/>
        </w:rPr>
      </w:pPr>
    </w:p>
    <w:p w14:paraId="3A10A51F" w14:textId="2B9B6B28" w:rsidR="00E43BE8" w:rsidRDefault="00E43BE8" w:rsidP="0095335C">
      <w:pPr>
        <w:ind w:left="1068"/>
        <w:jc w:val="both"/>
        <w:rPr>
          <w:ins w:id="3129" w:author="Giorgio Romeo" w:date="2021-01-03T00:18:00Z"/>
          <w:rFonts w:ascii="Bell MT" w:hAnsi="Bell MT"/>
          <w:sz w:val="28"/>
          <w:szCs w:val="28"/>
          <w:lang w:val="en-GB"/>
        </w:rPr>
      </w:pPr>
    </w:p>
    <w:p w14:paraId="046AAFA8" w14:textId="0BE17682" w:rsidR="00E43BE8" w:rsidRDefault="00E43BE8" w:rsidP="0095335C">
      <w:pPr>
        <w:ind w:left="1068"/>
        <w:jc w:val="both"/>
        <w:rPr>
          <w:ins w:id="3130" w:author="Giorgio Romeo" w:date="2021-01-03T00:18:00Z"/>
          <w:rFonts w:ascii="Bell MT" w:hAnsi="Bell MT"/>
          <w:sz w:val="28"/>
          <w:szCs w:val="28"/>
          <w:lang w:val="en-GB"/>
        </w:rPr>
      </w:pPr>
    </w:p>
    <w:p w14:paraId="638C0EB9" w14:textId="0F1DC393" w:rsidR="00E43BE8" w:rsidRDefault="00E43BE8" w:rsidP="0095335C">
      <w:pPr>
        <w:ind w:left="1068"/>
        <w:jc w:val="both"/>
        <w:rPr>
          <w:ins w:id="3131" w:author="Giorgio Romeo" w:date="2021-01-03T00:18:00Z"/>
          <w:rFonts w:ascii="Bell MT" w:hAnsi="Bell MT"/>
          <w:sz w:val="28"/>
          <w:szCs w:val="28"/>
          <w:lang w:val="en-GB"/>
        </w:rPr>
      </w:pPr>
    </w:p>
    <w:p w14:paraId="03E49541" w14:textId="733E9096" w:rsidR="00E43BE8" w:rsidRDefault="00E43BE8" w:rsidP="0095335C">
      <w:pPr>
        <w:ind w:left="1068"/>
        <w:jc w:val="both"/>
        <w:rPr>
          <w:ins w:id="3132" w:author="Giorgio Romeo" w:date="2021-01-03T00:18:00Z"/>
          <w:rFonts w:ascii="Bell MT" w:hAnsi="Bell MT"/>
          <w:sz w:val="28"/>
          <w:szCs w:val="28"/>
          <w:lang w:val="en-GB"/>
        </w:rPr>
      </w:pPr>
    </w:p>
    <w:p w14:paraId="423DD09D" w14:textId="4E1DD8E9" w:rsidR="00E43BE8" w:rsidRDefault="00E43BE8" w:rsidP="0095335C">
      <w:pPr>
        <w:ind w:left="1068"/>
        <w:jc w:val="both"/>
        <w:rPr>
          <w:ins w:id="3133" w:author="Giorgio Romeo" w:date="2021-01-03T00:16:00Z"/>
          <w:rFonts w:ascii="Bell MT" w:hAnsi="Bell MT"/>
          <w:sz w:val="28"/>
          <w:szCs w:val="28"/>
          <w:lang w:val="en-GB"/>
        </w:rPr>
      </w:pPr>
    </w:p>
    <w:p w14:paraId="13654591" w14:textId="407E02A4" w:rsidR="0095335C" w:rsidRPr="0095335C" w:rsidRDefault="0095335C">
      <w:pPr>
        <w:ind w:left="1068"/>
        <w:jc w:val="both"/>
        <w:rPr>
          <w:ins w:id="3134" w:author="Giorgio Romeo" w:date="2021-01-03T00:08:00Z"/>
          <w:rFonts w:ascii="Bell MT" w:hAnsi="Bell MT"/>
          <w:sz w:val="28"/>
          <w:szCs w:val="28"/>
          <w:lang w:val="en-GB"/>
          <w:rPrChange w:id="3135" w:author="Giorgio Romeo" w:date="2021-01-03T00:08:00Z">
            <w:rPr>
              <w:ins w:id="3136" w:author="Giorgio Romeo" w:date="2021-01-03T00:08:00Z"/>
              <w:lang w:val="en-GB"/>
            </w:rPr>
          </w:rPrChange>
        </w:rPr>
        <w:pPrChange w:id="3137" w:author="Giorgio Romeo" w:date="2021-01-03T00:08:00Z">
          <w:pPr>
            <w:pStyle w:val="Paragrafoelenco"/>
            <w:numPr>
              <w:numId w:val="36"/>
            </w:numPr>
            <w:ind w:left="1428" w:hanging="360"/>
            <w:jc w:val="both"/>
          </w:pPr>
        </w:pPrChange>
      </w:pPr>
      <w:ins w:id="3138" w:author="Giorgio Romeo" w:date="2021-01-03T00:08:00Z">
        <w:r w:rsidRPr="0095335C">
          <w:rPr>
            <w:rFonts w:ascii="Bell MT" w:hAnsi="Bell MT"/>
            <w:sz w:val="28"/>
            <w:szCs w:val="28"/>
            <w:lang w:val="en-GB"/>
            <w:rPrChange w:id="3139" w:author="Giorgio Romeo" w:date="2021-01-03T00:08:00Z">
              <w:rPr>
                <w:lang w:val="en-GB"/>
              </w:rPr>
            </w:rPrChange>
          </w:rPr>
          <w:t>Eventually, the integration plan involves the Reservation Manager</w:t>
        </w:r>
      </w:ins>
      <w:ins w:id="3140" w:author="Giorgio Romeo" w:date="2021-01-03T00:20:00Z">
        <w:r w:rsidR="00E43BE8">
          <w:rPr>
            <w:rFonts w:ascii="Bell MT" w:hAnsi="Bell MT"/>
            <w:sz w:val="28"/>
            <w:szCs w:val="28"/>
            <w:lang w:val="en-GB"/>
          </w:rPr>
          <w:t xml:space="preserve"> (figure 5.7)</w:t>
        </w:r>
      </w:ins>
      <w:ins w:id="3141" w:author="Giorgio Romeo" w:date="2021-01-03T00:08:00Z">
        <w:r w:rsidRPr="0095335C">
          <w:rPr>
            <w:rFonts w:ascii="Bell MT" w:hAnsi="Bell MT"/>
            <w:sz w:val="28"/>
            <w:szCs w:val="28"/>
            <w:lang w:val="en-GB"/>
            <w:rPrChange w:id="3142" w:author="Giorgio Romeo" w:date="2021-01-03T00:08:00Z">
              <w:rPr>
                <w:lang w:val="en-GB"/>
              </w:rPr>
            </w:rPrChange>
          </w:rPr>
          <w:t>, depending on the Queue Manager, Location Module and Data Service; the Notification Manager</w:t>
        </w:r>
      </w:ins>
      <w:ins w:id="3143" w:author="Giorgio Romeo" w:date="2021-01-03T00:20:00Z">
        <w:r w:rsidR="00E43BE8">
          <w:rPr>
            <w:rFonts w:ascii="Bell MT" w:hAnsi="Bell MT"/>
            <w:sz w:val="28"/>
            <w:szCs w:val="28"/>
            <w:lang w:val="en-GB"/>
          </w:rPr>
          <w:t xml:space="preserve"> (figure 5.8)</w:t>
        </w:r>
      </w:ins>
      <w:ins w:id="3144" w:author="Giorgio Romeo" w:date="2021-01-03T00:08:00Z">
        <w:r w:rsidRPr="0095335C">
          <w:rPr>
            <w:rFonts w:ascii="Bell MT" w:hAnsi="Bell MT"/>
            <w:sz w:val="28"/>
            <w:szCs w:val="28"/>
            <w:lang w:val="en-GB"/>
            <w:rPrChange w:id="3145" w:author="Giorgio Romeo" w:date="2021-01-03T00:08:00Z">
              <w:rPr>
                <w:lang w:val="en-GB"/>
              </w:rPr>
            </w:rPrChange>
          </w:rPr>
          <w:t>, depending on the Location Module and Data Service; the Turnstile Manager</w:t>
        </w:r>
      </w:ins>
      <w:ins w:id="3146" w:author="Giorgio Romeo" w:date="2021-01-03T00:20:00Z">
        <w:r w:rsidR="00E43BE8">
          <w:rPr>
            <w:rFonts w:ascii="Bell MT" w:hAnsi="Bell MT"/>
            <w:sz w:val="28"/>
            <w:szCs w:val="28"/>
            <w:lang w:val="en-GB"/>
          </w:rPr>
          <w:t xml:space="preserve"> (figure 5.9)</w:t>
        </w:r>
      </w:ins>
      <w:ins w:id="3147" w:author="Giorgio Romeo" w:date="2021-01-03T00:08:00Z">
        <w:r w:rsidRPr="0095335C">
          <w:rPr>
            <w:rFonts w:ascii="Bell MT" w:hAnsi="Bell MT"/>
            <w:sz w:val="28"/>
            <w:szCs w:val="28"/>
            <w:lang w:val="en-GB"/>
            <w:rPrChange w:id="3148" w:author="Giorgio Romeo" w:date="2021-01-03T00:08:00Z">
              <w:rPr>
                <w:lang w:val="en-GB"/>
              </w:rPr>
            </w:rPrChange>
          </w:rPr>
          <w:t>, depending on the Queue Manager.</w:t>
        </w:r>
      </w:ins>
    </w:p>
    <w:p w14:paraId="0D20D174" w14:textId="5E2B1BCF" w:rsidR="0095335C" w:rsidRPr="0095335C" w:rsidRDefault="0095335C">
      <w:pPr>
        <w:ind w:left="709"/>
        <w:rPr>
          <w:ins w:id="3149" w:author="Giorgio Romeo" w:date="2021-01-02T00:19:00Z"/>
          <w:i/>
          <w:iCs/>
          <w:lang w:val="en-GB"/>
          <w:rPrChange w:id="3150" w:author="Giorgio Romeo" w:date="2021-01-03T00:08:00Z">
            <w:rPr>
              <w:ins w:id="3151" w:author="Giorgio Romeo" w:date="2021-01-02T00:19:00Z"/>
              <w:rFonts w:ascii="Bell MT" w:hAnsi="Bell MT"/>
              <w:i/>
              <w:iCs/>
              <w:sz w:val="28"/>
              <w:szCs w:val="28"/>
              <w:lang w:val="en-GB"/>
            </w:rPr>
          </w:rPrChange>
        </w:rPr>
        <w:pPrChange w:id="3152" w:author="Giorgio Romeo" w:date="2021-01-03T00:08:00Z">
          <w:pPr>
            <w:pStyle w:val="Paragrafoelenco"/>
            <w:numPr>
              <w:numId w:val="36"/>
            </w:numPr>
            <w:ind w:left="1066" w:hanging="357"/>
          </w:pPr>
        </w:pPrChange>
      </w:pPr>
    </w:p>
    <w:p w14:paraId="525F12CC" w14:textId="68497B01" w:rsidR="00714641" w:rsidRDefault="00714641">
      <w:pPr>
        <w:rPr>
          <w:ins w:id="3153" w:author="Giorgio Romeo" w:date="2021-01-02T00:14:00Z"/>
          <w:lang w:val="en-GB"/>
        </w:rPr>
      </w:pPr>
    </w:p>
    <w:p w14:paraId="390FC2B2" w14:textId="0CB1F204" w:rsidR="00714641" w:rsidRDefault="00E43BE8">
      <w:pPr>
        <w:rPr>
          <w:ins w:id="3154" w:author="Giorgio Romeo" w:date="2021-01-02T00:14:00Z"/>
          <w:lang w:val="en-GB"/>
        </w:rPr>
      </w:pPr>
      <w:ins w:id="3155" w:author="Giorgio Romeo" w:date="2021-01-03T00:21:00Z">
        <w:r>
          <w:rPr>
            <w:noProof/>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332372" w:rsidRPr="004834A3" w:rsidRDefault="00332372">
                              <w:pPr>
                                <w:pStyle w:val="Didascalia"/>
                                <w:rPr>
                                  <w:rFonts w:ascii="Bell MT" w:hAnsi="Bell MT"/>
                                  <w:noProof/>
                                  <w:sz w:val="28"/>
                                  <w:szCs w:val="28"/>
                                </w:rPr>
                                <w:pPrChange w:id="3156" w:author="Giorgio Romeo" w:date="2021-01-03T00:21:00Z">
                                  <w:pPr/>
                                </w:pPrChange>
                              </w:pPr>
                              <w:ins w:id="3157"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332372" w:rsidRPr="004834A3" w:rsidRDefault="00332372">
                        <w:pPr>
                          <w:pStyle w:val="Didascalia"/>
                          <w:rPr>
                            <w:rFonts w:ascii="Bell MT" w:hAnsi="Bell MT"/>
                            <w:noProof/>
                            <w:sz w:val="28"/>
                            <w:szCs w:val="28"/>
                          </w:rPr>
                          <w:pPrChange w:id="3158" w:author="Giorgio Romeo" w:date="2021-01-03T00:21:00Z">
                            <w:pPr/>
                          </w:pPrChange>
                        </w:pPr>
                        <w:ins w:id="3159" w:author="Giorgio Romeo" w:date="2021-01-03T00:21:00Z">
                          <w:r>
                            <w:t>Figure 5.7</w:t>
                          </w:r>
                        </w:ins>
                      </w:p>
                    </w:txbxContent>
                  </v:textbox>
                  <w10:wrap type="square"/>
                </v:shape>
              </w:pict>
            </mc:Fallback>
          </mc:AlternateContent>
        </w:r>
      </w:ins>
      <w:ins w:id="3160" w:author="Giorgio Romeo" w:date="2021-01-03T00:20:00Z">
        <w:r>
          <w:rPr>
            <w:rFonts w:ascii="Bell MT" w:hAnsi="Bell MT"/>
            <w:noProof/>
            <w:sz w:val="28"/>
            <w:szCs w:val="28"/>
            <w:lang w:val="en-GB"/>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59">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3161" w:author="Giorgio Romeo" w:date="2021-01-02T00:14:00Z"/>
          <w:lang w:val="en-GB"/>
        </w:rPr>
      </w:pPr>
    </w:p>
    <w:p w14:paraId="06FF28FB" w14:textId="05D3DC56" w:rsidR="00714641" w:rsidRDefault="00714641">
      <w:pPr>
        <w:rPr>
          <w:ins w:id="3162" w:author="Giorgio Romeo" w:date="2021-01-02T00:14:00Z"/>
          <w:lang w:val="en-GB"/>
        </w:rPr>
      </w:pPr>
    </w:p>
    <w:p w14:paraId="2BB876BB" w14:textId="5EAFB335" w:rsidR="00714641" w:rsidRDefault="00714641">
      <w:pPr>
        <w:rPr>
          <w:ins w:id="3163" w:author="Giorgio Romeo" w:date="2021-01-02T00:14:00Z"/>
          <w:lang w:val="en-GB"/>
        </w:rPr>
      </w:pPr>
    </w:p>
    <w:p w14:paraId="157AD8D7" w14:textId="24DD68C1" w:rsidR="00714641" w:rsidRDefault="00714641">
      <w:pPr>
        <w:rPr>
          <w:ins w:id="3164" w:author="Giorgio Romeo" w:date="2021-01-02T00:14:00Z"/>
          <w:lang w:val="en-GB"/>
        </w:rPr>
      </w:pPr>
    </w:p>
    <w:p w14:paraId="5D0873E0" w14:textId="28524852" w:rsidR="00714641" w:rsidRDefault="00714641">
      <w:pPr>
        <w:rPr>
          <w:ins w:id="3165" w:author="Giorgio Romeo" w:date="2021-01-02T00:14:00Z"/>
          <w:lang w:val="en-GB"/>
        </w:rPr>
      </w:pPr>
    </w:p>
    <w:p w14:paraId="77AD3380" w14:textId="4A9D9ACD" w:rsidR="00714641" w:rsidRDefault="00714641">
      <w:pPr>
        <w:rPr>
          <w:ins w:id="3166" w:author="Giorgio Romeo" w:date="2021-01-02T00:14:00Z"/>
          <w:lang w:val="en-GB"/>
        </w:rPr>
      </w:pPr>
    </w:p>
    <w:p w14:paraId="1B489A7E" w14:textId="4B5B9C74" w:rsidR="00714641" w:rsidRDefault="00714641">
      <w:pPr>
        <w:rPr>
          <w:ins w:id="3167" w:author="Giorgio Romeo" w:date="2021-01-02T00:14:00Z"/>
          <w:lang w:val="en-GB"/>
        </w:rPr>
      </w:pPr>
    </w:p>
    <w:p w14:paraId="148DEF53" w14:textId="24230D2F" w:rsidR="00714641" w:rsidRDefault="00714641">
      <w:pPr>
        <w:rPr>
          <w:ins w:id="3168" w:author="Giorgio Romeo" w:date="2021-01-02T00:14:00Z"/>
          <w:lang w:val="en-GB"/>
        </w:rPr>
      </w:pPr>
    </w:p>
    <w:p w14:paraId="6FBD893B" w14:textId="55468F5F" w:rsidR="00714641" w:rsidRDefault="00714641">
      <w:pPr>
        <w:rPr>
          <w:ins w:id="3169" w:author="Giorgio Romeo" w:date="2021-01-02T00:14:00Z"/>
          <w:lang w:val="en-GB"/>
        </w:rPr>
      </w:pPr>
    </w:p>
    <w:p w14:paraId="0EF721EE" w14:textId="39DD68F3" w:rsidR="00714641" w:rsidRDefault="00714641">
      <w:pPr>
        <w:rPr>
          <w:ins w:id="3170" w:author="Giorgio Romeo" w:date="2021-01-02T00:14:00Z"/>
          <w:lang w:val="en-GB"/>
        </w:rPr>
      </w:pPr>
    </w:p>
    <w:p w14:paraId="7E1002AC" w14:textId="34662C13" w:rsidR="00714641" w:rsidRDefault="00714641">
      <w:pPr>
        <w:rPr>
          <w:ins w:id="3171" w:author="Giorgio Romeo" w:date="2021-01-03T00:21:00Z"/>
          <w:lang w:val="en-GB"/>
        </w:rPr>
      </w:pPr>
    </w:p>
    <w:p w14:paraId="4EB594F7" w14:textId="24AFB7B2" w:rsidR="00E43BE8" w:rsidRDefault="00B47FED">
      <w:pPr>
        <w:rPr>
          <w:ins w:id="3172" w:author="Giorgio Romeo" w:date="2021-01-02T00:14:00Z"/>
          <w:lang w:val="en-GB"/>
        </w:rPr>
      </w:pPr>
      <w:r>
        <w:rPr>
          <w:noProof/>
          <w:lang w:val="en-GB"/>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332372" w:rsidRPr="00B47FED" w:rsidRDefault="00332372">
                              <w:pPr>
                                <w:pStyle w:val="Didascalia"/>
                                <w:rPr>
                                  <w:rPrChange w:id="3173" w:author="Giorgio Romeo" w:date="2021-01-04T10:34:00Z">
                                    <w:rPr>
                                      <w:noProof/>
                                    </w:rPr>
                                  </w:rPrChange>
                                </w:rPr>
                                <w:pPrChange w:id="3174" w:author="Giorgio Romeo" w:date="2021-01-04T10:34:00Z">
                                  <w:pPr/>
                                </w:pPrChange>
                              </w:pPr>
                              <w:ins w:id="3175"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57"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0YNn&#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58"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1" o:title=""/>
                </v:shape>
                <v:shape id="Casella di testo 61" o:spid="_x0000_s1059"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332372" w:rsidRPr="00B47FED" w:rsidRDefault="00332372">
                        <w:pPr>
                          <w:pStyle w:val="Didascalia"/>
                          <w:rPr>
                            <w:rPrChange w:id="3176" w:author="Giorgio Romeo" w:date="2021-01-04T10:34:00Z">
                              <w:rPr>
                                <w:noProof/>
                              </w:rPr>
                            </w:rPrChange>
                          </w:rPr>
                          <w:pPrChange w:id="3177" w:author="Giorgio Romeo" w:date="2021-01-04T10:34:00Z">
                            <w:pPr/>
                          </w:pPrChange>
                        </w:pPr>
                        <w:ins w:id="3178" w:author="Giorgio Romeo" w:date="2021-01-04T10:34:00Z">
                          <w:r>
                            <w:t>Figure 5.8</w:t>
                          </w:r>
                        </w:ins>
                      </w:p>
                    </w:txbxContent>
                  </v:textbox>
                </v:shape>
                <w10:wrap type="square"/>
              </v:group>
            </w:pict>
          </mc:Fallback>
        </mc:AlternateContent>
      </w:r>
      <w:r w:rsidR="00E43BE8">
        <w:rPr>
          <w:noProof/>
          <w:lang w:val="en-GB"/>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332372" w:rsidRPr="00545DEE" w:rsidRDefault="00332372">
                              <w:pPr>
                                <w:pStyle w:val="Didascalia"/>
                                <w:rPr>
                                  <w:noProof/>
                                </w:rPr>
                                <w:pPrChange w:id="3179" w:author="Giorgio Romeo" w:date="2021-01-03T00:23:00Z">
                                  <w:pPr/>
                                </w:pPrChange>
                              </w:pPr>
                              <w:ins w:id="3180"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0"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ZpsXQ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">
                <v:shape id="Immagine 54" o:spid="_x0000_s1061"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3" o:title=""/>
                </v:shape>
                <v:shape id="Casella di testo 57" o:spid="_x0000_s1062"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332372" w:rsidRPr="00545DEE" w:rsidRDefault="00332372">
                        <w:pPr>
                          <w:pStyle w:val="Didascalia"/>
                          <w:rPr>
                            <w:noProof/>
                          </w:rPr>
                          <w:pPrChange w:id="3181" w:author="Giorgio Romeo" w:date="2021-01-03T00:23:00Z">
                            <w:pPr/>
                          </w:pPrChange>
                        </w:pPr>
                        <w:ins w:id="3182" w:author="Giorgio Romeo" w:date="2021-01-03T00:23:00Z">
                          <w:r>
                            <w:t>Figure 5.9</w:t>
                          </w:r>
                        </w:ins>
                      </w:p>
                    </w:txbxContent>
                  </v:textbox>
                </v:shape>
                <w10:wrap type="square"/>
              </v:group>
            </w:pict>
          </mc:Fallback>
        </mc:AlternateContent>
      </w:r>
      <w:del w:id="3183" w:author="Giorgio Romeo" w:date="2021-01-04T10:33:00Z">
        <w:r w:rsidR="00E43BE8" w:rsidDel="00B47FED">
          <w:rPr>
            <w:noProof/>
            <w:lang w:val="en-GB"/>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332372" w:rsidRPr="00F66048" w:rsidRDefault="00332372">
                                <w:pPr>
                                  <w:pStyle w:val="Didascalia"/>
                                  <w:rPr>
                                    <w:noProof/>
                                  </w:rPr>
                                  <w:pPrChange w:id="3184" w:author="Giorgio Romeo" w:date="2021-01-03T00:22:00Z">
                                    <w:pPr/>
                                  </w:pPrChange>
                                </w:pPr>
                                <w:ins w:id="3185"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3"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KGJf1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4"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65" o:title=""/>
                  </v:shape>
                  <v:shape id="Casella di testo 55" o:spid="_x0000_s1065"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332372" w:rsidRPr="00F66048" w:rsidRDefault="00332372">
                          <w:pPr>
                            <w:pStyle w:val="Didascalia"/>
                            <w:rPr>
                              <w:noProof/>
                            </w:rPr>
                            <w:pPrChange w:id="3186" w:author="Giorgio Romeo" w:date="2021-01-03T00:22:00Z">
                              <w:pPr/>
                            </w:pPrChange>
                          </w:pPr>
                          <w:ins w:id="3187" w:author="Giorgio Romeo" w:date="2021-01-03T00:22:00Z">
                            <w:r>
                              <w:t>Figure 5.8</w:t>
                            </w:r>
                          </w:ins>
                        </w:p>
                      </w:txbxContent>
                    </v:textbox>
                  </v:shape>
                  <w10:wrap type="square"/>
                </v:group>
              </w:pict>
            </mc:Fallback>
          </mc:AlternateContent>
        </w:r>
      </w:del>
    </w:p>
    <w:p w14:paraId="031A1836" w14:textId="670D00A0" w:rsidR="00714641" w:rsidRDefault="00714641">
      <w:pPr>
        <w:rPr>
          <w:ins w:id="3188" w:author="Giorgio Romeo" w:date="2021-01-02T00:14:00Z"/>
          <w:lang w:val="en-GB"/>
        </w:rPr>
      </w:pPr>
    </w:p>
    <w:p w14:paraId="1FE444B4" w14:textId="3330D928" w:rsidR="00714641" w:rsidRDefault="00714641">
      <w:pPr>
        <w:rPr>
          <w:ins w:id="3189" w:author="Giorgio Romeo" w:date="2021-01-02T00:14:00Z"/>
          <w:lang w:val="en-GB"/>
        </w:rPr>
      </w:pPr>
    </w:p>
    <w:p w14:paraId="280E7C03" w14:textId="305E64AA" w:rsidR="00714641" w:rsidRDefault="00714641">
      <w:pPr>
        <w:rPr>
          <w:ins w:id="3190" w:author="Giorgio Romeo" w:date="2021-01-02T00:14:00Z"/>
          <w:lang w:val="en-GB"/>
        </w:rPr>
      </w:pPr>
    </w:p>
    <w:p w14:paraId="0F94C705" w14:textId="04F03679" w:rsidR="00714641" w:rsidRDefault="00714641">
      <w:pPr>
        <w:rPr>
          <w:ins w:id="3191" w:author="Giorgio Romeo" w:date="2021-01-02T00:14:00Z"/>
          <w:lang w:val="en-GB"/>
        </w:rPr>
      </w:pPr>
    </w:p>
    <w:p w14:paraId="77E52AA4" w14:textId="43DD7A98" w:rsidR="00714641" w:rsidRDefault="00714641">
      <w:pPr>
        <w:rPr>
          <w:ins w:id="3192" w:author="Giorgio Romeo" w:date="2021-01-02T00:37:00Z"/>
          <w:lang w:val="en-GB"/>
        </w:rPr>
      </w:pPr>
    </w:p>
    <w:p w14:paraId="1747204C" w14:textId="6DBD82E3" w:rsidR="00E4164B" w:rsidRDefault="00E4164B">
      <w:pPr>
        <w:rPr>
          <w:ins w:id="3193" w:author="Giorgio Romeo" w:date="2021-01-03T00:21:00Z"/>
          <w:lang w:val="en-GB"/>
        </w:rPr>
      </w:pPr>
    </w:p>
    <w:p w14:paraId="1A53263E" w14:textId="02EEE208" w:rsidR="00E43BE8" w:rsidRDefault="00E43BE8">
      <w:pPr>
        <w:rPr>
          <w:ins w:id="3194" w:author="Giorgio Romeo" w:date="2021-01-03T00:21:00Z"/>
          <w:lang w:val="en-GB"/>
        </w:rPr>
      </w:pPr>
    </w:p>
    <w:p w14:paraId="216207A7" w14:textId="0AA97277" w:rsidR="00E43BE8" w:rsidRDefault="00E43BE8">
      <w:pPr>
        <w:rPr>
          <w:ins w:id="3195" w:author="Giorgio Romeo" w:date="2021-01-03T00:21:00Z"/>
          <w:lang w:val="en-GB"/>
        </w:rPr>
      </w:pPr>
    </w:p>
    <w:p w14:paraId="61DB6A37" w14:textId="77777777" w:rsidR="00E43BE8" w:rsidRDefault="00E43BE8">
      <w:pPr>
        <w:rPr>
          <w:ins w:id="3196" w:author="Giorgio Romeo" w:date="2021-01-02T00:14:00Z"/>
          <w:lang w:val="en-GB"/>
        </w:rPr>
      </w:pPr>
    </w:p>
    <w:p w14:paraId="34C6E913" w14:textId="4DE860CF" w:rsidR="00714641" w:rsidRDefault="00714641">
      <w:pPr>
        <w:rPr>
          <w:ins w:id="3197" w:author="Giorgio Romeo" w:date="2021-01-02T00:14:00Z"/>
          <w:lang w:val="en-GB"/>
        </w:rPr>
      </w:pPr>
    </w:p>
    <w:p w14:paraId="34DC64C1" w14:textId="13B26AE8" w:rsidR="00B267A2" w:rsidRPr="00E728A1" w:rsidDel="00FD7E19" w:rsidRDefault="00B267A2">
      <w:pPr>
        <w:ind w:left="360"/>
        <w:rPr>
          <w:del w:id="3198" w:author="Giorgio Romeo" w:date="2021-01-01T23:59:00Z"/>
          <w:lang w:val="en-GB"/>
        </w:rPr>
        <w:pPrChange w:id="3199" w:author="Giorgio Romeo" w:date="2021-01-01T23:59:00Z">
          <w:pPr/>
        </w:pPrChange>
      </w:pPr>
    </w:p>
    <w:p w14:paraId="42E15456" w14:textId="39708969" w:rsidR="006625AC" w:rsidRPr="00FF55BD" w:rsidRDefault="006625AC" w:rsidP="006625AC">
      <w:pPr>
        <w:pStyle w:val="Paragrafoelenco"/>
        <w:numPr>
          <w:ilvl w:val="0"/>
          <w:numId w:val="1"/>
        </w:numPr>
        <w:rPr>
          <w:ins w:id="3200" w:author="Giorgio Romeo" w:date="2020-12-31T10:04:00Z"/>
          <w:rFonts w:ascii="Bell MT" w:hAnsi="Bell MT"/>
          <w:lang w:val="en-GB"/>
          <w:rPrChange w:id="3201" w:author="Giorgio Romeo" w:date="2020-12-31T10:04:00Z">
            <w:rPr>
              <w:ins w:id="3202" w:author="Giorgio Romeo" w:date="2020-12-31T10:04:00Z"/>
              <w:rFonts w:ascii="Bell MT" w:hAnsi="Bell MT"/>
              <w:i/>
              <w:iCs/>
              <w:sz w:val="32"/>
              <w:szCs w:val="32"/>
              <w:lang w:val="en-GB"/>
            </w:rPr>
          </w:rPrChange>
        </w:rPr>
      </w:pPr>
      <w:r w:rsidRPr="00FF55BD">
        <w:rPr>
          <w:rFonts w:ascii="Bell MT" w:hAnsi="Bell MT"/>
          <w:i/>
          <w:iCs/>
          <w:sz w:val="32"/>
          <w:szCs w:val="32"/>
          <w:lang w:val="en-GB"/>
          <w:rPrChange w:id="3203" w:author="Giorgio Romeo" w:date="2020-12-31T10:04:00Z">
            <w:rPr>
              <w:rFonts w:ascii="Bell MT" w:hAnsi="Bell MT"/>
              <w:sz w:val="32"/>
              <w:szCs w:val="32"/>
              <w:lang w:val="en-GB"/>
            </w:rPr>
          </w:rPrChange>
        </w:rPr>
        <w:t>EFFORT SPENT</w:t>
      </w:r>
      <w:del w:id="3204"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Paragrafoelenco"/>
        <w:ind w:left="360"/>
        <w:rPr>
          <w:ins w:id="3205" w:author="Giorgio Romeo" w:date="2020-12-31T10:04:00Z"/>
          <w:rFonts w:ascii="Bell MT" w:hAnsi="Bell MT"/>
          <w:lang w:val="en-GB"/>
          <w:rPrChange w:id="3206" w:author="Giorgio Romeo" w:date="2020-12-31T10:04:00Z">
            <w:rPr>
              <w:ins w:id="3207" w:author="Giorgio Romeo" w:date="2020-12-31T10:04:00Z"/>
              <w:rFonts w:ascii="Bell MT" w:hAnsi="Bell MT"/>
              <w:i/>
              <w:iCs/>
              <w:sz w:val="32"/>
              <w:szCs w:val="32"/>
              <w:lang w:val="en-GB"/>
            </w:rPr>
          </w:rPrChange>
        </w:rPr>
        <w:pPrChange w:id="3208" w:author="Giorgio Romeo" w:date="2020-12-31T10:04:00Z">
          <w:pPr>
            <w:pStyle w:val="Paragrafoelenco"/>
            <w:numPr>
              <w:numId w:val="1"/>
            </w:numPr>
            <w:ind w:left="360" w:hanging="360"/>
          </w:pPr>
        </w:pPrChange>
      </w:pPr>
    </w:p>
    <w:p w14:paraId="628C55B5" w14:textId="2E6036EA" w:rsidR="00FF55BD" w:rsidRDefault="00FF55BD" w:rsidP="00FF55BD">
      <w:pPr>
        <w:pStyle w:val="Paragrafoelenco"/>
        <w:numPr>
          <w:ilvl w:val="0"/>
          <w:numId w:val="24"/>
        </w:numPr>
        <w:rPr>
          <w:ins w:id="3209" w:author="Giorgio Romeo" w:date="2020-12-31T10:11:00Z"/>
          <w:rFonts w:ascii="Bell MT" w:hAnsi="Bell MT"/>
          <w:sz w:val="28"/>
          <w:szCs w:val="28"/>
          <w:lang w:val="en-GB"/>
        </w:rPr>
      </w:pPr>
      <w:ins w:id="3210" w:author="Giorgio Romeo" w:date="2020-12-31T10:04:00Z">
        <w:r w:rsidRPr="00FF55BD">
          <w:rPr>
            <w:rFonts w:ascii="Bell MT" w:hAnsi="Bell MT"/>
            <w:sz w:val="28"/>
            <w:szCs w:val="28"/>
            <w:lang w:val="en-GB"/>
            <w:rPrChange w:id="3211" w:author="Giorgio Romeo" w:date="2020-12-31T10:05: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3212">
          <w:tblGrid>
            <w:gridCol w:w="6210"/>
            <w:gridCol w:w="1687"/>
          </w:tblGrid>
        </w:tblGridChange>
      </w:tblGrid>
      <w:tr w:rsidR="00FF55BD" w:rsidRPr="00CE020B" w14:paraId="106F1C5D" w14:textId="77777777" w:rsidTr="00FF55BD">
        <w:trPr>
          <w:ins w:id="3213" w:author="Giorgio Romeo" w:date="2020-12-31T10:11:00Z"/>
        </w:trPr>
        <w:tc>
          <w:tcPr>
            <w:tcW w:w="6210" w:type="dxa"/>
          </w:tcPr>
          <w:p w14:paraId="752506AF" w14:textId="77777777" w:rsidR="00FF55BD" w:rsidRPr="00CE020B" w:rsidRDefault="00FF55BD" w:rsidP="00FF55BD">
            <w:pPr>
              <w:pStyle w:val="Paragrafoelenco"/>
              <w:ind w:left="0"/>
              <w:jc w:val="center"/>
              <w:rPr>
                <w:ins w:id="3214" w:author="Giorgio Romeo" w:date="2020-12-31T10:11:00Z"/>
                <w:rStyle w:val="Enfasidelicata"/>
                <w:sz w:val="40"/>
                <w:szCs w:val="40"/>
              </w:rPr>
            </w:pPr>
            <w:ins w:id="3215" w:author="Giorgio Romeo" w:date="2020-12-31T10:11:00Z">
              <w:r w:rsidRPr="00CE020B">
                <w:rPr>
                  <w:rStyle w:val="Enfasidelicata"/>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Paragrafoelenco"/>
              <w:ind w:left="0"/>
              <w:jc w:val="center"/>
              <w:rPr>
                <w:ins w:id="3216" w:author="Giorgio Romeo" w:date="2020-12-31T10:11:00Z"/>
                <w:rStyle w:val="Enfasidelicata"/>
                <w:sz w:val="40"/>
                <w:szCs w:val="40"/>
              </w:rPr>
            </w:pPr>
            <w:ins w:id="3217" w:author="Giorgio Romeo" w:date="2020-12-31T10:11:00Z">
              <w:r w:rsidRPr="00CE020B">
                <w:rPr>
                  <w:rStyle w:val="Enfasidelicata"/>
                  <w:sz w:val="40"/>
                  <w:szCs w:val="40"/>
                </w:rPr>
                <w:t>#Hours</w:t>
              </w:r>
            </w:ins>
          </w:p>
        </w:tc>
      </w:tr>
      <w:tr w:rsidR="00FF55BD" w:rsidRPr="00CE020B" w14:paraId="7920CEA4" w14:textId="77777777" w:rsidTr="00FF55BD">
        <w:trPr>
          <w:ins w:id="3218" w:author="Giorgio Romeo" w:date="2020-12-31T10:11:00Z"/>
        </w:trPr>
        <w:tc>
          <w:tcPr>
            <w:tcW w:w="6210" w:type="dxa"/>
          </w:tcPr>
          <w:p w14:paraId="119FC380" w14:textId="77777777" w:rsidR="00FF55BD" w:rsidRPr="00CE020B" w:rsidRDefault="00FF55BD" w:rsidP="00FF55BD">
            <w:pPr>
              <w:pStyle w:val="Paragrafoelenco"/>
              <w:ind w:left="0"/>
              <w:jc w:val="center"/>
              <w:rPr>
                <w:ins w:id="3219" w:author="Giorgio Romeo" w:date="2020-12-31T10:11:00Z"/>
                <w:rStyle w:val="Enfasidelicata"/>
                <w:i w:val="0"/>
                <w:iCs w:val="0"/>
                <w:szCs w:val="24"/>
              </w:rPr>
            </w:pPr>
            <w:ins w:id="3220" w:author="Giorgio Romeo" w:date="2020-12-31T10:11:00Z">
              <w:r>
                <w:rPr>
                  <w:rStyle w:val="Enfasidelicata"/>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Paragrafoelenco"/>
              <w:ind w:left="0"/>
              <w:jc w:val="center"/>
              <w:rPr>
                <w:ins w:id="3221" w:author="Giorgio Romeo" w:date="2020-12-31T10:11:00Z"/>
                <w:rStyle w:val="Enfasidelicata"/>
                <w:i w:val="0"/>
                <w:iCs w:val="0"/>
                <w:szCs w:val="24"/>
              </w:rPr>
            </w:pPr>
            <w:ins w:id="3222" w:author="Giorgio Romeo" w:date="2020-12-31T10:11:00Z">
              <w:r>
                <w:rPr>
                  <w:rStyle w:val="Enfasidelicata"/>
                  <w:szCs w:val="24"/>
                </w:rPr>
                <w:t>8</w:t>
              </w:r>
            </w:ins>
          </w:p>
        </w:tc>
      </w:tr>
      <w:tr w:rsidR="00FF55BD" w:rsidRPr="00CE020B" w14:paraId="0659E1AC" w14:textId="77777777" w:rsidTr="00FF55BD">
        <w:trPr>
          <w:ins w:id="3223" w:author="Giorgio Romeo" w:date="2020-12-31T10:11:00Z"/>
        </w:trPr>
        <w:tc>
          <w:tcPr>
            <w:tcW w:w="6210" w:type="dxa"/>
          </w:tcPr>
          <w:p w14:paraId="7AA47012" w14:textId="77777777" w:rsidR="00FF55BD" w:rsidRPr="00CE020B" w:rsidRDefault="00FF55BD" w:rsidP="00FF55BD">
            <w:pPr>
              <w:pStyle w:val="Paragrafoelenco"/>
              <w:ind w:left="0"/>
              <w:jc w:val="center"/>
              <w:rPr>
                <w:ins w:id="3224" w:author="Giorgio Romeo" w:date="2020-12-31T10:11:00Z"/>
                <w:rStyle w:val="Enfasidelicata"/>
                <w:i w:val="0"/>
                <w:iCs w:val="0"/>
                <w:szCs w:val="24"/>
              </w:rPr>
            </w:pPr>
            <w:ins w:id="3225"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Paragrafoelenco"/>
              <w:ind w:left="0"/>
              <w:jc w:val="center"/>
              <w:rPr>
                <w:ins w:id="3226" w:author="Giorgio Romeo" w:date="2020-12-31T10:11:00Z"/>
                <w:rStyle w:val="Enfasidelicata"/>
                <w:i w:val="0"/>
                <w:iCs w:val="0"/>
                <w:szCs w:val="24"/>
              </w:rPr>
            </w:pPr>
            <w:ins w:id="3227" w:author="Giorgio Romeo" w:date="2020-12-31T10:11:00Z">
              <w:r>
                <w:rPr>
                  <w:rStyle w:val="Enfasidelicata"/>
                  <w:szCs w:val="24"/>
                </w:rPr>
                <w:t>1</w:t>
              </w:r>
            </w:ins>
          </w:p>
        </w:tc>
      </w:tr>
      <w:tr w:rsidR="00FF55BD" w:rsidRPr="00CE020B" w14:paraId="1EABDEE0" w14:textId="77777777" w:rsidTr="00FF55BD">
        <w:trPr>
          <w:ins w:id="3228" w:author="Giorgio Romeo" w:date="2020-12-31T10:11:00Z"/>
        </w:trPr>
        <w:tc>
          <w:tcPr>
            <w:tcW w:w="6210" w:type="dxa"/>
          </w:tcPr>
          <w:p w14:paraId="4133274D" w14:textId="77777777" w:rsidR="00FF55BD" w:rsidRPr="00CE020B" w:rsidRDefault="00FF55BD" w:rsidP="00FF55BD">
            <w:pPr>
              <w:pStyle w:val="Paragrafoelenco"/>
              <w:ind w:left="0"/>
              <w:jc w:val="center"/>
              <w:rPr>
                <w:ins w:id="3229" w:author="Giorgio Romeo" w:date="2020-12-31T10:11:00Z"/>
                <w:rStyle w:val="Enfasidelicata"/>
                <w:i w:val="0"/>
                <w:iCs w:val="0"/>
                <w:szCs w:val="24"/>
              </w:rPr>
            </w:pPr>
            <w:ins w:id="3230" w:author="Giorgio Romeo" w:date="2020-12-31T10:11:00Z">
              <w:r>
                <w:rPr>
                  <w:rStyle w:val="Enfasidelicata"/>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Paragrafoelenco"/>
              <w:ind w:left="0"/>
              <w:jc w:val="center"/>
              <w:rPr>
                <w:ins w:id="3231" w:author="Giorgio Romeo" w:date="2020-12-31T10:11:00Z"/>
                <w:rStyle w:val="Enfasidelicata"/>
                <w:i w:val="0"/>
                <w:iCs w:val="0"/>
                <w:szCs w:val="24"/>
              </w:rPr>
            </w:pPr>
            <w:ins w:id="3232" w:author="Giorgio Romeo" w:date="2020-12-31T10:11:00Z">
              <w:r>
                <w:rPr>
                  <w:rStyle w:val="Enfasidelicata"/>
                  <w:szCs w:val="24"/>
                </w:rPr>
                <w:t>1.5</w:t>
              </w:r>
            </w:ins>
          </w:p>
        </w:tc>
      </w:tr>
      <w:tr w:rsidR="00FF55BD" w:rsidRPr="00CE020B" w14:paraId="0BD9DF4E" w14:textId="77777777" w:rsidTr="00FF55BD">
        <w:trPr>
          <w:ins w:id="3233" w:author="Giorgio Romeo" w:date="2020-12-31T10:11:00Z"/>
        </w:trPr>
        <w:tc>
          <w:tcPr>
            <w:tcW w:w="6210" w:type="dxa"/>
          </w:tcPr>
          <w:p w14:paraId="42920407" w14:textId="77777777" w:rsidR="00FF55BD" w:rsidRPr="00CE020B" w:rsidRDefault="00FF55BD" w:rsidP="00FF55BD">
            <w:pPr>
              <w:pStyle w:val="Paragrafoelenco"/>
              <w:ind w:left="0"/>
              <w:jc w:val="center"/>
              <w:rPr>
                <w:ins w:id="3234" w:author="Giorgio Romeo" w:date="2020-12-31T10:11:00Z"/>
                <w:rStyle w:val="Enfasidelicata"/>
                <w:i w:val="0"/>
                <w:iCs w:val="0"/>
                <w:szCs w:val="24"/>
              </w:rPr>
            </w:pPr>
            <w:ins w:id="3235" w:author="Giorgio Romeo" w:date="2020-12-31T10:11:00Z">
              <w:r>
                <w:rPr>
                  <w:rStyle w:val="Enfasidelicata"/>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Paragrafoelenco"/>
              <w:ind w:left="0"/>
              <w:jc w:val="center"/>
              <w:rPr>
                <w:ins w:id="3236" w:author="Giorgio Romeo" w:date="2020-12-31T10:11:00Z"/>
                <w:rStyle w:val="Enfasidelicata"/>
                <w:i w:val="0"/>
                <w:iCs w:val="0"/>
                <w:szCs w:val="24"/>
              </w:rPr>
            </w:pPr>
            <w:ins w:id="3237" w:author="Giorgio Romeo" w:date="2020-12-31T10:11:00Z">
              <w:r>
                <w:rPr>
                  <w:rStyle w:val="Enfasidelicata"/>
                  <w:szCs w:val="24"/>
                </w:rPr>
                <w:t>1.5</w:t>
              </w:r>
            </w:ins>
          </w:p>
        </w:tc>
      </w:tr>
      <w:tr w:rsidR="00FF55BD" w:rsidRPr="00CE020B" w14:paraId="1594B348" w14:textId="77777777" w:rsidTr="00FF55BD">
        <w:trPr>
          <w:ins w:id="3238" w:author="Giorgio Romeo" w:date="2020-12-31T10:11:00Z"/>
        </w:trPr>
        <w:tc>
          <w:tcPr>
            <w:tcW w:w="6210" w:type="dxa"/>
          </w:tcPr>
          <w:p w14:paraId="40586610" w14:textId="77777777" w:rsidR="00FF55BD" w:rsidRPr="00CE020B" w:rsidRDefault="00FF55BD" w:rsidP="00FF55BD">
            <w:pPr>
              <w:pStyle w:val="Paragrafoelenco"/>
              <w:ind w:left="0"/>
              <w:jc w:val="center"/>
              <w:rPr>
                <w:ins w:id="3239" w:author="Giorgio Romeo" w:date="2020-12-31T10:11:00Z"/>
                <w:rStyle w:val="Enfasidelicata"/>
                <w:i w:val="0"/>
                <w:iCs w:val="0"/>
                <w:szCs w:val="24"/>
              </w:rPr>
            </w:pPr>
            <w:ins w:id="3240" w:author="Giorgio Romeo" w:date="2020-12-31T10:11:00Z">
              <w:r>
                <w:rPr>
                  <w:rStyle w:val="Enfasidelicata"/>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Paragrafoelenco"/>
              <w:ind w:left="0"/>
              <w:jc w:val="center"/>
              <w:rPr>
                <w:ins w:id="3241" w:author="Giorgio Romeo" w:date="2020-12-31T10:11:00Z"/>
                <w:rStyle w:val="Enfasidelicata"/>
                <w:i w:val="0"/>
                <w:iCs w:val="0"/>
                <w:szCs w:val="24"/>
              </w:rPr>
            </w:pPr>
            <w:ins w:id="3242" w:author="Giorgio Romeo" w:date="2020-12-31T10:11:00Z">
              <w:r>
                <w:rPr>
                  <w:rStyle w:val="Enfasidelicata"/>
                  <w:szCs w:val="24"/>
                </w:rPr>
                <w:t>0.5</w:t>
              </w:r>
            </w:ins>
          </w:p>
        </w:tc>
      </w:tr>
      <w:tr w:rsidR="00FF55BD" w:rsidRPr="00CE020B" w14:paraId="38154681" w14:textId="77777777" w:rsidTr="00FF55BD">
        <w:trPr>
          <w:ins w:id="3243" w:author="Giorgio Romeo" w:date="2020-12-31T10:11:00Z"/>
        </w:trPr>
        <w:tc>
          <w:tcPr>
            <w:tcW w:w="6210" w:type="dxa"/>
          </w:tcPr>
          <w:p w14:paraId="04AE9BA4" w14:textId="77777777" w:rsidR="00FF55BD" w:rsidRPr="00CE020B" w:rsidRDefault="00FF55BD" w:rsidP="00FF55BD">
            <w:pPr>
              <w:pStyle w:val="Paragrafoelenco"/>
              <w:ind w:left="0"/>
              <w:jc w:val="center"/>
              <w:rPr>
                <w:ins w:id="3244" w:author="Giorgio Romeo" w:date="2020-12-31T10:11:00Z"/>
                <w:rStyle w:val="Enfasidelicata"/>
                <w:i w:val="0"/>
                <w:iCs w:val="0"/>
                <w:szCs w:val="24"/>
              </w:rPr>
            </w:pPr>
            <w:ins w:id="3245" w:author="Giorgio Romeo" w:date="2020-12-31T10:11:00Z">
              <w:r>
                <w:rPr>
                  <w:rStyle w:val="Enfasidelicata"/>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Paragrafoelenco"/>
              <w:ind w:left="0"/>
              <w:jc w:val="center"/>
              <w:rPr>
                <w:ins w:id="3246" w:author="Giorgio Romeo" w:date="2020-12-31T10:11:00Z"/>
                <w:rStyle w:val="Enfasidelicata"/>
                <w:i w:val="0"/>
                <w:iCs w:val="0"/>
                <w:szCs w:val="24"/>
              </w:rPr>
            </w:pPr>
            <w:ins w:id="3247" w:author="Giorgio Romeo" w:date="2020-12-31T10:11:00Z">
              <w:r>
                <w:rPr>
                  <w:rStyle w:val="Enfasidelicata"/>
                  <w:szCs w:val="24"/>
                </w:rPr>
                <w:t>1.5</w:t>
              </w:r>
            </w:ins>
          </w:p>
        </w:tc>
      </w:tr>
      <w:tr w:rsidR="00FF55BD" w:rsidRPr="00CE020B" w14:paraId="7711F341" w14:textId="77777777" w:rsidTr="00FF55BD">
        <w:trPr>
          <w:ins w:id="3248" w:author="Giorgio Romeo" w:date="2020-12-31T10:11:00Z"/>
        </w:trPr>
        <w:tc>
          <w:tcPr>
            <w:tcW w:w="6210" w:type="dxa"/>
          </w:tcPr>
          <w:p w14:paraId="233E9104" w14:textId="77777777" w:rsidR="00FF55BD" w:rsidRPr="00CE020B" w:rsidRDefault="00FF55BD" w:rsidP="00FF55BD">
            <w:pPr>
              <w:pStyle w:val="Paragrafoelenco"/>
              <w:ind w:left="0"/>
              <w:jc w:val="center"/>
              <w:rPr>
                <w:ins w:id="3249" w:author="Giorgio Romeo" w:date="2020-12-31T10:11:00Z"/>
                <w:rStyle w:val="Enfasidelicata"/>
                <w:i w:val="0"/>
                <w:iCs w:val="0"/>
                <w:szCs w:val="24"/>
              </w:rPr>
            </w:pPr>
            <w:ins w:id="3250" w:author="Giorgio Romeo" w:date="2020-12-31T10:11:00Z">
              <w:r>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Paragrafoelenco"/>
              <w:ind w:left="0"/>
              <w:jc w:val="center"/>
              <w:rPr>
                <w:ins w:id="3251" w:author="Giorgio Romeo" w:date="2020-12-31T10:11:00Z"/>
                <w:rStyle w:val="Enfasidelicata"/>
                <w:i w:val="0"/>
                <w:iCs w:val="0"/>
                <w:szCs w:val="24"/>
              </w:rPr>
            </w:pPr>
            <w:ins w:id="3252" w:author="Giorgio Romeo" w:date="2020-12-31T10:11:00Z">
              <w:r>
                <w:rPr>
                  <w:rStyle w:val="Enfasidelicata"/>
                  <w:szCs w:val="24"/>
                </w:rPr>
                <w:t>6</w:t>
              </w:r>
            </w:ins>
          </w:p>
        </w:tc>
      </w:tr>
      <w:tr w:rsidR="00FF55BD" w:rsidRPr="00CE020B" w14:paraId="116E723E" w14:textId="77777777" w:rsidTr="00FF55BD">
        <w:trPr>
          <w:ins w:id="3253" w:author="Giorgio Romeo" w:date="2020-12-31T10:11:00Z"/>
        </w:trPr>
        <w:tc>
          <w:tcPr>
            <w:tcW w:w="6210" w:type="dxa"/>
          </w:tcPr>
          <w:p w14:paraId="06AE0B7D" w14:textId="77777777" w:rsidR="00FF55BD" w:rsidRPr="00CE020B" w:rsidRDefault="00FF55BD" w:rsidP="00FF55BD">
            <w:pPr>
              <w:pStyle w:val="Paragrafoelenco"/>
              <w:ind w:left="0"/>
              <w:jc w:val="center"/>
              <w:rPr>
                <w:ins w:id="3254" w:author="Giorgio Romeo" w:date="2020-12-31T10:11:00Z"/>
                <w:rStyle w:val="Enfasidelicata"/>
                <w:i w:val="0"/>
                <w:iCs w:val="0"/>
                <w:szCs w:val="24"/>
              </w:rPr>
            </w:pPr>
            <w:ins w:id="3255" w:author="Giorgio Romeo" w:date="2020-12-31T10:11:00Z">
              <w:r>
                <w:rPr>
                  <w:rStyle w:val="Enfasidelicata"/>
                  <w:szCs w:val="24"/>
                </w:rPr>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Paragrafoelenco"/>
              <w:ind w:left="0"/>
              <w:jc w:val="center"/>
              <w:rPr>
                <w:ins w:id="3256" w:author="Giorgio Romeo" w:date="2020-12-31T10:11:00Z"/>
                <w:rStyle w:val="Enfasidelicata"/>
                <w:i w:val="0"/>
                <w:iCs w:val="0"/>
                <w:szCs w:val="24"/>
              </w:rPr>
            </w:pPr>
            <w:ins w:id="3257" w:author="Giorgio Romeo" w:date="2020-12-31T10:11:00Z">
              <w:r>
                <w:rPr>
                  <w:rStyle w:val="Enfasidelicata"/>
                  <w:szCs w:val="24"/>
                </w:rPr>
                <w:t>1</w:t>
              </w:r>
            </w:ins>
          </w:p>
        </w:tc>
      </w:tr>
      <w:tr w:rsidR="00FF55BD" w:rsidRPr="00CE020B" w14:paraId="5A9B292A" w14:textId="77777777" w:rsidTr="00FF55BD">
        <w:trPr>
          <w:ins w:id="3258" w:author="Giorgio Romeo" w:date="2020-12-31T10:11:00Z"/>
        </w:trPr>
        <w:tc>
          <w:tcPr>
            <w:tcW w:w="6210" w:type="dxa"/>
          </w:tcPr>
          <w:p w14:paraId="55217DBA" w14:textId="77777777" w:rsidR="00FF55BD" w:rsidRDefault="00FF55BD" w:rsidP="00FF55BD">
            <w:pPr>
              <w:pStyle w:val="Paragrafoelenco"/>
              <w:tabs>
                <w:tab w:val="center" w:pos="2997"/>
                <w:tab w:val="left" w:pos="4410"/>
                <w:tab w:val="right" w:pos="5994"/>
              </w:tabs>
              <w:ind w:left="0"/>
              <w:rPr>
                <w:ins w:id="3259" w:author="Giorgio Romeo" w:date="2020-12-31T10:11:00Z"/>
                <w:rStyle w:val="Enfasidelicata"/>
                <w:i w:val="0"/>
                <w:iCs w:val="0"/>
                <w:szCs w:val="24"/>
              </w:rPr>
            </w:pPr>
            <w:ins w:id="3260"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00E1342C" w14:textId="77777777" w:rsidR="00FF55BD" w:rsidRDefault="00FF55BD" w:rsidP="00FF55BD">
            <w:pPr>
              <w:pStyle w:val="Paragrafoelenco"/>
              <w:ind w:left="0"/>
              <w:jc w:val="center"/>
              <w:rPr>
                <w:ins w:id="3261" w:author="Giorgio Romeo" w:date="2020-12-31T10:11:00Z"/>
                <w:rStyle w:val="Enfasidelicata"/>
                <w:i w:val="0"/>
                <w:iCs w:val="0"/>
                <w:szCs w:val="24"/>
              </w:rPr>
            </w:pPr>
            <w:ins w:id="3262" w:author="Giorgio Romeo" w:date="2020-12-31T10:11:00Z">
              <w:r>
                <w:rPr>
                  <w:rStyle w:val="Enfasidelicata"/>
                  <w:szCs w:val="24"/>
                </w:rPr>
                <w:t>1</w:t>
              </w:r>
            </w:ins>
          </w:p>
        </w:tc>
      </w:tr>
      <w:tr w:rsidR="00FF55BD" w:rsidRPr="004201DC" w14:paraId="6B38D415" w14:textId="77777777" w:rsidTr="00FF55BD">
        <w:tblPrEx>
          <w:tblW w:w="0" w:type="auto"/>
          <w:tblPrExChange w:id="3263" w:author="Giorgio Romeo" w:date="2020-12-31T10:11:00Z">
            <w:tblPrEx>
              <w:tblW w:w="0" w:type="auto"/>
            </w:tblPrEx>
          </w:tblPrExChange>
        </w:tblPrEx>
        <w:trPr>
          <w:ins w:id="3264" w:author="Giorgio Romeo" w:date="2020-12-31T10:11:00Z"/>
        </w:trPr>
        <w:tc>
          <w:tcPr>
            <w:tcW w:w="6210" w:type="dxa"/>
            <w:tcPrChange w:id="3265" w:author="Giorgio Romeo" w:date="2020-12-31T10:11:00Z">
              <w:tcPr>
                <w:tcW w:w="6210" w:type="dxa"/>
              </w:tcPr>
            </w:tcPrChange>
          </w:tcPr>
          <w:p w14:paraId="0D871E68" w14:textId="77777777" w:rsidR="00FF55BD" w:rsidRDefault="00FF55BD" w:rsidP="00FF55BD">
            <w:pPr>
              <w:pStyle w:val="Paragrafoelenco"/>
              <w:tabs>
                <w:tab w:val="center" w:pos="2997"/>
                <w:tab w:val="left" w:pos="4410"/>
                <w:tab w:val="right" w:pos="5994"/>
              </w:tabs>
              <w:ind w:left="0"/>
              <w:jc w:val="center"/>
              <w:rPr>
                <w:ins w:id="3266" w:author="Giorgio Romeo" w:date="2020-12-31T10:11:00Z"/>
                <w:rStyle w:val="Enfasidelicata"/>
                <w:szCs w:val="24"/>
              </w:rPr>
            </w:pPr>
            <w:ins w:id="3267"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3268"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Paragrafoelenco"/>
              <w:ind w:left="0"/>
              <w:jc w:val="center"/>
              <w:rPr>
                <w:ins w:id="3269" w:author="Giorgio Romeo" w:date="2020-12-31T10:11:00Z"/>
                <w:rStyle w:val="Enfasidelicata"/>
                <w:szCs w:val="24"/>
              </w:rPr>
            </w:pPr>
          </w:p>
        </w:tc>
      </w:tr>
      <w:tr w:rsidR="00FF55BD" w:rsidRPr="00CE020B" w14:paraId="5F2A3553" w14:textId="77777777" w:rsidTr="00FF55BD">
        <w:trPr>
          <w:ins w:id="3270" w:author="Giorgio Romeo" w:date="2020-12-31T10:11:00Z"/>
        </w:trPr>
        <w:tc>
          <w:tcPr>
            <w:tcW w:w="6210" w:type="dxa"/>
          </w:tcPr>
          <w:p w14:paraId="7E2D264E" w14:textId="77777777" w:rsidR="00FF55BD" w:rsidRDefault="00FF55BD" w:rsidP="00FF55BD">
            <w:pPr>
              <w:pStyle w:val="Paragrafoelenco"/>
              <w:tabs>
                <w:tab w:val="center" w:pos="2997"/>
                <w:tab w:val="left" w:pos="4410"/>
                <w:tab w:val="right" w:pos="5994"/>
              </w:tabs>
              <w:ind w:left="0"/>
              <w:jc w:val="center"/>
              <w:rPr>
                <w:ins w:id="3271" w:author="Giorgio Romeo" w:date="2020-12-31T10:11:00Z"/>
                <w:rStyle w:val="Enfasidelicata"/>
                <w:i w:val="0"/>
                <w:iCs w:val="0"/>
                <w:szCs w:val="24"/>
              </w:rPr>
            </w:pPr>
            <w:ins w:id="3272" w:author="Giorgio Romeo" w:date="2020-12-31T10:11:00Z">
              <w:r>
                <w:rPr>
                  <w:rStyle w:val="Enfasidelicata"/>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Paragrafoelenco"/>
              <w:ind w:left="0"/>
              <w:jc w:val="center"/>
              <w:rPr>
                <w:ins w:id="3273" w:author="Giorgio Romeo" w:date="2020-12-31T10:11:00Z"/>
                <w:rStyle w:val="Enfasidelicata"/>
                <w:i w:val="0"/>
                <w:iCs w:val="0"/>
                <w:szCs w:val="24"/>
              </w:rPr>
            </w:pPr>
            <w:ins w:id="3274" w:author="Giorgio Romeo" w:date="2020-12-31T10:11:00Z">
              <w:r>
                <w:rPr>
                  <w:rStyle w:val="Enfasidelicata"/>
                  <w:szCs w:val="24"/>
                </w:rPr>
                <w:t>3</w:t>
              </w:r>
            </w:ins>
          </w:p>
        </w:tc>
      </w:tr>
      <w:tr w:rsidR="00FF55BD" w:rsidRPr="00CE020B" w14:paraId="143022E0" w14:textId="77777777" w:rsidTr="00FF55BD">
        <w:trPr>
          <w:ins w:id="3275" w:author="Giorgio Romeo" w:date="2020-12-31T10:11:00Z"/>
        </w:trPr>
        <w:tc>
          <w:tcPr>
            <w:tcW w:w="6210" w:type="dxa"/>
          </w:tcPr>
          <w:p w14:paraId="714C9B19" w14:textId="77777777" w:rsidR="00FF55BD" w:rsidRDefault="00FF55BD" w:rsidP="00FF55BD">
            <w:pPr>
              <w:pStyle w:val="Paragrafoelenco"/>
              <w:tabs>
                <w:tab w:val="center" w:pos="2997"/>
                <w:tab w:val="left" w:pos="4410"/>
                <w:tab w:val="right" w:pos="5994"/>
              </w:tabs>
              <w:ind w:left="0"/>
              <w:jc w:val="center"/>
              <w:rPr>
                <w:ins w:id="3276" w:author="Giorgio Romeo" w:date="2020-12-31T10:11:00Z"/>
                <w:rStyle w:val="Enfasidelicata"/>
                <w:i w:val="0"/>
                <w:iCs w:val="0"/>
                <w:szCs w:val="24"/>
              </w:rPr>
            </w:pPr>
            <w:ins w:id="3277" w:author="Giorgio Romeo" w:date="2020-12-31T10:11:00Z">
              <w:r>
                <w:rPr>
                  <w:rStyle w:val="Enfasidelicata"/>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Paragrafoelenco"/>
              <w:ind w:left="0"/>
              <w:jc w:val="center"/>
              <w:rPr>
                <w:ins w:id="3278" w:author="Giorgio Romeo" w:date="2020-12-31T10:11:00Z"/>
                <w:rStyle w:val="Enfasidelicata"/>
                <w:i w:val="0"/>
                <w:iCs w:val="0"/>
                <w:szCs w:val="24"/>
              </w:rPr>
            </w:pPr>
            <w:ins w:id="3279" w:author="Giorgio Romeo" w:date="2020-12-31T10:11:00Z">
              <w:r>
                <w:rPr>
                  <w:rStyle w:val="Enfasidelicata"/>
                  <w:szCs w:val="24"/>
                </w:rPr>
                <w:t>5</w:t>
              </w:r>
            </w:ins>
          </w:p>
        </w:tc>
      </w:tr>
      <w:tr w:rsidR="00FF55BD" w:rsidRPr="00CE020B" w14:paraId="3F1DAB3E" w14:textId="77777777" w:rsidTr="00FF55BD">
        <w:trPr>
          <w:ins w:id="3280" w:author="Giorgio Romeo" w:date="2020-12-31T10:11:00Z"/>
        </w:trPr>
        <w:tc>
          <w:tcPr>
            <w:tcW w:w="6210" w:type="dxa"/>
          </w:tcPr>
          <w:p w14:paraId="15B69E08" w14:textId="77777777" w:rsidR="00FF55BD" w:rsidRDefault="00FF55BD" w:rsidP="00FF55BD">
            <w:pPr>
              <w:pStyle w:val="Paragrafoelenco"/>
              <w:tabs>
                <w:tab w:val="center" w:pos="2997"/>
                <w:tab w:val="left" w:pos="4410"/>
                <w:tab w:val="right" w:pos="5994"/>
              </w:tabs>
              <w:ind w:left="0"/>
              <w:jc w:val="center"/>
              <w:rPr>
                <w:ins w:id="3281" w:author="Giorgio Romeo" w:date="2020-12-31T10:11:00Z"/>
                <w:rStyle w:val="Enfasidelicata"/>
                <w:i w:val="0"/>
                <w:iCs w:val="0"/>
                <w:szCs w:val="24"/>
              </w:rPr>
            </w:pPr>
            <w:ins w:id="3282" w:author="Giorgio Romeo" w:date="2020-12-31T10:11:00Z">
              <w:r>
                <w:rPr>
                  <w:rStyle w:val="Enfasidelicata"/>
                  <w:szCs w:val="24"/>
                </w:rPr>
                <w:t>Total</w:t>
              </w:r>
            </w:ins>
          </w:p>
        </w:tc>
        <w:tc>
          <w:tcPr>
            <w:tcW w:w="1687" w:type="dxa"/>
            <w:shd w:val="clear" w:color="auto" w:fill="D9D9D9" w:themeFill="background1" w:themeFillShade="D9"/>
          </w:tcPr>
          <w:p w14:paraId="19D9444B" w14:textId="77777777" w:rsidR="00FF55BD" w:rsidRDefault="00FF55BD" w:rsidP="00FF55BD">
            <w:pPr>
              <w:pStyle w:val="Paragrafoelenco"/>
              <w:ind w:left="0"/>
              <w:jc w:val="center"/>
              <w:rPr>
                <w:ins w:id="3283" w:author="Giorgio Romeo" w:date="2020-12-31T10:11:00Z"/>
                <w:rStyle w:val="Enfasidelicata"/>
                <w:i w:val="0"/>
                <w:iCs w:val="0"/>
                <w:szCs w:val="24"/>
              </w:rPr>
            </w:pPr>
            <w:ins w:id="3284" w:author="Giorgio Romeo" w:date="2020-12-31T10:11:00Z">
              <w:r>
                <w:rPr>
                  <w:rStyle w:val="Enfasidelicata"/>
                  <w:szCs w:val="24"/>
                </w:rPr>
                <w:t>30</w:t>
              </w:r>
            </w:ins>
          </w:p>
        </w:tc>
      </w:tr>
    </w:tbl>
    <w:p w14:paraId="3C277331" w14:textId="3D2FC8CD" w:rsidR="00FF55BD" w:rsidRDefault="00FF55BD" w:rsidP="00FF55BD">
      <w:pPr>
        <w:rPr>
          <w:ins w:id="3285" w:author="Giorgio Romeo" w:date="2020-12-31T10:11:00Z"/>
          <w:rFonts w:ascii="Bell MT" w:hAnsi="Bell MT"/>
          <w:sz w:val="28"/>
          <w:szCs w:val="28"/>
          <w:lang w:val="en-GB"/>
        </w:rPr>
      </w:pPr>
    </w:p>
    <w:p w14:paraId="6D37276D" w14:textId="77F08152" w:rsidR="00FF55BD" w:rsidRDefault="00FF55BD" w:rsidP="00FF55BD">
      <w:pPr>
        <w:rPr>
          <w:ins w:id="3286" w:author="Giorgio Romeo" w:date="2020-12-31T10:11:00Z"/>
          <w:rFonts w:ascii="Bell MT" w:hAnsi="Bell MT"/>
          <w:sz w:val="28"/>
          <w:szCs w:val="28"/>
          <w:lang w:val="en-GB"/>
        </w:rPr>
      </w:pPr>
    </w:p>
    <w:p w14:paraId="609E2963" w14:textId="2EA6ABE2" w:rsidR="00FF55BD" w:rsidRDefault="00FF55BD" w:rsidP="00FF55BD">
      <w:pPr>
        <w:rPr>
          <w:ins w:id="3287" w:author="Giorgio Romeo" w:date="2020-12-31T10:11:00Z"/>
          <w:rFonts w:ascii="Bell MT" w:hAnsi="Bell MT"/>
          <w:sz w:val="28"/>
          <w:szCs w:val="28"/>
          <w:lang w:val="en-GB"/>
        </w:rPr>
      </w:pPr>
    </w:p>
    <w:p w14:paraId="4B1CCCAD" w14:textId="2AE4DEF1" w:rsidR="00FF55BD" w:rsidRDefault="00FF55BD" w:rsidP="00FF55BD">
      <w:pPr>
        <w:rPr>
          <w:ins w:id="3288" w:author="Giorgio Romeo" w:date="2020-12-31T10:11:00Z"/>
          <w:rFonts w:ascii="Bell MT" w:hAnsi="Bell MT"/>
          <w:sz w:val="28"/>
          <w:szCs w:val="28"/>
          <w:lang w:val="en-GB"/>
        </w:rPr>
      </w:pPr>
    </w:p>
    <w:p w14:paraId="29499214" w14:textId="0675CA88" w:rsidR="00FF55BD" w:rsidRDefault="00FF55BD" w:rsidP="00FF55BD">
      <w:pPr>
        <w:rPr>
          <w:ins w:id="3289" w:author="Giorgio Romeo" w:date="2020-12-31T10:11:00Z"/>
          <w:rFonts w:ascii="Bell MT" w:hAnsi="Bell MT"/>
          <w:sz w:val="28"/>
          <w:szCs w:val="28"/>
          <w:lang w:val="en-GB"/>
        </w:rPr>
      </w:pPr>
    </w:p>
    <w:p w14:paraId="6FE77EE6" w14:textId="1EFC1FF0" w:rsidR="00FF55BD" w:rsidRDefault="00FF55BD" w:rsidP="00FF55BD">
      <w:pPr>
        <w:rPr>
          <w:ins w:id="3290" w:author="Giorgio Romeo" w:date="2020-12-31T10:11:00Z"/>
          <w:rFonts w:ascii="Bell MT" w:hAnsi="Bell MT"/>
          <w:sz w:val="28"/>
          <w:szCs w:val="28"/>
          <w:lang w:val="en-GB"/>
        </w:rPr>
      </w:pPr>
    </w:p>
    <w:p w14:paraId="496200B2" w14:textId="4FC18395" w:rsidR="00FF55BD" w:rsidRDefault="00FF55BD" w:rsidP="00FF55BD">
      <w:pPr>
        <w:rPr>
          <w:ins w:id="3291" w:author="Giorgio Romeo" w:date="2020-12-31T10:11:00Z"/>
          <w:rFonts w:ascii="Bell MT" w:hAnsi="Bell MT"/>
          <w:sz w:val="28"/>
          <w:szCs w:val="28"/>
          <w:lang w:val="en-GB"/>
        </w:rPr>
      </w:pPr>
    </w:p>
    <w:p w14:paraId="4DE1B994" w14:textId="6799436C" w:rsidR="00FF55BD" w:rsidRDefault="00FF55BD" w:rsidP="00FF55BD">
      <w:pPr>
        <w:rPr>
          <w:ins w:id="3292" w:author="Giorgio Romeo" w:date="2020-12-31T10:11:00Z"/>
          <w:rFonts w:ascii="Bell MT" w:hAnsi="Bell MT"/>
          <w:sz w:val="28"/>
          <w:szCs w:val="28"/>
          <w:lang w:val="en-GB"/>
        </w:rPr>
      </w:pPr>
    </w:p>
    <w:p w14:paraId="7DBC6C35" w14:textId="409035A0" w:rsidR="00FF55BD" w:rsidRDefault="00FF55BD" w:rsidP="00FF55BD">
      <w:pPr>
        <w:rPr>
          <w:ins w:id="3293" w:author="Giorgio Romeo" w:date="2020-12-31T10:11:00Z"/>
          <w:rFonts w:ascii="Bell MT" w:hAnsi="Bell MT"/>
          <w:sz w:val="28"/>
          <w:szCs w:val="28"/>
          <w:lang w:val="en-GB"/>
        </w:rPr>
      </w:pPr>
    </w:p>
    <w:p w14:paraId="77660513" w14:textId="1FDDB4D2" w:rsidR="00FF55BD" w:rsidRDefault="00FF55BD" w:rsidP="00FF55BD">
      <w:pPr>
        <w:rPr>
          <w:ins w:id="3294" w:author="Giorgio Romeo" w:date="2020-12-31T10:11:00Z"/>
          <w:rFonts w:ascii="Bell MT" w:hAnsi="Bell MT"/>
          <w:sz w:val="28"/>
          <w:szCs w:val="28"/>
          <w:lang w:val="en-GB"/>
        </w:rPr>
      </w:pPr>
    </w:p>
    <w:p w14:paraId="176EAD24" w14:textId="76331219" w:rsidR="00FF55BD" w:rsidRDefault="00FF55BD" w:rsidP="00FF55BD">
      <w:pPr>
        <w:rPr>
          <w:ins w:id="3295" w:author="Giorgio Romeo" w:date="2021-01-03T00:23:00Z"/>
          <w:rFonts w:ascii="Bell MT" w:hAnsi="Bell MT"/>
          <w:sz w:val="28"/>
          <w:szCs w:val="28"/>
          <w:lang w:val="en-GB"/>
        </w:rPr>
      </w:pPr>
    </w:p>
    <w:p w14:paraId="204A4B9C" w14:textId="16D73C19" w:rsidR="00E43BE8" w:rsidRDefault="00E43BE8" w:rsidP="00FF55BD">
      <w:pPr>
        <w:rPr>
          <w:ins w:id="3296" w:author="Giorgio Romeo" w:date="2021-01-03T00:23:00Z"/>
          <w:rFonts w:ascii="Bell MT" w:hAnsi="Bell MT"/>
          <w:sz w:val="28"/>
          <w:szCs w:val="28"/>
          <w:lang w:val="en-GB"/>
        </w:rPr>
      </w:pPr>
    </w:p>
    <w:p w14:paraId="5A293737" w14:textId="7A38124B" w:rsidR="00E43BE8" w:rsidRDefault="00E43BE8" w:rsidP="00FF55BD">
      <w:pPr>
        <w:rPr>
          <w:ins w:id="3297" w:author="Giorgio Romeo" w:date="2021-01-03T00:23:00Z"/>
          <w:rFonts w:ascii="Bell MT" w:hAnsi="Bell MT"/>
          <w:sz w:val="28"/>
          <w:szCs w:val="28"/>
          <w:lang w:val="en-GB"/>
        </w:rPr>
      </w:pPr>
    </w:p>
    <w:p w14:paraId="5422B4DE" w14:textId="52817899" w:rsidR="00E43BE8" w:rsidRDefault="00E43BE8" w:rsidP="00FF55BD">
      <w:pPr>
        <w:rPr>
          <w:ins w:id="3298" w:author="Giorgio Romeo" w:date="2021-01-03T00:23:00Z"/>
          <w:rFonts w:ascii="Bell MT" w:hAnsi="Bell MT"/>
          <w:sz w:val="28"/>
          <w:szCs w:val="28"/>
          <w:lang w:val="en-GB"/>
        </w:rPr>
      </w:pPr>
    </w:p>
    <w:p w14:paraId="4BFC5827" w14:textId="77777777" w:rsidR="00E43BE8" w:rsidRDefault="00E43BE8" w:rsidP="00FF55BD">
      <w:pPr>
        <w:rPr>
          <w:ins w:id="3299" w:author="Giorgio Romeo" w:date="2020-12-31T10:11:00Z"/>
          <w:rFonts w:ascii="Bell MT" w:hAnsi="Bell MT"/>
          <w:sz w:val="28"/>
          <w:szCs w:val="28"/>
          <w:lang w:val="en-GB"/>
        </w:rPr>
      </w:pPr>
    </w:p>
    <w:p w14:paraId="4ED546E7" w14:textId="77777777" w:rsidR="00FF55BD" w:rsidRPr="00FF55BD" w:rsidRDefault="00FF55BD">
      <w:pPr>
        <w:rPr>
          <w:ins w:id="3300" w:author="Giorgio Romeo" w:date="2020-12-31T10:11:00Z"/>
          <w:rFonts w:ascii="Bell MT" w:hAnsi="Bell MT"/>
          <w:sz w:val="28"/>
          <w:szCs w:val="28"/>
          <w:lang w:val="en-GB"/>
          <w:rPrChange w:id="3301" w:author="Giorgio Romeo" w:date="2020-12-31T10:11:00Z">
            <w:rPr>
              <w:ins w:id="3302" w:author="Giorgio Romeo" w:date="2020-12-31T10:11:00Z"/>
              <w:lang w:val="en-GB"/>
            </w:rPr>
          </w:rPrChange>
        </w:rPr>
        <w:pPrChange w:id="3303" w:author="Giorgio Romeo" w:date="2020-12-31T10:11:00Z">
          <w:pPr>
            <w:pStyle w:val="Paragrafoelenco"/>
            <w:numPr>
              <w:numId w:val="24"/>
            </w:numPr>
            <w:ind w:hanging="360"/>
          </w:pPr>
        </w:pPrChange>
      </w:pPr>
    </w:p>
    <w:p w14:paraId="33571227" w14:textId="4D4CDB4A" w:rsidR="00FF55BD" w:rsidRDefault="00FF55BD" w:rsidP="00FF55BD">
      <w:pPr>
        <w:pStyle w:val="Paragrafoelenco"/>
        <w:numPr>
          <w:ilvl w:val="0"/>
          <w:numId w:val="24"/>
        </w:numPr>
        <w:rPr>
          <w:ins w:id="3304" w:author="Giorgio Romeo" w:date="2020-12-31T10:11:00Z"/>
          <w:rFonts w:ascii="Bell MT" w:hAnsi="Bell MT"/>
          <w:sz w:val="28"/>
          <w:szCs w:val="28"/>
          <w:lang w:val="en-GB"/>
        </w:rPr>
      </w:pPr>
      <w:ins w:id="3305" w:author="Giorgio Romeo" w:date="2020-12-31T10:11:00Z">
        <w:r>
          <w:rPr>
            <w:rFonts w:ascii="Bell MT" w:hAnsi="Bell MT"/>
            <w:sz w:val="28"/>
            <w:szCs w:val="28"/>
            <w:lang w:val="en-GB"/>
          </w:rPr>
          <w:lastRenderedPageBreak/>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3306" w:author="Giorgio Romeo" w:date="2020-12-31T10:12:00Z"/>
        </w:trPr>
        <w:tc>
          <w:tcPr>
            <w:tcW w:w="6210" w:type="dxa"/>
          </w:tcPr>
          <w:p w14:paraId="1305BE19" w14:textId="77777777" w:rsidR="00FF55BD" w:rsidRPr="00CE020B" w:rsidRDefault="00FF55BD" w:rsidP="00FF55BD">
            <w:pPr>
              <w:pStyle w:val="Paragrafoelenco"/>
              <w:ind w:left="0"/>
              <w:jc w:val="center"/>
              <w:rPr>
                <w:ins w:id="3307" w:author="Giorgio Romeo" w:date="2020-12-31T10:12:00Z"/>
                <w:rStyle w:val="Enfasidelicata"/>
                <w:sz w:val="40"/>
                <w:szCs w:val="40"/>
              </w:rPr>
            </w:pPr>
            <w:ins w:id="3308" w:author="Giorgio Romeo" w:date="2020-12-31T10:12:00Z">
              <w:r w:rsidRPr="00CE020B">
                <w:rPr>
                  <w:rStyle w:val="Enfasidelicata"/>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Paragrafoelenco"/>
              <w:ind w:left="0"/>
              <w:jc w:val="center"/>
              <w:rPr>
                <w:ins w:id="3309" w:author="Giorgio Romeo" w:date="2020-12-31T10:12:00Z"/>
                <w:rStyle w:val="Enfasidelicata"/>
                <w:sz w:val="40"/>
                <w:szCs w:val="40"/>
              </w:rPr>
            </w:pPr>
            <w:ins w:id="3310" w:author="Giorgio Romeo" w:date="2020-12-31T10:12:00Z">
              <w:r w:rsidRPr="00CE020B">
                <w:rPr>
                  <w:rStyle w:val="Enfasidelicata"/>
                  <w:sz w:val="40"/>
                  <w:szCs w:val="40"/>
                </w:rPr>
                <w:t>#Hours</w:t>
              </w:r>
            </w:ins>
          </w:p>
        </w:tc>
      </w:tr>
      <w:tr w:rsidR="00FF55BD" w:rsidRPr="00CE020B" w14:paraId="08577093" w14:textId="77777777" w:rsidTr="00FF55BD">
        <w:trPr>
          <w:ins w:id="3311" w:author="Giorgio Romeo" w:date="2020-12-31T10:12:00Z"/>
        </w:trPr>
        <w:tc>
          <w:tcPr>
            <w:tcW w:w="6210" w:type="dxa"/>
          </w:tcPr>
          <w:p w14:paraId="0F67641E" w14:textId="77777777" w:rsidR="00FF55BD" w:rsidRPr="00CE020B" w:rsidRDefault="00FF55BD" w:rsidP="00FF55BD">
            <w:pPr>
              <w:pStyle w:val="Paragrafoelenco"/>
              <w:ind w:left="0"/>
              <w:jc w:val="center"/>
              <w:rPr>
                <w:ins w:id="3312" w:author="Giorgio Romeo" w:date="2020-12-31T10:12:00Z"/>
                <w:rStyle w:val="Enfasidelicata"/>
                <w:i w:val="0"/>
                <w:iCs w:val="0"/>
                <w:szCs w:val="24"/>
              </w:rPr>
            </w:pPr>
            <w:ins w:id="3313" w:author="Giorgio Romeo" w:date="2020-12-31T10:12:00Z">
              <w:r>
                <w:rPr>
                  <w:rStyle w:val="Enfasidelicata"/>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Paragrafoelenco"/>
              <w:ind w:left="0"/>
              <w:jc w:val="center"/>
              <w:rPr>
                <w:ins w:id="3314" w:author="Giorgio Romeo" w:date="2020-12-31T10:12:00Z"/>
                <w:rStyle w:val="Enfasidelicata"/>
                <w:i w:val="0"/>
                <w:iCs w:val="0"/>
                <w:szCs w:val="24"/>
              </w:rPr>
            </w:pPr>
            <w:ins w:id="3315" w:author="Giorgio Romeo" w:date="2020-12-31T10:12:00Z">
              <w:r>
                <w:rPr>
                  <w:rStyle w:val="Enfasidelicata"/>
                  <w:szCs w:val="24"/>
                </w:rPr>
                <w:t>8</w:t>
              </w:r>
            </w:ins>
          </w:p>
        </w:tc>
      </w:tr>
      <w:tr w:rsidR="00FF55BD" w:rsidRPr="00CE020B" w14:paraId="621F935D" w14:textId="77777777" w:rsidTr="00FF55BD">
        <w:trPr>
          <w:ins w:id="3316" w:author="Giorgio Romeo" w:date="2020-12-31T10:12:00Z"/>
        </w:trPr>
        <w:tc>
          <w:tcPr>
            <w:tcW w:w="6210" w:type="dxa"/>
          </w:tcPr>
          <w:p w14:paraId="1D866D0E" w14:textId="77777777" w:rsidR="00FF55BD" w:rsidRPr="00CE020B" w:rsidRDefault="00FF55BD" w:rsidP="00FF55BD">
            <w:pPr>
              <w:pStyle w:val="Paragrafoelenco"/>
              <w:ind w:left="0"/>
              <w:jc w:val="center"/>
              <w:rPr>
                <w:ins w:id="3317" w:author="Giorgio Romeo" w:date="2020-12-31T10:12:00Z"/>
                <w:rStyle w:val="Enfasidelicata"/>
                <w:i w:val="0"/>
                <w:iCs w:val="0"/>
                <w:szCs w:val="24"/>
              </w:rPr>
            </w:pPr>
            <w:ins w:id="3318" w:author="Giorgio Romeo" w:date="2020-12-31T10:12:00Z">
              <w:r>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Paragrafoelenco"/>
              <w:ind w:left="0"/>
              <w:jc w:val="center"/>
              <w:rPr>
                <w:ins w:id="3319" w:author="Giorgio Romeo" w:date="2020-12-31T10:12:00Z"/>
                <w:rStyle w:val="Enfasidelicata"/>
                <w:i w:val="0"/>
                <w:iCs w:val="0"/>
                <w:szCs w:val="24"/>
              </w:rPr>
            </w:pPr>
            <w:ins w:id="3320" w:author="Giorgio Romeo" w:date="2020-12-31T10:12:00Z">
              <w:r>
                <w:rPr>
                  <w:rStyle w:val="Enfasidelicata"/>
                  <w:szCs w:val="24"/>
                </w:rPr>
                <w:t>1</w:t>
              </w:r>
            </w:ins>
          </w:p>
        </w:tc>
      </w:tr>
      <w:tr w:rsidR="00FF55BD" w:rsidRPr="00CE020B" w14:paraId="62CDB797" w14:textId="77777777" w:rsidTr="00FF55BD">
        <w:trPr>
          <w:ins w:id="3321" w:author="Giorgio Romeo" w:date="2020-12-31T10:12:00Z"/>
        </w:trPr>
        <w:tc>
          <w:tcPr>
            <w:tcW w:w="6210" w:type="dxa"/>
          </w:tcPr>
          <w:p w14:paraId="70652FDF" w14:textId="77777777" w:rsidR="00FF55BD" w:rsidRPr="00CE020B" w:rsidRDefault="00FF55BD" w:rsidP="00FF55BD">
            <w:pPr>
              <w:pStyle w:val="Paragrafoelenco"/>
              <w:ind w:left="0"/>
              <w:jc w:val="center"/>
              <w:rPr>
                <w:ins w:id="3322" w:author="Giorgio Romeo" w:date="2020-12-31T10:12:00Z"/>
                <w:rStyle w:val="Enfasidelicata"/>
                <w:i w:val="0"/>
                <w:iCs w:val="0"/>
                <w:szCs w:val="24"/>
              </w:rPr>
            </w:pPr>
            <w:ins w:id="3323" w:author="Giorgio Romeo" w:date="2020-12-31T10:12:00Z">
              <w:r>
                <w:rPr>
                  <w:rStyle w:val="Enfasidelicata"/>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Paragrafoelenco"/>
              <w:ind w:left="0"/>
              <w:jc w:val="center"/>
              <w:rPr>
                <w:ins w:id="3324" w:author="Giorgio Romeo" w:date="2020-12-31T10:12:00Z"/>
                <w:rStyle w:val="Enfasidelicata"/>
                <w:i w:val="0"/>
                <w:iCs w:val="0"/>
                <w:szCs w:val="24"/>
              </w:rPr>
            </w:pPr>
            <w:ins w:id="3325" w:author="Giorgio Romeo" w:date="2020-12-31T10:12:00Z">
              <w:r>
                <w:rPr>
                  <w:rStyle w:val="Enfasidelicata"/>
                  <w:szCs w:val="24"/>
                </w:rPr>
                <w:t>1.5</w:t>
              </w:r>
            </w:ins>
          </w:p>
        </w:tc>
      </w:tr>
      <w:tr w:rsidR="00FF55BD" w:rsidRPr="00CE020B" w14:paraId="01C745F6" w14:textId="77777777" w:rsidTr="00FF55BD">
        <w:trPr>
          <w:ins w:id="3326" w:author="Giorgio Romeo" w:date="2020-12-31T10:12:00Z"/>
        </w:trPr>
        <w:tc>
          <w:tcPr>
            <w:tcW w:w="6210" w:type="dxa"/>
          </w:tcPr>
          <w:p w14:paraId="09090CC7" w14:textId="77777777" w:rsidR="00FF55BD" w:rsidRPr="00CE020B" w:rsidRDefault="00FF55BD" w:rsidP="00FF55BD">
            <w:pPr>
              <w:pStyle w:val="Paragrafoelenco"/>
              <w:ind w:left="0"/>
              <w:jc w:val="center"/>
              <w:rPr>
                <w:ins w:id="3327" w:author="Giorgio Romeo" w:date="2020-12-31T10:12:00Z"/>
                <w:rStyle w:val="Enfasidelicata"/>
                <w:i w:val="0"/>
                <w:iCs w:val="0"/>
                <w:szCs w:val="24"/>
              </w:rPr>
            </w:pPr>
            <w:ins w:id="3328" w:author="Giorgio Romeo" w:date="2020-12-31T10:12:00Z">
              <w:r>
                <w:rPr>
                  <w:rStyle w:val="Enfasidelicata"/>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Paragrafoelenco"/>
              <w:ind w:left="0"/>
              <w:jc w:val="center"/>
              <w:rPr>
                <w:ins w:id="3329" w:author="Giorgio Romeo" w:date="2020-12-31T10:12:00Z"/>
                <w:rStyle w:val="Enfasidelicata"/>
                <w:i w:val="0"/>
                <w:iCs w:val="0"/>
                <w:szCs w:val="24"/>
              </w:rPr>
            </w:pPr>
            <w:ins w:id="3330" w:author="Giorgio Romeo" w:date="2020-12-31T10:12:00Z">
              <w:r>
                <w:rPr>
                  <w:rStyle w:val="Enfasidelicata"/>
                  <w:szCs w:val="24"/>
                </w:rPr>
                <w:t>1.5</w:t>
              </w:r>
            </w:ins>
          </w:p>
        </w:tc>
      </w:tr>
      <w:tr w:rsidR="00FF55BD" w:rsidRPr="00CE020B" w14:paraId="1B1AB8FC" w14:textId="77777777" w:rsidTr="00FF55BD">
        <w:trPr>
          <w:ins w:id="3331" w:author="Giorgio Romeo" w:date="2020-12-31T10:12:00Z"/>
        </w:trPr>
        <w:tc>
          <w:tcPr>
            <w:tcW w:w="6210" w:type="dxa"/>
          </w:tcPr>
          <w:p w14:paraId="54D39687" w14:textId="77777777" w:rsidR="00FF55BD" w:rsidRPr="00CE020B" w:rsidRDefault="00FF55BD" w:rsidP="00FF55BD">
            <w:pPr>
              <w:pStyle w:val="Paragrafoelenco"/>
              <w:ind w:left="0"/>
              <w:jc w:val="center"/>
              <w:rPr>
                <w:ins w:id="3332" w:author="Giorgio Romeo" w:date="2020-12-31T10:12:00Z"/>
                <w:rStyle w:val="Enfasidelicata"/>
                <w:i w:val="0"/>
                <w:iCs w:val="0"/>
                <w:szCs w:val="24"/>
              </w:rPr>
            </w:pPr>
            <w:ins w:id="3333" w:author="Giorgio Romeo" w:date="2020-12-31T10:12:00Z">
              <w:r>
                <w:rPr>
                  <w:rStyle w:val="Enfasidelicata"/>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Paragrafoelenco"/>
              <w:ind w:left="0"/>
              <w:jc w:val="center"/>
              <w:rPr>
                <w:ins w:id="3334" w:author="Giorgio Romeo" w:date="2020-12-31T10:12:00Z"/>
                <w:rStyle w:val="Enfasidelicata"/>
                <w:i w:val="0"/>
                <w:iCs w:val="0"/>
                <w:szCs w:val="24"/>
              </w:rPr>
            </w:pPr>
            <w:ins w:id="3335" w:author="Giorgio Romeo" w:date="2020-12-31T10:12:00Z">
              <w:r>
                <w:rPr>
                  <w:rStyle w:val="Enfasidelicata"/>
                  <w:szCs w:val="24"/>
                </w:rPr>
                <w:t>0.5</w:t>
              </w:r>
            </w:ins>
          </w:p>
        </w:tc>
      </w:tr>
      <w:tr w:rsidR="00FF55BD" w:rsidRPr="00CE020B" w14:paraId="6926216C" w14:textId="77777777" w:rsidTr="00FF55BD">
        <w:trPr>
          <w:ins w:id="3336" w:author="Giorgio Romeo" w:date="2020-12-31T10:12:00Z"/>
        </w:trPr>
        <w:tc>
          <w:tcPr>
            <w:tcW w:w="6210" w:type="dxa"/>
          </w:tcPr>
          <w:p w14:paraId="6B374E7F" w14:textId="77777777" w:rsidR="00FF55BD" w:rsidRPr="00CE020B" w:rsidRDefault="00FF55BD" w:rsidP="00FF55BD">
            <w:pPr>
              <w:pStyle w:val="Paragrafoelenco"/>
              <w:ind w:left="0"/>
              <w:jc w:val="center"/>
              <w:rPr>
                <w:ins w:id="3337" w:author="Giorgio Romeo" w:date="2020-12-31T10:12:00Z"/>
                <w:rStyle w:val="Enfasidelicata"/>
                <w:i w:val="0"/>
                <w:iCs w:val="0"/>
                <w:szCs w:val="24"/>
              </w:rPr>
            </w:pPr>
            <w:ins w:id="3338" w:author="Giorgio Romeo" w:date="2020-12-31T10:12:00Z">
              <w:r>
                <w:rPr>
                  <w:rStyle w:val="Enfasidelicata"/>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Paragrafoelenco"/>
              <w:ind w:left="0"/>
              <w:jc w:val="center"/>
              <w:rPr>
                <w:ins w:id="3339" w:author="Giorgio Romeo" w:date="2020-12-31T10:12:00Z"/>
                <w:rStyle w:val="Enfasidelicata"/>
                <w:i w:val="0"/>
                <w:iCs w:val="0"/>
                <w:szCs w:val="24"/>
              </w:rPr>
            </w:pPr>
            <w:ins w:id="3340" w:author="Giorgio Romeo" w:date="2020-12-31T10:12:00Z">
              <w:r>
                <w:rPr>
                  <w:rStyle w:val="Enfasidelicata"/>
                  <w:szCs w:val="24"/>
                </w:rPr>
                <w:t>1.5</w:t>
              </w:r>
            </w:ins>
          </w:p>
        </w:tc>
      </w:tr>
      <w:tr w:rsidR="00FF55BD" w:rsidRPr="00CE020B" w14:paraId="022D017F" w14:textId="77777777" w:rsidTr="00FF55BD">
        <w:trPr>
          <w:ins w:id="3341" w:author="Giorgio Romeo" w:date="2020-12-31T10:12:00Z"/>
        </w:trPr>
        <w:tc>
          <w:tcPr>
            <w:tcW w:w="6210" w:type="dxa"/>
          </w:tcPr>
          <w:p w14:paraId="76DD252A" w14:textId="77777777" w:rsidR="00FF55BD" w:rsidRPr="00CE020B" w:rsidRDefault="00FF55BD" w:rsidP="00FF55BD">
            <w:pPr>
              <w:pStyle w:val="Paragrafoelenco"/>
              <w:ind w:left="0"/>
              <w:jc w:val="center"/>
              <w:rPr>
                <w:ins w:id="3342" w:author="Giorgio Romeo" w:date="2020-12-31T10:12:00Z"/>
                <w:rStyle w:val="Enfasidelicata"/>
                <w:i w:val="0"/>
                <w:iCs w:val="0"/>
                <w:szCs w:val="24"/>
              </w:rPr>
            </w:pPr>
            <w:ins w:id="3343" w:author="Giorgio Romeo" w:date="2020-12-31T10:12:00Z">
              <w:r>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Paragrafoelenco"/>
              <w:ind w:left="0"/>
              <w:jc w:val="center"/>
              <w:rPr>
                <w:ins w:id="3344" w:author="Giorgio Romeo" w:date="2020-12-31T10:12:00Z"/>
                <w:rStyle w:val="Enfasidelicata"/>
                <w:i w:val="0"/>
                <w:iCs w:val="0"/>
                <w:szCs w:val="24"/>
              </w:rPr>
            </w:pPr>
            <w:ins w:id="3345" w:author="Giorgio Romeo" w:date="2020-12-31T10:12:00Z">
              <w:r>
                <w:rPr>
                  <w:rStyle w:val="Enfasidelicata"/>
                  <w:szCs w:val="24"/>
                </w:rPr>
                <w:t>6</w:t>
              </w:r>
            </w:ins>
          </w:p>
        </w:tc>
      </w:tr>
      <w:tr w:rsidR="00FF55BD" w:rsidRPr="00CE020B" w14:paraId="0D6D65FA" w14:textId="77777777" w:rsidTr="00FF55BD">
        <w:trPr>
          <w:ins w:id="3346" w:author="Giorgio Romeo" w:date="2020-12-31T10:12:00Z"/>
        </w:trPr>
        <w:tc>
          <w:tcPr>
            <w:tcW w:w="6210" w:type="dxa"/>
          </w:tcPr>
          <w:p w14:paraId="139F15FE" w14:textId="77777777" w:rsidR="00FF55BD" w:rsidRPr="00CE020B" w:rsidRDefault="00FF55BD" w:rsidP="00FF55BD">
            <w:pPr>
              <w:pStyle w:val="Paragrafoelenco"/>
              <w:ind w:left="0"/>
              <w:jc w:val="center"/>
              <w:rPr>
                <w:ins w:id="3347" w:author="Giorgio Romeo" w:date="2020-12-31T10:12:00Z"/>
                <w:rStyle w:val="Enfasidelicata"/>
                <w:i w:val="0"/>
                <w:iCs w:val="0"/>
                <w:szCs w:val="24"/>
              </w:rPr>
            </w:pPr>
            <w:ins w:id="3348" w:author="Giorgio Romeo" w:date="2020-12-31T10:12:00Z">
              <w:r>
                <w:rPr>
                  <w:rStyle w:val="Enfasidelicata"/>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Paragrafoelenco"/>
              <w:ind w:left="0"/>
              <w:jc w:val="center"/>
              <w:rPr>
                <w:ins w:id="3349" w:author="Giorgio Romeo" w:date="2020-12-31T10:12:00Z"/>
                <w:rStyle w:val="Enfasidelicata"/>
                <w:i w:val="0"/>
                <w:iCs w:val="0"/>
                <w:szCs w:val="24"/>
              </w:rPr>
            </w:pPr>
            <w:ins w:id="3350" w:author="Giorgio Romeo" w:date="2020-12-31T10:12:00Z">
              <w:r>
                <w:rPr>
                  <w:rStyle w:val="Enfasidelicata"/>
                  <w:szCs w:val="24"/>
                </w:rPr>
                <w:t>1</w:t>
              </w:r>
            </w:ins>
          </w:p>
        </w:tc>
      </w:tr>
      <w:tr w:rsidR="00FF55BD" w:rsidRPr="00CE020B" w14:paraId="03F812E1" w14:textId="77777777" w:rsidTr="00FF55BD">
        <w:trPr>
          <w:ins w:id="3351" w:author="Giorgio Romeo" w:date="2020-12-31T10:12:00Z"/>
        </w:trPr>
        <w:tc>
          <w:tcPr>
            <w:tcW w:w="6210" w:type="dxa"/>
          </w:tcPr>
          <w:p w14:paraId="38EDDFDE" w14:textId="77777777" w:rsidR="00FF55BD" w:rsidRDefault="00FF55BD" w:rsidP="00FF55BD">
            <w:pPr>
              <w:pStyle w:val="Paragrafoelenco"/>
              <w:tabs>
                <w:tab w:val="center" w:pos="2997"/>
                <w:tab w:val="left" w:pos="4410"/>
                <w:tab w:val="right" w:pos="5994"/>
              </w:tabs>
              <w:ind w:left="0"/>
              <w:rPr>
                <w:ins w:id="3352" w:author="Giorgio Romeo" w:date="2020-12-31T10:12:00Z"/>
                <w:rStyle w:val="Enfasidelicata"/>
                <w:i w:val="0"/>
                <w:iCs w:val="0"/>
                <w:szCs w:val="24"/>
              </w:rPr>
            </w:pPr>
            <w:ins w:id="3353" w:author="Giorgio Romeo" w:date="2020-12-31T10:12: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18B21C65" w14:textId="77777777" w:rsidR="00FF55BD" w:rsidRDefault="00FF55BD" w:rsidP="00FF55BD">
            <w:pPr>
              <w:pStyle w:val="Paragrafoelenco"/>
              <w:ind w:left="0"/>
              <w:jc w:val="center"/>
              <w:rPr>
                <w:ins w:id="3354" w:author="Giorgio Romeo" w:date="2020-12-31T10:12:00Z"/>
                <w:rStyle w:val="Enfasidelicata"/>
                <w:i w:val="0"/>
                <w:iCs w:val="0"/>
                <w:szCs w:val="24"/>
              </w:rPr>
            </w:pPr>
            <w:ins w:id="3355" w:author="Giorgio Romeo" w:date="2020-12-31T10:12:00Z">
              <w:r>
                <w:rPr>
                  <w:rStyle w:val="Enfasidelicata"/>
                  <w:szCs w:val="24"/>
                </w:rPr>
                <w:t>1</w:t>
              </w:r>
            </w:ins>
          </w:p>
        </w:tc>
      </w:tr>
      <w:tr w:rsidR="00FF55BD" w:rsidRPr="004201DC" w14:paraId="58A1BBA8" w14:textId="77777777" w:rsidTr="00FF55BD">
        <w:trPr>
          <w:ins w:id="3356" w:author="Giorgio Romeo" w:date="2020-12-31T10:12:00Z"/>
        </w:trPr>
        <w:tc>
          <w:tcPr>
            <w:tcW w:w="6210" w:type="dxa"/>
          </w:tcPr>
          <w:p w14:paraId="5EF90074" w14:textId="77777777" w:rsidR="00FF55BD" w:rsidRDefault="00FF55BD" w:rsidP="00FF55BD">
            <w:pPr>
              <w:pStyle w:val="Paragrafoelenco"/>
              <w:tabs>
                <w:tab w:val="center" w:pos="2997"/>
                <w:tab w:val="left" w:pos="4410"/>
                <w:tab w:val="right" w:pos="5994"/>
              </w:tabs>
              <w:ind w:left="0"/>
              <w:jc w:val="center"/>
              <w:rPr>
                <w:ins w:id="3357" w:author="Giorgio Romeo" w:date="2020-12-31T10:12:00Z"/>
                <w:rStyle w:val="Enfasidelicata"/>
                <w:szCs w:val="24"/>
              </w:rPr>
            </w:pPr>
            <w:ins w:id="3358" w:author="Giorgio Romeo" w:date="2020-12-31T10:12: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
          <w:p w14:paraId="11933D42" w14:textId="77777777" w:rsidR="00FF55BD" w:rsidRDefault="00FF55BD" w:rsidP="00FF55BD">
            <w:pPr>
              <w:pStyle w:val="Paragrafoelenco"/>
              <w:ind w:left="0"/>
              <w:jc w:val="center"/>
              <w:rPr>
                <w:ins w:id="3359" w:author="Giorgio Romeo" w:date="2020-12-31T10:12:00Z"/>
                <w:rStyle w:val="Enfasidelicata"/>
                <w:szCs w:val="24"/>
              </w:rPr>
            </w:pPr>
          </w:p>
        </w:tc>
      </w:tr>
      <w:tr w:rsidR="00FF55BD" w:rsidRPr="00CE020B" w14:paraId="2C3890E4" w14:textId="77777777" w:rsidTr="00FF55BD">
        <w:trPr>
          <w:ins w:id="3360" w:author="Giorgio Romeo" w:date="2020-12-31T10:12:00Z"/>
        </w:trPr>
        <w:tc>
          <w:tcPr>
            <w:tcW w:w="6210" w:type="dxa"/>
          </w:tcPr>
          <w:p w14:paraId="4FA8FC17" w14:textId="77777777" w:rsidR="00FF55BD" w:rsidRDefault="00FF55BD" w:rsidP="00FF55BD">
            <w:pPr>
              <w:pStyle w:val="Paragrafoelenco"/>
              <w:tabs>
                <w:tab w:val="center" w:pos="2997"/>
                <w:tab w:val="left" w:pos="4410"/>
                <w:tab w:val="right" w:pos="5994"/>
              </w:tabs>
              <w:ind w:left="0"/>
              <w:jc w:val="center"/>
              <w:rPr>
                <w:ins w:id="3361" w:author="Giorgio Romeo" w:date="2020-12-31T10:12:00Z"/>
                <w:rStyle w:val="Enfasidelicata"/>
                <w:i w:val="0"/>
                <w:iCs w:val="0"/>
                <w:szCs w:val="24"/>
              </w:rPr>
            </w:pPr>
            <w:ins w:id="3362" w:author="Giorgio Romeo" w:date="2020-12-31T10:12:00Z">
              <w:r>
                <w:rPr>
                  <w:rStyle w:val="Enfasidelicata"/>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Paragrafoelenco"/>
              <w:ind w:left="0"/>
              <w:jc w:val="center"/>
              <w:rPr>
                <w:ins w:id="3363" w:author="Giorgio Romeo" w:date="2020-12-31T10:12:00Z"/>
                <w:rStyle w:val="Enfasidelicata"/>
                <w:i w:val="0"/>
                <w:iCs w:val="0"/>
                <w:szCs w:val="24"/>
              </w:rPr>
            </w:pPr>
            <w:ins w:id="3364" w:author="Giorgio Romeo" w:date="2020-12-31T10:12:00Z">
              <w:r>
                <w:rPr>
                  <w:rStyle w:val="Enfasidelicata"/>
                  <w:szCs w:val="24"/>
                </w:rPr>
                <w:t>3</w:t>
              </w:r>
            </w:ins>
          </w:p>
        </w:tc>
      </w:tr>
      <w:tr w:rsidR="00FF55BD" w:rsidRPr="00CE020B" w14:paraId="671109B0" w14:textId="77777777" w:rsidTr="00FF55BD">
        <w:trPr>
          <w:ins w:id="3365" w:author="Giorgio Romeo" w:date="2020-12-31T10:12:00Z"/>
        </w:trPr>
        <w:tc>
          <w:tcPr>
            <w:tcW w:w="6210" w:type="dxa"/>
          </w:tcPr>
          <w:p w14:paraId="111B41CA" w14:textId="77777777" w:rsidR="00FF55BD" w:rsidRDefault="00FF55BD" w:rsidP="00FF55BD">
            <w:pPr>
              <w:pStyle w:val="Paragrafoelenco"/>
              <w:tabs>
                <w:tab w:val="center" w:pos="2997"/>
                <w:tab w:val="left" w:pos="4410"/>
                <w:tab w:val="right" w:pos="5994"/>
              </w:tabs>
              <w:ind w:left="0"/>
              <w:jc w:val="center"/>
              <w:rPr>
                <w:ins w:id="3366" w:author="Giorgio Romeo" w:date="2020-12-31T10:12:00Z"/>
                <w:rStyle w:val="Enfasidelicata"/>
                <w:i w:val="0"/>
                <w:iCs w:val="0"/>
                <w:szCs w:val="24"/>
              </w:rPr>
            </w:pPr>
            <w:ins w:id="3367" w:author="Giorgio Romeo" w:date="2020-12-31T10:12:00Z">
              <w:r>
                <w:rPr>
                  <w:rStyle w:val="Enfasidelicata"/>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Paragrafoelenco"/>
              <w:ind w:left="0"/>
              <w:jc w:val="center"/>
              <w:rPr>
                <w:ins w:id="3368" w:author="Giorgio Romeo" w:date="2020-12-31T10:12:00Z"/>
                <w:rStyle w:val="Enfasidelicata"/>
                <w:i w:val="0"/>
                <w:iCs w:val="0"/>
                <w:szCs w:val="24"/>
              </w:rPr>
            </w:pPr>
            <w:ins w:id="3369" w:author="Giorgio Romeo" w:date="2020-12-31T10:12:00Z">
              <w:r>
                <w:rPr>
                  <w:rStyle w:val="Enfasidelicata"/>
                  <w:szCs w:val="24"/>
                </w:rPr>
                <w:t>5</w:t>
              </w:r>
            </w:ins>
          </w:p>
        </w:tc>
      </w:tr>
      <w:tr w:rsidR="00FF55BD" w:rsidRPr="00CE020B" w14:paraId="78670EE3" w14:textId="77777777" w:rsidTr="00FF55BD">
        <w:trPr>
          <w:ins w:id="3370" w:author="Giorgio Romeo" w:date="2020-12-31T10:12:00Z"/>
        </w:trPr>
        <w:tc>
          <w:tcPr>
            <w:tcW w:w="6210" w:type="dxa"/>
          </w:tcPr>
          <w:p w14:paraId="13AD87D9" w14:textId="77777777" w:rsidR="00FF55BD" w:rsidRDefault="00FF55BD" w:rsidP="00FF55BD">
            <w:pPr>
              <w:pStyle w:val="Paragrafoelenco"/>
              <w:tabs>
                <w:tab w:val="center" w:pos="2997"/>
                <w:tab w:val="left" w:pos="4410"/>
                <w:tab w:val="right" w:pos="5994"/>
              </w:tabs>
              <w:ind w:left="0"/>
              <w:jc w:val="center"/>
              <w:rPr>
                <w:ins w:id="3371" w:author="Giorgio Romeo" w:date="2020-12-31T10:12:00Z"/>
                <w:rStyle w:val="Enfasidelicata"/>
                <w:i w:val="0"/>
                <w:iCs w:val="0"/>
                <w:szCs w:val="24"/>
              </w:rPr>
            </w:pPr>
            <w:ins w:id="3372" w:author="Giorgio Romeo" w:date="2020-12-31T10:12:00Z">
              <w:r>
                <w:rPr>
                  <w:rStyle w:val="Enfasidelicata"/>
                  <w:szCs w:val="24"/>
                </w:rPr>
                <w:t>Total</w:t>
              </w:r>
            </w:ins>
          </w:p>
        </w:tc>
        <w:tc>
          <w:tcPr>
            <w:tcW w:w="1687" w:type="dxa"/>
            <w:shd w:val="clear" w:color="auto" w:fill="D9D9D9" w:themeFill="background1" w:themeFillShade="D9"/>
          </w:tcPr>
          <w:p w14:paraId="03413A52" w14:textId="77777777" w:rsidR="00FF55BD" w:rsidRDefault="00FF55BD" w:rsidP="00FF55BD">
            <w:pPr>
              <w:pStyle w:val="Paragrafoelenco"/>
              <w:ind w:left="0"/>
              <w:jc w:val="center"/>
              <w:rPr>
                <w:ins w:id="3373" w:author="Giorgio Romeo" w:date="2020-12-31T10:12:00Z"/>
                <w:rStyle w:val="Enfasidelicata"/>
                <w:i w:val="0"/>
                <w:iCs w:val="0"/>
                <w:szCs w:val="24"/>
              </w:rPr>
            </w:pPr>
            <w:ins w:id="3374" w:author="Giorgio Romeo" w:date="2020-12-31T10:12:00Z">
              <w:r>
                <w:rPr>
                  <w:rStyle w:val="Enfasidelicata"/>
                  <w:szCs w:val="24"/>
                </w:rPr>
                <w:t>30</w:t>
              </w:r>
            </w:ins>
          </w:p>
        </w:tc>
      </w:tr>
    </w:tbl>
    <w:p w14:paraId="1885978D" w14:textId="3386826E" w:rsidR="00FF55BD" w:rsidRDefault="00FF55BD" w:rsidP="00FF55BD">
      <w:pPr>
        <w:rPr>
          <w:ins w:id="3375" w:author="Giorgio Romeo" w:date="2020-12-31T10:11:00Z"/>
          <w:rFonts w:ascii="Bell MT" w:hAnsi="Bell MT"/>
          <w:sz w:val="28"/>
          <w:szCs w:val="28"/>
          <w:lang w:val="en-GB"/>
        </w:rPr>
      </w:pPr>
    </w:p>
    <w:p w14:paraId="4A468C21" w14:textId="0F7AA37C" w:rsidR="00FF55BD" w:rsidRDefault="00FF55BD" w:rsidP="00FF55BD">
      <w:pPr>
        <w:rPr>
          <w:ins w:id="3376" w:author="Giorgio Romeo" w:date="2020-12-31T10:11:00Z"/>
          <w:rFonts w:ascii="Bell MT" w:hAnsi="Bell MT"/>
          <w:sz w:val="28"/>
          <w:szCs w:val="28"/>
          <w:lang w:val="en-GB"/>
        </w:rPr>
      </w:pPr>
    </w:p>
    <w:p w14:paraId="6EDE8930" w14:textId="6A41D8AB" w:rsidR="00FF55BD" w:rsidRDefault="00FF55BD" w:rsidP="00FF55BD">
      <w:pPr>
        <w:rPr>
          <w:ins w:id="3377" w:author="Giorgio Romeo" w:date="2020-12-31T10:11:00Z"/>
          <w:rFonts w:ascii="Bell MT" w:hAnsi="Bell MT"/>
          <w:sz w:val="28"/>
          <w:szCs w:val="28"/>
          <w:lang w:val="en-GB"/>
        </w:rPr>
      </w:pPr>
    </w:p>
    <w:p w14:paraId="7B21F70D" w14:textId="610FB33E" w:rsidR="00FF55BD" w:rsidRDefault="00FF55BD" w:rsidP="00FF55BD">
      <w:pPr>
        <w:rPr>
          <w:ins w:id="3378" w:author="Giorgio Romeo" w:date="2020-12-31T10:11:00Z"/>
          <w:rFonts w:ascii="Bell MT" w:hAnsi="Bell MT"/>
          <w:sz w:val="28"/>
          <w:szCs w:val="28"/>
          <w:lang w:val="en-GB"/>
        </w:rPr>
      </w:pPr>
    </w:p>
    <w:p w14:paraId="325C45BD" w14:textId="18EC32F0" w:rsidR="00FF55BD" w:rsidRDefault="00FF55BD" w:rsidP="00FF55BD">
      <w:pPr>
        <w:rPr>
          <w:ins w:id="3379" w:author="Giorgio Romeo" w:date="2020-12-31T10:11:00Z"/>
          <w:rFonts w:ascii="Bell MT" w:hAnsi="Bell MT"/>
          <w:sz w:val="28"/>
          <w:szCs w:val="28"/>
          <w:lang w:val="en-GB"/>
        </w:rPr>
      </w:pPr>
    </w:p>
    <w:p w14:paraId="386ADB68" w14:textId="767003CA" w:rsidR="00FF55BD" w:rsidRDefault="00FF55BD" w:rsidP="00FF55BD">
      <w:pPr>
        <w:rPr>
          <w:ins w:id="3380" w:author="Giorgio Romeo" w:date="2020-12-31T10:11:00Z"/>
          <w:rFonts w:ascii="Bell MT" w:hAnsi="Bell MT"/>
          <w:sz w:val="28"/>
          <w:szCs w:val="28"/>
          <w:lang w:val="en-GB"/>
        </w:rPr>
      </w:pPr>
    </w:p>
    <w:p w14:paraId="424E4283" w14:textId="4F5A653E" w:rsidR="00FF55BD" w:rsidRDefault="00FF55BD" w:rsidP="00FF55BD">
      <w:pPr>
        <w:rPr>
          <w:ins w:id="3381" w:author="Giorgio Romeo" w:date="2020-12-31T10:11:00Z"/>
          <w:rFonts w:ascii="Bell MT" w:hAnsi="Bell MT"/>
          <w:sz w:val="28"/>
          <w:szCs w:val="28"/>
          <w:lang w:val="en-GB"/>
        </w:rPr>
      </w:pPr>
    </w:p>
    <w:p w14:paraId="466499DB" w14:textId="1C6F3DED" w:rsidR="00FF55BD" w:rsidRDefault="00FF55BD" w:rsidP="00FF55BD">
      <w:pPr>
        <w:rPr>
          <w:ins w:id="3382" w:author="Giorgio Romeo" w:date="2020-12-31T10:11:00Z"/>
          <w:rFonts w:ascii="Bell MT" w:hAnsi="Bell MT"/>
          <w:sz w:val="28"/>
          <w:szCs w:val="28"/>
          <w:lang w:val="en-GB"/>
        </w:rPr>
      </w:pPr>
    </w:p>
    <w:p w14:paraId="72A77EFE" w14:textId="24B31607" w:rsidR="00FF55BD" w:rsidRDefault="00FF55BD" w:rsidP="00FF55BD">
      <w:pPr>
        <w:rPr>
          <w:ins w:id="3383" w:author="Giorgio Romeo" w:date="2020-12-31T10:12:00Z"/>
          <w:rFonts w:ascii="Bell MT" w:hAnsi="Bell MT"/>
          <w:sz w:val="28"/>
          <w:szCs w:val="28"/>
          <w:lang w:val="en-GB"/>
        </w:rPr>
      </w:pPr>
    </w:p>
    <w:p w14:paraId="0560C2D1" w14:textId="77777777" w:rsidR="00FF55BD" w:rsidRDefault="00FF55BD" w:rsidP="00FF55BD">
      <w:pPr>
        <w:rPr>
          <w:ins w:id="3384" w:author="Giorgio Romeo" w:date="2020-12-31T10:11:00Z"/>
          <w:rFonts w:ascii="Bell MT" w:hAnsi="Bell MT"/>
          <w:sz w:val="28"/>
          <w:szCs w:val="28"/>
          <w:lang w:val="en-GB"/>
        </w:rPr>
      </w:pPr>
    </w:p>
    <w:p w14:paraId="3DE4D6E7" w14:textId="77777777" w:rsidR="00FF55BD" w:rsidRPr="00FF55BD" w:rsidRDefault="00FF55BD">
      <w:pPr>
        <w:rPr>
          <w:ins w:id="3385" w:author="Giorgio Romeo" w:date="2020-12-31T10:11:00Z"/>
          <w:rFonts w:ascii="Bell MT" w:hAnsi="Bell MT"/>
          <w:sz w:val="28"/>
          <w:szCs w:val="28"/>
          <w:lang w:val="en-GB"/>
          <w:rPrChange w:id="3386" w:author="Giorgio Romeo" w:date="2020-12-31T10:11:00Z">
            <w:rPr>
              <w:ins w:id="3387" w:author="Giorgio Romeo" w:date="2020-12-31T10:11:00Z"/>
              <w:lang w:val="en-GB"/>
            </w:rPr>
          </w:rPrChange>
        </w:rPr>
        <w:pPrChange w:id="3388" w:author="Giorgio Romeo" w:date="2020-12-31T10:11:00Z">
          <w:pPr>
            <w:pStyle w:val="Paragrafoelenco"/>
            <w:numPr>
              <w:numId w:val="24"/>
            </w:numPr>
            <w:ind w:hanging="360"/>
          </w:pPr>
        </w:pPrChange>
      </w:pPr>
    </w:p>
    <w:p w14:paraId="0E8988AC" w14:textId="14AF14BE" w:rsidR="00FF55BD" w:rsidRDefault="00FF55BD" w:rsidP="00FF55BD">
      <w:pPr>
        <w:pStyle w:val="Paragrafoelenco"/>
        <w:numPr>
          <w:ilvl w:val="0"/>
          <w:numId w:val="24"/>
        </w:numPr>
        <w:rPr>
          <w:ins w:id="3389" w:author="Giorgio Romeo" w:date="2020-12-31T10:05:00Z"/>
          <w:rFonts w:ascii="Bell MT" w:hAnsi="Bell MT"/>
          <w:sz w:val="28"/>
          <w:szCs w:val="28"/>
          <w:lang w:val="en-GB"/>
        </w:rPr>
      </w:pPr>
      <w:ins w:id="3390" w:author="Giorgio Romeo" w:date="2020-12-31T10:11:00Z">
        <w:r>
          <w:rPr>
            <w:rFonts w:ascii="Bell MT" w:hAnsi="Bell MT"/>
            <w:sz w:val="28"/>
            <w:szCs w:val="28"/>
            <w:lang w:val="en-GB"/>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3391"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392">
          <w:tblGrid>
            <w:gridCol w:w="6210"/>
            <w:gridCol w:w="1687"/>
          </w:tblGrid>
        </w:tblGridChange>
      </w:tblGrid>
      <w:tr w:rsidR="00FF55BD" w:rsidRPr="00CE020B" w14:paraId="029A6A2A" w14:textId="77777777" w:rsidTr="00FF55BD">
        <w:trPr>
          <w:ins w:id="3393" w:author="Giorgio Romeo" w:date="2020-12-31T10:11:00Z"/>
        </w:trPr>
        <w:tc>
          <w:tcPr>
            <w:tcW w:w="6210" w:type="dxa"/>
            <w:tcPrChange w:id="3394" w:author="Giorgio Romeo" w:date="2020-12-31T10:11:00Z">
              <w:tcPr>
                <w:tcW w:w="6210" w:type="dxa"/>
              </w:tcPr>
            </w:tcPrChange>
          </w:tcPr>
          <w:p w14:paraId="4B6E53CB" w14:textId="77777777" w:rsidR="00FF55BD" w:rsidRPr="00CE020B" w:rsidRDefault="00FF55BD" w:rsidP="00FF55BD">
            <w:pPr>
              <w:pStyle w:val="Paragrafoelenco"/>
              <w:ind w:left="0"/>
              <w:jc w:val="center"/>
              <w:rPr>
                <w:ins w:id="3395" w:author="Giorgio Romeo" w:date="2020-12-31T10:11:00Z"/>
                <w:rStyle w:val="Enfasidelicata"/>
                <w:sz w:val="40"/>
                <w:szCs w:val="40"/>
              </w:rPr>
            </w:pPr>
            <w:ins w:id="3396" w:author="Giorgio Romeo" w:date="2020-12-31T10:11:00Z">
              <w:r w:rsidRPr="00CE020B">
                <w:rPr>
                  <w:rStyle w:val="Enfasidelicata"/>
                  <w:sz w:val="40"/>
                  <w:szCs w:val="40"/>
                </w:rPr>
                <w:t>Topic</w:t>
              </w:r>
            </w:ins>
          </w:p>
        </w:tc>
        <w:tc>
          <w:tcPr>
            <w:tcW w:w="1687" w:type="dxa"/>
            <w:shd w:val="clear" w:color="auto" w:fill="D9D9D9" w:themeFill="background1" w:themeFillShade="D9"/>
            <w:tcPrChange w:id="3397"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Paragrafoelenco"/>
              <w:ind w:left="0"/>
              <w:jc w:val="center"/>
              <w:rPr>
                <w:ins w:id="3398" w:author="Giorgio Romeo" w:date="2020-12-31T10:11:00Z"/>
                <w:rStyle w:val="Enfasidelicata"/>
                <w:sz w:val="40"/>
                <w:szCs w:val="40"/>
              </w:rPr>
            </w:pPr>
            <w:ins w:id="3399" w:author="Giorgio Romeo" w:date="2020-12-31T10:11:00Z">
              <w:r w:rsidRPr="00CE020B">
                <w:rPr>
                  <w:rStyle w:val="Enfasidelicata"/>
                  <w:sz w:val="40"/>
                  <w:szCs w:val="40"/>
                </w:rPr>
                <w:t>#Hours</w:t>
              </w:r>
            </w:ins>
          </w:p>
        </w:tc>
      </w:tr>
      <w:tr w:rsidR="00FF55BD" w:rsidRPr="00CE020B" w14:paraId="0B4193D9" w14:textId="77777777" w:rsidTr="00FF55BD">
        <w:trPr>
          <w:ins w:id="3400" w:author="Giorgio Romeo" w:date="2020-12-31T10:11:00Z"/>
        </w:trPr>
        <w:tc>
          <w:tcPr>
            <w:tcW w:w="6210" w:type="dxa"/>
            <w:tcPrChange w:id="3401" w:author="Giorgio Romeo" w:date="2020-12-31T10:11:00Z">
              <w:tcPr>
                <w:tcW w:w="6210" w:type="dxa"/>
              </w:tcPr>
            </w:tcPrChange>
          </w:tcPr>
          <w:p w14:paraId="78E78347" w14:textId="77777777" w:rsidR="00FF55BD" w:rsidRPr="00CE020B" w:rsidRDefault="00FF55BD" w:rsidP="00FF55BD">
            <w:pPr>
              <w:pStyle w:val="Paragrafoelenco"/>
              <w:ind w:left="0"/>
              <w:jc w:val="center"/>
              <w:rPr>
                <w:ins w:id="3402" w:author="Giorgio Romeo" w:date="2020-12-31T10:11:00Z"/>
                <w:rStyle w:val="Enfasidelicata"/>
                <w:i w:val="0"/>
                <w:iCs w:val="0"/>
                <w:szCs w:val="24"/>
              </w:rPr>
            </w:pPr>
            <w:ins w:id="3403" w:author="Giorgio Romeo" w:date="2020-12-31T10:11:00Z">
              <w:r>
                <w:rPr>
                  <w:rStyle w:val="Enfasidelicata"/>
                  <w:szCs w:val="24"/>
                </w:rPr>
                <w:t>Introduction</w:t>
              </w:r>
            </w:ins>
          </w:p>
        </w:tc>
        <w:tc>
          <w:tcPr>
            <w:tcW w:w="1687" w:type="dxa"/>
            <w:shd w:val="clear" w:color="auto" w:fill="D9D9D9" w:themeFill="background1" w:themeFillShade="D9"/>
            <w:tcPrChange w:id="3404"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Paragrafoelenco"/>
              <w:ind w:left="0"/>
              <w:jc w:val="center"/>
              <w:rPr>
                <w:ins w:id="3405" w:author="Giorgio Romeo" w:date="2020-12-31T10:11:00Z"/>
                <w:rStyle w:val="Enfasidelicata"/>
                <w:i w:val="0"/>
                <w:iCs w:val="0"/>
                <w:szCs w:val="24"/>
              </w:rPr>
            </w:pPr>
            <w:ins w:id="3406" w:author="Giorgio Romeo" w:date="2020-12-31T10:11:00Z">
              <w:r>
                <w:rPr>
                  <w:rStyle w:val="Enfasidelicata"/>
                  <w:szCs w:val="24"/>
                </w:rPr>
                <w:t>8</w:t>
              </w:r>
            </w:ins>
          </w:p>
        </w:tc>
      </w:tr>
      <w:tr w:rsidR="00FF55BD" w:rsidRPr="00CE020B" w14:paraId="1F659466" w14:textId="77777777" w:rsidTr="00FF55BD">
        <w:trPr>
          <w:ins w:id="3407" w:author="Giorgio Romeo" w:date="2020-12-31T10:11:00Z"/>
        </w:trPr>
        <w:tc>
          <w:tcPr>
            <w:tcW w:w="6210" w:type="dxa"/>
            <w:tcPrChange w:id="3408" w:author="Giorgio Romeo" w:date="2020-12-31T10:11:00Z">
              <w:tcPr>
                <w:tcW w:w="6210" w:type="dxa"/>
              </w:tcPr>
            </w:tcPrChange>
          </w:tcPr>
          <w:p w14:paraId="6DD19E55" w14:textId="77777777" w:rsidR="00FF55BD" w:rsidRPr="00CE020B" w:rsidRDefault="00FF55BD" w:rsidP="00FF55BD">
            <w:pPr>
              <w:pStyle w:val="Paragrafoelenco"/>
              <w:ind w:left="0"/>
              <w:jc w:val="center"/>
              <w:rPr>
                <w:ins w:id="3409" w:author="Giorgio Romeo" w:date="2020-12-31T10:11:00Z"/>
                <w:rStyle w:val="Enfasidelicata"/>
                <w:i w:val="0"/>
                <w:iCs w:val="0"/>
                <w:szCs w:val="24"/>
              </w:rPr>
            </w:pPr>
            <w:ins w:id="3410"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Change w:id="3411"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Paragrafoelenco"/>
              <w:ind w:left="0"/>
              <w:jc w:val="center"/>
              <w:rPr>
                <w:ins w:id="3412" w:author="Giorgio Romeo" w:date="2020-12-31T10:11:00Z"/>
                <w:rStyle w:val="Enfasidelicata"/>
                <w:i w:val="0"/>
                <w:iCs w:val="0"/>
                <w:szCs w:val="24"/>
              </w:rPr>
            </w:pPr>
            <w:ins w:id="3413" w:author="Giorgio Romeo" w:date="2020-12-31T10:11:00Z">
              <w:r>
                <w:rPr>
                  <w:rStyle w:val="Enfasidelicata"/>
                  <w:szCs w:val="24"/>
                </w:rPr>
                <w:t>1</w:t>
              </w:r>
            </w:ins>
          </w:p>
        </w:tc>
      </w:tr>
      <w:tr w:rsidR="00FF55BD" w:rsidRPr="00CE020B" w14:paraId="26375F90" w14:textId="77777777" w:rsidTr="00FF55BD">
        <w:trPr>
          <w:ins w:id="3414" w:author="Giorgio Romeo" w:date="2020-12-31T10:11:00Z"/>
        </w:trPr>
        <w:tc>
          <w:tcPr>
            <w:tcW w:w="6210" w:type="dxa"/>
            <w:tcPrChange w:id="3415" w:author="Giorgio Romeo" w:date="2020-12-31T10:11:00Z">
              <w:tcPr>
                <w:tcW w:w="6210" w:type="dxa"/>
              </w:tcPr>
            </w:tcPrChange>
          </w:tcPr>
          <w:p w14:paraId="16FADD61" w14:textId="77777777" w:rsidR="00FF55BD" w:rsidRPr="00CE020B" w:rsidRDefault="00FF55BD" w:rsidP="00FF55BD">
            <w:pPr>
              <w:pStyle w:val="Paragrafoelenco"/>
              <w:ind w:left="0"/>
              <w:jc w:val="center"/>
              <w:rPr>
                <w:ins w:id="3416" w:author="Giorgio Romeo" w:date="2020-12-31T10:11:00Z"/>
                <w:rStyle w:val="Enfasidelicata"/>
                <w:i w:val="0"/>
                <w:iCs w:val="0"/>
                <w:szCs w:val="24"/>
              </w:rPr>
            </w:pPr>
            <w:ins w:id="3417" w:author="Giorgio Romeo" w:date="2020-12-31T10:11:00Z">
              <w:r>
                <w:rPr>
                  <w:rStyle w:val="Enfasidelicata"/>
                  <w:szCs w:val="24"/>
                </w:rPr>
                <w:t>Components diagram</w:t>
              </w:r>
            </w:ins>
          </w:p>
        </w:tc>
        <w:tc>
          <w:tcPr>
            <w:tcW w:w="1687" w:type="dxa"/>
            <w:shd w:val="clear" w:color="auto" w:fill="D9D9D9" w:themeFill="background1" w:themeFillShade="D9"/>
            <w:tcPrChange w:id="3418"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Paragrafoelenco"/>
              <w:ind w:left="0"/>
              <w:jc w:val="center"/>
              <w:rPr>
                <w:ins w:id="3419" w:author="Giorgio Romeo" w:date="2020-12-31T10:11:00Z"/>
                <w:rStyle w:val="Enfasidelicata"/>
                <w:i w:val="0"/>
                <w:iCs w:val="0"/>
                <w:szCs w:val="24"/>
              </w:rPr>
            </w:pPr>
            <w:ins w:id="3420" w:author="Giorgio Romeo" w:date="2020-12-31T10:11:00Z">
              <w:r>
                <w:rPr>
                  <w:rStyle w:val="Enfasidelicata"/>
                  <w:szCs w:val="24"/>
                </w:rPr>
                <w:t>1.5</w:t>
              </w:r>
            </w:ins>
          </w:p>
        </w:tc>
      </w:tr>
      <w:tr w:rsidR="00FF55BD" w:rsidRPr="00CE020B" w14:paraId="0F1EB1E5" w14:textId="77777777" w:rsidTr="00FF55BD">
        <w:trPr>
          <w:ins w:id="3421" w:author="Giorgio Romeo" w:date="2020-12-31T10:11:00Z"/>
        </w:trPr>
        <w:tc>
          <w:tcPr>
            <w:tcW w:w="6210" w:type="dxa"/>
            <w:tcPrChange w:id="3422" w:author="Giorgio Romeo" w:date="2020-12-31T10:11:00Z">
              <w:tcPr>
                <w:tcW w:w="6210" w:type="dxa"/>
              </w:tcPr>
            </w:tcPrChange>
          </w:tcPr>
          <w:p w14:paraId="3559DC53" w14:textId="77777777" w:rsidR="00FF55BD" w:rsidRPr="00CE020B" w:rsidRDefault="00FF55BD" w:rsidP="00FF55BD">
            <w:pPr>
              <w:pStyle w:val="Paragrafoelenco"/>
              <w:ind w:left="0"/>
              <w:jc w:val="center"/>
              <w:rPr>
                <w:ins w:id="3423" w:author="Giorgio Romeo" w:date="2020-12-31T10:11:00Z"/>
                <w:rStyle w:val="Enfasidelicata"/>
                <w:i w:val="0"/>
                <w:iCs w:val="0"/>
                <w:szCs w:val="24"/>
              </w:rPr>
            </w:pPr>
            <w:ins w:id="3424" w:author="Giorgio Romeo" w:date="2020-12-31T10:11:00Z">
              <w:r>
                <w:rPr>
                  <w:rStyle w:val="Enfasidelicata"/>
                  <w:szCs w:val="24"/>
                </w:rPr>
                <w:t>Deployment view</w:t>
              </w:r>
            </w:ins>
          </w:p>
        </w:tc>
        <w:tc>
          <w:tcPr>
            <w:tcW w:w="1687" w:type="dxa"/>
            <w:shd w:val="clear" w:color="auto" w:fill="D9D9D9" w:themeFill="background1" w:themeFillShade="D9"/>
            <w:tcPrChange w:id="3425"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Paragrafoelenco"/>
              <w:ind w:left="0"/>
              <w:jc w:val="center"/>
              <w:rPr>
                <w:ins w:id="3426" w:author="Giorgio Romeo" w:date="2020-12-31T10:11:00Z"/>
                <w:rStyle w:val="Enfasidelicata"/>
                <w:i w:val="0"/>
                <w:iCs w:val="0"/>
                <w:szCs w:val="24"/>
              </w:rPr>
            </w:pPr>
            <w:ins w:id="3427" w:author="Giorgio Romeo" w:date="2020-12-31T10:11:00Z">
              <w:r>
                <w:rPr>
                  <w:rStyle w:val="Enfasidelicata"/>
                  <w:szCs w:val="24"/>
                </w:rPr>
                <w:t>1.5</w:t>
              </w:r>
            </w:ins>
          </w:p>
        </w:tc>
      </w:tr>
      <w:tr w:rsidR="00FF55BD" w:rsidRPr="00CE020B" w14:paraId="7F2E321E" w14:textId="77777777" w:rsidTr="00FF55BD">
        <w:trPr>
          <w:ins w:id="3428" w:author="Giorgio Romeo" w:date="2020-12-31T10:11:00Z"/>
        </w:trPr>
        <w:tc>
          <w:tcPr>
            <w:tcW w:w="6210" w:type="dxa"/>
            <w:tcPrChange w:id="3429" w:author="Giorgio Romeo" w:date="2020-12-31T10:11:00Z">
              <w:tcPr>
                <w:tcW w:w="6210" w:type="dxa"/>
              </w:tcPr>
            </w:tcPrChange>
          </w:tcPr>
          <w:p w14:paraId="279B50FF" w14:textId="77777777" w:rsidR="00FF55BD" w:rsidRPr="00CE020B" w:rsidRDefault="00FF55BD" w:rsidP="00FF55BD">
            <w:pPr>
              <w:pStyle w:val="Paragrafoelenco"/>
              <w:ind w:left="0"/>
              <w:jc w:val="center"/>
              <w:rPr>
                <w:ins w:id="3430" w:author="Giorgio Romeo" w:date="2020-12-31T10:11:00Z"/>
                <w:rStyle w:val="Enfasidelicata"/>
                <w:i w:val="0"/>
                <w:iCs w:val="0"/>
                <w:szCs w:val="24"/>
              </w:rPr>
            </w:pPr>
            <w:ins w:id="3431" w:author="Giorgio Romeo" w:date="2020-12-31T10:11:00Z">
              <w:r>
                <w:rPr>
                  <w:rStyle w:val="Enfasidelicata"/>
                  <w:szCs w:val="24"/>
                </w:rPr>
                <w:t>Runtime view</w:t>
              </w:r>
            </w:ins>
          </w:p>
        </w:tc>
        <w:tc>
          <w:tcPr>
            <w:tcW w:w="1687" w:type="dxa"/>
            <w:shd w:val="clear" w:color="auto" w:fill="D9D9D9" w:themeFill="background1" w:themeFillShade="D9"/>
            <w:tcPrChange w:id="3432"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Paragrafoelenco"/>
              <w:ind w:left="0"/>
              <w:jc w:val="center"/>
              <w:rPr>
                <w:ins w:id="3433" w:author="Giorgio Romeo" w:date="2020-12-31T10:11:00Z"/>
                <w:rStyle w:val="Enfasidelicata"/>
                <w:i w:val="0"/>
                <w:iCs w:val="0"/>
                <w:szCs w:val="24"/>
              </w:rPr>
            </w:pPr>
            <w:ins w:id="3434" w:author="Giorgio Romeo" w:date="2020-12-31T10:11:00Z">
              <w:r>
                <w:rPr>
                  <w:rStyle w:val="Enfasidelicata"/>
                  <w:szCs w:val="24"/>
                </w:rPr>
                <w:t>0.5</w:t>
              </w:r>
            </w:ins>
          </w:p>
        </w:tc>
      </w:tr>
      <w:tr w:rsidR="00FF55BD" w:rsidRPr="00CE020B" w14:paraId="79C4AA06" w14:textId="77777777" w:rsidTr="00FF55BD">
        <w:trPr>
          <w:ins w:id="3435" w:author="Giorgio Romeo" w:date="2020-12-31T10:11:00Z"/>
        </w:trPr>
        <w:tc>
          <w:tcPr>
            <w:tcW w:w="6210" w:type="dxa"/>
            <w:tcPrChange w:id="3436" w:author="Giorgio Romeo" w:date="2020-12-31T10:11:00Z">
              <w:tcPr>
                <w:tcW w:w="6210" w:type="dxa"/>
              </w:tcPr>
            </w:tcPrChange>
          </w:tcPr>
          <w:p w14:paraId="2A459A1E" w14:textId="77777777" w:rsidR="00FF55BD" w:rsidRPr="00CE020B" w:rsidRDefault="00FF55BD" w:rsidP="00FF55BD">
            <w:pPr>
              <w:pStyle w:val="Paragrafoelenco"/>
              <w:ind w:left="0"/>
              <w:jc w:val="center"/>
              <w:rPr>
                <w:ins w:id="3437" w:author="Giorgio Romeo" w:date="2020-12-31T10:11:00Z"/>
                <w:rStyle w:val="Enfasidelicata"/>
                <w:i w:val="0"/>
                <w:iCs w:val="0"/>
                <w:szCs w:val="24"/>
              </w:rPr>
            </w:pPr>
            <w:ins w:id="3438" w:author="Giorgio Romeo" w:date="2020-12-31T10:11:00Z">
              <w:r>
                <w:rPr>
                  <w:rStyle w:val="Enfasidelicata"/>
                  <w:szCs w:val="24"/>
                </w:rPr>
                <w:t>Components interface</w:t>
              </w:r>
            </w:ins>
          </w:p>
        </w:tc>
        <w:tc>
          <w:tcPr>
            <w:tcW w:w="1687" w:type="dxa"/>
            <w:shd w:val="clear" w:color="auto" w:fill="D9D9D9" w:themeFill="background1" w:themeFillShade="D9"/>
            <w:tcPrChange w:id="3439"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Paragrafoelenco"/>
              <w:ind w:left="0"/>
              <w:jc w:val="center"/>
              <w:rPr>
                <w:ins w:id="3440" w:author="Giorgio Romeo" w:date="2020-12-31T10:11:00Z"/>
                <w:rStyle w:val="Enfasidelicata"/>
                <w:i w:val="0"/>
                <w:iCs w:val="0"/>
                <w:szCs w:val="24"/>
              </w:rPr>
            </w:pPr>
            <w:ins w:id="3441" w:author="Giorgio Romeo" w:date="2020-12-31T10:11:00Z">
              <w:r>
                <w:rPr>
                  <w:rStyle w:val="Enfasidelicata"/>
                  <w:szCs w:val="24"/>
                </w:rPr>
                <w:t>1.5</w:t>
              </w:r>
            </w:ins>
          </w:p>
        </w:tc>
      </w:tr>
      <w:tr w:rsidR="00FF55BD" w:rsidRPr="00CE020B" w14:paraId="28740C07" w14:textId="77777777" w:rsidTr="00FF55BD">
        <w:trPr>
          <w:ins w:id="3442" w:author="Giorgio Romeo" w:date="2020-12-31T10:11:00Z"/>
        </w:trPr>
        <w:tc>
          <w:tcPr>
            <w:tcW w:w="6210" w:type="dxa"/>
            <w:tcPrChange w:id="3443" w:author="Giorgio Romeo" w:date="2020-12-31T10:11:00Z">
              <w:tcPr>
                <w:tcW w:w="6210" w:type="dxa"/>
              </w:tcPr>
            </w:tcPrChange>
          </w:tcPr>
          <w:p w14:paraId="08BB9A73" w14:textId="77777777" w:rsidR="00FF55BD" w:rsidRPr="00CE020B" w:rsidRDefault="00FF55BD" w:rsidP="00FF55BD">
            <w:pPr>
              <w:pStyle w:val="Paragrafoelenco"/>
              <w:ind w:left="0"/>
              <w:jc w:val="center"/>
              <w:rPr>
                <w:ins w:id="3444" w:author="Giorgio Romeo" w:date="2020-12-31T10:11:00Z"/>
                <w:rStyle w:val="Enfasidelicata"/>
                <w:i w:val="0"/>
                <w:iCs w:val="0"/>
                <w:szCs w:val="24"/>
              </w:rPr>
            </w:pPr>
            <w:ins w:id="3445" w:author="Giorgio Romeo" w:date="2020-12-31T10:11:00Z">
              <w:r>
                <w:rPr>
                  <w:rStyle w:val="Enfasidelicata"/>
                  <w:szCs w:val="24"/>
                </w:rPr>
                <w:t>Architectural styles and patterns</w:t>
              </w:r>
            </w:ins>
          </w:p>
        </w:tc>
        <w:tc>
          <w:tcPr>
            <w:tcW w:w="1687" w:type="dxa"/>
            <w:shd w:val="clear" w:color="auto" w:fill="D9D9D9" w:themeFill="background1" w:themeFillShade="D9"/>
            <w:tcPrChange w:id="3446"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Paragrafoelenco"/>
              <w:ind w:left="0"/>
              <w:jc w:val="center"/>
              <w:rPr>
                <w:ins w:id="3447" w:author="Giorgio Romeo" w:date="2020-12-31T10:11:00Z"/>
                <w:rStyle w:val="Enfasidelicata"/>
                <w:i w:val="0"/>
                <w:iCs w:val="0"/>
                <w:szCs w:val="24"/>
              </w:rPr>
            </w:pPr>
            <w:ins w:id="3448" w:author="Giorgio Romeo" w:date="2020-12-31T10:11:00Z">
              <w:r>
                <w:rPr>
                  <w:rStyle w:val="Enfasidelicata"/>
                  <w:szCs w:val="24"/>
                </w:rPr>
                <w:t>6</w:t>
              </w:r>
            </w:ins>
          </w:p>
        </w:tc>
      </w:tr>
      <w:tr w:rsidR="00FF55BD" w:rsidRPr="00CE020B" w14:paraId="03AF0A82" w14:textId="77777777" w:rsidTr="00FF55BD">
        <w:trPr>
          <w:ins w:id="3449" w:author="Giorgio Romeo" w:date="2020-12-31T10:11:00Z"/>
        </w:trPr>
        <w:tc>
          <w:tcPr>
            <w:tcW w:w="6210" w:type="dxa"/>
            <w:tcPrChange w:id="3450" w:author="Giorgio Romeo" w:date="2020-12-31T10:11:00Z">
              <w:tcPr>
                <w:tcW w:w="6210" w:type="dxa"/>
              </w:tcPr>
            </w:tcPrChange>
          </w:tcPr>
          <w:p w14:paraId="06FE39B2" w14:textId="77777777" w:rsidR="00FF55BD" w:rsidRPr="00CE020B" w:rsidRDefault="00FF55BD" w:rsidP="00FF55BD">
            <w:pPr>
              <w:pStyle w:val="Paragrafoelenco"/>
              <w:ind w:left="0"/>
              <w:jc w:val="center"/>
              <w:rPr>
                <w:ins w:id="3451" w:author="Giorgio Romeo" w:date="2020-12-31T10:11:00Z"/>
                <w:rStyle w:val="Enfasidelicata"/>
                <w:i w:val="0"/>
                <w:iCs w:val="0"/>
                <w:szCs w:val="24"/>
              </w:rPr>
            </w:pPr>
            <w:ins w:id="3452" w:author="Giorgio Romeo" w:date="2020-12-31T10:11:00Z">
              <w:r>
                <w:rPr>
                  <w:rStyle w:val="Enfasidelicata"/>
                  <w:szCs w:val="24"/>
                </w:rPr>
                <w:t>User interface design</w:t>
              </w:r>
            </w:ins>
          </w:p>
        </w:tc>
        <w:tc>
          <w:tcPr>
            <w:tcW w:w="1687" w:type="dxa"/>
            <w:shd w:val="clear" w:color="auto" w:fill="D9D9D9" w:themeFill="background1" w:themeFillShade="D9"/>
            <w:tcPrChange w:id="3453"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Paragrafoelenco"/>
              <w:ind w:left="0"/>
              <w:jc w:val="center"/>
              <w:rPr>
                <w:ins w:id="3454" w:author="Giorgio Romeo" w:date="2020-12-31T10:11:00Z"/>
                <w:rStyle w:val="Enfasidelicata"/>
                <w:i w:val="0"/>
                <w:iCs w:val="0"/>
                <w:szCs w:val="24"/>
              </w:rPr>
            </w:pPr>
            <w:ins w:id="3455" w:author="Giorgio Romeo" w:date="2020-12-31T10:11:00Z">
              <w:r>
                <w:rPr>
                  <w:rStyle w:val="Enfasidelicata"/>
                  <w:szCs w:val="24"/>
                </w:rPr>
                <w:t>1</w:t>
              </w:r>
            </w:ins>
          </w:p>
        </w:tc>
      </w:tr>
      <w:tr w:rsidR="00FF55BD" w:rsidRPr="00CE020B" w14:paraId="41C510A9" w14:textId="77777777" w:rsidTr="00FF55BD">
        <w:trPr>
          <w:ins w:id="3456" w:author="Giorgio Romeo" w:date="2020-12-31T10:11:00Z"/>
        </w:trPr>
        <w:tc>
          <w:tcPr>
            <w:tcW w:w="6210" w:type="dxa"/>
            <w:tcPrChange w:id="3457" w:author="Giorgio Romeo" w:date="2020-12-31T10:11:00Z">
              <w:tcPr>
                <w:tcW w:w="6210" w:type="dxa"/>
              </w:tcPr>
            </w:tcPrChange>
          </w:tcPr>
          <w:p w14:paraId="6D32BFFE" w14:textId="77777777" w:rsidR="00FF55BD" w:rsidRDefault="00FF55BD" w:rsidP="00FF55BD">
            <w:pPr>
              <w:pStyle w:val="Paragrafoelenco"/>
              <w:tabs>
                <w:tab w:val="center" w:pos="2997"/>
                <w:tab w:val="left" w:pos="4410"/>
                <w:tab w:val="right" w:pos="5994"/>
              </w:tabs>
              <w:ind w:left="0"/>
              <w:rPr>
                <w:ins w:id="3458" w:author="Giorgio Romeo" w:date="2020-12-31T10:11:00Z"/>
                <w:rStyle w:val="Enfasidelicata"/>
                <w:i w:val="0"/>
                <w:iCs w:val="0"/>
                <w:szCs w:val="24"/>
              </w:rPr>
            </w:pPr>
            <w:ins w:id="3459"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Change w:id="3460"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Paragrafoelenco"/>
              <w:ind w:left="0"/>
              <w:jc w:val="center"/>
              <w:rPr>
                <w:ins w:id="3461" w:author="Giorgio Romeo" w:date="2020-12-31T10:11:00Z"/>
                <w:rStyle w:val="Enfasidelicata"/>
                <w:i w:val="0"/>
                <w:iCs w:val="0"/>
                <w:szCs w:val="24"/>
              </w:rPr>
            </w:pPr>
            <w:ins w:id="3462" w:author="Giorgio Romeo" w:date="2020-12-31T10:11:00Z">
              <w:r>
                <w:rPr>
                  <w:rStyle w:val="Enfasidelicata"/>
                  <w:szCs w:val="24"/>
                </w:rPr>
                <w:t>1</w:t>
              </w:r>
            </w:ins>
          </w:p>
        </w:tc>
      </w:tr>
      <w:tr w:rsidR="00FF55BD" w:rsidRPr="004201DC" w14:paraId="473B63B6" w14:textId="77777777" w:rsidTr="00FF55BD">
        <w:trPr>
          <w:ins w:id="3463" w:author="Giorgio Romeo" w:date="2020-12-31T10:11:00Z"/>
        </w:trPr>
        <w:tc>
          <w:tcPr>
            <w:tcW w:w="6210" w:type="dxa"/>
            <w:tcPrChange w:id="3464" w:author="Giorgio Romeo" w:date="2020-12-31T10:11:00Z">
              <w:tcPr>
                <w:tcW w:w="6210" w:type="dxa"/>
              </w:tcPr>
            </w:tcPrChange>
          </w:tcPr>
          <w:p w14:paraId="401CF1C5" w14:textId="77777777" w:rsidR="00FF55BD" w:rsidRDefault="00FF55BD" w:rsidP="00FF55BD">
            <w:pPr>
              <w:pStyle w:val="Paragrafoelenco"/>
              <w:tabs>
                <w:tab w:val="center" w:pos="2997"/>
                <w:tab w:val="left" w:pos="4410"/>
                <w:tab w:val="right" w:pos="5994"/>
              </w:tabs>
              <w:ind w:left="0"/>
              <w:jc w:val="center"/>
              <w:rPr>
                <w:ins w:id="3465" w:author="Giorgio Romeo" w:date="2020-12-31T10:11:00Z"/>
                <w:rStyle w:val="Enfasidelicata"/>
                <w:szCs w:val="24"/>
              </w:rPr>
            </w:pPr>
            <w:ins w:id="3466" w:author="Giorgio Romeo" w:date="2020-12-31T10:11:00Z">
              <w:r>
                <w:rPr>
                  <w:rStyle w:val="Enfasidelicata"/>
                  <w:szCs w:val="24"/>
                </w:rPr>
                <w:t xml:space="preserve">Implementation, </w:t>
              </w:r>
              <w:proofErr w:type="gramStart"/>
              <w:r>
                <w:rPr>
                  <w:rStyle w:val="Enfasidelicata"/>
                  <w:szCs w:val="24"/>
                </w:rPr>
                <w:t>integration</w:t>
              </w:r>
              <w:proofErr w:type="gramEnd"/>
              <w:r>
                <w:rPr>
                  <w:rStyle w:val="Enfasidelicata"/>
                  <w:szCs w:val="24"/>
                </w:rPr>
                <w:t xml:space="preserve"> and test plan</w:t>
              </w:r>
            </w:ins>
          </w:p>
        </w:tc>
        <w:tc>
          <w:tcPr>
            <w:tcW w:w="1687" w:type="dxa"/>
            <w:shd w:val="clear" w:color="auto" w:fill="D9D9D9" w:themeFill="background1" w:themeFillShade="D9"/>
            <w:tcPrChange w:id="3467"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Paragrafoelenco"/>
              <w:ind w:left="0"/>
              <w:jc w:val="center"/>
              <w:rPr>
                <w:ins w:id="3468" w:author="Giorgio Romeo" w:date="2020-12-31T10:11:00Z"/>
                <w:rStyle w:val="Enfasidelicata"/>
                <w:szCs w:val="24"/>
              </w:rPr>
            </w:pPr>
          </w:p>
        </w:tc>
      </w:tr>
      <w:tr w:rsidR="00FF55BD" w:rsidRPr="00CE020B" w14:paraId="17D478DE" w14:textId="77777777" w:rsidTr="00FF55BD">
        <w:trPr>
          <w:ins w:id="3469" w:author="Giorgio Romeo" w:date="2020-12-31T10:11:00Z"/>
        </w:trPr>
        <w:tc>
          <w:tcPr>
            <w:tcW w:w="6210" w:type="dxa"/>
            <w:tcPrChange w:id="3470" w:author="Giorgio Romeo" w:date="2020-12-31T10:11:00Z">
              <w:tcPr>
                <w:tcW w:w="6210" w:type="dxa"/>
              </w:tcPr>
            </w:tcPrChange>
          </w:tcPr>
          <w:p w14:paraId="4C6D1EC0" w14:textId="77777777" w:rsidR="00FF55BD" w:rsidRDefault="00FF55BD" w:rsidP="00FF55BD">
            <w:pPr>
              <w:pStyle w:val="Paragrafoelenco"/>
              <w:tabs>
                <w:tab w:val="center" w:pos="2997"/>
                <w:tab w:val="left" w:pos="4410"/>
                <w:tab w:val="right" w:pos="5994"/>
              </w:tabs>
              <w:ind w:left="0"/>
              <w:jc w:val="center"/>
              <w:rPr>
                <w:ins w:id="3471" w:author="Giorgio Romeo" w:date="2020-12-31T10:11:00Z"/>
                <w:rStyle w:val="Enfasidelicata"/>
                <w:i w:val="0"/>
                <w:iCs w:val="0"/>
                <w:szCs w:val="24"/>
              </w:rPr>
            </w:pPr>
            <w:ins w:id="3472" w:author="Giorgio Romeo" w:date="2020-12-31T10:11:00Z">
              <w:r>
                <w:rPr>
                  <w:rStyle w:val="Enfasidelicata"/>
                  <w:szCs w:val="24"/>
                </w:rPr>
                <w:t>Research on various topics</w:t>
              </w:r>
            </w:ins>
          </w:p>
        </w:tc>
        <w:tc>
          <w:tcPr>
            <w:tcW w:w="1687" w:type="dxa"/>
            <w:shd w:val="clear" w:color="auto" w:fill="D9D9D9" w:themeFill="background1" w:themeFillShade="D9"/>
            <w:tcPrChange w:id="3473"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Paragrafoelenco"/>
              <w:ind w:left="0"/>
              <w:jc w:val="center"/>
              <w:rPr>
                <w:ins w:id="3474" w:author="Giorgio Romeo" w:date="2020-12-31T10:11:00Z"/>
                <w:rStyle w:val="Enfasidelicata"/>
                <w:i w:val="0"/>
                <w:iCs w:val="0"/>
                <w:szCs w:val="24"/>
              </w:rPr>
            </w:pPr>
            <w:ins w:id="3475" w:author="Giorgio Romeo" w:date="2020-12-31T10:11:00Z">
              <w:r>
                <w:rPr>
                  <w:rStyle w:val="Enfasidelicata"/>
                  <w:szCs w:val="24"/>
                </w:rPr>
                <w:t>3</w:t>
              </w:r>
            </w:ins>
          </w:p>
        </w:tc>
      </w:tr>
      <w:tr w:rsidR="00FF55BD" w:rsidRPr="00CE020B" w14:paraId="74475017" w14:textId="77777777" w:rsidTr="00FF55BD">
        <w:trPr>
          <w:ins w:id="3476" w:author="Giorgio Romeo" w:date="2020-12-31T10:11:00Z"/>
        </w:trPr>
        <w:tc>
          <w:tcPr>
            <w:tcW w:w="6210" w:type="dxa"/>
            <w:tcPrChange w:id="3477" w:author="Giorgio Romeo" w:date="2020-12-31T10:11:00Z">
              <w:tcPr>
                <w:tcW w:w="6210" w:type="dxa"/>
              </w:tcPr>
            </w:tcPrChange>
          </w:tcPr>
          <w:p w14:paraId="4D2DAB79" w14:textId="77777777" w:rsidR="00FF55BD" w:rsidRDefault="00FF55BD" w:rsidP="00FF55BD">
            <w:pPr>
              <w:pStyle w:val="Paragrafoelenco"/>
              <w:tabs>
                <w:tab w:val="center" w:pos="2997"/>
                <w:tab w:val="left" w:pos="4410"/>
                <w:tab w:val="right" w:pos="5994"/>
              </w:tabs>
              <w:ind w:left="0"/>
              <w:jc w:val="center"/>
              <w:rPr>
                <w:ins w:id="3478" w:author="Giorgio Romeo" w:date="2020-12-31T10:11:00Z"/>
                <w:rStyle w:val="Enfasidelicata"/>
                <w:i w:val="0"/>
                <w:iCs w:val="0"/>
                <w:szCs w:val="24"/>
              </w:rPr>
            </w:pPr>
            <w:ins w:id="3479" w:author="Giorgio Romeo" w:date="2020-12-31T10:11:00Z">
              <w:r>
                <w:rPr>
                  <w:rStyle w:val="Enfasidelicata"/>
                  <w:szCs w:val="24"/>
                </w:rPr>
                <w:t>Writing on Word and formatting</w:t>
              </w:r>
            </w:ins>
          </w:p>
        </w:tc>
        <w:tc>
          <w:tcPr>
            <w:tcW w:w="1687" w:type="dxa"/>
            <w:shd w:val="clear" w:color="auto" w:fill="D9D9D9" w:themeFill="background1" w:themeFillShade="D9"/>
            <w:tcPrChange w:id="3480"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Paragrafoelenco"/>
              <w:ind w:left="0"/>
              <w:jc w:val="center"/>
              <w:rPr>
                <w:ins w:id="3481" w:author="Giorgio Romeo" w:date="2020-12-31T10:11:00Z"/>
                <w:rStyle w:val="Enfasidelicata"/>
                <w:i w:val="0"/>
                <w:iCs w:val="0"/>
                <w:szCs w:val="24"/>
              </w:rPr>
            </w:pPr>
            <w:ins w:id="3482" w:author="Giorgio Romeo" w:date="2020-12-31T10:11:00Z">
              <w:r>
                <w:rPr>
                  <w:rStyle w:val="Enfasidelicata"/>
                  <w:szCs w:val="24"/>
                </w:rPr>
                <w:t>5</w:t>
              </w:r>
            </w:ins>
          </w:p>
        </w:tc>
      </w:tr>
      <w:tr w:rsidR="00FF55BD" w:rsidRPr="00CE020B" w14:paraId="727EFB34" w14:textId="77777777" w:rsidTr="00FF55BD">
        <w:trPr>
          <w:ins w:id="3483" w:author="Giorgio Romeo" w:date="2020-12-31T10:11:00Z"/>
        </w:trPr>
        <w:tc>
          <w:tcPr>
            <w:tcW w:w="6210" w:type="dxa"/>
            <w:tcPrChange w:id="3484" w:author="Giorgio Romeo" w:date="2020-12-31T10:11:00Z">
              <w:tcPr>
                <w:tcW w:w="6210" w:type="dxa"/>
              </w:tcPr>
            </w:tcPrChange>
          </w:tcPr>
          <w:p w14:paraId="6ED86662" w14:textId="77777777" w:rsidR="00FF55BD" w:rsidRDefault="00FF55BD" w:rsidP="00FF55BD">
            <w:pPr>
              <w:pStyle w:val="Paragrafoelenco"/>
              <w:tabs>
                <w:tab w:val="center" w:pos="2997"/>
                <w:tab w:val="left" w:pos="4410"/>
                <w:tab w:val="right" w:pos="5994"/>
              </w:tabs>
              <w:ind w:left="0"/>
              <w:jc w:val="center"/>
              <w:rPr>
                <w:ins w:id="3485" w:author="Giorgio Romeo" w:date="2020-12-31T10:11:00Z"/>
                <w:rStyle w:val="Enfasidelicata"/>
                <w:i w:val="0"/>
                <w:iCs w:val="0"/>
                <w:szCs w:val="24"/>
              </w:rPr>
            </w:pPr>
            <w:ins w:id="3486" w:author="Giorgio Romeo" w:date="2020-12-31T10:11:00Z">
              <w:r>
                <w:rPr>
                  <w:rStyle w:val="Enfasidelicata"/>
                  <w:szCs w:val="24"/>
                </w:rPr>
                <w:t>Total</w:t>
              </w:r>
            </w:ins>
          </w:p>
        </w:tc>
        <w:tc>
          <w:tcPr>
            <w:tcW w:w="1687" w:type="dxa"/>
            <w:shd w:val="clear" w:color="auto" w:fill="D9D9D9" w:themeFill="background1" w:themeFillShade="D9"/>
            <w:tcPrChange w:id="3487"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Paragrafoelenco"/>
              <w:ind w:left="0"/>
              <w:jc w:val="center"/>
              <w:rPr>
                <w:ins w:id="3488" w:author="Giorgio Romeo" w:date="2020-12-31T10:11:00Z"/>
                <w:rStyle w:val="Enfasidelicata"/>
                <w:i w:val="0"/>
                <w:iCs w:val="0"/>
                <w:szCs w:val="24"/>
              </w:rPr>
            </w:pPr>
            <w:ins w:id="3489" w:author="Giorgio Romeo" w:date="2020-12-31T10:11:00Z">
              <w:r>
                <w:rPr>
                  <w:rStyle w:val="Enfasidelicata"/>
                  <w:szCs w:val="24"/>
                </w:rPr>
                <w:t>30</w:t>
              </w:r>
            </w:ins>
          </w:p>
        </w:tc>
      </w:tr>
    </w:tbl>
    <w:p w14:paraId="1DB559A8" w14:textId="51DD47BC" w:rsidR="00FF55BD" w:rsidRDefault="00FF55BD" w:rsidP="00FF55BD">
      <w:pPr>
        <w:rPr>
          <w:ins w:id="3490"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491" w:author="Giorgio Romeo" w:date="2020-12-31T10:05:00Z">
            <w:rPr>
              <w:rFonts w:ascii="Bell MT" w:hAnsi="Bell MT"/>
              <w:lang w:val="en-GB"/>
            </w:rPr>
          </w:rPrChange>
        </w:rPr>
        <w:pPrChange w:id="3492" w:author="Giorgio Romeo" w:date="2020-12-31T10:05:00Z">
          <w:pPr>
            <w:pStyle w:val="Paragrafoelenco"/>
            <w:numPr>
              <w:numId w:val="1"/>
            </w:numPr>
            <w:ind w:left="360" w:hanging="360"/>
          </w:pPr>
        </w:pPrChange>
      </w:pPr>
    </w:p>
    <w:p w14:paraId="596D341E" w14:textId="0C77FDFE" w:rsidR="006625AC" w:rsidRDefault="006625AC" w:rsidP="006625AC">
      <w:pPr>
        <w:pStyle w:val="Paragrafoelenco"/>
        <w:ind w:left="360"/>
        <w:rPr>
          <w:ins w:id="3493" w:author="Giorgio Romeo" w:date="2020-12-31T10:11:00Z"/>
          <w:rFonts w:ascii="Bell MT" w:hAnsi="Bell MT"/>
          <w:lang w:val="en-GB"/>
        </w:rPr>
      </w:pPr>
    </w:p>
    <w:p w14:paraId="7257B5BD" w14:textId="29E403E8" w:rsidR="00FF55BD" w:rsidRDefault="00FF55BD" w:rsidP="006625AC">
      <w:pPr>
        <w:pStyle w:val="Paragrafoelenco"/>
        <w:ind w:left="360"/>
        <w:rPr>
          <w:ins w:id="3494" w:author="Giorgio Romeo" w:date="2020-12-31T10:11:00Z"/>
          <w:rFonts w:ascii="Bell MT" w:hAnsi="Bell MT"/>
          <w:lang w:val="en-GB"/>
        </w:rPr>
      </w:pPr>
    </w:p>
    <w:p w14:paraId="2B7692A8" w14:textId="7EE4F36C" w:rsidR="00FF55BD" w:rsidRDefault="00FF55BD" w:rsidP="006625AC">
      <w:pPr>
        <w:pStyle w:val="Paragrafoelenco"/>
        <w:ind w:left="360"/>
        <w:rPr>
          <w:ins w:id="3495" w:author="Giorgio Romeo" w:date="2020-12-31T10:11:00Z"/>
          <w:rFonts w:ascii="Bell MT" w:hAnsi="Bell MT"/>
          <w:lang w:val="en-GB"/>
        </w:rPr>
      </w:pPr>
    </w:p>
    <w:p w14:paraId="305B5F83" w14:textId="3C6BE002" w:rsidR="00FF55BD" w:rsidRDefault="00FF55BD" w:rsidP="006625AC">
      <w:pPr>
        <w:pStyle w:val="Paragrafoelenco"/>
        <w:ind w:left="360"/>
        <w:rPr>
          <w:ins w:id="3496" w:author="Giorgio Romeo" w:date="2020-12-31T10:11:00Z"/>
          <w:rFonts w:ascii="Bell MT" w:hAnsi="Bell MT"/>
          <w:lang w:val="en-GB"/>
        </w:rPr>
      </w:pPr>
    </w:p>
    <w:p w14:paraId="117D8824" w14:textId="17DC97A2" w:rsidR="00FF55BD" w:rsidRDefault="00FF55BD" w:rsidP="006625AC">
      <w:pPr>
        <w:pStyle w:val="Paragrafoelenco"/>
        <w:ind w:left="360"/>
        <w:rPr>
          <w:ins w:id="3497" w:author="Giorgio Romeo" w:date="2020-12-31T10:11:00Z"/>
          <w:rFonts w:ascii="Bell MT" w:hAnsi="Bell MT"/>
          <w:lang w:val="en-GB"/>
        </w:rPr>
      </w:pPr>
    </w:p>
    <w:p w14:paraId="04B1F16E" w14:textId="3987B8B1" w:rsidR="00FF55BD" w:rsidRDefault="00FF55BD" w:rsidP="006625AC">
      <w:pPr>
        <w:pStyle w:val="Paragrafoelenco"/>
        <w:ind w:left="360"/>
        <w:rPr>
          <w:ins w:id="3498" w:author="Giorgio Romeo" w:date="2020-12-31T10:11:00Z"/>
          <w:rFonts w:ascii="Bell MT" w:hAnsi="Bell MT"/>
          <w:lang w:val="en-GB"/>
        </w:rPr>
      </w:pPr>
    </w:p>
    <w:p w14:paraId="26C52CD4" w14:textId="75558246" w:rsidR="00FF55BD" w:rsidRDefault="00FF55BD" w:rsidP="006625AC">
      <w:pPr>
        <w:pStyle w:val="Paragrafoelenco"/>
        <w:ind w:left="360"/>
        <w:rPr>
          <w:ins w:id="3499" w:author="Giorgio Romeo" w:date="2020-12-31T10:11:00Z"/>
          <w:rFonts w:ascii="Bell MT" w:hAnsi="Bell MT"/>
          <w:lang w:val="en-GB"/>
        </w:rPr>
      </w:pPr>
    </w:p>
    <w:p w14:paraId="6C73BFA6" w14:textId="2F8C25D6" w:rsidR="00FF55BD" w:rsidRDefault="00FF55BD" w:rsidP="006625AC">
      <w:pPr>
        <w:pStyle w:val="Paragrafoelenco"/>
        <w:ind w:left="360"/>
        <w:rPr>
          <w:ins w:id="3500" w:author="Giorgio Romeo" w:date="2020-12-31T10:11:00Z"/>
          <w:rFonts w:ascii="Bell MT" w:hAnsi="Bell MT"/>
          <w:lang w:val="en-GB"/>
        </w:rPr>
      </w:pPr>
    </w:p>
    <w:p w14:paraId="2E945730" w14:textId="0BE19B1E" w:rsidR="00FF55BD" w:rsidRDefault="00FF55BD" w:rsidP="006625AC">
      <w:pPr>
        <w:pStyle w:val="Paragrafoelenco"/>
        <w:ind w:left="360"/>
        <w:rPr>
          <w:ins w:id="3501" w:author="Giorgio Romeo" w:date="2020-12-31T10:11:00Z"/>
          <w:rFonts w:ascii="Bell MT" w:hAnsi="Bell MT"/>
          <w:lang w:val="en-GB"/>
        </w:rPr>
      </w:pPr>
    </w:p>
    <w:p w14:paraId="690876BB" w14:textId="04BFE3EA" w:rsidR="00FF55BD" w:rsidRDefault="00FF55BD" w:rsidP="006625AC">
      <w:pPr>
        <w:pStyle w:val="Paragrafoelenco"/>
        <w:ind w:left="360"/>
        <w:rPr>
          <w:ins w:id="3502" w:author="Giorgio Romeo" w:date="2020-12-31T10:11:00Z"/>
          <w:rFonts w:ascii="Bell MT" w:hAnsi="Bell MT"/>
          <w:lang w:val="en-GB"/>
        </w:rPr>
      </w:pPr>
    </w:p>
    <w:p w14:paraId="509744C6" w14:textId="563645AE" w:rsidR="00FF55BD" w:rsidRDefault="00FF55BD" w:rsidP="006625AC">
      <w:pPr>
        <w:pStyle w:val="Paragrafoelenco"/>
        <w:ind w:left="360"/>
        <w:rPr>
          <w:ins w:id="3503" w:author="Giorgio Romeo" w:date="2020-12-31T10:11:00Z"/>
          <w:rFonts w:ascii="Bell MT" w:hAnsi="Bell MT"/>
          <w:lang w:val="en-GB"/>
        </w:rPr>
      </w:pPr>
    </w:p>
    <w:p w14:paraId="7B1C17AC" w14:textId="7FC51E29" w:rsidR="00FF55BD" w:rsidRDefault="00FF55BD" w:rsidP="006625AC">
      <w:pPr>
        <w:pStyle w:val="Paragrafoelenco"/>
        <w:ind w:left="360"/>
        <w:rPr>
          <w:ins w:id="3504" w:author="Giorgio Romeo" w:date="2020-12-31T10:11:00Z"/>
          <w:rFonts w:ascii="Bell MT" w:hAnsi="Bell MT"/>
          <w:lang w:val="en-GB"/>
        </w:rPr>
      </w:pPr>
    </w:p>
    <w:p w14:paraId="482314B0" w14:textId="04DD7F47" w:rsidR="00FF55BD" w:rsidRDefault="00FF55BD" w:rsidP="006625AC">
      <w:pPr>
        <w:pStyle w:val="Paragrafoelenco"/>
        <w:ind w:left="360"/>
        <w:rPr>
          <w:ins w:id="3505" w:author="Giorgio Romeo" w:date="2020-12-31T10:11:00Z"/>
          <w:rFonts w:ascii="Bell MT" w:hAnsi="Bell MT"/>
          <w:lang w:val="en-GB"/>
        </w:rPr>
      </w:pPr>
    </w:p>
    <w:p w14:paraId="40688A61" w14:textId="05917EF0" w:rsidR="00FF55BD" w:rsidRDefault="00FF55BD" w:rsidP="006625AC">
      <w:pPr>
        <w:pStyle w:val="Paragrafoelenco"/>
        <w:ind w:left="360"/>
        <w:rPr>
          <w:ins w:id="3506" w:author="Giorgio Romeo" w:date="2020-12-31T10:11:00Z"/>
          <w:rFonts w:ascii="Bell MT" w:hAnsi="Bell MT"/>
          <w:lang w:val="en-GB"/>
        </w:rPr>
      </w:pPr>
    </w:p>
    <w:p w14:paraId="39BF6C8B" w14:textId="7FB3E28A" w:rsidR="00FF55BD" w:rsidRDefault="00FF55BD" w:rsidP="006625AC">
      <w:pPr>
        <w:pStyle w:val="Paragrafoelenco"/>
        <w:ind w:left="360"/>
        <w:rPr>
          <w:ins w:id="3507" w:author="Giorgio Romeo" w:date="2020-12-31T10:11:00Z"/>
          <w:rFonts w:ascii="Bell MT" w:hAnsi="Bell MT"/>
          <w:lang w:val="en-GB"/>
        </w:rPr>
      </w:pPr>
    </w:p>
    <w:p w14:paraId="099985BE" w14:textId="6C1E8F36" w:rsidR="00FF55BD" w:rsidRPr="00E728A1" w:rsidDel="00FF55BD" w:rsidRDefault="00FF55BD" w:rsidP="006625AC">
      <w:pPr>
        <w:pStyle w:val="Paragrafoelenco"/>
        <w:ind w:left="360"/>
        <w:rPr>
          <w:del w:id="3508" w:author="Giorgio Romeo" w:date="2020-12-31T10:12:00Z"/>
          <w:rFonts w:ascii="Bell MT" w:hAnsi="Bell MT"/>
          <w:lang w:val="en-GB"/>
        </w:rPr>
      </w:pPr>
    </w:p>
    <w:p w14:paraId="4D754AAC" w14:textId="1EB51644" w:rsidR="006625AC" w:rsidRPr="00FF55BD" w:rsidRDefault="006625AC" w:rsidP="006625AC">
      <w:pPr>
        <w:pStyle w:val="Paragrafoelenco"/>
        <w:numPr>
          <w:ilvl w:val="0"/>
          <w:numId w:val="1"/>
        </w:numPr>
        <w:rPr>
          <w:ins w:id="3509" w:author="Giorgio Romeo" w:date="2020-12-31T10:12:00Z"/>
          <w:rFonts w:ascii="Bell MT" w:hAnsi="Bell MT"/>
          <w:sz w:val="32"/>
          <w:szCs w:val="32"/>
          <w:lang w:val="en-GB"/>
          <w:rPrChange w:id="3510" w:author="Giorgio Romeo" w:date="2020-12-31T10:12:00Z">
            <w:rPr>
              <w:ins w:id="3511" w:author="Giorgio Romeo" w:date="2020-12-31T10:12:00Z"/>
              <w:rFonts w:ascii="Bell MT" w:hAnsi="Bell MT"/>
              <w:i/>
              <w:iCs/>
              <w:sz w:val="32"/>
              <w:szCs w:val="32"/>
              <w:lang w:val="en-GB"/>
            </w:rPr>
          </w:rPrChange>
        </w:rPr>
      </w:pPr>
      <w:r w:rsidRPr="00FF55BD">
        <w:rPr>
          <w:rFonts w:ascii="Bell MT" w:hAnsi="Bell MT"/>
          <w:i/>
          <w:iCs/>
          <w:sz w:val="32"/>
          <w:szCs w:val="32"/>
          <w:lang w:val="en-GB"/>
          <w:rPrChange w:id="3512"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Paragrafoelenco"/>
        <w:numPr>
          <w:ilvl w:val="0"/>
          <w:numId w:val="24"/>
        </w:numPr>
        <w:rPr>
          <w:ins w:id="3513" w:author="Giorgio Romeo" w:date="2020-12-31T10:14:00Z"/>
          <w:rStyle w:val="Collegamentoipertestuale"/>
          <w:rFonts w:ascii="Bell MT" w:hAnsi="Bell MT"/>
          <w:color w:val="000000" w:themeColor="text1"/>
          <w:sz w:val="24"/>
          <w:szCs w:val="24"/>
          <w:u w:val="none"/>
          <w:lang w:val="en-GB"/>
          <w:rPrChange w:id="3514" w:author="Giorgio Romeo" w:date="2020-12-31T10:15:00Z">
            <w:rPr>
              <w:ins w:id="3515" w:author="Giorgio Romeo" w:date="2020-12-31T10:14:00Z"/>
              <w:rStyle w:val="Collegamentoipertestuale"/>
              <w:sz w:val="24"/>
              <w:szCs w:val="24"/>
            </w:rPr>
          </w:rPrChange>
        </w:rPr>
      </w:pPr>
      <w:ins w:id="3516" w:author="Giorgio Romeo" w:date="2020-12-31T10:13:00Z">
        <w:r w:rsidRPr="003E0547">
          <w:rPr>
            <w:rStyle w:val="Collegamentoipertestuale"/>
            <w:rFonts w:ascii="Bell MT" w:hAnsi="Bell MT"/>
            <w:color w:val="000000" w:themeColor="text1"/>
            <w:sz w:val="24"/>
            <w:szCs w:val="24"/>
            <w:u w:val="none"/>
            <w:lang w:val="en-US"/>
            <w:rPrChange w:id="3517" w:author="Cristian Sbrolli" w:date="2020-12-31T10:27:00Z">
              <w:rPr>
                <w:rStyle w:val="Collegamentoipertestuale"/>
                <w:sz w:val="24"/>
                <w:szCs w:val="24"/>
              </w:rPr>
            </w:rPrChange>
          </w:rPr>
          <w:t>Web App</w:t>
        </w:r>
        <w:r w:rsidRPr="003E0547">
          <w:rPr>
            <w:rStyle w:val="Collegamentoipertestuale"/>
            <w:rFonts w:ascii="Bell MT" w:hAnsi="Bell MT"/>
            <w:color w:val="000000" w:themeColor="text1"/>
            <w:sz w:val="24"/>
            <w:szCs w:val="24"/>
            <w:u w:val="none"/>
            <w:lang w:val="en-US"/>
            <w:rPrChange w:id="3518" w:author="Cristian Sbrolli" w:date="2020-12-31T10:27:00Z">
              <w:rPr>
                <w:rStyle w:val="Collegamentoipertestuale"/>
                <w:color w:val="000000" w:themeColor="text1"/>
                <w:sz w:val="24"/>
                <w:szCs w:val="24"/>
                <w:u w:val="none"/>
              </w:rPr>
            </w:rPrChange>
          </w:rPr>
          <w:t xml:space="preserve"> </w:t>
        </w:r>
        <w:r w:rsidRPr="003E0547">
          <w:rPr>
            <w:rStyle w:val="Collegamentoipertestuale"/>
            <w:rFonts w:ascii="Bell MT" w:hAnsi="Bell MT"/>
            <w:color w:val="000000" w:themeColor="text1"/>
            <w:sz w:val="24"/>
            <w:szCs w:val="24"/>
            <w:u w:val="none"/>
            <w:lang w:val="en-US"/>
            <w:rPrChange w:id="3519" w:author="Cristian Sbrolli" w:date="2020-12-31T10:27:00Z">
              <w:rPr>
                <w:rStyle w:val="Collegamentoipertestuale"/>
                <w:sz w:val="24"/>
                <w:szCs w:val="24"/>
              </w:rPr>
            </w:rPrChange>
          </w:rPr>
          <w:t>to generate mockups:</w:t>
        </w:r>
        <w:r w:rsidRPr="003E0547">
          <w:rPr>
            <w:rStyle w:val="Collegamentoipertestuale"/>
            <w:rFonts w:ascii="Bell MT" w:hAnsi="Bell MT"/>
            <w:color w:val="000000" w:themeColor="text1"/>
            <w:sz w:val="24"/>
            <w:szCs w:val="24"/>
            <w:u w:val="none"/>
            <w:lang w:val="en-US"/>
            <w:rPrChange w:id="3520" w:author="Cristian Sbrolli" w:date="2020-12-31T10:27:00Z">
              <w:rPr>
                <w:rStyle w:val="Collegamentoipertestuale"/>
                <w:color w:val="000000" w:themeColor="text1"/>
                <w:sz w:val="24"/>
                <w:szCs w:val="24"/>
                <w:u w:val="none"/>
              </w:rPr>
            </w:rPrChange>
          </w:rPr>
          <w:t xml:space="preserve"> </w:t>
        </w:r>
        <w:r w:rsidRPr="00FF55BD">
          <w:rPr>
            <w:rStyle w:val="Collegamentoipertestuale"/>
            <w:rFonts w:ascii="Bell MT" w:hAnsi="Bell MT"/>
            <w:sz w:val="24"/>
            <w:szCs w:val="24"/>
            <w:rPrChange w:id="3521" w:author="Giorgio Romeo" w:date="2020-12-31T10:15:00Z">
              <w:rPr>
                <w:rStyle w:val="Collegamentoipertestuale"/>
                <w:sz w:val="24"/>
                <w:szCs w:val="24"/>
              </w:rPr>
            </w:rPrChange>
          </w:rPr>
          <w:fldChar w:fldCharType="begin"/>
        </w:r>
        <w:r w:rsidRPr="003E0547">
          <w:rPr>
            <w:rStyle w:val="Collegamentoipertestuale"/>
            <w:rFonts w:ascii="Bell MT" w:hAnsi="Bell MT"/>
            <w:sz w:val="24"/>
            <w:szCs w:val="24"/>
            <w:lang w:val="en-US"/>
            <w:rPrChange w:id="3522" w:author="Cristian Sbrolli" w:date="2020-12-31T10:27:00Z">
              <w:rPr>
                <w:rStyle w:val="Collegamentoipertestuale"/>
                <w:sz w:val="24"/>
                <w:szCs w:val="24"/>
              </w:rPr>
            </w:rPrChange>
          </w:rPr>
          <w:instrText xml:space="preserve"> HYPERLINK "https://bubble.io/home" </w:instrText>
        </w:r>
        <w:r w:rsidRPr="00FF55BD">
          <w:rPr>
            <w:rStyle w:val="Collegamentoipertestuale"/>
            <w:rFonts w:ascii="Bell MT" w:hAnsi="Bell MT"/>
            <w:sz w:val="24"/>
            <w:szCs w:val="24"/>
            <w:rPrChange w:id="3523" w:author="Giorgio Romeo" w:date="2020-12-31T10:15:00Z">
              <w:rPr>
                <w:rStyle w:val="Collegamentoipertestuale"/>
                <w:sz w:val="24"/>
                <w:szCs w:val="24"/>
              </w:rPr>
            </w:rPrChange>
          </w:rPr>
          <w:fldChar w:fldCharType="separate"/>
        </w:r>
        <w:r w:rsidRPr="003E0547">
          <w:rPr>
            <w:rStyle w:val="Collegamentoipertestuale"/>
            <w:rFonts w:ascii="Bell MT" w:hAnsi="Bell MT"/>
            <w:sz w:val="24"/>
            <w:szCs w:val="24"/>
            <w:lang w:val="en-US"/>
            <w:rPrChange w:id="3524" w:author="Cristian Sbrolli" w:date="2020-12-31T10:27:00Z">
              <w:rPr>
                <w:rStyle w:val="Collegamentoipertestuale"/>
                <w:sz w:val="24"/>
                <w:szCs w:val="24"/>
              </w:rPr>
            </w:rPrChange>
          </w:rPr>
          <w:t>https://bubble.io/home</w:t>
        </w:r>
        <w:r w:rsidRPr="00FF55BD">
          <w:rPr>
            <w:rStyle w:val="Collegamentoipertestuale"/>
            <w:rFonts w:ascii="Bell MT" w:hAnsi="Bell MT"/>
            <w:sz w:val="24"/>
            <w:szCs w:val="24"/>
            <w:rPrChange w:id="3525" w:author="Giorgio Romeo" w:date="2020-12-31T10:15:00Z">
              <w:rPr>
                <w:rStyle w:val="Collegamentoipertestuale"/>
                <w:sz w:val="24"/>
                <w:szCs w:val="24"/>
              </w:rPr>
            </w:rPrChange>
          </w:rPr>
          <w:fldChar w:fldCharType="end"/>
        </w:r>
      </w:ins>
    </w:p>
    <w:p w14:paraId="32F799A9" w14:textId="4DDEB21B" w:rsidR="00FF55BD" w:rsidRPr="000F6CC9" w:rsidRDefault="00FF55BD" w:rsidP="00FF55BD">
      <w:pPr>
        <w:pStyle w:val="Paragrafoelenco"/>
        <w:numPr>
          <w:ilvl w:val="0"/>
          <w:numId w:val="24"/>
        </w:numPr>
        <w:rPr>
          <w:ins w:id="3526" w:author="Giorgio Romeo" w:date="2020-12-31T10:15:00Z"/>
          <w:rStyle w:val="Enfasidelicata"/>
          <w:rFonts w:ascii="Bell MT" w:hAnsi="Bell MT"/>
          <w:i w:val="0"/>
          <w:iCs w:val="0"/>
          <w:color w:val="000000" w:themeColor="text1"/>
          <w:sz w:val="24"/>
          <w:szCs w:val="24"/>
          <w:lang w:val="en-GB"/>
          <w:rPrChange w:id="3527" w:author="Giorgio Romeo" w:date="2020-12-31T10:18:00Z">
            <w:rPr>
              <w:ins w:id="3528" w:author="Giorgio Romeo" w:date="2020-12-31T10:15:00Z"/>
              <w:rStyle w:val="Enfasidelicata"/>
              <w:rFonts w:ascii="Bell MT" w:hAnsi="Bell MT"/>
              <w:i w:val="0"/>
              <w:sz w:val="24"/>
              <w:szCs w:val="24"/>
            </w:rPr>
          </w:rPrChange>
        </w:rPr>
      </w:pPr>
      <w:ins w:id="3529" w:author="Giorgio Romeo" w:date="2020-12-31T10:14:00Z">
        <w:r w:rsidRPr="00FF55BD">
          <w:rPr>
            <w:rFonts w:ascii="Bell MT" w:hAnsi="Bell MT"/>
            <w:color w:val="000000" w:themeColor="text1"/>
            <w:sz w:val="24"/>
            <w:szCs w:val="24"/>
            <w:lang w:val="en-GB"/>
            <w:rPrChange w:id="3530" w:author="Giorgio Romeo" w:date="2020-12-31T10:15:00Z">
              <w:rPr>
                <w:rFonts w:ascii="Bell MT" w:hAnsi="Bell MT"/>
                <w:i/>
                <w:iCs/>
                <w:color w:val="000000" w:themeColor="text1"/>
                <w:sz w:val="32"/>
                <w:szCs w:val="32"/>
                <w:lang w:val="en-GB"/>
              </w:rPr>
            </w:rPrChange>
          </w:rPr>
          <w:t xml:space="preserve">Web app for components </w:t>
        </w:r>
      </w:ins>
      <w:ins w:id="3531" w:author="Giorgio Romeo" w:date="2020-12-31T10:15:00Z">
        <w:r w:rsidRPr="000F6CC9">
          <w:rPr>
            <w:rFonts w:ascii="Bell MT" w:hAnsi="Bell MT"/>
            <w:color w:val="000000" w:themeColor="text1"/>
            <w:sz w:val="24"/>
            <w:szCs w:val="24"/>
            <w:lang w:val="en-GB"/>
            <w:rPrChange w:id="3532" w:author="Giorgio Romeo" w:date="2020-12-31T10:18:00Z">
              <w:rPr>
                <w:rFonts w:ascii="Bell MT" w:hAnsi="Bell MT"/>
                <w:color w:val="000000" w:themeColor="text1"/>
                <w:sz w:val="32"/>
                <w:szCs w:val="32"/>
                <w:lang w:val="en-GB"/>
              </w:rPr>
            </w:rPrChange>
          </w:rPr>
          <w:t xml:space="preserve">diagram: </w:t>
        </w:r>
        <w:r w:rsidRPr="000F6CC9">
          <w:rPr>
            <w:rStyle w:val="Enfasidelicata"/>
            <w:rFonts w:ascii="Bell MT" w:hAnsi="Bell MT"/>
            <w:i w:val="0"/>
            <w:sz w:val="24"/>
            <w:szCs w:val="24"/>
            <w:lang w:val="en-GB"/>
            <w:rPrChange w:id="3533" w:author="Giorgio Romeo" w:date="2020-12-31T10:18:00Z">
              <w:rPr>
                <w:rStyle w:val="Enfasidelicata"/>
                <w:i w:val="0"/>
                <w:szCs w:val="24"/>
              </w:rPr>
            </w:rPrChange>
          </w:rPr>
          <w:fldChar w:fldCharType="begin"/>
        </w:r>
        <w:r w:rsidRPr="000F6CC9">
          <w:rPr>
            <w:rStyle w:val="Enfasidelicata"/>
            <w:rFonts w:ascii="Bell MT" w:hAnsi="Bell MT"/>
            <w:i w:val="0"/>
            <w:sz w:val="24"/>
            <w:szCs w:val="24"/>
            <w:lang w:val="en-GB"/>
            <w:rPrChange w:id="3534" w:author="Giorgio Romeo" w:date="2020-12-31T10:18:00Z">
              <w:rPr>
                <w:rStyle w:val="Enfasidelicata"/>
                <w:i w:val="0"/>
                <w:szCs w:val="24"/>
              </w:rPr>
            </w:rPrChange>
          </w:rPr>
          <w:instrText xml:space="preserve"> HYPERLINK "https://online.visual-paradigm.com/diagrams/" </w:instrText>
        </w:r>
        <w:r w:rsidRPr="000F6CC9">
          <w:rPr>
            <w:rStyle w:val="Enfasidelicata"/>
            <w:rFonts w:ascii="Bell MT" w:hAnsi="Bell MT"/>
            <w:i w:val="0"/>
            <w:sz w:val="24"/>
            <w:szCs w:val="24"/>
            <w:lang w:val="en-GB"/>
            <w:rPrChange w:id="3535" w:author="Giorgio Romeo" w:date="2020-12-31T10:18:00Z">
              <w:rPr>
                <w:rStyle w:val="Enfasidelicata"/>
                <w:i w:val="0"/>
                <w:szCs w:val="24"/>
              </w:rPr>
            </w:rPrChange>
          </w:rPr>
          <w:fldChar w:fldCharType="separate"/>
        </w:r>
        <w:r w:rsidRPr="000F6CC9">
          <w:rPr>
            <w:rStyle w:val="Collegamentoipertestuale"/>
            <w:rFonts w:ascii="Bell MT" w:hAnsi="Bell MT"/>
            <w:sz w:val="24"/>
            <w:szCs w:val="24"/>
            <w:lang w:val="en-GB"/>
            <w:rPrChange w:id="3536" w:author="Giorgio Romeo" w:date="2020-12-31T10:18:00Z">
              <w:rPr>
                <w:rStyle w:val="Collegamentoipertestuale"/>
                <w:szCs w:val="24"/>
              </w:rPr>
            </w:rPrChange>
          </w:rPr>
          <w:t>https://online.visual-paradigm.com/diagrams/</w:t>
        </w:r>
        <w:r w:rsidRPr="000F6CC9">
          <w:rPr>
            <w:rStyle w:val="Enfasidelicata"/>
            <w:rFonts w:ascii="Bell MT" w:hAnsi="Bell MT"/>
            <w:i w:val="0"/>
            <w:sz w:val="24"/>
            <w:szCs w:val="24"/>
            <w:lang w:val="en-GB"/>
            <w:rPrChange w:id="3537" w:author="Giorgio Romeo" w:date="2020-12-31T10:18:00Z">
              <w:rPr>
                <w:rStyle w:val="Enfasidelicata"/>
                <w:i w:val="0"/>
                <w:szCs w:val="24"/>
              </w:rPr>
            </w:rPrChange>
          </w:rPr>
          <w:fldChar w:fldCharType="end"/>
        </w:r>
      </w:ins>
    </w:p>
    <w:p w14:paraId="736397BD" w14:textId="5041F166" w:rsidR="00FF55BD" w:rsidRPr="000F6CC9" w:rsidRDefault="00FF55BD">
      <w:pPr>
        <w:pStyle w:val="Paragrafoelenco"/>
        <w:numPr>
          <w:ilvl w:val="0"/>
          <w:numId w:val="24"/>
        </w:numPr>
        <w:rPr>
          <w:rFonts w:ascii="Bell MT" w:hAnsi="Bell MT"/>
          <w:color w:val="000000" w:themeColor="text1"/>
          <w:sz w:val="24"/>
          <w:szCs w:val="24"/>
          <w:lang w:val="en-GB"/>
          <w:rPrChange w:id="3538" w:author="Giorgio Romeo" w:date="2020-12-31T10:18:00Z">
            <w:rPr>
              <w:lang w:val="en-GB"/>
            </w:rPr>
          </w:rPrChange>
        </w:rPr>
        <w:pPrChange w:id="3539" w:author="Giorgio Romeo" w:date="2020-12-31T10:13:00Z">
          <w:pPr>
            <w:pStyle w:val="Paragrafoelenco"/>
            <w:numPr>
              <w:numId w:val="1"/>
            </w:numPr>
            <w:ind w:left="360" w:hanging="360"/>
          </w:pPr>
        </w:pPrChange>
      </w:pPr>
      <w:ins w:id="3540" w:author="Giorgio Romeo" w:date="2020-12-31T10:15:00Z">
        <w:r w:rsidRPr="000F6CC9">
          <w:rPr>
            <w:rStyle w:val="Enfasidelicata"/>
            <w:rFonts w:ascii="Bell MT" w:hAnsi="Bell MT"/>
            <w:i w:val="0"/>
            <w:sz w:val="24"/>
            <w:szCs w:val="24"/>
            <w:lang w:val="en-GB"/>
            <w:rPrChange w:id="3541" w:author="Giorgio Romeo" w:date="2020-12-31T10:18:00Z">
              <w:rPr>
                <w:rStyle w:val="Enfasidelicata"/>
                <w:rFonts w:ascii="Bell MT" w:hAnsi="Bell MT"/>
                <w:i w:val="0"/>
                <w:sz w:val="24"/>
                <w:szCs w:val="24"/>
              </w:rPr>
            </w:rPrChange>
          </w:rPr>
          <w:t>Web app for</w:t>
        </w:r>
      </w:ins>
      <w:ins w:id="3542" w:author="Giorgio Romeo" w:date="2020-12-31T10:17:00Z">
        <w:r w:rsidR="000F6CC9" w:rsidRPr="000F6CC9">
          <w:rPr>
            <w:rStyle w:val="Enfasidelicata"/>
            <w:rFonts w:ascii="Bell MT" w:hAnsi="Bell MT"/>
            <w:i w:val="0"/>
            <w:sz w:val="24"/>
            <w:szCs w:val="24"/>
            <w:lang w:val="en-GB"/>
            <w:rPrChange w:id="3543" w:author="Giorgio Romeo" w:date="2020-12-31T10:18:00Z">
              <w:rPr>
                <w:rStyle w:val="Enfasidelicata"/>
                <w:rFonts w:ascii="Bell MT" w:hAnsi="Bell MT"/>
                <w:i w:val="0"/>
                <w:sz w:val="24"/>
                <w:szCs w:val="24"/>
              </w:rPr>
            </w:rPrChange>
          </w:rPr>
          <w:t xml:space="preserve"> sequenc</w:t>
        </w:r>
      </w:ins>
      <w:ins w:id="3544" w:author="Giorgio Romeo" w:date="2020-12-31T10:18:00Z">
        <w:r w:rsidR="000F6CC9" w:rsidRPr="000F6CC9">
          <w:rPr>
            <w:rStyle w:val="Enfasidelicata"/>
            <w:rFonts w:ascii="Bell MT" w:hAnsi="Bell MT"/>
            <w:i w:val="0"/>
            <w:sz w:val="24"/>
            <w:szCs w:val="24"/>
            <w:lang w:val="en-GB"/>
            <w:rPrChange w:id="3545" w:author="Giorgio Romeo" w:date="2020-12-31T10:18:00Z">
              <w:rPr>
                <w:rStyle w:val="Enfasidelicata"/>
                <w:rFonts w:ascii="Bell MT" w:hAnsi="Bell MT"/>
                <w:i w:val="0"/>
                <w:sz w:val="24"/>
                <w:szCs w:val="24"/>
              </w:rPr>
            </w:rPrChange>
          </w:rPr>
          <w:t>e diagrams</w:t>
        </w:r>
      </w:ins>
      <w:ins w:id="3546" w:author="Giorgio Romeo" w:date="2020-12-31T10:15:00Z">
        <w:r w:rsidRPr="000F6CC9">
          <w:rPr>
            <w:rStyle w:val="Enfasidelicata"/>
            <w:rFonts w:ascii="Bell MT" w:hAnsi="Bell MT"/>
            <w:i w:val="0"/>
            <w:sz w:val="24"/>
            <w:szCs w:val="24"/>
            <w:lang w:val="en-GB"/>
            <w:rPrChange w:id="3547" w:author="Giorgio Romeo" w:date="2020-12-31T10:18:00Z">
              <w:rPr>
                <w:rStyle w:val="Enfasidelicata"/>
                <w:rFonts w:ascii="Bell MT" w:hAnsi="Bell MT"/>
                <w:i w:val="0"/>
                <w:sz w:val="24"/>
                <w:szCs w:val="24"/>
              </w:rPr>
            </w:rPrChange>
          </w:rPr>
          <w:t xml:space="preserve">: </w:t>
        </w:r>
      </w:ins>
      <w:ins w:id="3548" w:author="Giorgio Romeo" w:date="2020-12-31T10:17:00Z">
        <w:r w:rsidR="000F6CC9" w:rsidRPr="000F6CC9">
          <w:rPr>
            <w:rStyle w:val="Enfasidelicata"/>
            <w:rFonts w:ascii="Bell MT" w:hAnsi="Bell MT"/>
            <w:i w:val="0"/>
            <w:sz w:val="24"/>
            <w:szCs w:val="24"/>
            <w:lang w:val="en-GB"/>
            <w:rPrChange w:id="3549" w:author="Giorgio Romeo" w:date="2020-12-31T10:18:00Z">
              <w:rPr>
                <w:rStyle w:val="Enfasidelicata"/>
                <w:rFonts w:ascii="Bell MT" w:hAnsi="Bell MT"/>
                <w:i w:val="0"/>
                <w:sz w:val="24"/>
                <w:szCs w:val="24"/>
              </w:rPr>
            </w:rPrChange>
          </w:rPr>
          <w:fldChar w:fldCharType="begin"/>
        </w:r>
        <w:r w:rsidR="000F6CC9" w:rsidRPr="000F6CC9">
          <w:rPr>
            <w:rStyle w:val="Enfasidelicata"/>
            <w:rFonts w:ascii="Bell MT" w:hAnsi="Bell MT"/>
            <w:i w:val="0"/>
            <w:sz w:val="24"/>
            <w:szCs w:val="24"/>
            <w:lang w:val="en-GB"/>
            <w:rPrChange w:id="3550" w:author="Giorgio Romeo" w:date="2020-12-31T10:18:00Z">
              <w:rPr>
                <w:rStyle w:val="Enfasidelicata"/>
                <w:rFonts w:ascii="Bell MT" w:hAnsi="Bell MT"/>
                <w:i w:val="0"/>
                <w:sz w:val="24"/>
                <w:szCs w:val="24"/>
              </w:rPr>
            </w:rPrChange>
          </w:rPr>
          <w:instrText xml:space="preserve"> HYPERLINK "https://app.diagrams.net/" </w:instrText>
        </w:r>
        <w:r w:rsidR="000F6CC9" w:rsidRPr="000F6CC9">
          <w:rPr>
            <w:rStyle w:val="Enfasidelicata"/>
            <w:rFonts w:ascii="Bell MT" w:hAnsi="Bell MT"/>
            <w:i w:val="0"/>
            <w:sz w:val="24"/>
            <w:szCs w:val="24"/>
            <w:lang w:val="en-GB"/>
            <w:rPrChange w:id="3551" w:author="Giorgio Romeo" w:date="2020-12-31T10:18:00Z">
              <w:rPr>
                <w:rStyle w:val="Enfasidelicata"/>
                <w:rFonts w:ascii="Bell MT" w:hAnsi="Bell MT"/>
                <w:i w:val="0"/>
                <w:sz w:val="24"/>
                <w:szCs w:val="24"/>
              </w:rPr>
            </w:rPrChange>
          </w:rPr>
          <w:fldChar w:fldCharType="separate"/>
        </w:r>
        <w:r w:rsidRPr="000F6CC9">
          <w:rPr>
            <w:rStyle w:val="Collegamentoipertestuale"/>
            <w:rFonts w:ascii="Bell MT" w:hAnsi="Bell MT"/>
            <w:sz w:val="24"/>
            <w:szCs w:val="24"/>
            <w:lang w:val="en-GB"/>
            <w:rPrChange w:id="3552" w:author="Giorgio Romeo" w:date="2020-12-31T10:18:00Z">
              <w:rPr>
                <w:rStyle w:val="Collegamentoipertestuale"/>
                <w:rFonts w:ascii="Bell MT" w:hAnsi="Bell MT"/>
                <w:sz w:val="24"/>
                <w:szCs w:val="24"/>
              </w:rPr>
            </w:rPrChange>
          </w:rPr>
          <w:t>https://app.diagrams.net/</w:t>
        </w:r>
        <w:r w:rsidR="000F6CC9" w:rsidRPr="000F6CC9">
          <w:rPr>
            <w:rStyle w:val="Enfasidelicata"/>
            <w:rFonts w:ascii="Bell MT" w:hAnsi="Bell MT"/>
            <w:i w:val="0"/>
            <w:sz w:val="24"/>
            <w:szCs w:val="24"/>
            <w:lang w:val="en-GB"/>
            <w:rPrChange w:id="3553" w:author="Giorgio Romeo" w:date="2020-12-31T10:18:00Z">
              <w:rPr>
                <w:rStyle w:val="Enfasidelicata"/>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Cristian Sbrolli" w:date="2020-12-29T04:03:00Z" w:initials="CS">
    <w:p w14:paraId="06DFB714" w14:textId="62615E6B" w:rsidR="00332372" w:rsidRPr="001F1E46" w:rsidRDefault="00332372">
      <w:pPr>
        <w:pStyle w:val="Testocommento"/>
        <w:rPr>
          <w:lang w:val="en-US"/>
        </w:rPr>
      </w:pPr>
      <w:r>
        <w:rPr>
          <w:rStyle w:val="Rimandocommento"/>
        </w:rPr>
        <w:annotationRef/>
      </w:r>
      <w:r w:rsidRPr="001F1E46">
        <w:rPr>
          <w:lang w:val="en-US"/>
        </w:rPr>
        <w:t>Mis</w:t>
      </w:r>
      <w:r>
        <w:rPr>
          <w:lang w:val="en-US"/>
        </w:rPr>
        <w:t>sing market finder to database interface</w:t>
      </w:r>
    </w:p>
  </w:comment>
  <w:comment w:id="65" w:author="Cristian Sbrolli" w:date="2020-12-30T23:40:00Z" w:initials="CS">
    <w:p w14:paraId="2F387FBC" w14:textId="77777777" w:rsidR="00332372" w:rsidRPr="00063435" w:rsidRDefault="00332372"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66" w:author="Cristian Sbrolli" w:date="2020-12-30T23:41:00Z" w:initials="CS">
    <w:p w14:paraId="2589173B" w14:textId="77777777" w:rsidR="00332372" w:rsidRPr="00063435" w:rsidRDefault="00332372"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130" w:author="Cristian Sbrolli" w:date="2020-12-27T11:29:00Z" w:initials="CS">
    <w:p w14:paraId="0E9C0343" w14:textId="25FAAAAA" w:rsidR="00332372" w:rsidRPr="001F1E46" w:rsidRDefault="00332372">
      <w:pPr>
        <w:pStyle w:val="Testocommento"/>
        <w:rPr>
          <w:lang w:val="en-US"/>
        </w:rPr>
      </w:pPr>
      <w:r>
        <w:rPr>
          <w:rStyle w:val="Rimandocommento"/>
        </w:rPr>
        <w:annotationRef/>
      </w:r>
      <w:r w:rsidRPr="001F1E46">
        <w:rPr>
          <w:lang w:val="en-US"/>
        </w:rPr>
        <w:t>IS MANAGER COMPONENT NECESSARY??</w:t>
      </w:r>
    </w:p>
  </w:comment>
  <w:comment w:id="162" w:author="Cristian Sbrolli" w:date="2020-12-27T11:29:00Z" w:initials="CS">
    <w:p w14:paraId="2430FD0B" w14:textId="77777777" w:rsidR="00332372" w:rsidRPr="001F1E46" w:rsidRDefault="00332372" w:rsidP="00D04D9B">
      <w:pPr>
        <w:pStyle w:val="Testocommento"/>
        <w:rPr>
          <w:lang w:val="en-US"/>
        </w:rPr>
      </w:pPr>
      <w:r>
        <w:rPr>
          <w:rStyle w:val="Rimandocommento"/>
        </w:rPr>
        <w:annotationRef/>
      </w:r>
      <w:r w:rsidRPr="001F1E46">
        <w:rPr>
          <w:lang w:val="en-US"/>
        </w:rPr>
        <w:t>IS MANAGER COMPONENT NECESSARY??</w:t>
      </w:r>
    </w:p>
  </w:comment>
  <w:comment w:id="350" w:author="Cristian Sbrolli" w:date="2021-01-03T22:56:00Z" w:initials="CS">
    <w:p w14:paraId="51FCFDAB" w14:textId="719C7D1B" w:rsidR="00332372" w:rsidRPr="004201DC" w:rsidRDefault="00332372">
      <w:pPr>
        <w:pStyle w:val="Testocommento"/>
        <w:rPr>
          <w:lang w:val="en-US"/>
        </w:rPr>
      </w:pPr>
      <w:r>
        <w:rPr>
          <w:rStyle w:val="Rimandocommento"/>
        </w:rPr>
        <w:annotationRef/>
      </w:r>
    </w:p>
  </w:comment>
  <w:comment w:id="606" w:author="Etion Pinari" w:date="2021-01-04T16:23:00Z" w:initials="EP">
    <w:p w14:paraId="37F70287" w14:textId="77777777" w:rsidR="00332372" w:rsidRDefault="00332372">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332372" w:rsidRPr="009121E5" w:rsidRDefault="00332372">
      <w:pPr>
        <w:pStyle w:val="Testocommento"/>
        <w:rPr>
          <w:lang w:val="en-US"/>
        </w:rPr>
      </w:pPr>
    </w:p>
  </w:comment>
  <w:comment w:id="1040" w:author="Etion Pinari" w:date="2021-01-04T16:48:00Z" w:initials="EP">
    <w:p w14:paraId="2BB82FF9" w14:textId="208F552D" w:rsidR="00332372" w:rsidRDefault="00332372">
      <w:pPr>
        <w:pStyle w:val="Testocommento"/>
      </w:pPr>
      <w:r>
        <w:rPr>
          <w:rStyle w:val="Rimandocommento"/>
        </w:rPr>
        <w:annotationRef/>
      </w:r>
      <w:r>
        <w:t>solve</w:t>
      </w:r>
    </w:p>
  </w:comment>
  <w:comment w:id="1073" w:author="Etion Pinari" w:date="2020-12-03T20:36:00Z" w:initials="EP">
    <w:p w14:paraId="41B627E5" w14:textId="77777777" w:rsidR="00332372" w:rsidRPr="00223523" w:rsidRDefault="00332372" w:rsidP="00D10CB7">
      <w:pPr>
        <w:pStyle w:val="Testocommento"/>
        <w:rPr>
          <w:lang w:val="en-US"/>
        </w:rPr>
      </w:pPr>
      <w:r>
        <w:rPr>
          <w:rStyle w:val="Rimandocommento"/>
        </w:rPr>
        <w:annotationRef/>
      </w:r>
      <w:r w:rsidRPr="00223523">
        <w:rPr>
          <w:lang w:val="en-US"/>
        </w:rPr>
        <w:t xml:space="preserve"> New as of 3 December 2020</w:t>
      </w:r>
    </w:p>
  </w:comment>
  <w:comment w:id="1074" w:author="Etion Pinari" w:date="2020-12-03T21:41:00Z" w:initials="EP">
    <w:p w14:paraId="3C4F84D1" w14:textId="77777777" w:rsidR="00332372" w:rsidRPr="00223523" w:rsidRDefault="00332372" w:rsidP="00CA6634">
      <w:pPr>
        <w:pStyle w:val="Testocommento"/>
        <w:rPr>
          <w:lang w:val="en-US"/>
        </w:rPr>
      </w:pPr>
      <w:r>
        <w:rPr>
          <w:rStyle w:val="Rimandocommento"/>
        </w:rPr>
        <w:annotationRef/>
      </w:r>
      <w:r w:rsidRPr="00223523">
        <w:rPr>
          <w:lang w:val="en-US"/>
        </w:rPr>
        <w:t>And their qr codes (?)</w:t>
      </w:r>
    </w:p>
  </w:comment>
  <w:comment w:id="1075" w:author="Etion Pinari" w:date="2020-12-11T13:13:00Z" w:initials="EP">
    <w:p w14:paraId="51A70FE1" w14:textId="77777777" w:rsidR="00332372" w:rsidRPr="00223523" w:rsidRDefault="00332372" w:rsidP="00CA6634">
      <w:pPr>
        <w:pStyle w:val="Testocommento"/>
        <w:rPr>
          <w:lang w:val="en-US"/>
        </w:rPr>
      </w:pPr>
      <w:r>
        <w:rPr>
          <w:rStyle w:val="Rimandocommento"/>
        </w:rPr>
        <w:annotationRef/>
      </w:r>
      <w:r w:rsidRPr="00223523">
        <w:rPr>
          <w:lang w:val="en-US"/>
        </w:rPr>
        <w:t>Previously: phone</w:t>
      </w:r>
    </w:p>
  </w:comment>
  <w:comment w:id="1076" w:author="Etion Pinari" w:date="2020-12-08T11:09:00Z" w:initials="EP">
    <w:p w14:paraId="02FCD6D3" w14:textId="77777777" w:rsidR="00332372" w:rsidRPr="0077137A" w:rsidRDefault="00332372"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1077" w:author="Etion Pinari" w:date="2020-12-03T20:30:00Z" w:initials="EP">
    <w:p w14:paraId="648DC5B2" w14:textId="77777777" w:rsidR="00332372" w:rsidRPr="0077137A" w:rsidRDefault="00332372" w:rsidP="00CA6634">
      <w:pPr>
        <w:pStyle w:val="Testocommento"/>
        <w:rPr>
          <w:lang w:val="en-US"/>
        </w:rPr>
      </w:pPr>
      <w:r>
        <w:rPr>
          <w:rStyle w:val="Rimandocommento"/>
        </w:rPr>
        <w:annotationRef/>
      </w:r>
      <w:r w:rsidRPr="0077137A">
        <w:rPr>
          <w:lang w:val="en-US"/>
        </w:rPr>
        <w:t>New as of 03 Dec</w:t>
      </w:r>
    </w:p>
  </w:comment>
  <w:comment w:id="1078" w:author="Etion Pinari" w:date="2020-12-03T22:27:00Z" w:initials="EP">
    <w:p w14:paraId="2DE627B0" w14:textId="77777777" w:rsidR="00332372" w:rsidRPr="0077137A" w:rsidRDefault="00332372" w:rsidP="00CA6634">
      <w:pPr>
        <w:pStyle w:val="Testocommento"/>
        <w:rPr>
          <w:lang w:val="en-US"/>
        </w:rPr>
      </w:pPr>
      <w:r>
        <w:rPr>
          <w:rStyle w:val="Rimandocommento"/>
        </w:rPr>
        <w:annotationRef/>
      </w:r>
      <w:r w:rsidRPr="0077137A">
        <w:rPr>
          <w:lang w:val="en-US"/>
        </w:rPr>
        <w:t>What if turnstiles have no inherent qr code scanner?</w:t>
      </w:r>
    </w:p>
  </w:comment>
  <w:comment w:id="1079" w:author="Etion Pinari" w:date="2020-12-03T20:30:00Z" w:initials="EP">
    <w:p w14:paraId="31BF24FE" w14:textId="77777777" w:rsidR="00332372" w:rsidRPr="0077137A" w:rsidRDefault="00332372" w:rsidP="00CA6634">
      <w:pPr>
        <w:pStyle w:val="Testocommento"/>
        <w:rPr>
          <w:lang w:val="en-US"/>
        </w:rPr>
      </w:pPr>
      <w:r>
        <w:rPr>
          <w:rStyle w:val="Rimandocommento"/>
        </w:rPr>
        <w:annotationRef/>
      </w:r>
      <w:r w:rsidRPr="0077137A">
        <w:rPr>
          <w:lang w:val="en-US"/>
        </w:rPr>
        <w:t>New as of 03 Dec</w:t>
      </w:r>
    </w:p>
  </w:comment>
  <w:comment w:id="1080" w:author="Etion Pinari" w:date="2020-12-06T19:50:00Z" w:initials="EP">
    <w:p w14:paraId="79379568" w14:textId="77777777" w:rsidR="00332372" w:rsidRPr="0077137A" w:rsidRDefault="00332372" w:rsidP="00CA6634">
      <w:pPr>
        <w:pStyle w:val="Testocommento"/>
        <w:rPr>
          <w:lang w:val="en-US"/>
        </w:rPr>
      </w:pPr>
      <w:r>
        <w:rPr>
          <w:rStyle w:val="Rimandocommento"/>
        </w:rPr>
        <w:annotationRef/>
      </w:r>
      <w:r w:rsidRPr="0077137A">
        <w:rPr>
          <w:lang w:val="en-US"/>
        </w:rPr>
        <w:t>LOCKS AFTEWARDS</w:t>
      </w:r>
    </w:p>
  </w:comment>
  <w:comment w:id="1081" w:author="Etion Pinari" w:date="2020-12-06T20:27:00Z" w:initials="EP">
    <w:p w14:paraId="6E5C6155" w14:textId="77777777" w:rsidR="00332372" w:rsidRPr="003E0547" w:rsidRDefault="00332372" w:rsidP="00CA6634">
      <w:pPr>
        <w:pStyle w:val="Testocommento"/>
        <w:rPr>
          <w:lang w:val="en-US"/>
        </w:rPr>
      </w:pPr>
      <w:r>
        <w:rPr>
          <w:rStyle w:val="Rimandocommento"/>
        </w:rPr>
        <w:annotationRef/>
      </w:r>
      <w:r w:rsidRPr="003E0547">
        <w:rPr>
          <w:lang w:val="en-US"/>
        </w:rPr>
        <w:t>Add shared phenomena</w:t>
      </w:r>
    </w:p>
  </w:comment>
  <w:comment w:id="1083" w:author="Etion Pinari" w:date="2020-12-06T20:50:00Z" w:initials="EP">
    <w:p w14:paraId="10668C0A" w14:textId="77777777" w:rsidR="00332372" w:rsidRPr="00BB168D" w:rsidRDefault="00332372" w:rsidP="00CA6634">
      <w:pPr>
        <w:pStyle w:val="Testocommento"/>
        <w:rPr>
          <w:lang w:val="en-US"/>
        </w:rPr>
      </w:pPr>
      <w:r>
        <w:rPr>
          <w:rStyle w:val="Rimandocommento"/>
        </w:rPr>
        <w:annotationRef/>
      </w:r>
      <w:r w:rsidRPr="00BB168D">
        <w:rPr>
          <w:lang w:val="en-US"/>
        </w:rPr>
        <w:t>New, wording is to check</w:t>
      </w:r>
    </w:p>
  </w:comment>
  <w:comment w:id="1082" w:author="Etion Pinari" w:date="2020-12-07T19:15:00Z" w:initials="EP">
    <w:p w14:paraId="49170751" w14:textId="77777777" w:rsidR="00332372" w:rsidRPr="00BB168D" w:rsidRDefault="00332372"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6DF24E6F" w15:done="0"/>
  <w15:commentEx w15:paraId="2BB82FF9"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36"/>
  </w:num>
  <w:num w:numId="3">
    <w:abstractNumId w:val="21"/>
  </w:num>
  <w:num w:numId="4">
    <w:abstractNumId w:val="18"/>
  </w:num>
  <w:num w:numId="5">
    <w:abstractNumId w:val="30"/>
  </w:num>
  <w:num w:numId="6">
    <w:abstractNumId w:val="9"/>
  </w:num>
  <w:num w:numId="7">
    <w:abstractNumId w:val="4"/>
  </w:num>
  <w:num w:numId="8">
    <w:abstractNumId w:val="33"/>
  </w:num>
  <w:num w:numId="9">
    <w:abstractNumId w:val="34"/>
  </w:num>
  <w:num w:numId="10">
    <w:abstractNumId w:val="3"/>
  </w:num>
  <w:num w:numId="11">
    <w:abstractNumId w:val="31"/>
  </w:num>
  <w:num w:numId="12">
    <w:abstractNumId w:val="24"/>
  </w:num>
  <w:num w:numId="13">
    <w:abstractNumId w:val="6"/>
  </w:num>
  <w:num w:numId="14">
    <w:abstractNumId w:val="12"/>
  </w:num>
  <w:num w:numId="15">
    <w:abstractNumId w:val="29"/>
  </w:num>
  <w:num w:numId="16">
    <w:abstractNumId w:val="39"/>
  </w:num>
  <w:num w:numId="17">
    <w:abstractNumId w:val="28"/>
  </w:num>
  <w:num w:numId="18">
    <w:abstractNumId w:val="32"/>
  </w:num>
  <w:num w:numId="19">
    <w:abstractNumId w:val="23"/>
  </w:num>
  <w:num w:numId="20">
    <w:abstractNumId w:val="37"/>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8"/>
  </w:num>
  <w:num w:numId="29">
    <w:abstractNumId w:val="43"/>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2"/>
  </w:num>
  <w:num w:numId="37">
    <w:abstractNumId w:val="17"/>
  </w:num>
  <w:num w:numId="38">
    <w:abstractNumId w:val="40"/>
  </w:num>
  <w:num w:numId="39">
    <w:abstractNumId w:val="35"/>
  </w:num>
  <w:num w:numId="40">
    <w:abstractNumId w:val="41"/>
  </w:num>
  <w:num w:numId="41">
    <w:abstractNumId w:val="25"/>
  </w:num>
  <w:num w:numId="42">
    <w:abstractNumId w:val="1"/>
  </w:num>
  <w:num w:numId="43">
    <w:abstractNumId w:val="8"/>
  </w:num>
  <w:num w:numId="44">
    <w:abstractNumId w:val="27"/>
  </w:num>
  <w:num w:numId="45">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4447A"/>
    <w:rsid w:val="00180E10"/>
    <w:rsid w:val="001940A6"/>
    <w:rsid w:val="001A6BBC"/>
    <w:rsid w:val="001E71F1"/>
    <w:rsid w:val="001F1E46"/>
    <w:rsid w:val="001F4162"/>
    <w:rsid w:val="00223523"/>
    <w:rsid w:val="00244FF0"/>
    <w:rsid w:val="0025283F"/>
    <w:rsid w:val="00252D73"/>
    <w:rsid w:val="002B504C"/>
    <w:rsid w:val="002C156A"/>
    <w:rsid w:val="002C367B"/>
    <w:rsid w:val="002C5C05"/>
    <w:rsid w:val="00332372"/>
    <w:rsid w:val="003438EB"/>
    <w:rsid w:val="0037491C"/>
    <w:rsid w:val="003D0DEA"/>
    <w:rsid w:val="003E0547"/>
    <w:rsid w:val="00415B21"/>
    <w:rsid w:val="004201DC"/>
    <w:rsid w:val="004365DC"/>
    <w:rsid w:val="0045158B"/>
    <w:rsid w:val="004625F0"/>
    <w:rsid w:val="0047108A"/>
    <w:rsid w:val="0047282B"/>
    <w:rsid w:val="004B6280"/>
    <w:rsid w:val="004C0824"/>
    <w:rsid w:val="004D0DBB"/>
    <w:rsid w:val="005100F1"/>
    <w:rsid w:val="0053362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94A0A"/>
    <w:rsid w:val="007A2322"/>
    <w:rsid w:val="007C732E"/>
    <w:rsid w:val="007F3319"/>
    <w:rsid w:val="00803B46"/>
    <w:rsid w:val="008125E3"/>
    <w:rsid w:val="00846BE2"/>
    <w:rsid w:val="0089155A"/>
    <w:rsid w:val="008D13F0"/>
    <w:rsid w:val="00901A5E"/>
    <w:rsid w:val="009121E5"/>
    <w:rsid w:val="009144B8"/>
    <w:rsid w:val="0095335C"/>
    <w:rsid w:val="0096497E"/>
    <w:rsid w:val="0097581F"/>
    <w:rsid w:val="0098587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33</Pages>
  <Words>6034</Words>
  <Characters>34397</Characters>
  <Application>Microsoft Office Word</Application>
  <DocSecurity>0</DocSecurity>
  <Lines>286</Lines>
  <Paragraphs>80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50</cp:revision>
  <cp:lastPrinted>2021-01-04T10:35:00Z</cp:lastPrinted>
  <dcterms:created xsi:type="dcterms:W3CDTF">2020-12-25T12:17:00Z</dcterms:created>
  <dcterms:modified xsi:type="dcterms:W3CDTF">2021-01-05T14:36:00Z</dcterms:modified>
</cp:coreProperties>
</file>