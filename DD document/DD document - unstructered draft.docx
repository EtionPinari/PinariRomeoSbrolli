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olo"/>
        <w:jc w:val="center"/>
        <w:rPr>
          <w:rFonts w:ascii="Bell MT" w:hAnsi="Bell MT"/>
          <w:sz w:val="144"/>
          <w:szCs w:val="144"/>
          <w:lang w:val="en-US"/>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BC410EA" w14:textId="77777777" w:rsidR="009B0994" w:rsidRDefault="009B0994" w:rsidP="009B0994">
                <w:pPr>
                  <w:pStyle w:val="Nessunaspaziatura"/>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BB1348"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240FF8" w:rsidP="009B0994">
            <w:pPr>
              <w:pStyle w:val="Nessunaspaziatura"/>
              <w:spacing w:line="288" w:lineRule="auto"/>
              <w:ind w:left="360" w:right="360"/>
              <w:rPr>
                <w:color w:val="FFFFFF" w:themeColor="background1"/>
                <w:sz w:val="28"/>
                <w:szCs w:val="28"/>
                <w:lang w:val="it-IT"/>
              </w:rPr>
            </w:pPr>
            <w:sdt>
              <w:sdtPr>
                <w:rPr>
                  <w:color w:val="FFFFFF" w:themeColor="background1"/>
                  <w:sz w:val="28"/>
                  <w:szCs w:val="28"/>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EndPr/>
              <w:sdtContent>
                <w:del w:id="0" w:author="Giorgio Romeo" w:date="2021-01-08T18:39:00Z">
                  <w:r w:rsidR="009B0994" w:rsidRPr="009B0994" w:rsidDel="00F403CF">
                    <w:rPr>
                      <w:color w:val="FFFFFF" w:themeColor="background1"/>
                      <w:sz w:val="28"/>
                      <w:szCs w:val="28"/>
                    </w:rPr>
                    <w:delText xml:space="preserve"> Etion Pinari 10619348 </w:delText>
                  </w:r>
                </w:del>
                <w:ins w:id="1" w:author="Giorgio Romeo" w:date="2021-01-08T18:39:00Z">
                  <w:r w:rsidR="00F403CF">
                    <w:rPr>
                      <w:color w:val="FFFFFF" w:themeColor="background1"/>
                      <w:sz w:val="28"/>
                      <w:szCs w:val="28"/>
                    </w:rPr>
                    <w:t>Etion Pinari 10619348</w:t>
                  </w:r>
                </w:ins>
              </w:sdtContent>
            </w:sdt>
          </w:p>
          <w:sdt>
            <w:sdtPr>
              <w:rPr>
                <w:color w:val="FFFFFF" w:themeColor="background1"/>
                <w:sz w:val="28"/>
                <w:szCs w:val="28"/>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EndPr/>
            <w:sdtContent>
              <w:p w14:paraId="372F83E1" w14:textId="03479276" w:rsidR="009B0994" w:rsidRPr="00BB1348" w:rsidRDefault="009B0994" w:rsidP="009B0994">
                <w:pPr>
                  <w:pStyle w:val="Nessunaspaziatura"/>
                  <w:spacing w:line="288" w:lineRule="auto"/>
                  <w:ind w:left="360" w:right="360"/>
                  <w:rPr>
                    <w:color w:val="FFFFFF" w:themeColor="background1"/>
                    <w:sz w:val="28"/>
                    <w:szCs w:val="28"/>
                    <w:lang w:val="it-IT"/>
                  </w:rPr>
                </w:pPr>
                <w:del w:id="2" w:author="Giorgio Romeo" w:date="2021-01-08T18:39:00Z">
                  <w:r w:rsidRPr="009B0994" w:rsidDel="00F403CF">
                    <w:rPr>
                      <w:color w:val="FFFFFF" w:themeColor="background1"/>
                      <w:sz w:val="28"/>
                      <w:szCs w:val="28"/>
                    </w:rPr>
                    <w:delText xml:space="preserve"> Giorgio Romeo 10608778 </w:delText>
                  </w:r>
                </w:del>
                <w:ins w:id="3" w:author="Giorgio Romeo" w:date="2021-01-08T18:39:00Z">
                  <w:r w:rsidR="00F403CF">
                    <w:rPr>
                      <w:color w:val="FFFFFF" w:themeColor="background1"/>
                      <w:sz w:val="28"/>
                      <w:szCs w:val="28"/>
                    </w:rPr>
                    <w:t>Giorgio Romeo 10608778</w:t>
                  </w:r>
                </w:ins>
              </w:p>
            </w:sdtContent>
          </w:sdt>
          <w:sdt>
            <w:sdtPr>
              <w:rPr>
                <w:color w:val="FFFFFF" w:themeColor="background1"/>
                <w:sz w:val="28"/>
                <w:szCs w:val="28"/>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4E331CB" w14:textId="77777777" w:rsidR="009B0994" w:rsidRPr="00BB1348" w:rsidRDefault="009B0994" w:rsidP="009B0994">
                <w:pPr>
                  <w:pStyle w:val="Nessunaspaziatura"/>
                  <w:spacing w:after="240" w:line="288" w:lineRule="auto"/>
                  <w:ind w:left="360" w:right="360"/>
                  <w:rPr>
                    <w:color w:val="FFFFFF" w:themeColor="background1"/>
                    <w:sz w:val="28"/>
                    <w:szCs w:val="28"/>
                    <w:lang w:val="it-IT"/>
                  </w:rPr>
                </w:pPr>
                <w:r w:rsidRPr="009B0994">
                  <w:rPr>
                    <w:color w:val="FFFFFF" w:themeColor="background1"/>
                    <w:sz w:val="28"/>
                    <w:szCs w:val="28"/>
                  </w:rPr>
                  <w:t xml:space="preserve"> Cristian Sbrolli 10607290                                                              AY</w:t>
                </w:r>
                <w:r>
                  <w:rPr>
                    <w:color w:val="FFFFFF" w:themeColor="background1"/>
                    <w:sz w:val="28"/>
                    <w:szCs w:val="28"/>
                  </w:rPr>
                  <w:t xml:space="preserve"> </w:t>
                </w:r>
                <w:r w:rsidRPr="009B0994">
                  <w:rPr>
                    <w:color w:val="FFFFFF" w:themeColor="background1"/>
                    <w:sz w:val="28"/>
                    <w:szCs w:val="28"/>
                  </w:rPr>
                  <w:t xml:space="preserve">2020/2021 </w:t>
                </w:r>
              </w:p>
            </w:sdtContent>
          </w:sdt>
        </w:tc>
      </w:tr>
    </w:tbl>
    <w:p w14:paraId="42C26475" w14:textId="658F0DE7" w:rsidR="009B0994" w:rsidRPr="007B013A" w:rsidRDefault="009B0994">
      <w:pPr>
        <w:rPr>
          <w:rFonts w:ascii="Bell MT" w:eastAsiaTheme="majorEastAsia" w:hAnsi="Bell MT" w:cstheme="majorBidi"/>
          <w:spacing w:val="-10"/>
          <w:kern w:val="28"/>
          <w:sz w:val="28"/>
          <w:szCs w:val="28"/>
          <w:lang w:val="en-US"/>
        </w:rPr>
      </w:pPr>
      <w:r>
        <w:rPr>
          <w:rFonts w:ascii="Bell MT" w:hAnsi="Bell MT"/>
          <w:sz w:val="144"/>
          <w:szCs w:val="144"/>
          <w:lang w:val="en-US"/>
        </w:rPr>
        <w:br w:type="page"/>
      </w:r>
    </w:p>
    <w:p w14:paraId="1AB1CBC7" w14:textId="658F0DE7" w:rsidR="009B0994" w:rsidRPr="00F86396" w:rsidRDefault="009B0994">
      <w:pPr>
        <w:rPr>
          <w:rFonts w:ascii="Bell MT" w:eastAsiaTheme="majorEastAsia" w:hAnsi="Bell MT" w:cstheme="majorBidi"/>
          <w:spacing w:val="-10"/>
          <w:kern w:val="28"/>
          <w:sz w:val="28"/>
          <w:szCs w:val="28"/>
          <w:lang w:val="en-US"/>
        </w:rPr>
      </w:pPr>
    </w:p>
    <w:p w14:paraId="4AC6304E" w14:textId="4C98BDAF" w:rsidR="00B30D28" w:rsidRPr="00F86396" w:rsidRDefault="006625AC" w:rsidP="006625AC">
      <w:pPr>
        <w:pStyle w:val="Titolo"/>
        <w:jc w:val="center"/>
        <w:rPr>
          <w:rFonts w:ascii="Bell MT" w:hAnsi="Bell MT"/>
          <w:sz w:val="144"/>
          <w:szCs w:val="144"/>
          <w:lang w:val="en-US"/>
        </w:rPr>
      </w:pPr>
      <w:r w:rsidRPr="00F86396">
        <w:rPr>
          <w:rFonts w:ascii="Bell MT" w:hAnsi="Bell MT"/>
          <w:sz w:val="144"/>
          <w:szCs w:val="144"/>
          <w:lang w:val="en-US"/>
        </w:rPr>
        <w:t>CLup</w:t>
      </w:r>
    </w:p>
    <w:p w14:paraId="3038038B" w14:textId="5DC42CE6" w:rsidR="006625AC" w:rsidRPr="00F86396" w:rsidRDefault="006625AC" w:rsidP="006625AC">
      <w:pPr>
        <w:pStyle w:val="Titolo1"/>
        <w:jc w:val="center"/>
        <w:rPr>
          <w:rFonts w:ascii="Bell MT" w:hAnsi="Bell MT"/>
          <w:color w:val="auto"/>
          <w:lang w:val="en-US"/>
        </w:rPr>
      </w:pPr>
      <w:r w:rsidRPr="00F86396">
        <w:rPr>
          <w:rFonts w:ascii="Bell MT" w:hAnsi="Bell MT"/>
          <w:color w:val="auto"/>
          <w:lang w:val="en-US"/>
        </w:rPr>
        <w:t>Customer Line-up</w:t>
      </w:r>
    </w:p>
    <w:p w14:paraId="49FB65F8" w14:textId="77777777" w:rsidR="00B50293" w:rsidRPr="00F86396" w:rsidRDefault="00B50293" w:rsidP="00634813">
      <w:pPr>
        <w:rPr>
          <w:lang w:val="en-US"/>
        </w:rPr>
      </w:pPr>
    </w:p>
    <w:p w14:paraId="6FECB1DA" w14:textId="77777777" w:rsidR="006625AC" w:rsidRPr="00F86396" w:rsidRDefault="006625AC" w:rsidP="00E728A1">
      <w:pPr>
        <w:pStyle w:val="Paragrafoelenco"/>
        <w:numPr>
          <w:ilvl w:val="0"/>
          <w:numId w:val="1"/>
        </w:numPr>
        <w:spacing w:line="360" w:lineRule="auto"/>
        <w:rPr>
          <w:rFonts w:ascii="Bell MT" w:hAnsi="Bell MT"/>
          <w:b/>
          <w:bCs/>
          <w:sz w:val="44"/>
          <w:szCs w:val="44"/>
          <w:lang w:val="en-US"/>
        </w:rPr>
      </w:pPr>
      <w:r w:rsidRPr="00F86396">
        <w:rPr>
          <w:rFonts w:ascii="Bell MT" w:hAnsi="Bell MT"/>
          <w:b/>
          <w:bCs/>
          <w:sz w:val="40"/>
          <w:szCs w:val="40"/>
          <w:lang w:val="en-US"/>
        </w:rPr>
        <w:t>INTRODUCTION</w:t>
      </w:r>
    </w:p>
    <w:p w14:paraId="666FE789" w14:textId="50263250" w:rsidR="006625AC" w:rsidRPr="00F86396" w:rsidRDefault="006625AC" w:rsidP="00D42923">
      <w:pPr>
        <w:pStyle w:val="Paragrafoelenco"/>
        <w:numPr>
          <w:ilvl w:val="1"/>
          <w:numId w:val="1"/>
        </w:numPr>
        <w:jc w:val="both"/>
        <w:rPr>
          <w:rFonts w:ascii="Bell MT" w:hAnsi="Bell MT"/>
          <w:sz w:val="28"/>
          <w:szCs w:val="28"/>
          <w:lang w:val="en-US"/>
        </w:rPr>
      </w:pPr>
      <w:r w:rsidRPr="00F86396">
        <w:rPr>
          <w:rFonts w:ascii="Bell MT" w:hAnsi="Bell MT"/>
          <w:i/>
          <w:iCs/>
          <w:sz w:val="32"/>
          <w:szCs w:val="32"/>
          <w:lang w:val="en-US"/>
        </w:rPr>
        <w:t>PURPOSE</w:t>
      </w:r>
      <w:r w:rsidRPr="00F86396">
        <w:rPr>
          <w:rFonts w:ascii="Bell MT" w:hAnsi="Bell MT"/>
          <w:sz w:val="28"/>
          <w:szCs w:val="28"/>
          <w:lang w:val="en-US"/>
        </w:rPr>
        <w:br/>
        <w:t xml:space="preserve">The purpose of this document is to </w:t>
      </w:r>
      <w:r w:rsidR="001940A6" w:rsidRPr="00F86396">
        <w:rPr>
          <w:rFonts w:ascii="Bell MT" w:hAnsi="Bell MT"/>
          <w:sz w:val="28"/>
          <w:szCs w:val="28"/>
          <w:lang w:val="en-US"/>
        </w:rPr>
        <w:t xml:space="preserve">build a more concrete foundation of what the system-to-be will </w:t>
      </w:r>
      <w:r w:rsidR="00EA1662" w:rsidRPr="00F86396">
        <w:rPr>
          <w:rFonts w:ascii="Bell MT" w:hAnsi="Bell MT"/>
          <w:sz w:val="28"/>
          <w:szCs w:val="28"/>
          <w:lang w:val="en-US"/>
        </w:rPr>
        <w:t>be</w:t>
      </w:r>
      <w:r w:rsidR="00F4399A" w:rsidRPr="00F86396">
        <w:rPr>
          <w:rFonts w:ascii="Bell MT" w:hAnsi="Bell MT"/>
          <w:sz w:val="28"/>
          <w:szCs w:val="28"/>
          <w:lang w:val="en-US"/>
        </w:rPr>
        <w:t xml:space="preserve">. It </w:t>
      </w:r>
      <w:r w:rsidR="00EA1662" w:rsidRPr="00F86396">
        <w:rPr>
          <w:rFonts w:ascii="Bell MT" w:hAnsi="Bell MT"/>
          <w:sz w:val="28"/>
          <w:szCs w:val="28"/>
          <w:lang w:val="en-US"/>
        </w:rPr>
        <w:t xml:space="preserve">will </w:t>
      </w:r>
      <w:r w:rsidR="00F4399A" w:rsidRPr="00F86396">
        <w:rPr>
          <w:rFonts w:ascii="Bell MT" w:hAnsi="Bell MT"/>
          <w:sz w:val="28"/>
          <w:szCs w:val="28"/>
          <w:lang w:val="en-US"/>
        </w:rPr>
        <w:t>also</w:t>
      </w:r>
      <w:r w:rsidR="00EA1662" w:rsidRPr="00F86396">
        <w:rPr>
          <w:rFonts w:ascii="Bell MT" w:hAnsi="Bell MT"/>
          <w:sz w:val="28"/>
          <w:szCs w:val="28"/>
          <w:lang w:val="en-US"/>
        </w:rPr>
        <w:t xml:space="preserve"> define the general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and specific limitations of the system.</w:t>
      </w:r>
      <w:r w:rsidR="00F4399A" w:rsidRPr="00F86396">
        <w:rPr>
          <w:rFonts w:ascii="Bell MT" w:hAnsi="Bell MT"/>
          <w:sz w:val="28"/>
          <w:szCs w:val="28"/>
          <w:lang w:val="en-US"/>
        </w:rPr>
        <w:t xml:space="preserve"> </w:t>
      </w:r>
      <w:r w:rsidR="00EA1662" w:rsidRPr="00F86396">
        <w:rPr>
          <w:rFonts w:ascii="Bell MT" w:hAnsi="Bell MT"/>
          <w:sz w:val="28"/>
          <w:szCs w:val="28"/>
          <w:lang w:val="en-US"/>
        </w:rPr>
        <w:t>This document is primarily addressed to the programmers and mostly includes technical language.</w:t>
      </w:r>
    </w:p>
    <w:p w14:paraId="79BF9E57" w14:textId="77777777" w:rsidR="00E728A1" w:rsidRPr="00F86396" w:rsidRDefault="00E728A1" w:rsidP="00E728A1">
      <w:pPr>
        <w:pStyle w:val="Paragrafoelenco"/>
        <w:jc w:val="both"/>
        <w:rPr>
          <w:rFonts w:ascii="Bell MT" w:hAnsi="Bell MT"/>
          <w:sz w:val="28"/>
          <w:szCs w:val="28"/>
          <w:lang w:val="en-US"/>
        </w:rPr>
      </w:pPr>
    </w:p>
    <w:p w14:paraId="6E126FF9" w14:textId="6075B611"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SCO</w:t>
      </w:r>
      <w:r w:rsidR="00B50293" w:rsidRPr="00F86396">
        <w:rPr>
          <w:rFonts w:ascii="Bell MT" w:hAnsi="Bell MT"/>
          <w:i/>
          <w:iCs/>
          <w:sz w:val="32"/>
          <w:szCs w:val="32"/>
          <w:lang w:val="en-US"/>
        </w:rPr>
        <w:t>PE</w:t>
      </w:r>
    </w:p>
    <w:p w14:paraId="545E914D" w14:textId="64651907" w:rsidR="00EA1662" w:rsidRPr="00F86396" w:rsidRDefault="001940A6" w:rsidP="00D42923">
      <w:pPr>
        <w:pStyle w:val="Paragrafoelenco"/>
        <w:jc w:val="both"/>
        <w:rPr>
          <w:rFonts w:ascii="Bell MT" w:hAnsi="Bell MT"/>
          <w:sz w:val="28"/>
          <w:szCs w:val="28"/>
          <w:lang w:val="en-US"/>
        </w:rPr>
      </w:pPr>
      <w:r w:rsidRPr="00F86396">
        <w:rPr>
          <w:rFonts w:ascii="Bell MT" w:hAnsi="Bell MT"/>
          <w:sz w:val="28"/>
          <w:szCs w:val="28"/>
          <w:lang w:val="en-US"/>
        </w:rPr>
        <w:t xml:space="preserve">The scope of the design document is </w:t>
      </w:r>
      <w:r w:rsidR="00EA1662" w:rsidRPr="00F86396">
        <w:rPr>
          <w:rFonts w:ascii="Bell MT" w:hAnsi="Bell MT"/>
          <w:sz w:val="28"/>
          <w:szCs w:val="28"/>
          <w:lang w:val="en-US"/>
        </w:rPr>
        <w:t xml:space="preserve">to define the system’s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in general cases and some critical scenarios, and to design the architecture of the system-to-be so as to provide a time-efficient, logical allocation of the components and the interaction between these components.</w:t>
      </w:r>
    </w:p>
    <w:p w14:paraId="3EA9310F" w14:textId="157E05F3" w:rsidR="00E728A1" w:rsidRPr="00F86396" w:rsidRDefault="00EA1662" w:rsidP="00E728A1">
      <w:pPr>
        <w:pStyle w:val="Paragrafoelenco"/>
        <w:jc w:val="both"/>
        <w:rPr>
          <w:rFonts w:ascii="Bell MT" w:hAnsi="Bell MT"/>
          <w:sz w:val="28"/>
          <w:szCs w:val="28"/>
          <w:lang w:val="en-US"/>
        </w:rPr>
      </w:pPr>
      <w:r w:rsidRPr="00F86396">
        <w:rPr>
          <w:rFonts w:ascii="Bell MT" w:hAnsi="Bell MT"/>
          <w:sz w:val="28"/>
          <w:szCs w:val="28"/>
          <w:lang w:val="en-US"/>
        </w:rPr>
        <w:t xml:space="preserve">The document is </w:t>
      </w:r>
      <w:r w:rsidR="00F4399A" w:rsidRPr="00F86396">
        <w:rPr>
          <w:rFonts w:ascii="Bell MT" w:hAnsi="Bell MT"/>
          <w:sz w:val="28"/>
          <w:szCs w:val="28"/>
          <w:lang w:val="en-US"/>
        </w:rPr>
        <w:t xml:space="preserve">not only limited to the architecture and </w:t>
      </w:r>
      <w:r w:rsidR="00FE64AA" w:rsidRPr="00801F40">
        <w:rPr>
          <w:rFonts w:ascii="Bell MT" w:hAnsi="Bell MT"/>
          <w:sz w:val="28"/>
          <w:szCs w:val="28"/>
          <w:lang w:val="en-US"/>
        </w:rPr>
        <w:t>behavior</w:t>
      </w:r>
      <w:r w:rsidR="00F4399A" w:rsidRPr="00F86396">
        <w:rPr>
          <w:rFonts w:ascii="Bell MT" w:hAnsi="Bell MT"/>
          <w:sz w:val="28"/>
          <w:szCs w:val="28"/>
          <w:lang w:val="en-US"/>
        </w:rPr>
        <w:t xml:space="preserve"> of the components, but it also extends in part </w:t>
      </w:r>
      <w:r w:rsidRPr="00F86396">
        <w:rPr>
          <w:rFonts w:ascii="Bell MT" w:hAnsi="Bell MT"/>
          <w:sz w:val="28"/>
          <w:szCs w:val="28"/>
          <w:lang w:val="en-US"/>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Paragrafoelenco"/>
        <w:jc w:val="both"/>
        <w:rPr>
          <w:rFonts w:ascii="Bell MT" w:hAnsi="Bell MT"/>
          <w:sz w:val="28"/>
          <w:szCs w:val="28"/>
          <w:lang w:val="en-US"/>
        </w:rPr>
      </w:pPr>
    </w:p>
    <w:p w14:paraId="51B03A18"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DEFINITIONS, ACRONYMS, ABBREVIATIONS</w:t>
      </w:r>
    </w:p>
    <w:p w14:paraId="70B18800"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REVISION HISTORY</w:t>
      </w:r>
    </w:p>
    <w:p w14:paraId="377BC482" w14:textId="378B7C0D" w:rsidR="0047282B" w:rsidRPr="00F86396" w:rsidRDefault="006625AC" w:rsidP="0047282B">
      <w:pPr>
        <w:pStyle w:val="Paragrafoelenco"/>
        <w:numPr>
          <w:ilvl w:val="1"/>
          <w:numId w:val="1"/>
        </w:numPr>
        <w:rPr>
          <w:rFonts w:ascii="Bell MT" w:hAnsi="Bell MT"/>
          <w:sz w:val="32"/>
          <w:szCs w:val="32"/>
          <w:lang w:val="en-US"/>
        </w:rPr>
      </w:pPr>
      <w:r w:rsidRPr="00F86396">
        <w:rPr>
          <w:rFonts w:ascii="Bell MT" w:hAnsi="Bell MT"/>
          <w:i/>
          <w:iCs/>
          <w:sz w:val="32"/>
          <w:szCs w:val="32"/>
          <w:lang w:val="en-US"/>
        </w:rPr>
        <w:t>REFERENCE DOCUMENTS</w:t>
      </w:r>
    </w:p>
    <w:p w14:paraId="6255AFBD" w14:textId="0D5A7E25" w:rsidR="0047282B" w:rsidRPr="00F86396" w:rsidRDefault="0047282B" w:rsidP="0047282B">
      <w:pPr>
        <w:pStyle w:val="Paragrafoelenco"/>
        <w:numPr>
          <w:ilvl w:val="0"/>
          <w:numId w:val="37"/>
        </w:numPr>
        <w:rPr>
          <w:rFonts w:ascii="Bell MT" w:hAnsi="Bell MT"/>
          <w:sz w:val="36"/>
          <w:szCs w:val="36"/>
          <w:lang w:val="en-US"/>
        </w:rPr>
      </w:pPr>
      <w:r w:rsidRPr="00F86396">
        <w:rPr>
          <w:sz w:val="28"/>
          <w:szCs w:val="28"/>
          <w:lang w:val="en-US"/>
        </w:rPr>
        <w:t>Interactive mobile app mockup</w:t>
      </w:r>
      <w:r w:rsidRPr="00F86396">
        <w:rPr>
          <w:rFonts w:ascii="Bell MT" w:hAnsi="Bell MT"/>
          <w:sz w:val="40"/>
          <w:szCs w:val="40"/>
          <w:lang w:val="en-US"/>
        </w:rPr>
        <w:t xml:space="preserve">: </w:t>
      </w:r>
      <w:hyperlink r:id="rId10" w:history="1">
        <w:r w:rsidRPr="00F86396">
          <w:rPr>
            <w:rStyle w:val="Collegamentoipertestuale"/>
            <w:rFonts w:ascii="Bell MT" w:hAnsi="Bell MT"/>
            <w:i/>
            <w:iCs/>
            <w:sz w:val="28"/>
            <w:szCs w:val="28"/>
            <w:lang w:val="en-US"/>
          </w:rPr>
          <w:t>https://customerlineup.bubbleapps.io/</w:t>
        </w:r>
      </w:hyperlink>
    </w:p>
    <w:p w14:paraId="1D88C69D" w14:textId="09316271" w:rsidR="0047282B" w:rsidRPr="00F86396" w:rsidRDefault="0047282B" w:rsidP="00F86396">
      <w:pPr>
        <w:pStyle w:val="Paragrafoelenco"/>
        <w:numPr>
          <w:ilvl w:val="0"/>
          <w:numId w:val="37"/>
        </w:numPr>
        <w:rPr>
          <w:rFonts w:ascii="Bell MT" w:hAnsi="Bell MT"/>
          <w:sz w:val="36"/>
          <w:szCs w:val="36"/>
          <w:lang w:val="en-US"/>
        </w:rPr>
      </w:pPr>
      <w:r w:rsidRPr="00F86396">
        <w:rPr>
          <w:rFonts w:ascii="Bell MT" w:hAnsi="Bell MT"/>
          <w:sz w:val="28"/>
          <w:szCs w:val="28"/>
          <w:lang w:val="en-US"/>
        </w:rPr>
        <w:t>Interactive web app mockup:</w:t>
      </w:r>
      <w:r w:rsidRPr="00F86396">
        <w:rPr>
          <w:rFonts w:ascii="Bell MT" w:hAnsi="Bell MT"/>
          <w:sz w:val="32"/>
          <w:szCs w:val="32"/>
          <w:lang w:val="en-US"/>
        </w:rPr>
        <w:t xml:space="preserve"> </w:t>
      </w:r>
      <w:hyperlink r:id="rId11" w:history="1">
        <w:r w:rsidRPr="00F86396">
          <w:rPr>
            <w:rStyle w:val="Collegamentoipertestuale"/>
            <w:i/>
            <w:iCs/>
            <w:sz w:val="28"/>
            <w:szCs w:val="28"/>
            <w:lang w:val="en-US"/>
          </w:rPr>
          <w:t>https://customerlineupmanager.bubbleapps.io/</w:t>
        </w:r>
      </w:hyperlink>
      <w:r w:rsidRPr="00F86396">
        <w:rPr>
          <w:rFonts w:ascii="Bell MT" w:hAnsi="Bell MT"/>
          <w:i/>
          <w:iCs/>
          <w:sz w:val="24"/>
          <w:szCs w:val="24"/>
          <w:lang w:val="en-US"/>
        </w:rPr>
        <w:t xml:space="preserve"> </w:t>
      </w:r>
      <w:r w:rsidRPr="00F86396">
        <w:rPr>
          <w:rFonts w:ascii="Bell MT" w:hAnsi="Bell MT"/>
          <w:i/>
          <w:iCs/>
          <w:sz w:val="28"/>
          <w:szCs w:val="28"/>
          <w:lang w:val="en-US"/>
        </w:rPr>
        <w:t xml:space="preserve">(login with user: </w:t>
      </w:r>
      <w:hyperlink r:id="rId12" w:history="1">
        <w:r w:rsidRPr="00F86396">
          <w:rPr>
            <w:rStyle w:val="Collegamentoipertestuale"/>
            <w:rFonts w:ascii="Bell MT" w:hAnsi="Bell MT"/>
            <w:i/>
            <w:iCs/>
            <w:sz w:val="28"/>
            <w:szCs w:val="28"/>
            <w:lang w:val="en-US"/>
          </w:rPr>
          <w:t>admin@mail.it</w:t>
        </w:r>
      </w:hyperlink>
      <w:r w:rsidRPr="00F86396">
        <w:rPr>
          <w:rFonts w:ascii="Bell MT" w:hAnsi="Bell MT"/>
          <w:i/>
          <w:iCs/>
          <w:sz w:val="28"/>
          <w:szCs w:val="28"/>
          <w:lang w:val="en-US"/>
        </w:rPr>
        <w:t xml:space="preserve"> password: admin)</w:t>
      </w:r>
    </w:p>
    <w:p w14:paraId="626B3B1F" w14:textId="77777777"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DOCUMENT STRUCTURE</w:t>
      </w:r>
    </w:p>
    <w:p w14:paraId="46C7F3B8" w14:textId="77777777" w:rsidR="006625AC" w:rsidRPr="00F86396" w:rsidRDefault="006625AC" w:rsidP="006625AC">
      <w:pPr>
        <w:rPr>
          <w:rFonts w:ascii="Bell MT" w:hAnsi="Bell MT"/>
          <w:lang w:val="en-US"/>
        </w:rPr>
      </w:pPr>
      <w:r w:rsidRPr="00F86396">
        <w:rPr>
          <w:rFonts w:ascii="Bell MT" w:hAnsi="Bell MT"/>
          <w:lang w:val="en-US"/>
        </w:rPr>
        <w:br w:type="page"/>
      </w:r>
    </w:p>
    <w:p w14:paraId="7FDDC36A" w14:textId="1124A453" w:rsidR="006625AC" w:rsidRPr="00F86396" w:rsidRDefault="00B50293" w:rsidP="00E728A1">
      <w:pPr>
        <w:pStyle w:val="Paragrafoelenco"/>
        <w:numPr>
          <w:ilvl w:val="0"/>
          <w:numId w:val="1"/>
        </w:numPr>
        <w:spacing w:line="360" w:lineRule="auto"/>
        <w:rPr>
          <w:rFonts w:ascii="Bell MT" w:hAnsi="Bell MT"/>
          <w:b/>
          <w:bCs/>
          <w:sz w:val="40"/>
          <w:szCs w:val="40"/>
          <w:lang w:val="en-US"/>
        </w:rPr>
      </w:pPr>
      <w:r w:rsidRPr="00F86396">
        <w:rPr>
          <w:rFonts w:ascii="Bell MT" w:hAnsi="Bell MT"/>
          <w:b/>
          <w:bCs/>
          <w:sz w:val="40"/>
          <w:szCs w:val="40"/>
          <w:lang w:val="en-US"/>
        </w:rPr>
        <w:lastRenderedPageBreak/>
        <w:t xml:space="preserve"> </w:t>
      </w:r>
      <w:r w:rsidR="006625AC" w:rsidRPr="00F86396">
        <w:rPr>
          <w:rFonts w:ascii="Bell MT" w:hAnsi="Bell MT"/>
          <w:b/>
          <w:bCs/>
          <w:sz w:val="40"/>
          <w:szCs w:val="40"/>
          <w:lang w:val="en-US"/>
        </w:rPr>
        <w:t>ARCHITECTURAL DESIGN</w:t>
      </w:r>
    </w:p>
    <w:p w14:paraId="41917A71" w14:textId="24F2C963" w:rsidR="00E728A1" w:rsidRPr="00F86396" w:rsidRDefault="00E728A1" w:rsidP="006625AC">
      <w:pPr>
        <w:pStyle w:val="Paragrafoelenco"/>
        <w:numPr>
          <w:ilvl w:val="1"/>
          <w:numId w:val="1"/>
        </w:numPr>
        <w:rPr>
          <w:rFonts w:ascii="Bell MT" w:hAnsi="Bell MT"/>
          <w:lang w:val="en-US"/>
        </w:rPr>
      </w:pPr>
      <w:r w:rsidRPr="00F86396">
        <w:rPr>
          <w:rFonts w:ascii="Bell MT" w:hAnsi="Bell MT" w:cs="Calibri-Bold"/>
          <w:i/>
          <w:iCs/>
          <w:sz w:val="36"/>
          <w:szCs w:val="32"/>
          <w:lang w:val="en-US"/>
        </w:rPr>
        <w:t>Overview: high-level components and their interacti</w:t>
      </w:r>
      <w:r w:rsidR="00B50293" w:rsidRPr="00F86396">
        <w:rPr>
          <w:rFonts w:ascii="Bell MT" w:hAnsi="Bell MT" w:cs="Calibri-Bold"/>
          <w:i/>
          <w:iCs/>
          <w:sz w:val="36"/>
          <w:szCs w:val="32"/>
          <w:lang w:val="en-US"/>
        </w:rPr>
        <w:t>on</w:t>
      </w:r>
    </w:p>
    <w:p w14:paraId="2B75C0FA" w14:textId="77777777" w:rsidR="00E728A1" w:rsidRPr="00F86396" w:rsidRDefault="00E728A1" w:rsidP="00E728A1">
      <w:pPr>
        <w:jc w:val="both"/>
        <w:rPr>
          <w:rFonts w:ascii="Bell MT" w:hAnsi="Bell MT" w:cs="Calibri"/>
          <w:sz w:val="28"/>
          <w:szCs w:val="28"/>
          <w:lang w:val="en-US"/>
        </w:rPr>
      </w:pPr>
      <w:r w:rsidRPr="00F86396">
        <w:rPr>
          <w:rFonts w:ascii="Bell MT" w:hAnsi="Bell MT" w:cs="Calibri"/>
          <w:sz w:val="28"/>
          <w:szCs w:val="28"/>
          <w:lang w:val="en-US"/>
        </w:rPr>
        <w:t>The architecture of the application is structured according to three logic layers:</w:t>
      </w:r>
    </w:p>
    <w:p w14:paraId="5F790412"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Presentation Layer (P)</w:t>
      </w:r>
      <w:r w:rsidRPr="00F86396">
        <w:rPr>
          <w:rFonts w:ascii="Bell MT" w:hAnsi="Bell MT" w:cs="Calibri-Bold"/>
          <w:sz w:val="28"/>
          <w:szCs w:val="28"/>
          <w:lang w:val="en-US"/>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Business Logic</w:t>
      </w:r>
      <w:r w:rsidRPr="00F86396">
        <w:rPr>
          <w:rFonts w:ascii="Bell MT" w:hAnsi="Bell MT" w:cs="Calibri-Bold"/>
          <w:sz w:val="28"/>
          <w:szCs w:val="28"/>
          <w:lang w:val="en-US"/>
        </w:rPr>
        <w:t xml:space="preserve"> or </w:t>
      </w:r>
      <w:r w:rsidRPr="00F86396">
        <w:rPr>
          <w:rFonts w:ascii="Bell MT" w:hAnsi="Bell MT" w:cs="Calibri-Bold"/>
          <w:i/>
          <w:iCs/>
          <w:sz w:val="28"/>
          <w:szCs w:val="28"/>
          <w:lang w:val="en-US"/>
        </w:rPr>
        <w:t>Application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A</w:t>
      </w:r>
      <w:r w:rsidRPr="00F86396">
        <w:rPr>
          <w:rFonts w:ascii="Bell MT" w:hAnsi="Bell MT" w:cs="Calibri-Bold"/>
          <w:sz w:val="28"/>
          <w:szCs w:val="28"/>
          <w:lang w:val="en-US"/>
        </w:rPr>
        <w:t>) handles all the functions to provide to the user and manages the exchange of information between the user interface and the data source.</w:t>
      </w:r>
    </w:p>
    <w:p w14:paraId="0A10E8F0" w14:textId="77777777" w:rsidR="00E728A1" w:rsidRPr="00F86396" w:rsidRDefault="00E728A1" w:rsidP="00E728A1">
      <w:pPr>
        <w:pStyle w:val="Paragrafoelenco"/>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Data Access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D</w:t>
      </w:r>
      <w:r w:rsidRPr="00F86396">
        <w:rPr>
          <w:rFonts w:ascii="Bell MT" w:hAnsi="Bell MT" w:cs="Calibri-Bold"/>
          <w:sz w:val="28"/>
          <w:szCs w:val="28"/>
          <w:lang w:val="en-US"/>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lang w:val="en-US"/>
        </w:rPr>
      </w:pPr>
      <w:r w:rsidRPr="00F86396">
        <w:rPr>
          <w:rFonts w:ascii="Bell MT" w:hAnsi="Bell MT" w:cs="Calibri-Bold"/>
          <w:noProof/>
          <w:sz w:val="28"/>
          <w:szCs w:val="28"/>
          <w:lang w:val="en-US"/>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4"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F86396">
        <w:rPr>
          <w:rFonts w:ascii="Bell MT" w:hAnsi="Bell MT" w:cs="Calibri-Bold"/>
          <w:sz w:val="28"/>
          <w:szCs w:val="28"/>
          <w:lang w:val="en-US"/>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lang w:val="en-US"/>
        </w:rPr>
        <w:t>As represented in figure 2.1 t</w:t>
      </w:r>
      <w:r w:rsidR="00E728A1" w:rsidRPr="00F86396">
        <w:rPr>
          <w:rFonts w:ascii="Bell MT" w:hAnsi="Bell MT" w:cs="Calibri-Bold"/>
          <w:sz w:val="28"/>
          <w:szCs w:val="28"/>
          <w:lang w:val="en-US"/>
        </w:rPr>
        <w:t>he user</w:t>
      </w:r>
      <w:r w:rsidRPr="00F86396">
        <w:rPr>
          <w:rFonts w:ascii="Bell MT" w:hAnsi="Bell MT" w:cs="Calibri-Bold"/>
          <w:sz w:val="28"/>
          <w:szCs w:val="28"/>
          <w:lang w:val="en-US"/>
        </w:rPr>
        <w:t>, through a smartphone or a tablet, and the physical dispenser</w:t>
      </w:r>
      <w:r w:rsidR="00E728A1" w:rsidRPr="00F86396">
        <w:rPr>
          <w:rFonts w:ascii="Bell MT" w:hAnsi="Bell MT" w:cs="Calibri-Bold"/>
          <w:sz w:val="28"/>
          <w:szCs w:val="28"/>
          <w:lang w:val="en-US"/>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lang w:val="en-US"/>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Paragrafoelenco"/>
        <w:numPr>
          <w:ilvl w:val="1"/>
          <w:numId w:val="1"/>
        </w:numPr>
        <w:rPr>
          <w:rFonts w:ascii="Bell MT" w:hAnsi="Bell MT"/>
          <w:sz w:val="36"/>
          <w:szCs w:val="36"/>
          <w:lang w:val="en-US"/>
        </w:rPr>
      </w:pPr>
      <w:commentRangeStart w:id="4"/>
      <w:commentRangeEnd w:id="4"/>
      <w:r w:rsidRPr="00F86396">
        <w:rPr>
          <w:rStyle w:val="Rimandocommento"/>
          <w:sz w:val="36"/>
          <w:szCs w:val="36"/>
          <w:lang w:val="en-US"/>
        </w:rPr>
        <w:lastRenderedPageBreak/>
        <w:commentReference w:id="4"/>
      </w:r>
      <w:r w:rsidR="006625AC" w:rsidRPr="00F86396">
        <w:rPr>
          <w:rFonts w:ascii="Bell MT" w:hAnsi="Bell MT"/>
          <w:i/>
          <w:iCs/>
          <w:sz w:val="36"/>
          <w:szCs w:val="36"/>
          <w:lang w:val="en-US"/>
        </w:rPr>
        <w:t>Component v</w:t>
      </w:r>
      <w:r w:rsidR="00B50293" w:rsidRPr="00F86396">
        <w:rPr>
          <w:rFonts w:ascii="Bell MT" w:hAnsi="Bell MT"/>
          <w:i/>
          <w:iCs/>
          <w:sz w:val="36"/>
          <w:szCs w:val="36"/>
          <w:lang w:val="en-US"/>
        </w:rPr>
        <w:t>iew</w:t>
      </w:r>
    </w:p>
    <w:p w14:paraId="34D5ABBE" w14:textId="132DEB21" w:rsidR="00634813" w:rsidRPr="00F86396" w:rsidRDefault="00634813" w:rsidP="00634813">
      <w:pPr>
        <w:pStyle w:val="Paragrafoelenco"/>
        <w:numPr>
          <w:ilvl w:val="0"/>
          <w:numId w:val="22"/>
        </w:numPr>
        <w:ind w:left="1208" w:hanging="357"/>
        <w:jc w:val="both"/>
        <w:rPr>
          <w:rFonts w:ascii="Bell MT" w:hAnsi="Bell MT"/>
          <w:sz w:val="36"/>
          <w:szCs w:val="36"/>
          <w:lang w:val="en-US"/>
        </w:rPr>
      </w:pPr>
      <w:r w:rsidRPr="00F86396">
        <w:rPr>
          <w:rFonts w:ascii="Bell MT" w:hAnsi="Bell MT"/>
          <w:i/>
          <w:iCs/>
          <w:sz w:val="36"/>
          <w:szCs w:val="36"/>
          <w:lang w:val="en-US"/>
        </w:rPr>
        <w:t>General component view</w:t>
      </w:r>
    </w:p>
    <w:p w14:paraId="3FB17A83" w14:textId="449DC559" w:rsidR="001062EE" w:rsidRPr="00F86396" w:rsidRDefault="00331AC1" w:rsidP="00F86396">
      <w:pPr>
        <w:pStyle w:val="Paragrafoelenco"/>
        <w:ind w:left="1208"/>
        <w:jc w:val="both"/>
        <w:rPr>
          <w:rFonts w:ascii="Bell MT" w:hAnsi="Bell MT"/>
          <w:sz w:val="36"/>
          <w:szCs w:val="36"/>
          <w:lang w:val="en-US"/>
        </w:rPr>
      </w:pPr>
      <w:r w:rsidRPr="00F86396">
        <w:rPr>
          <w:rFonts w:ascii="Bell MT" w:hAnsi="Bell MT"/>
          <w:i/>
          <w:iCs/>
          <w:noProof/>
          <w:sz w:val="36"/>
          <w:szCs w:val="36"/>
          <w:lang w:val="en-US"/>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lang w:val="en-US"/>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658D014A" w:rsidR="00634813" w:rsidRPr="00F86396" w:rsidRDefault="00331AC1" w:rsidP="00634813">
      <w:pPr>
        <w:pStyle w:val="Paragrafoelenco"/>
        <w:ind w:left="357"/>
        <w:jc w:val="both"/>
        <w:rPr>
          <w:rFonts w:ascii="Bell MT" w:hAnsi="Bell MT"/>
          <w:sz w:val="28"/>
          <w:szCs w:val="28"/>
          <w:lang w:val="en-US"/>
        </w:rPr>
      </w:pPr>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72CDE" w14:textId="53D57923" w:rsidR="000F7986" w:rsidRPr="00F86396" w:rsidRDefault="000F7986" w:rsidP="000F7986">
      <w:pPr>
        <w:pStyle w:val="Paragrafoelenco"/>
        <w:ind w:left="357"/>
        <w:rPr>
          <w:rFonts w:ascii="Bell MT" w:hAnsi="Bell MT"/>
          <w:sz w:val="28"/>
          <w:szCs w:val="28"/>
          <w:lang w:val="en-US"/>
        </w:rPr>
      </w:pPr>
    </w:p>
    <w:p w14:paraId="04F54A34" w14:textId="3F951892" w:rsidR="002714C9" w:rsidRPr="00F86396" w:rsidRDefault="00331AC1" w:rsidP="00D04D9B">
      <w:pPr>
        <w:jc w:val="both"/>
        <w:rPr>
          <w:rFonts w:ascii="Bell MT" w:hAnsi="Bell MT"/>
          <w:sz w:val="28"/>
          <w:szCs w:val="28"/>
          <w:lang w:val="en-US"/>
        </w:rPr>
      </w:pPr>
      <w:r>
        <w:rPr>
          <w:rFonts w:ascii="Bell MT" w:hAnsi="Bell MT"/>
          <w:sz w:val="28"/>
          <w:szCs w:val="28"/>
          <w:lang w:val="en-US"/>
        </w:rPr>
        <w:t>T</w:t>
      </w:r>
      <w:r w:rsidR="00D04D9B" w:rsidRPr="00F86396">
        <w:rPr>
          <w:rFonts w:ascii="Bell MT" w:hAnsi="Bell MT"/>
          <w:sz w:val="28"/>
          <w:szCs w:val="28"/>
          <w:lang w:val="en-US"/>
        </w:rPr>
        <w:t>he above image represents the general component representation of the  system.</w:t>
      </w:r>
      <w:r w:rsidR="002714C9" w:rsidRPr="00F86396">
        <w:rPr>
          <w:rFonts w:ascii="Bell MT" w:hAnsi="Bell MT"/>
          <w:sz w:val="28"/>
          <w:szCs w:val="28"/>
          <w:lang w:val="en-US"/>
        </w:rPr>
        <w:t xml:space="preserve"> The application server architecture is not shown here (see next paragraph). </w:t>
      </w:r>
    </w:p>
    <w:p w14:paraId="7046448D" w14:textId="00780758" w:rsidR="004201DC" w:rsidRPr="00F86396" w:rsidRDefault="00D04D9B" w:rsidP="00D04D9B">
      <w:pPr>
        <w:jc w:val="both"/>
        <w:rPr>
          <w:rFonts w:ascii="Bell MT" w:hAnsi="Bell MT"/>
          <w:sz w:val="28"/>
          <w:szCs w:val="28"/>
          <w:lang w:val="en-US"/>
        </w:rPr>
      </w:pPr>
      <w:r w:rsidRPr="00F86396">
        <w:rPr>
          <w:rFonts w:ascii="Bell MT" w:hAnsi="Bell MT"/>
          <w:sz w:val="28"/>
          <w:szCs w:val="28"/>
          <w:lang w:val="en-US"/>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lang w:val="en-US"/>
        </w:rPr>
        <w:t>: Google Maps</w:t>
      </w:r>
      <w:r w:rsidRPr="00F86396">
        <w:rPr>
          <w:rFonts w:ascii="Bell MT" w:hAnsi="Bell MT"/>
          <w:sz w:val="28"/>
          <w:szCs w:val="28"/>
          <w:lang w:val="en-US"/>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lang w:val="en-US"/>
        </w:rPr>
        <w:t>, under the Maps category in its API library, offers interesting APIs for our case:</w:t>
      </w:r>
      <w:r w:rsidRPr="00F86396">
        <w:rPr>
          <w:rFonts w:ascii="Bell MT" w:hAnsi="Bell MT"/>
          <w:sz w:val="28"/>
          <w:szCs w:val="28"/>
          <w:lang w:val="en-US"/>
        </w:rPr>
        <w:t xml:space="preserve"> “Places API” allow</w:t>
      </w:r>
      <w:r w:rsidR="001062EE" w:rsidRPr="00F86396">
        <w:rPr>
          <w:rFonts w:ascii="Bell MT" w:hAnsi="Bell MT"/>
          <w:sz w:val="28"/>
          <w:szCs w:val="28"/>
          <w:lang w:val="en-US"/>
        </w:rPr>
        <w:t xml:space="preserve">s </w:t>
      </w:r>
      <w:r w:rsidRPr="00F86396">
        <w:rPr>
          <w:rFonts w:ascii="Bell MT" w:hAnsi="Bell MT"/>
          <w:sz w:val="28"/>
          <w:szCs w:val="28"/>
          <w:lang w:val="en-US"/>
        </w:rPr>
        <w:t>lookups for specific types of places</w:t>
      </w:r>
      <w:r w:rsidR="001062EE" w:rsidRPr="00F86396">
        <w:rPr>
          <w:rFonts w:ascii="Bell MT" w:hAnsi="Bell MT"/>
          <w:sz w:val="28"/>
          <w:szCs w:val="28"/>
          <w:lang w:val="en-US"/>
        </w:rPr>
        <w:t>(again, in our case, shops)</w:t>
      </w:r>
      <w:r w:rsidRPr="00F86396">
        <w:rPr>
          <w:rFonts w:ascii="Bell MT" w:hAnsi="Bell MT"/>
          <w:sz w:val="28"/>
          <w:szCs w:val="28"/>
          <w:lang w:val="en-US"/>
        </w:rPr>
        <w:t>, with useful parameters as the radius</w:t>
      </w:r>
      <w:r w:rsidR="001062EE" w:rsidRPr="00F86396">
        <w:rPr>
          <w:rFonts w:ascii="Bell MT" w:hAnsi="Bell MT"/>
          <w:sz w:val="28"/>
          <w:szCs w:val="28"/>
          <w:lang w:val="en-US"/>
        </w:rPr>
        <w:t xml:space="preserve"> of search</w:t>
      </w:r>
      <w:r w:rsidR="00FB13C9" w:rsidRPr="00F86396">
        <w:rPr>
          <w:rFonts w:ascii="Bell MT" w:hAnsi="Bell MT"/>
          <w:sz w:val="28"/>
          <w:szCs w:val="28"/>
          <w:lang w:val="en-US"/>
        </w:rPr>
        <w:t>, while “Distance Matrix API” provides travel distance and time from locations to locations</w:t>
      </w:r>
      <w:r w:rsidRPr="00F86396">
        <w:rPr>
          <w:rFonts w:ascii="Bell MT" w:hAnsi="Bell MT"/>
          <w:sz w:val="28"/>
          <w:szCs w:val="28"/>
          <w:lang w:val="en-US"/>
        </w:rPr>
        <w:t>.</w:t>
      </w:r>
      <w:r w:rsidR="007A2322" w:rsidRPr="00F86396">
        <w:rPr>
          <w:rFonts w:ascii="Bell MT" w:hAnsi="Bell MT"/>
          <w:sz w:val="28"/>
          <w:szCs w:val="28"/>
          <w:lang w:val="en-US"/>
        </w:rPr>
        <w:t xml:space="preserve"> </w:t>
      </w:r>
      <w:r w:rsidR="00FB13C9" w:rsidRPr="00F86396">
        <w:rPr>
          <w:rFonts w:ascii="Bell MT" w:hAnsi="Bell MT"/>
          <w:sz w:val="28"/>
          <w:szCs w:val="28"/>
          <w:lang w:val="en-US"/>
        </w:rPr>
        <w:t xml:space="preserve">Furthermore, </w:t>
      </w:r>
      <w:r w:rsidR="007A2322" w:rsidRPr="00F86396">
        <w:rPr>
          <w:rFonts w:ascii="Bell MT" w:hAnsi="Bell MT"/>
          <w:sz w:val="28"/>
          <w:szCs w:val="28"/>
          <w:lang w:val="en-US"/>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lang w:val="en-US"/>
        </w:rPr>
      </w:pPr>
    </w:p>
    <w:p w14:paraId="685E7515" w14:textId="19C2E89D" w:rsidR="00D04D9B" w:rsidRPr="00F86396" w:rsidRDefault="0085735B" w:rsidP="00F86396">
      <w:pPr>
        <w:pStyle w:val="Paragrafoelenco"/>
        <w:numPr>
          <w:ilvl w:val="0"/>
          <w:numId w:val="22"/>
        </w:numPr>
        <w:rPr>
          <w:rFonts w:ascii="Bell MT" w:hAnsi="Bell MT"/>
          <w:sz w:val="28"/>
          <w:szCs w:val="28"/>
          <w:lang w:val="en-US"/>
        </w:rPr>
      </w:pPr>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lang w:val="en-US"/>
        </w:rPr>
        <w:t>Application Server component view</w:t>
      </w:r>
      <w:commentRangeStart w:id="5"/>
      <w:commentRangeStart w:id="6"/>
      <w:commentRangeEnd w:id="5"/>
      <w:r w:rsidR="001F3859" w:rsidRPr="00F86396">
        <w:rPr>
          <w:rStyle w:val="Rimandocommento"/>
          <w:lang w:val="en-US"/>
        </w:rPr>
        <w:commentReference w:id="5"/>
      </w:r>
      <w:commentRangeEnd w:id="6"/>
      <w:r w:rsidR="00C24BF4">
        <w:rPr>
          <w:rStyle w:val="Rimandocommento"/>
        </w:rPr>
        <w:commentReference w:id="6"/>
      </w:r>
    </w:p>
    <w:p w14:paraId="4E434BF1" w14:textId="77777777" w:rsidR="0085735B" w:rsidRDefault="0085735B">
      <w:pPr>
        <w:pStyle w:val="Paragrafoelenco"/>
        <w:jc w:val="both"/>
        <w:rPr>
          <w:rFonts w:ascii="Bell MT" w:hAnsi="Bell MT"/>
          <w:sz w:val="28"/>
          <w:szCs w:val="28"/>
          <w:lang w:val="en-US"/>
        </w:rPr>
      </w:pPr>
    </w:p>
    <w:p w14:paraId="21DAF247" w14:textId="023BE16A" w:rsidR="00B50293" w:rsidRPr="00F86396" w:rsidRDefault="00B50293" w:rsidP="00F86396">
      <w:pPr>
        <w:pStyle w:val="Paragrafoelenco"/>
        <w:jc w:val="both"/>
        <w:rPr>
          <w:rFonts w:ascii="Bell MT" w:hAnsi="Bell MT"/>
          <w:sz w:val="28"/>
          <w:szCs w:val="28"/>
          <w:lang w:val="en-US"/>
        </w:rPr>
      </w:pPr>
      <w:r w:rsidRPr="00F86396">
        <w:rPr>
          <w:rFonts w:ascii="Bell MT" w:hAnsi="Bell MT"/>
          <w:sz w:val="28"/>
          <w:szCs w:val="28"/>
          <w:lang w:val="en-US"/>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Paragrafoelenco"/>
        <w:jc w:val="both"/>
        <w:rPr>
          <w:lang w:val="en-US"/>
        </w:rPr>
      </w:pPr>
      <w:r w:rsidRPr="00F86396">
        <w:rPr>
          <w:rFonts w:ascii="Bell MT" w:hAnsi="Bell MT"/>
          <w:sz w:val="28"/>
          <w:szCs w:val="28"/>
          <w:lang w:val="en-US"/>
        </w:rPr>
        <w:t>Starting from what are conceptually two mediators, the system will contain two components called:</w:t>
      </w:r>
    </w:p>
    <w:p w14:paraId="01CC02C7" w14:textId="05C82968" w:rsidR="00D04D9B" w:rsidRPr="00F86396" w:rsidRDefault="00D04D9B" w:rsidP="00D04D9B">
      <w:pPr>
        <w:pStyle w:val="Paragrafoelenco"/>
        <w:numPr>
          <w:ilvl w:val="0"/>
          <w:numId w:val="3"/>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Map Mediator Module</w:t>
      </w:r>
    </w:p>
    <w:p w14:paraId="323C64BC" w14:textId="212ACF5E" w:rsidR="00B50293" w:rsidRPr="00F86396" w:rsidRDefault="00D04D9B" w:rsidP="00F86396">
      <w:pPr>
        <w:pStyle w:val="Paragrafoelenco"/>
        <w:spacing w:line="257" w:lineRule="auto"/>
        <w:ind w:left="1321"/>
        <w:jc w:val="both"/>
        <w:rPr>
          <w:lang w:val="en-US"/>
        </w:rPr>
      </w:pPr>
      <w:r w:rsidRPr="00F86396">
        <w:rPr>
          <w:rFonts w:ascii="Bell MT" w:hAnsi="Bell MT"/>
          <w:sz w:val="28"/>
          <w:szCs w:val="28"/>
          <w:lang w:val="en-US"/>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Paragrafoelenco"/>
        <w:numPr>
          <w:ilvl w:val="0"/>
          <w:numId w:val="3"/>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Turnstile Manager</w:t>
      </w:r>
    </w:p>
    <w:p w14:paraId="4F241155" w14:textId="0ABE9A3F"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Paragrafoelenco"/>
        <w:spacing w:line="257" w:lineRule="auto"/>
        <w:ind w:left="1321"/>
        <w:jc w:val="both"/>
        <w:rPr>
          <w:rFonts w:ascii="Bell MT" w:hAnsi="Bell MT"/>
          <w:sz w:val="28"/>
          <w:szCs w:val="28"/>
          <w:lang w:val="en-US"/>
        </w:rPr>
      </w:pPr>
    </w:p>
    <w:p w14:paraId="6A41609E" w14:textId="77777777" w:rsidR="0085735B" w:rsidRPr="00F86396" w:rsidRDefault="0085735B" w:rsidP="00F86396">
      <w:pPr>
        <w:pStyle w:val="Paragrafoelenco"/>
        <w:spacing w:line="257" w:lineRule="auto"/>
        <w:ind w:left="1321"/>
        <w:jc w:val="both"/>
        <w:rPr>
          <w:rFonts w:ascii="Bell MT" w:hAnsi="Bell MT"/>
          <w:sz w:val="28"/>
          <w:szCs w:val="28"/>
          <w:lang w:val="en-US"/>
        </w:rPr>
      </w:pPr>
    </w:p>
    <w:p w14:paraId="51F16154" w14:textId="77777777"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lastRenderedPageBreak/>
        <w:t>For the authentication of an account, be it user or store manager, the following component will be of help:</w:t>
      </w:r>
    </w:p>
    <w:p w14:paraId="4309493F" w14:textId="148ED106"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Account Manager</w:t>
      </w:r>
    </w:p>
    <w:p w14:paraId="4DDACC56" w14:textId="5196B03C" w:rsidR="00D04D9B" w:rsidRPr="00F86396" w:rsidRDefault="00D04D9B" w:rsidP="00F86396">
      <w:pPr>
        <w:pStyle w:val="Paragrafoelenco"/>
        <w:spacing w:line="257" w:lineRule="auto"/>
        <w:ind w:left="1321"/>
        <w:jc w:val="both"/>
        <w:rPr>
          <w:rFonts w:ascii="Bell MT" w:hAnsi="Bell MT"/>
          <w:i/>
          <w:iCs/>
          <w:sz w:val="28"/>
          <w:szCs w:val="28"/>
          <w:lang w:val="en-US"/>
        </w:rPr>
      </w:pPr>
      <w:r w:rsidRPr="00F86396">
        <w:rPr>
          <w:rFonts w:ascii="Bell MT" w:hAnsi="Bell MT"/>
          <w:sz w:val="28"/>
          <w:szCs w:val="28"/>
          <w:lang w:val="en-US"/>
        </w:rPr>
        <w:t>This is the component which is responsible for the authentication</w:t>
      </w:r>
      <w:r w:rsidR="0059054A" w:rsidRPr="00F86396">
        <w:rPr>
          <w:rFonts w:ascii="Bell MT" w:hAnsi="Bell MT"/>
          <w:sz w:val="28"/>
          <w:szCs w:val="28"/>
          <w:lang w:val="en-US"/>
        </w:rPr>
        <w:t xml:space="preserve"> of Store Managers</w:t>
      </w:r>
      <w:r w:rsidRPr="00F86396">
        <w:rPr>
          <w:rFonts w:ascii="Bell MT" w:hAnsi="Bell MT"/>
          <w:sz w:val="28"/>
          <w:szCs w:val="28"/>
          <w:lang w:val="en-US"/>
        </w:rPr>
        <w:t xml:space="preserve"> </w:t>
      </w:r>
      <w:r w:rsidR="0059054A" w:rsidRPr="00F86396">
        <w:rPr>
          <w:rFonts w:ascii="Bell MT" w:hAnsi="Bell MT"/>
          <w:sz w:val="28"/>
          <w:szCs w:val="28"/>
          <w:lang w:val="en-US"/>
        </w:rPr>
        <w:t xml:space="preserve">and </w:t>
      </w:r>
      <w:r w:rsidRPr="00F86396">
        <w:rPr>
          <w:rFonts w:ascii="Bell MT" w:hAnsi="Bell MT"/>
          <w:sz w:val="28"/>
          <w:szCs w:val="28"/>
          <w:lang w:val="en-US"/>
        </w:rPr>
        <w:t xml:space="preserve">of any user that wants to log in or </w:t>
      </w:r>
      <w:r w:rsidRPr="00F86396">
        <w:rPr>
          <w:rFonts w:ascii="Bell MT" w:hAnsi="Bell MT"/>
          <w:bCs/>
          <w:iCs/>
          <w:sz w:val="28"/>
          <w:szCs w:val="28"/>
          <w:lang w:val="en-US"/>
        </w:rPr>
        <w:t>register</w:t>
      </w:r>
      <w:r w:rsidRPr="00F86396">
        <w:rPr>
          <w:rFonts w:ascii="Bell MT" w:hAnsi="Bell MT"/>
          <w:sz w:val="28"/>
          <w:szCs w:val="28"/>
          <w:lang w:val="en-US"/>
        </w:rPr>
        <w:t xml:space="preserve">, </w:t>
      </w:r>
      <w:r w:rsidR="0059054A" w:rsidRPr="00F86396">
        <w:rPr>
          <w:rFonts w:ascii="Bell MT" w:hAnsi="Bell MT"/>
          <w:sz w:val="28"/>
          <w:szCs w:val="28"/>
          <w:lang w:val="en-US"/>
        </w:rPr>
        <w:t>allowing also account modifications and general account managing. F</w:t>
      </w:r>
      <w:r w:rsidRPr="00F86396">
        <w:rPr>
          <w:rFonts w:ascii="Bell MT" w:hAnsi="Bell MT"/>
          <w:sz w:val="28"/>
          <w:szCs w:val="28"/>
          <w:lang w:val="en-US"/>
        </w:rPr>
        <w:t xml:space="preserve">urthermore, </w:t>
      </w:r>
      <w:r w:rsidR="0059054A" w:rsidRPr="00F86396">
        <w:rPr>
          <w:rFonts w:ascii="Bell MT" w:hAnsi="Bell MT"/>
          <w:sz w:val="28"/>
          <w:szCs w:val="28"/>
          <w:lang w:val="en-US"/>
        </w:rPr>
        <w:t xml:space="preserve">it </w:t>
      </w:r>
      <w:r w:rsidRPr="00F86396">
        <w:rPr>
          <w:rFonts w:ascii="Bell MT" w:hAnsi="Bell MT"/>
          <w:sz w:val="28"/>
          <w:szCs w:val="28"/>
          <w:lang w:val="en-US"/>
        </w:rPr>
        <w:t>provides to all users the possibility to fetch all</w:t>
      </w:r>
      <w:r w:rsidR="0059054A" w:rsidRPr="00F86396">
        <w:rPr>
          <w:rFonts w:ascii="Bell MT" w:hAnsi="Bell MT"/>
          <w:sz w:val="28"/>
          <w:szCs w:val="28"/>
          <w:lang w:val="en-US"/>
        </w:rPr>
        <w:t xml:space="preserve"> of theirs tickets</w:t>
      </w:r>
      <w:r w:rsidRPr="00F86396">
        <w:rPr>
          <w:rFonts w:ascii="Bell MT" w:hAnsi="Bell MT"/>
          <w:sz w:val="28"/>
          <w:szCs w:val="28"/>
          <w:lang w:val="en-US"/>
        </w:rPr>
        <w:t>.</w:t>
      </w:r>
    </w:p>
    <w:p w14:paraId="2564DEDC" w14:textId="1CF3E04A"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Once a user is logged in the system,</w:t>
      </w:r>
      <w:r w:rsidR="00E807C1" w:rsidRPr="00F86396">
        <w:rPr>
          <w:rFonts w:ascii="Bell MT" w:hAnsi="Bell MT"/>
          <w:sz w:val="28"/>
          <w:szCs w:val="28"/>
          <w:lang w:val="en-US"/>
        </w:rPr>
        <w:t xml:space="preserve"> th</w:t>
      </w:r>
      <w:r w:rsidR="0059054A" w:rsidRPr="00F86396">
        <w:rPr>
          <w:rFonts w:ascii="Bell MT" w:hAnsi="Bell MT"/>
          <w:sz w:val="28"/>
          <w:szCs w:val="28"/>
          <w:lang w:val="en-US"/>
        </w:rPr>
        <w:t>e application server</w:t>
      </w:r>
      <w:r w:rsidRPr="00F86396">
        <w:rPr>
          <w:rFonts w:ascii="Bell MT" w:hAnsi="Bell MT"/>
          <w:sz w:val="28"/>
          <w:szCs w:val="28"/>
          <w:lang w:val="en-US"/>
        </w:rPr>
        <w:t xml:space="preserve"> </w:t>
      </w:r>
      <w:r w:rsidR="0098587D" w:rsidRPr="00F86396">
        <w:rPr>
          <w:rFonts w:ascii="Bell MT" w:hAnsi="Bell MT"/>
          <w:sz w:val="28"/>
          <w:szCs w:val="28"/>
          <w:lang w:val="en-US"/>
        </w:rPr>
        <w:t>must</w:t>
      </w:r>
      <w:r w:rsidRPr="00F86396">
        <w:rPr>
          <w:rFonts w:ascii="Bell MT" w:hAnsi="Bell MT"/>
          <w:sz w:val="28"/>
          <w:szCs w:val="28"/>
          <w:lang w:val="en-US"/>
        </w:rPr>
        <w:t xml:space="preserve"> provide functionalities to the user that allow </w:t>
      </w:r>
      <w:r w:rsidR="00E807C1" w:rsidRPr="00F86396">
        <w:rPr>
          <w:rFonts w:ascii="Bell MT" w:hAnsi="Bell MT"/>
          <w:sz w:val="28"/>
          <w:szCs w:val="28"/>
          <w:lang w:val="en-US"/>
        </w:rPr>
        <w:t xml:space="preserve">him </w:t>
      </w:r>
      <w:r w:rsidRPr="00F86396">
        <w:rPr>
          <w:rFonts w:ascii="Bell MT" w:hAnsi="Bell MT"/>
          <w:sz w:val="28"/>
          <w:szCs w:val="28"/>
          <w:lang w:val="en-US"/>
        </w:rPr>
        <w:t xml:space="preserve">to book visits, get tickets, be reminded of upcoming </w:t>
      </w:r>
      <w:proofErr w:type="gramStart"/>
      <w:r w:rsidRPr="00F86396">
        <w:rPr>
          <w:rFonts w:ascii="Bell MT" w:hAnsi="Bell MT"/>
          <w:sz w:val="28"/>
          <w:szCs w:val="28"/>
          <w:lang w:val="en-US"/>
        </w:rPr>
        <w:t>visits</w:t>
      </w:r>
      <w:proofErr w:type="gramEnd"/>
      <w:r w:rsidRPr="00F86396">
        <w:rPr>
          <w:rFonts w:ascii="Bell MT" w:hAnsi="Bell MT"/>
          <w:sz w:val="28"/>
          <w:szCs w:val="28"/>
          <w:lang w:val="en-US"/>
        </w:rPr>
        <w:t xml:space="preserve"> and be suggested different stores in case the requested ones are full. The following components allow users to:</w:t>
      </w:r>
    </w:p>
    <w:p w14:paraId="6E1F9A60" w14:textId="20C1E3A0"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Reservation Manager</w:t>
      </w:r>
    </w:p>
    <w:p w14:paraId="10339CE8" w14:textId="77777777" w:rsidR="00D04D9B" w:rsidRPr="00F86396" w:rsidRDefault="00D04D9B" w:rsidP="00F86396">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p>
    <w:p w14:paraId="0B27C816" w14:textId="77777777" w:rsidR="00D04D9B" w:rsidRPr="00F86396" w:rsidRDefault="00D04D9B" w:rsidP="00F86396">
      <w:pPr>
        <w:pStyle w:val="Paragrafoelenco"/>
        <w:spacing w:line="257" w:lineRule="auto"/>
        <w:ind w:left="1321"/>
        <w:jc w:val="both"/>
        <w:rPr>
          <w:rFonts w:ascii="Bell MT" w:hAnsi="Bell MT"/>
          <w:sz w:val="28"/>
          <w:szCs w:val="28"/>
          <w:lang w:val="en-US"/>
        </w:rPr>
      </w:pPr>
    </w:p>
    <w:p w14:paraId="64FEE077" w14:textId="047551F4"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Notification Manager</w:t>
      </w:r>
    </w:p>
    <w:p w14:paraId="7E519F26" w14:textId="77777777"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xml:space="preserve">This component has the job of handling notifications of two types: </w:t>
      </w:r>
    </w:p>
    <w:p w14:paraId="1C536307" w14:textId="23D5BB29" w:rsidR="00D04D9B" w:rsidRPr="00F86396" w:rsidRDefault="00D04D9B" w:rsidP="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lang w:val="en-US"/>
        </w:rPr>
        <w:t xml:space="preserve"> Push notifications are handled through Firebase Cloud Messaging.</w:t>
      </w:r>
    </w:p>
    <w:p w14:paraId="6E1BC068" w14:textId="5979CC3D" w:rsidR="00D04D9B" w:rsidRDefault="00D04D9B">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 provide suggestions of relevant available stores and timeslots when the</w:t>
      </w:r>
      <w:r w:rsidR="0059054A" w:rsidRPr="00F86396">
        <w:rPr>
          <w:rFonts w:ascii="Bell MT" w:hAnsi="Bell MT"/>
          <w:sz w:val="28"/>
          <w:szCs w:val="28"/>
          <w:lang w:val="en-US"/>
        </w:rPr>
        <w:t xml:space="preserve"> </w:t>
      </w:r>
      <w:r w:rsidRPr="00F86396">
        <w:rPr>
          <w:rFonts w:ascii="Bell MT" w:hAnsi="Bell MT"/>
          <w:sz w:val="28"/>
          <w:szCs w:val="28"/>
          <w:lang w:val="en-US"/>
        </w:rPr>
        <w:t xml:space="preserve">requested one is </w:t>
      </w:r>
      <w:proofErr w:type="gramStart"/>
      <w:r w:rsidRPr="00F86396">
        <w:rPr>
          <w:rFonts w:ascii="Bell MT" w:hAnsi="Bell MT"/>
          <w:sz w:val="28"/>
          <w:szCs w:val="28"/>
          <w:lang w:val="en-US"/>
        </w:rPr>
        <w:t>full</w:t>
      </w:r>
      <w:proofErr w:type="gramEnd"/>
      <w:r w:rsidRPr="00F86396">
        <w:rPr>
          <w:rFonts w:ascii="Bell MT" w:hAnsi="Bell MT"/>
          <w:sz w:val="28"/>
          <w:szCs w:val="28"/>
          <w:lang w:val="en-US"/>
        </w:rPr>
        <w:t xml:space="preserve"> or the user is inactive.</w:t>
      </w:r>
    </w:p>
    <w:p w14:paraId="3D6817C0" w14:textId="19651C5C" w:rsidR="00331AC1" w:rsidRDefault="001C1E99" w:rsidP="00331AC1">
      <w:pPr>
        <w:pStyle w:val="Paragrafoelenco"/>
        <w:numPr>
          <w:ilvl w:val="0"/>
          <w:numId w:val="4"/>
        </w:numPr>
        <w:spacing w:line="257" w:lineRule="auto"/>
        <w:ind w:left="1321" w:hanging="357"/>
        <w:rPr>
          <w:rFonts w:ascii="Bell MT" w:hAnsi="Bell MT"/>
          <w:b/>
          <w:bCs/>
          <w:sz w:val="28"/>
          <w:szCs w:val="28"/>
          <w:lang w:val="en-US"/>
        </w:rPr>
      </w:pPr>
      <w:r>
        <w:rPr>
          <w:rFonts w:ascii="Bell MT" w:hAnsi="Bell MT"/>
          <w:b/>
          <w:bCs/>
          <w:sz w:val="28"/>
          <w:szCs w:val="28"/>
          <w:lang w:val="en-US"/>
        </w:rPr>
        <w:t>Messaging Mediator Module</w:t>
      </w:r>
    </w:p>
    <w:p w14:paraId="1320084E" w14:textId="5E2DFB3D" w:rsidR="0059054A" w:rsidRPr="00F86396" w:rsidRDefault="00331AC1" w:rsidP="00F86396">
      <w:pPr>
        <w:pStyle w:val="Paragrafoelenco"/>
        <w:spacing w:line="257" w:lineRule="auto"/>
        <w:ind w:left="1321"/>
        <w:jc w:val="both"/>
        <w:rPr>
          <w:lang w:val="en-US"/>
        </w:rPr>
      </w:pPr>
      <w:r>
        <w:rPr>
          <w:rFonts w:ascii="Bell MT" w:hAnsi="Bell MT"/>
          <w:sz w:val="28"/>
          <w:szCs w:val="28"/>
          <w:lang w:val="en-US"/>
        </w:rPr>
        <w:t>It is a mediator for the cloud messaging service ,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 xml:space="preserve">Instead, functionalities related to the store managers </w:t>
      </w:r>
      <w:r w:rsidR="000230B9" w:rsidRPr="00F86396">
        <w:rPr>
          <w:rFonts w:ascii="Bell MT" w:hAnsi="Bell MT"/>
          <w:sz w:val="28"/>
          <w:szCs w:val="28"/>
          <w:lang w:val="en-US"/>
        </w:rPr>
        <w:t xml:space="preserve">are provided by </w:t>
      </w:r>
      <w:r w:rsidRPr="00F86396">
        <w:rPr>
          <w:rFonts w:ascii="Bell MT" w:hAnsi="Bell MT"/>
          <w:sz w:val="28"/>
          <w:szCs w:val="28"/>
          <w:lang w:val="en-US"/>
        </w:rPr>
        <w:t>the following component:</w:t>
      </w:r>
    </w:p>
    <w:p w14:paraId="76994DDD" w14:textId="05B1695A"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Market Manager</w:t>
      </w:r>
    </w:p>
    <w:p w14:paraId="1F9B9543" w14:textId="145C5908" w:rsidR="00D04D9B" w:rsidRPr="00F86396" w:rsidRDefault="00D04D9B" w:rsidP="00F86396">
      <w:pPr>
        <w:pStyle w:val="Paragrafoelenco"/>
        <w:spacing w:line="257" w:lineRule="auto"/>
        <w:ind w:left="1321"/>
        <w:jc w:val="both"/>
        <w:rPr>
          <w:rFonts w:ascii="Bell MT" w:hAnsi="Bell MT"/>
          <w:sz w:val="28"/>
          <w:szCs w:val="28"/>
          <w:lang w:val="en-US"/>
        </w:rPr>
      </w:pPr>
      <w:r w:rsidRPr="00F86396">
        <w:rPr>
          <w:rFonts w:ascii="Bell MT" w:hAnsi="Bell MT"/>
          <w:sz w:val="28"/>
          <w:szCs w:val="28"/>
          <w:lang w:val="en-US"/>
        </w:rPr>
        <w:t>Issues, through its interfaces, the functionalities of controlling how many customers can enter in the store</w:t>
      </w:r>
      <w:r w:rsidR="0059054A" w:rsidRPr="00F86396">
        <w:rPr>
          <w:rFonts w:ascii="Bell MT" w:hAnsi="Bell MT"/>
          <w:sz w:val="28"/>
          <w:szCs w:val="28"/>
          <w:lang w:val="en-US"/>
        </w:rPr>
        <w:t xml:space="preserve"> and </w:t>
      </w:r>
      <w:r w:rsidRPr="00F86396">
        <w:rPr>
          <w:rFonts w:ascii="Bell MT" w:hAnsi="Bell MT"/>
          <w:sz w:val="28"/>
          <w:szCs w:val="28"/>
          <w:lang w:val="en-US"/>
        </w:rPr>
        <w:t>how many people are inside of said store</w:t>
      </w:r>
      <w:r w:rsidR="0059054A" w:rsidRPr="00F86396">
        <w:rPr>
          <w:rFonts w:ascii="Bell MT" w:hAnsi="Bell MT"/>
          <w:sz w:val="28"/>
          <w:szCs w:val="28"/>
          <w:lang w:val="en-US"/>
        </w:rPr>
        <w:t>. It also provides</w:t>
      </w:r>
      <w:r w:rsidRPr="00F86396">
        <w:rPr>
          <w:rFonts w:ascii="Bell MT" w:hAnsi="Bell MT"/>
          <w:sz w:val="28"/>
          <w:szCs w:val="28"/>
          <w:lang w:val="en-US"/>
        </w:rPr>
        <w:t xml:space="preserve"> the statistics </w:t>
      </w:r>
      <w:r w:rsidR="0059054A" w:rsidRPr="00F86396">
        <w:rPr>
          <w:rFonts w:ascii="Bell MT" w:hAnsi="Bell MT"/>
          <w:sz w:val="28"/>
          <w:szCs w:val="28"/>
          <w:lang w:val="en-US"/>
        </w:rPr>
        <w:t>as average</w:t>
      </w:r>
      <w:r w:rsidRPr="00F86396">
        <w:rPr>
          <w:rFonts w:ascii="Bell MT" w:hAnsi="Bell MT"/>
          <w:sz w:val="28"/>
          <w:szCs w:val="28"/>
          <w:lang w:val="en-US"/>
        </w:rPr>
        <w:t xml:space="preserve"> entrances</w:t>
      </w:r>
      <w:r w:rsidR="0059054A" w:rsidRPr="00F86396">
        <w:rPr>
          <w:rFonts w:ascii="Bell MT" w:hAnsi="Bell MT"/>
          <w:sz w:val="28"/>
          <w:szCs w:val="28"/>
          <w:lang w:val="en-US"/>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lang w:val="en-US"/>
        </w:rPr>
      </w:pPr>
      <w:r w:rsidRPr="00F86396">
        <w:rPr>
          <w:rFonts w:ascii="Bell MT" w:hAnsi="Bell MT"/>
          <w:sz w:val="28"/>
          <w:szCs w:val="28"/>
          <w:lang w:val="en-US"/>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Queue Manager</w:t>
      </w:r>
    </w:p>
    <w:p w14:paraId="2CF99300" w14:textId="2E40B11A" w:rsidR="00B50293" w:rsidRPr="00F86396" w:rsidRDefault="00D04D9B" w:rsidP="00F86396">
      <w:pPr>
        <w:pStyle w:val="Paragrafoelenco"/>
        <w:spacing w:line="257" w:lineRule="auto"/>
        <w:ind w:left="1321"/>
        <w:jc w:val="both"/>
        <w:rPr>
          <w:lang w:val="en-US"/>
        </w:rPr>
      </w:pPr>
      <w:r w:rsidRPr="00F86396">
        <w:rPr>
          <w:rFonts w:ascii="Bell MT" w:hAnsi="Bell MT"/>
          <w:sz w:val="28"/>
          <w:szCs w:val="28"/>
          <w:lang w:val="en-US"/>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lang w:val="en-US"/>
        </w:rPr>
        <w:t xml:space="preserve"> c</w:t>
      </w:r>
      <w:r w:rsidRPr="00F86396">
        <w:rPr>
          <w:rFonts w:ascii="Bell MT" w:hAnsi="Bell MT"/>
          <w:sz w:val="28"/>
          <w:szCs w:val="28"/>
          <w:lang w:val="en-US"/>
        </w:rPr>
        <w:t>odes for new tickets and visits, assigning them to available timeslots, and checks QR</w:t>
      </w:r>
      <w:r w:rsidR="00E912F0" w:rsidRPr="00F86396">
        <w:rPr>
          <w:rFonts w:ascii="Bell MT" w:hAnsi="Bell MT"/>
          <w:sz w:val="28"/>
          <w:szCs w:val="28"/>
          <w:lang w:val="en-US"/>
        </w:rPr>
        <w:t xml:space="preserve"> c</w:t>
      </w:r>
      <w:r w:rsidRPr="00F86396">
        <w:rPr>
          <w:rFonts w:ascii="Bell MT" w:hAnsi="Bell MT"/>
          <w:sz w:val="28"/>
          <w:szCs w:val="28"/>
          <w:lang w:val="en-US"/>
        </w:rPr>
        <w:t>odes on scan, so to correctly update the state of the queue in that timeslot.</w:t>
      </w:r>
      <w:r w:rsidRPr="00F86396">
        <w:rPr>
          <w:rFonts w:ascii="Bell MT" w:hAnsi="Bell MT"/>
          <w:sz w:val="28"/>
          <w:szCs w:val="28"/>
          <w:lang w:val="en-US"/>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lang w:val="en-US"/>
        </w:rPr>
        <w:t>ith respect to</w:t>
      </w:r>
      <w:r w:rsidRPr="00F86396">
        <w:rPr>
          <w:rFonts w:ascii="Bell MT" w:hAnsi="Bell MT"/>
          <w:sz w:val="28"/>
          <w:szCs w:val="28"/>
          <w:lang w:val="en-US"/>
        </w:rPr>
        <w:t xml:space="preserve"> the previous one, that could optimize the duration of timeslots based on the average shopping duration.</w:t>
      </w:r>
      <w:r w:rsidR="00E6172C" w:rsidRPr="00F86396">
        <w:rPr>
          <w:rFonts w:ascii="Bell MT" w:hAnsi="Bell MT"/>
          <w:sz w:val="28"/>
          <w:szCs w:val="28"/>
          <w:lang w:val="en-US"/>
        </w:rPr>
        <w:t xml:space="preserve"> To have a </w:t>
      </w:r>
      <w:r w:rsidR="00C97095" w:rsidRPr="00F86396">
        <w:rPr>
          <w:rFonts w:ascii="Bell MT" w:hAnsi="Bell MT"/>
          <w:sz w:val="28"/>
          <w:szCs w:val="28"/>
          <w:lang w:val="en-US"/>
        </w:rPr>
        <w:t>clearer</w:t>
      </w:r>
      <w:r w:rsidR="00E6172C" w:rsidRPr="00F86396">
        <w:rPr>
          <w:rFonts w:ascii="Bell MT" w:hAnsi="Bell MT"/>
          <w:sz w:val="28"/>
          <w:szCs w:val="28"/>
          <w:lang w:val="en-US"/>
        </w:rPr>
        <w:t xml:space="preserve"> understanding of how the timeslot system works, see the referenced </w:t>
      </w:r>
      <w:commentRangeStart w:id="7"/>
      <w:r w:rsidR="00E6172C" w:rsidRPr="00F86396">
        <w:rPr>
          <w:rFonts w:ascii="Bell MT" w:hAnsi="Bell MT"/>
          <w:sz w:val="28"/>
          <w:szCs w:val="28"/>
          <w:lang w:val="en-US"/>
        </w:rPr>
        <w:t>document</w:t>
      </w:r>
      <w:commentRangeEnd w:id="7"/>
      <w:r w:rsidR="00E35DEF" w:rsidRPr="00F86396">
        <w:rPr>
          <w:rStyle w:val="Rimandocommento"/>
          <w:lang w:val="en-US"/>
        </w:rPr>
        <w:commentReference w:id="7"/>
      </w:r>
      <w:r w:rsidR="00E6172C" w:rsidRPr="00F86396">
        <w:rPr>
          <w:rFonts w:ascii="Bell MT" w:hAnsi="Bell MT"/>
          <w:sz w:val="28"/>
          <w:szCs w:val="28"/>
          <w:lang w:val="en-US"/>
        </w:rPr>
        <w:t>.</w:t>
      </w:r>
    </w:p>
    <w:p w14:paraId="47BB2900" w14:textId="08E012FA"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Location Module</w:t>
      </w:r>
    </w:p>
    <w:p w14:paraId="7C360DDC" w14:textId="439856E5" w:rsidR="00D174AE" w:rsidRPr="00F86396" w:rsidRDefault="00E912F0" w:rsidP="00F86396">
      <w:pPr>
        <w:pStyle w:val="Paragrafoelenco"/>
        <w:spacing w:line="257" w:lineRule="auto"/>
        <w:ind w:left="1321"/>
        <w:jc w:val="both"/>
        <w:rPr>
          <w:lang w:val="en-US"/>
        </w:rPr>
      </w:pPr>
      <w:r w:rsidRPr="00F86396">
        <w:rPr>
          <w:rFonts w:ascii="Bell MT" w:hAnsi="Bell MT"/>
          <w:sz w:val="28"/>
          <w:szCs w:val="28"/>
          <w:lang w:val="en-US"/>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Data Service</w:t>
      </w:r>
    </w:p>
    <w:p w14:paraId="191E5B90" w14:textId="77777777" w:rsidR="00C24BF4" w:rsidRPr="00F86396" w:rsidRDefault="00C24BF4" w:rsidP="00F86396">
      <w:pPr>
        <w:spacing w:line="257" w:lineRule="auto"/>
        <w:ind w:left="1416"/>
        <w:jc w:val="both"/>
        <w:rPr>
          <w:rFonts w:ascii="Bell MT" w:hAnsi="Bell MT"/>
          <w:sz w:val="28"/>
          <w:szCs w:val="28"/>
          <w:lang w:val="en-US"/>
        </w:rPr>
      </w:pPr>
      <w:r w:rsidRPr="00F86396">
        <w:rPr>
          <w:rFonts w:ascii="Bell MT" w:hAnsi="Bell MT"/>
          <w:sz w:val="28"/>
          <w:szCs w:val="28"/>
          <w:lang w:val="en-US"/>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Paragrafoelenco"/>
        <w:spacing w:line="257" w:lineRule="auto"/>
        <w:ind w:left="1321"/>
        <w:jc w:val="both"/>
        <w:rPr>
          <w:rFonts w:ascii="Bell MT" w:hAnsi="Bell MT"/>
          <w:b/>
          <w:bCs/>
          <w:sz w:val="28"/>
          <w:szCs w:val="28"/>
          <w:lang w:val="en-US"/>
        </w:rPr>
      </w:pPr>
      <w:r>
        <w:rPr>
          <w:rFonts w:ascii="Bell MT" w:hAnsi="Bell MT"/>
          <w:b/>
          <w:bCs/>
          <w:sz w:val="28"/>
          <w:szCs w:val="28"/>
          <w:lang w:val="en-US"/>
        </w:rPr>
        <w:br/>
      </w:r>
    </w:p>
    <w:p w14:paraId="286539E7" w14:textId="6AB2FFE5" w:rsidR="00C24BF4" w:rsidRPr="00F86396" w:rsidRDefault="00C24BF4" w:rsidP="00F86396">
      <w:pPr>
        <w:spacing w:line="257" w:lineRule="auto"/>
        <w:jc w:val="both"/>
        <w:rPr>
          <w:rFonts w:ascii="Bell MT" w:hAnsi="Bell MT"/>
          <w:sz w:val="28"/>
          <w:szCs w:val="28"/>
          <w:lang w:val="en-US"/>
        </w:rPr>
      </w:pPr>
    </w:p>
    <w:p w14:paraId="56334D3B" w14:textId="77777777" w:rsidR="00E912F0" w:rsidRPr="00F86396" w:rsidRDefault="00E912F0" w:rsidP="00F86396">
      <w:pPr>
        <w:pStyle w:val="Paragrafoelenco"/>
        <w:spacing w:line="257" w:lineRule="auto"/>
        <w:ind w:left="1321"/>
        <w:jc w:val="both"/>
        <w:rPr>
          <w:rFonts w:ascii="Bell MT" w:hAnsi="Bell MT"/>
          <w:sz w:val="28"/>
          <w:szCs w:val="28"/>
          <w:lang w:val="en-US"/>
        </w:rPr>
      </w:pPr>
    </w:p>
    <w:p w14:paraId="09301EE4" w14:textId="161DD624" w:rsidR="00D174AE" w:rsidRPr="00F86396" w:rsidRDefault="00D174AE" w:rsidP="00D174AE">
      <w:pPr>
        <w:rPr>
          <w:rFonts w:ascii="Bell MT" w:hAnsi="Bell MT"/>
          <w:sz w:val="28"/>
          <w:szCs w:val="28"/>
          <w:lang w:val="en-US"/>
        </w:rPr>
      </w:pPr>
    </w:p>
    <w:p w14:paraId="11ACD73B" w14:textId="2EC9B618" w:rsidR="00D174AE" w:rsidRPr="00F86396" w:rsidRDefault="00D174AE" w:rsidP="00D174AE">
      <w:pPr>
        <w:rPr>
          <w:rFonts w:ascii="Bell MT" w:hAnsi="Bell MT"/>
          <w:sz w:val="28"/>
          <w:szCs w:val="28"/>
          <w:lang w:val="en-US"/>
        </w:rPr>
      </w:pPr>
    </w:p>
    <w:p w14:paraId="0B5B9163" w14:textId="52E52E33" w:rsidR="00D174AE" w:rsidRPr="00F86396" w:rsidRDefault="00D174AE" w:rsidP="00D174AE">
      <w:pPr>
        <w:rPr>
          <w:rFonts w:ascii="Bell MT" w:hAnsi="Bell MT"/>
          <w:sz w:val="28"/>
          <w:szCs w:val="28"/>
          <w:lang w:val="en-US"/>
        </w:rPr>
      </w:pPr>
    </w:p>
    <w:p w14:paraId="70B8AF96" w14:textId="3A24E390" w:rsidR="00E912F0" w:rsidRPr="00F86396" w:rsidRDefault="00E912F0" w:rsidP="00F86396">
      <w:pPr>
        <w:pStyle w:val="Paragrafoelenco"/>
        <w:jc w:val="both"/>
        <w:rPr>
          <w:rFonts w:ascii="Bell MT" w:hAnsi="Bell MT"/>
          <w:sz w:val="32"/>
          <w:szCs w:val="32"/>
          <w:lang w:val="en-US"/>
        </w:rPr>
      </w:pPr>
    </w:p>
    <w:p w14:paraId="7D3947ED" w14:textId="7013630E" w:rsidR="00E912F0" w:rsidRPr="00F86396" w:rsidRDefault="00E912F0" w:rsidP="00F86396">
      <w:pPr>
        <w:pStyle w:val="Paragrafoelenco"/>
        <w:numPr>
          <w:ilvl w:val="1"/>
          <w:numId w:val="1"/>
        </w:numPr>
        <w:rPr>
          <w:rFonts w:ascii="Bell MT" w:hAnsi="Bell MT"/>
          <w:sz w:val="32"/>
          <w:szCs w:val="32"/>
          <w:lang w:val="en-US"/>
        </w:rPr>
      </w:pPr>
      <w:r w:rsidRPr="00F86396">
        <w:rPr>
          <w:rFonts w:ascii="Bell MT" w:hAnsi="Bell MT"/>
          <w:i/>
          <w:iCs/>
          <w:sz w:val="32"/>
          <w:szCs w:val="32"/>
          <w:lang w:val="en-US"/>
        </w:rPr>
        <w:lastRenderedPageBreak/>
        <w:t>Deployment view</w:t>
      </w:r>
      <w:r w:rsidR="00C40F46" w:rsidRPr="00F86396">
        <w:rPr>
          <w:rFonts w:ascii="Bell MT" w:hAnsi="Bell MT"/>
          <w:sz w:val="32"/>
          <w:szCs w:val="32"/>
          <w:lang w:val="en-US"/>
        </w:rPr>
        <w:br/>
      </w:r>
      <w:r w:rsidR="00097BE3" w:rsidRPr="00F86396">
        <w:rPr>
          <w:rFonts w:ascii="Bell MT" w:hAnsi="Bell MT"/>
          <w:sz w:val="32"/>
          <w:szCs w:val="32"/>
          <w:lang w:val="en-US"/>
        </w:rPr>
        <w:br/>
      </w:r>
      <w:r w:rsidR="00C40F46" w:rsidRPr="00F86396">
        <w:rPr>
          <w:rFonts w:ascii="Bell MT" w:hAnsi="Bell MT"/>
          <w:noProof/>
          <w:sz w:val="32"/>
          <w:szCs w:val="32"/>
          <w:lang w:val="en-US"/>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F86396">
        <w:rPr>
          <w:rFonts w:ascii="Bell MT" w:hAnsi="Bell MT"/>
          <w:sz w:val="32"/>
          <w:szCs w:val="32"/>
          <w:lang w:val="en-US"/>
        </w:rPr>
        <w:br/>
      </w:r>
    </w:p>
    <w:p w14:paraId="292DE86D" w14:textId="5B4B9252" w:rsidR="00C40F46" w:rsidRPr="00F86396" w:rsidRDefault="00C40F46" w:rsidP="00F86396">
      <w:pPr>
        <w:pStyle w:val="Paragrafoelenco"/>
        <w:jc w:val="both"/>
        <w:rPr>
          <w:rFonts w:ascii="Bell MT" w:hAnsi="Bell MT"/>
          <w:sz w:val="32"/>
          <w:szCs w:val="32"/>
          <w:lang w:val="en-US"/>
        </w:rPr>
      </w:pPr>
      <w:r w:rsidRPr="00F86396">
        <w:rPr>
          <w:rFonts w:ascii="Bell MT" w:hAnsi="Bell MT"/>
          <w:sz w:val="28"/>
          <w:szCs w:val="28"/>
          <w:lang w:val="en-US"/>
        </w:rPr>
        <w:t>Some important aspects to highlight are the following:</w:t>
      </w:r>
    </w:p>
    <w:p w14:paraId="7DD932BA" w14:textId="13C36A33" w:rsidR="006474EC" w:rsidRPr="00F86396" w:rsidRDefault="006474EC"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 xml:space="preserve">With Portable </w:t>
      </w:r>
      <w:proofErr w:type="spellStart"/>
      <w:r w:rsidRPr="00F86396">
        <w:rPr>
          <w:rFonts w:ascii="Bell MT" w:hAnsi="Bell MT"/>
          <w:sz w:val="28"/>
          <w:szCs w:val="28"/>
          <w:lang w:val="en-US"/>
        </w:rPr>
        <w:t>SmartDevice</w:t>
      </w:r>
      <w:proofErr w:type="spellEnd"/>
      <w:r w:rsidRPr="00F86396">
        <w:rPr>
          <w:rFonts w:ascii="Bell MT" w:hAnsi="Bell MT"/>
          <w:sz w:val="28"/>
          <w:szCs w:val="28"/>
          <w:lang w:val="en-US"/>
        </w:rPr>
        <w:t xml:space="preserve"> we mean any mobile device such as tablets and smartphones. With OS we intend either IOS or Android. </w:t>
      </w:r>
      <w:r w:rsidRPr="00F86396">
        <w:rPr>
          <w:rFonts w:ascii="Bell MT" w:hAnsi="Bell MT"/>
          <w:sz w:val="28"/>
          <w:szCs w:val="28"/>
          <w:lang w:val="en-US"/>
        </w:rPr>
        <w:br/>
        <w:t>In computer, any OS and Web browser can communicate with the web server as long as the HTTP protocol is being used.</w:t>
      </w:r>
    </w:p>
    <w:p w14:paraId="02E36AAF" w14:textId="6670CE4B" w:rsidR="00C40F46" w:rsidRPr="00F86396" w:rsidRDefault="00C40F46"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CLup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lang w:val="en-US"/>
        </w:rPr>
        <w:t xml:space="preserve"> the programmers might see fit.</w:t>
      </w:r>
    </w:p>
    <w:p w14:paraId="7FAE7393" w14:textId="6BF9BA66" w:rsidR="004625F0" w:rsidRPr="00F86396" w:rsidRDefault="006474EC"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installation of the CLup mobile app is done through the mobile phone’s application store and is not been shown in the deployment view.</w:t>
      </w:r>
    </w:p>
    <w:p w14:paraId="15499302" w14:textId="400F2EDA" w:rsidR="004625F0" w:rsidRPr="00F86396" w:rsidRDefault="004625F0"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The application server is connected to the database through an internal LAN with no firewalls, for increased connection speed.</w:t>
      </w:r>
    </w:p>
    <w:p w14:paraId="088379B1" w14:textId="7B87BABE" w:rsidR="00C97095" w:rsidRPr="00F86396" w:rsidRDefault="00FC57A9" w:rsidP="00F86396">
      <w:pPr>
        <w:pStyle w:val="Paragrafoelenco"/>
        <w:numPr>
          <w:ilvl w:val="0"/>
          <w:numId w:val="9"/>
        </w:numPr>
        <w:jc w:val="both"/>
        <w:rPr>
          <w:rFonts w:ascii="Bell MT" w:hAnsi="Bell MT"/>
          <w:sz w:val="28"/>
          <w:szCs w:val="28"/>
          <w:lang w:val="en-US"/>
        </w:rPr>
      </w:pPr>
      <w:r w:rsidRPr="00F86396">
        <w:rPr>
          <w:rFonts w:ascii="Bell MT" w:hAnsi="Bell MT"/>
          <w:sz w:val="28"/>
          <w:szCs w:val="28"/>
          <w:lang w:val="en-US"/>
        </w:rPr>
        <w:t>Turnstiles and cash registers need to forward information regarding QR codes through the internet.</w:t>
      </w:r>
    </w:p>
    <w:p w14:paraId="34D69A08" w14:textId="36E043AF" w:rsidR="00634813" w:rsidRPr="00F86396" w:rsidRDefault="00634813" w:rsidP="00C97095">
      <w:pPr>
        <w:pStyle w:val="Paragrafoelenco"/>
        <w:ind w:left="1440"/>
        <w:jc w:val="both"/>
        <w:rPr>
          <w:rFonts w:ascii="Bell MT" w:hAnsi="Bell MT"/>
          <w:sz w:val="28"/>
          <w:szCs w:val="28"/>
          <w:lang w:val="en-US"/>
        </w:rPr>
      </w:pPr>
    </w:p>
    <w:p w14:paraId="549155E2" w14:textId="054FCE49" w:rsidR="00C97095" w:rsidRPr="00F86396" w:rsidRDefault="00C97095">
      <w:pPr>
        <w:pStyle w:val="Paragrafoelenco"/>
        <w:ind w:left="1440"/>
        <w:jc w:val="both"/>
        <w:rPr>
          <w:rFonts w:ascii="Bell MT" w:hAnsi="Bell MT"/>
          <w:sz w:val="28"/>
          <w:szCs w:val="28"/>
          <w:lang w:val="en-US"/>
        </w:rPr>
      </w:pPr>
    </w:p>
    <w:p w14:paraId="61A97499" w14:textId="77777777" w:rsidR="004C0824" w:rsidRPr="00F86396" w:rsidRDefault="004C0824" w:rsidP="00F86396">
      <w:pPr>
        <w:pStyle w:val="Paragrafoelenco"/>
        <w:ind w:left="1440"/>
        <w:jc w:val="both"/>
        <w:rPr>
          <w:rFonts w:ascii="Bell MT" w:hAnsi="Bell MT"/>
          <w:sz w:val="28"/>
          <w:szCs w:val="28"/>
          <w:lang w:val="en-US"/>
        </w:rPr>
      </w:pPr>
    </w:p>
    <w:p w14:paraId="4E478B48" w14:textId="24FDD9C1" w:rsidR="004C0824" w:rsidRPr="00F86396" w:rsidRDefault="006625AC" w:rsidP="00F86396">
      <w:pPr>
        <w:pStyle w:val="Paragrafoelenco"/>
        <w:numPr>
          <w:ilvl w:val="1"/>
          <w:numId w:val="1"/>
        </w:numPr>
        <w:spacing w:line="360" w:lineRule="auto"/>
        <w:rPr>
          <w:rFonts w:ascii="Bell MT" w:hAnsi="Bell MT"/>
          <w:sz w:val="32"/>
          <w:szCs w:val="32"/>
          <w:lang w:val="en-US"/>
        </w:rPr>
      </w:pPr>
      <w:r w:rsidRPr="00F86396">
        <w:rPr>
          <w:rFonts w:ascii="Bell MT" w:hAnsi="Bell MT"/>
          <w:i/>
          <w:iCs/>
          <w:sz w:val="32"/>
          <w:szCs w:val="32"/>
          <w:lang w:val="en-US"/>
        </w:rPr>
        <w:lastRenderedPageBreak/>
        <w:t>Runtime view:</w:t>
      </w:r>
      <w:r w:rsidRPr="00F86396">
        <w:rPr>
          <w:rFonts w:ascii="Bell MT" w:hAnsi="Bell MT"/>
          <w:sz w:val="32"/>
          <w:szCs w:val="32"/>
          <w:lang w:val="en-US"/>
        </w:rPr>
        <w:t xml:space="preserve"> </w:t>
      </w:r>
    </w:p>
    <w:p w14:paraId="750139D0" w14:textId="7916BDAC" w:rsidR="00E6172C" w:rsidRPr="00F86396" w:rsidRDefault="00252D73" w:rsidP="00E6172C">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E6172C" w:rsidRPr="00F86396">
        <w:rPr>
          <w:rFonts w:ascii="Bell MT" w:hAnsi="Bell MT"/>
          <w:i/>
          <w:iCs/>
          <w:sz w:val="28"/>
          <w:szCs w:val="28"/>
          <w:lang w:val="en-US"/>
        </w:rPr>
        <w:t>User Registration</w:t>
      </w:r>
    </w:p>
    <w:p w14:paraId="55E9EE50" w14:textId="7AD764FC" w:rsidR="004C0824" w:rsidRPr="00F86396" w:rsidRDefault="004C0824" w:rsidP="004C0824">
      <w:pPr>
        <w:rPr>
          <w:rFonts w:ascii="Bell MT" w:hAnsi="Bell MT"/>
          <w:i/>
          <w:iCs/>
          <w:sz w:val="28"/>
          <w:szCs w:val="28"/>
          <w:lang w:val="en-US"/>
        </w:rPr>
      </w:pPr>
    </w:p>
    <w:p w14:paraId="117820DC" w14:textId="20F889D6" w:rsidR="00252D73" w:rsidRPr="00F86396" w:rsidRDefault="004C0824" w:rsidP="004C0824">
      <w:pPr>
        <w:jc w:val="both"/>
        <w:rPr>
          <w:rFonts w:ascii="Bell MT" w:hAnsi="Bell MT"/>
          <w:sz w:val="28"/>
          <w:szCs w:val="28"/>
          <w:lang w:val="en-US"/>
        </w:rPr>
      </w:pPr>
      <w:r w:rsidRPr="00F86396">
        <w:rPr>
          <w:rFonts w:ascii="Bell MT" w:hAnsi="Bell MT"/>
          <w:sz w:val="28"/>
          <w:szCs w:val="28"/>
          <w:lang w:val="en-US"/>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lang w:val="en-US"/>
        </w:rPr>
      </w:pPr>
    </w:p>
    <w:p w14:paraId="4AC4E822" w14:textId="77777777" w:rsidR="004201DC" w:rsidRPr="00F86396" w:rsidRDefault="004201DC">
      <w:pPr>
        <w:rPr>
          <w:rFonts w:ascii="Bell MT" w:hAnsi="Bell MT"/>
          <w:i/>
          <w:iCs/>
          <w:sz w:val="28"/>
          <w:szCs w:val="28"/>
          <w:lang w:val="en-US"/>
        </w:rPr>
      </w:pPr>
      <w:r w:rsidRPr="00F86396">
        <w:rPr>
          <w:rFonts w:ascii="Bell MT" w:hAnsi="Bell MT"/>
          <w:i/>
          <w:iCs/>
          <w:sz w:val="28"/>
          <w:szCs w:val="28"/>
          <w:lang w:val="en-US"/>
        </w:rPr>
        <w:br w:type="page"/>
      </w:r>
    </w:p>
    <w:p w14:paraId="1F69D0F7" w14:textId="79CC87D1" w:rsidR="004C0824" w:rsidRPr="00F86396" w:rsidRDefault="009121E5" w:rsidP="00E6172C">
      <w:pPr>
        <w:pStyle w:val="Paragrafoelenco"/>
        <w:numPr>
          <w:ilvl w:val="0"/>
          <w:numId w:val="39"/>
        </w:numPr>
        <w:rPr>
          <w:rFonts w:ascii="Bell MT" w:hAnsi="Bell MT"/>
          <w:i/>
          <w:iCs/>
          <w:sz w:val="28"/>
          <w:szCs w:val="28"/>
          <w:lang w:val="en-US"/>
        </w:rPr>
      </w:pPr>
      <w:r w:rsidRPr="00F86396">
        <w:rPr>
          <w:rFonts w:ascii="Bell MT" w:hAnsi="Bell MT"/>
          <w:i/>
          <w:iCs/>
          <w:sz w:val="28"/>
          <w:szCs w:val="28"/>
          <w:lang w:val="en-US"/>
        </w:rPr>
        <w:lastRenderedPageBreak/>
        <w:t xml:space="preserve"> </w:t>
      </w:r>
      <w:r w:rsidR="00252D73" w:rsidRPr="00F86396">
        <w:rPr>
          <w:rFonts w:ascii="Bell MT" w:hAnsi="Bell MT"/>
          <w:i/>
          <w:iCs/>
          <w:noProof/>
          <w:sz w:val="28"/>
          <w:szCs w:val="28"/>
          <w:lang w:val="en-US"/>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3">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lang w:val="en-US"/>
        </w:rPr>
        <w:t>User Login</w:t>
      </w:r>
    </w:p>
    <w:p w14:paraId="21C6FB54" w14:textId="434AC9FD" w:rsidR="0095335C" w:rsidRPr="00F86396" w:rsidRDefault="0095335C" w:rsidP="0095335C">
      <w:pPr>
        <w:jc w:val="both"/>
        <w:rPr>
          <w:rFonts w:ascii="Bell MT" w:hAnsi="Bell MT"/>
          <w:sz w:val="28"/>
          <w:szCs w:val="28"/>
          <w:lang w:val="en-US"/>
        </w:rPr>
      </w:pPr>
    </w:p>
    <w:p w14:paraId="07D243AB" w14:textId="239DF661" w:rsidR="003D0DEA" w:rsidRPr="00F86396" w:rsidRDefault="00252D73" w:rsidP="00F86396">
      <w:pPr>
        <w:jc w:val="both"/>
        <w:rPr>
          <w:rFonts w:ascii="Bell MT" w:hAnsi="Bell MT"/>
          <w:sz w:val="28"/>
          <w:szCs w:val="28"/>
          <w:lang w:val="en-US"/>
        </w:rPr>
      </w:pPr>
      <w:r w:rsidRPr="00F86396">
        <w:rPr>
          <w:rFonts w:ascii="Bell MT" w:hAnsi="Bell MT"/>
          <w:sz w:val="28"/>
          <w:szCs w:val="28"/>
          <w:lang w:val="en-US"/>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 xml:space="preserve">Get </w:t>
      </w:r>
      <w:r w:rsidR="007C732E" w:rsidRPr="00F86396">
        <w:rPr>
          <w:rFonts w:ascii="Bell MT" w:hAnsi="Bell MT"/>
          <w:i/>
          <w:iCs/>
          <w:sz w:val="28"/>
          <w:szCs w:val="28"/>
          <w:lang w:val="en-US"/>
        </w:rPr>
        <w:t>Virtual Ticket</w:t>
      </w:r>
    </w:p>
    <w:p w14:paraId="6B48DD93" w14:textId="03B8DFF1" w:rsidR="006B27AC" w:rsidRPr="00F86396" w:rsidRDefault="006B27AC" w:rsidP="006B27AC">
      <w:pPr>
        <w:rPr>
          <w:rFonts w:ascii="Bell MT" w:hAnsi="Bell MT"/>
          <w:i/>
          <w:iCs/>
          <w:sz w:val="28"/>
          <w:szCs w:val="28"/>
          <w:lang w:val="en-US"/>
        </w:rPr>
      </w:pPr>
    </w:p>
    <w:p w14:paraId="5C524ABF" w14:textId="3D5D7EBE" w:rsidR="006B27AC" w:rsidRPr="00F86396" w:rsidRDefault="006B27AC" w:rsidP="006B27AC">
      <w:pPr>
        <w:jc w:val="both"/>
        <w:rPr>
          <w:rFonts w:ascii="Bell MT" w:hAnsi="Bell MT"/>
          <w:sz w:val="28"/>
          <w:szCs w:val="28"/>
          <w:lang w:val="en-US"/>
        </w:rPr>
      </w:pPr>
      <w:r w:rsidRPr="00F86396">
        <w:rPr>
          <w:rFonts w:ascii="Bell MT" w:hAnsi="Bell MT"/>
          <w:sz w:val="28"/>
          <w:szCs w:val="28"/>
          <w:lang w:val="en-US"/>
        </w:rPr>
        <w:t xml:space="preserve">This sequence diagram represents the interaction between components to search for an available shop to get a virtual ticket. As </w:t>
      </w:r>
      <w:r w:rsidR="00730DDE">
        <w:rPr>
          <w:rFonts w:ascii="Bell MT" w:hAnsi="Bell MT"/>
          <w:sz w:val="28"/>
          <w:szCs w:val="28"/>
          <w:lang w:val="en-US"/>
        </w:rPr>
        <w:t>shown</w:t>
      </w:r>
      <w:r w:rsidRPr="00F86396">
        <w:rPr>
          <w:rFonts w:ascii="Bell MT" w:hAnsi="Bell MT"/>
          <w:sz w:val="28"/>
          <w:szCs w:val="28"/>
          <w:lang w:val="en-US"/>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lang w:val="en-US"/>
        </w:rPr>
        <w:t xml:space="preserve"> The final ticket confirmation, as detailed 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lang w:val="en-US"/>
        </w:rPr>
      </w:pPr>
    </w:p>
    <w:p w14:paraId="7484BD03" w14:textId="2956079B" w:rsidR="006B27AC" w:rsidRPr="00F86396" w:rsidRDefault="006B27AC" w:rsidP="006B27AC">
      <w:pPr>
        <w:rPr>
          <w:rFonts w:ascii="Bell MT" w:hAnsi="Bell MT"/>
          <w:i/>
          <w:iCs/>
          <w:sz w:val="28"/>
          <w:szCs w:val="28"/>
          <w:lang w:val="en-US"/>
        </w:rPr>
      </w:pPr>
    </w:p>
    <w:p w14:paraId="6C94BD94" w14:textId="26851BB2" w:rsidR="006B27AC" w:rsidRPr="00F86396" w:rsidRDefault="006B27AC" w:rsidP="006B27AC">
      <w:pPr>
        <w:rPr>
          <w:rFonts w:ascii="Bell MT" w:hAnsi="Bell MT"/>
          <w:i/>
          <w:iCs/>
          <w:sz w:val="28"/>
          <w:szCs w:val="28"/>
          <w:lang w:val="en-US"/>
        </w:rPr>
      </w:pPr>
    </w:p>
    <w:p w14:paraId="1585844C" w14:textId="3E31040B" w:rsidR="006B27AC" w:rsidRPr="00F86396" w:rsidRDefault="006B27AC" w:rsidP="006B27AC">
      <w:pPr>
        <w:rPr>
          <w:rFonts w:ascii="Bell MT" w:hAnsi="Bell MT"/>
          <w:i/>
          <w:iCs/>
          <w:sz w:val="28"/>
          <w:szCs w:val="28"/>
          <w:lang w:val="en-US"/>
        </w:rPr>
      </w:pPr>
    </w:p>
    <w:p w14:paraId="7974E8D1" w14:textId="2C0D765B" w:rsidR="006B27AC" w:rsidRPr="00F86396" w:rsidRDefault="006B27AC" w:rsidP="006B27AC">
      <w:pPr>
        <w:rPr>
          <w:rFonts w:ascii="Bell MT" w:hAnsi="Bell MT"/>
          <w:i/>
          <w:iCs/>
          <w:sz w:val="28"/>
          <w:szCs w:val="28"/>
          <w:lang w:val="en-US"/>
        </w:rPr>
      </w:pPr>
    </w:p>
    <w:p w14:paraId="52E8300B" w14:textId="50248C68" w:rsidR="006B27AC" w:rsidRPr="00F86396" w:rsidRDefault="006B27AC">
      <w:pPr>
        <w:rPr>
          <w:rFonts w:ascii="Bell MT" w:hAnsi="Bell MT"/>
          <w:i/>
          <w:iCs/>
          <w:sz w:val="28"/>
          <w:szCs w:val="28"/>
          <w:lang w:val="en-US"/>
        </w:rPr>
      </w:pPr>
    </w:p>
    <w:p w14:paraId="252B5CDB" w14:textId="0B9606B1" w:rsidR="003D0DEA" w:rsidRPr="00F86396" w:rsidRDefault="003D0DEA">
      <w:pPr>
        <w:rPr>
          <w:rFonts w:ascii="Bell MT" w:hAnsi="Bell MT"/>
          <w:i/>
          <w:iCs/>
          <w:sz w:val="28"/>
          <w:szCs w:val="28"/>
          <w:lang w:val="en-US"/>
        </w:rPr>
      </w:pPr>
    </w:p>
    <w:p w14:paraId="158B7292" w14:textId="21B6FC58" w:rsidR="003D0DEA" w:rsidRPr="00F86396" w:rsidRDefault="003D0DEA">
      <w:pPr>
        <w:rPr>
          <w:rFonts w:ascii="Bell MT" w:hAnsi="Bell MT"/>
          <w:i/>
          <w:iCs/>
          <w:sz w:val="28"/>
          <w:szCs w:val="28"/>
          <w:lang w:val="en-US"/>
        </w:rPr>
      </w:pPr>
    </w:p>
    <w:p w14:paraId="03FB8361" w14:textId="62EBD7AF" w:rsidR="003D0DEA" w:rsidRPr="00F86396" w:rsidRDefault="003D0DEA">
      <w:pPr>
        <w:rPr>
          <w:rFonts w:ascii="Bell MT" w:hAnsi="Bell MT"/>
          <w:i/>
          <w:iCs/>
          <w:sz w:val="28"/>
          <w:szCs w:val="28"/>
          <w:lang w:val="en-US"/>
        </w:rPr>
      </w:pPr>
    </w:p>
    <w:p w14:paraId="0CBE3E4D" w14:textId="77777777" w:rsidR="003D0DEA" w:rsidRPr="00F86396" w:rsidRDefault="003D0DEA" w:rsidP="00F86396">
      <w:pPr>
        <w:rPr>
          <w:rFonts w:ascii="Bell MT" w:hAnsi="Bell MT"/>
          <w:i/>
          <w:iCs/>
          <w:sz w:val="28"/>
          <w:szCs w:val="28"/>
          <w:lang w:val="en-US"/>
        </w:rPr>
      </w:pPr>
    </w:p>
    <w:p w14:paraId="23293B98" w14:textId="3AFE8680" w:rsidR="006B27AC" w:rsidRPr="00F86396" w:rsidRDefault="00F45107" w:rsidP="00F86396">
      <w:pPr>
        <w:pStyle w:val="Paragrafoelenco"/>
        <w:numPr>
          <w:ilvl w:val="0"/>
          <w:numId w:val="39"/>
        </w:numPr>
        <w:rPr>
          <w:rFonts w:ascii="Bell MT" w:hAnsi="Bell MT"/>
          <w:i/>
          <w:iCs/>
          <w:sz w:val="28"/>
          <w:szCs w:val="28"/>
          <w:lang w:val="en-US"/>
        </w:rPr>
      </w:pPr>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Book visit</w:t>
      </w:r>
    </w:p>
    <w:p w14:paraId="6965D00B" w14:textId="3FE83117" w:rsidR="0095335C" w:rsidRPr="00F86396" w:rsidRDefault="0095335C">
      <w:pPr>
        <w:ind w:left="708"/>
        <w:rPr>
          <w:rFonts w:ascii="Bell MT" w:hAnsi="Bell MT"/>
          <w:sz w:val="28"/>
          <w:szCs w:val="28"/>
          <w:lang w:val="en-US"/>
        </w:rPr>
      </w:pPr>
    </w:p>
    <w:p w14:paraId="2860E749" w14:textId="4EC95A69" w:rsidR="0095335C" w:rsidRPr="00F86396" w:rsidRDefault="006B27AC" w:rsidP="00F86396">
      <w:pPr>
        <w:jc w:val="both"/>
        <w:rPr>
          <w:rFonts w:ascii="Bell MT" w:hAnsi="Bell MT"/>
          <w:sz w:val="28"/>
          <w:szCs w:val="28"/>
          <w:lang w:val="en-US"/>
        </w:rPr>
      </w:pPr>
      <w:r w:rsidRPr="00F86396">
        <w:rPr>
          <w:rFonts w:ascii="Bell MT" w:hAnsi="Bell MT"/>
          <w:sz w:val="28"/>
          <w:szCs w:val="28"/>
          <w:lang w:val="en-US"/>
        </w:rPr>
        <w:t>This sequence diagram represents the procedure to book a visit. The differences respect to the “Get Virtual Ticket” sequence diagram are:</w:t>
      </w:r>
    </w:p>
    <w:p w14:paraId="19BCDE2A" w14:textId="31AC7BA2" w:rsidR="006B27AC" w:rsidRPr="00F86396" w:rsidRDefault="006B27AC" w:rsidP="00F86396">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The user can either selects the desired timeslot or store as first option</w:t>
      </w:r>
      <w:r w:rsidR="00846BE2" w:rsidRPr="00F86396">
        <w:rPr>
          <w:rFonts w:ascii="Bell MT" w:hAnsi="Bell MT"/>
          <w:sz w:val="28"/>
          <w:szCs w:val="28"/>
          <w:lang w:val="en-US"/>
        </w:rPr>
        <w:t xml:space="preserve">, </w:t>
      </w:r>
      <w:r w:rsidRPr="00F86396">
        <w:rPr>
          <w:rFonts w:ascii="Bell MT" w:hAnsi="Bell MT"/>
          <w:sz w:val="28"/>
          <w:szCs w:val="28"/>
          <w:lang w:val="en-US"/>
        </w:rPr>
        <w:t>while in getting a virtual ticket he can only selects a store</w:t>
      </w:r>
      <w:r w:rsidR="00846BE2" w:rsidRPr="00F86396">
        <w:rPr>
          <w:rFonts w:ascii="Bell MT" w:hAnsi="Bell MT"/>
          <w:sz w:val="28"/>
          <w:szCs w:val="28"/>
          <w:lang w:val="en-US"/>
        </w:rPr>
        <w:t>, accepting or rejecting t</w:t>
      </w:r>
      <w:r w:rsidRPr="00F86396">
        <w:rPr>
          <w:rFonts w:ascii="Bell MT" w:hAnsi="Bell MT"/>
          <w:sz w:val="28"/>
          <w:szCs w:val="28"/>
          <w:lang w:val="en-US"/>
        </w:rPr>
        <w:t>he first available timeslot</w:t>
      </w:r>
      <w:r w:rsidR="00846BE2" w:rsidRPr="00F86396">
        <w:rPr>
          <w:rFonts w:ascii="Bell MT" w:hAnsi="Bell MT"/>
          <w:sz w:val="28"/>
          <w:szCs w:val="28"/>
          <w:lang w:val="en-US"/>
        </w:rPr>
        <w:t xml:space="preserve"> of the chosen store. Note that in this case the user selects a store as first option and then a timeslot between those ones provided by the </w:t>
      </w:r>
      <w:r w:rsidR="00846BE2" w:rsidRPr="00F86396">
        <w:rPr>
          <w:rFonts w:ascii="Bell MT" w:hAnsi="Bell MT"/>
          <w:sz w:val="28"/>
          <w:szCs w:val="28"/>
          <w:lang w:val="en-US"/>
        </w:rPr>
        <w:lastRenderedPageBreak/>
        <w:t>application</w:t>
      </w:r>
      <w:r w:rsidR="0025283F" w:rsidRPr="00F86396">
        <w:rPr>
          <w:rFonts w:ascii="Bell MT" w:hAnsi="Bell MT"/>
          <w:sz w:val="28"/>
          <w:szCs w:val="28"/>
          <w:lang w:val="en-US"/>
        </w:rPr>
        <w:t>. T</w:t>
      </w:r>
      <w:r w:rsidR="00846BE2" w:rsidRPr="00F86396">
        <w:rPr>
          <w:rFonts w:ascii="Bell MT" w:hAnsi="Bell MT"/>
          <w:sz w:val="28"/>
          <w:szCs w:val="28"/>
          <w:lang w:val="en-US"/>
        </w:rPr>
        <w:t xml:space="preserve">he case in which the user selects a timeslot as first option is symmetrical to this sequence diagram respect to the </w:t>
      </w:r>
      <w:proofErr w:type="spellStart"/>
      <w:r w:rsidR="00846BE2" w:rsidRPr="00F86396">
        <w:rPr>
          <w:rFonts w:ascii="Bell MT" w:hAnsi="Bell MT"/>
          <w:sz w:val="28"/>
          <w:szCs w:val="28"/>
          <w:lang w:val="en-US"/>
        </w:rPr>
        <w:t>getStores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selectStore</w:t>
      </w:r>
      <w:proofErr w:type="spellEnd"/>
      <w:r w:rsidR="00846BE2" w:rsidRPr="00F86396">
        <w:rPr>
          <w:rFonts w:ascii="Bell MT" w:hAnsi="Bell MT"/>
          <w:sz w:val="28"/>
          <w:szCs w:val="28"/>
          <w:lang w:val="en-US"/>
        </w:rPr>
        <w:t xml:space="preserve"> and </w:t>
      </w:r>
      <w:proofErr w:type="spellStart"/>
      <w:r w:rsidR="00846BE2" w:rsidRPr="00F86396">
        <w:rPr>
          <w:rFonts w:ascii="Bell MT" w:hAnsi="Bell MT"/>
          <w:sz w:val="28"/>
          <w:szCs w:val="28"/>
          <w:lang w:val="en-US"/>
        </w:rPr>
        <w:t>getAvailableTimeslots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selectTimeslot</w:t>
      </w:r>
      <w:proofErr w:type="spellEnd"/>
      <w:r w:rsidR="00846BE2" w:rsidRPr="00F86396">
        <w:rPr>
          <w:rFonts w:ascii="Bell MT" w:hAnsi="Bell MT"/>
          <w:sz w:val="28"/>
          <w:szCs w:val="28"/>
          <w:lang w:val="en-US"/>
        </w:rPr>
        <w:t xml:space="preserve"> parts.</w:t>
      </w:r>
      <w:r w:rsidR="0025283F" w:rsidRPr="00F86396">
        <w:rPr>
          <w:rFonts w:ascii="Bell MT" w:hAnsi="Bell MT"/>
          <w:sz w:val="28"/>
          <w:szCs w:val="28"/>
          <w:lang w:val="en-US"/>
        </w:rPr>
        <w:t xml:space="preserve"> Moreover, in the second case, *suggestion_1 would be substituted *by suggestion_2,</w:t>
      </w:r>
    </w:p>
    <w:p w14:paraId="4328BC94" w14:textId="01334CF1" w:rsidR="00846BE2" w:rsidRPr="00F86396" w:rsidRDefault="00846BE2" w:rsidP="00F86396">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The *suggestion_1 and *suggestion_2 </w:t>
      </w:r>
      <w:r w:rsidR="00792973" w:rsidRPr="00F86396">
        <w:rPr>
          <w:rFonts w:ascii="Bell MT" w:hAnsi="Bell MT"/>
          <w:sz w:val="28"/>
          <w:szCs w:val="28"/>
          <w:lang w:val="en-US"/>
        </w:rPr>
        <w:t xml:space="preserve">represent the cases in which the user is inactive </w:t>
      </w:r>
      <w:r w:rsidR="009A6EF1" w:rsidRPr="00F86396">
        <w:rPr>
          <w:rFonts w:ascii="Bell MT" w:hAnsi="Bell MT"/>
          <w:sz w:val="28"/>
          <w:szCs w:val="28"/>
          <w:lang w:val="en-US"/>
        </w:rPr>
        <w:t>for</w:t>
      </w:r>
      <w:r w:rsidR="00CC518E" w:rsidRPr="00F86396">
        <w:rPr>
          <w:rFonts w:ascii="Bell MT" w:hAnsi="Bell MT"/>
          <w:sz w:val="28"/>
          <w:szCs w:val="28"/>
          <w:lang w:val="en-US"/>
        </w:rPr>
        <w:t xml:space="preserve"> 15</w:t>
      </w:r>
      <w:r w:rsidR="009A6EF1" w:rsidRPr="00F86396">
        <w:rPr>
          <w:rFonts w:ascii="Bell MT" w:hAnsi="Bell MT"/>
          <w:sz w:val="28"/>
          <w:szCs w:val="28"/>
          <w:lang w:val="en-US"/>
        </w:rPr>
        <w:t xml:space="preserve"> seconds </w:t>
      </w:r>
      <w:r w:rsidR="00792973" w:rsidRPr="00F86396">
        <w:rPr>
          <w:rFonts w:ascii="Bell MT" w:hAnsi="Bell MT"/>
          <w:sz w:val="28"/>
          <w:szCs w:val="28"/>
          <w:lang w:val="en-US"/>
        </w:rPr>
        <w:t>while selecting, respectively, a store and a timeslot</w:t>
      </w:r>
      <w:r w:rsidR="00F5773A">
        <w:rPr>
          <w:rFonts w:ascii="Bell MT" w:hAnsi="Bell MT"/>
          <w:sz w:val="28"/>
          <w:szCs w:val="28"/>
          <w:lang w:val="en-US"/>
        </w:rPr>
        <w:t xml:space="preserve"> (for more information see the sequence diagram below).</w:t>
      </w:r>
    </w:p>
    <w:p w14:paraId="2A9B4584" w14:textId="3800F418" w:rsidR="006B27AC" w:rsidRDefault="006B27AC" w:rsidP="00F5773A">
      <w:pPr>
        <w:jc w:val="both"/>
        <w:rPr>
          <w:rFonts w:ascii="Bell MT" w:hAnsi="Bell MT"/>
          <w:sz w:val="28"/>
          <w:szCs w:val="28"/>
          <w:lang w:val="en-US"/>
        </w:rPr>
      </w:pPr>
    </w:p>
    <w:p w14:paraId="035131CB" w14:textId="5CEFED92" w:rsidR="00F5773A" w:rsidRDefault="00F5773A" w:rsidP="00F5773A">
      <w:pPr>
        <w:jc w:val="both"/>
        <w:rPr>
          <w:rFonts w:ascii="Bell MT" w:hAnsi="Bell MT"/>
          <w:sz w:val="28"/>
          <w:szCs w:val="28"/>
          <w:lang w:val="en-US"/>
        </w:rPr>
      </w:pPr>
    </w:p>
    <w:p w14:paraId="7B79D60D" w14:textId="0C15A3AB" w:rsidR="00F5773A" w:rsidRDefault="00F5773A" w:rsidP="00F5773A">
      <w:pPr>
        <w:jc w:val="both"/>
        <w:rPr>
          <w:rFonts w:ascii="Bell MT" w:hAnsi="Bell MT"/>
          <w:sz w:val="28"/>
          <w:szCs w:val="28"/>
          <w:lang w:val="en-US"/>
        </w:rPr>
      </w:pPr>
    </w:p>
    <w:p w14:paraId="35347CD0" w14:textId="39A4F90D" w:rsidR="00F5773A" w:rsidRDefault="00F5773A" w:rsidP="00F5773A">
      <w:pPr>
        <w:jc w:val="both"/>
        <w:rPr>
          <w:rFonts w:ascii="Bell MT" w:hAnsi="Bell MT"/>
          <w:sz w:val="28"/>
          <w:szCs w:val="28"/>
          <w:lang w:val="en-US"/>
        </w:rPr>
      </w:pPr>
    </w:p>
    <w:p w14:paraId="08F33820" w14:textId="75BCD347" w:rsidR="00F5773A" w:rsidRDefault="00F5773A" w:rsidP="00F5773A">
      <w:pPr>
        <w:jc w:val="both"/>
        <w:rPr>
          <w:rFonts w:ascii="Bell MT" w:hAnsi="Bell MT"/>
          <w:sz w:val="28"/>
          <w:szCs w:val="28"/>
          <w:lang w:val="en-US"/>
        </w:rPr>
      </w:pPr>
    </w:p>
    <w:p w14:paraId="680238B6" w14:textId="384689F1" w:rsidR="00F5773A" w:rsidRDefault="00F5773A" w:rsidP="00F5773A">
      <w:pPr>
        <w:jc w:val="both"/>
        <w:rPr>
          <w:rFonts w:ascii="Bell MT" w:hAnsi="Bell MT"/>
          <w:sz w:val="28"/>
          <w:szCs w:val="28"/>
          <w:lang w:val="en-US"/>
        </w:rPr>
      </w:pPr>
    </w:p>
    <w:p w14:paraId="0526A4A4" w14:textId="3686E2FF" w:rsidR="00F5773A" w:rsidRDefault="00F5773A" w:rsidP="00F5773A">
      <w:pPr>
        <w:jc w:val="both"/>
        <w:rPr>
          <w:rFonts w:ascii="Bell MT" w:hAnsi="Bell MT"/>
          <w:sz w:val="28"/>
          <w:szCs w:val="28"/>
          <w:lang w:val="en-US"/>
        </w:rPr>
      </w:pPr>
    </w:p>
    <w:p w14:paraId="6FBF2C0C" w14:textId="1409B948" w:rsidR="00F5773A" w:rsidRDefault="00F5773A" w:rsidP="00F5773A">
      <w:pPr>
        <w:jc w:val="both"/>
        <w:rPr>
          <w:rFonts w:ascii="Bell MT" w:hAnsi="Bell MT"/>
          <w:sz w:val="28"/>
          <w:szCs w:val="28"/>
          <w:lang w:val="en-US"/>
        </w:rPr>
      </w:pPr>
    </w:p>
    <w:p w14:paraId="5415A871" w14:textId="5DEBD41C" w:rsidR="00F5773A" w:rsidRDefault="00F5773A" w:rsidP="00F5773A">
      <w:pPr>
        <w:jc w:val="both"/>
        <w:rPr>
          <w:rFonts w:ascii="Bell MT" w:hAnsi="Bell MT"/>
          <w:sz w:val="28"/>
          <w:szCs w:val="28"/>
          <w:lang w:val="en-US"/>
        </w:rPr>
      </w:pPr>
    </w:p>
    <w:p w14:paraId="3B3526F1" w14:textId="0123AD31" w:rsidR="00F5773A" w:rsidRDefault="00F5773A" w:rsidP="00F5773A">
      <w:pPr>
        <w:jc w:val="both"/>
        <w:rPr>
          <w:rFonts w:ascii="Bell MT" w:hAnsi="Bell MT"/>
          <w:sz w:val="28"/>
          <w:szCs w:val="28"/>
          <w:lang w:val="en-US"/>
        </w:rPr>
      </w:pPr>
    </w:p>
    <w:p w14:paraId="50B7E8C6" w14:textId="3A69C1B5" w:rsidR="00F5773A" w:rsidRDefault="00F5773A" w:rsidP="00F5773A">
      <w:pPr>
        <w:jc w:val="both"/>
        <w:rPr>
          <w:rFonts w:ascii="Bell MT" w:hAnsi="Bell MT"/>
          <w:sz w:val="28"/>
          <w:szCs w:val="28"/>
          <w:lang w:val="en-US"/>
        </w:rPr>
      </w:pPr>
    </w:p>
    <w:p w14:paraId="781E2FA1" w14:textId="73E7FCDA" w:rsidR="0047108A" w:rsidRPr="00F86396" w:rsidRDefault="003D0DEA" w:rsidP="00055229">
      <w:pPr>
        <w:pStyle w:val="Paragrafoelenco"/>
        <w:numPr>
          <w:ilvl w:val="0"/>
          <w:numId w:val="39"/>
        </w:numPr>
        <w:rPr>
          <w:rFonts w:ascii="Bell MT" w:hAnsi="Bell MT"/>
          <w:sz w:val="28"/>
          <w:szCs w:val="28"/>
          <w:lang w:val="en-US"/>
        </w:rPr>
      </w:pPr>
      <w:r w:rsidRPr="00F86396">
        <w:rPr>
          <w:rFonts w:ascii="Bell MT" w:hAnsi="Bell MT"/>
          <w:noProof/>
          <w:sz w:val="28"/>
          <w:szCs w:val="28"/>
          <w:lang w:val="en-US"/>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6">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lang w:val="en-US"/>
        </w:rPr>
        <w:t xml:space="preserve">Get </w:t>
      </w:r>
      <w:r w:rsidR="009A6EF1" w:rsidRPr="00F86396">
        <w:rPr>
          <w:rFonts w:ascii="Bell MT" w:hAnsi="Bell MT"/>
          <w:i/>
          <w:iCs/>
          <w:sz w:val="28"/>
          <w:szCs w:val="28"/>
          <w:lang w:val="en-US"/>
        </w:rPr>
        <w:t>s</w:t>
      </w:r>
      <w:r w:rsidR="00055229" w:rsidRPr="00F86396">
        <w:rPr>
          <w:rFonts w:ascii="Bell MT" w:hAnsi="Bell MT"/>
          <w:i/>
          <w:iCs/>
          <w:sz w:val="28"/>
          <w:szCs w:val="28"/>
          <w:lang w:val="en-US"/>
        </w:rPr>
        <w:t xml:space="preserve">uggestions </w:t>
      </w:r>
      <w:r w:rsidR="0047108A" w:rsidRPr="00F86396">
        <w:rPr>
          <w:rFonts w:ascii="Bell MT" w:hAnsi="Bell MT"/>
          <w:i/>
          <w:iCs/>
          <w:sz w:val="28"/>
          <w:szCs w:val="28"/>
          <w:lang w:val="en-US"/>
        </w:rPr>
        <w:t>about other available near stores</w:t>
      </w:r>
      <w:r w:rsidR="00792973" w:rsidRPr="00F86396">
        <w:rPr>
          <w:rFonts w:ascii="Bell MT" w:hAnsi="Bell MT"/>
          <w:i/>
          <w:iCs/>
          <w:sz w:val="28"/>
          <w:szCs w:val="28"/>
          <w:lang w:val="en-US"/>
        </w:rPr>
        <w:t xml:space="preserve"> (suggestion_1)</w:t>
      </w:r>
    </w:p>
    <w:p w14:paraId="7267687E" w14:textId="6EBDB2A5" w:rsidR="0095335C" w:rsidRPr="00F86396" w:rsidRDefault="0095335C" w:rsidP="00F86396">
      <w:pPr>
        <w:ind w:left="708"/>
        <w:jc w:val="both"/>
        <w:rPr>
          <w:rFonts w:ascii="Bell MT" w:hAnsi="Bell MT"/>
          <w:sz w:val="28"/>
          <w:szCs w:val="28"/>
          <w:lang w:val="en-US"/>
        </w:rPr>
      </w:pPr>
    </w:p>
    <w:p w14:paraId="4D0DE66F" w14:textId="313B3CAF" w:rsidR="00CC518E" w:rsidRPr="00F86396" w:rsidRDefault="0095335C" w:rsidP="00E952C0">
      <w:pPr>
        <w:jc w:val="both"/>
        <w:rPr>
          <w:rFonts w:ascii="Bell MT" w:hAnsi="Bell MT"/>
          <w:sz w:val="28"/>
          <w:szCs w:val="28"/>
          <w:lang w:val="en-US"/>
        </w:rPr>
      </w:pPr>
      <w:r w:rsidRPr="00F86396">
        <w:rPr>
          <w:rFonts w:ascii="Bell MT" w:hAnsi="Bell MT"/>
          <w:sz w:val="28"/>
          <w:szCs w:val="28"/>
          <w:lang w:val="en-US"/>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lang w:val="en-US"/>
        </w:rPr>
        <w:t>selected</w:t>
      </w:r>
      <w:r w:rsidRPr="00F86396">
        <w:rPr>
          <w:rFonts w:ascii="Bell MT" w:hAnsi="Bell MT"/>
          <w:sz w:val="28"/>
          <w:szCs w:val="28"/>
          <w:lang w:val="en-US"/>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lang w:val="en-US"/>
        </w:rPr>
      </w:pPr>
      <w:r w:rsidRPr="00F86396">
        <w:rPr>
          <w:rFonts w:ascii="Bell MT" w:hAnsi="Bell MT"/>
          <w:sz w:val="28"/>
          <w:szCs w:val="28"/>
          <w:lang w:val="en-US"/>
        </w:rPr>
        <w:t>The “Get suggestions about available timeslots (suggestion_2)” sequence diagram is not represented to avoid redundancy. Indeed, the difference between these two</w:t>
      </w:r>
      <w:r w:rsidR="00CC518E" w:rsidRPr="00F86396">
        <w:rPr>
          <w:rFonts w:ascii="Bell MT" w:hAnsi="Bell MT"/>
          <w:sz w:val="28"/>
          <w:szCs w:val="28"/>
          <w:lang w:val="en-US"/>
        </w:rPr>
        <w:t xml:space="preserve"> are:</w:t>
      </w:r>
    </w:p>
    <w:p w14:paraId="7D860273" w14:textId="6A4B4038" w:rsidR="00CC518E" w:rsidRPr="00F86396" w:rsidRDefault="00CC518E" w:rsidP="00CC518E">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After the user being inactive for 15 seconds, Suggestion_2 is triggered </w:t>
      </w:r>
      <w:r w:rsidR="0025283F" w:rsidRPr="00F86396">
        <w:rPr>
          <w:rFonts w:ascii="Bell MT" w:hAnsi="Bell MT"/>
          <w:sz w:val="28"/>
          <w:szCs w:val="28"/>
          <w:lang w:val="en-US"/>
        </w:rPr>
        <w:t>while</w:t>
      </w:r>
      <w:r w:rsidRPr="00F86396">
        <w:rPr>
          <w:rFonts w:ascii="Bell MT" w:hAnsi="Bell MT"/>
          <w:sz w:val="28"/>
          <w:szCs w:val="28"/>
          <w:lang w:val="en-US"/>
        </w:rPr>
        <w:t xml:space="preserve"> the user </w:t>
      </w:r>
      <w:r w:rsidR="0025283F" w:rsidRPr="00F86396">
        <w:rPr>
          <w:rFonts w:ascii="Bell MT" w:hAnsi="Bell MT"/>
          <w:sz w:val="28"/>
          <w:szCs w:val="28"/>
          <w:lang w:val="en-US"/>
        </w:rPr>
        <w:t>is</w:t>
      </w:r>
      <w:r w:rsidRPr="00F86396">
        <w:rPr>
          <w:rFonts w:ascii="Bell MT" w:hAnsi="Bell MT"/>
          <w:sz w:val="28"/>
          <w:szCs w:val="28"/>
          <w:lang w:val="en-US"/>
        </w:rPr>
        <w:t xml:space="preserve"> select</w:t>
      </w:r>
      <w:r w:rsidR="0025283F" w:rsidRPr="00F86396">
        <w:rPr>
          <w:rFonts w:ascii="Bell MT" w:hAnsi="Bell MT"/>
          <w:sz w:val="28"/>
          <w:szCs w:val="28"/>
          <w:lang w:val="en-US"/>
        </w:rPr>
        <w:t>ing</w:t>
      </w:r>
      <w:r w:rsidRPr="00F86396">
        <w:rPr>
          <w:rFonts w:ascii="Bell MT" w:hAnsi="Bell MT"/>
          <w:sz w:val="28"/>
          <w:szCs w:val="28"/>
          <w:lang w:val="en-US"/>
        </w:rPr>
        <w:t xml:space="preserve"> a timeslot</w:t>
      </w:r>
      <w:r w:rsidR="0025283F" w:rsidRPr="00F86396">
        <w:rPr>
          <w:rFonts w:ascii="Bell MT" w:hAnsi="Bell MT"/>
          <w:sz w:val="28"/>
          <w:szCs w:val="28"/>
          <w:lang w:val="en-US"/>
        </w:rPr>
        <w:t xml:space="preserve"> (Suggestion_1 is triggered while the user is selecting a store).</w:t>
      </w:r>
    </w:p>
    <w:p w14:paraId="31A85B24" w14:textId="5541B91E" w:rsidR="009A6EF1" w:rsidRDefault="00CC518E" w:rsidP="00CC518E">
      <w:pPr>
        <w:pStyle w:val="Paragrafoelenco"/>
        <w:numPr>
          <w:ilvl w:val="0"/>
          <w:numId w:val="44"/>
        </w:numPr>
        <w:jc w:val="both"/>
        <w:rPr>
          <w:rFonts w:ascii="Bell MT" w:hAnsi="Bell MT"/>
          <w:sz w:val="28"/>
          <w:szCs w:val="28"/>
          <w:lang w:val="en-US"/>
        </w:rPr>
      </w:pPr>
      <w:r w:rsidRPr="00F86396">
        <w:rPr>
          <w:rFonts w:ascii="Bell MT" w:hAnsi="Bell MT"/>
          <w:sz w:val="28"/>
          <w:szCs w:val="28"/>
          <w:lang w:val="en-US"/>
        </w:rPr>
        <w:t xml:space="preserve">Suggestion_2, unlike Suggestion_1, </w:t>
      </w:r>
      <w:r w:rsidR="0025283F" w:rsidRPr="00F86396">
        <w:rPr>
          <w:rFonts w:ascii="Bell MT" w:hAnsi="Bell MT"/>
          <w:sz w:val="28"/>
          <w:szCs w:val="28"/>
          <w:lang w:val="en-US"/>
        </w:rPr>
        <w:t>provides further</w:t>
      </w:r>
      <w:r w:rsidRPr="00F86396">
        <w:rPr>
          <w:rFonts w:ascii="Bell MT" w:hAnsi="Bell MT"/>
          <w:sz w:val="28"/>
          <w:szCs w:val="28"/>
          <w:lang w:val="en-US"/>
        </w:rPr>
        <w:t xml:space="preserve"> store</w:t>
      </w:r>
      <w:r w:rsidR="0025283F" w:rsidRPr="00F86396">
        <w:rPr>
          <w:rFonts w:ascii="Bell MT" w:hAnsi="Bell MT"/>
          <w:sz w:val="28"/>
          <w:szCs w:val="28"/>
          <w:lang w:val="en-US"/>
        </w:rPr>
        <w:t xml:space="preserve">s near the user’s location filtering them </w:t>
      </w:r>
      <w:r w:rsidR="000765DD" w:rsidRPr="00F86396">
        <w:rPr>
          <w:rFonts w:ascii="Bell MT" w:hAnsi="Bell MT"/>
          <w:sz w:val="28"/>
          <w:szCs w:val="28"/>
          <w:lang w:val="en-US"/>
        </w:rPr>
        <w:t xml:space="preserve">through their first available timeslot. Since the user has already selected </w:t>
      </w:r>
      <w:r w:rsidR="007F3319" w:rsidRPr="00F86396">
        <w:rPr>
          <w:rFonts w:ascii="Bell MT" w:hAnsi="Bell MT"/>
          <w:sz w:val="28"/>
          <w:szCs w:val="28"/>
          <w:lang w:val="en-US"/>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lang w:val="en-US"/>
        </w:rPr>
      </w:pPr>
    </w:p>
    <w:p w14:paraId="4C218534" w14:textId="3CFFE745" w:rsidR="00F5773A" w:rsidRDefault="00F5773A">
      <w:pPr>
        <w:jc w:val="both"/>
        <w:rPr>
          <w:rFonts w:ascii="Bell MT" w:hAnsi="Bell MT"/>
          <w:sz w:val="28"/>
          <w:szCs w:val="28"/>
          <w:lang w:val="en-US"/>
        </w:rPr>
      </w:pPr>
    </w:p>
    <w:p w14:paraId="40581191" w14:textId="77777777" w:rsidR="00F5773A" w:rsidRPr="00F86396" w:rsidRDefault="00F5773A" w:rsidP="00F86396">
      <w:pPr>
        <w:jc w:val="both"/>
        <w:rPr>
          <w:rFonts w:ascii="Bell MT" w:hAnsi="Bell MT"/>
          <w:sz w:val="28"/>
          <w:szCs w:val="28"/>
          <w:lang w:val="en-US"/>
        </w:rPr>
      </w:pPr>
    </w:p>
    <w:p w14:paraId="47F256E6" w14:textId="1D798E75" w:rsidR="004201DC" w:rsidRDefault="004201DC" w:rsidP="00F86396">
      <w:pPr>
        <w:rPr>
          <w:i/>
          <w:iCs/>
          <w:lang w:val="en-US"/>
        </w:rPr>
      </w:pPr>
    </w:p>
    <w:p w14:paraId="7DF4EA0C" w14:textId="1562BE00" w:rsidR="00F40797" w:rsidRDefault="00A603E6">
      <w:pPr>
        <w:pStyle w:val="Paragrafoelenco"/>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lang w:val="en-US"/>
        </w:rPr>
        <w:t xml:space="preserve"> </w:t>
      </w:r>
      <w:r w:rsidR="00F40797" w:rsidRPr="00E548D5">
        <w:rPr>
          <w:rFonts w:ascii="Bell MT" w:hAnsi="Bell MT"/>
          <w:i/>
          <w:iCs/>
          <w:sz w:val="28"/>
          <w:szCs w:val="28"/>
          <w:lang w:val="en-US"/>
        </w:rPr>
        <w:t>Periodic notifications subscription</w:t>
      </w:r>
    </w:p>
    <w:p w14:paraId="081FD235" w14:textId="57FBF309" w:rsidR="00A603E6" w:rsidRDefault="00A603E6" w:rsidP="00A603E6">
      <w:pPr>
        <w:jc w:val="both"/>
        <w:rPr>
          <w:rFonts w:ascii="Bell MT" w:hAnsi="Bell MT"/>
          <w:i/>
          <w:iCs/>
          <w:sz w:val="28"/>
          <w:szCs w:val="28"/>
          <w:lang w:val="en-US"/>
        </w:rPr>
      </w:pPr>
    </w:p>
    <w:p w14:paraId="77A79395" w14:textId="23C31B89" w:rsidR="00A603E6" w:rsidRDefault="00A603E6" w:rsidP="00A603E6">
      <w:pPr>
        <w:jc w:val="both"/>
        <w:rPr>
          <w:rFonts w:ascii="Bell MT" w:hAnsi="Bell MT"/>
          <w:i/>
          <w:iCs/>
          <w:sz w:val="28"/>
          <w:szCs w:val="28"/>
          <w:lang w:val="en-US"/>
        </w:rPr>
      </w:pPr>
      <w:r>
        <w:rPr>
          <w:rFonts w:ascii="Bell MT" w:hAnsi="Bell MT"/>
          <w:sz w:val="28"/>
          <w:szCs w:val="28"/>
          <w:lang w:val="en-US"/>
        </w:rPr>
        <w:t>Whenever the user decides to activate notifications for a store, he can select a time interval, a weekday to be notified about, and the period and weekday of the notifications</w:t>
      </w:r>
      <w:r w:rsidRPr="00DC16E4">
        <w:rPr>
          <w:rFonts w:ascii="Bell MT" w:hAnsi="Bell MT"/>
          <w:sz w:val="28"/>
          <w:szCs w:val="28"/>
          <w:lang w:val="en-US"/>
        </w:rPr>
        <w:t>. Once received the request</w:t>
      </w:r>
      <w:r>
        <w:rPr>
          <w:rFonts w:ascii="Bell MT" w:hAnsi="Bell MT"/>
          <w:sz w:val="28"/>
          <w:szCs w:val="28"/>
          <w:lang w:val="en-US"/>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lang w:val="en-US"/>
        </w:rPr>
        <w:t>rmation</w:t>
      </w:r>
      <w:r>
        <w:rPr>
          <w:rFonts w:ascii="Bell MT" w:hAnsi="Bell MT"/>
          <w:sz w:val="28"/>
          <w:szCs w:val="28"/>
          <w:lang w:val="en-US"/>
        </w:rPr>
        <w:t xml:space="preserve"> about the generation of topics, see Paragraph H</w:t>
      </w:r>
      <w:r w:rsidR="009B4446">
        <w:rPr>
          <w:rFonts w:ascii="Bell MT" w:hAnsi="Bell MT"/>
          <w:sz w:val="28"/>
          <w:szCs w:val="28"/>
          <w:lang w:val="en-US"/>
        </w:rPr>
        <w:t>.2 –</w:t>
      </w:r>
      <w:r>
        <w:rPr>
          <w:rFonts w:ascii="Bell MT" w:hAnsi="Bell MT"/>
          <w:sz w:val="28"/>
          <w:szCs w:val="28"/>
          <w:lang w:val="en-US"/>
        </w:rPr>
        <w:t xml:space="preserve"> </w:t>
      </w:r>
      <w:r w:rsidR="009B4446">
        <w:rPr>
          <w:rFonts w:ascii="Bell MT" w:hAnsi="Bell MT"/>
          <w:sz w:val="28"/>
          <w:szCs w:val="28"/>
          <w:lang w:val="en-US"/>
        </w:rPr>
        <w:t>Generation of topic</w:t>
      </w:r>
      <w:r>
        <w:rPr>
          <w:rFonts w:ascii="Bell MT" w:hAnsi="Bell MT"/>
          <w:sz w:val="28"/>
          <w:szCs w:val="28"/>
          <w:lang w:val="en-US"/>
        </w:rPr>
        <w:t>.</w:t>
      </w:r>
    </w:p>
    <w:p w14:paraId="09E2BBD6" w14:textId="5A4CC2E7" w:rsidR="00A603E6" w:rsidRDefault="00A603E6" w:rsidP="00A603E6">
      <w:pPr>
        <w:jc w:val="both"/>
        <w:rPr>
          <w:rFonts w:ascii="Bell MT" w:hAnsi="Bell MT"/>
          <w:i/>
          <w:iCs/>
          <w:sz w:val="28"/>
          <w:szCs w:val="28"/>
          <w:lang w:val="en-US"/>
        </w:rPr>
      </w:pPr>
    </w:p>
    <w:p w14:paraId="4DDE00AB" w14:textId="58CC7769" w:rsidR="00A603E6" w:rsidRDefault="00A603E6" w:rsidP="00A603E6">
      <w:pPr>
        <w:jc w:val="both"/>
        <w:rPr>
          <w:rFonts w:ascii="Bell MT" w:hAnsi="Bell MT"/>
          <w:i/>
          <w:iCs/>
          <w:sz w:val="28"/>
          <w:szCs w:val="28"/>
          <w:lang w:val="en-US"/>
        </w:rPr>
      </w:pPr>
    </w:p>
    <w:p w14:paraId="370DE870" w14:textId="2B9ADCBE" w:rsidR="00A603E6" w:rsidRDefault="00A603E6" w:rsidP="00A603E6">
      <w:pPr>
        <w:jc w:val="both"/>
        <w:rPr>
          <w:rFonts w:ascii="Bell MT" w:hAnsi="Bell MT"/>
          <w:i/>
          <w:iCs/>
          <w:sz w:val="28"/>
          <w:szCs w:val="28"/>
          <w:lang w:val="en-US"/>
        </w:rPr>
      </w:pPr>
    </w:p>
    <w:p w14:paraId="6F132682" w14:textId="4CB93FFD" w:rsidR="00A603E6" w:rsidRDefault="00A603E6" w:rsidP="00A603E6">
      <w:pPr>
        <w:jc w:val="both"/>
        <w:rPr>
          <w:rFonts w:ascii="Bell MT" w:hAnsi="Bell MT"/>
          <w:i/>
          <w:iCs/>
          <w:sz w:val="28"/>
          <w:szCs w:val="28"/>
          <w:lang w:val="en-US"/>
        </w:rPr>
      </w:pPr>
    </w:p>
    <w:p w14:paraId="79D8A300" w14:textId="06F22BE4" w:rsidR="00A603E6" w:rsidRDefault="00A603E6" w:rsidP="00A603E6">
      <w:pPr>
        <w:jc w:val="both"/>
        <w:rPr>
          <w:rFonts w:ascii="Bell MT" w:hAnsi="Bell MT"/>
          <w:i/>
          <w:iCs/>
          <w:sz w:val="28"/>
          <w:szCs w:val="28"/>
          <w:lang w:val="en-US"/>
        </w:rPr>
      </w:pPr>
    </w:p>
    <w:p w14:paraId="138A8B18" w14:textId="4506D336" w:rsidR="00A603E6" w:rsidRDefault="00A603E6" w:rsidP="00A603E6">
      <w:pPr>
        <w:jc w:val="both"/>
        <w:rPr>
          <w:rFonts w:ascii="Bell MT" w:hAnsi="Bell MT"/>
          <w:i/>
          <w:iCs/>
          <w:sz w:val="28"/>
          <w:szCs w:val="28"/>
          <w:lang w:val="en-US"/>
        </w:rPr>
      </w:pPr>
    </w:p>
    <w:p w14:paraId="31E1A100" w14:textId="37EA436F" w:rsidR="00A603E6" w:rsidRDefault="00A603E6" w:rsidP="00A603E6">
      <w:pPr>
        <w:jc w:val="both"/>
        <w:rPr>
          <w:rFonts w:ascii="Bell MT" w:hAnsi="Bell MT"/>
          <w:i/>
          <w:iCs/>
          <w:sz w:val="28"/>
          <w:szCs w:val="28"/>
          <w:lang w:val="en-US"/>
        </w:rPr>
      </w:pPr>
    </w:p>
    <w:p w14:paraId="3129C946" w14:textId="2B1B5501" w:rsidR="00A603E6" w:rsidRDefault="00A603E6" w:rsidP="00A603E6">
      <w:pPr>
        <w:jc w:val="both"/>
        <w:rPr>
          <w:rFonts w:ascii="Bell MT" w:hAnsi="Bell MT"/>
          <w:i/>
          <w:iCs/>
          <w:sz w:val="28"/>
          <w:szCs w:val="28"/>
          <w:lang w:val="en-US"/>
        </w:rPr>
      </w:pPr>
    </w:p>
    <w:p w14:paraId="5298C148" w14:textId="493BD0A8" w:rsidR="00A603E6" w:rsidRDefault="00A603E6" w:rsidP="00A603E6">
      <w:pPr>
        <w:jc w:val="both"/>
        <w:rPr>
          <w:rFonts w:ascii="Bell MT" w:hAnsi="Bell MT"/>
          <w:i/>
          <w:iCs/>
          <w:sz w:val="28"/>
          <w:szCs w:val="28"/>
          <w:lang w:val="en-US"/>
        </w:rPr>
      </w:pPr>
    </w:p>
    <w:p w14:paraId="21B7BCBB" w14:textId="77777777" w:rsidR="00A603E6" w:rsidRPr="00F86396" w:rsidRDefault="00A603E6" w:rsidP="00F86396">
      <w:pPr>
        <w:jc w:val="both"/>
        <w:rPr>
          <w:rFonts w:ascii="Bell MT" w:hAnsi="Bell MT"/>
          <w:i/>
          <w:iCs/>
          <w:sz w:val="28"/>
          <w:szCs w:val="28"/>
          <w:lang w:val="en-US"/>
        </w:rPr>
      </w:pPr>
    </w:p>
    <w:p w14:paraId="063E0C19" w14:textId="05DE2AB3" w:rsidR="00A603E6" w:rsidRPr="00F86396" w:rsidRDefault="00A603E6">
      <w:pPr>
        <w:pStyle w:val="Paragrafoelenco"/>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lang w:val="en-US"/>
        </w:rPr>
        <w:t xml:space="preserve"> Periodic Notifications</w:t>
      </w:r>
    </w:p>
    <w:p w14:paraId="08B8808D" w14:textId="77777777" w:rsidR="0038482A" w:rsidRDefault="0038482A" w:rsidP="00672C82">
      <w:pPr>
        <w:jc w:val="both"/>
        <w:rPr>
          <w:rFonts w:ascii="Bell MT" w:hAnsi="Bell MT"/>
          <w:sz w:val="28"/>
          <w:szCs w:val="28"/>
          <w:lang w:val="en-US"/>
        </w:rPr>
      </w:pPr>
    </w:p>
    <w:p w14:paraId="4FBFA91E" w14:textId="747FAB53" w:rsidR="00F5773A" w:rsidRPr="00F86396" w:rsidRDefault="00B27313" w:rsidP="00672C82">
      <w:pPr>
        <w:jc w:val="both"/>
        <w:rPr>
          <w:rFonts w:ascii="Bell MT" w:hAnsi="Bell MT"/>
          <w:sz w:val="28"/>
          <w:szCs w:val="28"/>
          <w:lang w:val="en-US"/>
        </w:rPr>
      </w:pPr>
      <w:r>
        <w:rPr>
          <w:rFonts w:ascii="Bell MT" w:hAnsi="Bell MT"/>
          <w:sz w:val="28"/>
          <w:szCs w:val="28"/>
          <w:lang w:val="en-US"/>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lang w:val="en-US"/>
        </w:rPr>
        <w:t>notification period</w:t>
      </w:r>
      <w:r>
        <w:rPr>
          <w:rFonts w:ascii="Bell MT" w:hAnsi="Bell MT"/>
          <w:sz w:val="28"/>
          <w:szCs w:val="28"/>
          <w:lang w:val="en-US"/>
        </w:rPr>
        <w:t xml:space="preserve"> indicated into the topic string (for more information see</w:t>
      </w:r>
      <w:r w:rsidR="009B4446">
        <w:rPr>
          <w:rFonts w:ascii="Bell MT" w:hAnsi="Bell MT"/>
          <w:sz w:val="28"/>
          <w:szCs w:val="28"/>
          <w:lang w:val="en-US"/>
        </w:rPr>
        <w:t xml:space="preserve"> Paragraph H.2 – Generation of topic). Once the topic are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lang w:val="en-US"/>
        </w:rPr>
      </w:pPr>
    </w:p>
    <w:p w14:paraId="37A034A5" w14:textId="5614F093" w:rsidR="009121E5" w:rsidRPr="00F86396" w:rsidRDefault="009925FD" w:rsidP="00F86396">
      <w:pPr>
        <w:pStyle w:val="Paragrafoelenco"/>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lang w:val="en-US"/>
        </w:rPr>
        <w:t xml:space="preserve"> </w:t>
      </w:r>
      <w:r w:rsidR="004201DC" w:rsidRPr="00F86396">
        <w:rPr>
          <w:rFonts w:ascii="Bell MT" w:hAnsi="Bell MT"/>
          <w:i/>
          <w:iCs/>
          <w:sz w:val="28"/>
          <w:szCs w:val="28"/>
          <w:lang w:val="en-US"/>
        </w:rPr>
        <w:t>Store Manager statistics</w:t>
      </w:r>
      <w:r w:rsidR="0014447A" w:rsidRPr="00F86396">
        <w:rPr>
          <w:rFonts w:ascii="Bell MT" w:hAnsi="Bell MT"/>
          <w:i/>
          <w:iCs/>
          <w:sz w:val="28"/>
          <w:szCs w:val="28"/>
          <w:lang w:val="en-US"/>
        </w:rPr>
        <w:br/>
      </w:r>
    </w:p>
    <w:p w14:paraId="23E297FE" w14:textId="17C9D6A8" w:rsidR="0014447A" w:rsidRPr="00F86396" w:rsidRDefault="0014447A" w:rsidP="00F86396">
      <w:pPr>
        <w:pStyle w:val="Paragrafoelenco"/>
        <w:ind w:left="0"/>
        <w:jc w:val="both"/>
        <w:rPr>
          <w:rFonts w:ascii="Bell MT" w:hAnsi="Bell MT"/>
          <w:sz w:val="28"/>
          <w:szCs w:val="28"/>
          <w:lang w:val="en-US"/>
        </w:rPr>
      </w:pPr>
      <w:r w:rsidRPr="00F86396">
        <w:rPr>
          <w:rFonts w:ascii="Bell MT" w:hAnsi="Bell MT"/>
          <w:sz w:val="28"/>
          <w:szCs w:val="28"/>
          <w:lang w:val="en-US"/>
        </w:rPr>
        <w:t xml:space="preserve">Once the store manager, through his </w:t>
      </w:r>
      <w:r w:rsidRPr="00F86396">
        <w:rPr>
          <w:rFonts w:ascii="Bell MT" w:hAnsi="Bell MT"/>
          <w:i/>
          <w:iCs/>
          <w:sz w:val="28"/>
          <w:szCs w:val="28"/>
          <w:u w:val="single"/>
          <w:lang w:val="en-US"/>
        </w:rPr>
        <w:t>browser</w:t>
      </w:r>
      <w:r w:rsidRPr="00F86396">
        <w:rPr>
          <w:rFonts w:ascii="Bell MT" w:hAnsi="Bell MT"/>
          <w:sz w:val="28"/>
          <w:szCs w:val="28"/>
          <w:lang w:val="en-US"/>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lang w:val="en-US"/>
        </w:rPr>
        <w:t xml:space="preserve"> </w:t>
      </w:r>
      <w:r w:rsidRPr="00F86396">
        <w:rPr>
          <w:rFonts w:ascii="Bell MT" w:hAnsi="Bell MT"/>
          <w:sz w:val="28"/>
          <w:szCs w:val="28"/>
          <w:lang w:val="en-US"/>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lang w:val="en-US"/>
        </w:rPr>
        <w:t xml:space="preserve"> </w:t>
      </w:r>
      <w:r w:rsidRPr="00F86396">
        <w:rPr>
          <w:rFonts w:ascii="Bell MT" w:hAnsi="Bell MT"/>
          <w:sz w:val="28"/>
          <w:szCs w:val="28"/>
          <w:lang w:val="en-US"/>
        </w:rPr>
        <w:t>Module, a component which is going to be used way less in comparison.</w:t>
      </w:r>
    </w:p>
    <w:p w14:paraId="39C9562F" w14:textId="77777777" w:rsidR="00F5773A" w:rsidRDefault="00F5773A">
      <w:pPr>
        <w:rPr>
          <w:rFonts w:ascii="Bell MT" w:hAnsi="Bell MT"/>
          <w:i/>
          <w:iCs/>
          <w:sz w:val="28"/>
          <w:szCs w:val="28"/>
          <w:lang w:val="en-US"/>
        </w:rPr>
      </w:pPr>
    </w:p>
    <w:p w14:paraId="1172AC97" w14:textId="77777777" w:rsidR="00F5773A" w:rsidRDefault="00F5773A">
      <w:pPr>
        <w:rPr>
          <w:rFonts w:ascii="Bell MT" w:hAnsi="Bell MT"/>
          <w:i/>
          <w:iCs/>
          <w:sz w:val="28"/>
          <w:szCs w:val="28"/>
          <w:lang w:val="en-US"/>
        </w:rPr>
      </w:pPr>
    </w:p>
    <w:p w14:paraId="30671271" w14:textId="6720481B" w:rsidR="009121E5" w:rsidRDefault="009121E5">
      <w:pPr>
        <w:rPr>
          <w:rFonts w:ascii="Bell MT" w:hAnsi="Bell MT"/>
          <w:i/>
          <w:iCs/>
          <w:sz w:val="28"/>
          <w:szCs w:val="28"/>
          <w:lang w:val="en-US"/>
        </w:rPr>
      </w:pPr>
    </w:p>
    <w:p w14:paraId="18A95BE5" w14:textId="7EE0641D" w:rsidR="00F5773A" w:rsidRDefault="00F5773A">
      <w:pPr>
        <w:rPr>
          <w:rFonts w:ascii="Bell MT" w:hAnsi="Bell MT"/>
          <w:i/>
          <w:iCs/>
          <w:sz w:val="28"/>
          <w:szCs w:val="28"/>
          <w:lang w:val="en-US"/>
        </w:rPr>
      </w:pPr>
    </w:p>
    <w:p w14:paraId="016D97FD" w14:textId="646C644E" w:rsidR="00F5773A" w:rsidRDefault="00F5773A">
      <w:pPr>
        <w:rPr>
          <w:rFonts w:ascii="Bell MT" w:hAnsi="Bell MT"/>
          <w:i/>
          <w:iCs/>
          <w:sz w:val="28"/>
          <w:szCs w:val="28"/>
          <w:lang w:val="en-US"/>
        </w:rPr>
      </w:pPr>
    </w:p>
    <w:p w14:paraId="2D50E24C" w14:textId="13065A60" w:rsidR="00F5773A" w:rsidRDefault="00F5773A">
      <w:pPr>
        <w:rPr>
          <w:rFonts w:ascii="Bell MT" w:hAnsi="Bell MT"/>
          <w:i/>
          <w:iCs/>
          <w:sz w:val="28"/>
          <w:szCs w:val="28"/>
          <w:lang w:val="en-US"/>
        </w:rPr>
      </w:pPr>
    </w:p>
    <w:p w14:paraId="75C5C367" w14:textId="3EE63EE7" w:rsidR="00F5773A" w:rsidRDefault="00F5773A">
      <w:pPr>
        <w:rPr>
          <w:rFonts w:ascii="Bell MT" w:hAnsi="Bell MT"/>
          <w:i/>
          <w:iCs/>
          <w:sz w:val="28"/>
          <w:szCs w:val="28"/>
          <w:lang w:val="en-US"/>
        </w:rPr>
      </w:pPr>
    </w:p>
    <w:p w14:paraId="220800C2" w14:textId="2811C7FA" w:rsidR="00F5773A" w:rsidRDefault="00F5773A">
      <w:pPr>
        <w:rPr>
          <w:rFonts w:ascii="Bell MT" w:hAnsi="Bell MT"/>
          <w:i/>
          <w:iCs/>
          <w:sz w:val="28"/>
          <w:szCs w:val="28"/>
          <w:lang w:val="en-US"/>
        </w:rPr>
      </w:pPr>
    </w:p>
    <w:p w14:paraId="4D318FD2" w14:textId="01674881" w:rsidR="00F5773A" w:rsidRDefault="00F5773A">
      <w:pPr>
        <w:rPr>
          <w:rFonts w:ascii="Bell MT" w:hAnsi="Bell MT"/>
          <w:i/>
          <w:iCs/>
          <w:sz w:val="28"/>
          <w:szCs w:val="28"/>
          <w:lang w:val="en-US"/>
        </w:rPr>
      </w:pPr>
    </w:p>
    <w:p w14:paraId="72552ED6" w14:textId="48F2CDDD" w:rsidR="00F5773A" w:rsidRDefault="00F5773A">
      <w:pPr>
        <w:rPr>
          <w:rFonts w:ascii="Bell MT" w:hAnsi="Bell MT"/>
          <w:i/>
          <w:iCs/>
          <w:sz w:val="28"/>
          <w:szCs w:val="28"/>
          <w:lang w:val="en-US"/>
        </w:rPr>
      </w:pPr>
    </w:p>
    <w:p w14:paraId="25D081E9" w14:textId="4B148D54" w:rsidR="00F5773A" w:rsidRDefault="00F5773A">
      <w:pPr>
        <w:rPr>
          <w:rFonts w:ascii="Bell MT" w:hAnsi="Bell MT"/>
          <w:i/>
          <w:iCs/>
          <w:sz w:val="28"/>
          <w:szCs w:val="28"/>
          <w:lang w:val="en-US"/>
        </w:rPr>
      </w:pPr>
    </w:p>
    <w:p w14:paraId="6E7EA681" w14:textId="0BC69EA6" w:rsidR="00F5773A" w:rsidRDefault="00F5773A">
      <w:pPr>
        <w:rPr>
          <w:rFonts w:ascii="Bell MT" w:hAnsi="Bell MT"/>
          <w:i/>
          <w:iCs/>
          <w:sz w:val="28"/>
          <w:szCs w:val="28"/>
          <w:lang w:val="en-US"/>
        </w:rPr>
      </w:pPr>
    </w:p>
    <w:p w14:paraId="5DC0FC7A" w14:textId="4FA2BAAC" w:rsidR="00F5773A" w:rsidRDefault="00F5773A">
      <w:pPr>
        <w:rPr>
          <w:rFonts w:ascii="Bell MT" w:hAnsi="Bell MT"/>
          <w:i/>
          <w:iCs/>
          <w:sz w:val="28"/>
          <w:szCs w:val="28"/>
          <w:lang w:val="en-US"/>
        </w:rPr>
      </w:pPr>
    </w:p>
    <w:p w14:paraId="30E036F8" w14:textId="77777777" w:rsidR="00F5773A" w:rsidRPr="00F86396" w:rsidRDefault="00F5773A">
      <w:pPr>
        <w:rPr>
          <w:rFonts w:ascii="Bell MT" w:hAnsi="Bell MT"/>
          <w:i/>
          <w:iCs/>
          <w:sz w:val="28"/>
          <w:szCs w:val="28"/>
          <w:lang w:val="en-US"/>
        </w:rPr>
      </w:pPr>
    </w:p>
    <w:p w14:paraId="284049CE" w14:textId="5D38AA2C" w:rsidR="004201DC" w:rsidRPr="00F86396" w:rsidRDefault="00F5773A" w:rsidP="00F86396">
      <w:pPr>
        <w:pStyle w:val="Paragrafoelenco"/>
        <w:numPr>
          <w:ilvl w:val="0"/>
          <w:numId w:val="39"/>
        </w:numPr>
        <w:jc w:val="both"/>
        <w:rPr>
          <w:rFonts w:ascii="Bell MT" w:hAnsi="Bell MT"/>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lang w:val="en-US"/>
        </w:rPr>
        <w:t xml:space="preserve"> Physical ticket acquisition </w:t>
      </w:r>
    </w:p>
    <w:p w14:paraId="69070208" w14:textId="4B24311A" w:rsidR="00F5773A" w:rsidRDefault="00F5773A">
      <w:pPr>
        <w:jc w:val="both"/>
        <w:rPr>
          <w:rFonts w:ascii="Bell MT" w:hAnsi="Bell MT"/>
          <w:sz w:val="28"/>
          <w:szCs w:val="28"/>
          <w:lang w:val="en-US"/>
        </w:rPr>
      </w:pPr>
    </w:p>
    <w:p w14:paraId="3E9FC1C3" w14:textId="61E535FF" w:rsidR="00F5773A" w:rsidRDefault="0014447A">
      <w:pPr>
        <w:jc w:val="both"/>
        <w:rPr>
          <w:rFonts w:ascii="Bell MT" w:hAnsi="Bell MT"/>
          <w:sz w:val="28"/>
          <w:szCs w:val="28"/>
          <w:lang w:val="en-US"/>
        </w:rPr>
      </w:pPr>
      <w:r w:rsidRPr="00F86396">
        <w:rPr>
          <w:rFonts w:ascii="Bell MT" w:hAnsi="Bell MT"/>
          <w:sz w:val="28"/>
          <w:szCs w:val="28"/>
          <w:lang w:val="en-US"/>
        </w:rPr>
        <w:t>The user who goes physically to the store</w:t>
      </w:r>
      <w:r w:rsidR="002C367B" w:rsidRPr="00F86396">
        <w:rPr>
          <w:rFonts w:ascii="Bell MT" w:hAnsi="Bell MT"/>
          <w:sz w:val="28"/>
          <w:szCs w:val="28"/>
          <w:lang w:val="en-US"/>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lang w:val="en-US"/>
        </w:rPr>
      </w:pPr>
    </w:p>
    <w:p w14:paraId="2119835D" w14:textId="6413B615" w:rsidR="00F5773A" w:rsidRDefault="00F5773A">
      <w:pPr>
        <w:jc w:val="both"/>
        <w:rPr>
          <w:rFonts w:ascii="Bell MT" w:hAnsi="Bell MT"/>
          <w:sz w:val="28"/>
          <w:szCs w:val="28"/>
          <w:lang w:val="en-US"/>
        </w:rPr>
      </w:pPr>
    </w:p>
    <w:p w14:paraId="7CA5B51B" w14:textId="7BF66D7D" w:rsidR="00F5773A" w:rsidRDefault="00F5773A">
      <w:pPr>
        <w:jc w:val="both"/>
        <w:rPr>
          <w:rFonts w:ascii="Bell MT" w:hAnsi="Bell MT"/>
          <w:sz w:val="28"/>
          <w:szCs w:val="28"/>
          <w:lang w:val="en-US"/>
        </w:rPr>
      </w:pPr>
    </w:p>
    <w:p w14:paraId="36304FF1" w14:textId="00020041" w:rsidR="00F5773A" w:rsidRPr="00F86396" w:rsidRDefault="00F5773A" w:rsidP="00F86396">
      <w:pPr>
        <w:jc w:val="both"/>
        <w:rPr>
          <w:rFonts w:ascii="Bell MT" w:hAnsi="Bell MT"/>
          <w:sz w:val="28"/>
          <w:szCs w:val="28"/>
          <w:lang w:val="en-US"/>
        </w:rPr>
      </w:pPr>
    </w:p>
    <w:p w14:paraId="70075435" w14:textId="31555393" w:rsidR="009121E5" w:rsidRPr="00F86396" w:rsidRDefault="009121E5" w:rsidP="00F86396">
      <w:pPr>
        <w:jc w:val="both"/>
        <w:rPr>
          <w:rFonts w:ascii="Bell MT" w:hAnsi="Bell MT"/>
          <w:sz w:val="28"/>
          <w:szCs w:val="28"/>
          <w:lang w:val="en-US"/>
        </w:rPr>
      </w:pPr>
    </w:p>
    <w:p w14:paraId="23F6813D" w14:textId="2D496CBD" w:rsidR="002C156A" w:rsidRPr="00F86396" w:rsidRDefault="00F5773A" w:rsidP="002C156A">
      <w:pPr>
        <w:pStyle w:val="Paragrafoelenco"/>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User enters store</w:t>
      </w:r>
    </w:p>
    <w:p w14:paraId="29115F87" w14:textId="69986244" w:rsidR="002C156A" w:rsidRPr="00F86396" w:rsidRDefault="002C156A" w:rsidP="002C156A">
      <w:pPr>
        <w:ind w:left="1080"/>
        <w:jc w:val="both"/>
        <w:rPr>
          <w:rFonts w:ascii="Bell MT" w:hAnsi="Bell MT"/>
          <w:i/>
          <w:iCs/>
          <w:sz w:val="28"/>
          <w:szCs w:val="28"/>
          <w:lang w:val="en-US"/>
        </w:rPr>
      </w:pPr>
    </w:p>
    <w:p w14:paraId="1A8A7904" w14:textId="01EF998B" w:rsidR="002C156A" w:rsidRPr="00F86396" w:rsidRDefault="002C156A" w:rsidP="00F86396">
      <w:pPr>
        <w:jc w:val="both"/>
        <w:rPr>
          <w:rFonts w:ascii="Bell MT" w:hAnsi="Bell MT"/>
          <w:sz w:val="28"/>
          <w:szCs w:val="28"/>
          <w:lang w:val="en-US"/>
        </w:rPr>
      </w:pPr>
      <w:r w:rsidRPr="00F86396">
        <w:rPr>
          <w:rFonts w:ascii="Bell MT" w:hAnsi="Bell MT"/>
          <w:sz w:val="28"/>
          <w:szCs w:val="28"/>
          <w:lang w:val="en-US"/>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lang w:val="en-US"/>
        </w:rPr>
      </w:pPr>
      <w:r w:rsidRPr="00F86396">
        <w:rPr>
          <w:rFonts w:ascii="Bell MT" w:hAnsi="Bell MT"/>
          <w:sz w:val="28"/>
          <w:szCs w:val="28"/>
          <w:lang w:val="en-US"/>
        </w:rPr>
        <w:br w:type="page"/>
      </w:r>
    </w:p>
    <w:p w14:paraId="21F32018" w14:textId="72B290B2" w:rsidR="002C156A" w:rsidRPr="00F86396" w:rsidRDefault="009925FD" w:rsidP="00F86396">
      <w:pPr>
        <w:pStyle w:val="Paragrafoelenco"/>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 xml:space="preserve">User exits </w:t>
      </w:r>
      <w:r w:rsidR="00641E5A" w:rsidRPr="00801F40">
        <w:rPr>
          <w:rFonts w:ascii="Bell MT" w:hAnsi="Bell MT"/>
          <w:i/>
          <w:iCs/>
          <w:sz w:val="28"/>
          <w:szCs w:val="28"/>
          <w:lang w:val="en-US"/>
        </w:rPr>
        <w:t>store</w:t>
      </w:r>
    </w:p>
    <w:p w14:paraId="479E944C" w14:textId="77777777" w:rsidR="009925FD" w:rsidRPr="00F86396" w:rsidRDefault="009925FD">
      <w:pPr>
        <w:ind w:left="1080"/>
        <w:jc w:val="both"/>
        <w:rPr>
          <w:rFonts w:ascii="Bell MT" w:hAnsi="Bell MT"/>
          <w:sz w:val="28"/>
          <w:szCs w:val="28"/>
          <w:lang w:val="en-US"/>
        </w:rPr>
      </w:pPr>
    </w:p>
    <w:p w14:paraId="5A9AE31C" w14:textId="4765E94F" w:rsidR="009121E5" w:rsidRPr="00F86396" w:rsidRDefault="009121E5" w:rsidP="00F86396">
      <w:pPr>
        <w:jc w:val="both"/>
        <w:rPr>
          <w:rFonts w:ascii="Bell MT" w:hAnsi="Bell MT"/>
          <w:sz w:val="28"/>
          <w:szCs w:val="28"/>
          <w:lang w:val="en-US"/>
        </w:rPr>
      </w:pPr>
      <w:r w:rsidRPr="00F86396">
        <w:rPr>
          <w:rFonts w:ascii="Bell MT" w:hAnsi="Bell MT"/>
          <w:sz w:val="28"/>
          <w:szCs w:val="28"/>
          <w:lang w:val="en-US"/>
        </w:rPr>
        <w:t>The only difference from the “User enters store” sequence diagram is that in this case, there might be a QR</w:t>
      </w:r>
      <w:r w:rsidR="00672C82" w:rsidRPr="00F86396">
        <w:rPr>
          <w:rFonts w:ascii="Bell MT" w:hAnsi="Bell MT"/>
          <w:sz w:val="28"/>
          <w:szCs w:val="28"/>
          <w:lang w:val="en-US"/>
        </w:rPr>
        <w:t xml:space="preserve"> c</w:t>
      </w:r>
      <w:r w:rsidRPr="00F86396">
        <w:rPr>
          <w:rFonts w:ascii="Bell MT" w:hAnsi="Bell MT"/>
          <w:sz w:val="28"/>
          <w:szCs w:val="28"/>
          <w:lang w:val="en-US"/>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lang w:val="en-US"/>
        </w:rPr>
      </w:pPr>
    </w:p>
    <w:p w14:paraId="4D5FFFE8" w14:textId="76E94563" w:rsidR="007F3319" w:rsidRPr="00F86396" w:rsidRDefault="007F3319">
      <w:pPr>
        <w:ind w:left="1080"/>
        <w:jc w:val="both"/>
        <w:rPr>
          <w:rFonts w:ascii="Bell MT" w:hAnsi="Bell MT"/>
          <w:i/>
          <w:iCs/>
          <w:sz w:val="28"/>
          <w:szCs w:val="28"/>
          <w:lang w:val="en-US"/>
        </w:rPr>
      </w:pPr>
    </w:p>
    <w:p w14:paraId="6E17EC8F" w14:textId="26DB250F" w:rsidR="007F3319" w:rsidRPr="00F86396" w:rsidRDefault="007F3319">
      <w:pPr>
        <w:ind w:left="1080"/>
        <w:jc w:val="both"/>
        <w:rPr>
          <w:rFonts w:ascii="Bell MT" w:hAnsi="Bell MT"/>
          <w:i/>
          <w:iCs/>
          <w:sz w:val="28"/>
          <w:szCs w:val="28"/>
          <w:lang w:val="en-US"/>
        </w:rPr>
      </w:pPr>
    </w:p>
    <w:p w14:paraId="402974B6" w14:textId="03CDC6AB" w:rsidR="00784093" w:rsidRPr="00F86396" w:rsidRDefault="00784093">
      <w:pPr>
        <w:ind w:left="1080"/>
        <w:jc w:val="both"/>
        <w:rPr>
          <w:rFonts w:ascii="Bell MT" w:hAnsi="Bell MT"/>
          <w:i/>
          <w:iCs/>
          <w:sz w:val="28"/>
          <w:szCs w:val="28"/>
          <w:lang w:val="en-US"/>
        </w:rPr>
      </w:pPr>
    </w:p>
    <w:p w14:paraId="40F8A4C4" w14:textId="29D57D4B" w:rsidR="007F3319" w:rsidRPr="00F86396" w:rsidRDefault="00784093" w:rsidP="00F86396">
      <w:pPr>
        <w:rPr>
          <w:rFonts w:ascii="Bell MT" w:hAnsi="Bell MT"/>
          <w:i/>
          <w:iCs/>
          <w:sz w:val="28"/>
          <w:szCs w:val="28"/>
          <w:lang w:val="en-US"/>
        </w:rPr>
      </w:pPr>
      <w:r w:rsidRPr="00F86396">
        <w:rPr>
          <w:rFonts w:ascii="Bell MT" w:hAnsi="Bell MT"/>
          <w:i/>
          <w:iCs/>
          <w:sz w:val="28"/>
          <w:szCs w:val="28"/>
          <w:lang w:val="en-US"/>
        </w:rPr>
        <w:br w:type="page"/>
      </w:r>
    </w:p>
    <w:p w14:paraId="12B4B4FA" w14:textId="7265259F" w:rsidR="006625AC" w:rsidRPr="00F86396" w:rsidRDefault="006625AC" w:rsidP="006625AC">
      <w:pPr>
        <w:pStyle w:val="Paragrafoelenco"/>
        <w:numPr>
          <w:ilvl w:val="1"/>
          <w:numId w:val="1"/>
        </w:numPr>
        <w:rPr>
          <w:rFonts w:ascii="Bell MT" w:hAnsi="Bell MT"/>
          <w:i/>
          <w:iCs/>
          <w:sz w:val="32"/>
          <w:szCs w:val="32"/>
          <w:lang w:val="en-US"/>
        </w:rPr>
      </w:pPr>
      <w:r w:rsidRPr="00F86396">
        <w:rPr>
          <w:rFonts w:ascii="Bell MT" w:hAnsi="Bell MT"/>
          <w:i/>
          <w:iCs/>
          <w:sz w:val="32"/>
          <w:szCs w:val="32"/>
          <w:lang w:val="en-US"/>
        </w:rPr>
        <w:lastRenderedPageBreak/>
        <w:t xml:space="preserve">Component interfaces </w:t>
      </w:r>
    </w:p>
    <w:p w14:paraId="398F9CFC" w14:textId="2BB4643A" w:rsidR="006625AC" w:rsidRPr="00F86396" w:rsidRDefault="006625AC" w:rsidP="006625AC">
      <w:pPr>
        <w:pStyle w:val="Paragrafoelenco"/>
        <w:numPr>
          <w:ilvl w:val="1"/>
          <w:numId w:val="1"/>
        </w:numPr>
        <w:rPr>
          <w:rFonts w:ascii="Bell MT" w:hAnsi="Bell MT"/>
          <w:lang w:val="en-US"/>
        </w:rPr>
      </w:pPr>
      <w:r w:rsidRPr="00F86396">
        <w:rPr>
          <w:rFonts w:ascii="Bell MT" w:hAnsi="Bell MT"/>
          <w:i/>
          <w:iCs/>
          <w:sz w:val="32"/>
          <w:szCs w:val="32"/>
          <w:lang w:val="en-US"/>
        </w:rPr>
        <w:t>Selected architectural styles and patterns</w:t>
      </w:r>
      <w:r w:rsidRPr="00F86396">
        <w:rPr>
          <w:rFonts w:ascii="Bell MT" w:hAnsi="Bell MT"/>
          <w:lang w:val="en-US"/>
        </w:rPr>
        <w:t xml:space="preserve">: </w:t>
      </w:r>
      <w:r w:rsidR="00F27B54" w:rsidRPr="00F86396">
        <w:rPr>
          <w:rFonts w:ascii="Bell MT" w:hAnsi="Bell MT"/>
          <w:lang w:val="en-US"/>
        </w:rPr>
        <w:br/>
      </w:r>
    </w:p>
    <w:p w14:paraId="251D5E33" w14:textId="5814C2E5" w:rsidR="00F27B54" w:rsidRPr="00F86396" w:rsidRDefault="00F27B54" w:rsidP="00F27B54">
      <w:pPr>
        <w:pStyle w:val="Paragrafoelenco"/>
        <w:rPr>
          <w:rFonts w:ascii="Bell MT" w:hAnsi="Bell MT"/>
          <w:b/>
          <w:bCs/>
          <w:sz w:val="28"/>
          <w:szCs w:val="28"/>
          <w:u w:val="single"/>
          <w:lang w:val="en-US"/>
        </w:rPr>
      </w:pPr>
      <w:r w:rsidRPr="00F86396">
        <w:rPr>
          <w:rFonts w:ascii="Bell MT" w:hAnsi="Bell MT"/>
          <w:b/>
          <w:bCs/>
          <w:sz w:val="28"/>
          <w:szCs w:val="28"/>
          <w:u w:val="single"/>
          <w:lang w:val="en-US"/>
        </w:rPr>
        <w:t>Notification Push Pattern</w:t>
      </w:r>
      <w:r w:rsidRPr="00F86396">
        <w:rPr>
          <w:rFonts w:ascii="Bell MT" w:hAnsi="Bell MT"/>
          <w:b/>
          <w:bCs/>
          <w:sz w:val="28"/>
          <w:szCs w:val="28"/>
          <w:u w:val="single"/>
          <w:lang w:val="en-US"/>
        </w:rPr>
        <w:br/>
      </w:r>
    </w:p>
    <w:p w14:paraId="300682D3" w14:textId="3B71AACC" w:rsidR="00533624" w:rsidRPr="00F86396" w:rsidRDefault="00F27B54" w:rsidP="00F86396">
      <w:pPr>
        <w:pStyle w:val="Paragrafoelenco"/>
        <w:jc w:val="both"/>
        <w:rPr>
          <w:rFonts w:ascii="Bell MT" w:hAnsi="Bell MT"/>
          <w:sz w:val="28"/>
          <w:szCs w:val="28"/>
          <w:lang w:val="en-US"/>
        </w:rPr>
      </w:pPr>
      <w:r w:rsidRPr="00F86396">
        <w:rPr>
          <w:rFonts w:ascii="Bell MT" w:hAnsi="Bell MT"/>
          <w:sz w:val="28"/>
          <w:szCs w:val="28"/>
          <w:lang w:val="en-US"/>
        </w:rPr>
        <w:t xml:space="preserve">To provide the required periodic notifications functionalities, a push pattern has been chosen, </w:t>
      </w:r>
      <w:r w:rsidR="006D1BC3" w:rsidRPr="00F86396">
        <w:rPr>
          <w:rFonts w:ascii="Bell MT" w:hAnsi="Bell MT"/>
          <w:sz w:val="28"/>
          <w:szCs w:val="28"/>
          <w:lang w:val="en-US"/>
        </w:rPr>
        <w:t>so to</w:t>
      </w:r>
      <w:r w:rsidRPr="00F86396">
        <w:rPr>
          <w:rFonts w:ascii="Bell MT" w:hAnsi="Bell MT"/>
          <w:sz w:val="28"/>
          <w:szCs w:val="28"/>
          <w:lang w:val="en-US"/>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lang w:val="en-US"/>
        </w:rPr>
        <w:t>getting</w:t>
      </w:r>
      <w:r w:rsidRPr="00F86396">
        <w:rPr>
          <w:rFonts w:ascii="Bell MT" w:hAnsi="Bell MT"/>
          <w:sz w:val="28"/>
          <w:szCs w:val="28"/>
          <w:lang w:val="en-US"/>
        </w:rPr>
        <w:t xml:space="preserve"> flooded by periodic notifications requests. </w:t>
      </w:r>
      <w:r w:rsidR="006D1BC3" w:rsidRPr="00F86396">
        <w:rPr>
          <w:rFonts w:ascii="Bell MT" w:hAnsi="Bell MT"/>
          <w:sz w:val="28"/>
          <w:szCs w:val="28"/>
          <w:lang w:val="en-US"/>
        </w:rPr>
        <w:t xml:space="preserve">The general approach with this pattern </w:t>
      </w:r>
      <w:r w:rsidR="00533624" w:rsidRPr="00F86396">
        <w:rPr>
          <w:rFonts w:ascii="Bell MT" w:hAnsi="Bell MT"/>
          <w:sz w:val="28"/>
          <w:szCs w:val="28"/>
          <w:lang w:val="en-US"/>
        </w:rPr>
        <w:t>has 3 layers:</w:t>
      </w:r>
    </w:p>
    <w:p w14:paraId="04CE6F96" w14:textId="12B21F0A" w:rsidR="00533624"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w:t>
      </w:r>
      <w:r w:rsidRPr="00F86396">
        <w:rPr>
          <w:color w:val="272727"/>
          <w:sz w:val="27"/>
          <w:szCs w:val="27"/>
          <w:shd w:val="clear" w:color="auto" w:fill="FFFFFF"/>
          <w:lang w:val="en-US"/>
        </w:rPr>
        <w:t xml:space="preserve"> </w:t>
      </w:r>
      <w:r w:rsidR="00057D48" w:rsidRPr="00801F40">
        <w:rPr>
          <w:color w:val="272727"/>
          <w:sz w:val="27"/>
          <w:szCs w:val="27"/>
          <w:shd w:val="clear" w:color="auto" w:fill="FFFFFF"/>
          <w:lang w:val="en-US"/>
        </w:rPr>
        <w:t xml:space="preserve"> </w:t>
      </w:r>
      <w:r w:rsidRPr="00F86396">
        <w:rPr>
          <w:rStyle w:val="Enfasicorsivo"/>
          <w:rFonts w:ascii="Bell MT" w:hAnsi="Bell MT"/>
          <w:b/>
          <w:bCs/>
          <w:i w:val="0"/>
          <w:iCs w:val="0"/>
          <w:color w:val="272727"/>
          <w:sz w:val="28"/>
          <w:szCs w:val="28"/>
          <w:shd w:val="clear" w:color="auto" w:fill="FFFFFF"/>
          <w:lang w:val="en-US"/>
        </w:rPr>
        <w:t>Mobile notification services</w:t>
      </w:r>
      <w:r w:rsidRPr="00801F40">
        <w:rPr>
          <w:rStyle w:val="Enfasicorsivo"/>
          <w:rFonts w:ascii="Bell MT" w:hAnsi="Bell MT"/>
          <w:i w:val="0"/>
          <w:iCs w:val="0"/>
          <w:color w:val="272727"/>
          <w:sz w:val="28"/>
          <w:szCs w:val="28"/>
          <w:shd w:val="clear" w:color="auto" w:fill="FFFFFF"/>
          <w:lang w:val="en-US"/>
        </w:rPr>
        <w:t xml:space="preserve"> </w:t>
      </w:r>
      <w:r w:rsidRPr="00F86396">
        <w:rPr>
          <w:rFonts w:ascii="Bell MT" w:hAnsi="Bell MT"/>
          <w:sz w:val="28"/>
          <w:szCs w:val="28"/>
          <w:lang w:val="en-US"/>
        </w:rPr>
        <w:t xml:space="preserve">(MNS) are </w:t>
      </w:r>
      <w:r w:rsidRPr="00801F40">
        <w:rPr>
          <w:rFonts w:ascii="Bell MT" w:hAnsi="Bell MT"/>
          <w:color w:val="272727"/>
          <w:sz w:val="28"/>
          <w:szCs w:val="28"/>
          <w:shd w:val="clear" w:color="auto" w:fill="FFFFFF"/>
          <w:lang w:val="en-US"/>
        </w:rPr>
        <w:t>c</w:t>
      </w:r>
      <w:r w:rsidRPr="00F86396">
        <w:rPr>
          <w:rFonts w:ascii="Bell MT" w:hAnsi="Bell MT"/>
          <w:color w:val="272727"/>
          <w:sz w:val="28"/>
          <w:szCs w:val="28"/>
          <w:shd w:val="clear" w:color="auto" w:fill="FFFFFF"/>
          <w:lang w:val="en-US"/>
        </w:rPr>
        <w:t>omponents that allow third-party app developers to send information from their servers to the user’s devices</w:t>
      </w:r>
      <w:r w:rsidRPr="00F86396">
        <w:rPr>
          <w:rFonts w:ascii="Bell MT" w:hAnsi="Bell MT"/>
          <w:sz w:val="28"/>
          <w:szCs w:val="28"/>
          <w:lang w:val="en-US"/>
        </w:rPr>
        <w:br/>
        <w:t>-</w:t>
      </w:r>
      <w:r w:rsidR="00057D48" w:rsidRPr="00F86396">
        <w:rPr>
          <w:rFonts w:ascii="Bell MT" w:hAnsi="Bell MT"/>
          <w:sz w:val="28"/>
          <w:szCs w:val="28"/>
          <w:lang w:val="en-US"/>
        </w:rPr>
        <w:t xml:space="preserve"> </w:t>
      </w:r>
      <w:r w:rsidRPr="00F86396">
        <w:rPr>
          <w:rFonts w:ascii="Bell MT" w:hAnsi="Bell MT"/>
          <w:b/>
          <w:bCs/>
          <w:sz w:val="28"/>
          <w:szCs w:val="28"/>
          <w:lang w:val="en-US"/>
        </w:rPr>
        <w:t>Application Server</w:t>
      </w:r>
      <w:r w:rsidRPr="00F86396">
        <w:rPr>
          <w:rFonts w:ascii="Bell MT" w:hAnsi="Bell MT"/>
          <w:sz w:val="28"/>
          <w:szCs w:val="28"/>
          <w:lang w:val="en-US"/>
        </w:rPr>
        <w:t xml:space="preserve"> (push Server) is the server creating push requests handled by MNS, targeting directly specific users, or group of users, based </w:t>
      </w:r>
      <w:r w:rsidR="00057D48" w:rsidRPr="00F86396">
        <w:rPr>
          <w:rFonts w:ascii="Bell MT" w:hAnsi="Bell MT"/>
          <w:sz w:val="28"/>
          <w:szCs w:val="28"/>
          <w:lang w:val="en-US"/>
        </w:rPr>
        <w:t>e.g.,</w:t>
      </w:r>
      <w:r w:rsidRPr="00F86396">
        <w:rPr>
          <w:rFonts w:ascii="Bell MT" w:hAnsi="Bell MT"/>
          <w:sz w:val="28"/>
          <w:szCs w:val="28"/>
          <w:lang w:val="en-US"/>
        </w:rPr>
        <w:t xml:space="preserve"> on a topic they have subscribed to.</w:t>
      </w:r>
    </w:p>
    <w:p w14:paraId="5913D3E6" w14:textId="206E1AAF" w:rsidR="00533624"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w:t>
      </w:r>
      <w:r w:rsidR="00057D48" w:rsidRPr="00F86396">
        <w:rPr>
          <w:rFonts w:ascii="Bell MT" w:hAnsi="Bell MT"/>
          <w:sz w:val="28"/>
          <w:szCs w:val="28"/>
          <w:lang w:val="en-US"/>
        </w:rPr>
        <w:t xml:space="preserve"> </w:t>
      </w:r>
      <w:r w:rsidRPr="00F86396">
        <w:rPr>
          <w:rFonts w:ascii="Bell MT" w:hAnsi="Bell MT"/>
          <w:b/>
          <w:bCs/>
          <w:sz w:val="28"/>
          <w:szCs w:val="28"/>
          <w:lang w:val="en-US"/>
        </w:rPr>
        <w:t>Client Application</w:t>
      </w:r>
      <w:r w:rsidRPr="00F86396">
        <w:rPr>
          <w:rFonts w:ascii="Bell MT" w:hAnsi="Bell MT"/>
          <w:sz w:val="28"/>
          <w:szCs w:val="28"/>
          <w:lang w:val="en-US"/>
        </w:rPr>
        <w:t xml:space="preserve"> registers to the notification service, getting uniquely identified.</w:t>
      </w:r>
      <w:r w:rsidR="0097581F" w:rsidRPr="00F86396">
        <w:rPr>
          <w:rFonts w:ascii="Bell MT" w:hAnsi="Bell MT"/>
          <w:sz w:val="28"/>
          <w:szCs w:val="28"/>
          <w:lang w:val="en-US"/>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Paragrafoelenco"/>
        <w:jc w:val="both"/>
        <w:rPr>
          <w:rFonts w:ascii="Bell MT" w:hAnsi="Bell MT"/>
          <w:sz w:val="28"/>
          <w:szCs w:val="28"/>
          <w:lang w:val="en-US"/>
        </w:rPr>
      </w:pPr>
      <w:r w:rsidRPr="00F86396">
        <w:rPr>
          <w:rFonts w:ascii="Bell MT" w:hAnsi="Bell MT"/>
          <w:sz w:val="28"/>
          <w:szCs w:val="28"/>
          <w:lang w:val="en-US"/>
        </w:rPr>
        <w:t>Upon server pus</w:t>
      </w:r>
      <w:r w:rsidR="0097581F" w:rsidRPr="00F86396">
        <w:rPr>
          <w:rFonts w:ascii="Bell MT" w:hAnsi="Bell MT"/>
          <w:sz w:val="28"/>
          <w:szCs w:val="28"/>
          <w:lang w:val="en-US"/>
        </w:rPr>
        <w:t xml:space="preserve">h requests, the MNS uses the connection with the user to send the notifications.  </w:t>
      </w:r>
    </w:p>
    <w:p w14:paraId="7737CA8C" w14:textId="77777777" w:rsidR="0001188D" w:rsidRPr="00F86396" w:rsidRDefault="0001188D">
      <w:pPr>
        <w:pStyle w:val="Paragrafoelenco"/>
        <w:rPr>
          <w:rFonts w:ascii="Bell MT" w:hAnsi="Bell MT"/>
          <w:sz w:val="28"/>
          <w:szCs w:val="28"/>
          <w:lang w:val="en-US"/>
        </w:rPr>
      </w:pPr>
    </w:p>
    <w:p w14:paraId="59350BB3" w14:textId="1EC1A1F7" w:rsidR="0089155A" w:rsidRPr="00801F40" w:rsidRDefault="0089155A" w:rsidP="00F86396">
      <w:pPr>
        <w:pStyle w:val="Paragrafoelenco"/>
        <w:numPr>
          <w:ilvl w:val="0"/>
          <w:numId w:val="42"/>
        </w:numPr>
        <w:rPr>
          <w:rFonts w:ascii="Bell MT" w:hAnsi="Bell MT"/>
          <w:color w:val="23252C"/>
          <w:sz w:val="24"/>
          <w:szCs w:val="24"/>
          <w:bdr w:val="none" w:sz="0" w:space="0" w:color="auto" w:frame="1"/>
          <w:shd w:val="clear" w:color="auto" w:fill="FFFFFF"/>
          <w:lang w:val="en-US"/>
        </w:rPr>
      </w:pPr>
      <w:r w:rsidRPr="00F86396">
        <w:rPr>
          <w:rFonts w:ascii="Bell MT" w:hAnsi="Bell MT"/>
          <w:noProof/>
          <w:sz w:val="28"/>
          <w:szCs w:val="28"/>
          <w:lang w:val="en-US"/>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lang w:val="en-US"/>
        </w:rPr>
        <w:t xml:space="preserve">device </w:t>
      </w:r>
      <w:r w:rsidRPr="00801F40">
        <w:rPr>
          <w:rFonts w:ascii="Bell MT" w:hAnsi="Bell MT"/>
          <w:color w:val="23252C"/>
          <w:sz w:val="24"/>
          <w:szCs w:val="24"/>
          <w:bdr w:val="none" w:sz="0" w:space="0" w:color="auto" w:frame="1"/>
          <w:shd w:val="clear" w:color="auto" w:fill="FFFFFF"/>
          <w:lang w:val="en-US"/>
        </w:rPr>
        <w:t>registers to MNS</w:t>
      </w:r>
    </w:p>
    <w:p w14:paraId="0A571B63" w14:textId="31062810" w:rsidR="0089155A" w:rsidRPr="00F86396" w:rsidRDefault="0089155A" w:rsidP="00F86396">
      <w:pPr>
        <w:pStyle w:val="Paragrafoelenco"/>
        <w:numPr>
          <w:ilvl w:val="0"/>
          <w:numId w:val="42"/>
        </w:numPr>
        <w:rPr>
          <w:rFonts w:ascii="Bell MT" w:hAnsi="Bell MT"/>
          <w:sz w:val="24"/>
          <w:szCs w:val="24"/>
          <w:lang w:val="en-US"/>
        </w:rPr>
      </w:pPr>
      <w:r w:rsidRPr="00F86396">
        <w:rPr>
          <w:rFonts w:ascii="Bell MT" w:hAnsi="Bell MT"/>
          <w:color w:val="23252C"/>
          <w:sz w:val="24"/>
          <w:szCs w:val="24"/>
          <w:bdr w:val="none" w:sz="0" w:space="0" w:color="auto" w:frame="1"/>
          <w:shd w:val="clear" w:color="auto" w:fill="FFFFFF"/>
          <w:lang w:val="en-US"/>
        </w:rPr>
        <w:t xml:space="preserve">Upon successful </w:t>
      </w:r>
      <w:r w:rsidR="0001188D" w:rsidRPr="00801F40">
        <w:rPr>
          <w:rFonts w:ascii="Bell MT" w:hAnsi="Bell MT"/>
          <w:color w:val="23252C"/>
          <w:sz w:val="24"/>
          <w:szCs w:val="24"/>
          <w:bdr w:val="none" w:sz="0" w:space="0" w:color="auto" w:frame="1"/>
          <w:shd w:val="clear" w:color="auto" w:fill="FFFFFF"/>
          <w:lang w:val="en-US"/>
        </w:rPr>
        <w:t>registration, MNS</w:t>
      </w:r>
      <w:r w:rsidRPr="00F86396">
        <w:rPr>
          <w:rFonts w:ascii="Bell MT" w:hAnsi="Bell MT"/>
          <w:color w:val="23252C"/>
          <w:sz w:val="24"/>
          <w:szCs w:val="24"/>
          <w:bdr w:val="none" w:sz="0" w:space="0" w:color="auto" w:frame="1"/>
          <w:shd w:val="clear" w:color="auto" w:fill="FFFFFF"/>
          <w:lang w:val="en-US"/>
        </w:rPr>
        <w:t xml:space="preserve"> server issues </w:t>
      </w:r>
      <w:r w:rsidRPr="00F86396">
        <w:rPr>
          <w:rFonts w:ascii="Bell MT" w:hAnsi="Bell MT"/>
          <w:color w:val="23252C"/>
          <w:sz w:val="24"/>
          <w:szCs w:val="24"/>
          <w:shd w:val="clear" w:color="auto" w:fill="FFFFFF"/>
          <w:lang w:val="en-US"/>
        </w:rPr>
        <w:t xml:space="preserve">registration </w:t>
      </w:r>
      <w:r w:rsidRPr="00801F40">
        <w:rPr>
          <w:rFonts w:ascii="Bell MT" w:hAnsi="Bell MT"/>
          <w:color w:val="23252C"/>
          <w:sz w:val="24"/>
          <w:szCs w:val="24"/>
          <w:shd w:val="clear" w:color="auto" w:fill="FFFFFF"/>
          <w:lang w:val="en-US"/>
        </w:rPr>
        <w:t xml:space="preserve">token </w:t>
      </w:r>
      <w:r w:rsidRPr="00F86396">
        <w:rPr>
          <w:rFonts w:ascii="Bell MT" w:hAnsi="Bell MT"/>
          <w:color w:val="23252C"/>
          <w:sz w:val="24"/>
          <w:szCs w:val="24"/>
          <w:shd w:val="clear" w:color="auto" w:fill="FFFFFF"/>
          <w:lang w:val="en-US"/>
        </w:rPr>
        <w:t>to</w:t>
      </w:r>
      <w:r w:rsidRPr="00801F40">
        <w:rPr>
          <w:rFonts w:ascii="Bell MT" w:hAnsi="Bell MT"/>
          <w:color w:val="23252C"/>
          <w:sz w:val="24"/>
          <w:szCs w:val="24"/>
          <w:shd w:val="clear" w:color="auto" w:fill="FFFFFF"/>
          <w:lang w:val="en-US"/>
        </w:rPr>
        <w:t xml:space="preserve"> client device.</w:t>
      </w:r>
    </w:p>
    <w:p w14:paraId="0531960D" w14:textId="3B6651B2" w:rsidR="0089155A" w:rsidRPr="00801F40" w:rsidRDefault="0089155A" w:rsidP="0089155A">
      <w:pPr>
        <w:pStyle w:val="Paragrafoelenco"/>
        <w:numPr>
          <w:ilvl w:val="0"/>
          <w:numId w:val="42"/>
        </w:numPr>
        <w:rPr>
          <w:rFonts w:ascii="Bell MT" w:hAnsi="Bell MT"/>
          <w:sz w:val="24"/>
          <w:szCs w:val="24"/>
          <w:lang w:val="en-US"/>
        </w:rPr>
      </w:pPr>
      <w:r w:rsidRPr="00801F40">
        <w:rPr>
          <w:rFonts w:ascii="Bell MT" w:hAnsi="Bell MT"/>
          <w:sz w:val="24"/>
          <w:szCs w:val="24"/>
          <w:lang w:val="en-US"/>
        </w:rPr>
        <w:t>Client device sends registration token to app server</w:t>
      </w:r>
    </w:p>
    <w:p w14:paraId="5F58F8D2" w14:textId="196D3B75" w:rsidR="0089155A" w:rsidRPr="00801F40" w:rsidRDefault="0089155A" w:rsidP="0089155A">
      <w:pPr>
        <w:pStyle w:val="Paragrafoelenco"/>
        <w:numPr>
          <w:ilvl w:val="0"/>
          <w:numId w:val="42"/>
        </w:numPr>
        <w:rPr>
          <w:rFonts w:ascii="Bell MT" w:hAnsi="Bell MT"/>
          <w:sz w:val="24"/>
          <w:szCs w:val="24"/>
          <w:lang w:val="en-US"/>
        </w:rPr>
      </w:pPr>
      <w:r w:rsidRPr="00801F40">
        <w:rPr>
          <w:rFonts w:ascii="Bell MT" w:hAnsi="Bell MT"/>
          <w:sz w:val="24"/>
          <w:szCs w:val="24"/>
          <w:lang w:val="en-US"/>
        </w:rPr>
        <w:t>App server s</w:t>
      </w:r>
      <w:r w:rsidR="0001188D" w:rsidRPr="00801F40">
        <w:rPr>
          <w:rFonts w:ascii="Bell MT" w:hAnsi="Bell MT"/>
          <w:sz w:val="24"/>
          <w:szCs w:val="24"/>
          <w:lang w:val="en-US"/>
        </w:rPr>
        <w:t>tores client registration token for future notification uses.</w:t>
      </w:r>
    </w:p>
    <w:p w14:paraId="2FFE1866" w14:textId="7B0951AB" w:rsidR="0001188D" w:rsidRPr="00801F40" w:rsidRDefault="0001188D" w:rsidP="0001188D">
      <w:pPr>
        <w:pStyle w:val="Paragrafoelenco"/>
        <w:numPr>
          <w:ilvl w:val="0"/>
          <w:numId w:val="43"/>
        </w:numPr>
        <w:rPr>
          <w:rFonts w:ascii="Bell MT" w:hAnsi="Bell MT"/>
          <w:sz w:val="24"/>
          <w:szCs w:val="24"/>
          <w:lang w:val="en-US"/>
        </w:rPr>
      </w:pPr>
      <w:r w:rsidRPr="00801F40">
        <w:rPr>
          <w:rFonts w:ascii="Bell MT" w:hAnsi="Bell MT"/>
          <w:sz w:val="24"/>
          <w:szCs w:val="24"/>
          <w:lang w:val="en-US"/>
        </w:rPr>
        <w:t>Server sends push notification request to MNS identifying the device(s).</w:t>
      </w:r>
    </w:p>
    <w:p w14:paraId="49146515" w14:textId="4C8E23CC" w:rsidR="0089155A" w:rsidRPr="00801F40" w:rsidRDefault="0001188D" w:rsidP="0001188D">
      <w:pPr>
        <w:pStyle w:val="Paragrafoelenco"/>
        <w:numPr>
          <w:ilvl w:val="0"/>
          <w:numId w:val="43"/>
        </w:numPr>
        <w:rPr>
          <w:rFonts w:ascii="Bell MT" w:hAnsi="Bell MT"/>
          <w:sz w:val="24"/>
          <w:szCs w:val="24"/>
          <w:lang w:val="en-US"/>
        </w:rPr>
      </w:pPr>
      <w:r w:rsidRPr="00801F40">
        <w:rPr>
          <w:rFonts w:ascii="Bell MT" w:hAnsi="Bell MT"/>
          <w:sz w:val="24"/>
          <w:szCs w:val="24"/>
          <w:lang w:val="en-US"/>
        </w:rPr>
        <w:t>MNS Server sends notification to device(s).</w:t>
      </w:r>
    </w:p>
    <w:p w14:paraId="04003409" w14:textId="77777777" w:rsidR="0001188D" w:rsidRPr="00F86396" w:rsidRDefault="0001188D" w:rsidP="00F86396">
      <w:pPr>
        <w:rPr>
          <w:rFonts w:ascii="Bell MT" w:hAnsi="Bell MT"/>
          <w:sz w:val="24"/>
          <w:szCs w:val="24"/>
          <w:lang w:val="en-US"/>
        </w:rPr>
      </w:pPr>
    </w:p>
    <w:p w14:paraId="5B37AAFB" w14:textId="68BBFCFC" w:rsidR="002C367B" w:rsidRPr="00F86396" w:rsidRDefault="006D1BC3" w:rsidP="00F86396">
      <w:pPr>
        <w:pStyle w:val="Paragrafoelenco"/>
        <w:jc w:val="both"/>
        <w:rPr>
          <w:rFonts w:ascii="Bell MT" w:hAnsi="Bell MT"/>
          <w:sz w:val="28"/>
          <w:szCs w:val="28"/>
          <w:lang w:val="en-US"/>
        </w:rPr>
      </w:pPr>
      <w:r w:rsidRPr="00F86396">
        <w:rPr>
          <w:rFonts w:ascii="Bell MT" w:hAnsi="Bell MT"/>
          <w:sz w:val="28"/>
          <w:szCs w:val="28"/>
          <w:lang w:val="en-US"/>
        </w:rPr>
        <w:br/>
      </w:r>
      <w:r w:rsidR="00F27B54" w:rsidRPr="00F86396">
        <w:rPr>
          <w:rFonts w:ascii="Bell MT" w:hAnsi="Bell MT"/>
          <w:sz w:val="28"/>
          <w:szCs w:val="28"/>
          <w:lang w:val="en-US"/>
        </w:rPr>
        <w:t>The decision is to use Google’s Firebase Cloud Messaging</w:t>
      </w:r>
      <w:r w:rsidR="0001188D" w:rsidRPr="00F86396">
        <w:rPr>
          <w:rFonts w:ascii="Bell MT" w:hAnsi="Bell MT"/>
          <w:sz w:val="28"/>
          <w:szCs w:val="28"/>
          <w:lang w:val="en-US"/>
        </w:rPr>
        <w:t>(FCM)</w:t>
      </w:r>
      <w:r w:rsidR="00F27B54" w:rsidRPr="00F86396">
        <w:rPr>
          <w:rFonts w:ascii="Bell MT" w:hAnsi="Bell MT"/>
          <w:sz w:val="28"/>
          <w:szCs w:val="28"/>
          <w:lang w:val="en-US"/>
        </w:rPr>
        <w:t xml:space="preserve">, that provides a cross platform (Android, IOS) </w:t>
      </w:r>
      <w:r w:rsidRPr="00F86396">
        <w:rPr>
          <w:rFonts w:ascii="Bell MT" w:hAnsi="Bell MT"/>
          <w:sz w:val="28"/>
          <w:szCs w:val="28"/>
          <w:lang w:val="en-US"/>
        </w:rPr>
        <w:t xml:space="preserve">full </w:t>
      </w:r>
      <w:r w:rsidR="00F27B54" w:rsidRPr="00F86396">
        <w:rPr>
          <w:rFonts w:ascii="Bell MT" w:hAnsi="Bell MT"/>
          <w:sz w:val="28"/>
          <w:szCs w:val="28"/>
          <w:lang w:val="en-US"/>
        </w:rPr>
        <w:t>handling of push notifications</w:t>
      </w:r>
      <w:r w:rsidRPr="00F86396">
        <w:rPr>
          <w:rFonts w:ascii="Bell MT" w:hAnsi="Bell MT"/>
          <w:sz w:val="28"/>
          <w:szCs w:val="28"/>
          <w:lang w:val="en-US"/>
        </w:rPr>
        <w:t>(sending, routing, queuing)</w:t>
      </w:r>
      <w:r w:rsidR="0001188D" w:rsidRPr="00F86396">
        <w:rPr>
          <w:rFonts w:ascii="Bell MT" w:hAnsi="Bell MT"/>
          <w:sz w:val="28"/>
          <w:szCs w:val="28"/>
          <w:lang w:val="en-US"/>
        </w:rPr>
        <w:t xml:space="preserve">. It is also </w:t>
      </w:r>
      <w:r w:rsidRPr="00F86396">
        <w:rPr>
          <w:rFonts w:ascii="Bell MT" w:hAnsi="Bell MT"/>
          <w:sz w:val="28"/>
          <w:szCs w:val="28"/>
          <w:lang w:val="en-US"/>
        </w:rPr>
        <w:t xml:space="preserve">implementing </w:t>
      </w:r>
      <w:r w:rsidR="00F27B54" w:rsidRPr="00F86396">
        <w:rPr>
          <w:rFonts w:ascii="Bell MT" w:hAnsi="Bell MT"/>
          <w:sz w:val="28"/>
          <w:szCs w:val="28"/>
          <w:lang w:val="en-US"/>
        </w:rPr>
        <w:t>subscriptions to specific topics</w:t>
      </w:r>
      <w:r w:rsidRPr="00F86396">
        <w:rPr>
          <w:rFonts w:ascii="Bell MT" w:hAnsi="Bell MT"/>
          <w:sz w:val="28"/>
          <w:szCs w:val="28"/>
          <w:lang w:val="en-US"/>
        </w:rPr>
        <w:t>,</w:t>
      </w:r>
      <w:r w:rsidR="0001188D" w:rsidRPr="00F86396">
        <w:rPr>
          <w:rFonts w:ascii="Bell MT" w:hAnsi="Bell MT"/>
          <w:sz w:val="28"/>
          <w:szCs w:val="28"/>
          <w:lang w:val="en-US"/>
        </w:rPr>
        <w:t xml:space="preserve"> with no limits on the number of </w:t>
      </w:r>
      <w:r w:rsidR="004365DC" w:rsidRPr="00F86396">
        <w:rPr>
          <w:rFonts w:ascii="Bell MT" w:hAnsi="Bell MT"/>
          <w:sz w:val="28"/>
          <w:szCs w:val="28"/>
          <w:lang w:val="en-US"/>
        </w:rPr>
        <w:t xml:space="preserve">topics nor </w:t>
      </w:r>
      <w:r w:rsidR="0001188D" w:rsidRPr="00F86396">
        <w:rPr>
          <w:rFonts w:ascii="Bell MT" w:hAnsi="Bell MT"/>
          <w:sz w:val="28"/>
          <w:szCs w:val="28"/>
          <w:lang w:val="en-US"/>
        </w:rPr>
        <w:t>subscriptions to a topic (important given our system expected clients</w:t>
      </w:r>
      <w:r w:rsidR="004365DC" w:rsidRPr="00F86396">
        <w:rPr>
          <w:rFonts w:ascii="Bell MT" w:hAnsi="Bell MT"/>
          <w:sz w:val="28"/>
          <w:szCs w:val="28"/>
          <w:lang w:val="en-US"/>
        </w:rPr>
        <w:t xml:space="preserve"> and variety of topics, that can be each timeslot or store or a combination of both</w:t>
      </w:r>
      <w:r w:rsidR="0001188D" w:rsidRPr="00F86396">
        <w:rPr>
          <w:rFonts w:ascii="Bell MT" w:hAnsi="Bell MT"/>
          <w:sz w:val="28"/>
          <w:szCs w:val="28"/>
          <w:lang w:val="en-US"/>
        </w:rPr>
        <w:t>).</w:t>
      </w:r>
    </w:p>
    <w:p w14:paraId="0B459EB0" w14:textId="77777777" w:rsidR="002C367B" w:rsidRPr="00F86396" w:rsidRDefault="002C367B">
      <w:pPr>
        <w:pStyle w:val="Paragrafoelenco"/>
        <w:ind w:left="1080"/>
        <w:rPr>
          <w:rFonts w:ascii="Bell MT" w:hAnsi="Bell MT"/>
          <w:sz w:val="28"/>
          <w:szCs w:val="28"/>
          <w:lang w:val="en-US"/>
        </w:rPr>
      </w:pPr>
    </w:p>
    <w:p w14:paraId="51629C89" w14:textId="605CBFFB" w:rsidR="00F5773A" w:rsidRPr="00F86396" w:rsidRDefault="00F5773A" w:rsidP="00F86396">
      <w:pPr>
        <w:pStyle w:val="Paragrafoelenco"/>
        <w:ind w:firstLine="6"/>
        <w:rPr>
          <w:rFonts w:ascii="Bell MT" w:hAnsi="Bell MT"/>
          <w:b/>
          <w:bCs/>
          <w:sz w:val="28"/>
          <w:szCs w:val="28"/>
          <w:u w:val="single"/>
          <w:lang w:val="en-US"/>
        </w:rPr>
      </w:pPr>
      <w:r>
        <w:rPr>
          <w:rFonts w:ascii="Bell MT" w:hAnsi="Bell MT"/>
          <w:b/>
          <w:bCs/>
          <w:sz w:val="28"/>
          <w:szCs w:val="28"/>
          <w:u w:val="single"/>
          <w:lang w:val="en-US"/>
        </w:rPr>
        <w:t>Mediator Pattern</w:t>
      </w:r>
    </w:p>
    <w:p w14:paraId="4F1C1E64" w14:textId="77777777" w:rsidR="00F5773A" w:rsidRDefault="00F5773A" w:rsidP="00F5773A">
      <w:pPr>
        <w:pStyle w:val="Normale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Enfasigrassetto"/>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Enfasigrassetto"/>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67ABAAC8" w:rsidR="00F5773A" w:rsidRPr="008018D9" w:rsidRDefault="00F5773A" w:rsidP="00F5773A">
      <w:pPr>
        <w:pStyle w:val="NormaleWeb"/>
        <w:shd w:val="clear" w:color="auto" w:fill="FFFFFF"/>
        <w:spacing w:before="150" w:beforeAutospacing="0" w:after="240" w:afterAutospacing="0"/>
        <w:ind w:left="720"/>
        <w:jc w:val="both"/>
        <w:rPr>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8" w:author="Giorgio Romeo" w:date="2021-01-08T18:39:00Z">
        <w:r w:rsidDel="00F403CF">
          <w:rPr>
            <w:rFonts w:ascii="Bell MT" w:hAnsi="Bell MT" w:cs="Segoe UI"/>
            <w:color w:val="212121"/>
            <w:sz w:val="28"/>
            <w:szCs w:val="28"/>
          </w:rPr>
          <w:delText>geolocalization</w:delText>
        </w:r>
      </w:del>
      <w:ins w:id="9"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336F040A" w14:textId="77FD7446" w:rsidR="00F27B54" w:rsidRPr="00F86396" w:rsidRDefault="00F27B54" w:rsidP="00F86396">
      <w:pPr>
        <w:pStyle w:val="Paragrafoelenco"/>
        <w:ind w:left="2124" w:firstLine="6"/>
        <w:rPr>
          <w:rFonts w:ascii="Bell MT" w:hAnsi="Bell MT"/>
          <w:sz w:val="28"/>
          <w:szCs w:val="28"/>
          <w:lang w:val="en-US"/>
        </w:rPr>
      </w:pPr>
      <w:r w:rsidRPr="00F86396">
        <w:rPr>
          <w:rFonts w:ascii="Bell MT" w:hAnsi="Bell MT"/>
          <w:sz w:val="28"/>
          <w:szCs w:val="28"/>
          <w:lang w:val="en-US"/>
        </w:rPr>
        <w:br/>
      </w:r>
    </w:p>
    <w:p w14:paraId="558631EF" w14:textId="25010349" w:rsidR="006625AC" w:rsidRPr="00F86396" w:rsidRDefault="006625AC"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Other design decisions</w:t>
      </w:r>
    </w:p>
    <w:p w14:paraId="3EBCC505" w14:textId="4FFE9E58" w:rsidR="002F47C7" w:rsidRPr="00F86396" w:rsidRDefault="002F47C7" w:rsidP="002F47C7">
      <w:pPr>
        <w:rPr>
          <w:rFonts w:ascii="Bell MT" w:hAnsi="Bell MT"/>
          <w:i/>
          <w:iCs/>
          <w:sz w:val="32"/>
          <w:szCs w:val="32"/>
          <w:lang w:val="en-US"/>
        </w:rPr>
        <w:sectPr w:rsidR="002F47C7" w:rsidRPr="00F86396" w:rsidSect="002F47C7">
          <w:footerReference w:type="first" r:id="rId34"/>
          <w:pgSz w:w="11906" w:h="16838"/>
          <w:pgMar w:top="1417" w:right="1134" w:bottom="1134" w:left="1134" w:header="708" w:footer="708" w:gutter="0"/>
          <w:cols w:space="708"/>
          <w:titlePg/>
          <w:docGrid w:linePitch="360"/>
        </w:sectPr>
      </w:pPr>
    </w:p>
    <w:p w14:paraId="5D40664C" w14:textId="71A414BF" w:rsidR="002F47C7" w:rsidRPr="00F86396" w:rsidRDefault="002F47C7" w:rsidP="00F86396">
      <w:pPr>
        <w:rPr>
          <w:rFonts w:ascii="Bell MT" w:hAnsi="Bell MT"/>
          <w:i/>
          <w:iCs/>
          <w:sz w:val="32"/>
          <w:szCs w:val="32"/>
          <w:lang w:val="en-US"/>
        </w:rPr>
      </w:pPr>
    </w:p>
    <w:p w14:paraId="1FA6E510" w14:textId="540D7A7F" w:rsidR="002F47C7" w:rsidRPr="00F86396" w:rsidRDefault="00EE26D1" w:rsidP="006625AC">
      <w:pPr>
        <w:pStyle w:val="Paragrafoelenco"/>
        <w:numPr>
          <w:ilvl w:val="1"/>
          <w:numId w:val="1"/>
        </w:numPr>
        <w:rPr>
          <w:rFonts w:ascii="Bell MT" w:hAnsi="Bell MT"/>
          <w:sz w:val="32"/>
          <w:szCs w:val="32"/>
          <w:lang w:val="en-US"/>
        </w:rPr>
      </w:pPr>
      <w:r w:rsidRPr="00F86396">
        <w:rPr>
          <w:rFonts w:ascii="Bell MT" w:hAnsi="Bell MT"/>
          <w:i/>
          <w:iCs/>
          <w:sz w:val="32"/>
          <w:szCs w:val="32"/>
          <w:lang w:val="en-US"/>
        </w:rPr>
        <w:t>Additional Specifications</w:t>
      </w:r>
      <w:r w:rsidR="00D53899">
        <w:rPr>
          <w:rFonts w:ascii="Bell MT" w:hAnsi="Bell MT"/>
          <w:i/>
          <w:iCs/>
          <w:sz w:val="32"/>
          <w:szCs w:val="32"/>
          <w:lang w:val="en-US"/>
        </w:rPr>
        <w:br/>
      </w:r>
    </w:p>
    <w:p w14:paraId="70FB96FC" w14:textId="242143CA" w:rsidR="00D53899" w:rsidRPr="00F86396" w:rsidRDefault="00D53899" w:rsidP="00F86396">
      <w:pPr>
        <w:pStyle w:val="Paragrafoelenco"/>
        <w:numPr>
          <w:ilvl w:val="0"/>
          <w:numId w:val="48"/>
        </w:numPr>
        <w:ind w:left="1491" w:hanging="357"/>
        <w:rPr>
          <w:rFonts w:ascii="Bell MT" w:hAnsi="Bell MT"/>
          <w:sz w:val="28"/>
          <w:szCs w:val="28"/>
          <w:lang w:val="en-US"/>
        </w:rPr>
      </w:pPr>
      <w:r w:rsidRPr="00F86396">
        <w:rPr>
          <w:rFonts w:ascii="Bell MT" w:hAnsi="Bell MT"/>
          <w:i/>
          <w:iCs/>
          <w:sz w:val="28"/>
          <w:szCs w:val="28"/>
          <w:lang w:val="en-US"/>
        </w:rPr>
        <w:t>Timeslots method</w:t>
      </w:r>
      <w:r w:rsidRPr="00F86396">
        <w:rPr>
          <w:rFonts w:ascii="Bell MT" w:hAnsi="Bell MT"/>
          <w:sz w:val="28"/>
          <w:szCs w:val="28"/>
          <w:lang w:val="en-US"/>
        </w:rPr>
        <w:t xml:space="preserve"> </w:t>
      </w:r>
      <w:r>
        <w:rPr>
          <w:rFonts w:ascii="Bell MT" w:hAnsi="Bell MT"/>
          <w:sz w:val="28"/>
          <w:szCs w:val="28"/>
          <w:lang w:val="en-US"/>
        </w:rPr>
        <w:br/>
      </w:r>
    </w:p>
    <w:p w14:paraId="1BFFAC8E" w14:textId="613DD84C"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How the timeslot method works, based on mathematics</w:t>
      </w:r>
      <w:r w:rsidR="00E00A47">
        <w:rPr>
          <w:rFonts w:ascii="Bell MT" w:hAnsi="Bell MT"/>
          <w:sz w:val="28"/>
          <w:szCs w:val="28"/>
          <w:lang w:val="en-US"/>
        </w:rPr>
        <w:t>:</w:t>
      </w:r>
    </w:p>
    <w:p w14:paraId="3A8B799C" w14:textId="1C9FCCD4"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We have decided to manage queues in the following way:</w:t>
      </w:r>
    </w:p>
    <w:p w14:paraId="13C52E17" w14:textId="3981A61A" w:rsidR="002F47C7" w:rsidRPr="00F86396" w:rsidRDefault="002F47C7" w:rsidP="00F86396">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Each timeslot, called </w:t>
      </w:r>
      <w:r w:rsidRPr="00F86396">
        <w:rPr>
          <w:rFonts w:ascii="Cambria" w:hAnsi="Cambria" w:cs="Cambria"/>
          <w:sz w:val="28"/>
          <w:szCs w:val="28"/>
          <w:lang w:val="en-US"/>
        </w:rPr>
        <w:t>τ</w:t>
      </w:r>
      <w:r w:rsidRPr="00F86396">
        <w:rPr>
          <w:rFonts w:ascii="Bell MT" w:hAnsi="Bell MT"/>
          <w:sz w:val="28"/>
          <w:szCs w:val="28"/>
          <w:lang w:val="en-US"/>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timeslot is divided in two parts, one being the entrance time called </w:t>
      </w:r>
      <w:r w:rsidRPr="00F86396">
        <w:rPr>
          <w:rFonts w:ascii="Cambria" w:hAnsi="Cambria" w:cs="Cambria"/>
          <w:sz w:val="28"/>
          <w:szCs w:val="28"/>
          <w:lang w:val="en-US"/>
        </w:rPr>
        <w:t>ε</w:t>
      </w:r>
      <w:r w:rsidRPr="00F86396">
        <w:rPr>
          <w:rFonts w:ascii="Bell MT" w:hAnsi="Bell MT"/>
          <w:sz w:val="28"/>
          <w:szCs w:val="28"/>
          <w:lang w:val="en-US"/>
        </w:rPr>
        <w:t xml:space="preserve"> (10 minutes by default, 1/6 hour) and the other will be the preparation time called </w:t>
      </w:r>
      <w:r w:rsidRPr="00F86396">
        <w:rPr>
          <w:rFonts w:ascii="Cambria" w:hAnsi="Cambria" w:cs="Cambria"/>
          <w:sz w:val="28"/>
          <w:szCs w:val="28"/>
          <w:lang w:val="en-US"/>
        </w:rPr>
        <w:t>ρ</w:t>
      </w:r>
      <w:r w:rsidRPr="00F86396">
        <w:rPr>
          <w:rFonts w:ascii="Bell MT" w:hAnsi="Bell MT"/>
          <w:sz w:val="28"/>
          <w:szCs w:val="28"/>
          <w:lang w:val="en-US"/>
        </w:rPr>
        <w:t xml:space="preserve"> (5 minutes by default, 1/12 hour, or equivalently </w:t>
      </w:r>
      <w:r w:rsidRPr="00F86396">
        <w:rPr>
          <w:rFonts w:ascii="Cambria" w:hAnsi="Cambria" w:cs="Cambria"/>
          <w:sz w:val="28"/>
          <w:szCs w:val="28"/>
          <w:lang w:val="en-US"/>
        </w:rPr>
        <w:t>ρ</w:t>
      </w:r>
      <w:r w:rsidRPr="00F86396">
        <w:rPr>
          <w:rFonts w:ascii="Bell MT" w:hAnsi="Bell MT"/>
          <w:sz w:val="28"/>
          <w:szCs w:val="28"/>
          <w:lang w:val="en-US"/>
        </w:rPr>
        <w:t xml:space="preserve"> = </w:t>
      </w:r>
      <w:bookmarkStart w:id="10" w:name="_Hlk60827194"/>
      <w:r w:rsidRPr="00F86396">
        <w:rPr>
          <w:rFonts w:ascii="Cambria" w:hAnsi="Cambria" w:cs="Cambria"/>
          <w:sz w:val="28"/>
          <w:szCs w:val="28"/>
          <w:lang w:val="en-US"/>
        </w:rPr>
        <w:t>τ</w:t>
      </w:r>
      <w:bookmarkEnd w:id="10"/>
      <w:r w:rsidRPr="00F86396">
        <w:rPr>
          <w:rFonts w:ascii="Bell MT" w:hAnsi="Bell MT"/>
          <w:sz w:val="28"/>
          <w:szCs w:val="28"/>
          <w:lang w:val="en-US"/>
        </w:rPr>
        <w:t xml:space="preserve"> – </w:t>
      </w:r>
      <w:r w:rsidRPr="00F86396">
        <w:rPr>
          <w:rFonts w:ascii="Cambria" w:hAnsi="Cambria" w:cs="Cambria"/>
          <w:sz w:val="28"/>
          <w:szCs w:val="28"/>
          <w:lang w:val="en-US"/>
        </w:rPr>
        <w:t>ε</w:t>
      </w:r>
      <w:r w:rsidRPr="00F86396">
        <w:rPr>
          <w:rFonts w:ascii="Bell MT" w:hAnsi="Bell MT"/>
          <w:sz w:val="28"/>
          <w:szCs w:val="28"/>
          <w:lang w:val="en-US"/>
        </w:rPr>
        <w:t xml:space="preserve">). </w:t>
      </w:r>
    </w:p>
    <w:p w14:paraId="423DB5CF" w14:textId="77777777"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entrance time allows people to enter in a 10-minute period time which, following RASD specifications, considers the human error.</w:t>
      </w:r>
    </w:p>
    <w:p w14:paraId="54748D4E" w14:textId="38FDDAA9"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lang w:val="en-US"/>
        </w:rPr>
        <w:t xml:space="preserve"> </w:t>
      </w:r>
      <w:r w:rsidR="00EC6E35" w:rsidRPr="00E26F8C">
        <w:rPr>
          <w:rFonts w:ascii="Bell MT" w:hAnsi="Bell MT"/>
          <w:sz w:val="28"/>
          <w:szCs w:val="28"/>
          <w:lang w:val="en-US"/>
        </w:rPr>
        <w:t>another in a queue.</w:t>
      </w:r>
    </w:p>
    <w:p w14:paraId="28402E10" w14:textId="3897411B" w:rsidR="002F47C7" w:rsidRPr="00F86396" w:rsidRDefault="002F47C7" w:rsidP="00F86396">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Furthermore, an important variable to define is the number of timeslots it takes for a grocery shopping trip**, called </w:t>
      </w:r>
      <w:r w:rsidRPr="00F86396">
        <w:rPr>
          <w:rFonts w:ascii="Cambria" w:hAnsi="Cambria" w:cs="Cambria"/>
          <w:sz w:val="28"/>
          <w:szCs w:val="28"/>
          <w:lang w:val="en-US"/>
        </w:rPr>
        <w:t>σ</w:t>
      </w:r>
      <w:r w:rsidRPr="00F86396">
        <w:rPr>
          <w:rFonts w:ascii="Bell MT" w:hAnsi="Bell MT"/>
          <w:sz w:val="28"/>
          <w:szCs w:val="28"/>
          <w:lang w:val="en-US"/>
        </w:rPr>
        <w:t xml:space="preserve">. If the average trip lasts 59 minutes, then </w:t>
      </w:r>
      <w:r w:rsidRPr="00F86396">
        <w:rPr>
          <w:rFonts w:ascii="Cambria" w:hAnsi="Cambria" w:cs="Cambria"/>
          <w:sz w:val="28"/>
          <w:szCs w:val="28"/>
          <w:lang w:val="en-US"/>
        </w:rPr>
        <w:t>σ</w:t>
      </w:r>
      <w:r w:rsidRPr="00F86396">
        <w:rPr>
          <w:rFonts w:ascii="Bell MT" w:hAnsi="Bell MT" w:cstheme="minorHAnsi"/>
          <w:sz w:val="28"/>
          <w:szCs w:val="28"/>
          <w:lang w:val="en-US"/>
        </w:rPr>
        <w:t xml:space="preserve"> </w:t>
      </w:r>
      <w:r w:rsidRPr="00F86396">
        <w:rPr>
          <w:rFonts w:ascii="Bell MT" w:hAnsi="Bell MT"/>
          <w:sz w:val="28"/>
          <w:szCs w:val="28"/>
          <w:lang w:val="en-US"/>
        </w:rPr>
        <w:t xml:space="preserve">is 4 (= </w:t>
      </w:r>
      <w:r w:rsidR="002A721F" w:rsidRPr="00F86396">
        <w:rPr>
          <w:rFonts w:ascii="Cambria Math" w:hAnsi="Cambria Math" w:cs="Cambria Math"/>
          <w:sz w:val="28"/>
          <w:szCs w:val="28"/>
          <w:lang w:val="en-US"/>
        </w:rPr>
        <w:t>⌈</w:t>
      </w:r>
      <w:r w:rsidR="002A721F" w:rsidRPr="00F86396">
        <w:rPr>
          <w:rFonts w:ascii="Bell MT" w:hAnsi="Bell MT" w:cs="Cambria Math"/>
          <w:sz w:val="28"/>
          <w:szCs w:val="28"/>
          <w:lang w:val="en-US"/>
        </w:rPr>
        <w:t xml:space="preserve"> </w:t>
      </w:r>
      <w:r w:rsidRPr="00F86396">
        <w:rPr>
          <w:rFonts w:ascii="Bell MT" w:hAnsi="Bell MT"/>
          <w:sz w:val="28"/>
          <w:szCs w:val="28"/>
          <w:lang w:val="en-US"/>
        </w:rPr>
        <w:t>59min / 15min</w:t>
      </w:r>
      <w:r w:rsidR="002A721F" w:rsidRPr="00F86396">
        <w:rPr>
          <w:rFonts w:ascii="Bell MT" w:hAnsi="Bell MT"/>
          <w:sz w:val="28"/>
          <w:szCs w:val="28"/>
          <w:lang w:val="en-US"/>
        </w:rPr>
        <w:t xml:space="preserve"> </w:t>
      </w:r>
      <w:r w:rsidR="002A721F" w:rsidRPr="00F86396">
        <w:rPr>
          <w:rFonts w:ascii="Cambria Math" w:hAnsi="Cambria Math" w:cs="Cambria Math"/>
          <w:sz w:val="28"/>
          <w:szCs w:val="28"/>
          <w:lang w:val="en-US"/>
        </w:rPr>
        <w:t>⌉</w:t>
      </w:r>
      <w:r w:rsidRPr="00F86396">
        <w:rPr>
          <w:rFonts w:ascii="Bell MT" w:hAnsi="Bell MT"/>
          <w:sz w:val="28"/>
          <w:szCs w:val="28"/>
          <w:lang w:val="en-US"/>
        </w:rPr>
        <w:t xml:space="preserve">) </w:t>
      </w:r>
    </w:p>
    <w:p w14:paraId="4824D2D6" w14:textId="5A8E6AE2" w:rsidR="00801F40" w:rsidRPr="00F86396" w:rsidRDefault="00801F40">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The general formula then is:</w:t>
      </w:r>
    </w:p>
    <w:p w14:paraId="4133D91B" w14:textId="52455042"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σ</w:t>
      </w:r>
      <w:r w:rsidRPr="00F86396">
        <w:rPr>
          <w:rFonts w:ascii="Bell MT" w:hAnsi="Bell MT" w:cs="Cambria Math"/>
          <w:sz w:val="28"/>
          <w:szCs w:val="28"/>
          <w:lang w:val="en-US"/>
        </w:rPr>
        <w:t xml:space="preserve"> = </w:t>
      </w:r>
      <w:r w:rsidRPr="00F86396">
        <w:rPr>
          <w:rFonts w:ascii="Cambria Math" w:hAnsi="Cambria Math" w:cs="Cambria Math"/>
          <w:sz w:val="28"/>
          <w:szCs w:val="28"/>
          <w:lang w:val="en-US"/>
        </w:rPr>
        <w:t>⌈</w:t>
      </w:r>
      <w:r w:rsidRPr="00F86396">
        <w:rPr>
          <w:rFonts w:ascii="Bell MT" w:hAnsi="Bell MT"/>
          <w:sz w:val="28"/>
          <w:szCs w:val="28"/>
          <w:lang w:val="en-US"/>
        </w:rPr>
        <w:t xml:space="preserve"> </w:t>
      </w:r>
      <w:proofErr w:type="spellStart"/>
      <w:r w:rsidRPr="00F86396">
        <w:rPr>
          <w:rFonts w:ascii="Bell MT" w:hAnsi="Bell MT"/>
          <w:sz w:val="28"/>
          <w:szCs w:val="28"/>
          <w:lang w:val="en-US"/>
        </w:rPr>
        <w:t>critical_</w:t>
      </w:r>
      <w:commentRangeStart w:id="11"/>
      <w:r w:rsidRPr="00F86396">
        <w:rPr>
          <w:rFonts w:ascii="Bell MT" w:hAnsi="Bell MT"/>
          <w:sz w:val="28"/>
          <w:szCs w:val="28"/>
          <w:lang w:val="en-US"/>
        </w:rPr>
        <w:t>shopping_time</w:t>
      </w:r>
      <w:proofErr w:type="spellEnd"/>
      <w:r w:rsidRPr="00F86396">
        <w:rPr>
          <w:rFonts w:ascii="Bell MT" w:hAnsi="Bell MT"/>
          <w:sz w:val="28"/>
          <w:szCs w:val="28"/>
          <w:lang w:val="en-US"/>
        </w:rPr>
        <w:t xml:space="preserve"> </w:t>
      </w:r>
      <w:commentRangeEnd w:id="11"/>
      <w:r w:rsidRPr="00F86396">
        <w:rPr>
          <w:rStyle w:val="Rimandocommento"/>
          <w:rFonts w:ascii="Bell MT" w:hAnsi="Bell MT"/>
          <w:sz w:val="28"/>
          <w:szCs w:val="28"/>
          <w:lang w:val="en-US"/>
        </w:rPr>
        <w:commentReference w:id="11"/>
      </w:r>
      <w:r w:rsidRPr="00F86396">
        <w:rPr>
          <w:rFonts w:ascii="Bell MT" w:hAnsi="Bell MT"/>
          <w:sz w:val="28"/>
          <w:szCs w:val="28"/>
          <w:lang w:val="en-US"/>
        </w:rPr>
        <w:t xml:space="preserve">/ </w:t>
      </w:r>
      <w:r w:rsidRPr="00F86396">
        <w:rPr>
          <w:rFonts w:ascii="Cambria" w:hAnsi="Cambria" w:cs="Cambria"/>
          <w:sz w:val="28"/>
          <w:szCs w:val="28"/>
          <w:lang w:val="en-US"/>
        </w:rPr>
        <w:t>τ</w:t>
      </w:r>
      <w:r w:rsidRPr="00F86396">
        <w:rPr>
          <w:rFonts w:ascii="Bell MT" w:hAnsi="Bell MT" w:cs="Cambria Math"/>
          <w:sz w:val="28"/>
          <w:szCs w:val="28"/>
          <w:lang w:val="en-US"/>
        </w:rPr>
        <w:t xml:space="preserve"> </w:t>
      </w:r>
      <w:r w:rsidRPr="00F86396">
        <w:rPr>
          <w:rFonts w:ascii="Cambria Math" w:hAnsi="Cambria Math" w:cs="Cambria Math"/>
          <w:sz w:val="28"/>
          <w:szCs w:val="28"/>
          <w:lang w:val="en-US"/>
        </w:rPr>
        <w:t>⌉</w:t>
      </w:r>
    </w:p>
    <w:p w14:paraId="3F722938" w14:textId="40121FF3" w:rsidR="00EC6E35"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lang w:val="en-US"/>
        </w:rPr>
        <w:t>(</w:t>
      </w:r>
      <w:r w:rsidRPr="00F86396">
        <w:rPr>
          <w:rFonts w:ascii="Bell MT" w:hAnsi="Bell MT"/>
          <w:i/>
          <w:iCs/>
          <w:sz w:val="28"/>
          <w:szCs w:val="28"/>
          <w:lang w:val="en-US"/>
        </w:rPr>
        <w:t>Pew Research Center</w:t>
      </w:r>
      <w:r w:rsidRPr="00D53899">
        <w:rPr>
          <w:rFonts w:ascii="Bell MT" w:hAnsi="Bell MT"/>
          <w:sz w:val="28"/>
          <w:szCs w:val="28"/>
          <w:lang w:val="en-US"/>
        </w:rPr>
        <w:t>, references)</w:t>
      </w:r>
      <w:r w:rsidRPr="00F86396">
        <w:rPr>
          <w:rFonts w:ascii="Bell MT" w:hAnsi="Bell MT"/>
          <w:sz w:val="28"/>
          <w:szCs w:val="28"/>
          <w:lang w:val="en-US"/>
        </w:rPr>
        <w:t>.</w:t>
      </w:r>
    </w:p>
    <w:p w14:paraId="4950759F" w14:textId="18F16E5F" w:rsidR="00EC6E35" w:rsidRPr="00E26F8C" w:rsidRDefault="00EC6E35" w:rsidP="00F86396">
      <w:pPr>
        <w:pStyle w:val="Pidipagina"/>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p>
    <w:p w14:paraId="4C0CD655" w14:textId="77777777" w:rsidR="00EC6E35" w:rsidRPr="00E26F8C" w:rsidRDefault="00EC6E35" w:rsidP="00F86396">
      <w:pPr>
        <w:pStyle w:val="Pidipagina"/>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Paragrafoelenco"/>
        <w:spacing w:line="276" w:lineRule="auto"/>
        <w:ind w:left="1800"/>
        <w:jc w:val="both"/>
        <w:rPr>
          <w:rFonts w:ascii="Bell MT" w:hAnsi="Bell MT"/>
          <w:sz w:val="28"/>
          <w:szCs w:val="28"/>
          <w:lang w:val="en-US"/>
        </w:rPr>
      </w:pPr>
    </w:p>
    <w:p w14:paraId="182D229C" w14:textId="77777777" w:rsidR="002F47C7" w:rsidRPr="00F86396" w:rsidRDefault="002F47C7">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 xml:space="preserve">Lastly, we introduce a </w:t>
      </w:r>
      <w:r w:rsidRPr="00F86396">
        <w:rPr>
          <w:rFonts w:ascii="Cambria" w:hAnsi="Cambria" w:cs="Cambria"/>
          <w:sz w:val="28"/>
          <w:szCs w:val="28"/>
          <w:lang w:val="en-US"/>
        </w:rPr>
        <w:t>δ</w:t>
      </w:r>
      <w:r w:rsidRPr="00F86396">
        <w:rPr>
          <w:rFonts w:ascii="Bell MT" w:hAnsi="Bell MT"/>
          <w:sz w:val="28"/>
          <w:szCs w:val="28"/>
          <w:lang w:val="en-US"/>
        </w:rPr>
        <w:t xml:space="preserve"> variable to take into account all entrances that might last longer than our considered average shopping trip.</w:t>
      </w:r>
    </w:p>
    <w:p w14:paraId="16958574"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This is going to be a fraction of the average shopping time.</w:t>
      </w:r>
    </w:p>
    <w:p w14:paraId="012D7143" w14:textId="374C9593" w:rsidR="002F47C7" w:rsidRPr="00D53899"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we have found a binomial distribution to be a good representation of the shopper’s time habit. With this reasoning we can define </w:t>
      </w:r>
      <w:r w:rsidRPr="00F86396">
        <w:rPr>
          <w:rFonts w:ascii="Cambria" w:hAnsi="Cambria" w:cs="Cambria"/>
          <w:sz w:val="28"/>
          <w:szCs w:val="28"/>
          <w:lang w:val="en-US"/>
        </w:rPr>
        <w:t>δ</w:t>
      </w:r>
      <w:r w:rsidRPr="00F86396">
        <w:rPr>
          <w:rFonts w:ascii="Bell MT" w:hAnsi="Bell MT"/>
          <w:sz w:val="28"/>
          <w:szCs w:val="28"/>
          <w:lang w:val="en-US"/>
        </w:rPr>
        <w:t xml:space="preserve"> as the 99.9 highest percentile of cases in which a customer shops and stays no longer than expected.</w:t>
      </w:r>
      <w:commentRangeStart w:id="12"/>
      <w:commentRangeEnd w:id="12"/>
      <w:r w:rsidRPr="00F86396">
        <w:rPr>
          <w:rStyle w:val="Rimandocommento"/>
          <w:rFonts w:ascii="Bell MT" w:hAnsi="Bell MT"/>
          <w:sz w:val="28"/>
          <w:szCs w:val="28"/>
          <w:lang w:val="en-US"/>
        </w:rPr>
        <w:commentReference w:id="12"/>
      </w:r>
    </w:p>
    <w:p w14:paraId="1012FB5A" w14:textId="11F9E429" w:rsidR="002F47C7" w:rsidRPr="00D53899" w:rsidRDefault="002F47C7" w:rsidP="00F86396">
      <w:pPr>
        <w:tabs>
          <w:tab w:val="left" w:pos="1628"/>
        </w:tabs>
        <w:jc w:val="both"/>
        <w:rPr>
          <w:rFonts w:ascii="Bell MT" w:hAnsi="Bell MT"/>
          <w:sz w:val="28"/>
          <w:szCs w:val="28"/>
          <w:lang w:val="en-US"/>
        </w:rPr>
      </w:pPr>
      <w:r w:rsidRPr="00F86396">
        <w:rPr>
          <w:rFonts w:ascii="Bell MT" w:hAnsi="Bell MT"/>
          <w:sz w:val="28"/>
          <w:szCs w:val="28"/>
          <w:lang w:val="en-US"/>
        </w:rPr>
        <w:tab/>
      </w:r>
    </w:p>
    <w:p w14:paraId="3E5D079D" w14:textId="77777777" w:rsidR="002F47C7" w:rsidRPr="00F86396" w:rsidRDefault="002F47C7" w:rsidP="00F86396">
      <w:pPr>
        <w:jc w:val="both"/>
        <w:rPr>
          <w:rFonts w:ascii="Bell MT" w:hAnsi="Bell MT"/>
          <w:sz w:val="28"/>
          <w:szCs w:val="28"/>
          <w:lang w:val="en-US"/>
        </w:rPr>
      </w:pPr>
    </w:p>
    <w:p w14:paraId="475EBAB5" w14:textId="77777777" w:rsidR="002F47C7" w:rsidRPr="00F86396" w:rsidRDefault="002F47C7">
      <w:pPr>
        <w:pStyle w:val="Paragrafoelenco"/>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average time of shopping mentioned above (59) represents the time (in minutes) for which P(X &lt;= x)  ≈ </w:t>
      </w:r>
      <w:r w:rsidRPr="00F86396">
        <w:rPr>
          <w:rFonts w:ascii="Cambria" w:hAnsi="Cambria" w:cs="Cambria"/>
          <w:sz w:val="28"/>
          <w:szCs w:val="28"/>
          <w:lang w:val="en-US"/>
        </w:rPr>
        <w:t>δ</w:t>
      </w:r>
      <w:r w:rsidRPr="00F86396">
        <w:rPr>
          <w:rFonts w:ascii="Bell MT" w:hAnsi="Bell MT"/>
          <w:sz w:val="28"/>
          <w:szCs w:val="28"/>
          <w:lang w:val="en-US"/>
        </w:rPr>
        <w:t xml:space="preserve"> = 99.9%. The critical shopping time is defined as </w:t>
      </w:r>
    </w:p>
    <w:p w14:paraId="182D8168" w14:textId="55BF055B"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sz w:val="28"/>
          <w:szCs w:val="28"/>
          <w:lang w:val="en-US"/>
        </w:rPr>
        <w:t xml:space="preserve"> = E(Shopping</w:t>
      </w:r>
      <w:r w:rsidR="00801F40" w:rsidRPr="00F86396">
        <w:rPr>
          <w:rFonts w:ascii="Bell MT" w:hAnsi="Bell MT"/>
          <w:sz w:val="28"/>
          <w:szCs w:val="28"/>
          <w:lang w:val="en-US"/>
        </w:rPr>
        <w:t xml:space="preserve"> </w:t>
      </w:r>
      <w:r w:rsidRPr="00F86396">
        <w:rPr>
          <w:rFonts w:ascii="Bell MT" w:hAnsi="Bell MT"/>
          <w:sz w:val="28"/>
          <w:szCs w:val="28"/>
          <w:lang w:val="en-US"/>
        </w:rPr>
        <w:t>Time) + 3*SD(Shopping</w:t>
      </w:r>
      <w:r w:rsidR="00801F40" w:rsidRPr="00F86396">
        <w:rPr>
          <w:rFonts w:ascii="Bell MT" w:hAnsi="Bell MT"/>
          <w:sz w:val="28"/>
          <w:szCs w:val="28"/>
          <w:lang w:val="en-US"/>
        </w:rPr>
        <w:t xml:space="preserve"> </w:t>
      </w:r>
      <w:r w:rsidRPr="00F86396">
        <w:rPr>
          <w:rFonts w:ascii="Bell MT" w:hAnsi="Bell MT"/>
          <w:sz w:val="28"/>
          <w:szCs w:val="28"/>
          <w:lang w:val="en-US"/>
        </w:rPr>
        <w:t>Time)</w:t>
      </w:r>
    </w:p>
    <w:p w14:paraId="24CA34F2" w14:textId="210F718E" w:rsidR="002F47C7" w:rsidRPr="00D53899"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E(x) := Expected value of X</w:t>
      </w:r>
    </w:p>
    <w:p w14:paraId="39F26344" w14:textId="3600A353" w:rsidR="002F47C7" w:rsidRPr="00F86396"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SD(x) := Standard deviation of x</w:t>
      </w:r>
    </w:p>
    <w:p w14:paraId="00077BAA" w14:textId="518675AD" w:rsidR="002F47C7" w:rsidRPr="00F86396" w:rsidRDefault="00801F40" w:rsidP="00F86396">
      <w:pPr>
        <w:spacing w:line="276" w:lineRule="auto"/>
        <w:jc w:val="both"/>
        <w:rPr>
          <w:rFonts w:ascii="Bell MT" w:hAnsi="Bell MT"/>
          <w:sz w:val="28"/>
          <w:szCs w:val="28"/>
          <w:lang w:val="en-US"/>
        </w:rPr>
      </w:pPr>
      <w:r w:rsidRPr="00F86396">
        <w:rPr>
          <w:rFonts w:ascii="Bell MT" w:hAnsi="Bell MT"/>
          <w:noProof/>
          <w:sz w:val="28"/>
          <w:szCs w:val="28"/>
          <w:lang w:val="en-US"/>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br/>
      </w:r>
    </w:p>
    <w:p w14:paraId="71F4EB1E" w14:textId="77777777" w:rsidR="002F47C7" w:rsidRPr="00F86396" w:rsidRDefault="002F47C7">
      <w:pPr>
        <w:pStyle w:val="Paragrafoelenco"/>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Finally, we can define the number of people that can enter inside the store per each timeslot</w:t>
      </w:r>
      <w:r w:rsidRPr="00F86396">
        <w:rPr>
          <w:rFonts w:ascii="Bell MT" w:hAnsi="Bell MT" w:cs="Times New Roman"/>
          <w:sz w:val="28"/>
          <w:szCs w:val="28"/>
          <w:lang w:val="en-US"/>
        </w:rPr>
        <w:t xml:space="preserve"> </w:t>
      </w:r>
      <w:r w:rsidRPr="00F86396">
        <w:rPr>
          <w:rFonts w:ascii="Bell MT" w:hAnsi="Bell MT" w:cs="Times New Roman" w:hint="eastAsia"/>
          <w:sz w:val="28"/>
          <w:szCs w:val="28"/>
          <w:lang w:val="en-US"/>
        </w:rPr>
        <w:t>π</w:t>
      </w:r>
      <w:r w:rsidRPr="00F86396">
        <w:rPr>
          <w:rFonts w:ascii="Bell MT" w:hAnsi="Bell MT"/>
          <w:sz w:val="28"/>
          <w:szCs w:val="28"/>
          <w:lang w:val="en-US"/>
        </w:rPr>
        <w:t>, that assures, each time, the maximum amount of people inside of it while keeping the social distancing as:</w:t>
      </w:r>
    </w:p>
    <w:p w14:paraId="5BECC4D9" w14:textId="77777777" w:rsidR="002F47C7" w:rsidRPr="00F86396" w:rsidRDefault="002F47C7">
      <w:pPr>
        <w:pStyle w:val="Paragrafoelenco"/>
        <w:numPr>
          <w:ilvl w:val="2"/>
          <w:numId w:val="46"/>
        </w:numPr>
        <w:spacing w:line="276" w:lineRule="auto"/>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2548A8DA"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lang w:val="en-US"/>
        </w:rPr>
      </w:pPr>
      <w:r w:rsidRPr="00F86396">
        <w:rPr>
          <w:rFonts w:ascii="Bell MT" w:hAnsi="Bell MT" w:cstheme="minorHAnsi"/>
          <w:sz w:val="28"/>
          <w:szCs w:val="28"/>
          <w:lang w:val="en-US"/>
        </w:rPr>
        <w:t>To calculate the maximum number of people allowed for each timeslot we can use the following formula:</w:t>
      </w:r>
    </w:p>
    <w:p w14:paraId="7BD7218E" w14:textId="77777777" w:rsidR="002F47C7" w:rsidRPr="00F86396" w:rsidRDefault="002F47C7">
      <w:pPr>
        <w:pStyle w:val="Paragrafoelenco"/>
        <w:spacing w:line="276" w:lineRule="auto"/>
        <w:ind w:left="2520"/>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072F350F"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The market “</w:t>
      </w:r>
      <w:proofErr w:type="spellStart"/>
      <w:r w:rsidRPr="00F86396">
        <w:rPr>
          <w:rFonts w:ascii="Bell MT" w:hAnsi="Bell MT"/>
          <w:sz w:val="28"/>
          <w:szCs w:val="28"/>
          <w:lang w:val="en-US"/>
        </w:rPr>
        <w:t>Ellelunga</w:t>
      </w:r>
      <w:proofErr w:type="spellEnd"/>
      <w:r w:rsidRPr="00F86396">
        <w:rPr>
          <w:rFonts w:ascii="Bell MT" w:hAnsi="Bell MT"/>
          <w:sz w:val="28"/>
          <w:szCs w:val="28"/>
          <w:lang w:val="en-US"/>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Bell MT" w:hAnsi="Bell MT"/>
          <w:sz w:val="28"/>
          <w:szCs w:val="28"/>
          <w:lang w:val="en-US"/>
        </w:rPr>
        <w:t>m = 100 people</w:t>
      </w:r>
      <w:r w:rsidRPr="00F86396">
        <w:rPr>
          <w:rFonts w:ascii="Bell MT" w:hAnsi="Bell MT"/>
          <w:sz w:val="28"/>
          <w:szCs w:val="28"/>
          <w:lang w:val="en-US"/>
        </w:rPr>
        <w:tab/>
      </w:r>
    </w:p>
    <w:p w14:paraId="2EB0B44F"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τ</w:t>
      </w:r>
      <w:r w:rsidRPr="00F86396">
        <w:rPr>
          <w:rFonts w:ascii="Bell MT" w:hAnsi="Bell MT"/>
          <w:sz w:val="28"/>
          <w:szCs w:val="28"/>
          <w:lang w:val="en-US"/>
        </w:rPr>
        <w:t xml:space="preserve"> = 15 minutes / timeslot</w:t>
      </w:r>
    </w:p>
    <w:p w14:paraId="4C0202DB" w14:textId="77777777" w:rsidR="002F47C7" w:rsidRPr="00F86396" w:rsidRDefault="002F47C7">
      <w:pPr>
        <w:pStyle w:val="Paragrafoelenco"/>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56 minutes</w:t>
      </w:r>
    </w:p>
    <w:p w14:paraId="04346254" w14:textId="5FAEF253"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ab/>
      </w:r>
      <w:r w:rsidRPr="00F86396">
        <w:rPr>
          <w:rFonts w:ascii="Bell MT" w:hAnsi="Bell MT"/>
          <w:sz w:val="28"/>
          <w:szCs w:val="28"/>
          <w:lang w:val="en-US"/>
        </w:rPr>
        <w:tab/>
      </w:r>
      <w:r w:rsidRPr="00F86396">
        <w:rPr>
          <w:rFonts w:ascii="Bell MT" w:hAnsi="Bell MT"/>
          <w:sz w:val="28"/>
          <w:szCs w:val="28"/>
          <w:lang w:val="en-US"/>
        </w:rPr>
        <w:tab/>
      </w:r>
      <w:r w:rsidRPr="00F86396">
        <w:rPr>
          <w:rFonts w:ascii="Cambria" w:hAnsi="Cambria" w:cs="Cambria"/>
          <w:sz w:val="28"/>
          <w:szCs w:val="28"/>
          <w:lang w:val="en-US"/>
        </w:rPr>
        <w:t>σ</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Cambria" w:hAnsi="Cambria" w:cs="Cambria"/>
          <w:sz w:val="28"/>
          <w:szCs w:val="28"/>
          <w:lang w:val="en-US"/>
        </w:rPr>
        <w:t>γ</w:t>
      </w:r>
      <w:r w:rsidRPr="00F86396">
        <w:rPr>
          <w:rFonts w:ascii="Bell MT" w:hAnsi="Bell MT" w:cstheme="minorHAnsi"/>
          <w:sz w:val="28"/>
          <w:szCs w:val="28"/>
          <w:lang w:val="en-US"/>
        </w:rPr>
        <w:t xml:space="preserve"> / </w:t>
      </w:r>
      <w:r w:rsidRPr="00F86396">
        <w:rPr>
          <w:rFonts w:ascii="Cambria" w:hAnsi="Cambria" w:cs="Cambria"/>
          <w:sz w:val="28"/>
          <w:szCs w:val="28"/>
          <w:lang w:val="en-US"/>
        </w:rPr>
        <w:t>τ</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56 / </w:t>
      </w:r>
      <w:r w:rsidRPr="00F86396">
        <w:rPr>
          <w:rFonts w:ascii="Bell MT" w:hAnsi="Bell MT"/>
          <w:sz w:val="28"/>
          <w:szCs w:val="28"/>
          <w:lang w:val="en-US"/>
        </w:rPr>
        <w:t xml:space="preserve">15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 4</w:t>
      </w:r>
      <w:r w:rsidRPr="00F86396">
        <w:rPr>
          <w:rFonts w:ascii="Bell MT" w:hAnsi="Bell MT"/>
          <w:sz w:val="28"/>
          <w:szCs w:val="28"/>
          <w:lang w:val="en-US"/>
        </w:rPr>
        <w:t xml:space="preserve"> timeslots</w:t>
      </w:r>
    </w:p>
    <w:p w14:paraId="4DA78271" w14:textId="28EB6CB8"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100 people / 4 timeslots </w:t>
      </w:r>
      <w:r w:rsidRPr="00F86396">
        <w:rPr>
          <w:rFonts w:ascii="Cambria Math" w:hAnsi="Cambria Math" w:cs="Cambria Math"/>
          <w:sz w:val="28"/>
          <w:szCs w:val="28"/>
          <w:lang w:val="en-US"/>
        </w:rPr>
        <w:t>⌉</w:t>
      </w:r>
      <w:r w:rsidRPr="00F86396">
        <w:rPr>
          <w:rFonts w:ascii="Bell MT" w:hAnsi="Bell MT" w:cstheme="minorHAnsi"/>
          <w:sz w:val="28"/>
          <w:szCs w:val="28"/>
          <w:lang w:val="en-US"/>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lang w:val="en-US"/>
        </w:rPr>
      </w:pPr>
      <w:r w:rsidRPr="00F86396">
        <w:rPr>
          <w:rFonts w:ascii="Bell MT" w:hAnsi="Bell MT" w:cstheme="minorHAnsi"/>
          <w:sz w:val="28"/>
          <w:szCs w:val="28"/>
          <w:lang w:val="en-US"/>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lang w:val="en-US"/>
        </w:rPr>
      </w:pPr>
    </w:p>
    <w:p w14:paraId="6F6BFDC1" w14:textId="146A4EC5" w:rsidR="00801F40" w:rsidRPr="00D53899" w:rsidRDefault="00D53899" w:rsidP="002F47C7">
      <w:pPr>
        <w:spacing w:line="276" w:lineRule="auto"/>
        <w:jc w:val="both"/>
        <w:rPr>
          <w:rFonts w:ascii="Bell MT" w:hAnsi="Bell MT" w:cstheme="minorHAnsi"/>
          <w:sz w:val="28"/>
          <w:szCs w:val="28"/>
          <w:lang w:val="en-US"/>
        </w:rPr>
      </w:pPr>
      <w:r w:rsidRPr="00F86396">
        <w:rPr>
          <w:rFonts w:ascii="Bell MT" w:hAnsi="Bell MT"/>
          <w:noProof/>
          <w:sz w:val="28"/>
          <w:szCs w:val="28"/>
          <w:lang w:val="en-US"/>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57C5EBCE"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7B013A">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r w:rsidRPr="00F86396">
                                <w:rPr>
                                  <w:sz w:val="20"/>
                                  <w:szCs w:val="20"/>
                                </w:rPr>
                                <w:t>Kyungdo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3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57C5EBCE"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7B013A">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r w:rsidRPr="00F86396">
                          <w:rPr>
                            <w:sz w:val="20"/>
                            <w:szCs w:val="20"/>
                          </w:rPr>
                          <w:t>Kyungdo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lang w:val="en-US"/>
        </w:rPr>
      </w:pPr>
    </w:p>
    <w:p w14:paraId="28A6D05A" w14:textId="74301BEC" w:rsidR="00801F40" w:rsidRPr="00D53899" w:rsidRDefault="002F47C7" w:rsidP="002F47C7">
      <w:pPr>
        <w:spacing w:line="276" w:lineRule="auto"/>
        <w:jc w:val="both"/>
        <w:rPr>
          <w:rFonts w:ascii="Bell MT" w:hAnsi="Bell MT"/>
          <w:sz w:val="28"/>
          <w:szCs w:val="28"/>
          <w:lang w:val="en-US"/>
        </w:rPr>
      </w:pPr>
      <w:r w:rsidRPr="00F86396">
        <w:rPr>
          <w:rFonts w:ascii="Bell MT" w:hAnsi="Bell MT" w:cstheme="minorHAnsi"/>
          <w:sz w:val="28"/>
          <w:szCs w:val="28"/>
          <w:lang w:val="en-US"/>
        </w:rPr>
        <w:t xml:space="preserve">In more common cases, when users leave before the </w:t>
      </w:r>
      <w:r w:rsidRPr="00F86396">
        <w:rPr>
          <w:rFonts w:ascii="Bell MT" w:hAnsi="Bell MT"/>
          <w:sz w:val="28"/>
          <w:szCs w:val="28"/>
          <w:lang w:val="en-US"/>
        </w:rPr>
        <w:t xml:space="preserve">critical shopping time, </w:t>
      </w: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might increase its value for successive time slots</w:t>
      </w:r>
      <w:r w:rsidRPr="00F86396">
        <w:rPr>
          <w:rFonts w:ascii="Bell MT" w:hAnsi="Bell MT"/>
          <w:sz w:val="28"/>
          <w:szCs w:val="28"/>
          <w:lang w:val="en-US"/>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22 + 3 * 2.345 minutes </w:t>
      </w:r>
      <w:r w:rsidRPr="00F86396">
        <w:rPr>
          <w:rFonts w:ascii="Bell MT" w:hAnsi="Bell MT"/>
          <w:sz w:val="28"/>
          <w:szCs w:val="28"/>
          <w:lang w:val="en-US"/>
        </w:rPr>
        <w:t xml:space="preserve">≈ </w:t>
      </w:r>
      <w:r w:rsidRPr="00F86396">
        <w:rPr>
          <w:rFonts w:ascii="Bell MT" w:hAnsi="Bell MT" w:cstheme="minorHAnsi"/>
          <w:sz w:val="28"/>
          <w:szCs w:val="28"/>
          <w:lang w:val="en-US"/>
        </w:rPr>
        <w:t xml:space="preserve">27 minutes or equivalently </w:t>
      </w:r>
      <w:r w:rsidRPr="00F86396">
        <w:rPr>
          <w:rFonts w:ascii="Cambria" w:hAnsi="Cambria" w:cs="Cambria"/>
          <w:sz w:val="28"/>
          <w:szCs w:val="28"/>
          <w:lang w:val="en-US"/>
        </w:rPr>
        <w:t>σ</w:t>
      </w:r>
      <w:r w:rsidRPr="00F86396">
        <w:rPr>
          <w:rFonts w:ascii="Bell MT" w:hAnsi="Bell MT" w:cstheme="minorHAnsi"/>
          <w:sz w:val="28"/>
          <w:szCs w:val="28"/>
          <w:lang w:val="en-US"/>
        </w:rPr>
        <w:t xml:space="preserve"> = 2 timeslots. This allows the system to allocate future spaces to other users who might be interested in visiting the store.</w:t>
      </w:r>
    </w:p>
    <w:p w14:paraId="15ABC899" w14:textId="7A3B4994" w:rsidR="00F82361" w:rsidRPr="00F86396" w:rsidRDefault="00F82361" w:rsidP="002F47C7">
      <w:pPr>
        <w:spacing w:line="276" w:lineRule="auto"/>
        <w:jc w:val="both"/>
        <w:rPr>
          <w:rFonts w:ascii="Bell MT" w:hAnsi="Bell MT"/>
          <w:sz w:val="28"/>
          <w:szCs w:val="28"/>
          <w:lang w:val="en-US"/>
        </w:rPr>
      </w:pPr>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lang w:val="en-US"/>
        </w:rPr>
      </w:pPr>
    </w:p>
    <w:p w14:paraId="40981102" w14:textId="24D152BF" w:rsidR="00C336C3" w:rsidRDefault="00C336C3" w:rsidP="00C336C3">
      <w:pPr>
        <w:spacing w:line="276" w:lineRule="auto"/>
        <w:jc w:val="both"/>
        <w:rPr>
          <w:rFonts w:ascii="Bell MT" w:hAnsi="Bell MT"/>
          <w:sz w:val="28"/>
          <w:szCs w:val="28"/>
          <w:lang w:val="en-US"/>
        </w:rPr>
      </w:pPr>
    </w:p>
    <w:p w14:paraId="0D60203D" w14:textId="3BC17623" w:rsidR="00C336C3" w:rsidRDefault="00C336C3" w:rsidP="00C336C3">
      <w:pPr>
        <w:spacing w:line="276" w:lineRule="auto"/>
        <w:jc w:val="both"/>
        <w:rPr>
          <w:rFonts w:ascii="Bell MT" w:hAnsi="Bell MT"/>
          <w:sz w:val="28"/>
          <w:szCs w:val="28"/>
          <w:lang w:val="en-US"/>
        </w:rPr>
      </w:pPr>
    </w:p>
    <w:p w14:paraId="07DDFC7A" w14:textId="6A2B8D0A" w:rsidR="00C336C3" w:rsidRDefault="00C336C3" w:rsidP="00C336C3">
      <w:pPr>
        <w:spacing w:line="276" w:lineRule="auto"/>
        <w:jc w:val="both"/>
        <w:rPr>
          <w:rFonts w:ascii="Bell MT" w:hAnsi="Bell MT"/>
          <w:sz w:val="28"/>
          <w:szCs w:val="28"/>
          <w:lang w:val="en-US"/>
        </w:rPr>
      </w:pPr>
    </w:p>
    <w:p w14:paraId="23CEA5BB" w14:textId="77777777" w:rsidR="00C336C3" w:rsidRDefault="00C336C3">
      <w:pPr>
        <w:spacing w:line="276" w:lineRule="auto"/>
        <w:jc w:val="both"/>
        <w:rPr>
          <w:rFonts w:ascii="Bell MT" w:hAnsi="Bell MT"/>
          <w:sz w:val="28"/>
          <w:szCs w:val="28"/>
          <w:lang w:val="en-US"/>
        </w:rPr>
      </w:pPr>
    </w:p>
    <w:p w14:paraId="101E6E0D" w14:textId="175F863F" w:rsidR="00D53899" w:rsidRDefault="00D53899" w:rsidP="00F86396">
      <w:pPr>
        <w:pStyle w:val="Paragrafoelenco"/>
        <w:numPr>
          <w:ilvl w:val="0"/>
          <w:numId w:val="48"/>
        </w:numPr>
        <w:spacing w:line="240" w:lineRule="auto"/>
        <w:jc w:val="both"/>
        <w:rPr>
          <w:rFonts w:ascii="Bell MT" w:hAnsi="Bell MT" w:cstheme="minorHAnsi"/>
          <w:sz w:val="28"/>
          <w:szCs w:val="28"/>
          <w:lang w:val="en-US"/>
        </w:rPr>
      </w:pPr>
      <w:r w:rsidRPr="00F86396">
        <w:rPr>
          <w:rFonts w:ascii="Bell MT" w:hAnsi="Bell MT" w:cstheme="minorHAnsi"/>
          <w:i/>
          <w:iCs/>
          <w:sz w:val="28"/>
          <w:szCs w:val="28"/>
          <w:lang w:val="en-US"/>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Here is explained</w:t>
      </w:r>
      <w:r w:rsidR="006B58A5">
        <w:rPr>
          <w:rFonts w:ascii="Bell MT" w:hAnsi="Bell MT" w:cstheme="minorHAnsi"/>
          <w:sz w:val="28"/>
          <w:szCs w:val="28"/>
          <w:lang w:val="en-US"/>
        </w:rPr>
        <w:t xml:space="preserve"> </w:t>
      </w:r>
      <w:r>
        <w:rPr>
          <w:rFonts w:ascii="Bell MT" w:hAnsi="Bell MT" w:cstheme="minorHAnsi"/>
          <w:sz w:val="28"/>
          <w:szCs w:val="28"/>
          <w:lang w:val="en-US"/>
        </w:rPr>
        <w:t xml:space="preserve">how topics that handle </w:t>
      </w:r>
      <w:r w:rsidR="005F2303">
        <w:rPr>
          <w:rFonts w:ascii="Bell MT" w:hAnsi="Bell MT" w:cstheme="minorHAnsi"/>
          <w:sz w:val="28"/>
          <w:szCs w:val="28"/>
          <w:lang w:val="en-US"/>
        </w:rPr>
        <w:t>users’</w:t>
      </w:r>
      <w:r>
        <w:rPr>
          <w:rFonts w:ascii="Bell MT" w:hAnsi="Bell MT" w:cstheme="minorHAnsi"/>
          <w:sz w:val="28"/>
          <w:szCs w:val="28"/>
          <w:lang w:val="en-US"/>
        </w:rPr>
        <w:t xml:space="preserve"> subscriptions to store notifications are generated and handled</w:t>
      </w:r>
      <w:r w:rsidR="006B58A5">
        <w:rPr>
          <w:rFonts w:ascii="Bell MT" w:hAnsi="Bell MT" w:cstheme="minorHAnsi"/>
          <w:sz w:val="28"/>
          <w:szCs w:val="28"/>
          <w:lang w:val="en-US"/>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But first, subscription</w:t>
      </w:r>
      <w:r w:rsidR="00D53899">
        <w:rPr>
          <w:rFonts w:ascii="Bell MT" w:hAnsi="Bell MT" w:cstheme="minorHAnsi"/>
          <w:sz w:val="28"/>
          <w:szCs w:val="28"/>
          <w:lang w:val="en-US"/>
        </w:rPr>
        <w:t xml:space="preserve"> request ha</w:t>
      </w:r>
      <w:r>
        <w:rPr>
          <w:rFonts w:ascii="Bell MT" w:hAnsi="Bell MT" w:cstheme="minorHAnsi"/>
          <w:sz w:val="28"/>
          <w:szCs w:val="28"/>
          <w:lang w:val="en-US"/>
        </w:rPr>
        <w:t>s:</w:t>
      </w:r>
    </w:p>
    <w:p w14:paraId="715E9A19" w14:textId="2378A520"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w:t>
      </w:r>
      <w:proofErr w:type="spellStart"/>
      <w:r>
        <w:rPr>
          <w:rFonts w:ascii="Bell MT" w:hAnsi="Bell MT" w:cstheme="minorHAnsi"/>
          <w:sz w:val="28"/>
          <w:szCs w:val="28"/>
          <w:lang w:val="en-US"/>
        </w:rPr>
        <w:t>StoreId</w:t>
      </w:r>
      <w:proofErr w:type="spellEnd"/>
      <w:r w:rsidR="003B6200">
        <w:rPr>
          <w:rFonts w:ascii="Bell MT" w:hAnsi="Bell MT" w:cstheme="minorHAnsi"/>
          <w:sz w:val="28"/>
          <w:szCs w:val="28"/>
          <w:lang w:val="en-US"/>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Time interval: </w:t>
      </w:r>
      <w:r w:rsidR="00396CC4">
        <w:rPr>
          <w:rFonts w:ascii="Bell MT" w:hAnsi="Bell MT"/>
          <w:sz w:val="28"/>
          <w:szCs w:val="28"/>
          <w:lang w:val="en-US"/>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w:t>
      </w:r>
      <w:r w:rsidR="003B6200">
        <w:rPr>
          <w:rFonts w:ascii="Bell MT" w:hAnsi="Bell MT" w:cstheme="minorHAnsi"/>
          <w:sz w:val="28"/>
          <w:szCs w:val="28"/>
          <w:lang w:val="en-US"/>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-Period of notification: </w:t>
      </w:r>
      <w:r w:rsidR="00396CC4">
        <w:rPr>
          <w:rFonts w:ascii="Bell MT" w:hAnsi="Bell MT" w:cstheme="minorHAnsi"/>
          <w:sz w:val="28"/>
          <w:szCs w:val="28"/>
          <w:lang w:val="en-US"/>
        </w:rPr>
        <w:t xml:space="preserve">couple of two values: first is the </w:t>
      </w:r>
      <w:r>
        <w:rPr>
          <w:rFonts w:ascii="Bell MT" w:hAnsi="Bell MT" w:cstheme="minorHAnsi"/>
          <w:sz w:val="28"/>
          <w:szCs w:val="28"/>
          <w:lang w:val="en-US"/>
        </w:rPr>
        <w:t>weekday on which user would like to receive notifications</w:t>
      </w:r>
      <w:r w:rsidR="00396CC4">
        <w:rPr>
          <w:rFonts w:ascii="Bell MT" w:hAnsi="Bell MT" w:cstheme="minorHAnsi"/>
          <w:sz w:val="28"/>
          <w:szCs w:val="28"/>
          <w:lang w:val="en-US"/>
        </w:rPr>
        <w:t>, the second is the period, that can be</w:t>
      </w:r>
      <w:r w:rsidR="005F2303">
        <w:rPr>
          <w:rFonts w:ascii="Bell MT" w:hAnsi="Bell MT" w:cstheme="minorHAnsi"/>
          <w:sz w:val="28"/>
          <w:szCs w:val="28"/>
          <w:lang w:val="en-US"/>
        </w:rPr>
        <w:t xml:space="preserve"> </w:t>
      </w:r>
      <w:r w:rsidR="00396CC4">
        <w:rPr>
          <w:rFonts w:ascii="Bell MT" w:hAnsi="Bell MT" w:cstheme="minorHAnsi"/>
          <w:sz w:val="28"/>
          <w:szCs w:val="28"/>
          <w:lang w:val="en-US"/>
        </w:rPr>
        <w:t>a multiple of a week up to a month</w:t>
      </w:r>
      <w:r>
        <w:rPr>
          <w:rFonts w:ascii="Bell MT" w:hAnsi="Bell MT" w:cstheme="minorHAnsi"/>
          <w:sz w:val="28"/>
          <w:szCs w:val="28"/>
          <w:lang w:val="en-US"/>
        </w:rPr>
        <w:t>.</w:t>
      </w:r>
    </w:p>
    <w:p w14:paraId="45088281" w14:textId="728356DE" w:rsidR="003B6200" w:rsidRDefault="003B6200" w:rsidP="003B6200">
      <w:pPr>
        <w:spacing w:after="4" w:line="240" w:lineRule="auto"/>
        <w:ind w:left="720"/>
        <w:jc w:val="both"/>
        <w:rPr>
          <w:rFonts w:ascii="Bell MT" w:hAnsi="Bell MT" w:cstheme="minorHAnsi"/>
          <w:sz w:val="28"/>
          <w:szCs w:val="28"/>
          <w:lang w:val="en-US"/>
        </w:rPr>
      </w:pPr>
    </w:p>
    <w:p w14:paraId="33A871D8" w14:textId="666372DF" w:rsidR="003B6200" w:rsidRDefault="003B6200" w:rsidP="003B6200">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Now, we want to create a topic, that is a String, that encapsulates all this information</w:t>
      </w:r>
      <w:r w:rsidR="00396CC4">
        <w:rPr>
          <w:rFonts w:ascii="Bell MT" w:hAnsi="Bell MT" w:cstheme="minorHAnsi"/>
          <w:sz w:val="28"/>
          <w:szCs w:val="28"/>
          <w:lang w:val="en-US"/>
        </w:rPr>
        <w:t xml:space="preserve"> </w:t>
      </w:r>
      <w:r>
        <w:rPr>
          <w:rFonts w:ascii="Bell MT" w:hAnsi="Bell MT" w:cstheme="minorHAnsi"/>
          <w:sz w:val="28"/>
          <w:szCs w:val="28"/>
          <w:lang w:val="en-US"/>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lang w:val="en-US"/>
        </w:rPr>
        <w:t xml:space="preserve"> </w:t>
      </w:r>
    </w:p>
    <w:p w14:paraId="36EE02F6" w14:textId="002EA945" w:rsidR="005F2303" w:rsidRDefault="005F2303"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Let us</w:t>
      </w:r>
      <w:r w:rsidR="005F2303">
        <w:rPr>
          <w:rFonts w:ascii="Bell MT" w:hAnsi="Bell MT" w:cstheme="minorHAnsi"/>
          <w:sz w:val="28"/>
          <w:szCs w:val="28"/>
          <w:lang w:val="en-US"/>
        </w:rPr>
        <w:t xml:space="preserve"> consider the request: Store</w:t>
      </w:r>
      <w:r>
        <w:rPr>
          <w:rFonts w:ascii="Bell MT" w:hAnsi="Bell MT" w:cstheme="minorHAnsi"/>
          <w:sz w:val="28"/>
          <w:szCs w:val="28"/>
          <w:lang w:val="en-US"/>
        </w:rPr>
        <w:t>1, &lt;</w:t>
      </w:r>
      <w:r w:rsidR="005F2303">
        <w:rPr>
          <w:rFonts w:ascii="Bell MT" w:hAnsi="Bell MT" w:cstheme="minorHAnsi"/>
          <w:sz w:val="28"/>
          <w:szCs w:val="28"/>
          <w:lang w:val="en-US"/>
        </w:rPr>
        <w:t>15,19</w:t>
      </w:r>
      <w:r>
        <w:rPr>
          <w:rFonts w:ascii="Bell MT" w:hAnsi="Bell MT" w:cstheme="minorHAnsi"/>
          <w:sz w:val="28"/>
          <w:szCs w:val="28"/>
          <w:lang w:val="en-US"/>
        </w:rPr>
        <w:t>&gt;, &lt;</w:t>
      </w:r>
      <w:r w:rsidR="005F2303">
        <w:rPr>
          <w:rFonts w:ascii="Bell MT" w:hAnsi="Bell MT" w:cstheme="minorHAnsi"/>
          <w:sz w:val="28"/>
          <w:szCs w:val="28"/>
          <w:lang w:val="en-US"/>
        </w:rPr>
        <w:t>Monday&gt;,</w:t>
      </w:r>
      <w:r>
        <w:rPr>
          <w:rFonts w:ascii="Bell MT" w:hAnsi="Bell MT" w:cstheme="minorHAnsi"/>
          <w:sz w:val="28"/>
          <w:szCs w:val="28"/>
          <w:lang w:val="en-US"/>
        </w:rPr>
        <w:t xml:space="preserve"> </w:t>
      </w:r>
      <w:r w:rsidR="005F2303">
        <w:rPr>
          <w:rFonts w:ascii="Bell MT" w:hAnsi="Bell MT" w:cstheme="minorHAnsi"/>
          <w:sz w:val="28"/>
          <w:szCs w:val="28"/>
          <w:lang w:val="en-US"/>
        </w:rPr>
        <w:t>&lt;Saturday,2 Weeks&gt;</w:t>
      </w:r>
    </w:p>
    <w:p w14:paraId="6E6BB653" w14:textId="7FD255EE"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It can be encoded into string s = (</w:t>
      </w:r>
      <w:proofErr w:type="spellStart"/>
      <w:r>
        <w:rPr>
          <w:rFonts w:ascii="Bell MT" w:hAnsi="Bell MT" w:cstheme="minorHAnsi"/>
          <w:sz w:val="28"/>
          <w:szCs w:val="28"/>
          <w:lang w:val="en-US"/>
        </w:rPr>
        <w:t>IdOf</w:t>
      </w:r>
      <w:proofErr w:type="spellEnd"/>
      <w:r>
        <w:rPr>
          <w:rFonts w:ascii="Bell MT" w:hAnsi="Bell MT" w:cstheme="minorHAnsi"/>
          <w:sz w:val="28"/>
          <w:szCs w:val="28"/>
          <w:lang w:val="en-US"/>
        </w:rPr>
        <w:t>(Store1))+“M”+”S”+”2”.</w:t>
      </w:r>
    </w:p>
    <w:p w14:paraId="433779AE" w14:textId="77777777" w:rsidR="00A20AAC" w:rsidRDefault="00A20AAC" w:rsidP="006B58A5">
      <w:pPr>
        <w:spacing w:after="4" w:line="240" w:lineRule="auto"/>
        <w:jc w:val="both"/>
        <w:rPr>
          <w:rFonts w:ascii="Bell MT" w:hAnsi="Bell MT" w:cstheme="minorHAnsi"/>
          <w:sz w:val="28"/>
          <w:szCs w:val="28"/>
          <w:lang w:val="en-US"/>
        </w:rPr>
      </w:pPr>
    </w:p>
    <w:p w14:paraId="3049CC76" w14:textId="60C1CCD9" w:rsidR="006B58A5"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This makes sending the notifications more efficient, since topics, that are stored in the database, can be </w:t>
      </w:r>
      <w:r w:rsidR="00396CC4">
        <w:rPr>
          <w:rFonts w:ascii="Bell MT" w:hAnsi="Bell MT" w:cstheme="minorHAnsi"/>
          <w:sz w:val="28"/>
          <w:szCs w:val="28"/>
          <w:lang w:val="en-US"/>
        </w:rPr>
        <w:t>filtered based on their substrings representing the weekday they refer to and the day on which they should be fired out to users subscribed</w:t>
      </w:r>
      <w:r w:rsidR="00A20AAC">
        <w:rPr>
          <w:rFonts w:ascii="Bell MT" w:hAnsi="Bell MT" w:cstheme="minorHAnsi"/>
          <w:sz w:val="28"/>
          <w:szCs w:val="28"/>
          <w:lang w:val="en-US"/>
        </w:rPr>
        <w:t>. For handling the period of notification (the one expressed in weeks) it is just needed a field in the tuple of the topic</w:t>
      </w:r>
      <w:r w:rsidR="00EC6E35">
        <w:rPr>
          <w:rFonts w:ascii="Bell MT" w:hAnsi="Bell MT" w:cstheme="minorHAnsi"/>
          <w:sz w:val="28"/>
          <w:szCs w:val="28"/>
          <w:lang w:val="en-US"/>
        </w:rPr>
        <w:t xml:space="preserve"> stored into the database</w:t>
      </w:r>
      <w:r w:rsidR="00A20AAC">
        <w:rPr>
          <w:rFonts w:ascii="Bell MT" w:hAnsi="Bell MT" w:cstheme="minorHAnsi"/>
          <w:sz w:val="28"/>
          <w:szCs w:val="28"/>
          <w:lang w:val="en-US"/>
        </w:rPr>
        <w:t>, indicating the last day the notification was sent for that topic</w:t>
      </w:r>
      <w:r w:rsidR="00396CC4">
        <w:rPr>
          <w:rFonts w:ascii="Bell MT" w:hAnsi="Bell MT" w:cstheme="minorHAnsi"/>
          <w:sz w:val="28"/>
          <w:szCs w:val="28"/>
          <w:lang w:val="en-US"/>
        </w:rPr>
        <w:t xml:space="preserve">. </w:t>
      </w:r>
    </w:p>
    <w:p w14:paraId="57E70458" w14:textId="0E4B7D4F" w:rsidR="006B58A5" w:rsidRDefault="005F2303">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The notification manager, to send out each day the correct notification, </w:t>
      </w:r>
      <w:r w:rsidR="00A20AAC">
        <w:rPr>
          <w:rFonts w:ascii="Bell MT" w:hAnsi="Bell MT" w:cstheme="minorHAnsi"/>
          <w:sz w:val="28"/>
          <w:szCs w:val="28"/>
          <w:lang w:val="en-US"/>
        </w:rPr>
        <w:t>must</w:t>
      </w:r>
      <w:r>
        <w:rPr>
          <w:rFonts w:ascii="Bell MT" w:hAnsi="Bell MT" w:cstheme="minorHAnsi"/>
          <w:sz w:val="28"/>
          <w:szCs w:val="28"/>
          <w:lang w:val="en-US"/>
        </w:rPr>
        <w:t xml:space="preserve"> filter the topics of the current weekday as said before</w:t>
      </w:r>
      <w:r w:rsidR="00A20AAC">
        <w:rPr>
          <w:rFonts w:ascii="Bell MT" w:hAnsi="Bell MT" w:cstheme="minorHAnsi"/>
          <w:sz w:val="28"/>
          <w:szCs w:val="28"/>
          <w:lang w:val="en-US"/>
        </w:rPr>
        <w:t>, checking also that the period to send the notification has passed since the last one sent</w:t>
      </w:r>
      <w:r>
        <w:rPr>
          <w:rFonts w:ascii="Bell MT" w:hAnsi="Bell MT" w:cstheme="minorHAnsi"/>
          <w:sz w:val="28"/>
          <w:szCs w:val="28"/>
          <w:lang w:val="en-US"/>
        </w:rPr>
        <w:t xml:space="preserve">, then for each </w:t>
      </w:r>
      <w:r w:rsidR="00A20AAC">
        <w:rPr>
          <w:rFonts w:ascii="Bell MT" w:hAnsi="Bell MT" w:cstheme="minorHAnsi"/>
          <w:sz w:val="28"/>
          <w:szCs w:val="28"/>
          <w:lang w:val="en-US"/>
        </w:rPr>
        <w:t>retrieved topic it</w:t>
      </w:r>
      <w:r>
        <w:rPr>
          <w:rFonts w:ascii="Bell MT" w:hAnsi="Bell MT" w:cstheme="minorHAnsi"/>
          <w:sz w:val="28"/>
          <w:szCs w:val="28"/>
          <w:lang w:val="en-US"/>
        </w:rPr>
        <w:t xml:space="preserve"> </w:t>
      </w:r>
      <w:r w:rsidR="00A20AAC">
        <w:rPr>
          <w:rFonts w:ascii="Bell MT" w:hAnsi="Bell MT" w:cstheme="minorHAnsi"/>
          <w:sz w:val="28"/>
          <w:szCs w:val="28"/>
          <w:lang w:val="en-US"/>
        </w:rPr>
        <w:t>will</w:t>
      </w:r>
      <w:r>
        <w:rPr>
          <w:rFonts w:ascii="Bell MT" w:hAnsi="Bell MT" w:cstheme="minorHAnsi"/>
          <w:sz w:val="28"/>
          <w:szCs w:val="28"/>
          <w:lang w:val="en-US"/>
        </w:rPr>
        <w:t xml:space="preserve"> check the availability of tickets in the topic specified store</w:t>
      </w:r>
      <w:r w:rsidR="00A20AAC">
        <w:rPr>
          <w:rFonts w:ascii="Bell MT" w:hAnsi="Bell MT" w:cstheme="minorHAnsi"/>
          <w:sz w:val="28"/>
          <w:szCs w:val="28"/>
          <w:lang w:val="en-US"/>
        </w:rPr>
        <w:t xml:space="preserve"> and</w:t>
      </w:r>
      <w:r>
        <w:rPr>
          <w:rFonts w:ascii="Bell MT" w:hAnsi="Bell MT" w:cstheme="minorHAnsi"/>
          <w:sz w:val="28"/>
          <w:szCs w:val="28"/>
          <w:lang w:val="en-US"/>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lang w:val="en-US"/>
        </w:rPr>
        <w:t>leaves</w:t>
      </w:r>
      <w:r>
        <w:rPr>
          <w:rFonts w:ascii="Bell MT" w:hAnsi="Bell MT" w:cstheme="minorHAnsi"/>
          <w:sz w:val="28"/>
          <w:szCs w:val="28"/>
          <w:lang w:val="en-US"/>
        </w:rPr>
        <w:t xml:space="preserve"> a lot of space for code optimizations, and here it has just been drafted so to give the idea of </w:t>
      </w:r>
      <w:r w:rsidR="00A14C68">
        <w:rPr>
          <w:rFonts w:ascii="Bell MT" w:hAnsi="Bell MT" w:cstheme="minorHAnsi"/>
          <w:sz w:val="28"/>
          <w:szCs w:val="28"/>
          <w:lang w:val="en-US"/>
        </w:rPr>
        <w:t>how conceptually works</w:t>
      </w:r>
      <w:r>
        <w:rPr>
          <w:rFonts w:ascii="Bell MT" w:hAnsi="Bell MT" w:cstheme="minorHAnsi"/>
          <w:sz w:val="28"/>
          <w:szCs w:val="28"/>
          <w:lang w:val="en-US"/>
        </w:rPr>
        <w:t>.</w:t>
      </w:r>
    </w:p>
    <w:p w14:paraId="4D4EC43D" w14:textId="49B8BC64" w:rsidR="00C336C3" w:rsidRDefault="00C336C3">
      <w:pPr>
        <w:spacing w:after="4" w:line="240" w:lineRule="auto"/>
        <w:jc w:val="both"/>
        <w:rPr>
          <w:rFonts w:ascii="Bell MT" w:hAnsi="Bell MT" w:cstheme="minorHAnsi"/>
          <w:sz w:val="28"/>
          <w:szCs w:val="28"/>
          <w:lang w:val="en-US"/>
        </w:rPr>
      </w:pPr>
    </w:p>
    <w:p w14:paraId="4F2030C7" w14:textId="20FC2414" w:rsidR="00C336C3" w:rsidRDefault="00C336C3">
      <w:pPr>
        <w:spacing w:after="4" w:line="240" w:lineRule="auto"/>
        <w:jc w:val="both"/>
        <w:rPr>
          <w:rFonts w:ascii="Bell MT" w:hAnsi="Bell MT" w:cstheme="minorHAnsi"/>
          <w:sz w:val="28"/>
          <w:szCs w:val="28"/>
          <w:lang w:val="en-US"/>
        </w:rPr>
      </w:pPr>
    </w:p>
    <w:p w14:paraId="0400C852" w14:textId="2D1195FB" w:rsidR="00C336C3" w:rsidRDefault="00C336C3">
      <w:pPr>
        <w:spacing w:after="4" w:line="240" w:lineRule="auto"/>
        <w:jc w:val="both"/>
        <w:rPr>
          <w:rFonts w:ascii="Bell MT" w:hAnsi="Bell MT" w:cstheme="minorHAnsi"/>
          <w:sz w:val="28"/>
          <w:szCs w:val="28"/>
          <w:lang w:val="en-US"/>
        </w:rPr>
      </w:pPr>
    </w:p>
    <w:p w14:paraId="16B38DC3" w14:textId="01522193" w:rsidR="00C336C3" w:rsidRDefault="00C336C3">
      <w:pPr>
        <w:spacing w:after="4" w:line="240" w:lineRule="auto"/>
        <w:jc w:val="both"/>
        <w:rPr>
          <w:rFonts w:ascii="Bell MT" w:hAnsi="Bell MT" w:cstheme="minorHAnsi"/>
          <w:sz w:val="28"/>
          <w:szCs w:val="28"/>
          <w:lang w:val="en-US"/>
        </w:rPr>
      </w:pPr>
    </w:p>
    <w:p w14:paraId="46DEAC90" w14:textId="678EF7F0" w:rsidR="00C336C3" w:rsidRDefault="00C336C3">
      <w:pPr>
        <w:spacing w:after="4" w:line="240" w:lineRule="auto"/>
        <w:jc w:val="both"/>
        <w:rPr>
          <w:rFonts w:ascii="Bell MT" w:hAnsi="Bell MT" w:cstheme="minorHAnsi"/>
          <w:sz w:val="28"/>
          <w:szCs w:val="28"/>
          <w:lang w:val="en-US"/>
        </w:rPr>
      </w:pPr>
    </w:p>
    <w:p w14:paraId="72CA9F81" w14:textId="77777777" w:rsidR="00C336C3" w:rsidRDefault="00C336C3">
      <w:pPr>
        <w:spacing w:after="4" w:line="240" w:lineRule="auto"/>
        <w:jc w:val="both"/>
        <w:rPr>
          <w:rFonts w:ascii="Bell MT" w:hAnsi="Bell MT" w:cstheme="minorHAnsi"/>
          <w:sz w:val="28"/>
          <w:szCs w:val="28"/>
          <w:lang w:val="en-US"/>
        </w:rPr>
      </w:pPr>
    </w:p>
    <w:p w14:paraId="1C1EC227" w14:textId="4B163E2F" w:rsidR="00A14C68" w:rsidRDefault="00A14C68" w:rsidP="00A14C68">
      <w:pPr>
        <w:pStyle w:val="Paragrafoelenco"/>
        <w:numPr>
          <w:ilvl w:val="0"/>
          <w:numId w:val="48"/>
        </w:numPr>
        <w:spacing w:after="4" w:line="240" w:lineRule="auto"/>
        <w:jc w:val="both"/>
        <w:rPr>
          <w:rFonts w:ascii="Bell MT" w:hAnsi="Bell MT" w:cstheme="minorHAnsi"/>
          <w:sz w:val="28"/>
          <w:szCs w:val="28"/>
          <w:lang w:val="en-US"/>
        </w:rPr>
      </w:pPr>
      <w:r>
        <w:rPr>
          <w:rFonts w:ascii="Bell MT" w:hAnsi="Bell MT" w:cstheme="minorHAnsi"/>
          <w:sz w:val="28"/>
          <w:szCs w:val="28"/>
          <w:lang w:val="en-US"/>
        </w:rPr>
        <w:lastRenderedPageBreak/>
        <w:t>Ticket reminders notifications</w:t>
      </w:r>
    </w:p>
    <w:p w14:paraId="2F5C6EF6" w14:textId="08199DB3" w:rsidR="00A14C68" w:rsidRDefault="00A14C68">
      <w:pPr>
        <w:pStyle w:val="Paragrafoelenco"/>
        <w:spacing w:after="4" w:line="240" w:lineRule="auto"/>
        <w:ind w:left="1080"/>
        <w:jc w:val="both"/>
        <w:rPr>
          <w:rFonts w:ascii="Bell MT" w:hAnsi="Bell MT" w:cstheme="minorHAnsi"/>
          <w:sz w:val="28"/>
          <w:szCs w:val="28"/>
          <w:lang w:val="en-US"/>
        </w:rPr>
      </w:pPr>
    </w:p>
    <w:p w14:paraId="59C396B2" w14:textId="0341CE2B" w:rsidR="00A14C68" w:rsidRPr="00F86396" w:rsidRDefault="00C336C3">
      <w:pPr>
        <w:spacing w:after="4" w:line="240" w:lineRule="auto"/>
        <w:jc w:val="both"/>
        <w:rPr>
          <w:rFonts w:ascii="Bell MT" w:hAnsi="Bell MT" w:cstheme="minorHAnsi"/>
          <w:sz w:val="28"/>
          <w:szCs w:val="28"/>
          <w:lang w:val="en-US"/>
        </w:rPr>
      </w:pPr>
      <w:r w:rsidRPr="00F86396">
        <w:rPr>
          <w:rFonts w:ascii="Bell MT" w:hAnsi="Bell MT" w:cstheme="minorHAnsi"/>
          <w:sz w:val="28"/>
          <w:szCs w:val="28"/>
          <w:lang w:val="en-US"/>
        </w:rPr>
        <w:t xml:space="preserve">To </w:t>
      </w:r>
      <w:r w:rsidR="00456AC2" w:rsidRPr="00F86396">
        <w:rPr>
          <w:rFonts w:ascii="Bell MT" w:hAnsi="Bell MT" w:cstheme="minorHAnsi"/>
          <w:sz w:val="28"/>
          <w:szCs w:val="28"/>
          <w:lang w:val="en-US"/>
        </w:rPr>
        <w:t>lower the probability of users forgetting their tickets and visits reservations, the system manages reminder notifications</w:t>
      </w:r>
      <w:r w:rsidR="006E2FC2" w:rsidRPr="00F86396">
        <w:rPr>
          <w:rFonts w:ascii="Bell MT" w:hAnsi="Bell MT" w:cstheme="minorHAnsi"/>
          <w:sz w:val="28"/>
          <w:szCs w:val="28"/>
          <w:lang w:val="en-US"/>
        </w:rPr>
        <w:t xml:space="preserve">, sent to user when its turn is about to come, with a reasonable advance. To implement this, </w:t>
      </w:r>
      <w:r w:rsidR="00730DDE">
        <w:rPr>
          <w:rFonts w:ascii="Bell MT" w:hAnsi="Bell MT" w:cstheme="minorHAnsi"/>
          <w:sz w:val="28"/>
          <w:szCs w:val="28"/>
          <w:lang w:val="en-US"/>
        </w:rPr>
        <w:t>when a ticket is confirmed, the info returned by the server allow the Mobile</w:t>
      </w:r>
      <w:r w:rsidR="00AB0297">
        <w:rPr>
          <w:rFonts w:ascii="Bell MT" w:hAnsi="Bell MT" w:cstheme="minorHAnsi"/>
          <w:sz w:val="28"/>
          <w:szCs w:val="28"/>
          <w:lang w:val="en-US"/>
        </w:rPr>
        <w:t xml:space="preserve"> </w:t>
      </w:r>
      <w:r w:rsidR="00730DDE">
        <w:rPr>
          <w:rFonts w:ascii="Bell MT" w:hAnsi="Bell MT" w:cstheme="minorHAnsi"/>
          <w:sz w:val="28"/>
          <w:szCs w:val="28"/>
          <w:lang w:val="en-US"/>
        </w:rPr>
        <w:t>App to</w:t>
      </w:r>
      <w:r w:rsidR="00573E74" w:rsidRPr="00F86396">
        <w:rPr>
          <w:rFonts w:ascii="Bell MT" w:hAnsi="Bell MT" w:cstheme="minorHAnsi"/>
          <w:sz w:val="28"/>
          <w:szCs w:val="28"/>
          <w:lang w:val="en-US"/>
        </w:rPr>
        <w:t xml:space="preserve"> buil</w:t>
      </w:r>
      <w:r w:rsidR="00730DDE">
        <w:rPr>
          <w:rFonts w:ascii="Bell MT" w:hAnsi="Bell MT" w:cstheme="minorHAnsi"/>
          <w:sz w:val="28"/>
          <w:szCs w:val="28"/>
          <w:lang w:val="en-US"/>
        </w:rPr>
        <w:t>d a scheduled notification</w:t>
      </w:r>
      <w:r w:rsidR="00573E74" w:rsidRPr="00F86396">
        <w:rPr>
          <w:rFonts w:ascii="Bell MT" w:hAnsi="Bell MT" w:cstheme="minorHAnsi"/>
          <w:sz w:val="28"/>
          <w:szCs w:val="28"/>
          <w:lang w:val="en-US"/>
        </w:rPr>
        <w:t xml:space="preserve"> </w:t>
      </w:r>
      <w:r w:rsidR="006E2FC2" w:rsidRPr="00F86396">
        <w:rPr>
          <w:rFonts w:ascii="Bell MT" w:hAnsi="Bell MT" w:cstheme="minorHAnsi"/>
          <w:sz w:val="28"/>
          <w:szCs w:val="28"/>
          <w:lang w:val="en-US"/>
        </w:rPr>
        <w:t xml:space="preserve">to </w:t>
      </w:r>
      <w:r w:rsidR="00163E0A" w:rsidRPr="00F86396">
        <w:rPr>
          <w:rFonts w:ascii="Bell MT" w:hAnsi="Bell MT" w:cstheme="minorHAnsi"/>
          <w:sz w:val="28"/>
          <w:szCs w:val="28"/>
          <w:lang w:val="en-US"/>
        </w:rPr>
        <w:t xml:space="preserve">be shown e.g., 1 hour before the reservation time. This has no impact </w:t>
      </w:r>
      <w:r w:rsidR="00573E74" w:rsidRPr="00F86396">
        <w:rPr>
          <w:rFonts w:ascii="Bell MT" w:hAnsi="Bell MT" w:cstheme="minorHAnsi"/>
          <w:sz w:val="28"/>
          <w:szCs w:val="28"/>
          <w:lang w:val="en-US"/>
        </w:rPr>
        <w:t>on the performance of the mobile app and allows to reduce the computation that otherwise would be necessary on the App</w:t>
      </w:r>
      <w:r w:rsidR="00186F33" w:rsidRPr="00F86396">
        <w:rPr>
          <w:rFonts w:ascii="Bell MT" w:hAnsi="Bell MT" w:cstheme="minorHAnsi"/>
          <w:sz w:val="28"/>
          <w:szCs w:val="28"/>
          <w:lang w:val="en-US"/>
        </w:rPr>
        <w:t>lication</w:t>
      </w:r>
      <w:r w:rsidR="00573E74" w:rsidRPr="00F86396">
        <w:rPr>
          <w:rFonts w:ascii="Bell MT" w:hAnsi="Bell MT" w:cstheme="minorHAnsi"/>
          <w:sz w:val="28"/>
          <w:szCs w:val="28"/>
          <w:lang w:val="en-US"/>
        </w:rPr>
        <w:t xml:space="preserve"> Server to send, before each timeslot and for each store, </w:t>
      </w:r>
      <w:r w:rsidR="00186F33" w:rsidRPr="00F86396">
        <w:rPr>
          <w:rFonts w:ascii="Bell MT" w:hAnsi="Bell MT" w:cstheme="minorHAnsi"/>
          <w:sz w:val="28"/>
          <w:szCs w:val="28"/>
          <w:lang w:val="en-US"/>
        </w:rPr>
        <w:t xml:space="preserve">notifications to users with tickets in that timeslots. Furthermore, if the user gives the </w:t>
      </w:r>
      <w:r w:rsidR="0094224D" w:rsidRPr="00F86396">
        <w:rPr>
          <w:rFonts w:ascii="Bell MT" w:hAnsi="Bell MT" w:cstheme="minorHAnsi"/>
          <w:sz w:val="28"/>
          <w:szCs w:val="28"/>
          <w:lang w:val="en-US"/>
        </w:rPr>
        <w:t xml:space="preserve">mobile </w:t>
      </w:r>
      <w:r w:rsidR="00186F33" w:rsidRPr="00F86396">
        <w:rPr>
          <w:rFonts w:ascii="Bell MT" w:hAnsi="Bell MT" w:cstheme="minorHAnsi"/>
          <w:sz w:val="28"/>
          <w:szCs w:val="28"/>
          <w:lang w:val="en-US"/>
        </w:rPr>
        <w:t xml:space="preserve">app the necessary permissions, </w:t>
      </w:r>
      <w:r w:rsidR="0094224D" w:rsidRPr="00F86396">
        <w:rPr>
          <w:rFonts w:ascii="Bell MT" w:hAnsi="Bell MT" w:cstheme="minorHAnsi"/>
          <w:sz w:val="28"/>
          <w:szCs w:val="28"/>
          <w:lang w:val="en-US"/>
        </w:rPr>
        <w:t xml:space="preserve">it can, just storing minimal info about the next upcoming ticket, check </w:t>
      </w:r>
      <w:r w:rsidRPr="00F86396">
        <w:rPr>
          <w:rFonts w:ascii="Bell MT" w:hAnsi="Bell MT" w:cstheme="minorHAnsi"/>
          <w:sz w:val="28"/>
          <w:szCs w:val="28"/>
          <w:lang w:val="en-US"/>
        </w:rPr>
        <w:t>periodically, in</w:t>
      </w:r>
      <w:r w:rsidR="0094224D" w:rsidRPr="00F86396">
        <w:rPr>
          <w:rFonts w:ascii="Bell MT" w:hAnsi="Bell MT" w:cstheme="minorHAnsi"/>
          <w:sz w:val="28"/>
          <w:szCs w:val="28"/>
          <w:lang w:val="en-US"/>
        </w:rPr>
        <w:t xml:space="preserve"> the few hours </w:t>
      </w:r>
      <w:r w:rsidR="00AB0297" w:rsidRPr="00C336C3">
        <w:rPr>
          <w:rFonts w:ascii="Bell MT" w:hAnsi="Bell MT" w:cstheme="minorHAnsi"/>
          <w:sz w:val="28"/>
          <w:szCs w:val="28"/>
          <w:lang w:val="en-US"/>
        </w:rPr>
        <w:t>before</w:t>
      </w:r>
      <w:r w:rsidR="000A423D" w:rsidRPr="00F86396">
        <w:rPr>
          <w:rFonts w:ascii="Bell MT" w:hAnsi="Bell MT" w:cstheme="minorHAnsi"/>
          <w:sz w:val="28"/>
          <w:szCs w:val="28"/>
          <w:lang w:val="en-US"/>
        </w:rPr>
        <w:t xml:space="preserve"> the ticket’s time, </w:t>
      </w:r>
      <w:r w:rsidR="0094224D" w:rsidRPr="00F86396">
        <w:rPr>
          <w:rFonts w:ascii="Bell MT" w:hAnsi="Bell MT" w:cstheme="minorHAnsi"/>
          <w:sz w:val="28"/>
          <w:szCs w:val="28"/>
          <w:lang w:val="en-US"/>
        </w:rPr>
        <w:t xml:space="preserve">the estimated time </w:t>
      </w:r>
      <w:r w:rsidR="002A03A2" w:rsidRPr="00F86396">
        <w:rPr>
          <w:rFonts w:ascii="Bell MT" w:hAnsi="Bell MT" w:cstheme="minorHAnsi"/>
          <w:sz w:val="28"/>
          <w:szCs w:val="28"/>
          <w:lang w:val="en-US"/>
        </w:rPr>
        <w:t>from the current location to the store, showing a reminder notification when the current time plus the estimated time is close to the reservation</w:t>
      </w:r>
      <w:r w:rsidR="00641E5A">
        <w:rPr>
          <w:rFonts w:ascii="Bell MT" w:hAnsi="Bell MT" w:cstheme="minorHAnsi"/>
          <w:sz w:val="28"/>
          <w:szCs w:val="28"/>
          <w:lang w:val="en-US"/>
        </w:rPr>
        <w:t xml:space="preserve"> time</w:t>
      </w:r>
      <w:r w:rsidR="002A03A2" w:rsidRPr="00F86396">
        <w:rPr>
          <w:rFonts w:ascii="Bell MT" w:hAnsi="Bell MT" w:cstheme="minorHAnsi"/>
          <w:sz w:val="28"/>
          <w:szCs w:val="28"/>
          <w:lang w:val="en-US"/>
        </w:rPr>
        <w:t>.</w:t>
      </w:r>
    </w:p>
    <w:p w14:paraId="3398D95D" w14:textId="09D79543" w:rsidR="00A14C68" w:rsidRDefault="00A14C68">
      <w:pPr>
        <w:spacing w:after="4" w:line="240" w:lineRule="auto"/>
        <w:jc w:val="both"/>
        <w:rPr>
          <w:rFonts w:ascii="Bell MT" w:hAnsi="Bell MT" w:cstheme="minorHAnsi"/>
          <w:sz w:val="28"/>
          <w:szCs w:val="28"/>
          <w:lang w:val="en-US"/>
        </w:rPr>
      </w:pPr>
    </w:p>
    <w:p w14:paraId="2E85E1F7" w14:textId="77777777" w:rsidR="00A14C68" w:rsidRDefault="00A14C68">
      <w:pPr>
        <w:spacing w:after="4" w:line="240" w:lineRule="auto"/>
        <w:jc w:val="both"/>
        <w:rPr>
          <w:rFonts w:ascii="Bell MT" w:hAnsi="Bell MT" w:cstheme="minorHAnsi"/>
          <w:sz w:val="28"/>
          <w:szCs w:val="28"/>
          <w:lang w:val="en-US"/>
        </w:rPr>
      </w:pPr>
    </w:p>
    <w:p w14:paraId="08C20905" w14:textId="5C897BDA" w:rsidR="00A14C68" w:rsidRDefault="00A14C68">
      <w:pPr>
        <w:spacing w:after="4" w:line="240" w:lineRule="auto"/>
        <w:jc w:val="both"/>
        <w:rPr>
          <w:rFonts w:ascii="Bell MT" w:hAnsi="Bell MT" w:cstheme="minorHAnsi"/>
          <w:sz w:val="28"/>
          <w:szCs w:val="28"/>
          <w:lang w:val="en-US"/>
        </w:rPr>
      </w:pPr>
    </w:p>
    <w:p w14:paraId="21614B0A" w14:textId="77777777" w:rsidR="00A14C68" w:rsidRDefault="00A14C68">
      <w:pPr>
        <w:spacing w:after="4" w:line="240" w:lineRule="auto"/>
        <w:jc w:val="both"/>
        <w:rPr>
          <w:rFonts w:ascii="Bell MT" w:hAnsi="Bell MT" w:cstheme="minorHAnsi"/>
          <w:sz w:val="28"/>
          <w:szCs w:val="28"/>
          <w:lang w:val="en-US"/>
        </w:rPr>
      </w:pPr>
    </w:p>
    <w:p w14:paraId="1B908CC0" w14:textId="13746B08" w:rsidR="003B6200" w:rsidRPr="00F86396" w:rsidRDefault="003B6200" w:rsidP="00F86396">
      <w:pPr>
        <w:spacing w:after="4" w:line="240" w:lineRule="auto"/>
        <w:jc w:val="both"/>
        <w:rPr>
          <w:rFonts w:ascii="Bell MT" w:hAnsi="Bell MT" w:cstheme="minorHAnsi"/>
          <w:sz w:val="28"/>
          <w:szCs w:val="28"/>
          <w:lang w:val="en-US"/>
        </w:rPr>
      </w:pPr>
      <w:r>
        <w:rPr>
          <w:rFonts w:ascii="Bell MT" w:hAnsi="Bell MT" w:cstheme="minorHAnsi"/>
          <w:sz w:val="28"/>
          <w:szCs w:val="28"/>
          <w:lang w:val="en-US"/>
        </w:rPr>
        <w:tab/>
      </w:r>
    </w:p>
    <w:p w14:paraId="610446ED" w14:textId="77777777" w:rsidR="002F47C7" w:rsidRPr="00F86396" w:rsidRDefault="002F47C7" w:rsidP="002F47C7">
      <w:pPr>
        <w:spacing w:line="276" w:lineRule="auto"/>
        <w:rPr>
          <w:rFonts w:ascii="Bell MT" w:hAnsi="Bell MT"/>
          <w:noProof/>
          <w:lang w:val="en-US"/>
        </w:rPr>
      </w:pPr>
    </w:p>
    <w:p w14:paraId="7C21CBDC" w14:textId="70ABBB74" w:rsidR="002F47C7" w:rsidRPr="00F86396" w:rsidRDefault="002F47C7" w:rsidP="002F47C7">
      <w:pPr>
        <w:spacing w:line="276" w:lineRule="auto"/>
        <w:rPr>
          <w:rFonts w:ascii="Bell MT" w:hAnsi="Bell MT"/>
          <w:lang w:val="en-US"/>
        </w:rPr>
      </w:pPr>
    </w:p>
    <w:p w14:paraId="3796A7FD" w14:textId="1871F8B0" w:rsidR="002F47C7" w:rsidRDefault="002A03A2" w:rsidP="002F47C7">
      <w:pPr>
        <w:spacing w:line="276" w:lineRule="auto"/>
        <w:rPr>
          <w:rFonts w:ascii="Bell MT" w:hAnsi="Bell MT"/>
          <w:lang w:val="en-US"/>
        </w:rPr>
      </w:pP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p>
    <w:p w14:paraId="675E2C16" w14:textId="22CE3205" w:rsidR="002A03A2" w:rsidRDefault="002A03A2" w:rsidP="002F47C7">
      <w:pPr>
        <w:spacing w:line="276" w:lineRule="auto"/>
        <w:rPr>
          <w:rFonts w:ascii="Bell MT" w:hAnsi="Bell MT"/>
          <w:lang w:val="en-US"/>
        </w:rPr>
      </w:pPr>
    </w:p>
    <w:p w14:paraId="5B619E1D" w14:textId="4AFBB67F" w:rsidR="002A03A2" w:rsidRDefault="002A03A2" w:rsidP="002F47C7">
      <w:pPr>
        <w:spacing w:line="276" w:lineRule="auto"/>
        <w:rPr>
          <w:rFonts w:ascii="Bell MT" w:hAnsi="Bell MT"/>
          <w:lang w:val="en-US"/>
        </w:rPr>
      </w:pPr>
    </w:p>
    <w:p w14:paraId="3594F88F" w14:textId="2F10584C" w:rsidR="002A03A2" w:rsidRDefault="002A03A2" w:rsidP="002F47C7">
      <w:pPr>
        <w:spacing w:line="276" w:lineRule="auto"/>
        <w:rPr>
          <w:rFonts w:ascii="Bell MT" w:hAnsi="Bell MT"/>
          <w:lang w:val="en-US"/>
        </w:rPr>
      </w:pPr>
    </w:p>
    <w:p w14:paraId="211826FD" w14:textId="369C8769" w:rsidR="002A03A2" w:rsidRDefault="002A03A2" w:rsidP="002F47C7">
      <w:pPr>
        <w:spacing w:line="276" w:lineRule="auto"/>
        <w:rPr>
          <w:rFonts w:ascii="Bell MT" w:hAnsi="Bell MT"/>
          <w:lang w:val="en-US"/>
        </w:rPr>
      </w:pPr>
    </w:p>
    <w:p w14:paraId="2E039645" w14:textId="5AA8A7B6" w:rsidR="002A03A2" w:rsidRDefault="002A03A2" w:rsidP="002F47C7">
      <w:pPr>
        <w:spacing w:line="276" w:lineRule="auto"/>
        <w:rPr>
          <w:rFonts w:ascii="Bell MT" w:hAnsi="Bell MT"/>
          <w:lang w:val="en-US"/>
        </w:rPr>
      </w:pPr>
    </w:p>
    <w:p w14:paraId="1336D85F" w14:textId="3A177387" w:rsidR="002A03A2" w:rsidRDefault="002A03A2" w:rsidP="002F47C7">
      <w:pPr>
        <w:spacing w:line="276" w:lineRule="auto"/>
        <w:rPr>
          <w:rFonts w:ascii="Bell MT" w:hAnsi="Bell MT"/>
          <w:lang w:val="en-US"/>
        </w:rPr>
      </w:pPr>
    </w:p>
    <w:p w14:paraId="30B7D2AB" w14:textId="1719AEAF" w:rsidR="002A03A2" w:rsidRDefault="002A03A2" w:rsidP="002F47C7">
      <w:pPr>
        <w:spacing w:line="276" w:lineRule="auto"/>
        <w:rPr>
          <w:rFonts w:ascii="Bell MT" w:hAnsi="Bell MT"/>
          <w:lang w:val="en-US"/>
        </w:rPr>
      </w:pPr>
    </w:p>
    <w:p w14:paraId="4F4F2AC4" w14:textId="2B288E13" w:rsidR="002A03A2" w:rsidRDefault="002A03A2" w:rsidP="002F47C7">
      <w:pPr>
        <w:spacing w:line="276" w:lineRule="auto"/>
        <w:rPr>
          <w:rFonts w:ascii="Bell MT" w:hAnsi="Bell MT"/>
          <w:lang w:val="en-US"/>
        </w:rPr>
      </w:pPr>
    </w:p>
    <w:p w14:paraId="4DDF45D2" w14:textId="098657BE" w:rsidR="002A03A2" w:rsidRDefault="002A03A2" w:rsidP="002F47C7">
      <w:pPr>
        <w:spacing w:line="276" w:lineRule="auto"/>
        <w:rPr>
          <w:rFonts w:ascii="Bell MT" w:hAnsi="Bell MT"/>
          <w:lang w:val="en-US"/>
        </w:rPr>
      </w:pPr>
    </w:p>
    <w:p w14:paraId="01E0CE52" w14:textId="77777777" w:rsidR="002A03A2" w:rsidRPr="00F86396" w:rsidRDefault="002A03A2" w:rsidP="002F47C7">
      <w:pPr>
        <w:spacing w:line="276" w:lineRule="auto"/>
        <w:rPr>
          <w:rFonts w:ascii="Bell MT" w:hAnsi="Bell MT"/>
          <w:lang w:val="en-US"/>
        </w:rPr>
      </w:pPr>
    </w:p>
    <w:p w14:paraId="1836751E" w14:textId="19A37A76" w:rsidR="006625AC" w:rsidRPr="00F86396" w:rsidRDefault="002F47C7">
      <w:pPr>
        <w:rPr>
          <w:lang w:val="en-US"/>
        </w:rPr>
      </w:pPr>
      <w:r w:rsidRPr="00F86396">
        <w:rPr>
          <w:rFonts w:ascii="Bell MT" w:hAnsi="Bell MT"/>
          <w:lang w:val="en-US"/>
        </w:rPr>
        <w:tab/>
      </w:r>
    </w:p>
    <w:p w14:paraId="7C37CAD3" w14:textId="088C4F03" w:rsidR="006625AC" w:rsidRPr="00F86396" w:rsidRDefault="006625AC" w:rsidP="006625AC">
      <w:pPr>
        <w:pStyle w:val="Paragrafoelenco"/>
        <w:numPr>
          <w:ilvl w:val="0"/>
          <w:numId w:val="1"/>
        </w:numPr>
        <w:rPr>
          <w:rFonts w:ascii="Bell MT" w:hAnsi="Bell MT"/>
          <w:lang w:val="en-US"/>
        </w:rPr>
      </w:pPr>
      <w:r w:rsidRPr="00F86396">
        <w:rPr>
          <w:rFonts w:ascii="Bell MT" w:hAnsi="Bell MT"/>
          <w:i/>
          <w:iCs/>
          <w:sz w:val="32"/>
          <w:szCs w:val="32"/>
          <w:lang w:val="en-US"/>
        </w:rPr>
        <w:t>USER INTERFACE DESIGN</w:t>
      </w:r>
      <w:r w:rsidRPr="00F86396">
        <w:rPr>
          <w:rFonts w:ascii="Bell MT" w:hAnsi="Bell MT"/>
          <w:lang w:val="en-US"/>
        </w:rPr>
        <w:t xml:space="preserve">: </w:t>
      </w:r>
    </w:p>
    <w:p w14:paraId="36711487" w14:textId="4D58E0E0" w:rsidR="00BE1B5D" w:rsidRPr="00F86396" w:rsidRDefault="00BE1B5D" w:rsidP="00634813">
      <w:pPr>
        <w:ind w:left="360"/>
        <w:jc w:val="both"/>
        <w:rPr>
          <w:rFonts w:ascii="Bell MT" w:hAnsi="Bell MT"/>
          <w:lang w:val="en-US"/>
        </w:rPr>
      </w:pPr>
      <w:r w:rsidRPr="00F86396">
        <w:rPr>
          <w:rFonts w:ascii="Bell MT" w:hAnsi="Bell MT"/>
          <w:lang w:val="en-US"/>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lang w:val="en-US"/>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F86396">
        <w:rPr>
          <w:rFonts w:ascii="Bell MT" w:hAnsi="Bell MT"/>
          <w:i/>
          <w:iCs/>
          <w:sz w:val="28"/>
          <w:szCs w:val="28"/>
          <w:lang w:val="en-US"/>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F86396">
        <w:rPr>
          <w:rFonts w:ascii="Bell MT" w:hAnsi="Bell MT"/>
          <w:lang w:val="en-US"/>
        </w:rPr>
        <w:br/>
      </w:r>
      <w:r w:rsidRPr="00F86396">
        <w:rPr>
          <w:noProof/>
          <w:lang w:val="en-US"/>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v:textbox>
                <w10:wrap type="topAndBottom"/>
              </v:shape>
            </w:pict>
          </mc:Fallback>
        </mc:AlternateContent>
      </w:r>
      <w:r w:rsidRPr="00F86396">
        <w:rPr>
          <w:noProof/>
          <w:lang w:val="en-US"/>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F86396">
        <w:rPr>
          <w:noProof/>
          <w:lang w:val="en-US"/>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F86396">
        <w:rPr>
          <w:noProof/>
          <w:lang w:val="en-US"/>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lang w:val="en-US"/>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lang w:val="en-US"/>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B49E7" w:rsidRPr="00CE15D9" w:rsidRDefault="001B49E7"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B49E7" w:rsidRPr="00CE15D9" w:rsidRDefault="001B49E7" w:rsidP="00BE1B5D">
                      <w:pPr>
                        <w:pStyle w:val="Didascalia"/>
                        <w:jc w:val="center"/>
                        <w:rPr>
                          <w:noProof/>
                        </w:rPr>
                      </w:pPr>
                      <w:r>
                        <w:t>Ticket Confirmation</w:t>
                      </w:r>
                    </w:p>
                  </w:txbxContent>
                </v:textbox>
                <w10:wrap type="topAndBottom"/>
              </v:shape>
            </w:pict>
          </mc:Fallback>
        </mc:AlternateContent>
      </w:r>
      <w:r w:rsidRPr="00F86396">
        <w:rPr>
          <w:noProof/>
          <w:lang w:val="en-US"/>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F86396">
        <w:rPr>
          <w:noProof/>
          <w:lang w:val="en-US"/>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lang w:val="en-US"/>
        </w:rPr>
      </w:pPr>
    </w:p>
    <w:p w14:paraId="036CF312" w14:textId="1FDDEDDD" w:rsidR="006625AC" w:rsidRPr="00F86396" w:rsidRDefault="006625AC">
      <w:pPr>
        <w:rPr>
          <w:rFonts w:ascii="Bell MT" w:hAnsi="Bell MT"/>
          <w:lang w:val="en-US"/>
        </w:rPr>
      </w:pPr>
      <w:r w:rsidRPr="00F86396">
        <w:rPr>
          <w:rFonts w:ascii="Bell MT" w:hAnsi="Bell MT"/>
          <w:lang w:val="en-US"/>
        </w:rPr>
        <w:br w:type="page"/>
      </w:r>
    </w:p>
    <w:p w14:paraId="1FFAF913" w14:textId="512B1042" w:rsidR="00901A5E" w:rsidRPr="00F86396" w:rsidRDefault="00901A5E" w:rsidP="00634813">
      <w:pPr>
        <w:pStyle w:val="Paragrafoelenco"/>
        <w:numPr>
          <w:ilvl w:val="1"/>
          <w:numId w:val="23"/>
        </w:numPr>
        <w:rPr>
          <w:rFonts w:ascii="Bell MT" w:hAnsi="Bell MT"/>
          <w:i/>
          <w:iCs/>
          <w:lang w:val="en-US"/>
        </w:rPr>
      </w:pPr>
      <w:r w:rsidRPr="00F86396">
        <w:rPr>
          <w:rFonts w:ascii="Bell MT" w:hAnsi="Bell MT"/>
          <w:i/>
          <w:iCs/>
          <w:sz w:val="28"/>
          <w:szCs w:val="28"/>
          <w:lang w:val="en-US"/>
        </w:rPr>
        <w:lastRenderedPageBreak/>
        <w:t>Shop Manager Web App mockups</w:t>
      </w:r>
      <w:r w:rsidRPr="00F86396">
        <w:rPr>
          <w:rFonts w:ascii="Bell MT" w:hAnsi="Bell MT"/>
          <w:i/>
          <w:iCs/>
          <w:lang w:val="en-US"/>
        </w:rPr>
        <w:br/>
      </w:r>
    </w:p>
    <w:p w14:paraId="1013B143" w14:textId="66F7B2CF" w:rsidR="00C53461" w:rsidRPr="00F86396" w:rsidRDefault="00C53461" w:rsidP="00634813">
      <w:pPr>
        <w:pStyle w:val="Paragrafoelenco"/>
        <w:jc w:val="both"/>
        <w:rPr>
          <w:rFonts w:ascii="Bell MT" w:hAnsi="Bell MT"/>
          <w:lang w:val="en-US"/>
        </w:rPr>
      </w:pPr>
      <w:r w:rsidRPr="00F86396">
        <w:rPr>
          <w:rFonts w:ascii="Bell MT" w:hAnsi="Bell MT"/>
          <w:lang w:val="en-US"/>
        </w:rPr>
        <w:t>The web app for managers will allow only to login with an authorized account. For security purposes, such account cannot be registered directly through the Web App, but it has to be set up by C</w:t>
      </w:r>
      <w:r w:rsidR="005E5B74" w:rsidRPr="00F86396">
        <w:rPr>
          <w:rFonts w:ascii="Bell MT" w:hAnsi="Bell MT"/>
          <w:lang w:val="en-US"/>
        </w:rPr>
        <w:t>L</w:t>
      </w:r>
      <w:r w:rsidRPr="00F86396">
        <w:rPr>
          <w:rFonts w:ascii="Bell MT" w:hAnsi="Bell MT"/>
          <w:lang w:val="en-US"/>
        </w:rPr>
        <w:t>up System</w:t>
      </w:r>
      <w:r w:rsidR="00FF55BD" w:rsidRPr="00F86396">
        <w:rPr>
          <w:rFonts w:ascii="Bell MT" w:hAnsi="Bell MT"/>
          <w:lang w:val="en-US"/>
        </w:rPr>
        <w:tab/>
      </w:r>
      <w:r w:rsidRPr="00F86396">
        <w:rPr>
          <w:rFonts w:ascii="Bell MT" w:hAnsi="Bell MT"/>
          <w:lang w:val="en-US"/>
        </w:rPr>
        <w:t>staff</w:t>
      </w:r>
      <w:r w:rsidR="00FF55BD" w:rsidRPr="00F86396">
        <w:rPr>
          <w:rFonts w:ascii="Bell MT" w:hAnsi="Bell MT"/>
          <w:lang w:val="en-US"/>
        </w:rPr>
        <w:t xml:space="preserve"> </w:t>
      </w:r>
      <w:r w:rsidRPr="00F86396">
        <w:rPr>
          <w:rFonts w:ascii="Bell MT" w:hAnsi="Bell MT"/>
          <w:lang w:val="en-US"/>
        </w:rPr>
        <w:t>through</w:t>
      </w:r>
      <w:r w:rsidR="00FF55BD" w:rsidRPr="00F86396">
        <w:rPr>
          <w:rFonts w:ascii="Bell MT" w:hAnsi="Bell MT"/>
          <w:lang w:val="en-US"/>
        </w:rPr>
        <w:t xml:space="preserve"> </w:t>
      </w:r>
      <w:r w:rsidR="002C5C05" w:rsidRPr="00F86396">
        <w:rPr>
          <w:rFonts w:ascii="Bell MT" w:hAnsi="Bell MT"/>
          <w:lang w:val="en-US"/>
        </w:rPr>
        <w:t>certified communication with the market/market</w:t>
      </w:r>
      <w:r w:rsidR="00FF55BD" w:rsidRPr="00F86396">
        <w:rPr>
          <w:rFonts w:ascii="Bell MT" w:hAnsi="Bell MT"/>
          <w:lang w:val="en-US"/>
        </w:rPr>
        <w:tab/>
      </w:r>
      <w:r w:rsidR="002C5C05" w:rsidRPr="00F86396">
        <w:rPr>
          <w:rFonts w:ascii="Bell MT" w:hAnsi="Bell MT"/>
          <w:lang w:val="en-US"/>
        </w:rPr>
        <w:t>chain.</w:t>
      </w:r>
      <w:r w:rsidR="002C5C05" w:rsidRPr="00F86396">
        <w:rPr>
          <w:rFonts w:ascii="Bell MT" w:hAnsi="Bell MT"/>
          <w:lang w:val="en-US"/>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Paragrafoelenco"/>
        <w:ind w:left="708" w:firstLine="12"/>
        <w:jc w:val="both"/>
        <w:rPr>
          <w:rFonts w:ascii="Bell MT" w:hAnsi="Bell MT"/>
          <w:lang w:val="en-US"/>
        </w:rPr>
      </w:pPr>
      <w:r w:rsidRPr="00F86396">
        <w:rPr>
          <w:rFonts w:ascii="Bell MT" w:hAnsi="Bell MT"/>
          <w:lang w:val="en-US"/>
        </w:rPr>
        <w:t>In</w:t>
      </w:r>
      <w:r w:rsidR="002C5C05" w:rsidRPr="00F86396">
        <w:rPr>
          <w:rFonts w:ascii="Bell MT" w:hAnsi="Bell MT"/>
          <w:lang w:val="en-US"/>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lang w:val="en-US"/>
        </w:rPr>
        <w:t>usability</w:t>
      </w:r>
      <w:proofErr w:type="gramEnd"/>
      <w:r w:rsidR="002C5C05" w:rsidRPr="00F86396">
        <w:rPr>
          <w:rFonts w:ascii="Bell MT" w:hAnsi="Bell MT"/>
          <w:lang w:val="en-US"/>
        </w:rPr>
        <w:t xml:space="preserve"> and utility.</w:t>
      </w:r>
    </w:p>
    <w:p w14:paraId="163AAA43" w14:textId="29C4B06A" w:rsidR="00602C04" w:rsidRPr="00801F40" w:rsidRDefault="00B81054" w:rsidP="00602C04">
      <w:pPr>
        <w:pStyle w:val="Paragrafoelenco"/>
        <w:keepNext/>
        <w:ind w:left="708" w:firstLine="12"/>
        <w:rPr>
          <w:lang w:val="en-US"/>
        </w:rPr>
      </w:pPr>
      <w:r w:rsidRPr="00F86396">
        <w:rPr>
          <w:noProof/>
          <w:lang w:val="en-US"/>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B49E7" w:rsidRPr="00327E41" w:rsidRDefault="001B49E7"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B49E7" w:rsidRPr="00327E41" w:rsidRDefault="001B49E7" w:rsidP="00634813">
                      <w:pPr>
                        <w:pStyle w:val="Didascalia"/>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lang w:val="en-US"/>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lang w:val="en-US"/>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F86396" w:rsidRDefault="00B81054" w:rsidP="00B81054">
      <w:pPr>
        <w:pStyle w:val="Didascalia"/>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B49E7" w:rsidRPr="00035CC0" w:rsidRDefault="001B49E7"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B49E7" w:rsidRPr="00035CC0" w:rsidRDefault="001B49E7" w:rsidP="00634813">
                      <w:pPr>
                        <w:pStyle w:val="Didascalia"/>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pPr>
        <w:rPr>
          <w:lang w:val="en-US"/>
        </w:rPr>
      </w:pPr>
      <w:r w:rsidRPr="00F86396">
        <w:rPr>
          <w:lang w:val="en-US"/>
        </w:rPr>
        <w:lastRenderedPageBreak/>
        <w:br/>
      </w:r>
      <w:r w:rsidR="00B81054" w:rsidRPr="00F86396">
        <w:rPr>
          <w:noProof/>
          <w:lang w:val="en-US"/>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B49E7" w:rsidRPr="00486977" w:rsidRDefault="001B49E7"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B49E7" w:rsidRPr="00486977" w:rsidRDefault="001B49E7" w:rsidP="00634813">
                      <w:pPr>
                        <w:pStyle w:val="Didascalia"/>
                        <w:rPr>
                          <w:noProof/>
                        </w:rPr>
                      </w:pPr>
                      <w:r>
                        <w:t>Web App Queue State</w:t>
                      </w:r>
                    </w:p>
                  </w:txbxContent>
                </v:textbox>
                <w10:wrap anchorx="margin"/>
              </v:shape>
            </w:pict>
          </mc:Fallback>
        </mc:AlternateContent>
      </w:r>
      <w:r w:rsidR="00B81054" w:rsidRPr="00F86396">
        <w:rPr>
          <w:noProof/>
          <w:lang w:val="en-US"/>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rPr>
          <w:lang w:val="en-US"/>
        </w:rPr>
        <w:t xml:space="preserve">The </w:t>
      </w:r>
      <w:r w:rsidR="00A15DE6" w:rsidRPr="00F86396">
        <w:rPr>
          <w:lang w:val="en-US"/>
        </w:rPr>
        <w:t xml:space="preserve">page shown upon clicking the </w:t>
      </w:r>
      <w:r w:rsidRPr="00F86396">
        <w:rPr>
          <w:lang w:val="en-US"/>
        </w:rPr>
        <w:t>“See” button next to the declared shopping list is not shown here</w:t>
      </w:r>
      <w:r w:rsidR="00A15DE6" w:rsidRPr="00F86396">
        <w:rPr>
          <w:lang w:val="en-US"/>
        </w:rPr>
        <w:t>,</w:t>
      </w:r>
      <w:r w:rsidRPr="00F86396">
        <w:rPr>
          <w:lang w:val="en-US"/>
        </w:rPr>
        <w:t xml:space="preserve"> since it is unnecessary as it</w:t>
      </w:r>
      <w:r w:rsidR="00A15DE6" w:rsidRPr="00F86396">
        <w:rPr>
          <w:lang w:val="en-US"/>
        </w:rPr>
        <w:t xml:space="preserve"> </w:t>
      </w:r>
      <w:r w:rsidRPr="00F86396">
        <w:rPr>
          <w:lang w:val="en-US"/>
        </w:rPr>
        <w:t xml:space="preserve">simply shows the list </w:t>
      </w:r>
      <w:r w:rsidR="00A15DE6" w:rsidRPr="00F86396">
        <w:rPr>
          <w:lang w:val="en-US"/>
        </w:rPr>
        <w:t xml:space="preserve">of declared items. </w:t>
      </w:r>
      <w:r w:rsidR="00A15DE6" w:rsidRPr="00F86396">
        <w:rPr>
          <w:lang w:val="en-US"/>
        </w:rPr>
        <w:br/>
        <w:t>As shown in the image, physical users have no Id, but they still are tracked and considered correctly in the queue state.</w:t>
      </w:r>
    </w:p>
    <w:p w14:paraId="566E06AD" w14:textId="6461523E" w:rsidR="002C5C05" w:rsidRPr="00F86396" w:rsidRDefault="002C5C05" w:rsidP="00634813">
      <w:pPr>
        <w:pStyle w:val="Paragrafoelenco"/>
        <w:ind w:left="708" w:firstLine="12"/>
        <w:rPr>
          <w:rFonts w:ascii="Bell MT" w:hAnsi="Bell MT"/>
          <w:lang w:val="en-US"/>
        </w:rPr>
      </w:pPr>
      <w:r w:rsidRPr="00F86396">
        <w:rPr>
          <w:rFonts w:ascii="Bell MT" w:hAnsi="Bell MT"/>
          <w:lang w:val="en-US"/>
        </w:rPr>
        <w:t xml:space="preserve">  </w:t>
      </w:r>
    </w:p>
    <w:p w14:paraId="093DE65D" w14:textId="4793AEBA" w:rsidR="00035469" w:rsidRPr="00F86396" w:rsidDel="00035469" w:rsidRDefault="006625AC" w:rsidP="006625AC">
      <w:pPr>
        <w:pStyle w:val="Paragrafoelenco"/>
        <w:numPr>
          <w:ilvl w:val="0"/>
          <w:numId w:val="1"/>
        </w:numPr>
        <w:rPr>
          <w:i/>
          <w:iCs/>
          <w:lang w:val="en-US"/>
        </w:rPr>
      </w:pPr>
      <w:r w:rsidRPr="00F86396">
        <w:rPr>
          <w:rFonts w:ascii="Bell MT" w:hAnsi="Bell MT"/>
          <w:i/>
          <w:iCs/>
          <w:sz w:val="32"/>
          <w:szCs w:val="32"/>
          <w:lang w:val="en-US"/>
        </w:rPr>
        <w:t>REQUIREMENTS TRACEABILITY</w:t>
      </w:r>
      <w:r w:rsidR="00035469" w:rsidRPr="00F86396">
        <w:rPr>
          <w:i/>
          <w:iCs/>
          <w:lang w:val="en-US"/>
        </w:rPr>
        <w:br/>
      </w:r>
    </w:p>
    <w:tbl>
      <w:tblPr>
        <w:tblStyle w:val="Grigliatabella"/>
        <w:tblW w:w="4995" w:type="pct"/>
        <w:tblLook w:val="04A0" w:firstRow="1" w:lastRow="0" w:firstColumn="1" w:lastColumn="0" w:noHBand="0" w:noVBand="1"/>
      </w:tblPr>
      <w:tblGrid>
        <w:gridCol w:w="1214"/>
        <w:gridCol w:w="8404"/>
      </w:tblGrid>
      <w:tr w:rsidR="00035469" w:rsidRPr="00A14C68"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
            </w:pPr>
            <w:r w:rsidRPr="00801F40">
              <w:rPr>
                <w:rStyle w:val="Enfasidelicata"/>
                <w:b/>
                <w:i w:val="0"/>
                <w:iCs w:val="0"/>
                <w:szCs w:val="24"/>
              </w:rPr>
              <w:t>R1</w:t>
            </w:r>
          </w:p>
        </w:tc>
        <w:tc>
          <w:tcPr>
            <w:tcW w:w="4369" w:type="pct"/>
          </w:tcPr>
          <w:p w14:paraId="76CDC3F7" w14:textId="604B967C" w:rsidR="00035469" w:rsidRPr="00F86396" w:rsidRDefault="00035469" w:rsidP="00634813">
            <w:pPr>
              <w:pStyle w:val="Paragrafoelenco"/>
              <w:ind w:left="0"/>
              <w:rPr>
                <w:rStyle w:val="Enfasidelicata"/>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A14C68"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Paragrafoelenco"/>
              <w:ind w:left="0"/>
              <w:jc w:val="center"/>
              <w:rPr>
                <w:rStyle w:val="Enfasidelicata"/>
                <w:b/>
                <w:i w:val="0"/>
                <w:iCs w:val="0"/>
                <w:szCs w:val="24"/>
              </w:rPr>
            </w:pPr>
            <w:r w:rsidRPr="00F86396">
              <w:rPr>
                <w:b/>
                <w:bCs/>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A14C68"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Paragrafoelenco"/>
              <w:ind w:left="0"/>
              <w:jc w:val="center"/>
              <w:rPr>
                <w:rStyle w:val="Enfasidelicata"/>
                <w:b/>
                <w:i w:val="0"/>
                <w:iCs w:val="0"/>
                <w:szCs w:val="24"/>
              </w:rPr>
            </w:pPr>
            <w:r w:rsidRPr="00F86396">
              <w:rPr>
                <w:b/>
                <w:bCs/>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13"/>
            <w:commentRangeEnd w:id="13"/>
            <w:r w:rsidRPr="00801F40">
              <w:rPr>
                <w:rStyle w:val="Rimandocommento"/>
                <w:bCs/>
                <w:sz w:val="26"/>
              </w:rPr>
              <w:commentReference w:id="13"/>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A14C68"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A14C68"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A14C68"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14"/>
            <w:commentRangeEnd w:id="14"/>
            <w:r w:rsidRPr="00801F40">
              <w:rPr>
                <w:rStyle w:val="Rimandocommento"/>
                <w:bCs/>
                <w:sz w:val="26"/>
              </w:rPr>
              <w:commentReference w:id="14"/>
            </w:r>
            <w:r w:rsidRPr="00801F40">
              <w:rPr>
                <w:bCs/>
                <w:color w:val="000000"/>
                <w:sz w:val="26"/>
                <w:shd w:val="clear" w:color="auto" w:fill="FFFFFF"/>
              </w:rPr>
              <w:t xml:space="preserve">by their </w:t>
            </w:r>
            <w:commentRangeStart w:id="15"/>
            <w:r w:rsidRPr="00801F40">
              <w:rPr>
                <w:bCs/>
                <w:color w:val="000000"/>
                <w:sz w:val="26"/>
                <w:shd w:val="clear" w:color="auto" w:fill="FFFFFF"/>
              </w:rPr>
              <w:t xml:space="preserve">device </w:t>
            </w:r>
            <w:commentRangeEnd w:id="15"/>
            <w:r w:rsidRPr="00801F40">
              <w:rPr>
                <w:rStyle w:val="Rimandocommento"/>
                <w:bCs/>
              </w:rPr>
              <w:commentReference w:id="15"/>
            </w:r>
            <w:r w:rsidRPr="00801F40">
              <w:rPr>
                <w:bCs/>
                <w:color w:val="000000"/>
                <w:sz w:val="26"/>
                <w:shd w:val="clear" w:color="auto" w:fill="FFFFFF"/>
              </w:rPr>
              <w:t>unique ID</w:t>
            </w:r>
          </w:p>
        </w:tc>
      </w:tr>
      <w:tr w:rsidR="00D174AE" w:rsidRPr="00A14C68"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A14C68"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16"/>
            <w:commentRangeEnd w:id="16"/>
            <w:r w:rsidRPr="00801F40">
              <w:rPr>
                <w:rStyle w:val="Rimandocommento"/>
                <w:bCs/>
              </w:rPr>
              <w:commentReference w:id="16"/>
            </w:r>
          </w:p>
        </w:tc>
      </w:tr>
      <w:tr w:rsidR="00D174AE" w:rsidRPr="00A14C68"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A14C68"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A14C68"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A14C68"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A14C68"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A14C68"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A14C68"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Paragrafoelenco"/>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A14C68"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17"/>
            <w:commentRangeEnd w:id="17"/>
            <w:r w:rsidRPr="00801F40">
              <w:rPr>
                <w:rStyle w:val="Rimandocommento"/>
                <w:bCs/>
                <w:sz w:val="26"/>
              </w:rPr>
              <w:commentReference w:id="17"/>
            </w:r>
            <w:r w:rsidRPr="00801F40">
              <w:rPr>
                <w:bCs/>
                <w:sz w:val="26"/>
              </w:rPr>
              <w:t xml:space="preserve"> allow the user to scan its QR code in entrance through the turnstiles</w:t>
            </w:r>
            <w:commentRangeStart w:id="18"/>
            <w:commentRangeEnd w:id="18"/>
            <w:r w:rsidRPr="00801F40">
              <w:rPr>
                <w:rStyle w:val="Rimandocommento"/>
                <w:bCs/>
                <w:sz w:val="26"/>
              </w:rPr>
              <w:commentReference w:id="18"/>
            </w:r>
          </w:p>
        </w:tc>
      </w:tr>
      <w:tr w:rsidR="00D174AE" w:rsidRPr="00A14C68"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19"/>
            <w:commentRangeEnd w:id="19"/>
            <w:r w:rsidRPr="00801F40">
              <w:rPr>
                <w:rStyle w:val="Rimandocommento"/>
                <w:bCs/>
                <w:sz w:val="26"/>
              </w:rPr>
              <w:commentReference w:id="19"/>
            </w:r>
            <w:r w:rsidRPr="00801F40">
              <w:rPr>
                <w:bCs/>
                <w:sz w:val="26"/>
              </w:rPr>
              <w:t xml:space="preserve"> allow the user to scan its QR code in exit through the turnstiles or cash register</w:t>
            </w:r>
          </w:p>
        </w:tc>
      </w:tr>
      <w:tr w:rsidR="00D174AE" w:rsidRPr="00A14C68"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0"/>
            <w:commentRangeEnd w:id="20"/>
            <w:r w:rsidRPr="00801F40">
              <w:rPr>
                <w:rStyle w:val="Rimandocommento"/>
                <w:bCs/>
                <w:sz w:val="26"/>
              </w:rPr>
              <w:commentReference w:id="20"/>
            </w:r>
          </w:p>
        </w:tc>
      </w:tr>
      <w:tr w:rsidR="00D174AE" w:rsidRPr="00A14C68"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A14C68"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1"/>
            <w:commentRangeEnd w:id="21"/>
            <w:r w:rsidRPr="00801F40">
              <w:rPr>
                <w:rStyle w:val="Rimandocommento"/>
                <w:bCs/>
                <w:sz w:val="26"/>
              </w:rPr>
              <w:commentReference w:id="21"/>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A14C68"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2"/>
            <w:r w:rsidRPr="00801F40">
              <w:rPr>
                <w:sz w:val="26"/>
              </w:rPr>
              <w:t>The system shall send a reminder to the user when it is time for him to leave so that he can arrive at the store in time</w:t>
            </w:r>
            <w:commentRangeStart w:id="23"/>
            <w:commentRangeEnd w:id="23"/>
            <w:r w:rsidRPr="00801F40">
              <w:rPr>
                <w:rStyle w:val="Rimandocommento"/>
              </w:rPr>
              <w:commentReference w:id="23"/>
            </w:r>
            <w:commentRangeEnd w:id="22"/>
            <w:r w:rsidRPr="00801F40">
              <w:rPr>
                <w:rStyle w:val="Rimandocommento"/>
              </w:rPr>
              <w:commentReference w:id="22"/>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Paragrafoelenco"/>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A14C68"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24"/>
            <w:r w:rsidR="00D174AE" w:rsidRPr="00801F40">
              <w:rPr>
                <w:bCs/>
                <w:color w:val="000000"/>
                <w:sz w:val="26"/>
                <w:shd w:val="clear" w:color="auto" w:fill="FFFFFF"/>
              </w:rPr>
              <w:t>Module</w:t>
            </w:r>
            <w:commentRangeEnd w:id="24"/>
            <w:r w:rsidR="00DD52BA">
              <w:rPr>
                <w:rStyle w:val="Rimandocommento"/>
                <w:rFonts w:asciiTheme="minorHAnsi" w:eastAsiaTheme="minorHAnsi" w:hAnsiTheme="minorHAnsi" w:cstheme="minorBidi"/>
                <w:color w:val="auto"/>
                <w:lang w:val="it-IT"/>
              </w:rPr>
              <w:commentReference w:id="24"/>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A14C68"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A14C68"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A14C68"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A14C68"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A14C68"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A14C68"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A14C68"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A14C68"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A14C68"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r w:rsidRPr="00801F40">
              <w:rPr>
                <w:bCs/>
                <w:sz w:val="26"/>
              </w:rPr>
              <w:t>Web Server</w:t>
            </w:r>
          </w:p>
        </w:tc>
      </w:tr>
    </w:tbl>
    <w:p w14:paraId="702E9A44" w14:textId="654E4EC9" w:rsidR="00D10CB7" w:rsidRPr="00F86396" w:rsidRDefault="00E84E6D" w:rsidP="00F86396">
      <w:pPr>
        <w:jc w:val="center"/>
        <w:rPr>
          <w:lang w:val="en-US"/>
        </w:rPr>
      </w:pPr>
      <w:r w:rsidRPr="00F86396">
        <w:rPr>
          <w:rFonts w:ascii="Bell MT" w:hAnsi="Bell MT"/>
          <w:i/>
          <w:iCs/>
          <w:sz w:val="32"/>
          <w:szCs w:val="32"/>
          <w:u w:val="single"/>
          <w:lang w:val="en-US"/>
        </w:rPr>
        <w:t>Traceability table:</w:t>
      </w:r>
    </w:p>
    <w:tbl>
      <w:tblPr>
        <w:tblStyle w:val="Grigliatabella"/>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Paragrafoelenco"/>
        <w:spacing w:line="257" w:lineRule="auto"/>
        <w:ind w:left="1321"/>
        <w:rPr>
          <w:rFonts w:ascii="Bell MT" w:hAnsi="Bell MT"/>
          <w:i/>
          <w:iCs/>
          <w:sz w:val="28"/>
          <w:szCs w:val="28"/>
          <w:lang w:val="en-US"/>
        </w:rPr>
      </w:pPr>
      <w:r w:rsidRPr="00F86396">
        <w:rPr>
          <w:rFonts w:ascii="Bell MT" w:hAnsi="Bell MT"/>
          <w:i/>
          <w:iCs/>
          <w:sz w:val="28"/>
          <w:szCs w:val="28"/>
          <w:lang w:val="en-US"/>
        </w:rPr>
        <w:t>Legend of components:</w:t>
      </w:r>
    </w:p>
    <w:p w14:paraId="2384799A" w14:textId="77777777" w:rsidR="00E84E6D" w:rsidRPr="00F86396" w:rsidRDefault="00E84E6D" w:rsidP="00F86396">
      <w:pPr>
        <w:pStyle w:val="Paragrafoelenco"/>
        <w:numPr>
          <w:ilvl w:val="0"/>
          <w:numId w:val="3"/>
        </w:numPr>
        <w:spacing w:line="257" w:lineRule="auto"/>
        <w:ind w:left="1065" w:hanging="357"/>
        <w:rPr>
          <w:rFonts w:ascii="Bell MT" w:hAnsi="Bell MT"/>
          <w:sz w:val="28"/>
          <w:szCs w:val="28"/>
          <w:lang w:val="en-US"/>
        </w:rPr>
      </w:pPr>
      <w:r w:rsidRPr="00F86396">
        <w:rPr>
          <w:rFonts w:ascii="Bell MT" w:hAnsi="Bell MT"/>
          <w:i/>
          <w:iCs/>
          <w:sz w:val="28"/>
          <w:szCs w:val="28"/>
          <w:lang w:val="en-US"/>
        </w:rPr>
        <w:t>Turnstile Manager: TM</w:t>
      </w:r>
    </w:p>
    <w:p w14:paraId="2C39D3CD"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Account Manager: AM</w:t>
      </w:r>
    </w:p>
    <w:p w14:paraId="417F3B8F"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Reservation Manager: RM</w:t>
      </w:r>
    </w:p>
    <w:p w14:paraId="491CBFDB"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Notification Manager: NM</w:t>
      </w:r>
    </w:p>
    <w:p w14:paraId="6EF90567"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Market Manager: MM</w:t>
      </w:r>
    </w:p>
    <w:p w14:paraId="6251403E" w14:textId="7A1794A9"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Queue </w:t>
      </w:r>
      <w:r w:rsidRPr="00F86396">
        <w:rPr>
          <w:rFonts w:ascii="Bell MT" w:hAnsi="Bell MT"/>
          <w:i/>
          <w:iCs/>
          <w:sz w:val="28"/>
          <w:szCs w:val="28"/>
          <w:lang w:val="en-US"/>
        </w:rPr>
        <w:br/>
        <w:t>Manager: QM</w:t>
      </w:r>
    </w:p>
    <w:p w14:paraId="621A863A" w14:textId="75AF02EA"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Location </w:t>
      </w:r>
      <w:r w:rsidRPr="00F86396">
        <w:rPr>
          <w:rFonts w:ascii="Bell MT" w:hAnsi="Bell MT"/>
          <w:i/>
          <w:iCs/>
          <w:sz w:val="28"/>
          <w:szCs w:val="28"/>
          <w:lang w:val="en-US"/>
        </w:rPr>
        <w:br/>
        <w:t>Module: LM</w:t>
      </w:r>
    </w:p>
    <w:p w14:paraId="2E9C5B01"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Data Service: DS</w:t>
      </w:r>
    </w:p>
    <w:p w14:paraId="3F5BF979" w14:textId="55499ED5" w:rsidR="00E84E6D" w:rsidRPr="00F86396" w:rsidRDefault="00E84E6D" w:rsidP="003C3800">
      <w:pPr>
        <w:pStyle w:val="Paragrafoelenco"/>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Web Server: WS</w:t>
      </w:r>
      <w:r w:rsidR="003C3800">
        <w:rPr>
          <w:rFonts w:ascii="Bell MT" w:hAnsi="Bell MT"/>
          <w:i/>
          <w:iCs/>
          <w:sz w:val="28"/>
          <w:szCs w:val="28"/>
          <w:lang w:val="en-US"/>
        </w:rPr>
        <w:br/>
      </w:r>
    </w:p>
    <w:p w14:paraId="045F388F" w14:textId="5B8675FF" w:rsidR="003C3800" w:rsidRPr="00F86396" w:rsidRDefault="003C3800" w:rsidP="00F86396">
      <w:pPr>
        <w:spacing w:line="257" w:lineRule="auto"/>
        <w:ind w:left="708"/>
        <w:rPr>
          <w:rFonts w:ascii="Bell MT" w:hAnsi="Bell MT"/>
          <w:sz w:val="28"/>
          <w:szCs w:val="28"/>
          <w:lang w:val="en-US"/>
        </w:rPr>
      </w:pPr>
    </w:p>
    <w:p w14:paraId="14243924" w14:textId="4CB0E06F" w:rsidR="00DD52BA" w:rsidRDefault="00DD52BA">
      <w:pPr>
        <w:rPr>
          <w:lang w:val="en-US"/>
        </w:rPr>
      </w:pPr>
    </w:p>
    <w:p w14:paraId="389EF1AB" w14:textId="44AA03D0" w:rsidR="00DD52BA" w:rsidRDefault="00DD52BA">
      <w:pPr>
        <w:rPr>
          <w:lang w:val="en-US"/>
        </w:rPr>
      </w:pPr>
    </w:p>
    <w:p w14:paraId="49612278" w14:textId="2E74429E" w:rsidR="00DD52BA" w:rsidRDefault="00DD52BA">
      <w:pPr>
        <w:rPr>
          <w:lang w:val="en-US"/>
        </w:rPr>
      </w:pPr>
    </w:p>
    <w:p w14:paraId="3D2C65E4" w14:textId="6B4DA209" w:rsidR="00DD52BA" w:rsidRDefault="00DD52BA">
      <w:pPr>
        <w:rPr>
          <w:lang w:val="en-US"/>
        </w:rPr>
      </w:pPr>
    </w:p>
    <w:p w14:paraId="1C4E14AE" w14:textId="7A7C0FC7" w:rsidR="00DD52BA" w:rsidRDefault="00DD52BA">
      <w:pPr>
        <w:rPr>
          <w:lang w:val="en-US"/>
        </w:rPr>
      </w:pPr>
    </w:p>
    <w:p w14:paraId="04764AD2" w14:textId="492101C7" w:rsidR="00DD52BA" w:rsidRDefault="00DD52BA">
      <w:pPr>
        <w:rPr>
          <w:lang w:val="en-US"/>
        </w:rPr>
      </w:pPr>
    </w:p>
    <w:p w14:paraId="124DFE92" w14:textId="552BE142" w:rsidR="00DD52BA" w:rsidRDefault="00DD52BA">
      <w:pPr>
        <w:rPr>
          <w:lang w:val="en-US"/>
        </w:rPr>
      </w:pPr>
    </w:p>
    <w:p w14:paraId="0F6D7FFD" w14:textId="76D3CCAC" w:rsidR="00DD52BA" w:rsidRDefault="00DD52BA">
      <w:pPr>
        <w:rPr>
          <w:lang w:val="en-US"/>
        </w:rPr>
      </w:pPr>
    </w:p>
    <w:p w14:paraId="365FD26E" w14:textId="151887D3" w:rsidR="00DD52BA" w:rsidRDefault="00DD52BA">
      <w:pPr>
        <w:rPr>
          <w:lang w:val="en-US"/>
        </w:rPr>
      </w:pPr>
    </w:p>
    <w:p w14:paraId="27D7ABD0" w14:textId="2675E806" w:rsidR="006625AC" w:rsidRPr="00F86396" w:rsidRDefault="00DD52BA" w:rsidP="00F86396">
      <w:pPr>
        <w:jc w:val="both"/>
        <w:rPr>
          <w:lang w:val="en-US"/>
        </w:rPr>
      </w:pPr>
      <w:r>
        <w:rPr>
          <w:lang w:val="en-US"/>
        </w:rPr>
        <w:t xml:space="preserve">Note that, in the table, the two mediators have been omitted, as they just encapsulate the interactions of the internal and external components. They are anyway reported in the full previous table.  </w:t>
      </w:r>
      <w:r w:rsidRPr="00E548D5">
        <w:rPr>
          <w:lang w:val="en-US"/>
        </w:rPr>
        <w:t>Also note that, as shown in the component and in the sequence diagrams, each component interacts with the database through Data Service component, that was omitted here</w:t>
      </w:r>
      <w:r>
        <w:rPr>
          <w:lang w:val="en-US"/>
        </w:rPr>
        <w:t xml:space="preserve"> in both tables</w:t>
      </w:r>
      <w:r w:rsidRPr="00E548D5">
        <w:rPr>
          <w:lang w:val="en-US"/>
        </w:rPr>
        <w:t xml:space="preserve"> to avoid repeating it in every requirement</w:t>
      </w:r>
      <w:r w:rsidR="00086B2D">
        <w:rPr>
          <w:lang w:val="en-US"/>
        </w:rPr>
        <w:t>.</w:t>
      </w:r>
    </w:p>
    <w:p w14:paraId="56A8FD73" w14:textId="0ED1AFC5" w:rsidR="00B267A2" w:rsidRPr="00F86396" w:rsidRDefault="006625AC" w:rsidP="006625AC">
      <w:pPr>
        <w:pStyle w:val="Paragrafoelenco"/>
        <w:numPr>
          <w:ilvl w:val="0"/>
          <w:numId w:val="1"/>
        </w:numPr>
        <w:rPr>
          <w:lang w:val="en-US"/>
        </w:rPr>
      </w:pPr>
      <w:r w:rsidRPr="00F86396">
        <w:rPr>
          <w:rFonts w:ascii="Bell MT" w:hAnsi="Bell MT"/>
          <w:i/>
          <w:iCs/>
          <w:sz w:val="32"/>
          <w:szCs w:val="32"/>
          <w:lang w:val="en-US"/>
        </w:rPr>
        <w:lastRenderedPageBreak/>
        <w:t>IMPLEMENTATION, INTEGRATION AND TEST PLAN</w:t>
      </w:r>
      <w:r w:rsidR="00B267A2" w:rsidRPr="00F86396">
        <w:rPr>
          <w:lang w:val="en-US"/>
        </w:rPr>
        <w:t xml:space="preserve"> </w:t>
      </w:r>
    </w:p>
    <w:p w14:paraId="1D50E3F2" w14:textId="77777777" w:rsidR="00CA6634" w:rsidRPr="00F86396" w:rsidRDefault="00CA6634" w:rsidP="00F86396">
      <w:pPr>
        <w:pStyle w:val="Paragrafoelenco"/>
        <w:ind w:left="360"/>
        <w:rPr>
          <w:lang w:val="en-US"/>
        </w:rPr>
      </w:pPr>
    </w:p>
    <w:p w14:paraId="183BA2CD" w14:textId="643D29D1" w:rsidR="006625AC" w:rsidRPr="00F86396" w:rsidRDefault="00B267A2" w:rsidP="00F86396">
      <w:pPr>
        <w:pStyle w:val="Paragrafoelenco"/>
        <w:numPr>
          <w:ilvl w:val="0"/>
          <w:numId w:val="31"/>
        </w:numPr>
        <w:ind w:left="1066" w:hanging="357"/>
        <w:rPr>
          <w:rFonts w:ascii="Bell MT" w:hAnsi="Bell MT"/>
          <w:sz w:val="28"/>
          <w:szCs w:val="28"/>
          <w:lang w:val="en-US"/>
        </w:rPr>
      </w:pPr>
      <w:r w:rsidRPr="00F86396">
        <w:rPr>
          <w:rFonts w:ascii="Bell MT" w:hAnsi="Bell MT"/>
          <w:i/>
          <w:iCs/>
          <w:sz w:val="28"/>
          <w:szCs w:val="28"/>
          <w:lang w:val="en-US"/>
        </w:rPr>
        <w:t>Implementation Plan</w:t>
      </w:r>
    </w:p>
    <w:p w14:paraId="7AEC9310" w14:textId="50333F8D" w:rsidR="0045158B" w:rsidRPr="00F86396" w:rsidRDefault="006E6BC2">
      <w:pPr>
        <w:ind w:left="708"/>
        <w:jc w:val="both"/>
        <w:rPr>
          <w:rFonts w:ascii="Bell MT" w:hAnsi="Bell MT"/>
          <w:sz w:val="28"/>
          <w:szCs w:val="28"/>
          <w:lang w:val="en-US"/>
        </w:rPr>
      </w:pPr>
      <w:r w:rsidRPr="00F86396">
        <w:rPr>
          <w:rFonts w:ascii="Bell MT" w:hAnsi="Bell MT"/>
          <w:sz w:val="28"/>
          <w:szCs w:val="28"/>
          <w:lang w:val="en-US"/>
        </w:rPr>
        <w:t xml:space="preserve">The implementation of the CLup system will be done component by component. The order in which the implementation will be carried out depends on a number of factors such as the complexity of the component (e.g., number of provided functionalities) and the dependence on the other components being implemented. In parallel, unit tests should be carried out in order to discover flaws early, </w:t>
      </w:r>
      <w:r w:rsidR="0045158B" w:rsidRPr="00F86396">
        <w:rPr>
          <w:rFonts w:ascii="Bell MT" w:hAnsi="Bell MT"/>
          <w:sz w:val="28"/>
          <w:szCs w:val="28"/>
          <w:lang w:val="en-US"/>
        </w:rPr>
        <w:t>make easier the changes and guide the design.</w:t>
      </w:r>
      <w:r w:rsidR="00D12632" w:rsidRPr="00F86396">
        <w:rPr>
          <w:rFonts w:ascii="Bell MT" w:hAnsi="Bell MT"/>
          <w:sz w:val="28"/>
          <w:szCs w:val="28"/>
          <w:lang w:val="en-US"/>
        </w:rPr>
        <w:t xml:space="preserve"> </w:t>
      </w:r>
      <w:r w:rsidR="0045158B" w:rsidRPr="00F86396">
        <w:rPr>
          <w:rFonts w:ascii="Bell MT" w:hAnsi="Bell MT"/>
          <w:sz w:val="28"/>
          <w:szCs w:val="28"/>
          <w:lang w:val="en-US"/>
        </w:rPr>
        <w:t>The implementation’s order of the components is the following:</w:t>
      </w:r>
    </w:p>
    <w:p w14:paraId="69E671E2" w14:textId="3C57AA6F" w:rsidR="0045158B" w:rsidRPr="00F86396" w:rsidRDefault="0045158B" w:rsidP="006048C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Data Service</w:t>
      </w:r>
      <w:r w:rsidR="006048CB" w:rsidRPr="00F86396">
        <w:rPr>
          <w:rFonts w:ascii="Bell MT" w:hAnsi="Bell MT"/>
          <w:sz w:val="28"/>
          <w:szCs w:val="28"/>
          <w:lang w:val="en-US"/>
        </w:rPr>
        <w:t>, Map Mediator Module</w:t>
      </w:r>
      <w:r w:rsidR="001B49E7">
        <w:rPr>
          <w:rFonts w:ascii="Bell MT" w:hAnsi="Bell MT"/>
          <w:sz w:val="28"/>
          <w:szCs w:val="28"/>
          <w:lang w:val="en-US"/>
        </w:rPr>
        <w:t>, Messaging Mediator Module</w:t>
      </w:r>
    </w:p>
    <w:p w14:paraId="6C8EA4FA" w14:textId="5FB5AB1D" w:rsidR="0045158B" w:rsidRPr="00F86396" w:rsidRDefault="0045158B" w:rsidP="0045158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Location Module, Queue Manager, Account Manager, Market Manager</w:t>
      </w:r>
    </w:p>
    <w:p w14:paraId="436FC88C" w14:textId="40888794" w:rsidR="0045158B" w:rsidRPr="00F86396" w:rsidRDefault="0045158B" w:rsidP="0045158B">
      <w:pPr>
        <w:pStyle w:val="Paragrafoelenco"/>
        <w:numPr>
          <w:ilvl w:val="0"/>
          <w:numId w:val="32"/>
        </w:numPr>
        <w:ind w:left="1066" w:hanging="357"/>
        <w:jc w:val="both"/>
        <w:rPr>
          <w:rFonts w:ascii="Bell MT" w:hAnsi="Bell MT"/>
          <w:sz w:val="28"/>
          <w:szCs w:val="28"/>
          <w:lang w:val="en-US"/>
        </w:rPr>
      </w:pPr>
      <w:r w:rsidRPr="00F86396">
        <w:rPr>
          <w:rFonts w:ascii="Bell MT" w:hAnsi="Bell MT"/>
          <w:sz w:val="28"/>
          <w:szCs w:val="28"/>
          <w:lang w:val="en-US"/>
        </w:rPr>
        <w:t xml:space="preserve">Reservation Manager, Notification Manager, Turnstile </w:t>
      </w:r>
      <w:r w:rsidR="00714641" w:rsidRPr="00F86396">
        <w:rPr>
          <w:rFonts w:ascii="Bell MT" w:hAnsi="Bell MT"/>
          <w:sz w:val="28"/>
          <w:szCs w:val="28"/>
          <w:lang w:val="en-US"/>
        </w:rPr>
        <w:t>M</w:t>
      </w:r>
      <w:r w:rsidRPr="00F86396">
        <w:rPr>
          <w:rFonts w:ascii="Bell MT" w:hAnsi="Bell MT"/>
          <w:sz w:val="28"/>
          <w:szCs w:val="28"/>
          <w:lang w:val="en-US"/>
        </w:rPr>
        <w:t>anager</w:t>
      </w:r>
    </w:p>
    <w:p w14:paraId="16191ABB" w14:textId="1651E658" w:rsidR="00D12632" w:rsidRPr="00F86396" w:rsidRDefault="0045158B" w:rsidP="00B633A4">
      <w:pPr>
        <w:ind w:left="708"/>
        <w:jc w:val="both"/>
        <w:rPr>
          <w:rFonts w:ascii="Bell MT" w:hAnsi="Bell MT"/>
          <w:sz w:val="28"/>
          <w:szCs w:val="28"/>
          <w:lang w:val="en-US"/>
        </w:rPr>
      </w:pPr>
      <w:r w:rsidRPr="00F86396">
        <w:rPr>
          <w:rFonts w:ascii="Bell MT" w:hAnsi="Bell MT"/>
          <w:sz w:val="28"/>
          <w:szCs w:val="28"/>
          <w:lang w:val="en-US"/>
        </w:rPr>
        <w:t>Note that components belonging to the same group are independent, so they can be implemented in parallel. Moreover, the DBMS service</w:t>
      </w:r>
      <w:r w:rsidR="00B47FED" w:rsidRPr="00F86396">
        <w:rPr>
          <w:rFonts w:ascii="Bell MT" w:hAnsi="Bell MT"/>
          <w:sz w:val="28"/>
          <w:szCs w:val="28"/>
          <w:lang w:val="en-US"/>
        </w:rPr>
        <w:t xml:space="preserve">, </w:t>
      </w:r>
      <w:r w:rsidRPr="00F86396">
        <w:rPr>
          <w:rFonts w:ascii="Bell MT" w:hAnsi="Bell MT"/>
          <w:sz w:val="28"/>
          <w:szCs w:val="28"/>
          <w:lang w:val="en-US"/>
        </w:rPr>
        <w:t xml:space="preserve">the </w:t>
      </w:r>
      <w:del w:id="25" w:author="Giorgio Romeo" w:date="2021-01-08T18:39:00Z">
        <w:r w:rsidRPr="00F86396" w:rsidDel="00F403CF">
          <w:rPr>
            <w:rFonts w:ascii="Bell MT" w:hAnsi="Bell MT"/>
            <w:sz w:val="28"/>
            <w:szCs w:val="28"/>
            <w:lang w:val="en-US"/>
          </w:rPr>
          <w:delText>Geolocalization</w:delText>
        </w:r>
      </w:del>
      <w:ins w:id="26" w:author="Giorgio Romeo" w:date="2021-01-08T18:39:00Z">
        <w:r w:rsidR="00F403CF">
          <w:rPr>
            <w:rFonts w:ascii="Bell MT" w:hAnsi="Bell MT"/>
            <w:sz w:val="28"/>
            <w:szCs w:val="28"/>
            <w:lang w:val="en-US"/>
          </w:rPr>
          <w:t>Geolocation</w:t>
        </w:r>
      </w:ins>
      <w:r w:rsidRPr="00F86396">
        <w:rPr>
          <w:rFonts w:ascii="Bell MT" w:hAnsi="Bell MT"/>
          <w:sz w:val="28"/>
          <w:szCs w:val="28"/>
          <w:lang w:val="en-US"/>
        </w:rPr>
        <w:t xml:space="preserve"> API</w:t>
      </w:r>
      <w:r w:rsidR="00B47FED" w:rsidRPr="00F86396">
        <w:rPr>
          <w:rFonts w:ascii="Bell MT" w:hAnsi="Bell MT"/>
          <w:sz w:val="28"/>
          <w:szCs w:val="28"/>
          <w:lang w:val="en-US"/>
        </w:rPr>
        <w:t xml:space="preserve"> and the Firebase</w:t>
      </w:r>
      <w:r w:rsidR="001B49E7">
        <w:rPr>
          <w:rFonts w:ascii="Bell MT" w:hAnsi="Bell MT"/>
          <w:sz w:val="28"/>
          <w:szCs w:val="28"/>
          <w:lang w:val="en-US"/>
        </w:rPr>
        <w:t xml:space="preserve"> </w:t>
      </w:r>
      <w:r w:rsidR="00B47FED" w:rsidRPr="00F86396">
        <w:rPr>
          <w:rFonts w:ascii="Bell MT" w:hAnsi="Bell MT"/>
          <w:sz w:val="28"/>
          <w:szCs w:val="28"/>
          <w:lang w:val="en-US"/>
        </w:rPr>
        <w:t>Cloud</w:t>
      </w:r>
      <w:r w:rsidR="001B49E7">
        <w:rPr>
          <w:rFonts w:ascii="Bell MT" w:hAnsi="Bell MT"/>
          <w:sz w:val="28"/>
          <w:szCs w:val="28"/>
          <w:lang w:val="en-US"/>
        </w:rPr>
        <w:t xml:space="preserve"> </w:t>
      </w:r>
      <w:r w:rsidR="00B47FED" w:rsidRPr="00F86396">
        <w:rPr>
          <w:rFonts w:ascii="Bell MT" w:hAnsi="Bell MT"/>
          <w:sz w:val="28"/>
          <w:szCs w:val="28"/>
          <w:lang w:val="en-US"/>
        </w:rPr>
        <w:t>Messaging API</w:t>
      </w:r>
      <w:r w:rsidRPr="00F86396">
        <w:rPr>
          <w:rFonts w:ascii="Bell MT" w:hAnsi="Bell MT"/>
          <w:sz w:val="28"/>
          <w:szCs w:val="28"/>
          <w:lang w:val="en-US"/>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lang w:val="en-US"/>
        </w:rPr>
      </w:pPr>
      <w:r w:rsidRPr="00F86396">
        <w:rPr>
          <w:rFonts w:ascii="Bell MT" w:hAnsi="Bell MT"/>
          <w:sz w:val="28"/>
          <w:szCs w:val="28"/>
          <w:lang w:val="en-US"/>
        </w:rPr>
        <w:t xml:space="preserve">The </w:t>
      </w:r>
      <w:r w:rsidRPr="00F86396">
        <w:rPr>
          <w:rFonts w:ascii="Bell MT" w:hAnsi="Bell MT"/>
          <w:b/>
          <w:bCs/>
          <w:sz w:val="28"/>
          <w:szCs w:val="28"/>
          <w:lang w:val="en-US"/>
        </w:rPr>
        <w:t>Data Service</w:t>
      </w:r>
      <w:r w:rsidR="001B49E7">
        <w:rPr>
          <w:rFonts w:ascii="Bell MT" w:hAnsi="Bell MT"/>
          <w:sz w:val="28"/>
          <w:szCs w:val="28"/>
          <w:lang w:val="en-US"/>
        </w:rPr>
        <w:t xml:space="preserve">, </w:t>
      </w:r>
      <w:r w:rsidR="00CF3559" w:rsidRPr="00F86396">
        <w:rPr>
          <w:rFonts w:ascii="Bell MT" w:hAnsi="Bell MT"/>
          <w:sz w:val="28"/>
          <w:szCs w:val="28"/>
          <w:lang w:val="en-US"/>
        </w:rPr>
        <w:t xml:space="preserve">the </w:t>
      </w:r>
      <w:r w:rsidR="00CF3559" w:rsidRPr="00F86396">
        <w:rPr>
          <w:rFonts w:ascii="Bell MT" w:hAnsi="Bell MT"/>
          <w:b/>
          <w:bCs/>
          <w:sz w:val="28"/>
          <w:szCs w:val="28"/>
          <w:lang w:val="en-US"/>
        </w:rPr>
        <w:t>Map Mediator Module</w:t>
      </w:r>
      <w:r w:rsidR="001B49E7">
        <w:rPr>
          <w:rFonts w:ascii="Bell MT" w:hAnsi="Bell MT"/>
          <w:b/>
          <w:bCs/>
          <w:sz w:val="28"/>
          <w:szCs w:val="28"/>
          <w:lang w:val="en-US"/>
        </w:rPr>
        <w:t xml:space="preserve"> </w:t>
      </w:r>
      <w:r w:rsidR="001B49E7" w:rsidRPr="00F86396">
        <w:rPr>
          <w:rFonts w:ascii="Bell MT" w:hAnsi="Bell MT"/>
          <w:sz w:val="28"/>
          <w:szCs w:val="28"/>
          <w:lang w:val="en-US"/>
        </w:rPr>
        <w:t>and the</w:t>
      </w:r>
      <w:r w:rsidR="001B49E7">
        <w:rPr>
          <w:rFonts w:ascii="Bell MT" w:hAnsi="Bell MT"/>
          <w:b/>
          <w:bCs/>
          <w:sz w:val="28"/>
          <w:szCs w:val="28"/>
          <w:lang w:val="en-US"/>
        </w:rPr>
        <w:t xml:space="preserve"> Messaging Mediator Module</w:t>
      </w:r>
      <w:r w:rsidR="00CF3559" w:rsidRPr="00F86396">
        <w:rPr>
          <w:rFonts w:ascii="Bell MT" w:hAnsi="Bell MT"/>
          <w:sz w:val="28"/>
          <w:szCs w:val="28"/>
          <w:lang w:val="en-US"/>
        </w:rPr>
        <w:t xml:space="preserve"> </w:t>
      </w:r>
      <w:r w:rsidRPr="00F86396">
        <w:rPr>
          <w:rFonts w:ascii="Bell MT" w:hAnsi="Bell MT"/>
          <w:sz w:val="28"/>
          <w:szCs w:val="28"/>
          <w:lang w:val="en-US"/>
        </w:rPr>
        <w:t>components should be implemented as first</w:t>
      </w:r>
      <w:r w:rsidR="00BE1476">
        <w:rPr>
          <w:rFonts w:ascii="Bell MT" w:hAnsi="Bell MT"/>
          <w:sz w:val="28"/>
          <w:szCs w:val="28"/>
          <w:lang w:val="en-US"/>
        </w:rPr>
        <w:t>.</w:t>
      </w:r>
      <w:r w:rsidR="00D12632" w:rsidRPr="00F86396">
        <w:rPr>
          <w:rFonts w:ascii="Bell MT" w:hAnsi="Bell MT"/>
          <w:sz w:val="28"/>
          <w:szCs w:val="28"/>
          <w:lang w:val="en-US"/>
        </w:rPr>
        <w:t xml:space="preserve"> </w:t>
      </w:r>
      <w:r w:rsidR="00BE1476">
        <w:rPr>
          <w:rFonts w:ascii="Bell MT" w:hAnsi="Bell MT"/>
          <w:sz w:val="28"/>
          <w:szCs w:val="28"/>
          <w:lang w:val="en-US"/>
        </w:rPr>
        <w:t>A</w:t>
      </w:r>
      <w:r w:rsidR="006048CB" w:rsidRPr="00F86396">
        <w:rPr>
          <w:rFonts w:ascii="Bell MT" w:hAnsi="Bell MT"/>
          <w:sz w:val="28"/>
          <w:szCs w:val="28"/>
          <w:lang w:val="en-US"/>
        </w:rPr>
        <w:t xml:space="preserve">ll the remaining components of the application server depend directly or indirectly on </w:t>
      </w:r>
      <w:r w:rsidR="00BE1476">
        <w:rPr>
          <w:rFonts w:ascii="Bell MT" w:hAnsi="Bell MT"/>
          <w:sz w:val="28"/>
          <w:szCs w:val="28"/>
          <w:lang w:val="en-US"/>
        </w:rPr>
        <w:t>the</w:t>
      </w:r>
      <w:r w:rsidR="00D12632" w:rsidRPr="00F86396">
        <w:rPr>
          <w:rFonts w:ascii="Bell MT" w:hAnsi="Bell MT"/>
          <w:sz w:val="28"/>
          <w:szCs w:val="28"/>
          <w:lang w:val="en-US"/>
        </w:rPr>
        <w:t xml:space="preserve"> </w:t>
      </w:r>
      <w:r w:rsidR="00BE1476">
        <w:rPr>
          <w:rFonts w:ascii="Bell MT" w:hAnsi="Bell MT"/>
          <w:sz w:val="28"/>
          <w:szCs w:val="28"/>
          <w:lang w:val="en-US"/>
        </w:rPr>
        <w:t xml:space="preserve">Data Service since it </w:t>
      </w:r>
      <w:r w:rsidR="00D12632" w:rsidRPr="00F86396">
        <w:rPr>
          <w:rFonts w:ascii="Bell MT" w:hAnsi="Bell MT"/>
          <w:sz w:val="28"/>
          <w:szCs w:val="28"/>
          <w:lang w:val="en-US"/>
        </w:rPr>
        <w:t>handles the communication with the database to store and retrieve data</w:t>
      </w:r>
      <w:r w:rsidR="00BE1476">
        <w:rPr>
          <w:rFonts w:ascii="Bell MT" w:hAnsi="Bell MT"/>
          <w:sz w:val="28"/>
          <w:szCs w:val="28"/>
          <w:lang w:val="en-US"/>
        </w:rPr>
        <w:t>.</w:t>
      </w:r>
      <w:r w:rsidR="00CF3559" w:rsidRPr="00F86396">
        <w:rPr>
          <w:rFonts w:ascii="Bell MT" w:hAnsi="Bell MT"/>
          <w:sz w:val="28"/>
          <w:szCs w:val="28"/>
          <w:lang w:val="en-US"/>
        </w:rPr>
        <w:t xml:space="preserve"> </w:t>
      </w:r>
      <w:r w:rsidR="00BE1476">
        <w:rPr>
          <w:rFonts w:ascii="Bell MT" w:hAnsi="Bell MT"/>
          <w:sz w:val="28"/>
          <w:szCs w:val="28"/>
          <w:lang w:val="en-US"/>
        </w:rPr>
        <w:t>Map Mediator Module and Messaging Mediator Module</w:t>
      </w:r>
      <w:r w:rsidR="00CF3559" w:rsidRPr="00F86396">
        <w:rPr>
          <w:rFonts w:ascii="Bell MT" w:hAnsi="Bell MT"/>
          <w:sz w:val="28"/>
          <w:szCs w:val="28"/>
          <w:lang w:val="en-US"/>
        </w:rPr>
        <w:t xml:space="preserve"> </w:t>
      </w:r>
      <w:r w:rsidR="00BE1476">
        <w:rPr>
          <w:rFonts w:ascii="Bell MT" w:hAnsi="Bell MT"/>
          <w:sz w:val="28"/>
          <w:szCs w:val="28"/>
          <w:lang w:val="en-US"/>
        </w:rPr>
        <w:t>components are</w:t>
      </w:r>
      <w:r w:rsidR="00D12632" w:rsidRPr="00F86396">
        <w:rPr>
          <w:rFonts w:ascii="Bell MT" w:hAnsi="Bell MT"/>
          <w:sz w:val="28"/>
          <w:szCs w:val="28"/>
          <w:lang w:val="en-US"/>
        </w:rPr>
        <w:t xml:space="preserve"> independent from all the </w:t>
      </w:r>
      <w:r w:rsidR="001C1E99" w:rsidRPr="007B013A">
        <w:rPr>
          <w:rFonts w:ascii="Bell MT" w:hAnsi="Bell MT"/>
          <w:sz w:val="28"/>
          <w:szCs w:val="28"/>
          <w:lang w:val="en-US"/>
        </w:rPr>
        <w:t>other</w:t>
      </w:r>
      <w:r w:rsidR="00BE1476">
        <w:rPr>
          <w:rFonts w:ascii="Bell MT" w:hAnsi="Bell MT"/>
          <w:sz w:val="28"/>
          <w:szCs w:val="28"/>
          <w:lang w:val="en-US"/>
        </w:rPr>
        <w:t xml:space="preserve"> ones </w:t>
      </w:r>
      <w:r w:rsidR="00D12632" w:rsidRPr="00F86396">
        <w:rPr>
          <w:rFonts w:ascii="Bell MT" w:hAnsi="Bell MT"/>
          <w:sz w:val="28"/>
          <w:szCs w:val="28"/>
          <w:lang w:val="en-US"/>
        </w:rPr>
        <w:t xml:space="preserve">because </w:t>
      </w:r>
      <w:r w:rsidR="00BE1476">
        <w:rPr>
          <w:rFonts w:ascii="Bell MT" w:hAnsi="Bell MT"/>
          <w:sz w:val="28"/>
          <w:szCs w:val="28"/>
          <w:lang w:val="en-US"/>
        </w:rPr>
        <w:t>the former</w:t>
      </w:r>
      <w:r w:rsidR="00D12632" w:rsidRPr="00F86396">
        <w:rPr>
          <w:rFonts w:ascii="Bell MT" w:hAnsi="Bell MT"/>
          <w:sz w:val="28"/>
          <w:szCs w:val="28"/>
          <w:lang w:val="en-US"/>
        </w:rPr>
        <w:t xml:space="preserve"> </w:t>
      </w:r>
      <w:r w:rsidR="00BE1476">
        <w:rPr>
          <w:rFonts w:ascii="Bell MT" w:hAnsi="Bell MT"/>
          <w:sz w:val="28"/>
          <w:szCs w:val="28"/>
          <w:lang w:val="en-US"/>
        </w:rPr>
        <w:t xml:space="preserve">just </w:t>
      </w:r>
      <w:r w:rsidR="00CF3559" w:rsidRPr="00F86396">
        <w:rPr>
          <w:rFonts w:ascii="Bell MT" w:hAnsi="Bell MT"/>
          <w:sz w:val="28"/>
          <w:szCs w:val="28"/>
          <w:lang w:val="en-US"/>
        </w:rPr>
        <w:t xml:space="preserve">communicates with the external </w:t>
      </w:r>
      <w:del w:id="27" w:author="Giorgio Romeo" w:date="2021-01-08T18:39:00Z">
        <w:r w:rsidR="00D12632" w:rsidRPr="00F86396" w:rsidDel="00F403CF">
          <w:rPr>
            <w:rFonts w:ascii="Bell MT" w:hAnsi="Bell MT"/>
            <w:sz w:val="28"/>
            <w:szCs w:val="28"/>
            <w:lang w:val="en-US"/>
          </w:rPr>
          <w:delText>geolocalization</w:delText>
        </w:r>
      </w:del>
      <w:ins w:id="28" w:author="Giorgio Romeo" w:date="2021-01-08T18:39:00Z">
        <w:r w:rsidR="00F403CF">
          <w:rPr>
            <w:rFonts w:ascii="Bell MT" w:hAnsi="Bell MT"/>
            <w:sz w:val="28"/>
            <w:szCs w:val="28"/>
            <w:lang w:val="en-US"/>
          </w:rPr>
          <w:t>geolocation</w:t>
        </w:r>
      </w:ins>
      <w:r w:rsidR="00D12632" w:rsidRPr="00F86396">
        <w:rPr>
          <w:rFonts w:ascii="Bell MT" w:hAnsi="Bell MT"/>
          <w:sz w:val="28"/>
          <w:szCs w:val="28"/>
          <w:lang w:val="en-US"/>
        </w:rPr>
        <w:t xml:space="preserve"> </w:t>
      </w:r>
      <w:r w:rsidR="00BE1476">
        <w:rPr>
          <w:rFonts w:ascii="Bell MT" w:hAnsi="Bell MT"/>
          <w:sz w:val="28"/>
          <w:szCs w:val="28"/>
          <w:lang w:val="en-US"/>
        </w:rPr>
        <w:t>service</w:t>
      </w:r>
      <w:r w:rsidR="00CF3559" w:rsidRPr="00F86396">
        <w:rPr>
          <w:rFonts w:ascii="Bell MT" w:hAnsi="Bell MT"/>
          <w:sz w:val="28"/>
          <w:szCs w:val="28"/>
          <w:lang w:val="en-US"/>
        </w:rPr>
        <w:t>, by modifying the API’s information so that it can be comprehensible by the Application server, and adapting the requests to the API’s protocol</w:t>
      </w:r>
      <w:r w:rsidR="00BE1476">
        <w:rPr>
          <w:rFonts w:ascii="Bell MT" w:hAnsi="Bell MT"/>
          <w:sz w:val="28"/>
          <w:szCs w:val="28"/>
          <w:lang w:val="en-US"/>
        </w:rPr>
        <w:t>, while the latter communicates</w:t>
      </w:r>
      <w:r w:rsidR="001C1E99">
        <w:rPr>
          <w:rFonts w:ascii="Bell MT" w:hAnsi="Bell MT"/>
          <w:sz w:val="28"/>
          <w:szCs w:val="28"/>
          <w:lang w:val="en-US"/>
        </w:rPr>
        <w:t xml:space="preserve"> with Firebase Messaging Computing to allow sending notifications to the users.</w:t>
      </w:r>
      <w:r w:rsidR="00BE1476">
        <w:rPr>
          <w:rFonts w:ascii="Bell MT" w:hAnsi="Bell MT"/>
          <w:sz w:val="28"/>
          <w:szCs w:val="28"/>
          <w:lang w:val="en-US"/>
        </w:rPr>
        <w:t xml:space="preserve"> </w:t>
      </w:r>
    </w:p>
    <w:p w14:paraId="6B9A856C" w14:textId="0F2FF025" w:rsidR="00D12632" w:rsidRPr="00F86396" w:rsidRDefault="00D12632" w:rsidP="00B633A4">
      <w:pPr>
        <w:ind w:left="708"/>
        <w:jc w:val="both"/>
        <w:rPr>
          <w:rFonts w:ascii="Bell MT" w:hAnsi="Bell MT"/>
          <w:sz w:val="28"/>
          <w:szCs w:val="28"/>
          <w:lang w:val="en-US"/>
        </w:rPr>
      </w:pPr>
      <w:r w:rsidRPr="00F86396">
        <w:rPr>
          <w:rFonts w:ascii="Bell MT" w:hAnsi="Bell MT"/>
          <w:b/>
          <w:bCs/>
          <w:sz w:val="28"/>
          <w:szCs w:val="28"/>
          <w:lang w:val="en-US"/>
        </w:rPr>
        <w:t>Queue Manager</w:t>
      </w:r>
      <w:r w:rsidRPr="00F86396">
        <w:rPr>
          <w:rFonts w:ascii="Bell MT" w:hAnsi="Bell MT"/>
          <w:sz w:val="28"/>
          <w:szCs w:val="28"/>
          <w:lang w:val="en-US"/>
        </w:rPr>
        <w:t xml:space="preserve">, </w:t>
      </w:r>
      <w:r w:rsidRPr="00F86396">
        <w:rPr>
          <w:rFonts w:ascii="Bell MT" w:hAnsi="Bell MT"/>
          <w:b/>
          <w:bCs/>
          <w:sz w:val="28"/>
          <w:szCs w:val="28"/>
          <w:lang w:val="en-US"/>
        </w:rPr>
        <w:t>Account Manager</w:t>
      </w:r>
      <w:r w:rsidRPr="00F86396">
        <w:rPr>
          <w:rFonts w:ascii="Bell MT" w:hAnsi="Bell MT"/>
          <w:sz w:val="28"/>
          <w:szCs w:val="28"/>
          <w:lang w:val="en-US"/>
        </w:rPr>
        <w:t xml:space="preserve"> and </w:t>
      </w:r>
      <w:r w:rsidRPr="00F86396">
        <w:rPr>
          <w:rFonts w:ascii="Bell MT" w:hAnsi="Bell MT"/>
          <w:b/>
          <w:bCs/>
          <w:sz w:val="28"/>
          <w:szCs w:val="28"/>
          <w:lang w:val="en-US"/>
        </w:rPr>
        <w:t xml:space="preserve">Market Manager </w:t>
      </w:r>
      <w:r w:rsidR="00FD7E19" w:rsidRPr="00F86396">
        <w:rPr>
          <w:rFonts w:ascii="Bell MT" w:hAnsi="Bell MT"/>
          <w:sz w:val="28"/>
          <w:szCs w:val="28"/>
          <w:lang w:val="en-US"/>
        </w:rPr>
        <w:t>are grouped together because</w:t>
      </w:r>
      <w:r w:rsidR="00FD7E19" w:rsidRPr="00F86396">
        <w:rPr>
          <w:rFonts w:ascii="Bell MT" w:hAnsi="Bell MT"/>
          <w:b/>
          <w:bCs/>
          <w:sz w:val="28"/>
          <w:szCs w:val="28"/>
          <w:lang w:val="en-US"/>
        </w:rPr>
        <w:t xml:space="preserve"> </w:t>
      </w:r>
      <w:r w:rsidR="00FD7E19" w:rsidRPr="00F86396">
        <w:rPr>
          <w:rFonts w:ascii="Bell MT" w:hAnsi="Bell MT"/>
          <w:sz w:val="28"/>
          <w:szCs w:val="28"/>
          <w:lang w:val="en-US"/>
        </w:rPr>
        <w:t>they directly exploit</w:t>
      </w:r>
      <w:r w:rsidRPr="00F86396">
        <w:rPr>
          <w:rFonts w:ascii="Bell MT" w:hAnsi="Bell MT"/>
          <w:sz w:val="28"/>
          <w:szCs w:val="28"/>
          <w:lang w:val="en-US"/>
        </w:rPr>
        <w:t xml:space="preserve"> the Data Service module to retrieve information, store data or carry out consistency and security checks.</w:t>
      </w:r>
      <w:r w:rsidR="00FD7E19" w:rsidRPr="00F86396">
        <w:rPr>
          <w:rFonts w:ascii="Bell MT" w:hAnsi="Bell MT"/>
          <w:sz w:val="28"/>
          <w:szCs w:val="28"/>
          <w:lang w:val="en-US"/>
        </w:rPr>
        <w:t xml:space="preserve"> Moreover, </w:t>
      </w:r>
      <w:r w:rsidR="00FD7E19" w:rsidRPr="00F86396">
        <w:rPr>
          <w:rFonts w:ascii="Bell MT" w:hAnsi="Bell MT"/>
          <w:b/>
          <w:bCs/>
          <w:sz w:val="28"/>
          <w:szCs w:val="28"/>
          <w:lang w:val="en-US"/>
        </w:rPr>
        <w:t xml:space="preserve">Location Module </w:t>
      </w:r>
      <w:r w:rsidR="00FD7E19" w:rsidRPr="00F86396">
        <w:rPr>
          <w:rFonts w:ascii="Bell MT" w:hAnsi="Bell MT"/>
          <w:sz w:val="28"/>
          <w:szCs w:val="28"/>
          <w:lang w:val="en-US"/>
        </w:rPr>
        <w:t xml:space="preserve">belongs </w:t>
      </w:r>
      <w:r w:rsidR="0095335C" w:rsidRPr="00F86396">
        <w:rPr>
          <w:rFonts w:ascii="Bell MT" w:hAnsi="Bell MT"/>
          <w:sz w:val="28"/>
          <w:szCs w:val="28"/>
          <w:lang w:val="en-US"/>
        </w:rPr>
        <w:t xml:space="preserve">also </w:t>
      </w:r>
      <w:r w:rsidR="00FD7E19" w:rsidRPr="00F86396">
        <w:rPr>
          <w:rFonts w:ascii="Bell MT" w:hAnsi="Bell MT"/>
          <w:sz w:val="28"/>
          <w:szCs w:val="28"/>
          <w:lang w:val="en-US"/>
        </w:rPr>
        <w:t>to the second group because it depends on Data Service, to retrieve information about the registered stores, and Location Module to find the closest stores in a range respect a location  and compute the ETA.</w:t>
      </w:r>
    </w:p>
    <w:p w14:paraId="73CACE06" w14:textId="197A2B84" w:rsidR="00714641" w:rsidRPr="00F86396" w:rsidRDefault="00714641" w:rsidP="00F86396">
      <w:pPr>
        <w:ind w:left="708"/>
        <w:jc w:val="both"/>
        <w:rPr>
          <w:lang w:val="en-US"/>
        </w:rPr>
      </w:pPr>
      <w:r w:rsidRPr="00F86396">
        <w:rPr>
          <w:rFonts w:ascii="Bell MT" w:hAnsi="Bell MT"/>
          <w:sz w:val="28"/>
          <w:szCs w:val="28"/>
          <w:lang w:val="en-US"/>
        </w:rPr>
        <w:t xml:space="preserve">Eventually, in the third group belongs the </w:t>
      </w:r>
      <w:r w:rsidRPr="00F86396">
        <w:rPr>
          <w:rFonts w:ascii="Bell MT" w:hAnsi="Bell MT"/>
          <w:b/>
          <w:bCs/>
          <w:sz w:val="28"/>
          <w:szCs w:val="28"/>
          <w:lang w:val="en-US"/>
        </w:rPr>
        <w:t>Turnstile Manager</w:t>
      </w:r>
      <w:r w:rsidRPr="00F86396">
        <w:rPr>
          <w:rFonts w:ascii="Bell MT" w:hAnsi="Bell MT"/>
          <w:sz w:val="28"/>
          <w:szCs w:val="28"/>
          <w:lang w:val="en-US"/>
        </w:rPr>
        <w:t xml:space="preserve">, communicating with the Queue Manager to check the validity of a QR code; the </w:t>
      </w:r>
      <w:r w:rsidRPr="00F86396">
        <w:rPr>
          <w:rFonts w:ascii="Bell MT" w:hAnsi="Bell MT"/>
          <w:b/>
          <w:bCs/>
          <w:sz w:val="28"/>
          <w:szCs w:val="28"/>
          <w:lang w:val="en-US"/>
        </w:rPr>
        <w:t>Notification Manager</w:t>
      </w:r>
      <w:r w:rsidRPr="00F86396">
        <w:rPr>
          <w:rFonts w:ascii="Bell MT" w:hAnsi="Bell MT"/>
          <w:sz w:val="28"/>
          <w:szCs w:val="28"/>
          <w:lang w:val="en-US"/>
        </w:rPr>
        <w:t>, depending on Queue Manager and Location Module to retrieve information about time slots and stores</w:t>
      </w:r>
      <w:r w:rsidR="001B49E7">
        <w:rPr>
          <w:rFonts w:ascii="Bell MT" w:hAnsi="Bell MT"/>
          <w:sz w:val="28"/>
          <w:szCs w:val="28"/>
          <w:lang w:val="en-US"/>
        </w:rPr>
        <w:t xml:space="preserve"> and on </w:t>
      </w:r>
      <w:r w:rsidR="001C1E99">
        <w:rPr>
          <w:rFonts w:ascii="Bell MT" w:hAnsi="Bell MT"/>
          <w:sz w:val="28"/>
          <w:szCs w:val="28"/>
          <w:lang w:val="en-US"/>
        </w:rPr>
        <w:t xml:space="preserve">Messaging </w:t>
      </w:r>
      <w:r w:rsidR="001C1E99">
        <w:rPr>
          <w:rFonts w:ascii="Bell MT" w:hAnsi="Bell MT"/>
          <w:sz w:val="28"/>
          <w:szCs w:val="28"/>
          <w:lang w:val="en-US"/>
        </w:rPr>
        <w:lastRenderedPageBreak/>
        <w:t>Mediator Module,</w:t>
      </w:r>
      <w:r w:rsidR="001B49E7">
        <w:rPr>
          <w:rFonts w:ascii="Bell MT" w:hAnsi="Bell MT"/>
          <w:sz w:val="28"/>
          <w:szCs w:val="28"/>
          <w:lang w:val="en-US"/>
        </w:rPr>
        <w:t xml:space="preserve"> that enables the communication with Firebase Cloud Computing, to send notification to the users</w:t>
      </w:r>
      <w:r w:rsidRPr="00F86396">
        <w:rPr>
          <w:rFonts w:ascii="Bell MT" w:hAnsi="Bell MT"/>
          <w:sz w:val="28"/>
          <w:szCs w:val="28"/>
          <w:lang w:val="en-US"/>
        </w:rPr>
        <w:t>; the</w:t>
      </w:r>
      <w:r w:rsidRPr="00F86396">
        <w:rPr>
          <w:rFonts w:ascii="Bell MT" w:hAnsi="Bell MT"/>
          <w:b/>
          <w:bCs/>
          <w:sz w:val="28"/>
          <w:szCs w:val="28"/>
          <w:lang w:val="en-US"/>
        </w:rPr>
        <w:t xml:space="preserve"> Reservation Manager</w:t>
      </w:r>
      <w:r w:rsidRPr="00F86396">
        <w:rPr>
          <w:rFonts w:ascii="Bell MT" w:hAnsi="Bell MT"/>
          <w:sz w:val="28"/>
          <w:szCs w:val="28"/>
          <w:lang w:val="en-US"/>
        </w:rPr>
        <w:t>, that communicates with the Queue manager, Location Module and Data Server to handle the creation of a ticket.</w:t>
      </w:r>
    </w:p>
    <w:p w14:paraId="7FD69787" w14:textId="053915BC" w:rsidR="00415B21" w:rsidRPr="00F86396" w:rsidRDefault="0096497E" w:rsidP="00F86396">
      <w:pPr>
        <w:pStyle w:val="Paragrafoelenco"/>
        <w:numPr>
          <w:ilvl w:val="0"/>
          <w:numId w:val="36"/>
        </w:numPr>
        <w:ind w:left="1066" w:hanging="357"/>
        <w:rPr>
          <w:lang w:val="en-US"/>
        </w:rPr>
      </w:pPr>
      <w:r w:rsidRPr="00F86396">
        <w:rPr>
          <w:rFonts w:ascii="Bell MT" w:hAnsi="Bell MT"/>
          <w:i/>
          <w:iCs/>
          <w:sz w:val="28"/>
          <w:szCs w:val="28"/>
          <w:lang w:val="en-US"/>
        </w:rPr>
        <w:t>Integration Strategy</w:t>
      </w:r>
    </w:p>
    <w:p w14:paraId="6716170D" w14:textId="77777777" w:rsidR="00415B21" w:rsidRPr="00F86396" w:rsidRDefault="00415B21" w:rsidP="00415B21">
      <w:pPr>
        <w:ind w:left="709"/>
        <w:jc w:val="both"/>
        <w:rPr>
          <w:rFonts w:ascii="Bell MT" w:hAnsi="Bell MT"/>
          <w:sz w:val="28"/>
          <w:szCs w:val="28"/>
          <w:lang w:val="en-US"/>
        </w:rPr>
      </w:pPr>
      <w:r w:rsidRPr="00F86396">
        <w:rPr>
          <w:rFonts w:ascii="Bell MT" w:hAnsi="Bell MT"/>
          <w:sz w:val="28"/>
          <w:szCs w:val="28"/>
          <w:lang w:val="en-US"/>
        </w:rPr>
        <w:t xml:space="preserve">Considering both the overall system’s architecture and the implementation plan, the chosen integration strategy is the </w:t>
      </w:r>
      <w:r w:rsidRPr="00F86396">
        <w:rPr>
          <w:rFonts w:ascii="Bell MT" w:hAnsi="Bell MT"/>
          <w:b/>
          <w:bCs/>
          <w:sz w:val="28"/>
          <w:szCs w:val="28"/>
          <w:lang w:val="en-US"/>
        </w:rPr>
        <w:t xml:space="preserve">bottom-up approach. </w:t>
      </w:r>
      <w:r w:rsidRPr="00F86396">
        <w:rPr>
          <w:rFonts w:ascii="Bell MT" w:hAnsi="Bell MT"/>
          <w:sz w:val="28"/>
          <w:szCs w:val="28"/>
          <w:lang w:val="en-US"/>
        </w:rPr>
        <w:t>S</w:t>
      </w:r>
      <w:r w:rsidRPr="00F86396">
        <w:rPr>
          <w:rFonts w:ascii="Bell MT" w:hAnsi="Bell MT"/>
          <w:color w:val="333333"/>
          <w:sz w:val="28"/>
          <w:szCs w:val="28"/>
          <w:shd w:val="clear" w:color="auto" w:fill="FFFFFF"/>
          <w:lang w:val="en-US"/>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lang w:val="en-US"/>
        </w:rPr>
      </w:pPr>
      <w:r w:rsidRPr="00F86396">
        <w:rPr>
          <w:rFonts w:ascii="Bell MT" w:hAnsi="Bell MT" w:cs="Calibri"/>
          <w:sz w:val="28"/>
          <w:szCs w:val="28"/>
          <w:lang w:val="en-US"/>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lang w:val="en-US"/>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lang w:val="en-US"/>
        </w:rPr>
      </w:pPr>
      <w:r w:rsidRPr="00F86396">
        <w:rPr>
          <w:rFonts w:ascii="Bell MT" w:hAnsi="Bell MT" w:cs="Calibri"/>
          <w:sz w:val="28"/>
          <w:szCs w:val="28"/>
          <w:lang w:val="en-US"/>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Pr>
        <w:rPr>
          <w:lang w:val="en-US"/>
        </w:rPr>
      </w:pPr>
    </w:p>
    <w:p w14:paraId="1D754A37" w14:textId="1F44D281" w:rsidR="00415B21" w:rsidRPr="00F86396" w:rsidRDefault="00415B21" w:rsidP="0096497E">
      <w:pPr>
        <w:pStyle w:val="Paragrafoelenco"/>
        <w:numPr>
          <w:ilvl w:val="0"/>
          <w:numId w:val="36"/>
        </w:numPr>
        <w:ind w:left="1066" w:hanging="357"/>
        <w:rPr>
          <w:i/>
          <w:iCs/>
          <w:lang w:val="en-US"/>
        </w:rPr>
      </w:pPr>
      <w:r w:rsidRPr="00F86396">
        <w:rPr>
          <w:rFonts w:ascii="Bell MT" w:hAnsi="Bell MT"/>
          <w:i/>
          <w:iCs/>
          <w:sz w:val="28"/>
          <w:szCs w:val="28"/>
          <w:lang w:val="en-US"/>
        </w:rPr>
        <w:t>Integration and testing</w:t>
      </w:r>
    </w:p>
    <w:p w14:paraId="2AE08361" w14:textId="655780AD" w:rsidR="0095335C" w:rsidRPr="00F86396" w:rsidRDefault="001B49E7" w:rsidP="00F86396">
      <w:pPr>
        <w:ind w:left="709"/>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B49E7" w:rsidRPr="00833256" w:rsidRDefault="001B49E7" w:rsidP="00F86396">
                              <w:pPr>
                                <w:pStyle w:val="Didascalia"/>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B49E7" w:rsidRPr="00833256" w:rsidRDefault="001B49E7" w:rsidP="00F86396">
                        <w:pPr>
                          <w:pStyle w:val="Didascalia"/>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lang w:val="en-US"/>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lang w:val="en-US"/>
        </w:rPr>
        <w:t>,</w:t>
      </w:r>
      <w:r w:rsidR="0095335C" w:rsidRPr="00F86396">
        <w:rPr>
          <w:rFonts w:ascii="Bell MT" w:hAnsi="Bell MT"/>
          <w:sz w:val="28"/>
          <w:szCs w:val="28"/>
          <w:lang w:val="en-US"/>
        </w:rPr>
        <w:t xml:space="preserve"> the Map Mediator Module (figure 5.2)</w:t>
      </w:r>
      <w:r>
        <w:rPr>
          <w:rFonts w:ascii="Bell MT" w:hAnsi="Bell MT"/>
          <w:sz w:val="28"/>
          <w:szCs w:val="28"/>
          <w:lang w:val="en-US"/>
        </w:rPr>
        <w:t xml:space="preserve"> and the Messaging Mediator Module (figure 5.3)</w:t>
      </w:r>
      <w:r w:rsidR="0095335C" w:rsidRPr="00F86396">
        <w:rPr>
          <w:rFonts w:ascii="Bell MT" w:hAnsi="Bell MT"/>
          <w:sz w:val="28"/>
          <w:szCs w:val="28"/>
          <w:lang w:val="en-US"/>
        </w:rPr>
        <w:t>.</w:t>
      </w:r>
    </w:p>
    <w:p w14:paraId="382D8375" w14:textId="7EE432B4" w:rsidR="00E43BE8" w:rsidRPr="00F86396" w:rsidRDefault="001C1E99" w:rsidP="0095335C">
      <w:pPr>
        <w:ind w:left="1068"/>
        <w:jc w:val="both"/>
        <w:rPr>
          <w:rFonts w:ascii="Bell MT" w:hAnsi="Bell MT"/>
          <w:sz w:val="28"/>
          <w:szCs w:val="28"/>
          <w:lang w:val="en-US"/>
        </w:rPr>
      </w:pPr>
      <w:r>
        <w:rPr>
          <w:rFonts w:ascii="Bell MT" w:hAnsi="Bell MT"/>
          <w:noProof/>
          <w:sz w:val="28"/>
          <w:szCs w:val="28"/>
          <w:lang w:val="en-US"/>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1E99" w:rsidRPr="0046716F" w:rsidRDefault="001C1E99" w:rsidP="00F86396">
                              <w:pPr>
                                <w:pStyle w:val="Didascalia"/>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50"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1E99" w:rsidRPr="0046716F" w:rsidRDefault="001C1E99" w:rsidP="00F86396">
                        <w:pPr>
                          <w:pStyle w:val="Didascalia"/>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1E99" w:rsidRPr="009D6B3C" w:rsidRDefault="001C1E99" w:rsidP="00F86396">
                              <w:pPr>
                                <w:pStyle w:val="Didascalia"/>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52"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1E99" w:rsidRPr="009D6B3C" w:rsidRDefault="001C1E99" w:rsidP="00F86396">
                        <w:pPr>
                          <w:pStyle w:val="Didascalia"/>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lang w:val="en-US"/>
        </w:rPr>
      </w:pPr>
    </w:p>
    <w:p w14:paraId="5D62EB4B" w14:textId="6FAE375F" w:rsidR="00E43BE8" w:rsidRPr="00F86396" w:rsidRDefault="00E43BE8" w:rsidP="0095335C">
      <w:pPr>
        <w:ind w:left="1068"/>
        <w:jc w:val="both"/>
        <w:rPr>
          <w:rFonts w:ascii="Bell MT" w:hAnsi="Bell MT"/>
          <w:sz w:val="28"/>
          <w:szCs w:val="28"/>
          <w:lang w:val="en-US"/>
        </w:rPr>
      </w:pPr>
    </w:p>
    <w:p w14:paraId="39496ECA" w14:textId="76941D77" w:rsidR="00E43BE8" w:rsidRPr="00F86396" w:rsidRDefault="00E43BE8" w:rsidP="0095335C">
      <w:pPr>
        <w:ind w:left="1068"/>
        <w:jc w:val="both"/>
        <w:rPr>
          <w:rFonts w:ascii="Bell MT" w:hAnsi="Bell MT"/>
          <w:sz w:val="28"/>
          <w:szCs w:val="28"/>
          <w:lang w:val="en-US"/>
        </w:rPr>
      </w:pPr>
    </w:p>
    <w:p w14:paraId="21907064" w14:textId="4C45A0A6" w:rsidR="00E43BE8" w:rsidRPr="00F86396" w:rsidRDefault="00E43BE8" w:rsidP="0095335C">
      <w:pPr>
        <w:ind w:left="1068"/>
        <w:jc w:val="both"/>
        <w:rPr>
          <w:rFonts w:ascii="Bell MT" w:hAnsi="Bell MT"/>
          <w:sz w:val="28"/>
          <w:szCs w:val="28"/>
          <w:lang w:val="en-US"/>
        </w:rPr>
      </w:pPr>
    </w:p>
    <w:p w14:paraId="21C71FE9" w14:textId="6CBEA1B9" w:rsidR="00E43BE8" w:rsidRPr="00F86396" w:rsidRDefault="00E43BE8" w:rsidP="0095335C">
      <w:pPr>
        <w:ind w:left="1068"/>
        <w:jc w:val="both"/>
        <w:rPr>
          <w:rFonts w:ascii="Bell MT" w:hAnsi="Bell MT"/>
          <w:sz w:val="28"/>
          <w:szCs w:val="28"/>
          <w:lang w:val="en-US"/>
        </w:rPr>
      </w:pPr>
    </w:p>
    <w:p w14:paraId="35C70B87" w14:textId="0BB740EB" w:rsidR="00E43BE8" w:rsidRPr="00F86396" w:rsidRDefault="00E43BE8" w:rsidP="0095335C">
      <w:pPr>
        <w:ind w:left="1068"/>
        <w:jc w:val="both"/>
        <w:rPr>
          <w:rFonts w:ascii="Bell MT" w:hAnsi="Bell MT"/>
          <w:sz w:val="28"/>
          <w:szCs w:val="28"/>
          <w:lang w:val="en-US"/>
        </w:rPr>
      </w:pPr>
    </w:p>
    <w:p w14:paraId="409D1642" w14:textId="36849426" w:rsidR="00E43BE8" w:rsidRPr="00F86396" w:rsidRDefault="00E43BE8" w:rsidP="0095335C">
      <w:pPr>
        <w:ind w:left="1068"/>
        <w:jc w:val="both"/>
        <w:rPr>
          <w:rFonts w:ascii="Bell MT" w:hAnsi="Bell MT"/>
          <w:sz w:val="28"/>
          <w:szCs w:val="28"/>
          <w:lang w:val="en-US"/>
        </w:rPr>
      </w:pPr>
    </w:p>
    <w:p w14:paraId="6E876FD3" w14:textId="5F70AF6B" w:rsidR="00E43BE8" w:rsidRPr="00F86396" w:rsidRDefault="00E43BE8" w:rsidP="0095335C">
      <w:pPr>
        <w:ind w:left="1068"/>
        <w:jc w:val="both"/>
        <w:rPr>
          <w:rFonts w:ascii="Bell MT" w:hAnsi="Bell MT"/>
          <w:sz w:val="28"/>
          <w:szCs w:val="28"/>
          <w:lang w:val="en-US"/>
        </w:rPr>
      </w:pPr>
    </w:p>
    <w:p w14:paraId="2F701D9E" w14:textId="4985AEC1" w:rsidR="00E43BE8" w:rsidRDefault="00E43BE8" w:rsidP="001C1E99">
      <w:pPr>
        <w:jc w:val="both"/>
        <w:rPr>
          <w:rFonts w:ascii="Bell MT" w:hAnsi="Bell MT"/>
          <w:sz w:val="28"/>
          <w:szCs w:val="28"/>
          <w:lang w:val="en-US"/>
        </w:rPr>
      </w:pPr>
    </w:p>
    <w:p w14:paraId="288DF702" w14:textId="77777777" w:rsidR="001C1E99" w:rsidRPr="00F86396" w:rsidRDefault="001C1E99" w:rsidP="00F86396">
      <w:pPr>
        <w:jc w:val="both"/>
        <w:rPr>
          <w:rFonts w:ascii="Bell MT" w:hAnsi="Bell MT"/>
          <w:sz w:val="28"/>
          <w:szCs w:val="28"/>
          <w:lang w:val="en-US"/>
        </w:rPr>
      </w:pPr>
    </w:p>
    <w:p w14:paraId="2AF516FC" w14:textId="47497CBD"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lang w:val="en-US"/>
        </w:rPr>
        <w:t xml:space="preserve"> (figure 5.</w:t>
      </w:r>
      <w:r w:rsidR="001B49E7">
        <w:rPr>
          <w:rFonts w:ascii="Bell MT" w:hAnsi="Bell MT"/>
          <w:sz w:val="28"/>
          <w:szCs w:val="28"/>
          <w:lang w:val="en-US"/>
        </w:rPr>
        <w:t>4</w:t>
      </w:r>
      <w:r w:rsidR="00E43BE8" w:rsidRPr="00F86396">
        <w:rPr>
          <w:rFonts w:ascii="Bell MT" w:hAnsi="Bell MT"/>
          <w:sz w:val="28"/>
          <w:szCs w:val="28"/>
          <w:lang w:val="en-US"/>
        </w:rPr>
        <w:t>)</w:t>
      </w:r>
      <w:r w:rsidRPr="00F86396">
        <w:rPr>
          <w:rFonts w:ascii="Bell MT" w:hAnsi="Bell MT"/>
          <w:sz w:val="28"/>
          <w:szCs w:val="28"/>
          <w:lang w:val="en-US"/>
        </w:rPr>
        <w:t xml:space="preserve">, the Market Manager </w:t>
      </w:r>
      <w:r w:rsidR="00E43BE8" w:rsidRPr="00F86396">
        <w:rPr>
          <w:rFonts w:ascii="Bell MT" w:hAnsi="Bell MT"/>
          <w:sz w:val="28"/>
          <w:szCs w:val="28"/>
          <w:lang w:val="en-US"/>
        </w:rPr>
        <w:t>(figure 5.</w:t>
      </w:r>
      <w:r w:rsidR="001B49E7">
        <w:rPr>
          <w:rFonts w:ascii="Bell MT" w:hAnsi="Bell MT"/>
          <w:sz w:val="28"/>
          <w:szCs w:val="28"/>
          <w:lang w:val="en-US"/>
        </w:rPr>
        <w:t>5</w:t>
      </w:r>
      <w:r w:rsidR="00E43BE8" w:rsidRPr="00F86396">
        <w:rPr>
          <w:rFonts w:ascii="Bell MT" w:hAnsi="Bell MT"/>
          <w:sz w:val="28"/>
          <w:szCs w:val="28"/>
          <w:lang w:val="en-US"/>
        </w:rPr>
        <w:t>)</w:t>
      </w:r>
      <w:r w:rsidRPr="00F86396">
        <w:rPr>
          <w:rFonts w:ascii="Bell MT" w:hAnsi="Bell MT"/>
          <w:sz w:val="28"/>
          <w:szCs w:val="28"/>
          <w:lang w:val="en-US"/>
        </w:rPr>
        <w:t>and the Queue Manager</w:t>
      </w:r>
      <w:r w:rsidR="00E43BE8" w:rsidRPr="00F86396">
        <w:rPr>
          <w:rFonts w:ascii="Bell MT" w:hAnsi="Bell MT"/>
          <w:sz w:val="28"/>
          <w:szCs w:val="28"/>
          <w:lang w:val="en-US"/>
        </w:rPr>
        <w:t xml:space="preserve"> (figure 5.</w:t>
      </w:r>
      <w:r w:rsidR="001B49E7">
        <w:rPr>
          <w:rFonts w:ascii="Bell MT" w:hAnsi="Bell MT"/>
          <w:sz w:val="28"/>
          <w:szCs w:val="28"/>
          <w:lang w:val="en-US"/>
        </w:rPr>
        <w:t>6</w:t>
      </w:r>
      <w:r w:rsidR="00E43BE8" w:rsidRPr="00F86396">
        <w:rPr>
          <w:rFonts w:ascii="Bell MT" w:hAnsi="Bell MT"/>
          <w:sz w:val="28"/>
          <w:szCs w:val="28"/>
          <w:lang w:val="en-US"/>
        </w:rPr>
        <w:t>)</w:t>
      </w:r>
      <w:r w:rsidRPr="00F86396">
        <w:rPr>
          <w:rFonts w:ascii="Bell MT" w:hAnsi="Bell MT"/>
          <w:sz w:val="28"/>
          <w:szCs w:val="28"/>
          <w:lang w:val="en-US"/>
        </w:rPr>
        <w:t>, relying only on the Data Service, and the Location Module</w:t>
      </w:r>
      <w:r w:rsidR="00E43BE8" w:rsidRPr="00F86396">
        <w:rPr>
          <w:rFonts w:ascii="Bell MT" w:hAnsi="Bell MT"/>
          <w:sz w:val="28"/>
          <w:szCs w:val="28"/>
          <w:lang w:val="en-US"/>
        </w:rPr>
        <w:t xml:space="preserve"> (figure 5.</w:t>
      </w:r>
      <w:r w:rsidR="001B49E7">
        <w:rPr>
          <w:rFonts w:ascii="Bell MT" w:hAnsi="Bell MT"/>
          <w:sz w:val="28"/>
          <w:szCs w:val="28"/>
          <w:lang w:val="en-US"/>
        </w:rPr>
        <w:t>7</w:t>
      </w:r>
      <w:r w:rsidR="00E43BE8" w:rsidRPr="00F86396">
        <w:rPr>
          <w:rFonts w:ascii="Bell MT" w:hAnsi="Bell MT"/>
          <w:sz w:val="28"/>
          <w:szCs w:val="28"/>
          <w:lang w:val="en-US"/>
        </w:rPr>
        <w:t>)</w:t>
      </w:r>
      <w:r w:rsidRPr="00F86396">
        <w:rPr>
          <w:rFonts w:ascii="Bell MT" w:hAnsi="Bell MT"/>
          <w:sz w:val="28"/>
          <w:szCs w:val="28"/>
          <w:lang w:val="en-US"/>
        </w:rPr>
        <w:t xml:space="preserve">, relying on the Data Service and the Map Mediator Module. Note that Queue Manager and Location Module should be preferably implemented, </w:t>
      </w:r>
      <w:r w:rsidR="001B49E7" w:rsidRPr="007B013A">
        <w:rPr>
          <w:rFonts w:ascii="Bell MT" w:hAnsi="Bell MT"/>
          <w:sz w:val="28"/>
          <w:szCs w:val="28"/>
          <w:lang w:val="en-US"/>
        </w:rPr>
        <w:t>integrated,</w:t>
      </w:r>
      <w:r w:rsidRPr="00F86396">
        <w:rPr>
          <w:rFonts w:ascii="Bell MT" w:hAnsi="Bell MT"/>
          <w:sz w:val="28"/>
          <w:szCs w:val="28"/>
          <w:lang w:val="en-US"/>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lang w:val="en-US"/>
        </w:rPr>
      </w:pPr>
    </w:p>
    <w:p w14:paraId="177F8D88" w14:textId="1D961622" w:rsidR="0095335C" w:rsidRPr="00F86396" w:rsidRDefault="00E43BE8" w:rsidP="00F86396">
      <w:pPr>
        <w:ind w:left="1068"/>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B49E7" w:rsidRPr="003B3E89" w:rsidRDefault="001B49E7" w:rsidP="00F86396">
                              <w:pPr>
                                <w:pStyle w:val="Didascalia"/>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4"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B49E7" w:rsidRPr="003B3E89" w:rsidRDefault="001B49E7" w:rsidP="00F86396">
                        <w:pPr>
                          <w:pStyle w:val="Didascalia"/>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lang w:val="en-US"/>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B49E7" w:rsidRPr="003E75F8" w:rsidRDefault="001B49E7" w:rsidP="00F86396">
                              <w:pPr>
                                <w:pStyle w:val="Didascalia"/>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6"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B49E7" w:rsidRPr="003E75F8" w:rsidRDefault="001B49E7" w:rsidP="00F86396">
                        <w:pPr>
                          <w:pStyle w:val="Didascalia"/>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lang w:val="en-US"/>
        </w:rPr>
      </w:pPr>
    </w:p>
    <w:p w14:paraId="70A1236A" w14:textId="77777777" w:rsidR="00E43BE8" w:rsidRPr="00F86396" w:rsidRDefault="00E43BE8" w:rsidP="0095335C">
      <w:pPr>
        <w:ind w:left="1068"/>
        <w:jc w:val="both"/>
        <w:rPr>
          <w:rFonts w:ascii="Bell MT" w:hAnsi="Bell MT"/>
          <w:sz w:val="28"/>
          <w:szCs w:val="28"/>
          <w:lang w:val="en-US"/>
        </w:rPr>
      </w:pPr>
    </w:p>
    <w:p w14:paraId="3E93C3A0" w14:textId="610213AB" w:rsidR="00E43BE8" w:rsidRPr="00F86396" w:rsidRDefault="00E43BE8" w:rsidP="0095335C">
      <w:pPr>
        <w:ind w:left="1068"/>
        <w:jc w:val="both"/>
        <w:rPr>
          <w:rFonts w:ascii="Bell MT" w:hAnsi="Bell MT"/>
          <w:sz w:val="28"/>
          <w:szCs w:val="28"/>
          <w:lang w:val="en-US"/>
        </w:rPr>
      </w:pPr>
    </w:p>
    <w:p w14:paraId="2552923B" w14:textId="77777777" w:rsidR="00E43BE8" w:rsidRPr="00F86396" w:rsidRDefault="00E43BE8" w:rsidP="0095335C">
      <w:pPr>
        <w:ind w:left="1068"/>
        <w:jc w:val="both"/>
        <w:rPr>
          <w:rFonts w:ascii="Bell MT" w:hAnsi="Bell MT"/>
          <w:sz w:val="28"/>
          <w:szCs w:val="28"/>
          <w:lang w:val="en-US"/>
        </w:rPr>
      </w:pPr>
    </w:p>
    <w:p w14:paraId="5A171289" w14:textId="255BC439" w:rsidR="00E43BE8" w:rsidRPr="00F86396" w:rsidRDefault="00E43BE8" w:rsidP="0095335C">
      <w:pPr>
        <w:ind w:left="1068"/>
        <w:jc w:val="both"/>
        <w:rPr>
          <w:rFonts w:ascii="Bell MT" w:hAnsi="Bell MT"/>
          <w:sz w:val="28"/>
          <w:szCs w:val="28"/>
          <w:lang w:val="en-US"/>
        </w:rPr>
      </w:pPr>
    </w:p>
    <w:p w14:paraId="4C8386B6" w14:textId="6CD3E34F" w:rsidR="00E43BE8" w:rsidRPr="00F86396" w:rsidRDefault="00E43BE8" w:rsidP="0095335C">
      <w:pPr>
        <w:ind w:left="1068"/>
        <w:jc w:val="both"/>
        <w:rPr>
          <w:rFonts w:ascii="Bell MT" w:hAnsi="Bell MT"/>
          <w:sz w:val="28"/>
          <w:szCs w:val="28"/>
          <w:lang w:val="en-US"/>
        </w:rPr>
      </w:pPr>
    </w:p>
    <w:p w14:paraId="17C43CD2" w14:textId="5E5E0626" w:rsidR="00E43BE8" w:rsidRPr="00F86396" w:rsidRDefault="00E43BE8" w:rsidP="0095335C">
      <w:pPr>
        <w:ind w:left="1068"/>
        <w:jc w:val="both"/>
        <w:rPr>
          <w:rFonts w:ascii="Bell MT" w:hAnsi="Bell MT"/>
          <w:sz w:val="28"/>
          <w:szCs w:val="28"/>
          <w:lang w:val="en-US"/>
        </w:rPr>
      </w:pPr>
    </w:p>
    <w:p w14:paraId="581ED30B" w14:textId="319334C6" w:rsidR="00E43BE8" w:rsidRPr="00F86396" w:rsidRDefault="00E43BE8" w:rsidP="0095335C">
      <w:pPr>
        <w:ind w:left="1068"/>
        <w:jc w:val="both"/>
        <w:rPr>
          <w:rFonts w:ascii="Bell MT" w:hAnsi="Bell MT"/>
          <w:sz w:val="28"/>
          <w:szCs w:val="28"/>
          <w:lang w:val="en-US"/>
        </w:rPr>
      </w:pPr>
    </w:p>
    <w:p w14:paraId="775C595B" w14:textId="2CDCF890" w:rsidR="00E43BE8" w:rsidRPr="00F86396" w:rsidRDefault="00E43BE8" w:rsidP="0095335C">
      <w:pPr>
        <w:ind w:left="1068"/>
        <w:jc w:val="both"/>
        <w:rPr>
          <w:rFonts w:ascii="Bell MT" w:hAnsi="Bell MT"/>
          <w:sz w:val="28"/>
          <w:szCs w:val="28"/>
          <w:lang w:val="en-US"/>
        </w:rPr>
      </w:pPr>
    </w:p>
    <w:p w14:paraId="34387392" w14:textId="75D9D633" w:rsidR="00E43BE8" w:rsidRPr="00F86396" w:rsidRDefault="00E43BE8" w:rsidP="0095335C">
      <w:pPr>
        <w:ind w:left="1068"/>
        <w:jc w:val="both"/>
        <w:rPr>
          <w:rFonts w:ascii="Bell MT" w:hAnsi="Bell MT"/>
          <w:sz w:val="28"/>
          <w:szCs w:val="28"/>
          <w:lang w:val="en-US"/>
        </w:rPr>
      </w:pPr>
      <w:r w:rsidRPr="00F86396">
        <w:rPr>
          <w:noProof/>
          <w:lang w:val="en-US"/>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B49E7" w:rsidRPr="00802CE7" w:rsidRDefault="001B49E7" w:rsidP="00F86396">
                              <w:pPr>
                                <w:pStyle w:val="Didascalia"/>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8"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B49E7" w:rsidRPr="00802CE7" w:rsidRDefault="001B49E7" w:rsidP="00F86396">
                        <w:pPr>
                          <w:pStyle w:val="Didascalia"/>
                          <w:rPr>
                            <w:rFonts w:ascii="Bell MT" w:hAnsi="Bell MT"/>
                            <w:noProof/>
                            <w:sz w:val="28"/>
                            <w:szCs w:val="28"/>
                          </w:rPr>
                        </w:pPr>
                        <w:r>
                          <w:t>Figure 5.6</w:t>
                        </w:r>
                      </w:p>
                    </w:txbxContent>
                  </v:textbox>
                </v:shape>
                <w10:wrap type="square"/>
              </v:group>
            </w:pict>
          </mc:Fallback>
        </mc:AlternateContent>
      </w:r>
      <w:r w:rsidRPr="00F86396">
        <w:rPr>
          <w:noProof/>
          <w:lang w:val="en-US"/>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B49E7" w:rsidRPr="00F5193E" w:rsidRDefault="001B49E7" w:rsidP="00F86396">
                              <w:pPr>
                                <w:pStyle w:val="Didascalia"/>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0"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B49E7" w:rsidRPr="00F5193E" w:rsidRDefault="001B49E7" w:rsidP="00F86396">
                        <w:pPr>
                          <w:pStyle w:val="Didascalia"/>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lang w:val="en-US"/>
        </w:rPr>
      </w:pPr>
    </w:p>
    <w:p w14:paraId="1A248CC7" w14:textId="1A24009C" w:rsidR="00E43BE8" w:rsidRPr="00F86396" w:rsidRDefault="00E43BE8" w:rsidP="0095335C">
      <w:pPr>
        <w:ind w:left="1068"/>
        <w:jc w:val="both"/>
        <w:rPr>
          <w:rFonts w:ascii="Bell MT" w:hAnsi="Bell MT"/>
          <w:sz w:val="28"/>
          <w:szCs w:val="28"/>
          <w:lang w:val="en-US"/>
        </w:rPr>
      </w:pPr>
    </w:p>
    <w:p w14:paraId="723817E4" w14:textId="28B8EA0A" w:rsidR="00E43BE8" w:rsidRPr="00F86396" w:rsidRDefault="00E43BE8" w:rsidP="0095335C">
      <w:pPr>
        <w:ind w:left="1068"/>
        <w:jc w:val="both"/>
        <w:rPr>
          <w:rFonts w:ascii="Bell MT" w:hAnsi="Bell MT"/>
          <w:sz w:val="28"/>
          <w:szCs w:val="28"/>
          <w:lang w:val="en-US"/>
        </w:rPr>
      </w:pPr>
    </w:p>
    <w:p w14:paraId="3AD71B3E" w14:textId="693CFA8E" w:rsidR="00E43BE8" w:rsidRPr="00F86396" w:rsidRDefault="00E43BE8" w:rsidP="0095335C">
      <w:pPr>
        <w:ind w:left="1068"/>
        <w:jc w:val="both"/>
        <w:rPr>
          <w:rFonts w:ascii="Bell MT" w:hAnsi="Bell MT"/>
          <w:sz w:val="28"/>
          <w:szCs w:val="28"/>
          <w:lang w:val="en-US"/>
        </w:rPr>
      </w:pPr>
    </w:p>
    <w:p w14:paraId="6364FC0A" w14:textId="3425FF66" w:rsidR="00E43BE8" w:rsidRPr="00F86396" w:rsidRDefault="00E43BE8" w:rsidP="0095335C">
      <w:pPr>
        <w:ind w:left="1068"/>
        <w:jc w:val="both"/>
        <w:rPr>
          <w:rFonts w:ascii="Bell MT" w:hAnsi="Bell MT"/>
          <w:sz w:val="28"/>
          <w:szCs w:val="28"/>
          <w:lang w:val="en-US"/>
        </w:rPr>
      </w:pPr>
    </w:p>
    <w:p w14:paraId="30C3B7E2" w14:textId="5F722C0C" w:rsidR="00E43BE8" w:rsidRPr="00F86396" w:rsidRDefault="00E43BE8" w:rsidP="0095335C">
      <w:pPr>
        <w:ind w:left="1068"/>
        <w:jc w:val="both"/>
        <w:rPr>
          <w:rFonts w:ascii="Bell MT" w:hAnsi="Bell MT"/>
          <w:sz w:val="28"/>
          <w:szCs w:val="28"/>
          <w:lang w:val="en-US"/>
        </w:rPr>
      </w:pPr>
    </w:p>
    <w:p w14:paraId="3A10A51F" w14:textId="2B9B6B28" w:rsidR="00E43BE8" w:rsidRPr="00F86396" w:rsidRDefault="00E43BE8" w:rsidP="0095335C">
      <w:pPr>
        <w:ind w:left="1068"/>
        <w:jc w:val="both"/>
        <w:rPr>
          <w:rFonts w:ascii="Bell MT" w:hAnsi="Bell MT"/>
          <w:sz w:val="28"/>
          <w:szCs w:val="28"/>
          <w:lang w:val="en-US"/>
        </w:rPr>
      </w:pPr>
    </w:p>
    <w:p w14:paraId="046AAFA8" w14:textId="0BE17682" w:rsidR="00E43BE8" w:rsidRPr="00F86396" w:rsidRDefault="00E43BE8" w:rsidP="0095335C">
      <w:pPr>
        <w:ind w:left="1068"/>
        <w:jc w:val="both"/>
        <w:rPr>
          <w:rFonts w:ascii="Bell MT" w:hAnsi="Bell MT"/>
          <w:sz w:val="28"/>
          <w:szCs w:val="28"/>
          <w:lang w:val="en-US"/>
        </w:rPr>
      </w:pPr>
    </w:p>
    <w:p w14:paraId="638C0EB9" w14:textId="0F1DC393" w:rsidR="00E43BE8" w:rsidRPr="00F86396" w:rsidRDefault="00E43BE8" w:rsidP="0095335C">
      <w:pPr>
        <w:ind w:left="1068"/>
        <w:jc w:val="both"/>
        <w:rPr>
          <w:rFonts w:ascii="Bell MT" w:hAnsi="Bell MT"/>
          <w:sz w:val="28"/>
          <w:szCs w:val="28"/>
          <w:lang w:val="en-US"/>
        </w:rPr>
      </w:pPr>
    </w:p>
    <w:p w14:paraId="03E49541" w14:textId="733E9096" w:rsidR="00E43BE8" w:rsidRPr="00F86396" w:rsidRDefault="00E43BE8" w:rsidP="0095335C">
      <w:pPr>
        <w:ind w:left="1068"/>
        <w:jc w:val="both"/>
        <w:rPr>
          <w:rFonts w:ascii="Bell MT" w:hAnsi="Bell MT"/>
          <w:sz w:val="28"/>
          <w:szCs w:val="28"/>
          <w:lang w:val="en-US"/>
        </w:rPr>
      </w:pPr>
    </w:p>
    <w:p w14:paraId="423DD09D" w14:textId="4E1DD8E9" w:rsidR="00E43BE8" w:rsidRPr="00F86396" w:rsidRDefault="00E43BE8" w:rsidP="0095335C">
      <w:pPr>
        <w:ind w:left="1068"/>
        <w:jc w:val="both"/>
        <w:rPr>
          <w:rFonts w:ascii="Bell MT" w:hAnsi="Bell MT"/>
          <w:sz w:val="28"/>
          <w:szCs w:val="28"/>
          <w:lang w:val="en-US"/>
        </w:rPr>
      </w:pPr>
    </w:p>
    <w:p w14:paraId="13654591" w14:textId="3F231ECE"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Eventually, the integration plan involves the Reservation Manager</w:t>
      </w:r>
      <w:r w:rsidR="00E43BE8" w:rsidRPr="00F86396">
        <w:rPr>
          <w:rFonts w:ascii="Bell MT" w:hAnsi="Bell MT"/>
          <w:sz w:val="28"/>
          <w:szCs w:val="28"/>
          <w:lang w:val="en-US"/>
        </w:rPr>
        <w:t xml:space="preserve"> (figure 5.</w:t>
      </w:r>
      <w:r w:rsidR="001B49E7">
        <w:rPr>
          <w:rFonts w:ascii="Bell MT" w:hAnsi="Bell MT"/>
          <w:sz w:val="28"/>
          <w:szCs w:val="28"/>
          <w:lang w:val="en-US"/>
        </w:rPr>
        <w:t>8</w:t>
      </w:r>
      <w:r w:rsidR="00E43BE8" w:rsidRPr="00F86396">
        <w:rPr>
          <w:rFonts w:ascii="Bell MT" w:hAnsi="Bell MT"/>
          <w:sz w:val="28"/>
          <w:szCs w:val="28"/>
          <w:lang w:val="en-US"/>
        </w:rPr>
        <w:t>)</w:t>
      </w:r>
      <w:r w:rsidRPr="00F86396">
        <w:rPr>
          <w:rFonts w:ascii="Bell MT" w:hAnsi="Bell MT"/>
          <w:sz w:val="28"/>
          <w:szCs w:val="28"/>
          <w:lang w:val="en-US"/>
        </w:rPr>
        <w:t>, depending on the Queue Manager, Location Module and Data Service; the Notification Manager</w:t>
      </w:r>
      <w:r w:rsidR="00E43BE8" w:rsidRPr="00F86396">
        <w:rPr>
          <w:rFonts w:ascii="Bell MT" w:hAnsi="Bell MT"/>
          <w:sz w:val="28"/>
          <w:szCs w:val="28"/>
          <w:lang w:val="en-US"/>
        </w:rPr>
        <w:t xml:space="preserve"> (figure 5.</w:t>
      </w:r>
      <w:r w:rsidR="001B49E7">
        <w:rPr>
          <w:rFonts w:ascii="Bell MT" w:hAnsi="Bell MT"/>
          <w:sz w:val="28"/>
          <w:szCs w:val="28"/>
          <w:lang w:val="en-US"/>
        </w:rPr>
        <w:t>9</w:t>
      </w:r>
      <w:r w:rsidR="00E43BE8" w:rsidRPr="00F86396">
        <w:rPr>
          <w:rFonts w:ascii="Bell MT" w:hAnsi="Bell MT"/>
          <w:sz w:val="28"/>
          <w:szCs w:val="28"/>
          <w:lang w:val="en-US"/>
        </w:rPr>
        <w:t>)</w:t>
      </w:r>
      <w:r w:rsidRPr="00F86396">
        <w:rPr>
          <w:rFonts w:ascii="Bell MT" w:hAnsi="Bell MT"/>
          <w:sz w:val="28"/>
          <w:szCs w:val="28"/>
          <w:lang w:val="en-US"/>
        </w:rPr>
        <w:t>, depending on the Location Module and Data Service; the Turnstile Manager</w:t>
      </w:r>
      <w:r w:rsidR="00E43BE8" w:rsidRPr="00F86396">
        <w:rPr>
          <w:rFonts w:ascii="Bell MT" w:hAnsi="Bell MT"/>
          <w:sz w:val="28"/>
          <w:szCs w:val="28"/>
          <w:lang w:val="en-US"/>
        </w:rPr>
        <w:t xml:space="preserve"> (figure 5.</w:t>
      </w:r>
      <w:r w:rsidR="001B49E7">
        <w:rPr>
          <w:rFonts w:ascii="Bell MT" w:hAnsi="Bell MT"/>
          <w:sz w:val="28"/>
          <w:szCs w:val="28"/>
          <w:lang w:val="en-US"/>
        </w:rPr>
        <w:t>10</w:t>
      </w:r>
      <w:r w:rsidR="00E43BE8" w:rsidRPr="00F86396">
        <w:rPr>
          <w:rFonts w:ascii="Bell MT" w:hAnsi="Bell MT"/>
          <w:sz w:val="28"/>
          <w:szCs w:val="28"/>
          <w:lang w:val="en-US"/>
        </w:rPr>
        <w:t>)</w:t>
      </w:r>
      <w:r w:rsidRPr="00F86396">
        <w:rPr>
          <w:rFonts w:ascii="Bell MT" w:hAnsi="Bell MT"/>
          <w:sz w:val="28"/>
          <w:szCs w:val="28"/>
          <w:lang w:val="en-US"/>
        </w:rPr>
        <w:t>, depending on the Queue Manager.</w:t>
      </w:r>
    </w:p>
    <w:p w14:paraId="0D20D174" w14:textId="5E2B1BCF" w:rsidR="0095335C" w:rsidRPr="00F86396" w:rsidRDefault="0095335C" w:rsidP="00F86396">
      <w:pPr>
        <w:ind w:left="709"/>
        <w:rPr>
          <w:i/>
          <w:iCs/>
          <w:lang w:val="en-US"/>
        </w:rPr>
      </w:pPr>
    </w:p>
    <w:p w14:paraId="525F12CC" w14:textId="68497B01" w:rsidR="00714641" w:rsidRPr="00F86396" w:rsidRDefault="00714641">
      <w:pPr>
        <w:rPr>
          <w:lang w:val="en-US"/>
        </w:rPr>
      </w:pPr>
    </w:p>
    <w:p w14:paraId="390FC2B2" w14:textId="0CB1F204" w:rsidR="00714641" w:rsidRPr="00F86396" w:rsidRDefault="00E43BE8">
      <w:pPr>
        <w:rPr>
          <w:lang w:val="en-US"/>
        </w:rPr>
      </w:pPr>
      <w:r w:rsidRPr="00F86396">
        <w:rPr>
          <w:noProof/>
          <w:lang w:val="en-US"/>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B49E7" w:rsidRPr="004834A3" w:rsidRDefault="001B49E7" w:rsidP="00F86396">
                            <w:pPr>
                              <w:pStyle w:val="Didascalia"/>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1B49E7" w:rsidRPr="004834A3" w:rsidRDefault="001B49E7" w:rsidP="00F86396">
                      <w:pPr>
                        <w:pStyle w:val="Didascalia"/>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lang w:val="en-US"/>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1">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Pr>
        <w:rPr>
          <w:lang w:val="en-US"/>
        </w:rPr>
      </w:pPr>
    </w:p>
    <w:p w14:paraId="06FF28FB" w14:textId="05D3DC56" w:rsidR="00714641" w:rsidRPr="00F86396" w:rsidRDefault="00714641">
      <w:pPr>
        <w:rPr>
          <w:lang w:val="en-US"/>
        </w:rPr>
      </w:pPr>
    </w:p>
    <w:p w14:paraId="2BB876BB" w14:textId="5EAFB335" w:rsidR="00714641" w:rsidRPr="00F86396" w:rsidRDefault="00714641">
      <w:pPr>
        <w:rPr>
          <w:lang w:val="en-US"/>
        </w:rPr>
      </w:pPr>
    </w:p>
    <w:p w14:paraId="157AD8D7" w14:textId="24DD68C1" w:rsidR="00714641" w:rsidRPr="00F86396" w:rsidRDefault="00714641">
      <w:pPr>
        <w:rPr>
          <w:lang w:val="en-US"/>
        </w:rPr>
      </w:pPr>
    </w:p>
    <w:p w14:paraId="5D0873E0" w14:textId="28524852" w:rsidR="00714641" w:rsidRPr="00F86396" w:rsidRDefault="00714641">
      <w:pPr>
        <w:rPr>
          <w:lang w:val="en-US"/>
        </w:rPr>
      </w:pPr>
    </w:p>
    <w:p w14:paraId="77AD3380" w14:textId="4A9D9ACD" w:rsidR="00714641" w:rsidRPr="00F86396" w:rsidRDefault="00714641">
      <w:pPr>
        <w:rPr>
          <w:lang w:val="en-US"/>
        </w:rPr>
      </w:pPr>
    </w:p>
    <w:p w14:paraId="1B489A7E" w14:textId="4B5B9C74" w:rsidR="00714641" w:rsidRPr="00F86396" w:rsidRDefault="00714641">
      <w:pPr>
        <w:rPr>
          <w:lang w:val="en-US"/>
        </w:rPr>
      </w:pPr>
    </w:p>
    <w:p w14:paraId="148DEF53" w14:textId="24230D2F" w:rsidR="00714641" w:rsidRPr="00F86396" w:rsidRDefault="00714641">
      <w:pPr>
        <w:rPr>
          <w:lang w:val="en-US"/>
        </w:rPr>
      </w:pPr>
    </w:p>
    <w:p w14:paraId="6FBD893B" w14:textId="55468F5F" w:rsidR="00714641" w:rsidRPr="00F86396" w:rsidRDefault="00714641">
      <w:pPr>
        <w:rPr>
          <w:lang w:val="en-US"/>
        </w:rPr>
      </w:pPr>
    </w:p>
    <w:p w14:paraId="0EF721EE" w14:textId="39DD68F3" w:rsidR="00714641" w:rsidRPr="00F86396" w:rsidRDefault="00714641">
      <w:pPr>
        <w:rPr>
          <w:lang w:val="en-US"/>
        </w:rPr>
      </w:pPr>
    </w:p>
    <w:p w14:paraId="7E1002AC" w14:textId="34662C13" w:rsidR="00714641" w:rsidRPr="00F86396" w:rsidRDefault="00714641">
      <w:pPr>
        <w:rPr>
          <w:lang w:val="en-US"/>
        </w:rPr>
      </w:pPr>
    </w:p>
    <w:p w14:paraId="4EB594F7" w14:textId="137A15BC" w:rsidR="00E43BE8" w:rsidRPr="00F86396" w:rsidRDefault="00B47FED">
      <w:pPr>
        <w:rPr>
          <w:lang w:val="en-US"/>
        </w:rPr>
      </w:pPr>
      <w:r w:rsidRPr="00F86396">
        <w:rPr>
          <w:noProof/>
          <w:lang w:val="en-US"/>
        </w:rPr>
        <w:lastRenderedPageBreak/>
        <mc:AlternateContent>
          <mc:Choice Requires="wpg">
            <w:drawing>
              <wp:anchor distT="0" distB="0" distL="114300" distR="114300" simplePos="0" relativeHeight="251729920" behindDoc="0" locked="0" layoutInCell="1" allowOverlap="1" wp14:anchorId="0426FA2A" wp14:editId="4A3A1F9E">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B49E7" w:rsidRPr="00F86396" w:rsidRDefault="001B49E7" w:rsidP="00F86396">
                              <w:pPr>
                                <w:pStyle w:val="Didascalia"/>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0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lcy&#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3"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B49E7" w:rsidRPr="00F86396" w:rsidRDefault="001B49E7" w:rsidP="00F86396">
                        <w:pPr>
                          <w:pStyle w:val="Didascalia"/>
                        </w:pPr>
                        <w:r>
                          <w:t>Figure 5.9</w:t>
                        </w:r>
                      </w:p>
                    </w:txbxContent>
                  </v:textbox>
                </v:shape>
                <w10:wrap type="square"/>
              </v:group>
            </w:pict>
          </mc:Fallback>
        </mc:AlternateContent>
      </w:r>
      <w:r w:rsidR="00E43BE8" w:rsidRPr="00F86396">
        <w:rPr>
          <w:noProof/>
          <w:lang w:val="en-US"/>
        </w:rPr>
        <mc:AlternateContent>
          <mc:Choice Requires="wpg">
            <w:drawing>
              <wp:anchor distT="0" distB="0" distL="114300" distR="114300" simplePos="0" relativeHeight="251718656" behindDoc="0" locked="0" layoutInCell="1" allowOverlap="1" wp14:anchorId="44D88214" wp14:editId="32DBCAEA">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B49E7" w:rsidRPr="00545DEE" w:rsidRDefault="001B49E7" w:rsidP="00F86396">
                              <w:pPr>
                                <w:pStyle w:val="Didascalia"/>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7.15pt;margin-top:.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Cd33dR4AAAAAk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5"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B49E7" w:rsidRPr="00545DEE" w:rsidRDefault="001B49E7" w:rsidP="00F86396">
                        <w:pPr>
                          <w:pStyle w:val="Didascalia"/>
                          <w:rPr>
                            <w:noProof/>
                          </w:rPr>
                        </w:pPr>
                        <w:r>
                          <w:t>Figure 5.10</w:t>
                        </w:r>
                      </w:p>
                    </w:txbxContent>
                  </v:textbox>
                </v:shape>
                <w10:wrap type="square"/>
              </v:group>
            </w:pict>
          </mc:Fallback>
        </mc:AlternateContent>
      </w:r>
    </w:p>
    <w:p w14:paraId="031A1836" w14:textId="670D00A0" w:rsidR="00714641" w:rsidRPr="00F86396" w:rsidRDefault="00714641">
      <w:pPr>
        <w:rPr>
          <w:lang w:val="en-US"/>
        </w:rPr>
      </w:pPr>
    </w:p>
    <w:p w14:paraId="1FE444B4" w14:textId="3330D928" w:rsidR="00714641" w:rsidRPr="00F86396" w:rsidRDefault="00714641">
      <w:pPr>
        <w:rPr>
          <w:lang w:val="en-US"/>
        </w:rPr>
      </w:pPr>
    </w:p>
    <w:p w14:paraId="280E7C03" w14:textId="305E64AA" w:rsidR="00714641" w:rsidRPr="00F86396" w:rsidRDefault="00714641">
      <w:pPr>
        <w:rPr>
          <w:lang w:val="en-US"/>
        </w:rPr>
      </w:pPr>
    </w:p>
    <w:p w14:paraId="0F94C705" w14:textId="04F03679" w:rsidR="00714641" w:rsidRPr="00F86396" w:rsidRDefault="00714641">
      <w:pPr>
        <w:rPr>
          <w:lang w:val="en-US"/>
        </w:rPr>
      </w:pPr>
    </w:p>
    <w:p w14:paraId="77E52AA4" w14:textId="43DD7A98" w:rsidR="00714641" w:rsidRPr="00F86396" w:rsidRDefault="00714641">
      <w:pPr>
        <w:rPr>
          <w:lang w:val="en-US"/>
        </w:rPr>
      </w:pPr>
    </w:p>
    <w:p w14:paraId="1747204C" w14:textId="6DBD82E3" w:rsidR="00E4164B" w:rsidRPr="00F86396" w:rsidRDefault="00E4164B">
      <w:pPr>
        <w:rPr>
          <w:lang w:val="en-US"/>
        </w:rPr>
      </w:pPr>
    </w:p>
    <w:p w14:paraId="1A53263E" w14:textId="02EEE208" w:rsidR="00E43BE8" w:rsidRPr="00F86396" w:rsidRDefault="00E43BE8">
      <w:pPr>
        <w:rPr>
          <w:lang w:val="en-US"/>
        </w:rPr>
      </w:pPr>
    </w:p>
    <w:p w14:paraId="216207A7" w14:textId="0AA97277" w:rsidR="00E43BE8" w:rsidRPr="00F86396" w:rsidRDefault="00E43BE8">
      <w:pPr>
        <w:rPr>
          <w:lang w:val="en-US"/>
        </w:rPr>
      </w:pPr>
    </w:p>
    <w:p w14:paraId="61DB6A37" w14:textId="77777777" w:rsidR="00E43BE8" w:rsidRPr="00F86396" w:rsidRDefault="00E43BE8">
      <w:pPr>
        <w:rPr>
          <w:lang w:val="en-US"/>
        </w:rPr>
      </w:pPr>
    </w:p>
    <w:p w14:paraId="535A5E0C" w14:textId="4CD6DF3B" w:rsidR="00714641" w:rsidRPr="00F86396" w:rsidRDefault="002F47C7">
      <w:pPr>
        <w:rPr>
          <w:lang w:val="en-US"/>
        </w:rPr>
      </w:pPr>
      <w:r w:rsidRPr="00F86396">
        <w:rPr>
          <w:lang w:val="en-US"/>
        </w:rPr>
        <w:br w:type="page"/>
      </w:r>
    </w:p>
    <w:p w14:paraId="42E15456" w14:textId="228CF130" w:rsidR="006625AC" w:rsidRPr="00F86396" w:rsidRDefault="006625AC" w:rsidP="006625AC">
      <w:pPr>
        <w:pStyle w:val="Paragrafoelenco"/>
        <w:numPr>
          <w:ilvl w:val="0"/>
          <w:numId w:val="1"/>
        </w:numPr>
        <w:rPr>
          <w:rFonts w:ascii="Bell MT" w:hAnsi="Bell MT"/>
          <w:lang w:val="en-US"/>
        </w:rPr>
      </w:pPr>
      <w:r w:rsidRPr="00F86396">
        <w:rPr>
          <w:rFonts w:ascii="Bell MT" w:hAnsi="Bell MT"/>
          <w:i/>
          <w:iCs/>
          <w:sz w:val="32"/>
          <w:szCs w:val="32"/>
          <w:lang w:val="en-US"/>
        </w:rPr>
        <w:lastRenderedPageBreak/>
        <w:t>EFFORT SPENT</w:t>
      </w:r>
    </w:p>
    <w:p w14:paraId="67F3F966" w14:textId="77777777" w:rsidR="00FF55BD" w:rsidRPr="00F86396" w:rsidRDefault="00FF55BD" w:rsidP="00F86396">
      <w:pPr>
        <w:pStyle w:val="Paragrafoelenco"/>
        <w:ind w:left="360"/>
        <w:rPr>
          <w:rFonts w:ascii="Bell MT" w:hAnsi="Bell MT"/>
          <w:lang w:val="en-US"/>
        </w:rPr>
      </w:pPr>
    </w:p>
    <w:p w14:paraId="628C55B5" w14:textId="2E6036EA"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t>Etion Pinari</w:t>
      </w:r>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1C6FBD" w:rsidRPr="00801F40" w14:paraId="5F944C89" w14:textId="77777777" w:rsidTr="00FF55BD">
        <w:tc>
          <w:tcPr>
            <w:tcW w:w="6210" w:type="dxa"/>
          </w:tcPr>
          <w:p w14:paraId="19B3A3B8" w14:textId="0190320D"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1B9C8B2F" w14:textId="7916C634" w:rsidR="001C6FBD" w:rsidRDefault="001C6FBD" w:rsidP="00FF55BD">
            <w:pPr>
              <w:pStyle w:val="Paragrafoelenco"/>
              <w:ind w:left="0"/>
              <w:jc w:val="center"/>
              <w:rPr>
                <w:rStyle w:val="Enfasidelicata"/>
                <w:i w:val="0"/>
                <w:iCs w:val="0"/>
                <w:szCs w:val="24"/>
              </w:rPr>
            </w:pPr>
            <w:r>
              <w:rPr>
                <w:rStyle w:val="Enfasidelicata"/>
                <w:i w:val="0"/>
                <w:iCs w:val="0"/>
                <w:szCs w:val="24"/>
              </w:rPr>
              <w:t>3</w:t>
            </w:r>
            <w:r w:rsidR="00A603E6">
              <w:rPr>
                <w:rStyle w:val="Enfasidelicata"/>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00E1342C" w14:textId="4D8DF5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6B38D415" w14:textId="77777777" w:rsidTr="00F86396">
        <w:tc>
          <w:tcPr>
            <w:tcW w:w="6210" w:type="dxa"/>
          </w:tcPr>
          <w:p w14:paraId="0D871E68"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19D9444B" w14:textId="3199DC6C"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3C277331" w14:textId="3D2FC8CD" w:rsidR="00FF55BD" w:rsidRPr="00F86396" w:rsidRDefault="00FF55BD" w:rsidP="00FF55BD">
      <w:pPr>
        <w:rPr>
          <w:rFonts w:ascii="Bell MT" w:hAnsi="Bell MT"/>
          <w:sz w:val="28"/>
          <w:szCs w:val="28"/>
          <w:lang w:val="en-US"/>
        </w:rPr>
      </w:pPr>
    </w:p>
    <w:p w14:paraId="6D37276D" w14:textId="77F08152" w:rsidR="00FF55BD" w:rsidRPr="00F86396" w:rsidRDefault="00FF55BD" w:rsidP="00FF55BD">
      <w:pPr>
        <w:rPr>
          <w:rFonts w:ascii="Bell MT" w:hAnsi="Bell MT"/>
          <w:sz w:val="28"/>
          <w:szCs w:val="28"/>
          <w:lang w:val="en-US"/>
        </w:rPr>
      </w:pPr>
    </w:p>
    <w:p w14:paraId="609E2963" w14:textId="2EA6ABE2" w:rsidR="00FF55BD" w:rsidRPr="00F86396" w:rsidRDefault="00FF55BD" w:rsidP="00FF55BD">
      <w:pPr>
        <w:rPr>
          <w:rFonts w:ascii="Bell MT" w:hAnsi="Bell MT"/>
          <w:sz w:val="28"/>
          <w:szCs w:val="28"/>
          <w:lang w:val="en-US"/>
        </w:rPr>
      </w:pPr>
    </w:p>
    <w:p w14:paraId="4B1CCCAD" w14:textId="2AE4DEF1" w:rsidR="00FF55BD" w:rsidRPr="00F86396" w:rsidRDefault="00FF55BD" w:rsidP="00FF55BD">
      <w:pPr>
        <w:rPr>
          <w:rFonts w:ascii="Bell MT" w:hAnsi="Bell MT"/>
          <w:sz w:val="28"/>
          <w:szCs w:val="28"/>
          <w:lang w:val="en-US"/>
        </w:rPr>
      </w:pPr>
    </w:p>
    <w:p w14:paraId="29499214" w14:textId="0675CA88" w:rsidR="00FF55BD" w:rsidRPr="00F86396" w:rsidRDefault="00FF55BD" w:rsidP="00FF55BD">
      <w:pPr>
        <w:rPr>
          <w:rFonts w:ascii="Bell MT" w:hAnsi="Bell MT"/>
          <w:sz w:val="28"/>
          <w:szCs w:val="28"/>
          <w:lang w:val="en-US"/>
        </w:rPr>
      </w:pPr>
    </w:p>
    <w:p w14:paraId="6FE77EE6" w14:textId="1EFC1FF0" w:rsidR="00FF55BD" w:rsidRPr="00F86396" w:rsidRDefault="00FF55BD" w:rsidP="00FF55BD">
      <w:pPr>
        <w:rPr>
          <w:rFonts w:ascii="Bell MT" w:hAnsi="Bell MT"/>
          <w:sz w:val="28"/>
          <w:szCs w:val="28"/>
          <w:lang w:val="en-US"/>
        </w:rPr>
      </w:pPr>
    </w:p>
    <w:p w14:paraId="496200B2" w14:textId="4FC18395" w:rsidR="00FF55BD" w:rsidRPr="00F86396" w:rsidRDefault="00FF55BD" w:rsidP="00FF55BD">
      <w:pPr>
        <w:rPr>
          <w:rFonts w:ascii="Bell MT" w:hAnsi="Bell MT"/>
          <w:sz w:val="28"/>
          <w:szCs w:val="28"/>
          <w:lang w:val="en-US"/>
        </w:rPr>
      </w:pPr>
    </w:p>
    <w:p w14:paraId="4DE1B994" w14:textId="6799436C" w:rsidR="00FF55BD" w:rsidRPr="00F86396" w:rsidRDefault="00FF55BD" w:rsidP="00FF55BD">
      <w:pPr>
        <w:rPr>
          <w:rFonts w:ascii="Bell MT" w:hAnsi="Bell MT"/>
          <w:sz w:val="28"/>
          <w:szCs w:val="28"/>
          <w:lang w:val="en-US"/>
        </w:rPr>
      </w:pPr>
    </w:p>
    <w:p w14:paraId="5A293737" w14:textId="7A38124B" w:rsidR="00E43BE8" w:rsidRPr="00F86396" w:rsidRDefault="00E43BE8" w:rsidP="00FF55BD">
      <w:pPr>
        <w:rPr>
          <w:rFonts w:ascii="Bell MT" w:hAnsi="Bell MT"/>
          <w:sz w:val="28"/>
          <w:szCs w:val="28"/>
          <w:lang w:val="en-US"/>
        </w:rPr>
      </w:pPr>
    </w:p>
    <w:p w14:paraId="5422B4DE" w14:textId="52817899" w:rsidR="00E43BE8" w:rsidRPr="00F86396" w:rsidRDefault="00E43BE8" w:rsidP="00FF55BD">
      <w:pPr>
        <w:rPr>
          <w:rFonts w:ascii="Bell MT" w:hAnsi="Bell MT"/>
          <w:sz w:val="28"/>
          <w:szCs w:val="28"/>
          <w:lang w:val="en-US"/>
        </w:rPr>
      </w:pPr>
    </w:p>
    <w:p w14:paraId="4BFC5827" w14:textId="77777777" w:rsidR="00E43BE8" w:rsidRPr="00F86396" w:rsidRDefault="00E43BE8" w:rsidP="00FF55BD">
      <w:pPr>
        <w:rPr>
          <w:rFonts w:ascii="Bell MT" w:hAnsi="Bell MT"/>
          <w:sz w:val="28"/>
          <w:szCs w:val="28"/>
          <w:lang w:val="en-US"/>
        </w:rPr>
      </w:pPr>
    </w:p>
    <w:p w14:paraId="4ED546E7" w14:textId="77777777" w:rsidR="00FF55BD" w:rsidRPr="00F86396" w:rsidRDefault="00FF55BD" w:rsidP="00F86396">
      <w:pPr>
        <w:rPr>
          <w:rFonts w:ascii="Bell MT" w:hAnsi="Bell MT"/>
          <w:sz w:val="28"/>
          <w:szCs w:val="28"/>
          <w:lang w:val="en-US"/>
        </w:rPr>
      </w:pPr>
    </w:p>
    <w:p w14:paraId="33571227" w14:textId="4D4CDB4A"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t>Giorgio Romeo</w:t>
      </w:r>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18B21C65" w14:textId="449FB88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Paragrafoelenco"/>
              <w:ind w:left="0"/>
              <w:jc w:val="center"/>
              <w:rPr>
                <w:rStyle w:val="Enfasidelicata"/>
                <w:szCs w:val="24"/>
              </w:rPr>
            </w:pPr>
            <w:r>
              <w:rPr>
                <w:rStyle w:val="Enfasidelicata"/>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03413A52" w14:textId="2237CA23"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1885978D" w14:textId="3386826E" w:rsidR="00FF55BD" w:rsidRPr="00F86396" w:rsidRDefault="00FF55BD" w:rsidP="00FF55BD">
      <w:pPr>
        <w:rPr>
          <w:rFonts w:ascii="Bell MT" w:hAnsi="Bell MT"/>
          <w:sz w:val="28"/>
          <w:szCs w:val="28"/>
          <w:lang w:val="en-US"/>
        </w:rPr>
      </w:pPr>
    </w:p>
    <w:p w14:paraId="4A468C21" w14:textId="0F7AA37C" w:rsidR="00FF55BD" w:rsidRPr="00F86396" w:rsidRDefault="00FF55BD" w:rsidP="00FF55BD">
      <w:pPr>
        <w:rPr>
          <w:rFonts w:ascii="Bell MT" w:hAnsi="Bell MT"/>
          <w:sz w:val="28"/>
          <w:szCs w:val="28"/>
          <w:lang w:val="en-US"/>
        </w:rPr>
      </w:pPr>
    </w:p>
    <w:p w14:paraId="6EDE8930" w14:textId="6A41D8AB" w:rsidR="00FF55BD" w:rsidRPr="00F86396" w:rsidRDefault="00FF55BD" w:rsidP="00FF55BD">
      <w:pPr>
        <w:rPr>
          <w:rFonts w:ascii="Bell MT" w:hAnsi="Bell MT"/>
          <w:sz w:val="28"/>
          <w:szCs w:val="28"/>
          <w:lang w:val="en-US"/>
        </w:rPr>
      </w:pPr>
    </w:p>
    <w:p w14:paraId="7B21F70D" w14:textId="610FB33E" w:rsidR="00FF55BD" w:rsidRPr="00F86396" w:rsidRDefault="00FF55BD" w:rsidP="00FF55BD">
      <w:pPr>
        <w:rPr>
          <w:rFonts w:ascii="Bell MT" w:hAnsi="Bell MT"/>
          <w:sz w:val="28"/>
          <w:szCs w:val="28"/>
          <w:lang w:val="en-US"/>
        </w:rPr>
      </w:pPr>
    </w:p>
    <w:p w14:paraId="325C45BD" w14:textId="18EC32F0" w:rsidR="00FF55BD" w:rsidRPr="00F86396" w:rsidRDefault="00FF55BD" w:rsidP="00FF55BD">
      <w:pPr>
        <w:rPr>
          <w:rFonts w:ascii="Bell MT" w:hAnsi="Bell MT"/>
          <w:sz w:val="28"/>
          <w:szCs w:val="28"/>
          <w:lang w:val="en-US"/>
        </w:rPr>
      </w:pPr>
    </w:p>
    <w:p w14:paraId="386ADB68" w14:textId="767003CA" w:rsidR="00FF55BD" w:rsidRPr="00F86396" w:rsidRDefault="00FF55BD" w:rsidP="00FF55BD">
      <w:pPr>
        <w:rPr>
          <w:rFonts w:ascii="Bell MT" w:hAnsi="Bell MT"/>
          <w:sz w:val="28"/>
          <w:szCs w:val="28"/>
          <w:lang w:val="en-US"/>
        </w:rPr>
      </w:pPr>
    </w:p>
    <w:p w14:paraId="424E4283" w14:textId="4F5A653E" w:rsidR="00FF55BD" w:rsidRPr="00F86396" w:rsidRDefault="00FF55BD" w:rsidP="00FF55BD">
      <w:pPr>
        <w:rPr>
          <w:rFonts w:ascii="Bell MT" w:hAnsi="Bell MT"/>
          <w:sz w:val="28"/>
          <w:szCs w:val="28"/>
          <w:lang w:val="en-US"/>
        </w:rPr>
      </w:pPr>
    </w:p>
    <w:p w14:paraId="466499DB" w14:textId="1C6F3DED" w:rsidR="00FF55BD" w:rsidRPr="00F86396" w:rsidRDefault="00FF55BD" w:rsidP="00FF55BD">
      <w:pPr>
        <w:rPr>
          <w:rFonts w:ascii="Bell MT" w:hAnsi="Bell MT"/>
          <w:sz w:val="28"/>
          <w:szCs w:val="28"/>
          <w:lang w:val="en-US"/>
        </w:rPr>
      </w:pPr>
    </w:p>
    <w:p w14:paraId="72A77EFE" w14:textId="24B31607" w:rsidR="00FF55BD" w:rsidRPr="00F86396" w:rsidRDefault="00FF55BD" w:rsidP="00FF55BD">
      <w:pPr>
        <w:rPr>
          <w:rFonts w:ascii="Bell MT" w:hAnsi="Bell MT"/>
          <w:sz w:val="28"/>
          <w:szCs w:val="28"/>
          <w:lang w:val="en-US"/>
        </w:rPr>
      </w:pPr>
    </w:p>
    <w:p w14:paraId="0560C2D1" w14:textId="77777777" w:rsidR="00FF55BD" w:rsidRPr="00F86396" w:rsidRDefault="00FF55BD" w:rsidP="00FF55BD">
      <w:pPr>
        <w:rPr>
          <w:rFonts w:ascii="Bell MT" w:hAnsi="Bell MT"/>
          <w:sz w:val="28"/>
          <w:szCs w:val="28"/>
          <w:lang w:val="en-US"/>
        </w:rPr>
      </w:pPr>
    </w:p>
    <w:p w14:paraId="3DE4D6E7" w14:textId="6DA9BD9F" w:rsidR="00FF55BD" w:rsidRDefault="00FF55BD">
      <w:pPr>
        <w:rPr>
          <w:rFonts w:ascii="Bell MT" w:hAnsi="Bell MT"/>
          <w:sz w:val="28"/>
          <w:szCs w:val="28"/>
          <w:lang w:val="en-US"/>
        </w:rPr>
      </w:pPr>
    </w:p>
    <w:p w14:paraId="23DC66CA" w14:textId="596007C2" w:rsidR="001B49E7" w:rsidRDefault="001B49E7">
      <w:pPr>
        <w:rPr>
          <w:rFonts w:ascii="Bell MT" w:hAnsi="Bell MT"/>
          <w:sz w:val="28"/>
          <w:szCs w:val="28"/>
          <w:lang w:val="en-US"/>
        </w:rPr>
      </w:pPr>
    </w:p>
    <w:p w14:paraId="5416760A" w14:textId="77777777" w:rsidR="001B49E7" w:rsidRPr="00F86396" w:rsidRDefault="001B49E7" w:rsidP="00F86396">
      <w:pPr>
        <w:rPr>
          <w:rFonts w:ascii="Bell MT" w:hAnsi="Bell MT"/>
          <w:sz w:val="28"/>
          <w:szCs w:val="28"/>
          <w:lang w:val="en-US"/>
        </w:rPr>
      </w:pPr>
    </w:p>
    <w:p w14:paraId="0E8988AC" w14:textId="14AF14BE" w:rsidR="00FF55BD" w:rsidRPr="00F86396" w:rsidRDefault="00FF55BD" w:rsidP="00FF55BD">
      <w:pPr>
        <w:pStyle w:val="Paragrafoelenco"/>
        <w:numPr>
          <w:ilvl w:val="0"/>
          <w:numId w:val="24"/>
        </w:numPr>
        <w:rPr>
          <w:rFonts w:ascii="Bell MT" w:hAnsi="Bell MT"/>
          <w:sz w:val="28"/>
          <w:szCs w:val="28"/>
          <w:lang w:val="en-US"/>
        </w:rPr>
      </w:pPr>
      <w:r w:rsidRPr="00F86396">
        <w:rPr>
          <w:rFonts w:ascii="Bell MT" w:hAnsi="Bell MT"/>
          <w:sz w:val="28"/>
          <w:szCs w:val="28"/>
          <w:lang w:val="en-US"/>
        </w:rPr>
        <w:lastRenderedPageBreak/>
        <w:t>Cristian Sbrolli</w:t>
      </w:r>
    </w:p>
    <w:tbl>
      <w:tblPr>
        <w:tblStyle w:val="Grigliatabella"/>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4EFC57E7" w14:textId="7CDBDF02"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7EDCAA52" w14:textId="3ACD5D3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29</w:t>
            </w:r>
          </w:p>
        </w:tc>
      </w:tr>
    </w:tbl>
    <w:p w14:paraId="1DB559A8" w14:textId="51DD47BC" w:rsidR="00FF55BD" w:rsidRPr="00F86396" w:rsidRDefault="00FF55BD" w:rsidP="00FF55BD">
      <w:pPr>
        <w:rPr>
          <w:rFonts w:ascii="Bell MT" w:hAnsi="Bell MT"/>
          <w:sz w:val="28"/>
          <w:szCs w:val="28"/>
          <w:lang w:val="en-US"/>
        </w:rPr>
      </w:pPr>
    </w:p>
    <w:p w14:paraId="3115E66B" w14:textId="77777777" w:rsidR="00FF55BD" w:rsidRPr="00F86396" w:rsidRDefault="00FF55BD" w:rsidP="00F86396">
      <w:pPr>
        <w:rPr>
          <w:rFonts w:ascii="Bell MT" w:hAnsi="Bell MT"/>
          <w:sz w:val="28"/>
          <w:szCs w:val="28"/>
          <w:lang w:val="en-US"/>
        </w:rPr>
      </w:pPr>
    </w:p>
    <w:p w14:paraId="596D341E" w14:textId="0C77FDFE" w:rsidR="006625AC" w:rsidRPr="00F86396" w:rsidRDefault="006625AC" w:rsidP="006625AC">
      <w:pPr>
        <w:pStyle w:val="Paragrafoelenco"/>
        <w:ind w:left="360"/>
        <w:rPr>
          <w:rFonts w:ascii="Bell MT" w:hAnsi="Bell MT"/>
          <w:lang w:val="en-US"/>
        </w:rPr>
      </w:pPr>
    </w:p>
    <w:p w14:paraId="7257B5BD" w14:textId="29E403E8" w:rsidR="00FF55BD" w:rsidRPr="00F86396" w:rsidRDefault="00FF55BD" w:rsidP="006625AC">
      <w:pPr>
        <w:pStyle w:val="Paragrafoelenco"/>
        <w:ind w:left="360"/>
        <w:rPr>
          <w:rFonts w:ascii="Bell MT" w:hAnsi="Bell MT"/>
          <w:lang w:val="en-US"/>
        </w:rPr>
      </w:pPr>
    </w:p>
    <w:p w14:paraId="2B7692A8" w14:textId="7EE4F36C" w:rsidR="00FF55BD" w:rsidRPr="00F86396" w:rsidRDefault="00FF55BD" w:rsidP="006625AC">
      <w:pPr>
        <w:pStyle w:val="Paragrafoelenco"/>
        <w:ind w:left="360"/>
        <w:rPr>
          <w:rFonts w:ascii="Bell MT" w:hAnsi="Bell MT"/>
          <w:lang w:val="en-US"/>
        </w:rPr>
      </w:pPr>
    </w:p>
    <w:p w14:paraId="305B5F83" w14:textId="3C6BE002" w:rsidR="00FF55BD" w:rsidRPr="00F86396" w:rsidRDefault="00FF55BD" w:rsidP="006625AC">
      <w:pPr>
        <w:pStyle w:val="Paragrafoelenco"/>
        <w:ind w:left="360"/>
        <w:rPr>
          <w:rFonts w:ascii="Bell MT" w:hAnsi="Bell MT"/>
          <w:lang w:val="en-US"/>
        </w:rPr>
      </w:pPr>
    </w:p>
    <w:p w14:paraId="117D8824" w14:textId="17DC97A2" w:rsidR="00FF55BD" w:rsidRPr="00F86396" w:rsidRDefault="00FF55BD" w:rsidP="006625AC">
      <w:pPr>
        <w:pStyle w:val="Paragrafoelenco"/>
        <w:ind w:left="360"/>
        <w:rPr>
          <w:rFonts w:ascii="Bell MT" w:hAnsi="Bell MT"/>
          <w:lang w:val="en-US"/>
        </w:rPr>
      </w:pPr>
    </w:p>
    <w:p w14:paraId="04B1F16E" w14:textId="3987B8B1" w:rsidR="00FF55BD" w:rsidRPr="00F86396" w:rsidRDefault="00FF55BD" w:rsidP="006625AC">
      <w:pPr>
        <w:pStyle w:val="Paragrafoelenco"/>
        <w:ind w:left="360"/>
        <w:rPr>
          <w:rFonts w:ascii="Bell MT" w:hAnsi="Bell MT"/>
          <w:lang w:val="en-US"/>
        </w:rPr>
      </w:pPr>
    </w:p>
    <w:p w14:paraId="26C52CD4" w14:textId="75558246" w:rsidR="00FF55BD" w:rsidRPr="00F86396" w:rsidRDefault="00FF55BD" w:rsidP="006625AC">
      <w:pPr>
        <w:pStyle w:val="Paragrafoelenco"/>
        <w:ind w:left="360"/>
        <w:rPr>
          <w:rFonts w:ascii="Bell MT" w:hAnsi="Bell MT"/>
          <w:lang w:val="en-US"/>
        </w:rPr>
      </w:pPr>
    </w:p>
    <w:p w14:paraId="6C73BFA6" w14:textId="2F8C25D6" w:rsidR="00FF55BD" w:rsidRPr="00F86396" w:rsidRDefault="00FF55BD" w:rsidP="006625AC">
      <w:pPr>
        <w:pStyle w:val="Paragrafoelenco"/>
        <w:ind w:left="360"/>
        <w:rPr>
          <w:rFonts w:ascii="Bell MT" w:hAnsi="Bell MT"/>
          <w:lang w:val="en-US"/>
        </w:rPr>
      </w:pPr>
    </w:p>
    <w:p w14:paraId="2E945730" w14:textId="0BE19B1E" w:rsidR="00FF55BD" w:rsidRPr="00F86396" w:rsidRDefault="00FF55BD" w:rsidP="006625AC">
      <w:pPr>
        <w:pStyle w:val="Paragrafoelenco"/>
        <w:ind w:left="360"/>
        <w:rPr>
          <w:rFonts w:ascii="Bell MT" w:hAnsi="Bell MT"/>
          <w:lang w:val="en-US"/>
        </w:rPr>
      </w:pPr>
    </w:p>
    <w:p w14:paraId="690876BB" w14:textId="04BFE3EA" w:rsidR="00FF55BD" w:rsidRPr="00F86396" w:rsidRDefault="00FF55BD" w:rsidP="006625AC">
      <w:pPr>
        <w:pStyle w:val="Paragrafoelenco"/>
        <w:ind w:left="360"/>
        <w:rPr>
          <w:rFonts w:ascii="Bell MT" w:hAnsi="Bell MT"/>
          <w:lang w:val="en-US"/>
        </w:rPr>
      </w:pPr>
    </w:p>
    <w:p w14:paraId="509744C6" w14:textId="563645AE" w:rsidR="00FF55BD" w:rsidRPr="00F86396" w:rsidRDefault="00FF55BD" w:rsidP="006625AC">
      <w:pPr>
        <w:pStyle w:val="Paragrafoelenco"/>
        <w:ind w:left="360"/>
        <w:rPr>
          <w:rFonts w:ascii="Bell MT" w:hAnsi="Bell MT"/>
          <w:lang w:val="en-US"/>
        </w:rPr>
      </w:pPr>
    </w:p>
    <w:p w14:paraId="7B1C17AC" w14:textId="7FC51E29" w:rsidR="00FF55BD" w:rsidRPr="00F86396" w:rsidRDefault="00FF55BD" w:rsidP="006625AC">
      <w:pPr>
        <w:pStyle w:val="Paragrafoelenco"/>
        <w:ind w:left="360"/>
        <w:rPr>
          <w:rFonts w:ascii="Bell MT" w:hAnsi="Bell MT"/>
          <w:lang w:val="en-US"/>
        </w:rPr>
      </w:pPr>
    </w:p>
    <w:p w14:paraId="482314B0" w14:textId="04DD7F47" w:rsidR="00FF55BD" w:rsidRPr="00F86396" w:rsidRDefault="00FF55BD" w:rsidP="006625AC">
      <w:pPr>
        <w:pStyle w:val="Paragrafoelenco"/>
        <w:ind w:left="360"/>
        <w:rPr>
          <w:rFonts w:ascii="Bell MT" w:hAnsi="Bell MT"/>
          <w:lang w:val="en-US"/>
        </w:rPr>
      </w:pPr>
    </w:p>
    <w:p w14:paraId="40688A61" w14:textId="05917EF0" w:rsidR="00FF55BD" w:rsidRPr="00F86396" w:rsidRDefault="00FF55BD" w:rsidP="006625AC">
      <w:pPr>
        <w:pStyle w:val="Paragrafoelenco"/>
        <w:ind w:left="360"/>
        <w:rPr>
          <w:rFonts w:ascii="Bell MT" w:hAnsi="Bell MT"/>
          <w:lang w:val="en-US"/>
        </w:rPr>
      </w:pPr>
    </w:p>
    <w:p w14:paraId="02269826" w14:textId="140D8BD7" w:rsidR="00FF55BD" w:rsidRPr="00F86396" w:rsidRDefault="00FF55BD" w:rsidP="00F86396">
      <w:pPr>
        <w:rPr>
          <w:rFonts w:ascii="Bell MT" w:hAnsi="Bell MT"/>
          <w:lang w:val="en-US"/>
        </w:rPr>
      </w:pPr>
    </w:p>
    <w:p w14:paraId="4D754AAC" w14:textId="1EB51644" w:rsidR="006625AC" w:rsidRPr="00F86396" w:rsidRDefault="006625AC" w:rsidP="006625AC">
      <w:pPr>
        <w:pStyle w:val="Paragrafoelenco"/>
        <w:numPr>
          <w:ilvl w:val="0"/>
          <w:numId w:val="1"/>
        </w:numPr>
        <w:rPr>
          <w:rFonts w:ascii="Bell MT" w:hAnsi="Bell MT"/>
          <w:sz w:val="32"/>
          <w:szCs w:val="32"/>
          <w:lang w:val="en-US"/>
        </w:rPr>
      </w:pPr>
      <w:r w:rsidRPr="00F86396">
        <w:rPr>
          <w:rFonts w:ascii="Bell MT" w:hAnsi="Bell MT"/>
          <w:i/>
          <w:iCs/>
          <w:sz w:val="32"/>
          <w:szCs w:val="32"/>
          <w:lang w:val="en-US"/>
        </w:rPr>
        <w:t>REFERENCES</w:t>
      </w:r>
    </w:p>
    <w:p w14:paraId="2423FD4E" w14:textId="7860C1CC" w:rsidR="00FF55BD" w:rsidRPr="00F86396" w:rsidRDefault="00FF55BD" w:rsidP="00FF55BD">
      <w:pPr>
        <w:pStyle w:val="Paragrafoelenco"/>
        <w:numPr>
          <w:ilvl w:val="0"/>
          <w:numId w:val="24"/>
        </w:numPr>
        <w:rPr>
          <w:rStyle w:val="Collegamentoipertestuale"/>
          <w:rFonts w:ascii="Bell MT" w:hAnsi="Bell MT"/>
          <w:color w:val="000000" w:themeColor="text1"/>
          <w:sz w:val="24"/>
          <w:szCs w:val="24"/>
          <w:u w:val="none"/>
          <w:lang w:val="en-US"/>
        </w:rPr>
      </w:pPr>
      <w:r w:rsidRPr="00F86396">
        <w:rPr>
          <w:rStyle w:val="Collegamentoipertestuale"/>
          <w:rFonts w:ascii="Bell MT" w:hAnsi="Bell MT"/>
          <w:color w:val="000000" w:themeColor="text1"/>
          <w:sz w:val="24"/>
          <w:szCs w:val="24"/>
          <w:u w:val="none"/>
          <w:lang w:val="en-US"/>
        </w:rPr>
        <w:t xml:space="preserve">Web App to generate mockups: </w:t>
      </w:r>
      <w:hyperlink r:id="rId66" w:history="1">
        <w:r w:rsidRPr="00F86396">
          <w:rPr>
            <w:rStyle w:val="Collegamentoipertestuale"/>
            <w:rFonts w:ascii="Bell MT" w:hAnsi="Bell MT"/>
            <w:sz w:val="24"/>
            <w:szCs w:val="24"/>
            <w:lang w:val="en-US"/>
          </w:rPr>
          <w:t>https://bubble.io/home</w:t>
        </w:r>
      </w:hyperlink>
    </w:p>
    <w:p w14:paraId="32F799A9" w14:textId="4DDEB21B" w:rsidR="00FF55BD" w:rsidRPr="00F86396" w:rsidRDefault="00FF55BD" w:rsidP="00FF55BD">
      <w:pPr>
        <w:pStyle w:val="Paragrafoelenco"/>
        <w:numPr>
          <w:ilvl w:val="0"/>
          <w:numId w:val="24"/>
        </w:numPr>
        <w:rPr>
          <w:rStyle w:val="Enfasidelicata"/>
          <w:rFonts w:ascii="Bell MT" w:hAnsi="Bell MT"/>
          <w:i w:val="0"/>
          <w:iCs w:val="0"/>
          <w:color w:val="000000" w:themeColor="text1"/>
          <w:sz w:val="24"/>
          <w:szCs w:val="24"/>
          <w:lang w:val="en-US"/>
        </w:rPr>
      </w:pPr>
      <w:r w:rsidRPr="00F86396">
        <w:rPr>
          <w:rFonts w:ascii="Bell MT" w:hAnsi="Bell MT"/>
          <w:color w:val="000000" w:themeColor="text1"/>
          <w:sz w:val="24"/>
          <w:szCs w:val="24"/>
          <w:lang w:val="en-US"/>
        </w:rPr>
        <w:t xml:space="preserve">Web app for components diagram: </w:t>
      </w:r>
      <w:hyperlink r:id="rId67" w:history="1">
        <w:r w:rsidRPr="00F86396">
          <w:rPr>
            <w:rStyle w:val="Collegamentoipertestuale"/>
            <w:rFonts w:ascii="Bell MT" w:hAnsi="Bell MT"/>
            <w:sz w:val="24"/>
            <w:szCs w:val="24"/>
            <w:lang w:val="en-US"/>
          </w:rPr>
          <w:t>https://online.visual-paradigm.com/diagrams/</w:t>
        </w:r>
      </w:hyperlink>
    </w:p>
    <w:p w14:paraId="736397BD" w14:textId="5A0BA77E" w:rsidR="00FF55BD" w:rsidRPr="00F86396" w:rsidRDefault="00FF55BD">
      <w:pPr>
        <w:pStyle w:val="Paragrafoelenco"/>
        <w:numPr>
          <w:ilvl w:val="0"/>
          <w:numId w:val="24"/>
        </w:numPr>
        <w:rPr>
          <w:rStyle w:val="Enfasidelicata"/>
          <w:rFonts w:ascii="Bell MT" w:hAnsi="Bell MT"/>
          <w:i w:val="0"/>
          <w:iCs w:val="0"/>
          <w:color w:val="000000" w:themeColor="text1"/>
          <w:sz w:val="24"/>
          <w:szCs w:val="24"/>
          <w:lang w:val="en-US"/>
        </w:rPr>
      </w:pPr>
      <w:r w:rsidRPr="00F86396">
        <w:rPr>
          <w:rStyle w:val="Enfasidelicata"/>
          <w:rFonts w:ascii="Bell MT" w:hAnsi="Bell MT"/>
          <w:i w:val="0"/>
          <w:sz w:val="24"/>
          <w:szCs w:val="24"/>
          <w:lang w:val="en-US"/>
        </w:rPr>
        <w:t>Web app for</w:t>
      </w:r>
      <w:r w:rsidR="000F6CC9" w:rsidRPr="00F86396">
        <w:rPr>
          <w:rStyle w:val="Enfasidelicata"/>
          <w:rFonts w:ascii="Bell MT" w:hAnsi="Bell MT"/>
          <w:i w:val="0"/>
          <w:sz w:val="24"/>
          <w:szCs w:val="24"/>
          <w:lang w:val="en-US"/>
        </w:rPr>
        <w:t xml:space="preserve"> sequence diagrams</w:t>
      </w:r>
      <w:r w:rsidRPr="00F86396">
        <w:rPr>
          <w:rStyle w:val="Enfasidelicata"/>
          <w:rFonts w:ascii="Bell MT" w:hAnsi="Bell MT"/>
          <w:i w:val="0"/>
          <w:sz w:val="24"/>
          <w:szCs w:val="24"/>
          <w:lang w:val="en-US"/>
        </w:rPr>
        <w:t xml:space="preserve">: </w:t>
      </w:r>
      <w:hyperlink r:id="rId68" w:history="1">
        <w:r w:rsidRPr="00F86396">
          <w:rPr>
            <w:rStyle w:val="Collegamentoipertestuale"/>
            <w:rFonts w:ascii="Bell MT" w:hAnsi="Bell MT"/>
            <w:sz w:val="24"/>
            <w:szCs w:val="24"/>
            <w:lang w:val="en-US"/>
          </w:rPr>
          <w:t>https://app.diagrams.net/</w:t>
        </w:r>
      </w:hyperlink>
    </w:p>
    <w:p w14:paraId="10AF0930" w14:textId="5884257D" w:rsidR="002F47C7" w:rsidRPr="00801F40" w:rsidRDefault="002F47C7">
      <w:pPr>
        <w:pStyle w:val="Paragrafoelenco"/>
        <w:numPr>
          <w:ilvl w:val="0"/>
          <w:numId w:val="24"/>
        </w:numPr>
        <w:spacing w:line="276" w:lineRule="auto"/>
        <w:rPr>
          <w:ins w:id="29" w:author="Etion Pinari" w:date="2021-01-06T12:17:00Z"/>
          <w:rFonts w:ascii="Bell MT" w:hAnsi="Bell MT"/>
          <w:sz w:val="24"/>
          <w:szCs w:val="24"/>
          <w:lang w:val="en-US"/>
          <w:rPrChange w:id="30" w:author="Etion Pinari" w:date="2021-01-06T12:27:00Z">
            <w:rPr>
              <w:ins w:id="31" w:author="Etion Pinari" w:date="2021-01-06T12:17:00Z"/>
              <w:lang w:val="en-US"/>
            </w:rPr>
          </w:rPrChange>
        </w:rPr>
      </w:pPr>
      <w:r w:rsidRPr="00F86396">
        <w:rPr>
          <w:rFonts w:ascii="Bell MT" w:hAnsi="Bell MT"/>
          <w:sz w:val="24"/>
          <w:szCs w:val="24"/>
          <w:lang w:val="en-US"/>
        </w:rPr>
        <w:t xml:space="preserve">Average time spent grocery shopping for parents, </w:t>
      </w:r>
      <w:r w:rsidRPr="00F86396">
        <w:rPr>
          <w:rFonts w:ascii="Bell MT" w:hAnsi="Bell MT"/>
          <w:i/>
          <w:iCs/>
          <w:sz w:val="24"/>
          <w:szCs w:val="24"/>
          <w:lang w:val="en-US"/>
        </w:rPr>
        <w:t>Pew Research Center</w:t>
      </w:r>
      <w:r w:rsidRPr="00F86396">
        <w:rPr>
          <w:rFonts w:ascii="Bell MT" w:hAnsi="Bell MT"/>
          <w:sz w:val="24"/>
          <w:szCs w:val="24"/>
          <w:lang w:val="en-US"/>
        </w:rPr>
        <w:t xml:space="preserve">:   </w:t>
      </w:r>
      <w:r w:rsidRPr="00801F40">
        <w:rPr>
          <w:rFonts w:ascii="Bell MT" w:hAnsi="Bell MT"/>
          <w:sz w:val="24"/>
          <w:szCs w:val="24"/>
          <w:lang w:val="en-US"/>
        </w:rPr>
        <w:fldChar w:fldCharType="begin"/>
      </w:r>
      <w:r w:rsidRPr="00F86396">
        <w:rPr>
          <w:rFonts w:ascii="Bell MT" w:hAnsi="Bell MT"/>
          <w:sz w:val="24"/>
          <w:szCs w:val="24"/>
          <w:lang w:val="en-US"/>
        </w:rPr>
        <w:instrText xml:space="preserve"> HYPERLINK "https://www.pewresearch.org/fact-tank/2019/09/24/among-u-s-couples-women-do-more-cooking-and-grocery-shopping-than-men/" </w:instrText>
      </w:r>
      <w:r w:rsidRPr="00801F40">
        <w:rPr>
          <w:rFonts w:ascii="Bell MT" w:hAnsi="Bell MT"/>
          <w:sz w:val="24"/>
          <w:szCs w:val="24"/>
          <w:lang w:val="en-US"/>
        </w:rPr>
        <w:fldChar w:fldCharType="separate"/>
      </w:r>
      <w:r w:rsidRPr="00F86396">
        <w:rPr>
          <w:rStyle w:val="Collegamentoipertestuale"/>
          <w:rFonts w:ascii="Bell MT" w:hAnsi="Bell MT"/>
          <w:sz w:val="24"/>
          <w:szCs w:val="24"/>
          <w:lang w:val="en-US"/>
        </w:rPr>
        <w:t>https://www.pewresearch.org/fact-tank/2019/09/24/among-u-s-couples-women-do-more-cooking-and-grocery-shopping-</w:t>
      </w:r>
      <w:ins w:id="32" w:author="Etion Pinari" w:date="2021-01-06T12:17:00Z">
        <w:r w:rsidRPr="00801F40">
          <w:rPr>
            <w:rStyle w:val="Collegamentoipertestuale"/>
            <w:rFonts w:ascii="Bell MT" w:hAnsi="Bell MT"/>
            <w:sz w:val="24"/>
            <w:szCs w:val="24"/>
            <w:lang w:val="en-US"/>
            <w:rPrChange w:id="33" w:author="Etion Pinari" w:date="2021-01-06T12:27:00Z">
              <w:rPr>
                <w:rStyle w:val="Collegamentoipertestuale"/>
                <w:rFonts w:ascii="Bell MT" w:hAnsi="Bell MT"/>
                <w:sz w:val="18"/>
                <w:szCs w:val="18"/>
                <w:lang w:val="en-US"/>
              </w:rPr>
            </w:rPrChange>
          </w:rPr>
          <w:t>than-men/</w:t>
        </w:r>
        <w:r w:rsidRPr="00801F40">
          <w:rPr>
            <w:rFonts w:ascii="Bell MT" w:hAnsi="Bell MT"/>
            <w:sz w:val="24"/>
            <w:szCs w:val="24"/>
            <w:lang w:val="en-US"/>
            <w:rPrChange w:id="34" w:author="Etion Pinari" w:date="2021-01-06T12:27:00Z">
              <w:rPr>
                <w:rFonts w:ascii="Bell MT" w:hAnsi="Bell MT"/>
                <w:sz w:val="18"/>
                <w:szCs w:val="18"/>
              </w:rPr>
            </w:rPrChange>
          </w:rPr>
          <w:fldChar w:fldCharType="end"/>
        </w:r>
      </w:ins>
    </w:p>
    <w:p w14:paraId="0C257A06" w14:textId="19461231" w:rsidR="002F47C7" w:rsidRPr="00801F40" w:rsidRDefault="002F47C7">
      <w:pPr>
        <w:pStyle w:val="Paragrafoelenco"/>
        <w:numPr>
          <w:ilvl w:val="0"/>
          <w:numId w:val="24"/>
        </w:numPr>
        <w:spacing w:line="276" w:lineRule="auto"/>
        <w:rPr>
          <w:rFonts w:ascii="Bell MT" w:hAnsi="Bell MT"/>
          <w:sz w:val="24"/>
          <w:szCs w:val="24"/>
          <w:lang w:val="en-US"/>
          <w:rPrChange w:id="35" w:author="Etion Pinari" w:date="2021-01-06T12:27:00Z">
            <w:rPr>
              <w:lang w:val="en-GB"/>
            </w:rPr>
          </w:rPrChange>
        </w:rPr>
        <w:pPrChange w:id="36" w:author="Etion Pinari" w:date="2021-01-06T12:17:00Z">
          <w:pPr>
            <w:pStyle w:val="Paragrafoelenco"/>
            <w:numPr>
              <w:numId w:val="1"/>
            </w:numPr>
            <w:ind w:left="360" w:hanging="360"/>
          </w:pPr>
        </w:pPrChange>
      </w:pPr>
      <w:ins w:id="37" w:author="Etion Pinari" w:date="2021-01-06T12:17:00Z">
        <w:r w:rsidRPr="00801F40">
          <w:rPr>
            <w:rFonts w:ascii="Bell MT" w:hAnsi="Bell MT"/>
            <w:sz w:val="24"/>
            <w:szCs w:val="24"/>
            <w:lang w:val="en-US"/>
            <w:rPrChange w:id="38" w:author="Etion Pinari" w:date="2021-01-06T12:27:00Z">
              <w:rPr>
                <w:rFonts w:ascii="Bell MT" w:hAnsi="Bell MT"/>
                <w:sz w:val="18"/>
                <w:szCs w:val="18"/>
                <w:lang w:val="en-US"/>
              </w:rPr>
            </w:rPrChange>
          </w:rPr>
          <w:t xml:space="preserve">Random and routine shoppers, </w:t>
        </w:r>
        <w:bookmarkStart w:id="39" w:name="_Hlk60828608"/>
        <w:r w:rsidRPr="00801F40">
          <w:rPr>
            <w:rFonts w:ascii="Bell MT" w:hAnsi="Bell MT"/>
            <w:i/>
            <w:iCs/>
            <w:sz w:val="24"/>
            <w:szCs w:val="24"/>
            <w:lang w:val="en-US"/>
            <w:rPrChange w:id="40"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41"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42"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43" w:author="Etion Pinari" w:date="2021-01-06T12:27:00Z">
              <w:rPr>
                <w:rFonts w:ascii="Bell MT" w:hAnsi="Bell MT"/>
                <w:sz w:val="18"/>
                <w:szCs w:val="18"/>
                <w:lang w:val="en-US"/>
              </w:rPr>
            </w:rPrChange>
          </w:rPr>
          <w:t xml:space="preserve"> </w:t>
        </w:r>
        <w:bookmarkEnd w:id="39"/>
        <w:r w:rsidRPr="00801F40">
          <w:rPr>
            <w:rFonts w:ascii="Bell MT" w:hAnsi="Bell MT"/>
            <w:sz w:val="24"/>
            <w:szCs w:val="24"/>
            <w:lang w:val="en-US"/>
            <w:rPrChange w:id="44"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45" w:author="Etion Pinari" w:date="2021-01-06T12:27:00Z">
              <w:rPr>
                <w:rFonts w:ascii="Bell MT" w:hAnsi="Bell MT"/>
                <w:sz w:val="18"/>
                <w:szCs w:val="18"/>
              </w:rPr>
            </w:rPrChange>
          </w:rPr>
          <w:fldChar w:fldCharType="begin"/>
        </w:r>
        <w:r w:rsidRPr="00801F40">
          <w:rPr>
            <w:rFonts w:ascii="Bell MT" w:hAnsi="Bell MT"/>
            <w:sz w:val="24"/>
            <w:szCs w:val="24"/>
            <w:lang w:val="en-US"/>
            <w:rPrChange w:id="46"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47"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48"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49" w:author="Etion Pinari" w:date="2021-01-06T12:27:00Z">
              <w:rPr>
                <w:rFonts w:ascii="Bell MT" w:hAnsi="Bell MT"/>
                <w:sz w:val="18"/>
                <w:szCs w:val="18"/>
              </w:rPr>
            </w:rPrChange>
          </w:rPr>
          <w:fldChar w:fldCharType="end"/>
        </w:r>
      </w:ins>
    </w:p>
    <w:sectPr w:rsidR="002F47C7"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Cristian Sbrolli" w:date="2020-12-29T04:03:00Z" w:initials="CS">
    <w:p w14:paraId="06DFB714" w14:textId="62615E6B" w:rsidR="001B49E7" w:rsidRPr="001F1E46" w:rsidRDefault="001B49E7">
      <w:pPr>
        <w:pStyle w:val="Testocommento"/>
        <w:rPr>
          <w:lang w:val="en-US"/>
        </w:rPr>
      </w:pPr>
      <w:r>
        <w:rPr>
          <w:rStyle w:val="Rimandocommento"/>
        </w:rPr>
        <w:annotationRef/>
      </w:r>
      <w:r w:rsidRPr="001F1E46">
        <w:rPr>
          <w:lang w:val="en-US"/>
        </w:rPr>
        <w:t>Mis</w:t>
      </w:r>
      <w:r>
        <w:rPr>
          <w:lang w:val="en-US"/>
        </w:rPr>
        <w:t>sing market finder to database interface</w:t>
      </w:r>
    </w:p>
  </w:comment>
  <w:comment w:id="5" w:author="Etion Pinari" w:date="2021-01-06T10:58:00Z" w:initials="EP">
    <w:p w14:paraId="07752643" w14:textId="471B7E87" w:rsidR="001B49E7" w:rsidRPr="001F3859" w:rsidRDefault="001B49E7">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6" w:author="Cristian Sbrolli" w:date="2021-01-07T23:57:00Z" w:initials="CS">
    <w:p w14:paraId="31C4D7C6" w14:textId="67969108" w:rsidR="001B49E7" w:rsidRDefault="001B49E7">
      <w:pPr>
        <w:pStyle w:val="Testocommento"/>
      </w:pPr>
      <w:r>
        <w:rPr>
          <w:rStyle w:val="Rimandocommento"/>
        </w:rPr>
        <w:annotationRef/>
      </w:r>
    </w:p>
  </w:comment>
  <w:comment w:id="7" w:author="Cristian Sbrolli" w:date="2021-01-03T22:56:00Z" w:initials="CS">
    <w:p w14:paraId="51FCFDAB" w14:textId="719C7D1B" w:rsidR="001B49E7" w:rsidRPr="004201DC" w:rsidRDefault="001B49E7">
      <w:pPr>
        <w:pStyle w:val="Testocommento"/>
        <w:rPr>
          <w:lang w:val="en-US"/>
        </w:rPr>
      </w:pPr>
      <w:r>
        <w:rPr>
          <w:rStyle w:val="Rimandocommento"/>
        </w:rPr>
        <w:annotationRef/>
      </w:r>
    </w:p>
  </w:comment>
  <w:comment w:id="11" w:author="Etion Pinari" w:date="2020-12-29T12:31:00Z" w:initials="EP">
    <w:p w14:paraId="5C97E809" w14:textId="77777777" w:rsidR="001B49E7" w:rsidRPr="002F47C7" w:rsidRDefault="001B49E7" w:rsidP="002F47C7">
      <w:pPr>
        <w:pStyle w:val="Testocommento"/>
        <w:rPr>
          <w:lang w:val="en-US"/>
        </w:rPr>
      </w:pPr>
      <w:r>
        <w:rPr>
          <w:rStyle w:val="Rimandocommento"/>
        </w:rPr>
        <w:annotationRef/>
      </w:r>
      <w:r w:rsidRPr="002F47C7">
        <w:rPr>
          <w:lang w:val="en-US"/>
        </w:rPr>
        <w:t>It is average shopping time + 3 variances</w:t>
      </w:r>
    </w:p>
  </w:comment>
  <w:comment w:id="12" w:author="Etion Pinari" w:date="2020-12-29T12:41:00Z" w:initials="EP">
    <w:p w14:paraId="4AAD7A5C" w14:textId="77777777" w:rsidR="001B49E7" w:rsidRPr="002F47C7" w:rsidRDefault="001B49E7"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13" w:author="Etion Pinari" w:date="2020-12-03T20:36:00Z" w:initials="EP">
    <w:p w14:paraId="41B627E5" w14:textId="77777777" w:rsidR="001B49E7" w:rsidRPr="00223523" w:rsidRDefault="001B49E7" w:rsidP="00D10CB7">
      <w:pPr>
        <w:pStyle w:val="Testocommento"/>
        <w:rPr>
          <w:lang w:val="en-US"/>
        </w:rPr>
      </w:pPr>
      <w:r>
        <w:rPr>
          <w:rStyle w:val="Rimandocommento"/>
        </w:rPr>
        <w:annotationRef/>
      </w:r>
      <w:r w:rsidRPr="00223523">
        <w:rPr>
          <w:lang w:val="en-US"/>
        </w:rPr>
        <w:t xml:space="preserve"> New as of 3 December 2020</w:t>
      </w:r>
    </w:p>
  </w:comment>
  <w:comment w:id="14" w:author="Etion Pinari" w:date="2020-12-03T21:41:00Z" w:initials="EP">
    <w:p w14:paraId="3C4F84D1" w14:textId="77777777" w:rsidR="001B49E7" w:rsidRPr="00223523" w:rsidRDefault="001B49E7" w:rsidP="00CA6634">
      <w:pPr>
        <w:pStyle w:val="Testocommento"/>
        <w:rPr>
          <w:lang w:val="en-US"/>
        </w:rPr>
      </w:pPr>
      <w:r>
        <w:rPr>
          <w:rStyle w:val="Rimandocommento"/>
        </w:rPr>
        <w:annotationRef/>
      </w:r>
      <w:r w:rsidRPr="00223523">
        <w:rPr>
          <w:lang w:val="en-US"/>
        </w:rPr>
        <w:t>And their qr codes (?)</w:t>
      </w:r>
    </w:p>
  </w:comment>
  <w:comment w:id="15" w:author="Etion Pinari" w:date="2020-12-11T13:13:00Z" w:initials="EP">
    <w:p w14:paraId="51A70FE1" w14:textId="77777777" w:rsidR="001B49E7" w:rsidRPr="00223523" w:rsidRDefault="001B49E7" w:rsidP="00CA6634">
      <w:pPr>
        <w:pStyle w:val="Testocommento"/>
        <w:rPr>
          <w:lang w:val="en-US"/>
        </w:rPr>
      </w:pPr>
      <w:r>
        <w:rPr>
          <w:rStyle w:val="Rimandocommento"/>
        </w:rPr>
        <w:annotationRef/>
      </w:r>
      <w:r w:rsidRPr="00223523">
        <w:rPr>
          <w:lang w:val="en-US"/>
        </w:rPr>
        <w:t>Previously: phone</w:t>
      </w:r>
    </w:p>
  </w:comment>
  <w:comment w:id="16" w:author="Etion Pinari" w:date="2020-12-08T11:09:00Z" w:initials="EP">
    <w:p w14:paraId="02FCD6D3" w14:textId="77777777" w:rsidR="001B49E7" w:rsidRPr="0077137A" w:rsidRDefault="001B49E7"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17" w:author="Etion Pinari" w:date="2020-12-03T20:30:00Z" w:initials="EP">
    <w:p w14:paraId="648DC5B2"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18" w:author="Etion Pinari" w:date="2020-12-03T22:27:00Z" w:initials="EP">
    <w:p w14:paraId="2DE627B0" w14:textId="77777777" w:rsidR="001B49E7" w:rsidRPr="0077137A" w:rsidRDefault="001B49E7" w:rsidP="00CA6634">
      <w:pPr>
        <w:pStyle w:val="Testocommento"/>
        <w:rPr>
          <w:lang w:val="en-US"/>
        </w:rPr>
      </w:pPr>
      <w:r>
        <w:rPr>
          <w:rStyle w:val="Rimandocommento"/>
        </w:rPr>
        <w:annotationRef/>
      </w:r>
      <w:r w:rsidRPr="0077137A">
        <w:rPr>
          <w:lang w:val="en-US"/>
        </w:rPr>
        <w:t>What if turnstiles have no inherent qr code scanner?</w:t>
      </w:r>
    </w:p>
  </w:comment>
  <w:comment w:id="19" w:author="Etion Pinari" w:date="2020-12-03T20:30:00Z" w:initials="EP">
    <w:p w14:paraId="31BF24FE"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20" w:author="Etion Pinari" w:date="2020-12-06T19:50:00Z" w:initials="EP">
    <w:p w14:paraId="79379568" w14:textId="77777777" w:rsidR="001B49E7" w:rsidRPr="0077137A" w:rsidRDefault="001B49E7" w:rsidP="00CA6634">
      <w:pPr>
        <w:pStyle w:val="Testocommento"/>
        <w:rPr>
          <w:lang w:val="en-US"/>
        </w:rPr>
      </w:pPr>
      <w:r>
        <w:rPr>
          <w:rStyle w:val="Rimandocommento"/>
        </w:rPr>
        <w:annotationRef/>
      </w:r>
      <w:r w:rsidRPr="0077137A">
        <w:rPr>
          <w:lang w:val="en-US"/>
        </w:rPr>
        <w:t>LOCKS AFTEWARDS</w:t>
      </w:r>
    </w:p>
  </w:comment>
  <w:comment w:id="21" w:author="Etion Pinari" w:date="2020-12-06T20:27:00Z" w:initials="EP">
    <w:p w14:paraId="6E5C6155" w14:textId="77777777" w:rsidR="001B49E7" w:rsidRPr="003E0547" w:rsidRDefault="001B49E7" w:rsidP="00CA6634">
      <w:pPr>
        <w:pStyle w:val="Testocommento"/>
        <w:rPr>
          <w:lang w:val="en-US"/>
        </w:rPr>
      </w:pPr>
      <w:r>
        <w:rPr>
          <w:rStyle w:val="Rimandocommento"/>
        </w:rPr>
        <w:annotationRef/>
      </w:r>
      <w:r w:rsidRPr="003E0547">
        <w:rPr>
          <w:lang w:val="en-US"/>
        </w:rPr>
        <w:t>Add shared phenomena</w:t>
      </w:r>
    </w:p>
  </w:comment>
  <w:comment w:id="23" w:author="Etion Pinari" w:date="2020-12-06T20:50:00Z" w:initials="EP">
    <w:p w14:paraId="10668C0A" w14:textId="77777777" w:rsidR="001B49E7" w:rsidRPr="00BB168D" w:rsidRDefault="001B49E7" w:rsidP="00CA6634">
      <w:pPr>
        <w:pStyle w:val="Testocommento"/>
        <w:rPr>
          <w:lang w:val="en-US"/>
        </w:rPr>
      </w:pPr>
      <w:r>
        <w:rPr>
          <w:rStyle w:val="Rimandocommento"/>
        </w:rPr>
        <w:annotationRef/>
      </w:r>
      <w:r w:rsidRPr="00BB168D">
        <w:rPr>
          <w:lang w:val="en-US"/>
        </w:rPr>
        <w:t>New, wording is to check</w:t>
      </w:r>
    </w:p>
  </w:comment>
  <w:comment w:id="22" w:author="Etion Pinari" w:date="2020-12-07T19:15:00Z" w:initials="EP">
    <w:p w14:paraId="49170751" w14:textId="77777777" w:rsidR="001B49E7" w:rsidRPr="00BB168D" w:rsidRDefault="001B49E7" w:rsidP="00CA6634">
      <w:pPr>
        <w:pStyle w:val="Testocommento"/>
        <w:rPr>
          <w:lang w:val="en-US"/>
        </w:rPr>
      </w:pPr>
      <w:r>
        <w:rPr>
          <w:rStyle w:val="Rimandocommento"/>
        </w:rPr>
        <w:annotationRef/>
      </w:r>
      <w:r w:rsidRPr="00BB168D">
        <w:rPr>
          <w:lang w:val="en-US"/>
        </w:rPr>
        <w:t>Added another FR r18</w:t>
      </w:r>
    </w:p>
  </w:comment>
  <w:comment w:id="24" w:author="Cristian Sbrolli" w:date="2021-01-08T00:17:00Z" w:initials="CS">
    <w:p w14:paraId="7FE47599" w14:textId="679F7418" w:rsidR="001B49E7" w:rsidRPr="00DD52BA" w:rsidRDefault="001B49E7">
      <w:pPr>
        <w:pStyle w:val="Testocommento"/>
        <w:rPr>
          <w:lang w:val="en-US"/>
        </w:rPr>
      </w:pPr>
      <w:r>
        <w:rPr>
          <w:rStyle w:val="Rimandocommento"/>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98FF2" w14:textId="77777777" w:rsidR="00240FF8" w:rsidRDefault="00240FF8" w:rsidP="002F47C7">
      <w:pPr>
        <w:spacing w:after="0" w:line="240" w:lineRule="auto"/>
      </w:pPr>
      <w:r>
        <w:separator/>
      </w:r>
    </w:p>
  </w:endnote>
  <w:endnote w:type="continuationSeparator" w:id="0">
    <w:p w14:paraId="413C4E81" w14:textId="77777777" w:rsidR="00240FF8" w:rsidRDefault="00240FF8"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2A7C5" w14:textId="7DBA5F61" w:rsidR="001B49E7" w:rsidRPr="00F86396" w:rsidRDefault="001B49E7">
    <w:pPr>
      <w:pStyle w:val="Pidipagina"/>
      <w:rPr>
        <w:rFonts w:ascii="Bell MT" w:hAnsi="Bell MT"/>
        <w:color w:val="000000" w:themeColor="text1"/>
        <w:sz w:val="20"/>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0FB46" w14:textId="77777777" w:rsidR="00240FF8" w:rsidRDefault="00240FF8" w:rsidP="002F47C7">
      <w:pPr>
        <w:spacing w:after="0" w:line="240" w:lineRule="auto"/>
      </w:pPr>
      <w:r>
        <w:separator/>
      </w:r>
    </w:p>
  </w:footnote>
  <w:footnote w:type="continuationSeparator" w:id="0">
    <w:p w14:paraId="714AE43E" w14:textId="77777777" w:rsidR="00240FF8" w:rsidRDefault="00240FF8"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Cristian Sbrolli">
    <w15:presenceInfo w15:providerId="None" w15:userId="Cristian Sbrolli"/>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E99"/>
    <w:rsid w:val="001C6FBD"/>
    <w:rsid w:val="001E71F1"/>
    <w:rsid w:val="001F1E46"/>
    <w:rsid w:val="001F3859"/>
    <w:rsid w:val="001F4162"/>
    <w:rsid w:val="00223523"/>
    <w:rsid w:val="00240FF8"/>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F3319"/>
    <w:rsid w:val="00801F40"/>
    <w:rsid w:val="00803B46"/>
    <w:rsid w:val="008125E3"/>
    <w:rsid w:val="0082656A"/>
    <w:rsid w:val="00846BE2"/>
    <w:rsid w:val="0085735B"/>
    <w:rsid w:val="0089155A"/>
    <w:rsid w:val="008D13F0"/>
    <w:rsid w:val="008D2EF5"/>
    <w:rsid w:val="00901A5E"/>
    <w:rsid w:val="009121E5"/>
    <w:rsid w:val="009144B8"/>
    <w:rsid w:val="0094224D"/>
    <w:rsid w:val="0095335C"/>
    <w:rsid w:val="0096497E"/>
    <w:rsid w:val="0097581F"/>
    <w:rsid w:val="0098587D"/>
    <w:rsid w:val="009925FD"/>
    <w:rsid w:val="009A6EF1"/>
    <w:rsid w:val="009B0994"/>
    <w:rsid w:val="009B4446"/>
    <w:rsid w:val="00A14C68"/>
    <w:rsid w:val="00A15DE6"/>
    <w:rsid w:val="00A20AAC"/>
    <w:rsid w:val="00A43865"/>
    <w:rsid w:val="00A603E6"/>
    <w:rsid w:val="00A65786"/>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 w:type="paragraph" w:styleId="NormaleWeb">
    <w:name w:val="Normal (Web)"/>
    <w:basedOn w:val="Normale"/>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nfasigrassetto">
    <w:name w:val="Strong"/>
    <w:basedOn w:val="Carpredefinitoparagrafo"/>
    <w:uiPriority w:val="22"/>
    <w:qFormat/>
    <w:rsid w:val="00F5773A"/>
    <w:rPr>
      <w:b/>
      <w:bCs/>
    </w:rPr>
  </w:style>
  <w:style w:type="paragraph" w:styleId="Nessunaspaziatura">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Riferimentointenso">
    <w:name w:val="Intense Reference"/>
    <w:basedOn w:val="Carpredefinitoparagrafo"/>
    <w:uiPriority w:val="32"/>
    <w:qFormat/>
    <w:rsid w:val="009B0994"/>
    <w:rPr>
      <w:b/>
      <w:bCs/>
      <w:smallCaps/>
      <w:color w:val="70AD47" w:themeColor="accent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app.diagrams.net/"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5.jpeg"/><Relationship Id="rId11" Type="http://schemas.openxmlformats.org/officeDocument/2006/relationships/hyperlink" Target="https://customerlineupmanager.bubbleapps.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bubble.io/home" TargetMode="Externa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admin@mail.it" TargetMode="Externa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online.visual-paradigm.com/diagrams/"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customerlineup.bubbleapps.io/"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jpg"/><Relationship Id="rId18" Type="http://schemas.microsoft.com/office/2018/08/relationships/commentsExtensible" Target="commentsExtensible.xml"/><Relationship Id="rId39" Type="http://schemas.openxmlformats.org/officeDocument/2006/relationships/image" Target="media/image24.PNG"/><Relationship Id="rId34" Type="http://schemas.openxmlformats.org/officeDocument/2006/relationships/footer" Target="footer1.xml"/><Relationship Id="rId50" Type="http://schemas.openxmlformats.org/officeDocument/2006/relationships/image" Target="media/image35.png"/><Relationship Id="rId55"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5E4E9A"/>
    <w:rsid w:val="006E2652"/>
    <w:rsid w:val="00B71C64"/>
    <w:rsid w:val="00D200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2542</TotalTime>
  <Pages>42</Pages>
  <Words>6916</Words>
  <Characters>39424</Characters>
  <Application>Microsoft Office Word</Application>
  <DocSecurity>0</DocSecurity>
  <Lines>328</Lines>
  <Paragraphs>92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Giorgio Romeo</cp:lastModifiedBy>
  <cp:revision>87</cp:revision>
  <cp:lastPrinted>2021-01-08T17:18:00Z</cp:lastPrinted>
  <dcterms:created xsi:type="dcterms:W3CDTF">2020-12-25T12:17:00Z</dcterms:created>
  <dcterms:modified xsi:type="dcterms:W3CDTF">2021-01-08T17:39:00Z</dcterms:modified>
  <cp:category>Giorgio Romeo 10608778</cp:category>
</cp:coreProperties>
</file>