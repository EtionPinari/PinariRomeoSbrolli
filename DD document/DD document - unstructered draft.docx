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le"/>
        <w:jc w:val="center"/>
        <w:rPr>
          <w:rFonts w:ascii="Bell MT" w:hAnsi="Bell MT"/>
          <w:sz w:val="144"/>
          <w:szCs w:val="144"/>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BC410EA" w14:textId="77777777" w:rsidR="009B0994" w:rsidRDefault="009B0994" w:rsidP="009B0994">
                <w:pPr>
                  <w:pStyle w:val="NoSpacing"/>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EB5483"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50A9BE32" w:rsidR="009B0994" w:rsidRPr="00BB1348" w:rsidRDefault="00A240B5" w:rsidP="009B0994">
            <w:pPr>
              <w:pStyle w:val="NoSpacing"/>
              <w:spacing w:line="288" w:lineRule="auto"/>
              <w:ind w:left="360" w:right="360"/>
              <w:rPr>
                <w:color w:val="FFFFFF" w:themeColor="background1"/>
                <w:sz w:val="28"/>
                <w:szCs w:val="28"/>
                <w:lang w:val="it-IT"/>
              </w:rPr>
            </w:pPr>
            <w:sdt>
              <w:sdtPr>
                <w:rPr>
                  <w:color w:val="FFFFFF" w:themeColor="background1"/>
                  <w:sz w:val="28"/>
                  <w:szCs w:val="28"/>
                  <w:lang w:val="it-IT"/>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EndPr/>
              <w:sdtContent>
                <w:del w:id="0" w:author="Giorgio Romeo" w:date="2021-01-08T18:39:00Z">
                  <w:r w:rsidR="009B0994" w:rsidRPr="00532BBE" w:rsidDel="00F403CF">
                    <w:rPr>
                      <w:color w:val="FFFFFF" w:themeColor="background1"/>
                      <w:sz w:val="28"/>
                      <w:szCs w:val="28"/>
                      <w:lang w:val="it-IT"/>
                      <w:rPrChange w:id="1" w:author="Etion Pinari" w:date="2021-01-08T18:49:00Z">
                        <w:rPr>
                          <w:color w:val="FFFFFF" w:themeColor="background1"/>
                          <w:sz w:val="28"/>
                          <w:szCs w:val="28"/>
                        </w:rPr>
                      </w:rPrChange>
                    </w:rPr>
                    <w:delText xml:space="preserve"> Etion Pinari 10619348 </w:delText>
                  </w:r>
                </w:del>
                <w:ins w:id="2" w:author="Giorgio Romeo" w:date="2021-01-08T18:39:00Z">
                  <w:r w:rsidR="00F403CF" w:rsidRPr="00532BBE">
                    <w:rPr>
                      <w:color w:val="FFFFFF" w:themeColor="background1"/>
                      <w:sz w:val="28"/>
                      <w:szCs w:val="28"/>
                      <w:lang w:val="it-IT"/>
                      <w:rPrChange w:id="3" w:author="Etion Pinari" w:date="2021-01-08T18:49:00Z">
                        <w:rPr>
                          <w:color w:val="FFFFFF" w:themeColor="background1"/>
                          <w:sz w:val="28"/>
                          <w:szCs w:val="28"/>
                        </w:rPr>
                      </w:rPrChange>
                    </w:rPr>
                    <w:t>Etion Pinari 10619348</w:t>
                  </w:r>
                </w:ins>
              </w:sdtContent>
            </w:sdt>
          </w:p>
          <w:sdt>
            <w:sdtPr>
              <w:rPr>
                <w:color w:val="FFFFFF" w:themeColor="background1"/>
                <w:sz w:val="28"/>
                <w:szCs w:val="28"/>
                <w:lang w:val="it-IT"/>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EndPr/>
            <w:sdtContent>
              <w:p w14:paraId="372F83E1" w14:textId="03479276" w:rsidR="009B0994" w:rsidRPr="00BB1348" w:rsidRDefault="009B0994" w:rsidP="009B0994">
                <w:pPr>
                  <w:pStyle w:val="NoSpacing"/>
                  <w:spacing w:line="288" w:lineRule="auto"/>
                  <w:ind w:left="360" w:right="360"/>
                  <w:rPr>
                    <w:color w:val="FFFFFF" w:themeColor="background1"/>
                    <w:sz w:val="28"/>
                    <w:szCs w:val="28"/>
                    <w:lang w:val="it-IT"/>
                    <w:rPrChange w:id="4" w:author="Etion Pinari" w:date="2021-01-08T18:49:00Z">
                      <w:rPr/>
                    </w:rPrChange>
                  </w:rPr>
                </w:pPr>
                <w:del w:id="5" w:author="Giorgio Romeo" w:date="2021-01-08T18:39:00Z">
                  <w:r w:rsidRPr="00532BBE" w:rsidDel="00F403CF">
                    <w:rPr>
                      <w:color w:val="FFFFFF" w:themeColor="background1"/>
                      <w:sz w:val="28"/>
                      <w:szCs w:val="28"/>
                      <w:lang w:val="it-IT"/>
                      <w:rPrChange w:id="6" w:author="Etion Pinari" w:date="2021-01-08T18:49:00Z">
                        <w:rPr>
                          <w:color w:val="FFFFFF" w:themeColor="background1"/>
                          <w:sz w:val="28"/>
                          <w:szCs w:val="28"/>
                        </w:rPr>
                      </w:rPrChange>
                    </w:rPr>
                    <w:delText xml:space="preserve"> Giorgio Romeo 10608778 </w:delText>
                  </w:r>
                </w:del>
                <w:ins w:id="7" w:author="Giorgio Romeo" w:date="2021-01-08T18:39:00Z">
                  <w:r w:rsidR="00F403CF" w:rsidRPr="00532BBE">
                    <w:rPr>
                      <w:color w:val="FFFFFF" w:themeColor="background1"/>
                      <w:sz w:val="28"/>
                      <w:szCs w:val="28"/>
                      <w:lang w:val="it-IT"/>
                      <w:rPrChange w:id="8" w:author="Etion Pinari" w:date="2021-01-08T18:49:00Z">
                        <w:rPr>
                          <w:color w:val="FFFFFF" w:themeColor="background1"/>
                          <w:sz w:val="28"/>
                          <w:szCs w:val="28"/>
                        </w:rPr>
                      </w:rPrChange>
                    </w:rPr>
                    <w:t>Giorgio Romeo 10608778</w:t>
                  </w:r>
                </w:ins>
              </w:p>
            </w:sdtContent>
          </w:sdt>
          <w:sdt>
            <w:sdtPr>
              <w:rPr>
                <w:color w:val="FFFFFF" w:themeColor="background1"/>
                <w:sz w:val="28"/>
                <w:szCs w:val="28"/>
                <w:lang w:val="it-IT"/>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4E331CB" w14:textId="77777777" w:rsidR="009B0994" w:rsidRPr="00BB1348" w:rsidRDefault="009B0994" w:rsidP="009B0994">
                <w:pPr>
                  <w:pStyle w:val="NoSpacing"/>
                  <w:spacing w:after="240" w:line="288" w:lineRule="auto"/>
                  <w:ind w:left="360" w:right="360"/>
                  <w:rPr>
                    <w:color w:val="FFFFFF" w:themeColor="background1"/>
                    <w:sz w:val="28"/>
                    <w:szCs w:val="28"/>
                    <w:lang w:val="it-IT"/>
                    <w:rPrChange w:id="9" w:author="Etion Pinari" w:date="2021-01-08T18:49:00Z">
                      <w:rPr/>
                    </w:rPrChange>
                  </w:rPr>
                </w:pPr>
                <w:r w:rsidRPr="00532BBE">
                  <w:rPr>
                    <w:color w:val="FFFFFF" w:themeColor="background1"/>
                    <w:sz w:val="28"/>
                    <w:szCs w:val="28"/>
                    <w:lang w:val="it-IT"/>
                    <w:rPrChange w:id="10" w:author="Etion Pinari" w:date="2021-01-08T18:49:00Z">
                      <w:rPr>
                        <w:color w:val="FFFFFF" w:themeColor="background1"/>
                        <w:sz w:val="28"/>
                        <w:szCs w:val="28"/>
                      </w:rPr>
                    </w:rPrChange>
                  </w:rPr>
                  <w:t xml:space="preserve"> Cristian Sbrolli 10607290                                                              AY 2020/2021 </w:t>
                </w:r>
              </w:p>
            </w:sdtContent>
          </w:sdt>
        </w:tc>
      </w:tr>
    </w:tbl>
    <w:p w14:paraId="42C26475" w14:textId="658F0DE7" w:rsidR="009B0994" w:rsidRPr="00532BBE" w:rsidDel="001C3DCD" w:rsidRDefault="009B0994">
      <w:pPr>
        <w:rPr>
          <w:del w:id="11" w:author="Etion Pinari" w:date="2021-01-10T17:43:00Z"/>
          <w:rFonts w:ascii="Bell MT" w:eastAsiaTheme="majorEastAsia" w:hAnsi="Bell MT" w:cstheme="majorBidi"/>
          <w:spacing w:val="-10"/>
          <w:kern w:val="28"/>
          <w:sz w:val="28"/>
          <w:szCs w:val="28"/>
          <w:lang w:val="it-IT"/>
          <w:rPrChange w:id="12" w:author="Etion Pinari" w:date="2021-01-08T18:49:00Z">
            <w:rPr>
              <w:del w:id="13" w:author="Etion Pinari" w:date="2021-01-10T17:43:00Z"/>
              <w:rFonts w:ascii="Bell MT" w:eastAsiaTheme="majorEastAsia" w:hAnsi="Bell MT" w:cstheme="majorBidi"/>
              <w:spacing w:val="-10"/>
              <w:kern w:val="28"/>
              <w:sz w:val="28"/>
              <w:szCs w:val="28"/>
            </w:rPr>
          </w:rPrChange>
        </w:rPr>
      </w:pPr>
      <w:del w:id="14" w:author="Etion Pinari" w:date="2021-01-10T17:43:00Z">
        <w:r w:rsidRPr="00532BBE" w:rsidDel="001C3DCD">
          <w:rPr>
            <w:rFonts w:ascii="Bell MT" w:hAnsi="Bell MT"/>
            <w:sz w:val="144"/>
            <w:szCs w:val="144"/>
            <w:lang w:val="it-IT"/>
            <w:rPrChange w:id="15" w:author="Etion Pinari" w:date="2021-01-08T18:49:00Z">
              <w:rPr>
                <w:rFonts w:ascii="Bell MT" w:hAnsi="Bell MT"/>
                <w:sz w:val="144"/>
                <w:szCs w:val="144"/>
              </w:rPr>
            </w:rPrChange>
          </w:rPr>
          <w:br w:type="page"/>
        </w:r>
      </w:del>
    </w:p>
    <w:p w14:paraId="1AB1CBC7" w14:textId="658F0DE7" w:rsidR="009B0994" w:rsidRPr="00532BBE" w:rsidRDefault="009B0994">
      <w:pPr>
        <w:rPr>
          <w:rFonts w:ascii="Bell MT" w:eastAsiaTheme="majorEastAsia" w:hAnsi="Bell MT" w:cstheme="majorBidi"/>
          <w:spacing w:val="-10"/>
          <w:kern w:val="28"/>
          <w:sz w:val="28"/>
          <w:szCs w:val="28"/>
          <w:lang w:val="it-IT"/>
          <w:rPrChange w:id="16" w:author="Etion Pinari" w:date="2021-01-08T18:49:00Z">
            <w:rPr>
              <w:rFonts w:ascii="Bell MT" w:eastAsiaTheme="majorEastAsia" w:hAnsi="Bell MT" w:cstheme="majorBidi"/>
              <w:spacing w:val="-10"/>
              <w:kern w:val="28"/>
              <w:sz w:val="28"/>
              <w:szCs w:val="28"/>
            </w:rPr>
          </w:rPrChange>
        </w:rPr>
      </w:pPr>
    </w:p>
    <w:p w14:paraId="66565293" w14:textId="77777777" w:rsidR="001C3DCD" w:rsidRPr="00EB5483" w:rsidRDefault="001C3DCD">
      <w:pPr>
        <w:rPr>
          <w:ins w:id="17" w:author="Etion Pinari" w:date="2021-01-10T17:43:00Z"/>
          <w:rFonts w:ascii="Bell MT" w:eastAsiaTheme="majorEastAsia" w:hAnsi="Bell MT" w:cstheme="majorBidi"/>
          <w:spacing w:val="-10"/>
          <w:kern w:val="28"/>
          <w:sz w:val="144"/>
          <w:szCs w:val="144"/>
          <w:lang w:val="it-IT"/>
          <w:rPrChange w:id="18" w:author="Etion Pinari" w:date="2021-01-10T18:18:00Z">
            <w:rPr>
              <w:ins w:id="19" w:author="Etion Pinari" w:date="2021-01-10T17:43:00Z"/>
              <w:rFonts w:ascii="Bell MT" w:eastAsiaTheme="majorEastAsia" w:hAnsi="Bell MT" w:cstheme="majorBidi"/>
              <w:spacing w:val="-10"/>
              <w:kern w:val="28"/>
              <w:sz w:val="144"/>
              <w:szCs w:val="144"/>
            </w:rPr>
          </w:rPrChange>
        </w:rPr>
      </w:pPr>
      <w:ins w:id="20" w:author="Etion Pinari" w:date="2021-01-10T17:43:00Z">
        <w:r w:rsidRPr="00EB5483">
          <w:rPr>
            <w:rFonts w:ascii="Bell MT" w:hAnsi="Bell MT"/>
            <w:sz w:val="144"/>
            <w:szCs w:val="144"/>
            <w:lang w:val="it-IT"/>
            <w:rPrChange w:id="21" w:author="Etion Pinari" w:date="2021-01-10T18:18:00Z">
              <w:rPr>
                <w:rFonts w:ascii="Bell MT" w:hAnsi="Bell MT"/>
                <w:sz w:val="144"/>
                <w:szCs w:val="144"/>
              </w:rPr>
            </w:rPrChange>
          </w:rPr>
          <w:br w:type="page"/>
        </w:r>
      </w:ins>
    </w:p>
    <w:p w14:paraId="13291091" w14:textId="2D7C03E2" w:rsidR="001C3DCD" w:rsidRPr="00343016" w:rsidRDefault="001C3DCD">
      <w:pPr>
        <w:pStyle w:val="Subtitle"/>
        <w:jc w:val="center"/>
        <w:rPr>
          <w:ins w:id="22" w:author="Etion Pinari" w:date="2021-01-10T17:44:00Z"/>
          <w:rFonts w:ascii="Bell MT" w:hAnsi="Bell MT"/>
          <w:i/>
          <w:iCs/>
          <w:sz w:val="36"/>
          <w:szCs w:val="36"/>
          <w:rPrChange w:id="23" w:author="Etion Pinari" w:date="2021-01-10T17:55:00Z">
            <w:rPr>
              <w:ins w:id="24" w:author="Etion Pinari" w:date="2021-01-10T17:44:00Z"/>
              <w:i/>
              <w:iCs/>
            </w:rPr>
          </w:rPrChange>
        </w:rPr>
      </w:pPr>
      <w:ins w:id="25" w:author="Etion Pinari" w:date="2021-01-10T17:44:00Z">
        <w:r w:rsidRPr="00343016">
          <w:rPr>
            <w:rFonts w:ascii="Bell MT" w:hAnsi="Bell MT"/>
            <w:i/>
            <w:iCs/>
            <w:sz w:val="36"/>
            <w:szCs w:val="36"/>
            <w:rPrChange w:id="26" w:author="Etion Pinari" w:date="2021-01-10T17:55:00Z">
              <w:rPr>
                <w:rFonts w:ascii="Bell MT" w:hAnsi="Bell MT"/>
                <w:i/>
                <w:iCs/>
              </w:rPr>
            </w:rPrChange>
          </w:rPr>
          <w:lastRenderedPageBreak/>
          <w:t>Table of contents</w:t>
        </w:r>
      </w:ins>
    </w:p>
    <w:p w14:paraId="296D3D41" w14:textId="6AB746A2" w:rsidR="001C3DCD" w:rsidRPr="00343016" w:rsidRDefault="001C3DCD" w:rsidP="001C3DCD">
      <w:pPr>
        <w:pStyle w:val="ListParagraph"/>
        <w:numPr>
          <w:ilvl w:val="0"/>
          <w:numId w:val="52"/>
        </w:numPr>
        <w:spacing w:after="200" w:line="288" w:lineRule="auto"/>
        <w:rPr>
          <w:ins w:id="27" w:author="Etion Pinari" w:date="2021-01-10T17:44:00Z"/>
          <w:rFonts w:ascii="Bell MT" w:hAnsi="Bell MT"/>
          <w:sz w:val="28"/>
          <w:szCs w:val="28"/>
          <w:rPrChange w:id="28" w:author="Etion Pinari" w:date="2021-01-10T17:55:00Z">
            <w:rPr>
              <w:ins w:id="29" w:author="Etion Pinari" w:date="2021-01-10T17:44:00Z"/>
            </w:rPr>
          </w:rPrChange>
        </w:rPr>
      </w:pPr>
      <w:ins w:id="30" w:author="Etion Pinari" w:date="2021-01-10T17:44:00Z">
        <w:r w:rsidRPr="00343016">
          <w:rPr>
            <w:rFonts w:ascii="Bell MT" w:hAnsi="Bell MT"/>
            <w:sz w:val="28"/>
            <w:szCs w:val="28"/>
            <w:rPrChange w:id="31" w:author="Etion Pinari" w:date="2021-01-10T17:55:00Z">
              <w:rPr/>
            </w:rPrChange>
          </w:rPr>
          <w:t>INTRODUCTION</w:t>
        </w:r>
        <w:r w:rsidRPr="00343016">
          <w:rPr>
            <w:rFonts w:ascii="Bell MT" w:hAnsi="Bell MT"/>
            <w:sz w:val="28"/>
            <w:szCs w:val="28"/>
            <w:rPrChange w:id="32" w:author="Etion Pinari" w:date="2021-01-10T17:55:00Z">
              <w:rPr/>
            </w:rPrChange>
          </w:rPr>
          <w:tab/>
        </w:r>
        <w:r w:rsidRPr="00343016">
          <w:rPr>
            <w:rFonts w:ascii="Bell MT" w:hAnsi="Bell MT"/>
            <w:sz w:val="28"/>
            <w:szCs w:val="28"/>
            <w:rPrChange w:id="33" w:author="Etion Pinari" w:date="2021-01-10T17:55:00Z">
              <w:rPr/>
            </w:rPrChange>
          </w:rPr>
          <w:tab/>
        </w:r>
        <w:r w:rsidRPr="00343016">
          <w:rPr>
            <w:rFonts w:ascii="Bell MT" w:hAnsi="Bell MT"/>
            <w:sz w:val="28"/>
            <w:szCs w:val="28"/>
            <w:rPrChange w:id="34" w:author="Etion Pinari" w:date="2021-01-10T17:55:00Z">
              <w:rPr/>
            </w:rPrChange>
          </w:rPr>
          <w:tab/>
        </w:r>
        <w:r w:rsidRPr="00343016">
          <w:rPr>
            <w:rFonts w:ascii="Bell MT" w:hAnsi="Bell MT"/>
            <w:sz w:val="28"/>
            <w:szCs w:val="28"/>
            <w:rPrChange w:id="35" w:author="Etion Pinari" w:date="2021-01-10T17:55:00Z">
              <w:rPr/>
            </w:rPrChange>
          </w:rPr>
          <w:tab/>
        </w:r>
        <w:r w:rsidRPr="00343016">
          <w:rPr>
            <w:rFonts w:ascii="Bell MT" w:hAnsi="Bell MT"/>
            <w:sz w:val="28"/>
            <w:szCs w:val="28"/>
            <w:rPrChange w:id="36" w:author="Etion Pinari" w:date="2021-01-10T17:55:00Z">
              <w:rPr/>
            </w:rPrChange>
          </w:rPr>
          <w:tab/>
        </w:r>
        <w:r w:rsidRPr="00343016">
          <w:rPr>
            <w:rFonts w:ascii="Bell MT" w:hAnsi="Bell MT"/>
            <w:sz w:val="28"/>
            <w:szCs w:val="28"/>
            <w:rPrChange w:id="37" w:author="Etion Pinari" w:date="2021-01-10T17:55:00Z">
              <w:rPr/>
            </w:rPrChange>
          </w:rPr>
          <w:tab/>
        </w:r>
        <w:r w:rsidRPr="00343016">
          <w:rPr>
            <w:rFonts w:ascii="Bell MT" w:hAnsi="Bell MT"/>
            <w:sz w:val="28"/>
            <w:szCs w:val="28"/>
            <w:rPrChange w:id="38" w:author="Etion Pinari" w:date="2021-01-10T17:55:00Z">
              <w:rPr/>
            </w:rPrChange>
          </w:rPr>
          <w:tab/>
        </w:r>
        <w:r w:rsidRPr="00343016">
          <w:rPr>
            <w:rFonts w:ascii="Bell MT" w:hAnsi="Bell MT"/>
            <w:sz w:val="28"/>
            <w:szCs w:val="28"/>
            <w:rPrChange w:id="39" w:author="Etion Pinari" w:date="2021-01-10T17:55:00Z">
              <w:rPr/>
            </w:rPrChange>
          </w:rPr>
          <w:tab/>
        </w:r>
      </w:ins>
      <w:ins w:id="40" w:author="Etion Pinari" w:date="2021-01-10T17:45:00Z">
        <w:r w:rsidRPr="00343016">
          <w:rPr>
            <w:rFonts w:ascii="Bell MT" w:hAnsi="Bell MT"/>
            <w:sz w:val="28"/>
            <w:szCs w:val="28"/>
            <w:rPrChange w:id="41" w:author="Etion Pinari" w:date="2021-01-10T17:55:00Z">
              <w:rPr/>
            </w:rPrChange>
          </w:rPr>
          <w:t xml:space="preserve">            </w:t>
        </w:r>
      </w:ins>
      <w:ins w:id="4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43" w:author="Etion Pinari" w:date="2021-01-10T17:44:00Z">
        <w:r w:rsidRPr="00343016">
          <w:rPr>
            <w:rFonts w:ascii="Bell MT" w:hAnsi="Bell MT"/>
            <w:sz w:val="28"/>
            <w:szCs w:val="28"/>
            <w:rPrChange w:id="44" w:author="Etion Pinari" w:date="2021-01-10T17:55:00Z">
              <w:rPr/>
            </w:rPrChange>
          </w:rPr>
          <w:t>pg.</w:t>
        </w:r>
      </w:ins>
      <w:ins w:id="45" w:author="Etion Pinari" w:date="2021-01-10T17:47:00Z">
        <w:r w:rsidR="00343016" w:rsidRPr="00343016">
          <w:rPr>
            <w:rFonts w:ascii="Bell MT" w:hAnsi="Bell MT"/>
            <w:sz w:val="28"/>
            <w:szCs w:val="28"/>
            <w:rPrChange w:id="46" w:author="Etion Pinari" w:date="2021-01-10T17:55:00Z">
              <w:rPr/>
            </w:rPrChange>
          </w:rPr>
          <w:t>2</w:t>
        </w:r>
      </w:ins>
    </w:p>
    <w:p w14:paraId="5ED3B164" w14:textId="7B5AF007" w:rsidR="001C3DCD" w:rsidRPr="00343016" w:rsidRDefault="001C3DCD" w:rsidP="001C3DCD">
      <w:pPr>
        <w:pStyle w:val="ListParagraph"/>
        <w:numPr>
          <w:ilvl w:val="1"/>
          <w:numId w:val="52"/>
        </w:numPr>
        <w:spacing w:after="200" w:line="288" w:lineRule="auto"/>
        <w:rPr>
          <w:ins w:id="47" w:author="Etion Pinari" w:date="2021-01-10T17:44:00Z"/>
          <w:rFonts w:ascii="Bell MT" w:hAnsi="Bell MT"/>
          <w:sz w:val="28"/>
          <w:szCs w:val="28"/>
          <w:rPrChange w:id="48" w:author="Etion Pinari" w:date="2021-01-10T17:55:00Z">
            <w:rPr>
              <w:ins w:id="49" w:author="Etion Pinari" w:date="2021-01-10T17:44:00Z"/>
            </w:rPr>
          </w:rPrChange>
        </w:rPr>
      </w:pPr>
      <w:ins w:id="50" w:author="Etion Pinari" w:date="2021-01-10T17:44:00Z">
        <w:r w:rsidRPr="00343016">
          <w:rPr>
            <w:rFonts w:ascii="Bell MT" w:hAnsi="Bell MT"/>
            <w:sz w:val="28"/>
            <w:szCs w:val="28"/>
            <w:rPrChange w:id="51" w:author="Etion Pinari" w:date="2021-01-10T17:55:00Z">
              <w:rPr/>
            </w:rPrChange>
          </w:rPr>
          <w:t>Purpose</w:t>
        </w:r>
        <w:r w:rsidRPr="00343016">
          <w:rPr>
            <w:rFonts w:ascii="Bell MT" w:hAnsi="Bell MT"/>
            <w:sz w:val="28"/>
            <w:szCs w:val="28"/>
            <w:rPrChange w:id="52" w:author="Etion Pinari" w:date="2021-01-10T17:55:00Z">
              <w:rPr/>
            </w:rPrChange>
          </w:rPr>
          <w:tab/>
        </w:r>
        <w:r w:rsidRPr="00343016">
          <w:rPr>
            <w:rFonts w:ascii="Bell MT" w:hAnsi="Bell MT"/>
            <w:sz w:val="28"/>
            <w:szCs w:val="28"/>
            <w:rPrChange w:id="53" w:author="Etion Pinari" w:date="2021-01-10T17:55:00Z">
              <w:rPr/>
            </w:rPrChange>
          </w:rPr>
          <w:tab/>
        </w:r>
        <w:r w:rsidRPr="00343016">
          <w:rPr>
            <w:rFonts w:ascii="Bell MT" w:hAnsi="Bell MT"/>
            <w:sz w:val="28"/>
            <w:szCs w:val="28"/>
            <w:rPrChange w:id="54" w:author="Etion Pinari" w:date="2021-01-10T17:55:00Z">
              <w:rPr/>
            </w:rPrChange>
          </w:rPr>
          <w:tab/>
        </w:r>
        <w:r w:rsidRPr="00343016">
          <w:rPr>
            <w:rFonts w:ascii="Bell MT" w:hAnsi="Bell MT"/>
            <w:sz w:val="28"/>
            <w:szCs w:val="28"/>
            <w:rPrChange w:id="55" w:author="Etion Pinari" w:date="2021-01-10T17:55:00Z">
              <w:rPr/>
            </w:rPrChange>
          </w:rPr>
          <w:tab/>
        </w:r>
        <w:r w:rsidRPr="00343016">
          <w:rPr>
            <w:rFonts w:ascii="Bell MT" w:hAnsi="Bell MT"/>
            <w:sz w:val="28"/>
            <w:szCs w:val="28"/>
            <w:rPrChange w:id="56" w:author="Etion Pinari" w:date="2021-01-10T17:55:00Z">
              <w:rPr/>
            </w:rPrChange>
          </w:rPr>
          <w:tab/>
        </w:r>
        <w:r w:rsidRPr="00343016">
          <w:rPr>
            <w:rFonts w:ascii="Bell MT" w:hAnsi="Bell MT"/>
            <w:sz w:val="28"/>
            <w:szCs w:val="28"/>
            <w:rPrChange w:id="57" w:author="Etion Pinari" w:date="2021-01-10T17:55:00Z">
              <w:rPr/>
            </w:rPrChange>
          </w:rPr>
          <w:tab/>
        </w:r>
        <w:r w:rsidRPr="00343016">
          <w:rPr>
            <w:rFonts w:ascii="Bell MT" w:hAnsi="Bell MT"/>
            <w:sz w:val="28"/>
            <w:szCs w:val="28"/>
            <w:rPrChange w:id="58" w:author="Etion Pinari" w:date="2021-01-10T17:55:00Z">
              <w:rPr/>
            </w:rPrChange>
          </w:rPr>
          <w:tab/>
        </w:r>
        <w:r w:rsidRPr="00343016">
          <w:rPr>
            <w:rFonts w:ascii="Bell MT" w:hAnsi="Bell MT"/>
            <w:sz w:val="28"/>
            <w:szCs w:val="28"/>
            <w:rPrChange w:id="59" w:author="Etion Pinari" w:date="2021-01-10T17:55:00Z">
              <w:rPr/>
            </w:rPrChange>
          </w:rPr>
          <w:tab/>
        </w:r>
        <w:r w:rsidRPr="00343016">
          <w:rPr>
            <w:rFonts w:ascii="Bell MT" w:hAnsi="Bell MT"/>
            <w:sz w:val="28"/>
            <w:szCs w:val="28"/>
            <w:rPrChange w:id="60" w:author="Etion Pinari" w:date="2021-01-10T17:55:00Z">
              <w:rPr/>
            </w:rPrChange>
          </w:rPr>
          <w:tab/>
        </w:r>
      </w:ins>
      <w:ins w:id="61" w:author="Etion Pinari" w:date="2021-01-10T17:45:00Z">
        <w:r w:rsidRPr="00343016">
          <w:rPr>
            <w:rFonts w:ascii="Bell MT" w:hAnsi="Bell MT"/>
            <w:sz w:val="28"/>
            <w:szCs w:val="28"/>
            <w:rPrChange w:id="62" w:author="Etion Pinari" w:date="2021-01-10T17:55:00Z">
              <w:rPr/>
            </w:rPrChange>
          </w:rPr>
          <w:t xml:space="preserve">            </w:t>
        </w:r>
      </w:ins>
      <w:ins w:id="63"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64" w:author="Etion Pinari" w:date="2021-01-10T17:44:00Z">
        <w:r w:rsidRPr="00343016">
          <w:rPr>
            <w:rFonts w:ascii="Bell MT" w:hAnsi="Bell MT"/>
            <w:sz w:val="28"/>
            <w:szCs w:val="28"/>
            <w:rPrChange w:id="65" w:author="Etion Pinari" w:date="2021-01-10T17:55:00Z">
              <w:rPr/>
            </w:rPrChange>
          </w:rPr>
          <w:t>pg.</w:t>
        </w:r>
      </w:ins>
      <w:ins w:id="66" w:author="Etion Pinari" w:date="2021-01-10T17:47:00Z">
        <w:r w:rsidR="00343016" w:rsidRPr="00343016">
          <w:rPr>
            <w:rFonts w:ascii="Bell MT" w:hAnsi="Bell MT"/>
            <w:sz w:val="28"/>
            <w:szCs w:val="28"/>
            <w:rPrChange w:id="67" w:author="Etion Pinari" w:date="2021-01-10T17:55:00Z">
              <w:rPr/>
            </w:rPrChange>
          </w:rPr>
          <w:t>2</w:t>
        </w:r>
      </w:ins>
    </w:p>
    <w:p w14:paraId="7A492DCE" w14:textId="6F4669EF" w:rsidR="001C3DCD" w:rsidRPr="00343016" w:rsidRDefault="001C3DCD" w:rsidP="001C3DCD">
      <w:pPr>
        <w:pStyle w:val="ListParagraph"/>
        <w:numPr>
          <w:ilvl w:val="1"/>
          <w:numId w:val="52"/>
        </w:numPr>
        <w:spacing w:after="200" w:line="288" w:lineRule="auto"/>
        <w:rPr>
          <w:ins w:id="68" w:author="Etion Pinari" w:date="2021-01-10T17:44:00Z"/>
          <w:rFonts w:ascii="Bell MT" w:hAnsi="Bell MT"/>
          <w:sz w:val="28"/>
          <w:szCs w:val="28"/>
          <w:rPrChange w:id="69" w:author="Etion Pinari" w:date="2021-01-10T17:55:00Z">
            <w:rPr>
              <w:ins w:id="70" w:author="Etion Pinari" w:date="2021-01-10T17:44:00Z"/>
            </w:rPr>
          </w:rPrChange>
        </w:rPr>
      </w:pPr>
      <w:ins w:id="71" w:author="Etion Pinari" w:date="2021-01-10T17:44:00Z">
        <w:r w:rsidRPr="00343016">
          <w:rPr>
            <w:rFonts w:ascii="Bell MT" w:hAnsi="Bell MT"/>
            <w:sz w:val="28"/>
            <w:szCs w:val="28"/>
            <w:rPrChange w:id="72" w:author="Etion Pinari" w:date="2021-01-10T17:55:00Z">
              <w:rPr/>
            </w:rPrChange>
          </w:rPr>
          <w:t>Scope</w:t>
        </w:r>
        <w:r w:rsidRPr="00343016">
          <w:rPr>
            <w:rFonts w:ascii="Bell MT" w:hAnsi="Bell MT"/>
            <w:sz w:val="28"/>
            <w:szCs w:val="28"/>
            <w:rPrChange w:id="73" w:author="Etion Pinari" w:date="2021-01-10T17:55:00Z">
              <w:rPr/>
            </w:rPrChange>
          </w:rPr>
          <w:tab/>
        </w:r>
        <w:r w:rsidRPr="00343016">
          <w:rPr>
            <w:rFonts w:ascii="Bell MT" w:hAnsi="Bell MT"/>
            <w:sz w:val="28"/>
            <w:szCs w:val="28"/>
            <w:rPrChange w:id="74" w:author="Etion Pinari" w:date="2021-01-10T17:55:00Z">
              <w:rPr/>
            </w:rPrChange>
          </w:rPr>
          <w:tab/>
        </w:r>
        <w:r w:rsidRPr="00343016">
          <w:rPr>
            <w:rFonts w:ascii="Bell MT" w:hAnsi="Bell MT"/>
            <w:sz w:val="28"/>
            <w:szCs w:val="28"/>
            <w:rPrChange w:id="75" w:author="Etion Pinari" w:date="2021-01-10T17:55:00Z">
              <w:rPr/>
            </w:rPrChange>
          </w:rPr>
          <w:tab/>
        </w:r>
        <w:r w:rsidRPr="00343016">
          <w:rPr>
            <w:rFonts w:ascii="Bell MT" w:hAnsi="Bell MT"/>
            <w:sz w:val="28"/>
            <w:szCs w:val="28"/>
            <w:rPrChange w:id="76" w:author="Etion Pinari" w:date="2021-01-10T17:55:00Z">
              <w:rPr/>
            </w:rPrChange>
          </w:rPr>
          <w:tab/>
        </w:r>
        <w:r w:rsidRPr="00343016">
          <w:rPr>
            <w:rFonts w:ascii="Bell MT" w:hAnsi="Bell MT"/>
            <w:sz w:val="28"/>
            <w:szCs w:val="28"/>
            <w:rPrChange w:id="77" w:author="Etion Pinari" w:date="2021-01-10T17:55:00Z">
              <w:rPr/>
            </w:rPrChange>
          </w:rPr>
          <w:tab/>
        </w:r>
        <w:r w:rsidRPr="00343016">
          <w:rPr>
            <w:rFonts w:ascii="Bell MT" w:hAnsi="Bell MT"/>
            <w:sz w:val="28"/>
            <w:szCs w:val="28"/>
            <w:rPrChange w:id="78" w:author="Etion Pinari" w:date="2021-01-10T17:55:00Z">
              <w:rPr/>
            </w:rPrChange>
          </w:rPr>
          <w:tab/>
        </w:r>
        <w:r w:rsidRPr="00343016">
          <w:rPr>
            <w:rFonts w:ascii="Bell MT" w:hAnsi="Bell MT"/>
            <w:sz w:val="28"/>
            <w:szCs w:val="28"/>
            <w:rPrChange w:id="79" w:author="Etion Pinari" w:date="2021-01-10T17:55:00Z">
              <w:rPr/>
            </w:rPrChange>
          </w:rPr>
          <w:tab/>
        </w:r>
        <w:r w:rsidRPr="00343016">
          <w:rPr>
            <w:rFonts w:ascii="Bell MT" w:hAnsi="Bell MT"/>
            <w:sz w:val="28"/>
            <w:szCs w:val="28"/>
            <w:rPrChange w:id="80" w:author="Etion Pinari" w:date="2021-01-10T17:55:00Z">
              <w:rPr/>
            </w:rPrChange>
          </w:rPr>
          <w:tab/>
        </w:r>
      </w:ins>
      <w:ins w:id="81"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82" w:author="Etion Pinari" w:date="2021-01-10T17:44:00Z">
        <w:r w:rsidRPr="00343016">
          <w:rPr>
            <w:rFonts w:ascii="Bell MT" w:hAnsi="Bell MT"/>
            <w:sz w:val="28"/>
            <w:szCs w:val="28"/>
            <w:rPrChange w:id="83" w:author="Etion Pinari" w:date="2021-01-10T17:55:00Z">
              <w:rPr/>
            </w:rPrChange>
          </w:rPr>
          <w:tab/>
        </w:r>
      </w:ins>
      <w:ins w:id="84" w:author="Etion Pinari" w:date="2021-01-10T17:45:00Z">
        <w:r w:rsidRPr="00343016">
          <w:rPr>
            <w:rFonts w:ascii="Bell MT" w:hAnsi="Bell MT"/>
            <w:sz w:val="28"/>
            <w:szCs w:val="28"/>
            <w:rPrChange w:id="85" w:author="Etion Pinari" w:date="2021-01-10T17:55:00Z">
              <w:rPr/>
            </w:rPrChange>
          </w:rPr>
          <w:t xml:space="preserve">            </w:t>
        </w:r>
      </w:ins>
      <w:ins w:id="8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87" w:author="Etion Pinari" w:date="2021-01-10T17:44:00Z">
        <w:r w:rsidRPr="00343016">
          <w:rPr>
            <w:rFonts w:ascii="Bell MT" w:hAnsi="Bell MT"/>
            <w:sz w:val="28"/>
            <w:szCs w:val="28"/>
            <w:rPrChange w:id="88" w:author="Etion Pinari" w:date="2021-01-10T17:55:00Z">
              <w:rPr/>
            </w:rPrChange>
          </w:rPr>
          <w:t>pg.</w:t>
        </w:r>
      </w:ins>
      <w:ins w:id="89" w:author="Etion Pinari" w:date="2021-01-10T17:47:00Z">
        <w:r w:rsidR="00343016" w:rsidRPr="00343016">
          <w:rPr>
            <w:rFonts w:ascii="Bell MT" w:hAnsi="Bell MT"/>
            <w:sz w:val="28"/>
            <w:szCs w:val="28"/>
            <w:rPrChange w:id="90" w:author="Etion Pinari" w:date="2021-01-10T17:55:00Z">
              <w:rPr/>
            </w:rPrChange>
          </w:rPr>
          <w:t>2</w:t>
        </w:r>
      </w:ins>
    </w:p>
    <w:p w14:paraId="646F27ED" w14:textId="0766AE34" w:rsidR="001C3DCD" w:rsidRPr="00343016" w:rsidRDefault="001C3DCD" w:rsidP="001C3DCD">
      <w:pPr>
        <w:pStyle w:val="ListParagraph"/>
        <w:numPr>
          <w:ilvl w:val="1"/>
          <w:numId w:val="52"/>
        </w:numPr>
        <w:spacing w:after="200" w:line="288" w:lineRule="auto"/>
        <w:rPr>
          <w:ins w:id="91" w:author="Etion Pinari" w:date="2021-01-10T17:44:00Z"/>
          <w:rFonts w:ascii="Bell MT" w:hAnsi="Bell MT"/>
          <w:sz w:val="28"/>
          <w:szCs w:val="28"/>
          <w:rPrChange w:id="92" w:author="Etion Pinari" w:date="2021-01-10T17:55:00Z">
            <w:rPr>
              <w:ins w:id="93" w:author="Etion Pinari" w:date="2021-01-10T17:44:00Z"/>
            </w:rPr>
          </w:rPrChange>
        </w:rPr>
      </w:pPr>
      <w:ins w:id="94" w:author="Etion Pinari" w:date="2021-01-10T17:44:00Z">
        <w:r w:rsidRPr="00343016">
          <w:rPr>
            <w:rFonts w:ascii="Bell MT" w:hAnsi="Bell MT"/>
            <w:sz w:val="28"/>
            <w:szCs w:val="28"/>
            <w:rPrChange w:id="95" w:author="Etion Pinari" w:date="2021-01-10T17:55:00Z">
              <w:rPr/>
            </w:rPrChange>
          </w:rPr>
          <w:t xml:space="preserve">Definitions, Acronyms, Abbreviations </w:t>
        </w:r>
        <w:r w:rsidRPr="00343016">
          <w:rPr>
            <w:rFonts w:ascii="Bell MT" w:hAnsi="Bell MT"/>
            <w:sz w:val="28"/>
            <w:szCs w:val="28"/>
            <w:rPrChange w:id="96" w:author="Etion Pinari" w:date="2021-01-10T17:55:00Z">
              <w:rPr/>
            </w:rPrChange>
          </w:rPr>
          <w:tab/>
        </w:r>
        <w:r w:rsidRPr="00343016">
          <w:rPr>
            <w:rFonts w:ascii="Bell MT" w:hAnsi="Bell MT"/>
            <w:sz w:val="28"/>
            <w:szCs w:val="28"/>
            <w:rPrChange w:id="97" w:author="Etion Pinari" w:date="2021-01-10T17:55:00Z">
              <w:rPr/>
            </w:rPrChange>
          </w:rPr>
          <w:tab/>
        </w:r>
        <w:r w:rsidRPr="00343016">
          <w:rPr>
            <w:rFonts w:ascii="Bell MT" w:hAnsi="Bell MT"/>
            <w:sz w:val="28"/>
            <w:szCs w:val="28"/>
            <w:rPrChange w:id="98" w:author="Etion Pinari" w:date="2021-01-10T17:55:00Z">
              <w:rPr/>
            </w:rPrChange>
          </w:rPr>
          <w:tab/>
        </w:r>
        <w:r w:rsidRPr="00343016">
          <w:rPr>
            <w:rFonts w:ascii="Bell MT" w:hAnsi="Bell MT"/>
            <w:sz w:val="28"/>
            <w:szCs w:val="28"/>
            <w:rPrChange w:id="99" w:author="Etion Pinari" w:date="2021-01-10T17:55:00Z">
              <w:rPr/>
            </w:rPrChange>
          </w:rPr>
          <w:tab/>
        </w:r>
      </w:ins>
      <w:ins w:id="100" w:author="Etion Pinari" w:date="2021-01-10T17:45:00Z">
        <w:r w:rsidRPr="00343016">
          <w:rPr>
            <w:rFonts w:ascii="Bell MT" w:hAnsi="Bell MT"/>
            <w:sz w:val="28"/>
            <w:szCs w:val="28"/>
            <w:rPrChange w:id="101" w:author="Etion Pinari" w:date="2021-01-10T17:55:00Z">
              <w:rPr/>
            </w:rPrChange>
          </w:rPr>
          <w:t xml:space="preserve">            </w:t>
        </w:r>
      </w:ins>
      <w:ins w:id="10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03" w:author="Etion Pinari" w:date="2021-01-10T17:44:00Z">
        <w:r w:rsidRPr="00343016">
          <w:rPr>
            <w:rFonts w:ascii="Bell MT" w:hAnsi="Bell MT"/>
            <w:sz w:val="28"/>
            <w:szCs w:val="28"/>
            <w:rPrChange w:id="104" w:author="Etion Pinari" w:date="2021-01-10T17:55:00Z">
              <w:rPr/>
            </w:rPrChange>
          </w:rPr>
          <w:t>pg.</w:t>
        </w:r>
      </w:ins>
      <w:ins w:id="105" w:author="Etion Pinari" w:date="2021-01-10T17:47:00Z">
        <w:r w:rsidR="00343016" w:rsidRPr="00343016">
          <w:rPr>
            <w:rFonts w:ascii="Bell MT" w:hAnsi="Bell MT"/>
            <w:sz w:val="28"/>
            <w:szCs w:val="28"/>
            <w:rPrChange w:id="106" w:author="Etion Pinari" w:date="2021-01-10T17:55:00Z">
              <w:rPr/>
            </w:rPrChange>
          </w:rPr>
          <w:t>2</w:t>
        </w:r>
      </w:ins>
    </w:p>
    <w:p w14:paraId="175BA51D" w14:textId="2CEFD261" w:rsidR="001C3DCD" w:rsidRPr="00343016" w:rsidRDefault="001C3DCD" w:rsidP="001C3DCD">
      <w:pPr>
        <w:pStyle w:val="ListParagraph"/>
        <w:numPr>
          <w:ilvl w:val="1"/>
          <w:numId w:val="52"/>
        </w:numPr>
        <w:spacing w:after="200" w:line="288" w:lineRule="auto"/>
        <w:rPr>
          <w:ins w:id="107" w:author="Etion Pinari" w:date="2021-01-10T17:44:00Z"/>
          <w:rFonts w:ascii="Bell MT" w:hAnsi="Bell MT"/>
          <w:sz w:val="28"/>
          <w:szCs w:val="28"/>
          <w:rPrChange w:id="108" w:author="Etion Pinari" w:date="2021-01-10T17:55:00Z">
            <w:rPr>
              <w:ins w:id="109" w:author="Etion Pinari" w:date="2021-01-10T17:44:00Z"/>
            </w:rPr>
          </w:rPrChange>
        </w:rPr>
      </w:pPr>
      <w:ins w:id="110" w:author="Etion Pinari" w:date="2021-01-10T17:44:00Z">
        <w:r w:rsidRPr="00343016">
          <w:rPr>
            <w:rFonts w:ascii="Bell MT" w:hAnsi="Bell MT"/>
            <w:sz w:val="28"/>
            <w:szCs w:val="28"/>
            <w:rPrChange w:id="111" w:author="Etion Pinari" w:date="2021-01-10T17:55:00Z">
              <w:rPr/>
            </w:rPrChange>
          </w:rPr>
          <w:t xml:space="preserve">Revision history </w:t>
        </w:r>
        <w:r w:rsidRPr="00343016">
          <w:rPr>
            <w:rFonts w:ascii="Bell MT" w:hAnsi="Bell MT"/>
            <w:sz w:val="28"/>
            <w:szCs w:val="28"/>
            <w:rPrChange w:id="112" w:author="Etion Pinari" w:date="2021-01-10T17:55:00Z">
              <w:rPr/>
            </w:rPrChange>
          </w:rPr>
          <w:tab/>
        </w:r>
        <w:r w:rsidRPr="00343016">
          <w:rPr>
            <w:rFonts w:ascii="Bell MT" w:hAnsi="Bell MT"/>
            <w:sz w:val="28"/>
            <w:szCs w:val="28"/>
            <w:rPrChange w:id="113" w:author="Etion Pinari" w:date="2021-01-10T17:55:00Z">
              <w:rPr/>
            </w:rPrChange>
          </w:rPr>
          <w:tab/>
        </w:r>
        <w:r w:rsidRPr="00343016">
          <w:rPr>
            <w:rFonts w:ascii="Bell MT" w:hAnsi="Bell MT"/>
            <w:sz w:val="28"/>
            <w:szCs w:val="28"/>
            <w:rPrChange w:id="114" w:author="Etion Pinari" w:date="2021-01-10T17:55:00Z">
              <w:rPr/>
            </w:rPrChange>
          </w:rPr>
          <w:tab/>
        </w:r>
        <w:r w:rsidRPr="00343016">
          <w:rPr>
            <w:rFonts w:ascii="Bell MT" w:hAnsi="Bell MT"/>
            <w:sz w:val="28"/>
            <w:szCs w:val="28"/>
            <w:rPrChange w:id="115" w:author="Etion Pinari" w:date="2021-01-10T17:55:00Z">
              <w:rPr/>
            </w:rPrChange>
          </w:rPr>
          <w:tab/>
        </w:r>
        <w:r w:rsidRPr="00343016">
          <w:rPr>
            <w:rFonts w:ascii="Bell MT" w:hAnsi="Bell MT"/>
            <w:sz w:val="28"/>
            <w:szCs w:val="28"/>
            <w:rPrChange w:id="116" w:author="Etion Pinari" w:date="2021-01-10T17:55:00Z">
              <w:rPr/>
            </w:rPrChange>
          </w:rPr>
          <w:tab/>
        </w:r>
        <w:r w:rsidRPr="00343016">
          <w:rPr>
            <w:rFonts w:ascii="Bell MT" w:hAnsi="Bell MT"/>
            <w:sz w:val="28"/>
            <w:szCs w:val="28"/>
            <w:rPrChange w:id="117" w:author="Etion Pinari" w:date="2021-01-10T17:55:00Z">
              <w:rPr/>
            </w:rPrChange>
          </w:rPr>
          <w:tab/>
        </w:r>
        <w:r w:rsidRPr="00343016">
          <w:rPr>
            <w:rFonts w:ascii="Bell MT" w:hAnsi="Bell MT"/>
            <w:sz w:val="28"/>
            <w:szCs w:val="28"/>
            <w:rPrChange w:id="118" w:author="Etion Pinari" w:date="2021-01-10T17:55:00Z">
              <w:rPr/>
            </w:rPrChange>
          </w:rPr>
          <w:tab/>
        </w:r>
      </w:ins>
      <w:ins w:id="119" w:author="Etion Pinari" w:date="2021-01-10T17:45:00Z">
        <w:r w:rsidRPr="00343016">
          <w:rPr>
            <w:rFonts w:ascii="Bell MT" w:hAnsi="Bell MT"/>
            <w:sz w:val="28"/>
            <w:szCs w:val="28"/>
            <w:rPrChange w:id="120" w:author="Etion Pinari" w:date="2021-01-10T17:55:00Z">
              <w:rPr/>
            </w:rPrChange>
          </w:rPr>
          <w:t xml:space="preserve">            </w:t>
        </w:r>
      </w:ins>
      <w:ins w:id="121"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22" w:author="Etion Pinari" w:date="2021-01-10T17:44:00Z">
        <w:r w:rsidRPr="00343016">
          <w:rPr>
            <w:rFonts w:ascii="Bell MT" w:hAnsi="Bell MT"/>
            <w:sz w:val="28"/>
            <w:szCs w:val="28"/>
            <w:rPrChange w:id="123" w:author="Etion Pinari" w:date="2021-01-10T17:55:00Z">
              <w:rPr/>
            </w:rPrChange>
          </w:rPr>
          <w:t>pg.</w:t>
        </w:r>
      </w:ins>
      <w:ins w:id="124" w:author="Etion Pinari" w:date="2021-01-10T17:47:00Z">
        <w:r w:rsidR="00343016" w:rsidRPr="00343016">
          <w:rPr>
            <w:rFonts w:ascii="Bell MT" w:hAnsi="Bell MT"/>
            <w:sz w:val="28"/>
            <w:szCs w:val="28"/>
            <w:rPrChange w:id="125" w:author="Etion Pinari" w:date="2021-01-10T17:55:00Z">
              <w:rPr/>
            </w:rPrChange>
          </w:rPr>
          <w:t>2</w:t>
        </w:r>
      </w:ins>
    </w:p>
    <w:p w14:paraId="31DA003C" w14:textId="4661B1D3" w:rsidR="001C3DCD" w:rsidRPr="00343016" w:rsidRDefault="001C3DCD" w:rsidP="001C3DCD">
      <w:pPr>
        <w:pStyle w:val="ListParagraph"/>
        <w:numPr>
          <w:ilvl w:val="1"/>
          <w:numId w:val="52"/>
        </w:numPr>
        <w:spacing w:after="200" w:line="288" w:lineRule="auto"/>
        <w:rPr>
          <w:ins w:id="126" w:author="Etion Pinari" w:date="2021-01-10T17:44:00Z"/>
          <w:rFonts w:ascii="Bell MT" w:hAnsi="Bell MT"/>
          <w:sz w:val="28"/>
          <w:szCs w:val="28"/>
          <w:rPrChange w:id="127" w:author="Etion Pinari" w:date="2021-01-10T17:55:00Z">
            <w:rPr>
              <w:ins w:id="128" w:author="Etion Pinari" w:date="2021-01-10T17:44:00Z"/>
            </w:rPr>
          </w:rPrChange>
        </w:rPr>
      </w:pPr>
      <w:ins w:id="129" w:author="Etion Pinari" w:date="2021-01-10T17:44:00Z">
        <w:r w:rsidRPr="00343016">
          <w:rPr>
            <w:rFonts w:ascii="Bell MT" w:hAnsi="Bell MT"/>
            <w:sz w:val="28"/>
            <w:szCs w:val="28"/>
            <w:rPrChange w:id="130" w:author="Etion Pinari" w:date="2021-01-10T17:55:00Z">
              <w:rPr/>
            </w:rPrChange>
          </w:rPr>
          <w:t xml:space="preserve">Reference Documents </w:t>
        </w:r>
        <w:r w:rsidRPr="00343016">
          <w:rPr>
            <w:rFonts w:ascii="Bell MT" w:hAnsi="Bell MT"/>
            <w:sz w:val="28"/>
            <w:szCs w:val="28"/>
            <w:rPrChange w:id="131" w:author="Etion Pinari" w:date="2021-01-10T17:55:00Z">
              <w:rPr/>
            </w:rPrChange>
          </w:rPr>
          <w:tab/>
        </w:r>
        <w:r w:rsidRPr="00343016">
          <w:rPr>
            <w:rFonts w:ascii="Bell MT" w:hAnsi="Bell MT"/>
            <w:sz w:val="28"/>
            <w:szCs w:val="28"/>
            <w:rPrChange w:id="132" w:author="Etion Pinari" w:date="2021-01-10T17:55:00Z">
              <w:rPr/>
            </w:rPrChange>
          </w:rPr>
          <w:tab/>
        </w:r>
        <w:r w:rsidRPr="00343016">
          <w:rPr>
            <w:rFonts w:ascii="Bell MT" w:hAnsi="Bell MT"/>
            <w:sz w:val="28"/>
            <w:szCs w:val="28"/>
            <w:rPrChange w:id="133" w:author="Etion Pinari" w:date="2021-01-10T17:55:00Z">
              <w:rPr/>
            </w:rPrChange>
          </w:rPr>
          <w:tab/>
        </w:r>
        <w:r w:rsidRPr="00343016">
          <w:rPr>
            <w:rFonts w:ascii="Bell MT" w:hAnsi="Bell MT"/>
            <w:sz w:val="28"/>
            <w:szCs w:val="28"/>
            <w:rPrChange w:id="134" w:author="Etion Pinari" w:date="2021-01-10T17:55:00Z">
              <w:rPr/>
            </w:rPrChange>
          </w:rPr>
          <w:tab/>
        </w:r>
        <w:r w:rsidRPr="00343016">
          <w:rPr>
            <w:rFonts w:ascii="Bell MT" w:hAnsi="Bell MT"/>
            <w:sz w:val="28"/>
            <w:szCs w:val="28"/>
            <w:rPrChange w:id="135" w:author="Etion Pinari" w:date="2021-01-10T17:55:00Z">
              <w:rPr/>
            </w:rPrChange>
          </w:rPr>
          <w:tab/>
        </w:r>
        <w:r w:rsidRPr="00343016">
          <w:rPr>
            <w:rFonts w:ascii="Bell MT" w:hAnsi="Bell MT"/>
            <w:sz w:val="28"/>
            <w:szCs w:val="28"/>
            <w:rPrChange w:id="136" w:author="Etion Pinari" w:date="2021-01-10T17:55:00Z">
              <w:rPr/>
            </w:rPrChange>
          </w:rPr>
          <w:tab/>
        </w:r>
      </w:ins>
      <w:ins w:id="137" w:author="Etion Pinari" w:date="2021-01-10T17:45:00Z">
        <w:r w:rsidRPr="00343016">
          <w:rPr>
            <w:rFonts w:ascii="Bell MT" w:hAnsi="Bell MT"/>
            <w:sz w:val="28"/>
            <w:szCs w:val="28"/>
            <w:rPrChange w:id="138" w:author="Etion Pinari" w:date="2021-01-10T17:55:00Z">
              <w:rPr/>
            </w:rPrChange>
          </w:rPr>
          <w:t xml:space="preserve">          </w:t>
        </w:r>
      </w:ins>
      <w:ins w:id="13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40" w:author="Etion Pinari" w:date="2021-01-10T17:45:00Z">
        <w:r w:rsidRPr="00343016">
          <w:rPr>
            <w:rFonts w:ascii="Bell MT" w:hAnsi="Bell MT"/>
            <w:sz w:val="28"/>
            <w:szCs w:val="28"/>
            <w:rPrChange w:id="141" w:author="Etion Pinari" w:date="2021-01-10T17:55:00Z">
              <w:rPr/>
            </w:rPrChange>
          </w:rPr>
          <w:t xml:space="preserve">  </w:t>
        </w:r>
      </w:ins>
      <w:ins w:id="142" w:author="Etion Pinari" w:date="2021-01-10T17:44:00Z">
        <w:r w:rsidRPr="00343016">
          <w:rPr>
            <w:rFonts w:ascii="Bell MT" w:hAnsi="Bell MT"/>
            <w:sz w:val="28"/>
            <w:szCs w:val="28"/>
            <w:rPrChange w:id="143" w:author="Etion Pinari" w:date="2021-01-10T17:55:00Z">
              <w:rPr/>
            </w:rPrChange>
          </w:rPr>
          <w:t>pg.</w:t>
        </w:r>
      </w:ins>
      <w:ins w:id="144" w:author="Etion Pinari" w:date="2021-01-10T17:47:00Z">
        <w:r w:rsidR="00343016" w:rsidRPr="00343016">
          <w:rPr>
            <w:rFonts w:ascii="Bell MT" w:hAnsi="Bell MT"/>
            <w:sz w:val="28"/>
            <w:szCs w:val="28"/>
            <w:rPrChange w:id="145" w:author="Etion Pinari" w:date="2021-01-10T17:55:00Z">
              <w:rPr/>
            </w:rPrChange>
          </w:rPr>
          <w:t>3</w:t>
        </w:r>
      </w:ins>
    </w:p>
    <w:p w14:paraId="1347C834" w14:textId="582CB67D" w:rsidR="001C3DCD" w:rsidRPr="00343016" w:rsidRDefault="001C3DCD" w:rsidP="001C3DCD">
      <w:pPr>
        <w:pStyle w:val="ListParagraph"/>
        <w:numPr>
          <w:ilvl w:val="0"/>
          <w:numId w:val="52"/>
        </w:numPr>
        <w:spacing w:after="200" w:line="288" w:lineRule="auto"/>
        <w:rPr>
          <w:ins w:id="146" w:author="Etion Pinari" w:date="2021-01-10T17:44:00Z"/>
          <w:rFonts w:ascii="Bell MT" w:hAnsi="Bell MT"/>
          <w:sz w:val="28"/>
          <w:szCs w:val="28"/>
          <w:rPrChange w:id="147" w:author="Etion Pinari" w:date="2021-01-10T17:55:00Z">
            <w:rPr>
              <w:ins w:id="148" w:author="Etion Pinari" w:date="2021-01-10T17:44:00Z"/>
            </w:rPr>
          </w:rPrChange>
        </w:rPr>
      </w:pPr>
      <w:ins w:id="149" w:author="Etion Pinari" w:date="2021-01-10T17:44:00Z">
        <w:r w:rsidRPr="00343016">
          <w:rPr>
            <w:rFonts w:ascii="Bell MT" w:hAnsi="Bell MT"/>
            <w:sz w:val="28"/>
            <w:szCs w:val="28"/>
            <w:rPrChange w:id="150" w:author="Etion Pinari" w:date="2021-01-10T17:55:00Z">
              <w:rPr/>
            </w:rPrChange>
          </w:rPr>
          <w:t>ARCHITECTURAL DESIGN</w:t>
        </w:r>
        <w:r w:rsidRPr="00343016">
          <w:rPr>
            <w:rFonts w:ascii="Bell MT" w:hAnsi="Bell MT"/>
            <w:sz w:val="28"/>
            <w:szCs w:val="28"/>
            <w:rPrChange w:id="151" w:author="Etion Pinari" w:date="2021-01-10T17:55:00Z">
              <w:rPr/>
            </w:rPrChange>
          </w:rPr>
          <w:tab/>
        </w:r>
        <w:r w:rsidRPr="00343016">
          <w:rPr>
            <w:rFonts w:ascii="Bell MT" w:hAnsi="Bell MT"/>
            <w:sz w:val="28"/>
            <w:szCs w:val="28"/>
            <w:rPrChange w:id="152" w:author="Etion Pinari" w:date="2021-01-10T17:55:00Z">
              <w:rPr/>
            </w:rPrChange>
          </w:rPr>
          <w:tab/>
        </w:r>
        <w:r w:rsidRPr="00343016">
          <w:rPr>
            <w:rFonts w:ascii="Bell MT" w:hAnsi="Bell MT"/>
            <w:sz w:val="28"/>
            <w:szCs w:val="28"/>
            <w:rPrChange w:id="153" w:author="Etion Pinari" w:date="2021-01-10T17:55:00Z">
              <w:rPr/>
            </w:rPrChange>
          </w:rPr>
          <w:tab/>
        </w:r>
        <w:r w:rsidRPr="00343016">
          <w:rPr>
            <w:rFonts w:ascii="Bell MT" w:hAnsi="Bell MT"/>
            <w:sz w:val="28"/>
            <w:szCs w:val="28"/>
            <w:rPrChange w:id="154" w:author="Etion Pinari" w:date="2021-01-10T17:55:00Z">
              <w:rPr/>
            </w:rPrChange>
          </w:rPr>
          <w:tab/>
        </w:r>
        <w:r w:rsidRPr="00343016">
          <w:rPr>
            <w:rFonts w:ascii="Bell MT" w:hAnsi="Bell MT"/>
            <w:sz w:val="28"/>
            <w:szCs w:val="28"/>
            <w:rPrChange w:id="155" w:author="Etion Pinari" w:date="2021-01-10T17:55:00Z">
              <w:rPr/>
            </w:rPrChange>
          </w:rPr>
          <w:tab/>
        </w:r>
        <w:r w:rsidRPr="00343016">
          <w:rPr>
            <w:rFonts w:ascii="Bell MT" w:hAnsi="Bell MT"/>
            <w:sz w:val="28"/>
            <w:szCs w:val="28"/>
            <w:rPrChange w:id="156" w:author="Etion Pinari" w:date="2021-01-10T17:55:00Z">
              <w:rPr/>
            </w:rPrChange>
          </w:rPr>
          <w:tab/>
        </w:r>
      </w:ins>
      <w:ins w:id="157" w:author="Etion Pinari" w:date="2021-01-10T17:45:00Z">
        <w:r w:rsidRPr="00343016">
          <w:rPr>
            <w:rFonts w:ascii="Bell MT" w:hAnsi="Bell MT"/>
            <w:sz w:val="28"/>
            <w:szCs w:val="28"/>
            <w:rPrChange w:id="158" w:author="Etion Pinari" w:date="2021-01-10T17:55:00Z">
              <w:rPr/>
            </w:rPrChange>
          </w:rPr>
          <w:t xml:space="preserve">     </w:t>
        </w:r>
      </w:ins>
      <w:ins w:id="15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60" w:author="Etion Pinari" w:date="2021-01-10T17:45:00Z">
        <w:r w:rsidRPr="00343016">
          <w:rPr>
            <w:rFonts w:ascii="Bell MT" w:hAnsi="Bell MT"/>
            <w:sz w:val="28"/>
            <w:szCs w:val="28"/>
            <w:rPrChange w:id="161" w:author="Etion Pinari" w:date="2021-01-10T17:55:00Z">
              <w:rPr/>
            </w:rPrChange>
          </w:rPr>
          <w:t xml:space="preserve">       </w:t>
        </w:r>
      </w:ins>
      <w:ins w:id="162" w:author="Etion Pinari" w:date="2021-01-10T17:44:00Z">
        <w:r w:rsidRPr="00343016">
          <w:rPr>
            <w:rFonts w:ascii="Bell MT" w:hAnsi="Bell MT"/>
            <w:sz w:val="28"/>
            <w:szCs w:val="28"/>
            <w:rPrChange w:id="163" w:author="Etion Pinari" w:date="2021-01-10T17:55:00Z">
              <w:rPr/>
            </w:rPrChange>
          </w:rPr>
          <w:t>pg.</w:t>
        </w:r>
      </w:ins>
      <w:ins w:id="164" w:author="Etion Pinari" w:date="2021-01-10T17:48:00Z">
        <w:r w:rsidR="00343016" w:rsidRPr="00343016">
          <w:rPr>
            <w:rFonts w:ascii="Bell MT" w:hAnsi="Bell MT"/>
            <w:sz w:val="28"/>
            <w:szCs w:val="28"/>
            <w:rPrChange w:id="165" w:author="Etion Pinari" w:date="2021-01-10T17:55:00Z">
              <w:rPr/>
            </w:rPrChange>
          </w:rPr>
          <w:t>4</w:t>
        </w:r>
      </w:ins>
    </w:p>
    <w:p w14:paraId="43D83487" w14:textId="1D9E2CE3" w:rsidR="001C3DCD" w:rsidRPr="00343016" w:rsidRDefault="001C3DCD" w:rsidP="001C3DCD">
      <w:pPr>
        <w:pStyle w:val="ListParagraph"/>
        <w:numPr>
          <w:ilvl w:val="1"/>
          <w:numId w:val="52"/>
        </w:numPr>
        <w:spacing w:after="200" w:line="288" w:lineRule="auto"/>
        <w:rPr>
          <w:ins w:id="166" w:author="Etion Pinari" w:date="2021-01-10T17:44:00Z"/>
          <w:rFonts w:ascii="Bell MT" w:hAnsi="Bell MT"/>
          <w:sz w:val="28"/>
          <w:szCs w:val="28"/>
          <w:rPrChange w:id="167" w:author="Etion Pinari" w:date="2021-01-10T17:55:00Z">
            <w:rPr>
              <w:ins w:id="168" w:author="Etion Pinari" w:date="2021-01-10T17:44:00Z"/>
            </w:rPr>
          </w:rPrChange>
        </w:rPr>
      </w:pPr>
      <w:ins w:id="169" w:author="Etion Pinari" w:date="2021-01-10T17:44:00Z">
        <w:r w:rsidRPr="00343016">
          <w:rPr>
            <w:rFonts w:ascii="Bell MT" w:hAnsi="Bell MT"/>
            <w:sz w:val="28"/>
            <w:szCs w:val="28"/>
            <w:rPrChange w:id="170" w:author="Etion Pinari" w:date="2021-01-10T17:55:00Z">
              <w:rPr/>
            </w:rPrChange>
          </w:rPr>
          <w:t>Overview: high-level components and their interaction</w:t>
        </w:r>
        <w:r w:rsidRPr="00343016">
          <w:rPr>
            <w:rFonts w:ascii="Bell MT" w:hAnsi="Bell MT"/>
            <w:sz w:val="28"/>
            <w:szCs w:val="28"/>
            <w:rPrChange w:id="171" w:author="Etion Pinari" w:date="2021-01-10T17:55:00Z">
              <w:rPr/>
            </w:rPrChange>
          </w:rPr>
          <w:tab/>
        </w:r>
      </w:ins>
      <w:ins w:id="17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73" w:author="Etion Pinari" w:date="2021-01-10T17:45:00Z">
        <w:r w:rsidRPr="00343016">
          <w:rPr>
            <w:rFonts w:ascii="Bell MT" w:hAnsi="Bell MT"/>
            <w:sz w:val="28"/>
            <w:szCs w:val="28"/>
            <w:rPrChange w:id="174" w:author="Etion Pinari" w:date="2021-01-10T17:55:00Z">
              <w:rPr/>
            </w:rPrChange>
          </w:rPr>
          <w:t xml:space="preserve">            </w:t>
        </w:r>
      </w:ins>
      <w:ins w:id="175" w:author="Etion Pinari" w:date="2021-01-10T17:44:00Z">
        <w:r w:rsidRPr="00343016">
          <w:rPr>
            <w:rFonts w:ascii="Bell MT" w:hAnsi="Bell MT"/>
            <w:sz w:val="28"/>
            <w:szCs w:val="28"/>
            <w:rPrChange w:id="176" w:author="Etion Pinari" w:date="2021-01-10T17:55:00Z">
              <w:rPr/>
            </w:rPrChange>
          </w:rPr>
          <w:t>pg.</w:t>
        </w:r>
      </w:ins>
      <w:ins w:id="177" w:author="Etion Pinari" w:date="2021-01-10T17:48:00Z">
        <w:r w:rsidR="00343016" w:rsidRPr="00343016">
          <w:rPr>
            <w:rFonts w:ascii="Bell MT" w:hAnsi="Bell MT"/>
            <w:sz w:val="28"/>
            <w:szCs w:val="28"/>
            <w:rPrChange w:id="178" w:author="Etion Pinari" w:date="2021-01-10T17:55:00Z">
              <w:rPr/>
            </w:rPrChange>
          </w:rPr>
          <w:t>4</w:t>
        </w:r>
      </w:ins>
    </w:p>
    <w:p w14:paraId="5863FD60" w14:textId="78B39D15" w:rsidR="001C3DCD" w:rsidRPr="00343016" w:rsidRDefault="001C3DCD" w:rsidP="001C3DCD">
      <w:pPr>
        <w:pStyle w:val="ListParagraph"/>
        <w:numPr>
          <w:ilvl w:val="1"/>
          <w:numId w:val="52"/>
        </w:numPr>
        <w:spacing w:after="200" w:line="288" w:lineRule="auto"/>
        <w:rPr>
          <w:ins w:id="179" w:author="Etion Pinari" w:date="2021-01-10T17:44:00Z"/>
          <w:rFonts w:ascii="Bell MT" w:hAnsi="Bell MT"/>
          <w:sz w:val="28"/>
          <w:szCs w:val="28"/>
          <w:rPrChange w:id="180" w:author="Etion Pinari" w:date="2021-01-10T17:55:00Z">
            <w:rPr>
              <w:ins w:id="181" w:author="Etion Pinari" w:date="2021-01-10T17:44:00Z"/>
            </w:rPr>
          </w:rPrChange>
        </w:rPr>
      </w:pPr>
      <w:ins w:id="182" w:author="Etion Pinari" w:date="2021-01-10T17:44:00Z">
        <w:r w:rsidRPr="00343016">
          <w:rPr>
            <w:rFonts w:ascii="Bell MT" w:hAnsi="Bell MT"/>
            <w:sz w:val="28"/>
            <w:szCs w:val="28"/>
            <w:rPrChange w:id="183" w:author="Etion Pinari" w:date="2021-01-10T17:55:00Z">
              <w:rPr/>
            </w:rPrChange>
          </w:rPr>
          <w:t>Component view</w:t>
        </w:r>
        <w:r w:rsidRPr="00343016">
          <w:rPr>
            <w:rFonts w:ascii="Bell MT" w:hAnsi="Bell MT"/>
            <w:sz w:val="28"/>
            <w:szCs w:val="28"/>
            <w:rPrChange w:id="184" w:author="Etion Pinari" w:date="2021-01-10T17:55:00Z">
              <w:rPr/>
            </w:rPrChange>
          </w:rPr>
          <w:tab/>
        </w:r>
        <w:r w:rsidRPr="00343016">
          <w:rPr>
            <w:rFonts w:ascii="Bell MT" w:hAnsi="Bell MT"/>
            <w:sz w:val="28"/>
            <w:szCs w:val="28"/>
            <w:rPrChange w:id="185" w:author="Etion Pinari" w:date="2021-01-10T17:55:00Z">
              <w:rPr/>
            </w:rPrChange>
          </w:rPr>
          <w:tab/>
        </w:r>
        <w:r w:rsidRPr="00343016">
          <w:rPr>
            <w:rFonts w:ascii="Bell MT" w:hAnsi="Bell MT"/>
            <w:sz w:val="28"/>
            <w:szCs w:val="28"/>
            <w:rPrChange w:id="186" w:author="Etion Pinari" w:date="2021-01-10T17:55:00Z">
              <w:rPr/>
            </w:rPrChange>
          </w:rPr>
          <w:tab/>
        </w:r>
        <w:r w:rsidRPr="00343016">
          <w:rPr>
            <w:rFonts w:ascii="Bell MT" w:hAnsi="Bell MT"/>
            <w:sz w:val="28"/>
            <w:szCs w:val="28"/>
            <w:rPrChange w:id="187" w:author="Etion Pinari" w:date="2021-01-10T17:55:00Z">
              <w:rPr/>
            </w:rPrChange>
          </w:rPr>
          <w:tab/>
        </w:r>
        <w:r w:rsidRPr="00343016">
          <w:rPr>
            <w:rFonts w:ascii="Bell MT" w:hAnsi="Bell MT"/>
            <w:sz w:val="28"/>
            <w:szCs w:val="28"/>
            <w:rPrChange w:id="188" w:author="Etion Pinari" w:date="2021-01-10T17:55:00Z">
              <w:rPr/>
            </w:rPrChange>
          </w:rPr>
          <w:tab/>
        </w:r>
        <w:r w:rsidRPr="00343016">
          <w:rPr>
            <w:rFonts w:ascii="Bell MT" w:hAnsi="Bell MT"/>
            <w:sz w:val="28"/>
            <w:szCs w:val="28"/>
            <w:rPrChange w:id="189" w:author="Etion Pinari" w:date="2021-01-10T17:55:00Z">
              <w:rPr/>
            </w:rPrChange>
          </w:rPr>
          <w:tab/>
        </w:r>
        <w:r w:rsidRPr="00343016">
          <w:rPr>
            <w:rFonts w:ascii="Bell MT" w:hAnsi="Bell MT"/>
            <w:sz w:val="28"/>
            <w:szCs w:val="28"/>
            <w:rPrChange w:id="190" w:author="Etion Pinari" w:date="2021-01-10T17:55:00Z">
              <w:rPr/>
            </w:rPrChange>
          </w:rPr>
          <w:tab/>
        </w:r>
      </w:ins>
      <w:ins w:id="191" w:author="Etion Pinari" w:date="2021-01-10T17:45:00Z">
        <w:r w:rsidRPr="00343016">
          <w:rPr>
            <w:rFonts w:ascii="Bell MT" w:hAnsi="Bell MT"/>
            <w:sz w:val="28"/>
            <w:szCs w:val="28"/>
            <w:rPrChange w:id="192" w:author="Etion Pinari" w:date="2021-01-10T17:55:00Z">
              <w:rPr/>
            </w:rPrChange>
          </w:rPr>
          <w:t xml:space="preserve">          </w:t>
        </w:r>
      </w:ins>
      <w:ins w:id="193"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94" w:author="Etion Pinari" w:date="2021-01-10T17:45:00Z">
        <w:r w:rsidRPr="00343016">
          <w:rPr>
            <w:rFonts w:ascii="Bell MT" w:hAnsi="Bell MT"/>
            <w:sz w:val="28"/>
            <w:szCs w:val="28"/>
            <w:rPrChange w:id="195" w:author="Etion Pinari" w:date="2021-01-10T17:55:00Z">
              <w:rPr/>
            </w:rPrChange>
          </w:rPr>
          <w:t xml:space="preserve">  </w:t>
        </w:r>
      </w:ins>
      <w:ins w:id="196" w:author="Etion Pinari" w:date="2021-01-10T17:44:00Z">
        <w:r w:rsidRPr="00343016">
          <w:rPr>
            <w:rFonts w:ascii="Bell MT" w:hAnsi="Bell MT"/>
            <w:sz w:val="28"/>
            <w:szCs w:val="28"/>
            <w:rPrChange w:id="197" w:author="Etion Pinari" w:date="2021-01-10T17:55:00Z">
              <w:rPr/>
            </w:rPrChange>
          </w:rPr>
          <w:t>pg.</w:t>
        </w:r>
      </w:ins>
      <w:ins w:id="198" w:author="Etion Pinari" w:date="2021-01-10T17:48:00Z">
        <w:r w:rsidR="00343016" w:rsidRPr="00343016">
          <w:rPr>
            <w:rFonts w:ascii="Bell MT" w:hAnsi="Bell MT"/>
            <w:sz w:val="28"/>
            <w:szCs w:val="28"/>
            <w:rPrChange w:id="199" w:author="Etion Pinari" w:date="2021-01-10T17:55:00Z">
              <w:rPr/>
            </w:rPrChange>
          </w:rPr>
          <w:t>5</w:t>
        </w:r>
      </w:ins>
    </w:p>
    <w:p w14:paraId="0EFC4004" w14:textId="051E5BC7" w:rsidR="001C3DCD" w:rsidRPr="00343016" w:rsidRDefault="001C3DCD" w:rsidP="001C3DCD">
      <w:pPr>
        <w:pStyle w:val="ListParagraph"/>
        <w:numPr>
          <w:ilvl w:val="2"/>
          <w:numId w:val="52"/>
        </w:numPr>
        <w:spacing w:after="200" w:line="288" w:lineRule="auto"/>
        <w:rPr>
          <w:ins w:id="200" w:author="Etion Pinari" w:date="2021-01-10T17:44:00Z"/>
          <w:rFonts w:ascii="Bell MT" w:hAnsi="Bell MT"/>
          <w:sz w:val="28"/>
          <w:szCs w:val="28"/>
          <w:rPrChange w:id="201" w:author="Etion Pinari" w:date="2021-01-10T17:55:00Z">
            <w:rPr>
              <w:ins w:id="202" w:author="Etion Pinari" w:date="2021-01-10T17:44:00Z"/>
            </w:rPr>
          </w:rPrChange>
        </w:rPr>
      </w:pPr>
      <w:ins w:id="203" w:author="Etion Pinari" w:date="2021-01-10T17:44:00Z">
        <w:r w:rsidRPr="00343016">
          <w:rPr>
            <w:rFonts w:ascii="Bell MT" w:hAnsi="Bell MT"/>
            <w:sz w:val="28"/>
            <w:szCs w:val="28"/>
            <w:rPrChange w:id="204" w:author="Etion Pinari" w:date="2021-01-10T17:55:00Z">
              <w:rPr/>
            </w:rPrChange>
          </w:rPr>
          <w:t>General component view</w:t>
        </w:r>
        <w:r w:rsidRPr="00343016">
          <w:rPr>
            <w:rFonts w:ascii="Bell MT" w:hAnsi="Bell MT"/>
            <w:sz w:val="28"/>
            <w:szCs w:val="28"/>
            <w:rPrChange w:id="205" w:author="Etion Pinari" w:date="2021-01-10T17:55:00Z">
              <w:rPr/>
            </w:rPrChange>
          </w:rPr>
          <w:tab/>
        </w:r>
        <w:r w:rsidRPr="00343016">
          <w:rPr>
            <w:rFonts w:ascii="Bell MT" w:hAnsi="Bell MT"/>
            <w:sz w:val="28"/>
            <w:szCs w:val="28"/>
            <w:rPrChange w:id="206" w:author="Etion Pinari" w:date="2021-01-10T17:55:00Z">
              <w:rPr/>
            </w:rPrChange>
          </w:rPr>
          <w:tab/>
        </w:r>
        <w:r w:rsidRPr="00343016">
          <w:rPr>
            <w:rFonts w:ascii="Bell MT" w:hAnsi="Bell MT"/>
            <w:sz w:val="28"/>
            <w:szCs w:val="28"/>
            <w:rPrChange w:id="207" w:author="Etion Pinari" w:date="2021-01-10T17:55:00Z">
              <w:rPr/>
            </w:rPrChange>
          </w:rPr>
          <w:tab/>
        </w:r>
        <w:r w:rsidRPr="00343016">
          <w:rPr>
            <w:rFonts w:ascii="Bell MT" w:hAnsi="Bell MT"/>
            <w:sz w:val="28"/>
            <w:szCs w:val="28"/>
            <w:rPrChange w:id="208" w:author="Etion Pinari" w:date="2021-01-10T17:55:00Z">
              <w:rPr/>
            </w:rPrChange>
          </w:rPr>
          <w:tab/>
        </w:r>
        <w:r w:rsidRPr="00343016">
          <w:rPr>
            <w:rFonts w:ascii="Bell MT" w:hAnsi="Bell MT"/>
            <w:sz w:val="28"/>
            <w:szCs w:val="28"/>
            <w:rPrChange w:id="209" w:author="Etion Pinari" w:date="2021-01-10T17:55:00Z">
              <w:rPr/>
            </w:rPrChange>
          </w:rPr>
          <w:tab/>
        </w:r>
      </w:ins>
      <w:ins w:id="210" w:author="Etion Pinari" w:date="2021-01-10T17:45:00Z">
        <w:r w:rsidRPr="00343016">
          <w:rPr>
            <w:rFonts w:ascii="Bell MT" w:hAnsi="Bell MT"/>
            <w:sz w:val="28"/>
            <w:szCs w:val="28"/>
            <w:rPrChange w:id="211" w:author="Etion Pinari" w:date="2021-01-10T17:55:00Z">
              <w:rPr/>
            </w:rPrChange>
          </w:rPr>
          <w:t xml:space="preserve">     </w:t>
        </w:r>
      </w:ins>
      <w:ins w:id="21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13" w:author="Etion Pinari" w:date="2021-01-10T17:45:00Z">
        <w:r w:rsidRPr="00343016">
          <w:rPr>
            <w:rFonts w:ascii="Bell MT" w:hAnsi="Bell MT"/>
            <w:sz w:val="28"/>
            <w:szCs w:val="28"/>
            <w:rPrChange w:id="214" w:author="Etion Pinari" w:date="2021-01-10T17:55:00Z">
              <w:rPr/>
            </w:rPrChange>
          </w:rPr>
          <w:t xml:space="preserve">       </w:t>
        </w:r>
      </w:ins>
      <w:ins w:id="215" w:author="Etion Pinari" w:date="2021-01-10T17:44:00Z">
        <w:r w:rsidRPr="00343016">
          <w:rPr>
            <w:rFonts w:ascii="Bell MT" w:hAnsi="Bell MT"/>
            <w:sz w:val="28"/>
            <w:szCs w:val="28"/>
            <w:rPrChange w:id="216" w:author="Etion Pinari" w:date="2021-01-10T17:55:00Z">
              <w:rPr/>
            </w:rPrChange>
          </w:rPr>
          <w:t>pg.</w:t>
        </w:r>
      </w:ins>
      <w:ins w:id="217" w:author="Etion Pinari" w:date="2021-01-10T17:48:00Z">
        <w:r w:rsidR="00343016" w:rsidRPr="00343016">
          <w:rPr>
            <w:rFonts w:ascii="Bell MT" w:hAnsi="Bell MT"/>
            <w:sz w:val="28"/>
            <w:szCs w:val="28"/>
            <w:rPrChange w:id="218" w:author="Etion Pinari" w:date="2021-01-10T17:55:00Z">
              <w:rPr/>
            </w:rPrChange>
          </w:rPr>
          <w:t>5</w:t>
        </w:r>
      </w:ins>
    </w:p>
    <w:p w14:paraId="2ABA742F" w14:textId="0806BA1B" w:rsidR="001C3DCD" w:rsidRPr="00343016" w:rsidRDefault="001C3DCD">
      <w:pPr>
        <w:pStyle w:val="ListParagraph"/>
        <w:numPr>
          <w:ilvl w:val="2"/>
          <w:numId w:val="52"/>
        </w:numPr>
        <w:spacing w:after="200" w:line="288" w:lineRule="auto"/>
        <w:rPr>
          <w:ins w:id="219" w:author="Etion Pinari" w:date="2021-01-10T17:44:00Z"/>
          <w:rFonts w:ascii="Bell MT" w:hAnsi="Bell MT"/>
          <w:sz w:val="28"/>
          <w:szCs w:val="28"/>
          <w:rPrChange w:id="220" w:author="Etion Pinari" w:date="2021-01-10T17:55:00Z">
            <w:rPr>
              <w:ins w:id="221" w:author="Etion Pinari" w:date="2021-01-10T17:44:00Z"/>
            </w:rPr>
          </w:rPrChange>
        </w:rPr>
      </w:pPr>
      <w:ins w:id="222" w:author="Etion Pinari" w:date="2021-01-10T17:44:00Z">
        <w:r w:rsidRPr="00343016">
          <w:rPr>
            <w:rFonts w:ascii="Bell MT" w:hAnsi="Bell MT"/>
            <w:sz w:val="28"/>
            <w:szCs w:val="28"/>
            <w:rPrChange w:id="223" w:author="Etion Pinari" w:date="2021-01-10T17:55:00Z">
              <w:rPr/>
            </w:rPrChange>
          </w:rPr>
          <w:t>Application Server component view</w:t>
        </w:r>
        <w:r w:rsidRPr="00343016">
          <w:rPr>
            <w:rFonts w:ascii="Bell MT" w:hAnsi="Bell MT"/>
            <w:sz w:val="28"/>
            <w:szCs w:val="28"/>
            <w:rPrChange w:id="224" w:author="Etion Pinari" w:date="2021-01-10T17:55:00Z">
              <w:rPr/>
            </w:rPrChange>
          </w:rPr>
          <w:tab/>
        </w:r>
        <w:r w:rsidRPr="00343016">
          <w:rPr>
            <w:rFonts w:ascii="Bell MT" w:hAnsi="Bell MT"/>
            <w:sz w:val="28"/>
            <w:szCs w:val="28"/>
            <w:rPrChange w:id="225" w:author="Etion Pinari" w:date="2021-01-10T17:55:00Z">
              <w:rPr/>
            </w:rPrChange>
          </w:rPr>
          <w:tab/>
        </w:r>
      </w:ins>
      <w:ins w:id="22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r w:rsidR="00343016" w:rsidRPr="00394D9C">
          <w:rPr>
            <w:rFonts w:ascii="Bell MT" w:hAnsi="Bell MT"/>
            <w:sz w:val="28"/>
            <w:szCs w:val="28"/>
          </w:rPr>
          <w:t xml:space="preserve">   </w:t>
        </w:r>
        <w:r w:rsidR="00343016">
          <w:rPr>
            <w:rFonts w:ascii="Bell MT" w:hAnsi="Bell MT"/>
            <w:sz w:val="28"/>
            <w:szCs w:val="28"/>
          </w:rPr>
          <w:t xml:space="preserve">  </w:t>
        </w:r>
        <w:r w:rsidR="00343016" w:rsidRPr="00394D9C">
          <w:rPr>
            <w:rFonts w:ascii="Bell MT" w:hAnsi="Bell MT"/>
            <w:sz w:val="28"/>
            <w:szCs w:val="28"/>
          </w:rPr>
          <w:t xml:space="preserve">   </w:t>
        </w:r>
        <w:r w:rsidR="00343016">
          <w:rPr>
            <w:rFonts w:ascii="Bell MT" w:hAnsi="Bell MT"/>
            <w:sz w:val="28"/>
            <w:szCs w:val="28"/>
          </w:rPr>
          <w:t xml:space="preserve">  </w:t>
        </w:r>
      </w:ins>
      <w:ins w:id="227" w:author="Etion Pinari" w:date="2021-01-10T17:45:00Z">
        <w:r w:rsidRPr="00343016">
          <w:rPr>
            <w:rFonts w:ascii="Bell MT" w:hAnsi="Bell MT"/>
            <w:sz w:val="28"/>
            <w:szCs w:val="28"/>
            <w:rPrChange w:id="228" w:author="Etion Pinari" w:date="2021-01-10T17:55:00Z">
              <w:rPr/>
            </w:rPrChange>
          </w:rPr>
          <w:t xml:space="preserve">            </w:t>
        </w:r>
      </w:ins>
      <w:ins w:id="229" w:author="Etion Pinari" w:date="2021-01-10T17:44:00Z">
        <w:r w:rsidRPr="00343016">
          <w:rPr>
            <w:rFonts w:ascii="Bell MT" w:hAnsi="Bell MT"/>
            <w:sz w:val="28"/>
            <w:szCs w:val="28"/>
            <w:rPrChange w:id="230" w:author="Etion Pinari" w:date="2021-01-10T17:55:00Z">
              <w:rPr/>
            </w:rPrChange>
          </w:rPr>
          <w:t>pg.</w:t>
        </w:r>
      </w:ins>
      <w:ins w:id="231" w:author="Etion Pinari" w:date="2021-01-10T17:48:00Z">
        <w:r w:rsidR="00343016" w:rsidRPr="00343016">
          <w:rPr>
            <w:rFonts w:ascii="Bell MT" w:hAnsi="Bell MT"/>
            <w:sz w:val="28"/>
            <w:szCs w:val="28"/>
            <w:rPrChange w:id="232" w:author="Etion Pinari" w:date="2021-01-10T17:55:00Z">
              <w:rPr/>
            </w:rPrChange>
          </w:rPr>
          <w:t>6</w:t>
        </w:r>
      </w:ins>
    </w:p>
    <w:p w14:paraId="4E07E758" w14:textId="180CF00B" w:rsidR="001C3DCD" w:rsidRPr="00343016" w:rsidRDefault="001C3DCD" w:rsidP="001C3DCD">
      <w:pPr>
        <w:pStyle w:val="ListParagraph"/>
        <w:numPr>
          <w:ilvl w:val="1"/>
          <w:numId w:val="52"/>
        </w:numPr>
        <w:spacing w:after="200" w:line="288" w:lineRule="auto"/>
        <w:rPr>
          <w:ins w:id="233" w:author="Etion Pinari" w:date="2021-01-10T17:44:00Z"/>
          <w:rFonts w:ascii="Bell MT" w:hAnsi="Bell MT"/>
          <w:sz w:val="28"/>
          <w:szCs w:val="28"/>
          <w:rPrChange w:id="234" w:author="Etion Pinari" w:date="2021-01-10T17:55:00Z">
            <w:rPr>
              <w:ins w:id="235" w:author="Etion Pinari" w:date="2021-01-10T17:44:00Z"/>
            </w:rPr>
          </w:rPrChange>
        </w:rPr>
      </w:pPr>
      <w:ins w:id="236" w:author="Etion Pinari" w:date="2021-01-10T17:44:00Z">
        <w:r w:rsidRPr="00343016">
          <w:rPr>
            <w:rFonts w:ascii="Bell MT" w:hAnsi="Bell MT"/>
            <w:sz w:val="28"/>
            <w:szCs w:val="28"/>
            <w:rPrChange w:id="237" w:author="Etion Pinari" w:date="2021-01-10T17:55:00Z">
              <w:rPr/>
            </w:rPrChange>
          </w:rPr>
          <w:t>Deployment view</w:t>
        </w:r>
        <w:r w:rsidRPr="00343016">
          <w:rPr>
            <w:rFonts w:ascii="Bell MT" w:hAnsi="Bell MT"/>
            <w:sz w:val="28"/>
            <w:szCs w:val="28"/>
            <w:rPrChange w:id="238" w:author="Etion Pinari" w:date="2021-01-10T17:55:00Z">
              <w:rPr/>
            </w:rPrChange>
          </w:rPr>
          <w:tab/>
        </w:r>
        <w:r w:rsidRPr="00343016">
          <w:rPr>
            <w:rFonts w:ascii="Bell MT" w:hAnsi="Bell MT"/>
            <w:sz w:val="28"/>
            <w:szCs w:val="28"/>
            <w:rPrChange w:id="239" w:author="Etion Pinari" w:date="2021-01-10T17:55:00Z">
              <w:rPr/>
            </w:rPrChange>
          </w:rPr>
          <w:tab/>
        </w:r>
        <w:r w:rsidRPr="00343016">
          <w:rPr>
            <w:rFonts w:ascii="Bell MT" w:hAnsi="Bell MT"/>
            <w:sz w:val="28"/>
            <w:szCs w:val="28"/>
            <w:rPrChange w:id="240" w:author="Etion Pinari" w:date="2021-01-10T17:55:00Z">
              <w:rPr/>
            </w:rPrChange>
          </w:rPr>
          <w:tab/>
        </w:r>
        <w:r w:rsidRPr="00343016">
          <w:rPr>
            <w:rFonts w:ascii="Bell MT" w:hAnsi="Bell MT"/>
            <w:sz w:val="28"/>
            <w:szCs w:val="28"/>
            <w:rPrChange w:id="241" w:author="Etion Pinari" w:date="2021-01-10T17:55:00Z">
              <w:rPr/>
            </w:rPrChange>
          </w:rPr>
          <w:tab/>
        </w:r>
        <w:r w:rsidRPr="00343016">
          <w:rPr>
            <w:rFonts w:ascii="Bell MT" w:hAnsi="Bell MT"/>
            <w:sz w:val="28"/>
            <w:szCs w:val="28"/>
            <w:rPrChange w:id="242" w:author="Etion Pinari" w:date="2021-01-10T17:55:00Z">
              <w:rPr/>
            </w:rPrChange>
          </w:rPr>
          <w:tab/>
        </w:r>
        <w:r w:rsidRPr="00343016">
          <w:rPr>
            <w:rFonts w:ascii="Bell MT" w:hAnsi="Bell MT"/>
            <w:sz w:val="28"/>
            <w:szCs w:val="28"/>
            <w:rPrChange w:id="243" w:author="Etion Pinari" w:date="2021-01-10T17:55:00Z">
              <w:rPr/>
            </w:rPrChange>
          </w:rPr>
          <w:tab/>
        </w:r>
        <w:r w:rsidRPr="00343016">
          <w:rPr>
            <w:rFonts w:ascii="Bell MT" w:hAnsi="Bell MT"/>
            <w:sz w:val="28"/>
            <w:szCs w:val="28"/>
            <w:rPrChange w:id="244" w:author="Etion Pinari" w:date="2021-01-10T17:55:00Z">
              <w:rPr/>
            </w:rPrChange>
          </w:rPr>
          <w:tab/>
        </w:r>
      </w:ins>
      <w:ins w:id="245" w:author="Etion Pinari" w:date="2021-01-10T17:45:00Z">
        <w:r w:rsidRPr="00343016">
          <w:rPr>
            <w:rFonts w:ascii="Bell MT" w:hAnsi="Bell MT"/>
            <w:sz w:val="28"/>
            <w:szCs w:val="28"/>
            <w:rPrChange w:id="246" w:author="Etion Pinari" w:date="2021-01-10T17:55:00Z">
              <w:rPr/>
            </w:rPrChange>
          </w:rPr>
          <w:t xml:space="preserve">            </w:t>
        </w:r>
      </w:ins>
      <w:ins w:id="247"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48" w:author="Etion Pinari" w:date="2021-01-10T17:44:00Z">
        <w:r w:rsidRPr="00343016">
          <w:rPr>
            <w:rFonts w:ascii="Bell MT" w:hAnsi="Bell MT"/>
            <w:sz w:val="28"/>
            <w:szCs w:val="28"/>
            <w:rPrChange w:id="249" w:author="Etion Pinari" w:date="2021-01-10T17:55:00Z">
              <w:rPr/>
            </w:rPrChange>
          </w:rPr>
          <w:t>pg.</w:t>
        </w:r>
      </w:ins>
      <w:ins w:id="250" w:author="Etion Pinari" w:date="2021-01-10T17:49:00Z">
        <w:r w:rsidR="00343016" w:rsidRPr="00343016">
          <w:rPr>
            <w:rFonts w:ascii="Bell MT" w:hAnsi="Bell MT"/>
            <w:sz w:val="28"/>
            <w:szCs w:val="28"/>
            <w:rPrChange w:id="251" w:author="Etion Pinari" w:date="2021-01-10T17:55:00Z">
              <w:rPr/>
            </w:rPrChange>
          </w:rPr>
          <w:t>8</w:t>
        </w:r>
      </w:ins>
    </w:p>
    <w:p w14:paraId="2043049F" w14:textId="3F0DD0D9" w:rsidR="001C3DCD" w:rsidRPr="00343016" w:rsidRDefault="001C3DCD" w:rsidP="001C3DCD">
      <w:pPr>
        <w:pStyle w:val="ListParagraph"/>
        <w:numPr>
          <w:ilvl w:val="1"/>
          <w:numId w:val="52"/>
        </w:numPr>
        <w:spacing w:after="200" w:line="288" w:lineRule="auto"/>
        <w:rPr>
          <w:ins w:id="252" w:author="Etion Pinari" w:date="2021-01-10T17:44:00Z"/>
          <w:rFonts w:ascii="Bell MT" w:hAnsi="Bell MT"/>
          <w:sz w:val="28"/>
          <w:szCs w:val="28"/>
          <w:rPrChange w:id="253" w:author="Etion Pinari" w:date="2021-01-10T17:55:00Z">
            <w:rPr>
              <w:ins w:id="254" w:author="Etion Pinari" w:date="2021-01-10T17:44:00Z"/>
            </w:rPr>
          </w:rPrChange>
        </w:rPr>
      </w:pPr>
      <w:ins w:id="255" w:author="Etion Pinari" w:date="2021-01-10T17:44:00Z">
        <w:r w:rsidRPr="00343016">
          <w:rPr>
            <w:rFonts w:ascii="Bell MT" w:hAnsi="Bell MT"/>
            <w:sz w:val="28"/>
            <w:szCs w:val="28"/>
            <w:rPrChange w:id="256" w:author="Etion Pinari" w:date="2021-01-10T17:55:00Z">
              <w:rPr/>
            </w:rPrChange>
          </w:rPr>
          <w:t xml:space="preserve">Runtime view </w:t>
        </w:r>
        <w:r w:rsidRPr="00343016">
          <w:rPr>
            <w:rFonts w:ascii="Bell MT" w:hAnsi="Bell MT"/>
            <w:sz w:val="28"/>
            <w:szCs w:val="28"/>
            <w:rPrChange w:id="257" w:author="Etion Pinari" w:date="2021-01-10T17:55:00Z">
              <w:rPr/>
            </w:rPrChange>
          </w:rPr>
          <w:tab/>
        </w:r>
        <w:r w:rsidRPr="00343016">
          <w:rPr>
            <w:rFonts w:ascii="Bell MT" w:hAnsi="Bell MT"/>
            <w:sz w:val="28"/>
            <w:szCs w:val="28"/>
            <w:rPrChange w:id="258" w:author="Etion Pinari" w:date="2021-01-10T17:55:00Z">
              <w:rPr/>
            </w:rPrChange>
          </w:rPr>
          <w:tab/>
        </w:r>
        <w:r w:rsidRPr="00343016">
          <w:rPr>
            <w:rFonts w:ascii="Bell MT" w:hAnsi="Bell MT"/>
            <w:sz w:val="28"/>
            <w:szCs w:val="28"/>
            <w:rPrChange w:id="259" w:author="Etion Pinari" w:date="2021-01-10T17:55:00Z">
              <w:rPr/>
            </w:rPrChange>
          </w:rPr>
          <w:tab/>
          <w:t xml:space="preserve"> </w:t>
        </w:r>
        <w:r w:rsidRPr="00343016">
          <w:rPr>
            <w:rFonts w:ascii="Bell MT" w:hAnsi="Bell MT"/>
            <w:sz w:val="28"/>
            <w:szCs w:val="28"/>
            <w:rPrChange w:id="260" w:author="Etion Pinari" w:date="2021-01-10T17:55:00Z">
              <w:rPr/>
            </w:rPrChange>
          </w:rPr>
          <w:tab/>
        </w:r>
        <w:r w:rsidRPr="00343016">
          <w:rPr>
            <w:rFonts w:ascii="Bell MT" w:hAnsi="Bell MT"/>
            <w:sz w:val="28"/>
            <w:szCs w:val="28"/>
            <w:rPrChange w:id="261" w:author="Etion Pinari" w:date="2021-01-10T17:55:00Z">
              <w:rPr/>
            </w:rPrChange>
          </w:rPr>
          <w:tab/>
        </w:r>
        <w:r w:rsidRPr="00343016">
          <w:rPr>
            <w:rFonts w:ascii="Bell MT" w:hAnsi="Bell MT"/>
            <w:sz w:val="28"/>
            <w:szCs w:val="28"/>
            <w:rPrChange w:id="262" w:author="Etion Pinari" w:date="2021-01-10T17:55:00Z">
              <w:rPr/>
            </w:rPrChange>
          </w:rPr>
          <w:tab/>
        </w:r>
        <w:r w:rsidRPr="00343016">
          <w:rPr>
            <w:rFonts w:ascii="Bell MT" w:hAnsi="Bell MT"/>
            <w:sz w:val="28"/>
            <w:szCs w:val="28"/>
            <w:rPrChange w:id="263" w:author="Etion Pinari" w:date="2021-01-10T17:55:00Z">
              <w:rPr/>
            </w:rPrChange>
          </w:rPr>
          <w:tab/>
        </w:r>
      </w:ins>
      <w:ins w:id="264" w:author="Etion Pinari" w:date="2021-01-10T17:45:00Z">
        <w:r w:rsidRPr="00343016">
          <w:rPr>
            <w:rFonts w:ascii="Bell MT" w:hAnsi="Bell MT"/>
            <w:sz w:val="28"/>
            <w:szCs w:val="28"/>
            <w:rPrChange w:id="265" w:author="Etion Pinari" w:date="2021-01-10T17:55:00Z">
              <w:rPr/>
            </w:rPrChange>
          </w:rPr>
          <w:t xml:space="preserve">          </w:t>
        </w:r>
      </w:ins>
      <w:ins w:id="266" w:author="Etion Pinari" w:date="2021-01-10T17:53:00Z">
        <w:r w:rsidR="00343016" w:rsidRPr="00343016">
          <w:rPr>
            <w:rFonts w:ascii="Bell MT" w:hAnsi="Bell MT"/>
            <w:sz w:val="28"/>
            <w:szCs w:val="28"/>
            <w:rPrChange w:id="267" w:author="Etion Pinari" w:date="2021-01-10T17:55:00Z">
              <w:rPr>
                <w:rFonts w:ascii="Bell MT" w:hAnsi="Bell MT"/>
              </w:rPr>
            </w:rPrChange>
          </w:rPr>
          <w:tab/>
          <w:t xml:space="preserve">           </w:t>
        </w:r>
      </w:ins>
      <w:ins w:id="268"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69" w:author="Etion Pinari" w:date="2021-01-10T17:44:00Z">
        <w:r w:rsidRPr="00343016">
          <w:rPr>
            <w:rFonts w:ascii="Bell MT" w:hAnsi="Bell MT"/>
            <w:sz w:val="28"/>
            <w:szCs w:val="28"/>
            <w:rPrChange w:id="270" w:author="Etion Pinari" w:date="2021-01-10T17:55:00Z">
              <w:rPr/>
            </w:rPrChange>
          </w:rPr>
          <w:t>pg.1</w:t>
        </w:r>
      </w:ins>
      <w:ins w:id="271" w:author="Etion Pinari" w:date="2021-01-10T17:50:00Z">
        <w:r w:rsidR="00343016" w:rsidRPr="00343016">
          <w:rPr>
            <w:rFonts w:ascii="Bell MT" w:hAnsi="Bell MT"/>
            <w:sz w:val="28"/>
            <w:szCs w:val="28"/>
            <w:rPrChange w:id="272" w:author="Etion Pinari" w:date="2021-01-10T17:55:00Z">
              <w:rPr/>
            </w:rPrChange>
          </w:rPr>
          <w:t>1</w:t>
        </w:r>
      </w:ins>
    </w:p>
    <w:p w14:paraId="4614FF95" w14:textId="04DA2017" w:rsidR="001C3DCD" w:rsidRPr="00343016" w:rsidRDefault="001C3DCD" w:rsidP="001C3DCD">
      <w:pPr>
        <w:pStyle w:val="ListParagraph"/>
        <w:numPr>
          <w:ilvl w:val="1"/>
          <w:numId w:val="52"/>
        </w:numPr>
        <w:spacing w:after="200" w:line="288" w:lineRule="auto"/>
        <w:rPr>
          <w:ins w:id="273" w:author="Etion Pinari" w:date="2021-01-10T17:44:00Z"/>
          <w:rFonts w:ascii="Bell MT" w:hAnsi="Bell MT"/>
          <w:sz w:val="28"/>
          <w:szCs w:val="28"/>
          <w:rPrChange w:id="274" w:author="Etion Pinari" w:date="2021-01-10T17:55:00Z">
            <w:rPr>
              <w:ins w:id="275" w:author="Etion Pinari" w:date="2021-01-10T17:44:00Z"/>
            </w:rPr>
          </w:rPrChange>
        </w:rPr>
      </w:pPr>
      <w:ins w:id="276" w:author="Etion Pinari" w:date="2021-01-10T17:44:00Z">
        <w:r w:rsidRPr="00343016">
          <w:rPr>
            <w:rFonts w:ascii="Bell MT" w:hAnsi="Bell MT"/>
            <w:sz w:val="28"/>
            <w:szCs w:val="28"/>
            <w:rPrChange w:id="277" w:author="Etion Pinari" w:date="2021-01-10T17:55:00Z">
              <w:rPr/>
            </w:rPrChange>
          </w:rPr>
          <w:t>Component interfaces</w:t>
        </w:r>
        <w:r w:rsidRPr="00343016">
          <w:rPr>
            <w:rFonts w:ascii="Bell MT" w:hAnsi="Bell MT"/>
            <w:sz w:val="28"/>
            <w:szCs w:val="28"/>
            <w:rPrChange w:id="278" w:author="Etion Pinari" w:date="2021-01-10T17:55:00Z">
              <w:rPr/>
            </w:rPrChange>
          </w:rPr>
          <w:tab/>
        </w:r>
        <w:r w:rsidRPr="00343016">
          <w:rPr>
            <w:rFonts w:ascii="Bell MT" w:hAnsi="Bell MT"/>
            <w:sz w:val="28"/>
            <w:szCs w:val="28"/>
            <w:rPrChange w:id="279" w:author="Etion Pinari" w:date="2021-01-10T17:55:00Z">
              <w:rPr/>
            </w:rPrChange>
          </w:rPr>
          <w:tab/>
        </w:r>
        <w:r w:rsidRPr="00343016">
          <w:rPr>
            <w:rFonts w:ascii="Bell MT" w:hAnsi="Bell MT"/>
            <w:sz w:val="28"/>
            <w:szCs w:val="28"/>
            <w:rPrChange w:id="280" w:author="Etion Pinari" w:date="2021-01-10T17:55:00Z">
              <w:rPr/>
            </w:rPrChange>
          </w:rPr>
          <w:tab/>
        </w:r>
        <w:r w:rsidRPr="00343016">
          <w:rPr>
            <w:rFonts w:ascii="Bell MT" w:hAnsi="Bell MT"/>
            <w:sz w:val="28"/>
            <w:szCs w:val="28"/>
            <w:rPrChange w:id="281" w:author="Etion Pinari" w:date="2021-01-10T17:55:00Z">
              <w:rPr/>
            </w:rPrChange>
          </w:rPr>
          <w:tab/>
        </w:r>
        <w:r w:rsidRPr="00343016">
          <w:rPr>
            <w:rFonts w:ascii="Bell MT" w:hAnsi="Bell MT"/>
            <w:sz w:val="28"/>
            <w:szCs w:val="28"/>
            <w:rPrChange w:id="282" w:author="Etion Pinari" w:date="2021-01-10T17:55:00Z">
              <w:rPr/>
            </w:rPrChange>
          </w:rPr>
          <w:tab/>
        </w:r>
        <w:r w:rsidRPr="00343016">
          <w:rPr>
            <w:rFonts w:ascii="Bell MT" w:hAnsi="Bell MT"/>
            <w:sz w:val="28"/>
            <w:szCs w:val="28"/>
            <w:rPrChange w:id="283" w:author="Etion Pinari" w:date="2021-01-10T17:55:00Z">
              <w:rPr/>
            </w:rPrChange>
          </w:rPr>
          <w:tab/>
        </w:r>
      </w:ins>
      <w:ins w:id="284" w:author="Etion Pinari" w:date="2021-01-10T17:46:00Z">
        <w:r w:rsidR="00343016" w:rsidRPr="00343016">
          <w:rPr>
            <w:rFonts w:ascii="Bell MT" w:hAnsi="Bell MT"/>
            <w:sz w:val="28"/>
            <w:szCs w:val="28"/>
            <w:rPrChange w:id="285" w:author="Etion Pinari" w:date="2021-01-10T17:55:00Z">
              <w:rPr/>
            </w:rPrChange>
          </w:rPr>
          <w:t xml:space="preserve">      </w:t>
        </w:r>
      </w:ins>
      <w:ins w:id="28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87" w:author="Etion Pinari" w:date="2021-01-10T17:46:00Z">
        <w:r w:rsidR="00343016" w:rsidRPr="00343016">
          <w:rPr>
            <w:rFonts w:ascii="Bell MT" w:hAnsi="Bell MT"/>
            <w:sz w:val="28"/>
            <w:szCs w:val="28"/>
            <w:rPrChange w:id="288" w:author="Etion Pinari" w:date="2021-01-10T17:55:00Z">
              <w:rPr/>
            </w:rPrChange>
          </w:rPr>
          <w:t xml:space="preserve">     </w:t>
        </w:r>
      </w:ins>
      <w:ins w:id="289" w:author="Etion Pinari" w:date="2021-01-10T17:44:00Z">
        <w:r w:rsidRPr="00343016">
          <w:rPr>
            <w:rFonts w:ascii="Bell MT" w:hAnsi="Bell MT"/>
            <w:sz w:val="28"/>
            <w:szCs w:val="28"/>
            <w:rPrChange w:id="290" w:author="Etion Pinari" w:date="2021-01-10T17:55:00Z">
              <w:rPr/>
            </w:rPrChange>
          </w:rPr>
          <w:t>pg.</w:t>
        </w:r>
      </w:ins>
      <w:ins w:id="291" w:author="Etion Pinari" w:date="2021-01-10T17:50:00Z">
        <w:r w:rsidR="00343016" w:rsidRPr="00343016">
          <w:rPr>
            <w:rFonts w:ascii="Bell MT" w:hAnsi="Bell MT"/>
            <w:sz w:val="28"/>
            <w:szCs w:val="28"/>
            <w:rPrChange w:id="292" w:author="Etion Pinari" w:date="2021-01-10T17:55:00Z">
              <w:rPr/>
            </w:rPrChange>
          </w:rPr>
          <w:t>22</w:t>
        </w:r>
      </w:ins>
    </w:p>
    <w:p w14:paraId="2E9DDD55" w14:textId="4B688C45" w:rsidR="001C3DCD" w:rsidRPr="00343016" w:rsidRDefault="001C3DCD" w:rsidP="001C3DCD">
      <w:pPr>
        <w:pStyle w:val="ListParagraph"/>
        <w:numPr>
          <w:ilvl w:val="1"/>
          <w:numId w:val="52"/>
        </w:numPr>
        <w:spacing w:after="200" w:line="288" w:lineRule="auto"/>
        <w:rPr>
          <w:ins w:id="293" w:author="Etion Pinari" w:date="2021-01-10T17:44:00Z"/>
          <w:rFonts w:ascii="Bell MT" w:hAnsi="Bell MT"/>
          <w:sz w:val="28"/>
          <w:szCs w:val="28"/>
          <w:rPrChange w:id="294" w:author="Etion Pinari" w:date="2021-01-10T17:55:00Z">
            <w:rPr>
              <w:ins w:id="295" w:author="Etion Pinari" w:date="2021-01-10T17:44:00Z"/>
            </w:rPr>
          </w:rPrChange>
        </w:rPr>
      </w:pPr>
      <w:ins w:id="296" w:author="Etion Pinari" w:date="2021-01-10T17:44:00Z">
        <w:r w:rsidRPr="00343016">
          <w:rPr>
            <w:rFonts w:ascii="Bell MT" w:hAnsi="Bell MT"/>
            <w:sz w:val="28"/>
            <w:szCs w:val="28"/>
            <w:rPrChange w:id="297" w:author="Etion Pinari" w:date="2021-01-10T17:55:00Z">
              <w:rPr/>
            </w:rPrChange>
          </w:rPr>
          <w:t>Selected architectural patterns</w:t>
        </w:r>
        <w:r w:rsidRPr="00343016">
          <w:rPr>
            <w:rFonts w:ascii="Bell MT" w:hAnsi="Bell MT"/>
            <w:sz w:val="28"/>
            <w:szCs w:val="28"/>
            <w:rPrChange w:id="298" w:author="Etion Pinari" w:date="2021-01-10T17:55:00Z">
              <w:rPr/>
            </w:rPrChange>
          </w:rPr>
          <w:tab/>
        </w:r>
        <w:r w:rsidRPr="00343016">
          <w:rPr>
            <w:rFonts w:ascii="Bell MT" w:hAnsi="Bell MT"/>
            <w:sz w:val="28"/>
            <w:szCs w:val="28"/>
            <w:rPrChange w:id="299" w:author="Etion Pinari" w:date="2021-01-10T17:55:00Z">
              <w:rPr/>
            </w:rPrChange>
          </w:rPr>
          <w:tab/>
        </w:r>
        <w:r w:rsidRPr="00343016">
          <w:rPr>
            <w:rFonts w:ascii="Bell MT" w:hAnsi="Bell MT"/>
            <w:sz w:val="28"/>
            <w:szCs w:val="28"/>
            <w:rPrChange w:id="300" w:author="Etion Pinari" w:date="2021-01-10T17:55:00Z">
              <w:rPr/>
            </w:rPrChange>
          </w:rPr>
          <w:tab/>
        </w:r>
        <w:r w:rsidRPr="00343016">
          <w:rPr>
            <w:rFonts w:ascii="Bell MT" w:hAnsi="Bell MT"/>
            <w:sz w:val="28"/>
            <w:szCs w:val="28"/>
            <w:rPrChange w:id="301" w:author="Etion Pinari" w:date="2021-01-10T17:55:00Z">
              <w:rPr/>
            </w:rPrChange>
          </w:rPr>
          <w:tab/>
        </w:r>
        <w:r w:rsidRPr="00343016">
          <w:rPr>
            <w:rFonts w:ascii="Bell MT" w:hAnsi="Bell MT"/>
            <w:sz w:val="28"/>
            <w:szCs w:val="28"/>
            <w:rPrChange w:id="302" w:author="Etion Pinari" w:date="2021-01-10T17:55:00Z">
              <w:rPr/>
            </w:rPrChange>
          </w:rPr>
          <w:tab/>
        </w:r>
      </w:ins>
      <w:ins w:id="303"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304" w:author="Etion Pinari" w:date="2021-01-10T17:46:00Z">
        <w:r w:rsidR="00343016" w:rsidRPr="00343016">
          <w:rPr>
            <w:rFonts w:ascii="Bell MT" w:hAnsi="Bell MT"/>
            <w:sz w:val="28"/>
            <w:szCs w:val="28"/>
            <w:rPrChange w:id="305" w:author="Etion Pinari" w:date="2021-01-10T17:55:00Z">
              <w:rPr/>
            </w:rPrChange>
          </w:rPr>
          <w:t xml:space="preserve">           </w:t>
        </w:r>
      </w:ins>
      <w:ins w:id="306" w:author="Etion Pinari" w:date="2021-01-10T17:44:00Z">
        <w:r w:rsidRPr="00343016">
          <w:rPr>
            <w:rFonts w:ascii="Bell MT" w:hAnsi="Bell MT"/>
            <w:sz w:val="28"/>
            <w:szCs w:val="28"/>
            <w:rPrChange w:id="307" w:author="Etion Pinari" w:date="2021-01-10T17:55:00Z">
              <w:rPr/>
            </w:rPrChange>
          </w:rPr>
          <w:t>pg.</w:t>
        </w:r>
      </w:ins>
      <w:proofErr w:type="gramStart"/>
      <w:ins w:id="308" w:author="Etion Pinari" w:date="2021-01-10T17:50:00Z">
        <w:r w:rsidR="00343016" w:rsidRPr="00343016">
          <w:rPr>
            <w:rFonts w:ascii="Bell MT" w:hAnsi="Bell MT"/>
            <w:sz w:val="28"/>
            <w:szCs w:val="28"/>
            <w:rPrChange w:id="309" w:author="Etion Pinari" w:date="2021-01-10T17:55:00Z">
              <w:rPr/>
            </w:rPrChange>
          </w:rPr>
          <w:t>23</w:t>
        </w:r>
      </w:ins>
      <w:proofErr w:type="gramEnd"/>
    </w:p>
    <w:p w14:paraId="7940D66C" w14:textId="10453E02" w:rsidR="001C3DCD" w:rsidRPr="00343016" w:rsidRDefault="001C3DCD" w:rsidP="001C3DCD">
      <w:pPr>
        <w:pStyle w:val="ListParagraph"/>
        <w:numPr>
          <w:ilvl w:val="1"/>
          <w:numId w:val="52"/>
        </w:numPr>
        <w:spacing w:after="200" w:line="288" w:lineRule="auto"/>
        <w:rPr>
          <w:ins w:id="310" w:author="Etion Pinari" w:date="2021-01-10T17:44:00Z"/>
          <w:rFonts w:ascii="Bell MT" w:hAnsi="Bell MT"/>
          <w:sz w:val="28"/>
          <w:szCs w:val="28"/>
          <w:rPrChange w:id="311" w:author="Etion Pinari" w:date="2021-01-10T17:55:00Z">
            <w:rPr>
              <w:ins w:id="312" w:author="Etion Pinari" w:date="2021-01-10T17:44:00Z"/>
            </w:rPr>
          </w:rPrChange>
        </w:rPr>
      </w:pPr>
      <w:ins w:id="313" w:author="Etion Pinari" w:date="2021-01-10T17:44:00Z">
        <w:r w:rsidRPr="00343016">
          <w:rPr>
            <w:rFonts w:ascii="Bell MT" w:hAnsi="Bell MT"/>
            <w:sz w:val="28"/>
            <w:szCs w:val="28"/>
            <w:rPrChange w:id="314" w:author="Etion Pinari" w:date="2021-01-10T17:55:00Z">
              <w:rPr/>
            </w:rPrChange>
          </w:rPr>
          <w:t>Additional Specifications</w:t>
        </w:r>
        <w:r w:rsidRPr="00343016">
          <w:rPr>
            <w:rFonts w:ascii="Bell MT" w:hAnsi="Bell MT"/>
            <w:sz w:val="28"/>
            <w:szCs w:val="28"/>
            <w:rPrChange w:id="315" w:author="Etion Pinari" w:date="2021-01-10T17:55:00Z">
              <w:rPr/>
            </w:rPrChange>
          </w:rPr>
          <w:tab/>
        </w:r>
        <w:r w:rsidRPr="00343016">
          <w:rPr>
            <w:rFonts w:ascii="Bell MT" w:hAnsi="Bell MT"/>
            <w:sz w:val="28"/>
            <w:szCs w:val="28"/>
            <w:rPrChange w:id="316" w:author="Etion Pinari" w:date="2021-01-10T17:55:00Z">
              <w:rPr/>
            </w:rPrChange>
          </w:rPr>
          <w:tab/>
        </w:r>
        <w:r w:rsidRPr="00343016">
          <w:rPr>
            <w:rFonts w:ascii="Bell MT" w:hAnsi="Bell MT"/>
            <w:sz w:val="28"/>
            <w:szCs w:val="28"/>
            <w:rPrChange w:id="317" w:author="Etion Pinari" w:date="2021-01-10T17:55:00Z">
              <w:rPr/>
            </w:rPrChange>
          </w:rPr>
          <w:tab/>
        </w:r>
        <w:r w:rsidRPr="00343016">
          <w:rPr>
            <w:rFonts w:ascii="Bell MT" w:hAnsi="Bell MT"/>
            <w:sz w:val="28"/>
            <w:szCs w:val="28"/>
            <w:rPrChange w:id="318" w:author="Etion Pinari" w:date="2021-01-10T17:55:00Z">
              <w:rPr/>
            </w:rPrChange>
          </w:rPr>
          <w:tab/>
        </w:r>
        <w:r w:rsidRPr="00343016">
          <w:rPr>
            <w:rFonts w:ascii="Bell MT" w:hAnsi="Bell MT"/>
            <w:sz w:val="28"/>
            <w:szCs w:val="28"/>
            <w:rPrChange w:id="319" w:author="Etion Pinari" w:date="2021-01-10T17:55:00Z">
              <w:rPr/>
            </w:rPrChange>
          </w:rPr>
          <w:tab/>
        </w:r>
        <w:r w:rsidRPr="00343016">
          <w:rPr>
            <w:rFonts w:ascii="Bell MT" w:hAnsi="Bell MT"/>
            <w:sz w:val="28"/>
            <w:szCs w:val="28"/>
            <w:rPrChange w:id="320" w:author="Etion Pinari" w:date="2021-01-10T17:55:00Z">
              <w:rPr/>
            </w:rPrChange>
          </w:rPr>
          <w:tab/>
        </w:r>
      </w:ins>
      <w:ins w:id="321" w:author="Etion Pinari" w:date="2021-01-10T17:46:00Z">
        <w:r w:rsidR="00343016" w:rsidRPr="00343016">
          <w:rPr>
            <w:rFonts w:ascii="Bell MT" w:hAnsi="Bell MT"/>
            <w:sz w:val="28"/>
            <w:szCs w:val="28"/>
            <w:rPrChange w:id="322" w:author="Etion Pinari" w:date="2021-01-10T17:55:00Z">
              <w:rPr/>
            </w:rPrChange>
          </w:rPr>
          <w:t xml:space="preserve">          </w:t>
        </w:r>
      </w:ins>
      <w:ins w:id="323" w:author="Etion Pinari" w:date="2021-01-10T17:54:00Z">
        <w:r w:rsidR="00343016" w:rsidRPr="00343016">
          <w:rPr>
            <w:rFonts w:ascii="Bell MT" w:hAnsi="Bell MT"/>
            <w:sz w:val="28"/>
            <w:szCs w:val="28"/>
            <w:rPrChange w:id="324" w:author="Etion Pinari" w:date="2021-01-10T17:55:00Z">
              <w:rPr>
                <w:rFonts w:ascii="Bell MT" w:hAnsi="Bell MT"/>
              </w:rPr>
            </w:rPrChange>
          </w:rPr>
          <w:t xml:space="preserve"> </w:t>
        </w:r>
      </w:ins>
      <w:ins w:id="32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326" w:author="Etion Pinari" w:date="2021-01-10T17:44:00Z">
        <w:r w:rsidRPr="00343016">
          <w:rPr>
            <w:rFonts w:ascii="Bell MT" w:hAnsi="Bell MT"/>
            <w:sz w:val="28"/>
            <w:szCs w:val="28"/>
            <w:rPrChange w:id="327" w:author="Etion Pinari" w:date="2021-01-10T17:55:00Z">
              <w:rPr/>
            </w:rPrChange>
          </w:rPr>
          <w:t>pg.</w:t>
        </w:r>
      </w:ins>
      <w:ins w:id="328" w:author="Etion Pinari" w:date="2021-01-10T17:51:00Z">
        <w:r w:rsidR="00343016" w:rsidRPr="00343016">
          <w:rPr>
            <w:rFonts w:ascii="Bell MT" w:hAnsi="Bell MT"/>
            <w:sz w:val="28"/>
            <w:szCs w:val="28"/>
            <w:rPrChange w:id="329" w:author="Etion Pinari" w:date="2021-01-10T17:55:00Z">
              <w:rPr/>
            </w:rPrChange>
          </w:rPr>
          <w:t>25</w:t>
        </w:r>
      </w:ins>
    </w:p>
    <w:p w14:paraId="476EF78D" w14:textId="4CF1FA33" w:rsidR="001C3DCD" w:rsidRPr="00343016" w:rsidRDefault="001C3DCD" w:rsidP="001C3DCD">
      <w:pPr>
        <w:pStyle w:val="ListParagraph"/>
        <w:numPr>
          <w:ilvl w:val="0"/>
          <w:numId w:val="52"/>
        </w:numPr>
        <w:spacing w:after="200" w:line="288" w:lineRule="auto"/>
        <w:rPr>
          <w:ins w:id="330" w:author="Etion Pinari" w:date="2021-01-10T17:44:00Z"/>
          <w:rFonts w:ascii="Bell MT" w:hAnsi="Bell MT"/>
          <w:sz w:val="28"/>
          <w:szCs w:val="28"/>
          <w:rPrChange w:id="331" w:author="Etion Pinari" w:date="2021-01-10T17:55:00Z">
            <w:rPr>
              <w:ins w:id="332" w:author="Etion Pinari" w:date="2021-01-10T17:44:00Z"/>
            </w:rPr>
          </w:rPrChange>
        </w:rPr>
      </w:pPr>
      <w:ins w:id="333" w:author="Etion Pinari" w:date="2021-01-10T17:44:00Z">
        <w:r w:rsidRPr="00343016">
          <w:rPr>
            <w:rFonts w:ascii="Bell MT" w:hAnsi="Bell MT"/>
            <w:sz w:val="28"/>
            <w:szCs w:val="28"/>
            <w:rPrChange w:id="334" w:author="Etion Pinari" w:date="2021-01-10T17:55:00Z">
              <w:rPr/>
            </w:rPrChange>
          </w:rPr>
          <w:t>USER INTERFACE DESIGN</w:t>
        </w:r>
        <w:r w:rsidRPr="00343016">
          <w:rPr>
            <w:rFonts w:ascii="Bell MT" w:hAnsi="Bell MT"/>
            <w:sz w:val="28"/>
            <w:szCs w:val="28"/>
            <w:rPrChange w:id="335" w:author="Etion Pinari" w:date="2021-01-10T17:55:00Z">
              <w:rPr/>
            </w:rPrChange>
          </w:rPr>
          <w:tab/>
        </w:r>
        <w:r w:rsidRPr="00343016">
          <w:rPr>
            <w:rFonts w:ascii="Bell MT" w:hAnsi="Bell MT"/>
            <w:sz w:val="28"/>
            <w:szCs w:val="28"/>
            <w:rPrChange w:id="336" w:author="Etion Pinari" w:date="2021-01-10T17:55:00Z">
              <w:rPr/>
            </w:rPrChange>
          </w:rPr>
          <w:tab/>
        </w:r>
        <w:r w:rsidRPr="00343016">
          <w:rPr>
            <w:rFonts w:ascii="Bell MT" w:hAnsi="Bell MT"/>
            <w:sz w:val="28"/>
            <w:szCs w:val="28"/>
            <w:rPrChange w:id="337" w:author="Etion Pinari" w:date="2021-01-10T17:55:00Z">
              <w:rPr/>
            </w:rPrChange>
          </w:rPr>
          <w:tab/>
        </w:r>
        <w:r w:rsidRPr="00343016">
          <w:rPr>
            <w:rFonts w:ascii="Bell MT" w:hAnsi="Bell MT"/>
            <w:sz w:val="28"/>
            <w:szCs w:val="28"/>
            <w:rPrChange w:id="338" w:author="Etion Pinari" w:date="2021-01-10T17:55:00Z">
              <w:rPr/>
            </w:rPrChange>
          </w:rPr>
          <w:tab/>
        </w:r>
        <w:r w:rsidRPr="00343016">
          <w:rPr>
            <w:rFonts w:ascii="Bell MT" w:hAnsi="Bell MT"/>
            <w:sz w:val="28"/>
            <w:szCs w:val="28"/>
            <w:rPrChange w:id="339" w:author="Etion Pinari" w:date="2021-01-10T17:55:00Z">
              <w:rPr/>
            </w:rPrChange>
          </w:rPr>
          <w:tab/>
        </w:r>
      </w:ins>
      <w:ins w:id="340" w:author="Etion Pinari" w:date="2021-01-10T17:45:00Z">
        <w:r w:rsidRPr="00343016">
          <w:rPr>
            <w:rFonts w:ascii="Bell MT" w:hAnsi="Bell MT"/>
            <w:sz w:val="28"/>
            <w:szCs w:val="28"/>
            <w:rPrChange w:id="341" w:author="Etion Pinari" w:date="2021-01-10T17:55:00Z">
              <w:rPr/>
            </w:rPrChange>
          </w:rPr>
          <w:t xml:space="preserve">            </w:t>
        </w:r>
      </w:ins>
      <w:ins w:id="342" w:author="Etion Pinari" w:date="2021-01-10T17:54:00Z">
        <w:r w:rsidR="00343016" w:rsidRPr="00343016">
          <w:rPr>
            <w:rFonts w:ascii="Bell MT" w:hAnsi="Bell MT"/>
            <w:sz w:val="28"/>
            <w:szCs w:val="28"/>
            <w:rPrChange w:id="343" w:author="Etion Pinari" w:date="2021-01-10T17:55:00Z">
              <w:rPr>
                <w:rFonts w:ascii="Bell MT" w:hAnsi="Bell MT"/>
              </w:rPr>
            </w:rPrChange>
          </w:rPr>
          <w:t xml:space="preserve">            </w:t>
        </w:r>
      </w:ins>
      <w:ins w:id="344" w:author="Etion Pinari" w:date="2021-01-10T17:55:00Z">
        <w:r w:rsidR="00343016">
          <w:rPr>
            <w:rFonts w:ascii="Bell MT" w:hAnsi="Bell MT"/>
            <w:sz w:val="28"/>
            <w:szCs w:val="28"/>
          </w:rPr>
          <w:t xml:space="preserve">   </w:t>
        </w:r>
      </w:ins>
      <w:ins w:id="345" w:author="Etion Pinari" w:date="2021-01-10T17:44:00Z">
        <w:r w:rsidRPr="00343016">
          <w:rPr>
            <w:rFonts w:ascii="Bell MT" w:hAnsi="Bell MT"/>
            <w:sz w:val="28"/>
            <w:szCs w:val="28"/>
            <w:rPrChange w:id="346" w:author="Etion Pinari" w:date="2021-01-10T17:55:00Z">
              <w:rPr/>
            </w:rPrChange>
          </w:rPr>
          <w:t>pg.</w:t>
        </w:r>
      </w:ins>
      <w:ins w:id="347" w:author="Etion Pinari" w:date="2021-01-10T17:51:00Z">
        <w:r w:rsidR="00343016" w:rsidRPr="00343016">
          <w:rPr>
            <w:rFonts w:ascii="Bell MT" w:hAnsi="Bell MT"/>
            <w:sz w:val="28"/>
            <w:szCs w:val="28"/>
            <w:rPrChange w:id="348" w:author="Etion Pinari" w:date="2021-01-10T17:55:00Z">
              <w:rPr/>
            </w:rPrChange>
          </w:rPr>
          <w:t>3</w:t>
        </w:r>
      </w:ins>
      <w:ins w:id="349" w:author="Etion Pinari" w:date="2021-01-10T18:02:00Z">
        <w:r w:rsidR="008B2710">
          <w:rPr>
            <w:rFonts w:ascii="Bell MT" w:hAnsi="Bell MT"/>
            <w:sz w:val="28"/>
            <w:szCs w:val="28"/>
          </w:rPr>
          <w:t>1</w:t>
        </w:r>
      </w:ins>
    </w:p>
    <w:p w14:paraId="071BC20E" w14:textId="1740632E" w:rsidR="001C3DCD" w:rsidRPr="00343016" w:rsidRDefault="001C3DCD" w:rsidP="001C3DCD">
      <w:pPr>
        <w:pStyle w:val="ListParagraph"/>
        <w:numPr>
          <w:ilvl w:val="0"/>
          <w:numId w:val="52"/>
        </w:numPr>
        <w:spacing w:after="200" w:line="288" w:lineRule="auto"/>
        <w:rPr>
          <w:ins w:id="350" w:author="Etion Pinari" w:date="2021-01-10T17:44:00Z"/>
          <w:rFonts w:ascii="Bell MT" w:hAnsi="Bell MT"/>
          <w:sz w:val="28"/>
          <w:szCs w:val="28"/>
          <w:rPrChange w:id="351" w:author="Etion Pinari" w:date="2021-01-10T17:55:00Z">
            <w:rPr>
              <w:ins w:id="352" w:author="Etion Pinari" w:date="2021-01-10T17:44:00Z"/>
            </w:rPr>
          </w:rPrChange>
        </w:rPr>
      </w:pPr>
      <w:ins w:id="353" w:author="Etion Pinari" w:date="2021-01-10T17:44:00Z">
        <w:r w:rsidRPr="00343016">
          <w:rPr>
            <w:rFonts w:ascii="Bell MT" w:hAnsi="Bell MT"/>
            <w:sz w:val="28"/>
            <w:szCs w:val="28"/>
            <w:rPrChange w:id="354" w:author="Etion Pinari" w:date="2021-01-10T17:55:00Z">
              <w:rPr/>
            </w:rPrChange>
          </w:rPr>
          <w:t>REQUIREMENTS TRACEABILITY</w:t>
        </w:r>
        <w:r w:rsidRPr="00343016">
          <w:rPr>
            <w:rFonts w:ascii="Bell MT" w:hAnsi="Bell MT"/>
            <w:sz w:val="28"/>
            <w:szCs w:val="28"/>
            <w:rPrChange w:id="355" w:author="Etion Pinari" w:date="2021-01-10T17:55:00Z">
              <w:rPr/>
            </w:rPrChange>
          </w:rPr>
          <w:tab/>
        </w:r>
        <w:r w:rsidRPr="00343016">
          <w:rPr>
            <w:rFonts w:ascii="Bell MT" w:hAnsi="Bell MT"/>
            <w:sz w:val="28"/>
            <w:szCs w:val="28"/>
            <w:rPrChange w:id="356" w:author="Etion Pinari" w:date="2021-01-10T17:55:00Z">
              <w:rPr/>
            </w:rPrChange>
          </w:rPr>
          <w:tab/>
        </w:r>
        <w:r w:rsidRPr="00343016">
          <w:rPr>
            <w:rFonts w:ascii="Bell MT" w:hAnsi="Bell MT"/>
            <w:sz w:val="28"/>
            <w:szCs w:val="28"/>
            <w:rPrChange w:id="357" w:author="Etion Pinari" w:date="2021-01-10T17:55:00Z">
              <w:rPr/>
            </w:rPrChange>
          </w:rPr>
          <w:tab/>
        </w:r>
        <w:r w:rsidRPr="00343016">
          <w:rPr>
            <w:rFonts w:ascii="Bell MT" w:hAnsi="Bell MT"/>
            <w:sz w:val="28"/>
            <w:szCs w:val="28"/>
            <w:rPrChange w:id="358" w:author="Etion Pinari" w:date="2021-01-10T17:55:00Z">
              <w:rPr/>
            </w:rPrChange>
          </w:rPr>
          <w:tab/>
        </w:r>
      </w:ins>
      <w:ins w:id="359" w:author="Etion Pinari" w:date="2021-01-10T17:45:00Z">
        <w:r w:rsidRPr="00343016">
          <w:rPr>
            <w:rFonts w:ascii="Bell MT" w:hAnsi="Bell MT"/>
            <w:sz w:val="28"/>
            <w:szCs w:val="28"/>
            <w:rPrChange w:id="360" w:author="Etion Pinari" w:date="2021-01-10T17:55:00Z">
              <w:rPr/>
            </w:rPrChange>
          </w:rPr>
          <w:t xml:space="preserve">            </w:t>
        </w:r>
      </w:ins>
      <w:ins w:id="361" w:author="Etion Pinari" w:date="2021-01-10T17:54:00Z">
        <w:r w:rsidR="00343016" w:rsidRPr="00343016">
          <w:rPr>
            <w:rFonts w:ascii="Bell MT" w:hAnsi="Bell MT"/>
            <w:sz w:val="28"/>
            <w:szCs w:val="28"/>
            <w:rPrChange w:id="362" w:author="Etion Pinari" w:date="2021-01-10T17:55:00Z">
              <w:rPr>
                <w:rFonts w:ascii="Bell MT" w:hAnsi="Bell MT"/>
              </w:rPr>
            </w:rPrChange>
          </w:rPr>
          <w:t xml:space="preserve">          </w:t>
        </w:r>
      </w:ins>
      <w:ins w:id="363" w:author="Etion Pinari" w:date="2021-01-10T17:55:00Z">
        <w:r w:rsidR="00343016" w:rsidRPr="00394D9C">
          <w:rPr>
            <w:rFonts w:ascii="Bell MT" w:hAnsi="Bell MT"/>
            <w:sz w:val="28"/>
            <w:szCs w:val="28"/>
          </w:rPr>
          <w:t xml:space="preserve">   </w:t>
        </w:r>
      </w:ins>
      <w:ins w:id="364" w:author="Etion Pinari" w:date="2021-01-10T17:54:00Z">
        <w:r w:rsidR="00343016" w:rsidRPr="00343016">
          <w:rPr>
            <w:rFonts w:ascii="Bell MT" w:hAnsi="Bell MT"/>
            <w:sz w:val="28"/>
            <w:szCs w:val="28"/>
            <w:rPrChange w:id="365" w:author="Etion Pinari" w:date="2021-01-10T17:55:00Z">
              <w:rPr>
                <w:rFonts w:ascii="Bell MT" w:hAnsi="Bell MT"/>
              </w:rPr>
            </w:rPrChange>
          </w:rPr>
          <w:t xml:space="preserve">  </w:t>
        </w:r>
      </w:ins>
      <w:ins w:id="366" w:author="Etion Pinari" w:date="2021-01-10T17:44:00Z">
        <w:r w:rsidRPr="00343016">
          <w:rPr>
            <w:rFonts w:ascii="Bell MT" w:hAnsi="Bell MT"/>
            <w:sz w:val="28"/>
            <w:szCs w:val="28"/>
            <w:rPrChange w:id="367" w:author="Etion Pinari" w:date="2021-01-10T17:55:00Z">
              <w:rPr/>
            </w:rPrChange>
          </w:rPr>
          <w:t>pg.</w:t>
        </w:r>
      </w:ins>
      <w:ins w:id="368" w:author="Etion Pinari" w:date="2021-01-10T17:52:00Z">
        <w:r w:rsidR="00343016" w:rsidRPr="00343016">
          <w:rPr>
            <w:rFonts w:ascii="Bell MT" w:hAnsi="Bell MT"/>
            <w:sz w:val="28"/>
            <w:szCs w:val="28"/>
            <w:rPrChange w:id="369" w:author="Etion Pinari" w:date="2021-01-10T17:55:00Z">
              <w:rPr/>
            </w:rPrChange>
          </w:rPr>
          <w:t>3</w:t>
        </w:r>
      </w:ins>
      <w:ins w:id="370" w:author="Etion Pinari" w:date="2021-01-10T17:53:00Z">
        <w:r w:rsidR="00343016" w:rsidRPr="00343016">
          <w:rPr>
            <w:rFonts w:ascii="Bell MT" w:hAnsi="Bell MT"/>
            <w:sz w:val="28"/>
            <w:szCs w:val="28"/>
            <w:rPrChange w:id="371" w:author="Etion Pinari" w:date="2021-01-10T17:55:00Z">
              <w:rPr/>
            </w:rPrChange>
          </w:rPr>
          <w:t>6</w:t>
        </w:r>
      </w:ins>
    </w:p>
    <w:p w14:paraId="4EF040CB" w14:textId="5EE3C0C3" w:rsidR="001C3DCD" w:rsidRPr="00343016" w:rsidRDefault="001C3DCD" w:rsidP="001C3DCD">
      <w:pPr>
        <w:pStyle w:val="ListParagraph"/>
        <w:numPr>
          <w:ilvl w:val="0"/>
          <w:numId w:val="52"/>
        </w:numPr>
        <w:spacing w:after="200" w:line="288" w:lineRule="auto"/>
        <w:rPr>
          <w:ins w:id="372" w:author="Etion Pinari" w:date="2021-01-10T17:44:00Z"/>
          <w:rFonts w:ascii="Bell MT" w:hAnsi="Bell MT"/>
          <w:sz w:val="28"/>
          <w:szCs w:val="28"/>
          <w:rPrChange w:id="373" w:author="Etion Pinari" w:date="2021-01-10T17:55:00Z">
            <w:rPr>
              <w:ins w:id="374" w:author="Etion Pinari" w:date="2021-01-10T17:44:00Z"/>
            </w:rPr>
          </w:rPrChange>
        </w:rPr>
      </w:pPr>
      <w:ins w:id="375" w:author="Etion Pinari" w:date="2021-01-10T17:44:00Z">
        <w:r w:rsidRPr="00343016">
          <w:rPr>
            <w:rFonts w:ascii="Bell MT" w:hAnsi="Bell MT"/>
            <w:sz w:val="28"/>
            <w:szCs w:val="28"/>
            <w:rPrChange w:id="376" w:author="Etion Pinari" w:date="2021-01-10T17:55:00Z">
              <w:rPr/>
            </w:rPrChange>
          </w:rPr>
          <w:t xml:space="preserve">IMPLEMENTATION, INTEGRATION AND TEST PLAN </w:t>
        </w:r>
        <w:r w:rsidRPr="00343016">
          <w:rPr>
            <w:rFonts w:ascii="Bell MT" w:hAnsi="Bell MT"/>
            <w:sz w:val="28"/>
            <w:szCs w:val="28"/>
            <w:rPrChange w:id="377" w:author="Etion Pinari" w:date="2021-01-10T17:55:00Z">
              <w:rPr/>
            </w:rPrChange>
          </w:rPr>
          <w:tab/>
        </w:r>
      </w:ins>
      <w:ins w:id="378" w:author="Etion Pinari" w:date="2021-01-10T17:46:00Z">
        <w:r w:rsidRPr="00343016">
          <w:rPr>
            <w:rFonts w:ascii="Bell MT" w:hAnsi="Bell MT"/>
            <w:sz w:val="28"/>
            <w:szCs w:val="28"/>
            <w:rPrChange w:id="379" w:author="Etion Pinari" w:date="2021-01-10T17:55:00Z">
              <w:rPr/>
            </w:rPrChange>
          </w:rPr>
          <w:t xml:space="preserve">     </w:t>
        </w:r>
      </w:ins>
      <w:ins w:id="380" w:author="Etion Pinari" w:date="2021-01-10T17:55:00Z">
        <w:r w:rsidR="00343016" w:rsidRPr="00394D9C">
          <w:rPr>
            <w:rFonts w:ascii="Bell MT" w:hAnsi="Bell MT"/>
            <w:sz w:val="28"/>
            <w:szCs w:val="28"/>
          </w:rPr>
          <w:t xml:space="preserve">   </w:t>
        </w:r>
        <w:r w:rsidR="00343016">
          <w:rPr>
            <w:rFonts w:ascii="Bell MT" w:hAnsi="Bell MT"/>
            <w:sz w:val="28"/>
            <w:szCs w:val="28"/>
          </w:rPr>
          <w:t xml:space="preserve">    </w:t>
        </w:r>
      </w:ins>
      <w:ins w:id="381" w:author="Etion Pinari" w:date="2021-01-10T17:46:00Z">
        <w:r w:rsidRPr="00343016">
          <w:rPr>
            <w:rFonts w:ascii="Bell MT" w:hAnsi="Bell MT"/>
            <w:sz w:val="28"/>
            <w:szCs w:val="28"/>
            <w:rPrChange w:id="382" w:author="Etion Pinari" w:date="2021-01-10T17:55:00Z">
              <w:rPr/>
            </w:rPrChange>
          </w:rPr>
          <w:t xml:space="preserve">     </w:t>
        </w:r>
      </w:ins>
      <w:ins w:id="383" w:author="Etion Pinari" w:date="2021-01-10T17:44:00Z">
        <w:r w:rsidRPr="00343016">
          <w:rPr>
            <w:rFonts w:ascii="Bell MT" w:hAnsi="Bell MT"/>
            <w:sz w:val="28"/>
            <w:szCs w:val="28"/>
            <w:rPrChange w:id="384" w:author="Etion Pinari" w:date="2021-01-10T17:55:00Z">
              <w:rPr/>
            </w:rPrChange>
          </w:rPr>
          <w:t>pg.</w:t>
        </w:r>
      </w:ins>
      <w:ins w:id="385" w:author="Etion Pinari" w:date="2021-01-10T17:52:00Z">
        <w:r w:rsidR="00343016" w:rsidRPr="00343016">
          <w:rPr>
            <w:rFonts w:ascii="Bell MT" w:hAnsi="Bell MT"/>
            <w:sz w:val="28"/>
            <w:szCs w:val="28"/>
            <w:rPrChange w:id="386" w:author="Etion Pinari" w:date="2021-01-10T17:55:00Z">
              <w:rPr/>
            </w:rPrChange>
          </w:rPr>
          <w:t>40</w:t>
        </w:r>
      </w:ins>
    </w:p>
    <w:p w14:paraId="71F27DF1" w14:textId="51B66411" w:rsidR="001C3DCD" w:rsidRPr="00343016" w:rsidRDefault="001C3DCD" w:rsidP="001C3DCD">
      <w:pPr>
        <w:pStyle w:val="ListParagraph"/>
        <w:numPr>
          <w:ilvl w:val="0"/>
          <w:numId w:val="52"/>
        </w:numPr>
        <w:spacing w:after="200" w:line="288" w:lineRule="auto"/>
        <w:rPr>
          <w:ins w:id="387" w:author="Etion Pinari" w:date="2021-01-10T17:44:00Z"/>
          <w:rFonts w:ascii="Bell MT" w:hAnsi="Bell MT"/>
          <w:sz w:val="28"/>
          <w:szCs w:val="28"/>
          <w:rPrChange w:id="388" w:author="Etion Pinari" w:date="2021-01-10T17:55:00Z">
            <w:rPr>
              <w:ins w:id="389" w:author="Etion Pinari" w:date="2021-01-10T17:44:00Z"/>
            </w:rPr>
          </w:rPrChange>
        </w:rPr>
      </w:pPr>
      <w:ins w:id="390" w:author="Etion Pinari" w:date="2021-01-10T17:44:00Z">
        <w:r w:rsidRPr="00343016">
          <w:rPr>
            <w:rFonts w:ascii="Bell MT" w:hAnsi="Bell MT"/>
            <w:sz w:val="28"/>
            <w:szCs w:val="28"/>
            <w:rPrChange w:id="391" w:author="Etion Pinari" w:date="2021-01-10T17:55:00Z">
              <w:rPr/>
            </w:rPrChange>
          </w:rPr>
          <w:t>EFFORT SPENT</w:t>
        </w:r>
        <w:r w:rsidRPr="00343016">
          <w:rPr>
            <w:rFonts w:ascii="Bell MT" w:hAnsi="Bell MT"/>
            <w:sz w:val="28"/>
            <w:szCs w:val="28"/>
            <w:rPrChange w:id="392" w:author="Etion Pinari" w:date="2021-01-10T17:55:00Z">
              <w:rPr/>
            </w:rPrChange>
          </w:rPr>
          <w:tab/>
        </w:r>
        <w:r w:rsidRPr="00343016">
          <w:rPr>
            <w:rFonts w:ascii="Bell MT" w:hAnsi="Bell MT"/>
            <w:sz w:val="28"/>
            <w:szCs w:val="28"/>
            <w:rPrChange w:id="393" w:author="Etion Pinari" w:date="2021-01-10T17:55:00Z">
              <w:rPr/>
            </w:rPrChange>
          </w:rPr>
          <w:tab/>
        </w:r>
        <w:r w:rsidRPr="00343016">
          <w:rPr>
            <w:rFonts w:ascii="Bell MT" w:hAnsi="Bell MT"/>
            <w:sz w:val="28"/>
            <w:szCs w:val="28"/>
            <w:rPrChange w:id="394" w:author="Etion Pinari" w:date="2021-01-10T17:55:00Z">
              <w:rPr/>
            </w:rPrChange>
          </w:rPr>
          <w:tab/>
        </w:r>
        <w:r w:rsidRPr="00343016">
          <w:rPr>
            <w:rFonts w:ascii="Bell MT" w:hAnsi="Bell MT"/>
            <w:sz w:val="28"/>
            <w:szCs w:val="28"/>
            <w:rPrChange w:id="395" w:author="Etion Pinari" w:date="2021-01-10T17:55:00Z">
              <w:rPr/>
            </w:rPrChange>
          </w:rPr>
          <w:tab/>
        </w:r>
        <w:r w:rsidRPr="00343016">
          <w:rPr>
            <w:rFonts w:ascii="Bell MT" w:hAnsi="Bell MT"/>
            <w:sz w:val="28"/>
            <w:szCs w:val="28"/>
            <w:rPrChange w:id="396" w:author="Etion Pinari" w:date="2021-01-10T17:55:00Z">
              <w:rPr/>
            </w:rPrChange>
          </w:rPr>
          <w:tab/>
        </w:r>
        <w:r w:rsidRPr="00343016">
          <w:rPr>
            <w:rFonts w:ascii="Bell MT" w:hAnsi="Bell MT"/>
            <w:sz w:val="28"/>
            <w:szCs w:val="28"/>
            <w:rPrChange w:id="397" w:author="Etion Pinari" w:date="2021-01-10T17:55:00Z">
              <w:rPr/>
            </w:rPrChange>
          </w:rPr>
          <w:tab/>
        </w:r>
        <w:r w:rsidRPr="00343016">
          <w:rPr>
            <w:rFonts w:ascii="Bell MT" w:hAnsi="Bell MT"/>
            <w:sz w:val="28"/>
            <w:szCs w:val="28"/>
            <w:rPrChange w:id="398" w:author="Etion Pinari" w:date="2021-01-10T17:55:00Z">
              <w:rPr/>
            </w:rPrChange>
          </w:rPr>
          <w:tab/>
        </w:r>
      </w:ins>
      <w:ins w:id="399" w:author="Etion Pinari" w:date="2021-01-10T17:46:00Z">
        <w:r w:rsidRPr="00343016">
          <w:rPr>
            <w:rFonts w:ascii="Bell MT" w:hAnsi="Bell MT"/>
            <w:sz w:val="28"/>
            <w:szCs w:val="28"/>
            <w:rPrChange w:id="400" w:author="Etion Pinari" w:date="2021-01-10T17:55:00Z">
              <w:rPr/>
            </w:rPrChange>
          </w:rPr>
          <w:t xml:space="preserve">       </w:t>
        </w:r>
      </w:ins>
      <w:ins w:id="401" w:author="Etion Pinari" w:date="2021-01-10T17:54:00Z">
        <w:r w:rsidR="00343016" w:rsidRPr="00343016">
          <w:rPr>
            <w:rFonts w:ascii="Bell MT" w:hAnsi="Bell MT"/>
            <w:sz w:val="28"/>
            <w:szCs w:val="28"/>
            <w:rPrChange w:id="402" w:author="Etion Pinari" w:date="2021-01-10T17:55:00Z">
              <w:rPr>
                <w:rFonts w:ascii="Bell MT" w:hAnsi="Bell MT"/>
              </w:rPr>
            </w:rPrChange>
          </w:rPr>
          <w:t xml:space="preserve">           </w:t>
        </w:r>
      </w:ins>
      <w:ins w:id="403" w:author="Etion Pinari" w:date="2021-01-10T17:55:00Z">
        <w:r w:rsidR="00343016">
          <w:rPr>
            <w:rFonts w:ascii="Bell MT" w:hAnsi="Bell MT"/>
            <w:sz w:val="28"/>
            <w:szCs w:val="28"/>
          </w:rPr>
          <w:t xml:space="preserve">         </w:t>
        </w:r>
      </w:ins>
      <w:ins w:id="404" w:author="Etion Pinari" w:date="2021-01-10T17:44:00Z">
        <w:r w:rsidRPr="00343016">
          <w:rPr>
            <w:rFonts w:ascii="Bell MT" w:hAnsi="Bell MT"/>
            <w:sz w:val="28"/>
            <w:szCs w:val="28"/>
            <w:rPrChange w:id="405" w:author="Etion Pinari" w:date="2021-01-10T17:55:00Z">
              <w:rPr/>
            </w:rPrChange>
          </w:rPr>
          <w:t>pg.</w:t>
        </w:r>
      </w:ins>
      <w:ins w:id="406" w:author="Etion Pinari" w:date="2021-01-10T17:52:00Z">
        <w:r w:rsidR="00343016" w:rsidRPr="00343016">
          <w:rPr>
            <w:rFonts w:ascii="Bell MT" w:hAnsi="Bell MT"/>
            <w:sz w:val="28"/>
            <w:szCs w:val="28"/>
            <w:rPrChange w:id="407" w:author="Etion Pinari" w:date="2021-01-10T17:55:00Z">
              <w:rPr/>
            </w:rPrChange>
          </w:rPr>
          <w:t>44</w:t>
        </w:r>
      </w:ins>
    </w:p>
    <w:p w14:paraId="7ED66A5A" w14:textId="46F91C8B" w:rsidR="001C3DCD" w:rsidRPr="00343016" w:rsidRDefault="001C3DCD" w:rsidP="001C3DCD">
      <w:pPr>
        <w:pStyle w:val="ListParagraph"/>
        <w:numPr>
          <w:ilvl w:val="0"/>
          <w:numId w:val="52"/>
        </w:numPr>
        <w:spacing w:after="200" w:line="288" w:lineRule="auto"/>
        <w:rPr>
          <w:ins w:id="408" w:author="Etion Pinari" w:date="2021-01-10T17:44:00Z"/>
          <w:rFonts w:ascii="Bell MT" w:hAnsi="Bell MT"/>
          <w:sz w:val="28"/>
          <w:szCs w:val="28"/>
          <w:rPrChange w:id="409" w:author="Etion Pinari" w:date="2021-01-10T17:55:00Z">
            <w:rPr>
              <w:ins w:id="410" w:author="Etion Pinari" w:date="2021-01-10T17:44:00Z"/>
            </w:rPr>
          </w:rPrChange>
        </w:rPr>
      </w:pPr>
      <w:ins w:id="411" w:author="Etion Pinari" w:date="2021-01-10T17:44:00Z">
        <w:r w:rsidRPr="00343016">
          <w:rPr>
            <w:rFonts w:ascii="Bell MT" w:hAnsi="Bell MT"/>
            <w:sz w:val="28"/>
            <w:szCs w:val="28"/>
            <w:rPrChange w:id="412" w:author="Etion Pinari" w:date="2021-01-10T17:55:00Z">
              <w:rPr/>
            </w:rPrChange>
          </w:rPr>
          <w:t>REFERENCES</w:t>
        </w:r>
        <w:r w:rsidRPr="00343016">
          <w:rPr>
            <w:rFonts w:ascii="Bell MT" w:hAnsi="Bell MT"/>
            <w:sz w:val="28"/>
            <w:szCs w:val="28"/>
            <w:rPrChange w:id="413" w:author="Etion Pinari" w:date="2021-01-10T17:55:00Z">
              <w:rPr/>
            </w:rPrChange>
          </w:rPr>
          <w:tab/>
        </w:r>
        <w:r w:rsidRPr="00343016">
          <w:rPr>
            <w:rFonts w:ascii="Bell MT" w:hAnsi="Bell MT"/>
            <w:sz w:val="28"/>
            <w:szCs w:val="28"/>
            <w:rPrChange w:id="414" w:author="Etion Pinari" w:date="2021-01-10T17:55:00Z">
              <w:rPr/>
            </w:rPrChange>
          </w:rPr>
          <w:tab/>
        </w:r>
        <w:r w:rsidRPr="00343016">
          <w:rPr>
            <w:rFonts w:ascii="Bell MT" w:hAnsi="Bell MT"/>
            <w:sz w:val="28"/>
            <w:szCs w:val="28"/>
            <w:rPrChange w:id="415" w:author="Etion Pinari" w:date="2021-01-10T17:55:00Z">
              <w:rPr/>
            </w:rPrChange>
          </w:rPr>
          <w:tab/>
        </w:r>
        <w:r w:rsidRPr="00343016">
          <w:rPr>
            <w:rFonts w:ascii="Bell MT" w:hAnsi="Bell MT"/>
            <w:sz w:val="28"/>
            <w:szCs w:val="28"/>
            <w:rPrChange w:id="416" w:author="Etion Pinari" w:date="2021-01-10T17:55:00Z">
              <w:rPr/>
            </w:rPrChange>
          </w:rPr>
          <w:tab/>
        </w:r>
        <w:r w:rsidRPr="00343016">
          <w:rPr>
            <w:rFonts w:ascii="Bell MT" w:hAnsi="Bell MT"/>
            <w:sz w:val="28"/>
            <w:szCs w:val="28"/>
            <w:rPrChange w:id="417" w:author="Etion Pinari" w:date="2021-01-10T17:55:00Z">
              <w:rPr/>
            </w:rPrChange>
          </w:rPr>
          <w:tab/>
        </w:r>
        <w:r w:rsidRPr="00343016">
          <w:rPr>
            <w:rFonts w:ascii="Bell MT" w:hAnsi="Bell MT"/>
            <w:sz w:val="28"/>
            <w:szCs w:val="28"/>
            <w:rPrChange w:id="418" w:author="Etion Pinari" w:date="2021-01-10T17:55:00Z">
              <w:rPr/>
            </w:rPrChange>
          </w:rPr>
          <w:tab/>
        </w:r>
        <w:r w:rsidRPr="00343016">
          <w:rPr>
            <w:rFonts w:ascii="Bell MT" w:hAnsi="Bell MT"/>
            <w:sz w:val="28"/>
            <w:szCs w:val="28"/>
            <w:rPrChange w:id="419" w:author="Etion Pinari" w:date="2021-01-10T17:55:00Z">
              <w:rPr/>
            </w:rPrChange>
          </w:rPr>
          <w:tab/>
        </w:r>
        <w:r w:rsidRPr="00343016">
          <w:rPr>
            <w:rFonts w:ascii="Bell MT" w:hAnsi="Bell MT"/>
            <w:sz w:val="28"/>
            <w:szCs w:val="28"/>
            <w:rPrChange w:id="420" w:author="Etion Pinari" w:date="2021-01-10T17:55:00Z">
              <w:rPr/>
            </w:rPrChange>
          </w:rPr>
          <w:tab/>
        </w:r>
        <w:r w:rsidRPr="00343016">
          <w:rPr>
            <w:rFonts w:ascii="Bell MT" w:hAnsi="Bell MT"/>
            <w:sz w:val="28"/>
            <w:szCs w:val="28"/>
            <w:rPrChange w:id="421" w:author="Etion Pinari" w:date="2021-01-10T17:55:00Z">
              <w:rPr/>
            </w:rPrChange>
          </w:rPr>
          <w:tab/>
        </w:r>
      </w:ins>
      <w:ins w:id="422" w:author="Etion Pinari" w:date="2021-01-10T17:46:00Z">
        <w:r w:rsidRPr="00343016">
          <w:rPr>
            <w:rFonts w:ascii="Bell MT" w:hAnsi="Bell MT"/>
            <w:sz w:val="28"/>
            <w:szCs w:val="28"/>
            <w:rPrChange w:id="423" w:author="Etion Pinari" w:date="2021-01-10T17:55:00Z">
              <w:rPr/>
            </w:rPrChange>
          </w:rPr>
          <w:t xml:space="preserve">       </w:t>
        </w:r>
      </w:ins>
      <w:ins w:id="424" w:author="Etion Pinari" w:date="2021-01-10T17:44:00Z">
        <w:r w:rsidRPr="00343016">
          <w:rPr>
            <w:rFonts w:ascii="Bell MT" w:hAnsi="Bell MT"/>
            <w:sz w:val="28"/>
            <w:szCs w:val="28"/>
            <w:rPrChange w:id="425" w:author="Etion Pinari" w:date="2021-01-10T17:55:00Z">
              <w:rPr/>
            </w:rPrChange>
          </w:rPr>
          <w:t>pg.</w:t>
        </w:r>
      </w:ins>
      <w:ins w:id="426" w:author="Etion Pinari" w:date="2021-01-10T17:52:00Z">
        <w:r w:rsidR="00343016" w:rsidRPr="00343016">
          <w:rPr>
            <w:rFonts w:ascii="Bell MT" w:hAnsi="Bell MT"/>
            <w:sz w:val="28"/>
            <w:szCs w:val="28"/>
            <w:rPrChange w:id="427" w:author="Etion Pinari" w:date="2021-01-10T17:55:00Z">
              <w:rPr/>
            </w:rPrChange>
          </w:rPr>
          <w:t>47</w:t>
        </w:r>
      </w:ins>
    </w:p>
    <w:p w14:paraId="6781F7EB" w14:textId="0010CFF6" w:rsidR="001C3DCD" w:rsidRPr="001C3DCD" w:rsidRDefault="001C3DCD">
      <w:pPr>
        <w:rPr>
          <w:ins w:id="428" w:author="Etion Pinari" w:date="2021-01-10T17:43:00Z"/>
          <w:rFonts w:ascii="Bell MT" w:eastAsiaTheme="majorEastAsia" w:hAnsi="Bell MT" w:cstheme="majorBidi"/>
          <w:spacing w:val="-10"/>
          <w:kern w:val="28"/>
          <w:sz w:val="40"/>
          <w:szCs w:val="40"/>
          <w:rPrChange w:id="429" w:author="Etion Pinari" w:date="2021-01-10T17:43:00Z">
            <w:rPr>
              <w:ins w:id="430" w:author="Etion Pinari" w:date="2021-01-10T17:43:00Z"/>
              <w:rFonts w:ascii="Bell MT" w:eastAsiaTheme="majorEastAsia" w:hAnsi="Bell MT" w:cstheme="majorBidi"/>
              <w:spacing w:val="-10"/>
              <w:kern w:val="28"/>
              <w:sz w:val="144"/>
              <w:szCs w:val="144"/>
            </w:rPr>
          </w:rPrChange>
        </w:rPr>
      </w:pPr>
      <w:ins w:id="431" w:author="Etion Pinari" w:date="2021-01-10T17:44:00Z">
        <w:r>
          <w:rPr>
            <w:rFonts w:ascii="Bell MT" w:eastAsiaTheme="majorEastAsia" w:hAnsi="Bell MT" w:cstheme="majorBidi"/>
            <w:spacing w:val="-10"/>
            <w:kern w:val="28"/>
            <w:sz w:val="40"/>
            <w:szCs w:val="40"/>
          </w:rPr>
          <w:br w:type="page"/>
        </w:r>
      </w:ins>
    </w:p>
    <w:p w14:paraId="4AC6304E" w14:textId="18AAB8BB" w:rsidR="00B30D28" w:rsidRPr="00F86396" w:rsidRDefault="006625AC" w:rsidP="006625AC">
      <w:pPr>
        <w:pStyle w:val="Title"/>
        <w:jc w:val="center"/>
        <w:rPr>
          <w:rFonts w:ascii="Bell MT" w:hAnsi="Bell MT"/>
          <w:sz w:val="144"/>
          <w:szCs w:val="144"/>
        </w:rPr>
      </w:pPr>
      <w:proofErr w:type="spellStart"/>
      <w:r w:rsidRPr="00F86396">
        <w:rPr>
          <w:rFonts w:ascii="Bell MT" w:hAnsi="Bell MT"/>
          <w:sz w:val="144"/>
          <w:szCs w:val="144"/>
        </w:rPr>
        <w:lastRenderedPageBreak/>
        <w:t>CLup</w:t>
      </w:r>
      <w:proofErr w:type="spellEnd"/>
    </w:p>
    <w:p w14:paraId="3038038B" w14:textId="5DC42CE6" w:rsidR="006625AC" w:rsidRPr="00F86396" w:rsidRDefault="006625AC" w:rsidP="006625AC">
      <w:pPr>
        <w:pStyle w:val="Heading1"/>
        <w:jc w:val="center"/>
        <w:rPr>
          <w:rFonts w:ascii="Bell MT" w:hAnsi="Bell MT"/>
          <w:color w:val="auto"/>
        </w:rPr>
      </w:pPr>
      <w:r w:rsidRPr="00F86396">
        <w:rPr>
          <w:rFonts w:ascii="Bell MT" w:hAnsi="Bell MT"/>
          <w:color w:val="auto"/>
        </w:rPr>
        <w:t>Customer Line-up</w:t>
      </w:r>
    </w:p>
    <w:p w14:paraId="49FB65F8" w14:textId="77777777" w:rsidR="00B50293" w:rsidRPr="00F86396" w:rsidRDefault="00B50293" w:rsidP="00634813"/>
    <w:p w14:paraId="6FECB1DA" w14:textId="77777777" w:rsidR="006625AC" w:rsidRPr="00F86396" w:rsidRDefault="006625AC" w:rsidP="00E728A1">
      <w:pPr>
        <w:pStyle w:val="ListParagraph"/>
        <w:numPr>
          <w:ilvl w:val="0"/>
          <w:numId w:val="1"/>
        </w:numPr>
        <w:spacing w:line="360" w:lineRule="auto"/>
        <w:rPr>
          <w:rFonts w:ascii="Bell MT" w:hAnsi="Bell MT"/>
          <w:b/>
          <w:bCs/>
          <w:sz w:val="44"/>
          <w:szCs w:val="44"/>
        </w:rPr>
      </w:pPr>
      <w:r w:rsidRPr="00F86396">
        <w:rPr>
          <w:rFonts w:ascii="Bell MT" w:hAnsi="Bell MT"/>
          <w:b/>
          <w:bCs/>
          <w:sz w:val="40"/>
          <w:szCs w:val="40"/>
        </w:rPr>
        <w:t>INTRODUCTION</w:t>
      </w:r>
    </w:p>
    <w:p w14:paraId="666FE789" w14:textId="50263250" w:rsidR="006625AC" w:rsidRPr="00F86396" w:rsidRDefault="006625AC" w:rsidP="00D42923">
      <w:pPr>
        <w:pStyle w:val="ListParagraph"/>
        <w:numPr>
          <w:ilvl w:val="1"/>
          <w:numId w:val="1"/>
        </w:numPr>
        <w:jc w:val="both"/>
        <w:rPr>
          <w:rFonts w:ascii="Bell MT" w:hAnsi="Bell MT"/>
          <w:sz w:val="28"/>
          <w:szCs w:val="28"/>
        </w:rPr>
      </w:pPr>
      <w:r w:rsidRPr="00F86396">
        <w:rPr>
          <w:rFonts w:ascii="Bell MT" w:hAnsi="Bell MT"/>
          <w:i/>
          <w:iCs/>
          <w:sz w:val="32"/>
          <w:szCs w:val="32"/>
        </w:rPr>
        <w:t>PURPOSE</w:t>
      </w:r>
      <w:r w:rsidRPr="00F86396">
        <w:rPr>
          <w:rFonts w:ascii="Bell MT" w:hAnsi="Bell MT"/>
          <w:sz w:val="28"/>
          <w:szCs w:val="28"/>
        </w:rPr>
        <w:br/>
        <w:t xml:space="preserve">The purpose of this document is to </w:t>
      </w:r>
      <w:r w:rsidR="001940A6" w:rsidRPr="00F86396">
        <w:rPr>
          <w:rFonts w:ascii="Bell MT" w:hAnsi="Bell MT"/>
          <w:sz w:val="28"/>
          <w:szCs w:val="28"/>
        </w:rPr>
        <w:t xml:space="preserve">build a more concrete foundation of what the system-to-be will </w:t>
      </w:r>
      <w:r w:rsidR="00EA1662" w:rsidRPr="00F86396">
        <w:rPr>
          <w:rFonts w:ascii="Bell MT" w:hAnsi="Bell MT"/>
          <w:sz w:val="28"/>
          <w:szCs w:val="28"/>
        </w:rPr>
        <w:t>be</w:t>
      </w:r>
      <w:r w:rsidR="00F4399A" w:rsidRPr="00F86396">
        <w:rPr>
          <w:rFonts w:ascii="Bell MT" w:hAnsi="Bell MT"/>
          <w:sz w:val="28"/>
          <w:szCs w:val="28"/>
        </w:rPr>
        <w:t xml:space="preserve">. It </w:t>
      </w:r>
      <w:r w:rsidR="00EA1662" w:rsidRPr="00F86396">
        <w:rPr>
          <w:rFonts w:ascii="Bell MT" w:hAnsi="Bell MT"/>
          <w:sz w:val="28"/>
          <w:szCs w:val="28"/>
        </w:rPr>
        <w:t xml:space="preserve">will </w:t>
      </w:r>
      <w:r w:rsidR="00F4399A" w:rsidRPr="00F86396">
        <w:rPr>
          <w:rFonts w:ascii="Bell MT" w:hAnsi="Bell MT"/>
          <w:sz w:val="28"/>
          <w:szCs w:val="28"/>
        </w:rPr>
        <w:t>also</w:t>
      </w:r>
      <w:r w:rsidR="00EA1662" w:rsidRPr="00F86396">
        <w:rPr>
          <w:rFonts w:ascii="Bell MT" w:hAnsi="Bell MT"/>
          <w:sz w:val="28"/>
          <w:szCs w:val="28"/>
        </w:rPr>
        <w:t xml:space="preserve"> define the general </w:t>
      </w:r>
      <w:r w:rsidR="00FE64AA" w:rsidRPr="00801F40">
        <w:rPr>
          <w:rFonts w:ascii="Bell MT" w:hAnsi="Bell MT"/>
          <w:sz w:val="28"/>
          <w:szCs w:val="28"/>
        </w:rPr>
        <w:t>behavior</w:t>
      </w:r>
      <w:r w:rsidR="00EA1662" w:rsidRPr="00F86396">
        <w:rPr>
          <w:rFonts w:ascii="Bell MT" w:hAnsi="Bell MT"/>
          <w:sz w:val="28"/>
          <w:szCs w:val="28"/>
        </w:rPr>
        <w:t xml:space="preserve"> and specific limitations of the system.</w:t>
      </w:r>
      <w:r w:rsidR="00F4399A" w:rsidRPr="00F86396">
        <w:rPr>
          <w:rFonts w:ascii="Bell MT" w:hAnsi="Bell MT"/>
          <w:sz w:val="28"/>
          <w:szCs w:val="28"/>
        </w:rPr>
        <w:t xml:space="preserve"> </w:t>
      </w:r>
      <w:r w:rsidR="00EA1662" w:rsidRPr="00F86396">
        <w:rPr>
          <w:rFonts w:ascii="Bell MT" w:hAnsi="Bell MT"/>
          <w:sz w:val="28"/>
          <w:szCs w:val="28"/>
        </w:rPr>
        <w:t>This document is primarily addressed to the programmers and mostly includes technical language.</w:t>
      </w:r>
    </w:p>
    <w:p w14:paraId="79BF9E57" w14:textId="77777777" w:rsidR="00E728A1" w:rsidRPr="00F86396" w:rsidRDefault="00E728A1" w:rsidP="00E728A1">
      <w:pPr>
        <w:pStyle w:val="ListParagraph"/>
        <w:jc w:val="both"/>
        <w:rPr>
          <w:rFonts w:ascii="Bell MT" w:hAnsi="Bell MT"/>
          <w:sz w:val="28"/>
          <w:szCs w:val="28"/>
        </w:rPr>
      </w:pPr>
    </w:p>
    <w:p w14:paraId="6E126FF9" w14:textId="6075B611" w:rsidR="006625AC" w:rsidRPr="00F86396" w:rsidRDefault="006625AC" w:rsidP="006625AC">
      <w:pPr>
        <w:pStyle w:val="ListParagraph"/>
        <w:numPr>
          <w:ilvl w:val="1"/>
          <w:numId w:val="1"/>
        </w:numPr>
        <w:rPr>
          <w:rFonts w:ascii="Bell MT" w:hAnsi="Bell MT"/>
          <w:sz w:val="32"/>
          <w:szCs w:val="32"/>
        </w:rPr>
      </w:pPr>
      <w:r w:rsidRPr="00F86396">
        <w:rPr>
          <w:rFonts w:ascii="Bell MT" w:hAnsi="Bell MT"/>
          <w:i/>
          <w:iCs/>
          <w:sz w:val="32"/>
          <w:szCs w:val="32"/>
        </w:rPr>
        <w:t>SCO</w:t>
      </w:r>
      <w:r w:rsidR="00B50293" w:rsidRPr="00F86396">
        <w:rPr>
          <w:rFonts w:ascii="Bell MT" w:hAnsi="Bell MT"/>
          <w:i/>
          <w:iCs/>
          <w:sz w:val="32"/>
          <w:szCs w:val="32"/>
        </w:rPr>
        <w:t>PE</w:t>
      </w:r>
    </w:p>
    <w:p w14:paraId="545E914D" w14:textId="64651907" w:rsidR="00EA1662" w:rsidRPr="00F86396" w:rsidRDefault="001940A6" w:rsidP="00D42923">
      <w:pPr>
        <w:pStyle w:val="ListParagraph"/>
        <w:jc w:val="both"/>
        <w:rPr>
          <w:rFonts w:ascii="Bell MT" w:hAnsi="Bell MT"/>
          <w:sz w:val="28"/>
          <w:szCs w:val="28"/>
        </w:rPr>
      </w:pPr>
      <w:r w:rsidRPr="00F86396">
        <w:rPr>
          <w:rFonts w:ascii="Bell MT" w:hAnsi="Bell MT"/>
          <w:sz w:val="28"/>
          <w:szCs w:val="28"/>
        </w:rPr>
        <w:t xml:space="preserve">The scope of the design document is </w:t>
      </w:r>
      <w:r w:rsidR="00EA1662" w:rsidRPr="00F86396">
        <w:rPr>
          <w:rFonts w:ascii="Bell MT" w:hAnsi="Bell MT"/>
          <w:sz w:val="28"/>
          <w:szCs w:val="28"/>
        </w:rPr>
        <w:t xml:space="preserve">to define the system’s </w:t>
      </w:r>
      <w:r w:rsidR="00FE64AA" w:rsidRPr="00801F40">
        <w:rPr>
          <w:rFonts w:ascii="Bell MT" w:hAnsi="Bell MT"/>
          <w:sz w:val="28"/>
          <w:szCs w:val="28"/>
        </w:rPr>
        <w:t>behavior</w:t>
      </w:r>
      <w:r w:rsidR="00EA1662" w:rsidRPr="00F86396">
        <w:rPr>
          <w:rFonts w:ascii="Bell MT" w:hAnsi="Bell MT"/>
          <w:sz w:val="28"/>
          <w:szCs w:val="28"/>
        </w:rPr>
        <w:t xml:space="preserve"> in general cases and some critical scenarios, and to design the architecture of the system-to-be </w:t>
      </w:r>
      <w:proofErr w:type="gramStart"/>
      <w:r w:rsidR="00EA1662" w:rsidRPr="00F86396">
        <w:rPr>
          <w:rFonts w:ascii="Bell MT" w:hAnsi="Bell MT"/>
          <w:sz w:val="28"/>
          <w:szCs w:val="28"/>
        </w:rPr>
        <w:t>so as to</w:t>
      </w:r>
      <w:proofErr w:type="gramEnd"/>
      <w:r w:rsidR="00EA1662" w:rsidRPr="00F86396">
        <w:rPr>
          <w:rFonts w:ascii="Bell MT" w:hAnsi="Bell MT"/>
          <w:sz w:val="28"/>
          <w:szCs w:val="28"/>
        </w:rPr>
        <w:t xml:space="preserve"> provide a time-efficient, logical allocation of the components and the interaction between these components.</w:t>
      </w:r>
    </w:p>
    <w:p w14:paraId="3EA9310F" w14:textId="157E05F3" w:rsidR="00E728A1" w:rsidRPr="00F86396" w:rsidRDefault="00EA1662" w:rsidP="00E728A1">
      <w:pPr>
        <w:pStyle w:val="ListParagraph"/>
        <w:jc w:val="both"/>
        <w:rPr>
          <w:rFonts w:ascii="Bell MT" w:hAnsi="Bell MT"/>
          <w:sz w:val="28"/>
          <w:szCs w:val="28"/>
        </w:rPr>
      </w:pPr>
      <w:r w:rsidRPr="00F86396">
        <w:rPr>
          <w:rFonts w:ascii="Bell MT" w:hAnsi="Bell MT"/>
          <w:sz w:val="28"/>
          <w:szCs w:val="28"/>
        </w:rPr>
        <w:t xml:space="preserve">The document is </w:t>
      </w:r>
      <w:r w:rsidR="00F4399A" w:rsidRPr="00F86396">
        <w:rPr>
          <w:rFonts w:ascii="Bell MT" w:hAnsi="Bell MT"/>
          <w:sz w:val="28"/>
          <w:szCs w:val="28"/>
        </w:rPr>
        <w:t xml:space="preserve">not only limited to the architecture and </w:t>
      </w:r>
      <w:r w:rsidR="00FE64AA" w:rsidRPr="00801F40">
        <w:rPr>
          <w:rFonts w:ascii="Bell MT" w:hAnsi="Bell MT"/>
          <w:sz w:val="28"/>
          <w:szCs w:val="28"/>
        </w:rPr>
        <w:t>behavior</w:t>
      </w:r>
      <w:r w:rsidR="00F4399A" w:rsidRPr="00F86396">
        <w:rPr>
          <w:rFonts w:ascii="Bell MT" w:hAnsi="Bell MT"/>
          <w:sz w:val="28"/>
          <w:szCs w:val="28"/>
        </w:rPr>
        <w:t xml:space="preserve"> of the components, but it also extends in part </w:t>
      </w:r>
      <w:r w:rsidRPr="00F86396">
        <w:rPr>
          <w:rFonts w:ascii="Bell MT" w:hAnsi="Bell MT"/>
          <w:sz w:val="28"/>
          <w:szCs w:val="28"/>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ListParagraph"/>
        <w:jc w:val="both"/>
        <w:rPr>
          <w:rFonts w:ascii="Bell MT" w:hAnsi="Bell MT"/>
          <w:sz w:val="28"/>
          <w:szCs w:val="28"/>
        </w:rPr>
      </w:pPr>
    </w:p>
    <w:p w14:paraId="51B03A18" w14:textId="5F8FE255" w:rsidR="006625AC" w:rsidRPr="001C1773" w:rsidRDefault="006625AC" w:rsidP="006625AC">
      <w:pPr>
        <w:pStyle w:val="ListParagraph"/>
        <w:numPr>
          <w:ilvl w:val="1"/>
          <w:numId w:val="1"/>
        </w:numPr>
        <w:rPr>
          <w:ins w:id="432" w:author="Etion Pinari" w:date="2021-01-09T22:04:00Z"/>
          <w:rFonts w:ascii="Bell MT" w:hAnsi="Bell MT"/>
          <w:sz w:val="32"/>
          <w:szCs w:val="32"/>
          <w:rPrChange w:id="433" w:author="Etion Pinari" w:date="2021-01-09T22:04:00Z">
            <w:rPr>
              <w:ins w:id="434" w:author="Etion Pinari" w:date="2021-01-09T22:04:00Z"/>
              <w:rFonts w:ascii="Bell MT" w:hAnsi="Bell MT"/>
              <w:i/>
              <w:iCs/>
              <w:sz w:val="32"/>
              <w:szCs w:val="32"/>
            </w:rPr>
          </w:rPrChange>
        </w:rPr>
      </w:pPr>
      <w:r w:rsidRPr="00F86396">
        <w:rPr>
          <w:rFonts w:ascii="Bell MT" w:hAnsi="Bell MT"/>
          <w:i/>
          <w:iCs/>
          <w:sz w:val="32"/>
          <w:szCs w:val="32"/>
        </w:rPr>
        <w:t>DEFINITIONS, ACRONYMS, ABBREVIATIONS</w:t>
      </w:r>
    </w:p>
    <w:p w14:paraId="2DCFC1F5" w14:textId="77777777" w:rsidR="001C1773" w:rsidRDefault="001C1773" w:rsidP="001C1773">
      <w:pPr>
        <w:pStyle w:val="ListParagraph"/>
        <w:rPr>
          <w:ins w:id="435" w:author="Etion Pinari" w:date="2021-01-09T22:05:00Z"/>
          <w:rFonts w:ascii="Bell MT" w:hAnsi="Bell MT"/>
          <w:sz w:val="24"/>
          <w:szCs w:val="24"/>
        </w:rPr>
      </w:pPr>
    </w:p>
    <w:p w14:paraId="2DEAADB9" w14:textId="6F947815" w:rsidR="001C1773" w:rsidRPr="001C1773" w:rsidRDefault="001C1773" w:rsidP="001C1773">
      <w:pPr>
        <w:pStyle w:val="ListParagraph"/>
        <w:rPr>
          <w:ins w:id="436" w:author="Etion Pinari" w:date="2021-01-09T22:05:00Z"/>
          <w:rFonts w:ascii="Bell MT" w:hAnsi="Bell MT"/>
          <w:sz w:val="28"/>
          <w:szCs w:val="28"/>
          <w:rPrChange w:id="437" w:author="Etion Pinari" w:date="2021-01-09T22:05:00Z">
            <w:rPr>
              <w:ins w:id="438" w:author="Etion Pinari" w:date="2021-01-09T22:05:00Z"/>
              <w:rFonts w:ascii="Bell MT" w:hAnsi="Bell MT"/>
              <w:sz w:val="24"/>
              <w:szCs w:val="24"/>
            </w:rPr>
          </w:rPrChange>
        </w:rPr>
      </w:pPr>
      <w:ins w:id="439" w:author="Etion Pinari" w:date="2021-01-09T22:04:00Z">
        <w:r w:rsidRPr="001C1773">
          <w:rPr>
            <w:rFonts w:ascii="Bell MT" w:hAnsi="Bell MT"/>
            <w:sz w:val="28"/>
            <w:szCs w:val="28"/>
            <w:rPrChange w:id="440" w:author="Etion Pinari" w:date="2021-01-09T22:05:00Z">
              <w:rPr>
                <w:rFonts w:ascii="Bell MT" w:hAnsi="Bell MT"/>
                <w:i/>
                <w:iCs/>
                <w:sz w:val="32"/>
                <w:szCs w:val="32"/>
              </w:rPr>
            </w:rPrChange>
          </w:rPr>
          <w:t>FCM:</w:t>
        </w:r>
      </w:ins>
      <w:ins w:id="441" w:author="Etion Pinari" w:date="2021-01-09T22:05:00Z">
        <w:r w:rsidRPr="001C1773">
          <w:rPr>
            <w:rFonts w:ascii="Bell MT" w:hAnsi="Bell MT"/>
            <w:sz w:val="28"/>
            <w:szCs w:val="28"/>
            <w:rPrChange w:id="442" w:author="Etion Pinari" w:date="2021-01-09T22:05:00Z">
              <w:rPr>
                <w:rFonts w:ascii="Bell MT" w:hAnsi="Bell MT"/>
                <w:sz w:val="24"/>
                <w:szCs w:val="24"/>
              </w:rPr>
            </w:rPrChange>
          </w:rPr>
          <w:t xml:space="preserve"> Firebase Cloud Messaging</w:t>
        </w:r>
      </w:ins>
    </w:p>
    <w:p w14:paraId="02A42E65" w14:textId="77777777" w:rsidR="001C1773" w:rsidRPr="001C1773" w:rsidRDefault="001C1773">
      <w:pPr>
        <w:pStyle w:val="ListParagraph"/>
        <w:rPr>
          <w:rFonts w:ascii="Bell MT" w:hAnsi="Bell MT"/>
          <w:sz w:val="24"/>
          <w:szCs w:val="24"/>
          <w:rPrChange w:id="443" w:author="Etion Pinari" w:date="2021-01-09T22:04:00Z">
            <w:rPr>
              <w:rFonts w:ascii="Bell MT" w:hAnsi="Bell MT"/>
              <w:sz w:val="32"/>
              <w:szCs w:val="32"/>
            </w:rPr>
          </w:rPrChange>
        </w:rPr>
        <w:pPrChange w:id="444" w:author="Etion Pinari" w:date="2021-01-09T22:04:00Z">
          <w:pPr>
            <w:pStyle w:val="ListParagraph"/>
            <w:numPr>
              <w:ilvl w:val="1"/>
              <w:numId w:val="1"/>
            </w:numPr>
            <w:ind w:hanging="360"/>
          </w:pPr>
        </w:pPrChange>
      </w:pPr>
    </w:p>
    <w:p w14:paraId="70B18800" w14:textId="17218C03" w:rsidR="006625AC" w:rsidRPr="001C1773" w:rsidRDefault="006625AC" w:rsidP="006625AC">
      <w:pPr>
        <w:pStyle w:val="ListParagraph"/>
        <w:numPr>
          <w:ilvl w:val="1"/>
          <w:numId w:val="1"/>
        </w:numPr>
        <w:rPr>
          <w:ins w:id="445" w:author="Etion Pinari" w:date="2021-01-09T22:04:00Z"/>
          <w:rFonts w:ascii="Bell MT" w:hAnsi="Bell MT"/>
          <w:sz w:val="32"/>
          <w:szCs w:val="32"/>
          <w:rPrChange w:id="446" w:author="Etion Pinari" w:date="2021-01-09T22:04:00Z">
            <w:rPr>
              <w:ins w:id="447" w:author="Etion Pinari" w:date="2021-01-09T22:04:00Z"/>
              <w:rFonts w:ascii="Bell MT" w:hAnsi="Bell MT"/>
              <w:i/>
              <w:iCs/>
              <w:sz w:val="32"/>
              <w:szCs w:val="32"/>
            </w:rPr>
          </w:rPrChange>
        </w:rPr>
      </w:pPr>
      <w:r w:rsidRPr="00F86396">
        <w:rPr>
          <w:rFonts w:ascii="Bell MT" w:hAnsi="Bell MT"/>
          <w:i/>
          <w:iCs/>
          <w:sz w:val="32"/>
          <w:szCs w:val="32"/>
        </w:rPr>
        <w:t>REVISION HISTORY</w:t>
      </w:r>
    </w:p>
    <w:p w14:paraId="1EC672E2" w14:textId="77777777" w:rsidR="001C1773" w:rsidRDefault="001C1773" w:rsidP="001C1773">
      <w:pPr>
        <w:pStyle w:val="ListParagraph"/>
        <w:rPr>
          <w:ins w:id="448" w:author="Etion Pinari" w:date="2021-01-09T22:10:00Z"/>
          <w:rFonts w:ascii="Bell MT" w:hAnsi="Bell MT"/>
          <w:sz w:val="28"/>
          <w:szCs w:val="28"/>
        </w:rPr>
      </w:pPr>
    </w:p>
    <w:p w14:paraId="66A1EA6D" w14:textId="5747B82A" w:rsidR="001C1773" w:rsidRDefault="001C1773" w:rsidP="001C1773">
      <w:pPr>
        <w:pStyle w:val="ListParagraph"/>
        <w:rPr>
          <w:ins w:id="449" w:author="Etion Pinari" w:date="2021-01-09T22:08:00Z"/>
          <w:rFonts w:ascii="Bell MT" w:hAnsi="Bell MT"/>
          <w:sz w:val="28"/>
          <w:szCs w:val="28"/>
        </w:rPr>
      </w:pPr>
      <w:ins w:id="450" w:author="Etion Pinari" w:date="2021-01-09T22:07:00Z">
        <w:r>
          <w:rPr>
            <w:rFonts w:ascii="Bell MT" w:hAnsi="Bell MT"/>
            <w:sz w:val="28"/>
            <w:szCs w:val="28"/>
          </w:rPr>
          <w:t>19</w:t>
        </w:r>
        <w:r w:rsidRPr="001C1773">
          <w:rPr>
            <w:rFonts w:ascii="Bell MT" w:hAnsi="Bell MT"/>
            <w:sz w:val="28"/>
            <w:szCs w:val="28"/>
            <w:rPrChange w:id="451" w:author="Etion Pinari" w:date="2021-01-09T22:07:00Z">
              <w:rPr>
                <w:rFonts w:ascii="Bell MT" w:hAnsi="Bell MT"/>
                <w:sz w:val="32"/>
                <w:szCs w:val="32"/>
              </w:rPr>
            </w:rPrChange>
          </w:rPr>
          <w:t>/12/</w:t>
        </w:r>
      </w:ins>
      <w:ins w:id="452" w:author="Etion Pinari" w:date="2021-01-09T22:12:00Z">
        <w:r w:rsidRPr="001C1773">
          <w:rPr>
            <w:rFonts w:ascii="Bell MT" w:hAnsi="Bell MT"/>
            <w:sz w:val="28"/>
            <w:szCs w:val="28"/>
          </w:rPr>
          <w:t>2020:</w:t>
        </w:r>
      </w:ins>
      <w:ins w:id="453" w:author="Etion Pinari" w:date="2021-01-09T22:07:00Z">
        <w:r>
          <w:rPr>
            <w:rFonts w:ascii="Bell MT" w:hAnsi="Bell MT"/>
            <w:sz w:val="28"/>
            <w:szCs w:val="28"/>
          </w:rPr>
          <w:t xml:space="preserve"> High level definition of the architecture of our system</w:t>
        </w:r>
      </w:ins>
    </w:p>
    <w:p w14:paraId="7D050CE7" w14:textId="0BC14D36" w:rsidR="001C1773" w:rsidRDefault="001C1773" w:rsidP="001C1773">
      <w:pPr>
        <w:pStyle w:val="ListParagraph"/>
        <w:rPr>
          <w:ins w:id="454" w:author="Etion Pinari" w:date="2021-01-09T22:07:00Z"/>
          <w:rFonts w:ascii="Bell MT" w:hAnsi="Bell MT"/>
          <w:sz w:val="28"/>
          <w:szCs w:val="28"/>
        </w:rPr>
      </w:pPr>
      <w:ins w:id="455" w:author="Etion Pinari" w:date="2021-01-09T22:12:00Z">
        <w:r>
          <w:rPr>
            <w:rFonts w:ascii="Bell MT" w:hAnsi="Bell MT"/>
            <w:sz w:val="28"/>
            <w:szCs w:val="28"/>
          </w:rPr>
          <w:t>Duration:</w:t>
        </w:r>
      </w:ins>
      <w:ins w:id="456" w:author="Etion Pinari" w:date="2021-01-09T22:08:00Z">
        <w:r>
          <w:rPr>
            <w:rFonts w:ascii="Bell MT" w:hAnsi="Bell MT"/>
            <w:sz w:val="28"/>
            <w:szCs w:val="28"/>
          </w:rPr>
          <w:t xml:space="preserve"> 2hrs</w:t>
        </w:r>
      </w:ins>
      <w:ins w:id="457" w:author="Etion Pinari" w:date="2021-01-09T22:07:00Z">
        <w:r>
          <w:rPr>
            <w:rFonts w:ascii="Bell MT" w:hAnsi="Bell MT"/>
            <w:sz w:val="28"/>
            <w:szCs w:val="28"/>
          </w:rPr>
          <w:t xml:space="preserve"> </w:t>
        </w:r>
      </w:ins>
    </w:p>
    <w:p w14:paraId="14DAD9C6" w14:textId="77777777" w:rsidR="001C1773" w:rsidRDefault="001C1773" w:rsidP="001C1773">
      <w:pPr>
        <w:pStyle w:val="ListParagraph"/>
        <w:rPr>
          <w:ins w:id="458" w:author="Etion Pinari" w:date="2021-01-09T22:10:00Z"/>
          <w:rFonts w:ascii="Bell MT" w:hAnsi="Bell MT"/>
          <w:sz w:val="28"/>
          <w:szCs w:val="28"/>
        </w:rPr>
      </w:pPr>
    </w:p>
    <w:p w14:paraId="49D71F3B" w14:textId="2FEA8EC3" w:rsidR="001C1773" w:rsidRPr="001C1773" w:rsidRDefault="001C1773">
      <w:pPr>
        <w:pStyle w:val="ListParagraph"/>
        <w:rPr>
          <w:ins w:id="459" w:author="Etion Pinari" w:date="2021-01-09T22:08:00Z"/>
          <w:rFonts w:ascii="Bell MT" w:hAnsi="Bell MT"/>
          <w:sz w:val="28"/>
          <w:szCs w:val="28"/>
          <w:rPrChange w:id="460" w:author="Etion Pinari" w:date="2021-01-09T22:12:00Z">
            <w:rPr>
              <w:ins w:id="461" w:author="Etion Pinari" w:date="2021-01-09T22:08:00Z"/>
            </w:rPr>
          </w:rPrChange>
        </w:rPr>
      </w:pPr>
      <w:ins w:id="462" w:author="Etion Pinari" w:date="2021-01-09T22:07:00Z">
        <w:r w:rsidRPr="00463D32">
          <w:rPr>
            <w:rFonts w:ascii="Bell MT" w:hAnsi="Bell MT"/>
            <w:sz w:val="28"/>
            <w:szCs w:val="28"/>
          </w:rPr>
          <w:t>21/12/2020</w:t>
        </w:r>
        <w:r w:rsidRPr="001C1773">
          <w:rPr>
            <w:rFonts w:ascii="Bell MT" w:hAnsi="Bell MT"/>
            <w:sz w:val="28"/>
            <w:szCs w:val="28"/>
            <w:rPrChange w:id="463" w:author="Etion Pinari" w:date="2021-01-09T22:12:00Z">
              <w:rPr/>
            </w:rPrChange>
          </w:rPr>
          <w:t>:</w:t>
        </w:r>
      </w:ins>
      <w:ins w:id="464" w:author="Etion Pinari" w:date="2021-01-09T22:08:00Z">
        <w:r w:rsidRPr="001C1773">
          <w:rPr>
            <w:rFonts w:ascii="Bell MT" w:hAnsi="Bell MT"/>
            <w:sz w:val="28"/>
            <w:szCs w:val="28"/>
            <w:rPrChange w:id="465" w:author="Etion Pinari" w:date="2021-01-09T22:12:00Z">
              <w:rPr/>
            </w:rPrChange>
          </w:rPr>
          <w:t xml:space="preserve"> Components’ logical definition</w:t>
        </w:r>
      </w:ins>
    </w:p>
    <w:p w14:paraId="5C07F386" w14:textId="54739246" w:rsidR="001C1773" w:rsidRPr="00463D32" w:rsidRDefault="001C1773" w:rsidP="001C1773">
      <w:pPr>
        <w:pStyle w:val="ListParagraph"/>
        <w:rPr>
          <w:ins w:id="466" w:author="Etion Pinari" w:date="2021-01-09T22:07:00Z"/>
          <w:rFonts w:ascii="Bell MT" w:hAnsi="Bell MT"/>
          <w:sz w:val="28"/>
          <w:szCs w:val="28"/>
        </w:rPr>
      </w:pPr>
      <w:ins w:id="467" w:author="Etion Pinari" w:date="2021-01-09T22:08:00Z">
        <w:r>
          <w:rPr>
            <w:rFonts w:ascii="Bell MT" w:hAnsi="Bell MT"/>
            <w:sz w:val="28"/>
            <w:szCs w:val="28"/>
          </w:rPr>
          <w:t>Duration: 2.5hrs</w:t>
        </w:r>
      </w:ins>
    </w:p>
    <w:p w14:paraId="30E58B1E" w14:textId="3E3211C2" w:rsidR="001C1773" w:rsidRDefault="001C1773" w:rsidP="001C1773">
      <w:pPr>
        <w:pStyle w:val="ListParagraph"/>
        <w:rPr>
          <w:ins w:id="468" w:author="Etion Pinari" w:date="2021-01-09T22:10:00Z"/>
          <w:rFonts w:ascii="Bell MT" w:hAnsi="Bell MT"/>
          <w:sz w:val="28"/>
          <w:szCs w:val="28"/>
        </w:rPr>
      </w:pPr>
    </w:p>
    <w:p w14:paraId="21E00829" w14:textId="77777777" w:rsidR="001C1773" w:rsidRDefault="001C1773" w:rsidP="001C1773">
      <w:pPr>
        <w:pStyle w:val="ListParagraph"/>
        <w:rPr>
          <w:ins w:id="469" w:author="Etion Pinari" w:date="2021-01-09T22:10:00Z"/>
          <w:rFonts w:ascii="Bell MT" w:hAnsi="Bell MT"/>
          <w:sz w:val="28"/>
          <w:szCs w:val="28"/>
        </w:rPr>
      </w:pPr>
    </w:p>
    <w:p w14:paraId="7F7902C0" w14:textId="37ECC153" w:rsidR="001C1773" w:rsidRDefault="001C1773" w:rsidP="001C1773">
      <w:pPr>
        <w:pStyle w:val="ListParagraph"/>
        <w:rPr>
          <w:ins w:id="470" w:author="Etion Pinari" w:date="2021-01-09T22:08:00Z"/>
          <w:rFonts w:ascii="Bell MT" w:hAnsi="Bell MT"/>
          <w:sz w:val="28"/>
          <w:szCs w:val="28"/>
        </w:rPr>
      </w:pPr>
      <w:ins w:id="471" w:author="Etion Pinari" w:date="2021-01-09T22:07:00Z">
        <w:r w:rsidRPr="00463D32">
          <w:rPr>
            <w:rFonts w:ascii="Bell MT" w:hAnsi="Bell MT"/>
            <w:sz w:val="28"/>
            <w:szCs w:val="28"/>
          </w:rPr>
          <w:t>2</w:t>
        </w:r>
      </w:ins>
      <w:ins w:id="472" w:author="Etion Pinari" w:date="2021-01-09T22:10:00Z">
        <w:r>
          <w:rPr>
            <w:rFonts w:ascii="Bell MT" w:hAnsi="Bell MT"/>
            <w:sz w:val="28"/>
            <w:szCs w:val="28"/>
          </w:rPr>
          <w:t>6</w:t>
        </w:r>
      </w:ins>
      <w:ins w:id="473" w:author="Etion Pinari" w:date="2021-01-09T22:07:00Z">
        <w:r w:rsidRPr="00463D32">
          <w:rPr>
            <w:rFonts w:ascii="Bell MT" w:hAnsi="Bell MT"/>
            <w:sz w:val="28"/>
            <w:szCs w:val="28"/>
          </w:rPr>
          <w:t>/12/2020:</w:t>
        </w:r>
      </w:ins>
      <w:ins w:id="474" w:author="Etion Pinari" w:date="2021-01-09T22:11:00Z">
        <w:r>
          <w:rPr>
            <w:rFonts w:ascii="Bell MT" w:hAnsi="Bell MT"/>
            <w:sz w:val="28"/>
            <w:szCs w:val="28"/>
          </w:rPr>
          <w:t xml:space="preserve"> </w:t>
        </w:r>
      </w:ins>
      <w:ins w:id="475" w:author="Etion Pinari" w:date="2021-01-09T22:13:00Z">
        <w:r>
          <w:rPr>
            <w:rFonts w:ascii="Bell MT" w:hAnsi="Bell MT"/>
            <w:sz w:val="28"/>
            <w:szCs w:val="28"/>
          </w:rPr>
          <w:t>Component interaction</w:t>
        </w:r>
      </w:ins>
    </w:p>
    <w:p w14:paraId="0404EC39" w14:textId="6DA4D34F" w:rsidR="001C1773" w:rsidRPr="00463D32" w:rsidRDefault="001C1773" w:rsidP="001C1773">
      <w:pPr>
        <w:pStyle w:val="ListParagraph"/>
        <w:rPr>
          <w:ins w:id="476" w:author="Etion Pinari" w:date="2021-01-09T22:07:00Z"/>
          <w:rFonts w:ascii="Bell MT" w:hAnsi="Bell MT"/>
          <w:sz w:val="28"/>
          <w:szCs w:val="28"/>
        </w:rPr>
      </w:pPr>
      <w:ins w:id="477" w:author="Etion Pinari" w:date="2021-01-09T22:08:00Z">
        <w:r>
          <w:rPr>
            <w:rFonts w:ascii="Bell MT" w:hAnsi="Bell MT"/>
            <w:sz w:val="28"/>
            <w:szCs w:val="28"/>
          </w:rPr>
          <w:t xml:space="preserve">Duration: </w:t>
        </w:r>
      </w:ins>
      <w:ins w:id="478" w:author="Etion Pinari" w:date="2021-01-09T22:14:00Z">
        <w:r w:rsidR="002B6E28">
          <w:rPr>
            <w:rFonts w:ascii="Bell MT" w:hAnsi="Bell MT"/>
            <w:sz w:val="28"/>
            <w:szCs w:val="28"/>
          </w:rPr>
          <w:t>1</w:t>
        </w:r>
      </w:ins>
      <w:ins w:id="479" w:author="Etion Pinari" w:date="2021-01-09T22:11:00Z">
        <w:r>
          <w:rPr>
            <w:rFonts w:ascii="Bell MT" w:hAnsi="Bell MT"/>
            <w:sz w:val="28"/>
            <w:szCs w:val="28"/>
          </w:rPr>
          <w:t>.5</w:t>
        </w:r>
      </w:ins>
      <w:ins w:id="480" w:author="Etion Pinari" w:date="2021-01-09T22:08:00Z">
        <w:r>
          <w:rPr>
            <w:rFonts w:ascii="Bell MT" w:hAnsi="Bell MT"/>
            <w:sz w:val="28"/>
            <w:szCs w:val="28"/>
          </w:rPr>
          <w:t>hrs</w:t>
        </w:r>
      </w:ins>
    </w:p>
    <w:p w14:paraId="738ACBD1" w14:textId="77777777" w:rsidR="001C1773" w:rsidRDefault="001C1773" w:rsidP="001C1773">
      <w:pPr>
        <w:pStyle w:val="ListParagraph"/>
        <w:rPr>
          <w:ins w:id="481" w:author="Etion Pinari" w:date="2021-01-09T22:10:00Z"/>
          <w:rFonts w:ascii="Bell MT" w:hAnsi="Bell MT"/>
          <w:sz w:val="28"/>
          <w:szCs w:val="28"/>
        </w:rPr>
      </w:pPr>
    </w:p>
    <w:p w14:paraId="7E025285" w14:textId="186155D3" w:rsidR="001C1773" w:rsidRPr="001C1773" w:rsidRDefault="001C1773">
      <w:pPr>
        <w:pStyle w:val="ListParagraph"/>
        <w:rPr>
          <w:ins w:id="482" w:author="Etion Pinari" w:date="2021-01-09T22:10:00Z"/>
          <w:rFonts w:ascii="Bell MT" w:hAnsi="Bell MT"/>
          <w:sz w:val="28"/>
          <w:szCs w:val="28"/>
          <w:rPrChange w:id="483" w:author="Etion Pinari" w:date="2021-01-09T22:10:00Z">
            <w:rPr>
              <w:ins w:id="484" w:author="Etion Pinari" w:date="2021-01-09T22:10:00Z"/>
            </w:rPr>
          </w:rPrChange>
        </w:rPr>
      </w:pPr>
      <w:ins w:id="485" w:author="Etion Pinari" w:date="2021-01-09T22:07:00Z">
        <w:r w:rsidRPr="00463D32">
          <w:rPr>
            <w:rFonts w:ascii="Bell MT" w:hAnsi="Bell MT"/>
            <w:sz w:val="28"/>
            <w:szCs w:val="28"/>
          </w:rPr>
          <w:t>2</w:t>
        </w:r>
      </w:ins>
      <w:ins w:id="486" w:author="Etion Pinari" w:date="2021-01-09T22:10:00Z">
        <w:r>
          <w:rPr>
            <w:rFonts w:ascii="Bell MT" w:hAnsi="Bell MT"/>
            <w:sz w:val="28"/>
            <w:szCs w:val="28"/>
          </w:rPr>
          <w:t>8</w:t>
        </w:r>
      </w:ins>
      <w:ins w:id="487" w:author="Etion Pinari" w:date="2021-01-09T22:07:00Z">
        <w:r w:rsidRPr="00463D32">
          <w:rPr>
            <w:rFonts w:ascii="Bell MT" w:hAnsi="Bell MT"/>
            <w:sz w:val="28"/>
            <w:szCs w:val="28"/>
          </w:rPr>
          <w:t>/12/2020:</w:t>
        </w:r>
      </w:ins>
      <w:ins w:id="488" w:author="Etion Pinari" w:date="2021-01-09T22:11:00Z">
        <w:r>
          <w:rPr>
            <w:rFonts w:ascii="Bell MT" w:hAnsi="Bell MT"/>
            <w:sz w:val="28"/>
            <w:szCs w:val="28"/>
          </w:rPr>
          <w:t xml:space="preserve"> </w:t>
        </w:r>
      </w:ins>
      <w:ins w:id="489" w:author="Etion Pinari" w:date="2021-01-09T22:13:00Z">
        <w:r>
          <w:rPr>
            <w:rFonts w:ascii="Bell MT" w:hAnsi="Bell MT"/>
            <w:sz w:val="28"/>
            <w:szCs w:val="28"/>
          </w:rPr>
          <w:t>Sequence diagram definition</w:t>
        </w:r>
      </w:ins>
    </w:p>
    <w:p w14:paraId="30B2178D" w14:textId="54D987DF" w:rsidR="001C1773" w:rsidRDefault="001C1773" w:rsidP="001C1773">
      <w:pPr>
        <w:pStyle w:val="ListParagraph"/>
        <w:rPr>
          <w:ins w:id="490" w:author="Etion Pinari" w:date="2021-01-09T22:13:00Z"/>
          <w:rFonts w:ascii="Bell MT" w:hAnsi="Bell MT"/>
          <w:sz w:val="28"/>
          <w:szCs w:val="28"/>
        </w:rPr>
      </w:pPr>
      <w:ins w:id="491" w:author="Etion Pinari" w:date="2021-01-09T22:08:00Z">
        <w:r>
          <w:rPr>
            <w:rFonts w:ascii="Bell MT" w:hAnsi="Bell MT"/>
            <w:sz w:val="28"/>
            <w:szCs w:val="28"/>
          </w:rPr>
          <w:t>Duratio</w:t>
        </w:r>
      </w:ins>
      <w:ins w:id="492" w:author="Etion Pinari" w:date="2021-01-09T22:12:00Z">
        <w:r>
          <w:rPr>
            <w:rFonts w:ascii="Bell MT" w:hAnsi="Bell MT"/>
            <w:sz w:val="28"/>
            <w:szCs w:val="28"/>
          </w:rPr>
          <w:t>n</w:t>
        </w:r>
      </w:ins>
      <w:ins w:id="493" w:author="Etion Pinari" w:date="2021-01-09T22:08:00Z">
        <w:r>
          <w:rPr>
            <w:rFonts w:ascii="Bell MT" w:hAnsi="Bell MT"/>
            <w:sz w:val="28"/>
            <w:szCs w:val="28"/>
          </w:rPr>
          <w:t>: 2</w:t>
        </w:r>
      </w:ins>
      <w:ins w:id="494" w:author="Etion Pinari" w:date="2021-01-09T22:14:00Z">
        <w:r w:rsidR="002B6E28">
          <w:rPr>
            <w:rFonts w:ascii="Bell MT" w:hAnsi="Bell MT"/>
            <w:sz w:val="28"/>
            <w:szCs w:val="28"/>
          </w:rPr>
          <w:t>.5</w:t>
        </w:r>
      </w:ins>
      <w:ins w:id="495" w:author="Etion Pinari" w:date="2021-01-09T22:08:00Z">
        <w:r>
          <w:rPr>
            <w:rFonts w:ascii="Bell MT" w:hAnsi="Bell MT"/>
            <w:sz w:val="28"/>
            <w:szCs w:val="28"/>
          </w:rPr>
          <w:t>hrs</w:t>
        </w:r>
      </w:ins>
    </w:p>
    <w:p w14:paraId="0E59C193" w14:textId="77777777" w:rsidR="002B6E28" w:rsidRPr="00463D32" w:rsidRDefault="002B6E28" w:rsidP="001C1773">
      <w:pPr>
        <w:pStyle w:val="ListParagraph"/>
        <w:rPr>
          <w:ins w:id="496" w:author="Etion Pinari" w:date="2021-01-09T22:07:00Z"/>
          <w:rFonts w:ascii="Bell MT" w:hAnsi="Bell MT"/>
          <w:sz w:val="28"/>
          <w:szCs w:val="28"/>
        </w:rPr>
      </w:pPr>
    </w:p>
    <w:p w14:paraId="18E190E7" w14:textId="755D998D" w:rsidR="001C1773" w:rsidRDefault="001C1773" w:rsidP="001C1773">
      <w:pPr>
        <w:pStyle w:val="ListParagraph"/>
        <w:rPr>
          <w:ins w:id="497" w:author="Etion Pinari" w:date="2021-01-09T22:08:00Z"/>
          <w:rFonts w:ascii="Bell MT" w:hAnsi="Bell MT"/>
          <w:sz w:val="28"/>
          <w:szCs w:val="28"/>
        </w:rPr>
      </w:pPr>
      <w:ins w:id="498" w:author="Etion Pinari" w:date="2021-01-09T22:10:00Z">
        <w:r>
          <w:rPr>
            <w:rFonts w:ascii="Bell MT" w:hAnsi="Bell MT"/>
            <w:sz w:val="28"/>
            <w:szCs w:val="28"/>
          </w:rPr>
          <w:t>3</w:t>
        </w:r>
      </w:ins>
      <w:ins w:id="499" w:author="Etion Pinari" w:date="2021-01-09T22:14:00Z">
        <w:r w:rsidR="002B6E28">
          <w:rPr>
            <w:rFonts w:ascii="Bell MT" w:hAnsi="Bell MT"/>
            <w:sz w:val="28"/>
            <w:szCs w:val="28"/>
          </w:rPr>
          <w:t>0</w:t>
        </w:r>
      </w:ins>
      <w:ins w:id="500" w:author="Etion Pinari" w:date="2021-01-09T22:07:00Z">
        <w:r w:rsidRPr="00463D32">
          <w:rPr>
            <w:rFonts w:ascii="Bell MT" w:hAnsi="Bell MT"/>
            <w:sz w:val="28"/>
            <w:szCs w:val="28"/>
          </w:rPr>
          <w:t>/12/2020</w:t>
        </w:r>
      </w:ins>
      <w:ins w:id="501" w:author="Etion Pinari" w:date="2021-01-09T22:12:00Z">
        <w:r>
          <w:rPr>
            <w:rFonts w:ascii="Bell MT" w:hAnsi="Bell MT"/>
            <w:sz w:val="28"/>
            <w:szCs w:val="28"/>
          </w:rPr>
          <w:t>:</w:t>
        </w:r>
      </w:ins>
      <w:ins w:id="502" w:author="Etion Pinari" w:date="2021-01-09T22:13:00Z">
        <w:r w:rsidR="002B6E28">
          <w:rPr>
            <w:rFonts w:ascii="Bell MT" w:hAnsi="Bell MT"/>
            <w:sz w:val="28"/>
            <w:szCs w:val="28"/>
          </w:rPr>
          <w:t xml:space="preserve"> Timeslot method definition</w:t>
        </w:r>
      </w:ins>
    </w:p>
    <w:p w14:paraId="6F3ED82E" w14:textId="1ABBC985" w:rsidR="001C1773" w:rsidRPr="00463D32" w:rsidRDefault="001C1773" w:rsidP="001C1773">
      <w:pPr>
        <w:pStyle w:val="ListParagraph"/>
        <w:rPr>
          <w:ins w:id="503" w:author="Etion Pinari" w:date="2021-01-09T22:07:00Z"/>
          <w:rFonts w:ascii="Bell MT" w:hAnsi="Bell MT"/>
          <w:sz w:val="28"/>
          <w:szCs w:val="28"/>
        </w:rPr>
      </w:pPr>
      <w:ins w:id="504" w:author="Etion Pinari" w:date="2021-01-09T22:08:00Z">
        <w:r>
          <w:rPr>
            <w:rFonts w:ascii="Bell MT" w:hAnsi="Bell MT"/>
            <w:sz w:val="28"/>
            <w:szCs w:val="28"/>
          </w:rPr>
          <w:t>Duration: 2hrs</w:t>
        </w:r>
      </w:ins>
    </w:p>
    <w:p w14:paraId="3C082DAE" w14:textId="77777777" w:rsidR="001C1773" w:rsidRDefault="001C1773" w:rsidP="001C1773">
      <w:pPr>
        <w:pStyle w:val="ListParagraph"/>
        <w:rPr>
          <w:ins w:id="505" w:author="Etion Pinari" w:date="2021-01-09T22:10:00Z"/>
          <w:rFonts w:ascii="Bell MT" w:hAnsi="Bell MT"/>
          <w:sz w:val="28"/>
          <w:szCs w:val="28"/>
        </w:rPr>
      </w:pPr>
    </w:p>
    <w:p w14:paraId="2080ABD0" w14:textId="61AE14BC" w:rsidR="001C1773" w:rsidRDefault="001C1773" w:rsidP="001C1773">
      <w:pPr>
        <w:pStyle w:val="ListParagraph"/>
        <w:rPr>
          <w:ins w:id="506" w:author="Etion Pinari" w:date="2021-01-09T22:10:00Z"/>
          <w:rFonts w:ascii="Bell MT" w:hAnsi="Bell MT"/>
          <w:sz w:val="28"/>
          <w:szCs w:val="28"/>
        </w:rPr>
      </w:pPr>
      <w:ins w:id="507" w:author="Etion Pinari" w:date="2021-01-09T22:10:00Z">
        <w:r>
          <w:rPr>
            <w:rFonts w:ascii="Bell MT" w:hAnsi="Bell MT"/>
            <w:sz w:val="28"/>
            <w:szCs w:val="28"/>
          </w:rPr>
          <w:t>03</w:t>
        </w:r>
      </w:ins>
      <w:ins w:id="508" w:author="Etion Pinari" w:date="2021-01-09T22:07:00Z">
        <w:r w:rsidRPr="00463D32">
          <w:rPr>
            <w:rFonts w:ascii="Bell MT" w:hAnsi="Bell MT"/>
            <w:sz w:val="28"/>
            <w:szCs w:val="28"/>
          </w:rPr>
          <w:t>/12/202</w:t>
        </w:r>
      </w:ins>
      <w:ins w:id="509" w:author="Etion Pinari" w:date="2021-01-09T22:10:00Z">
        <w:r>
          <w:rPr>
            <w:rFonts w:ascii="Bell MT" w:hAnsi="Bell MT"/>
            <w:sz w:val="28"/>
            <w:szCs w:val="28"/>
          </w:rPr>
          <w:t>1</w:t>
        </w:r>
      </w:ins>
      <w:ins w:id="510" w:author="Etion Pinari" w:date="2021-01-09T22:07:00Z">
        <w:r w:rsidRPr="00463D32">
          <w:rPr>
            <w:rFonts w:ascii="Bell MT" w:hAnsi="Bell MT"/>
            <w:sz w:val="28"/>
            <w:szCs w:val="28"/>
          </w:rPr>
          <w:t>:</w:t>
        </w:r>
      </w:ins>
      <w:ins w:id="511" w:author="Etion Pinari" w:date="2021-01-09T22:14:00Z">
        <w:r w:rsidR="002B6E28">
          <w:rPr>
            <w:rFonts w:ascii="Bell MT" w:hAnsi="Bell MT"/>
            <w:sz w:val="28"/>
            <w:szCs w:val="28"/>
          </w:rPr>
          <w:t xml:space="preserve"> Notifications and implementation definition</w:t>
        </w:r>
      </w:ins>
    </w:p>
    <w:p w14:paraId="3F0B4278" w14:textId="1F3C428C" w:rsidR="001C1773" w:rsidRPr="00463D32" w:rsidRDefault="001C1773" w:rsidP="001C1773">
      <w:pPr>
        <w:pStyle w:val="ListParagraph"/>
        <w:rPr>
          <w:ins w:id="512" w:author="Etion Pinari" w:date="2021-01-09T22:07:00Z"/>
          <w:rFonts w:ascii="Bell MT" w:hAnsi="Bell MT"/>
          <w:sz w:val="28"/>
          <w:szCs w:val="28"/>
        </w:rPr>
      </w:pPr>
      <w:ins w:id="513" w:author="Etion Pinari" w:date="2021-01-09T22:10:00Z">
        <w:r>
          <w:rPr>
            <w:rFonts w:ascii="Bell MT" w:hAnsi="Bell MT"/>
            <w:sz w:val="28"/>
            <w:szCs w:val="28"/>
          </w:rPr>
          <w:t xml:space="preserve">Duration: </w:t>
        </w:r>
      </w:ins>
      <w:ins w:id="514" w:author="Etion Pinari" w:date="2021-01-09T22:14:00Z">
        <w:r w:rsidR="002B6E28">
          <w:rPr>
            <w:rFonts w:ascii="Bell MT" w:hAnsi="Bell MT"/>
            <w:sz w:val="28"/>
            <w:szCs w:val="28"/>
          </w:rPr>
          <w:t>1.5</w:t>
        </w:r>
      </w:ins>
      <w:ins w:id="515" w:author="Etion Pinari" w:date="2021-01-09T22:10:00Z">
        <w:r>
          <w:rPr>
            <w:rFonts w:ascii="Bell MT" w:hAnsi="Bell MT"/>
            <w:sz w:val="28"/>
            <w:szCs w:val="28"/>
          </w:rPr>
          <w:t>hrs</w:t>
        </w:r>
      </w:ins>
    </w:p>
    <w:p w14:paraId="0974027F" w14:textId="77777777" w:rsidR="001C1773" w:rsidRDefault="001C1773" w:rsidP="001C1773">
      <w:pPr>
        <w:pStyle w:val="ListParagraph"/>
        <w:rPr>
          <w:ins w:id="516" w:author="Etion Pinari" w:date="2021-01-09T22:10:00Z"/>
          <w:rFonts w:ascii="Bell MT" w:hAnsi="Bell MT"/>
          <w:sz w:val="28"/>
          <w:szCs w:val="28"/>
        </w:rPr>
      </w:pPr>
    </w:p>
    <w:p w14:paraId="6A39ED16" w14:textId="54E03BB3" w:rsidR="001C1773" w:rsidRDefault="001C1773" w:rsidP="001C1773">
      <w:pPr>
        <w:pStyle w:val="ListParagraph"/>
        <w:rPr>
          <w:ins w:id="517" w:author="Etion Pinari" w:date="2021-01-09T22:10:00Z"/>
          <w:rFonts w:ascii="Bell MT" w:hAnsi="Bell MT"/>
          <w:sz w:val="28"/>
          <w:szCs w:val="28"/>
        </w:rPr>
      </w:pPr>
      <w:ins w:id="518" w:author="Etion Pinari" w:date="2021-01-09T22:10:00Z">
        <w:r>
          <w:rPr>
            <w:rFonts w:ascii="Bell MT" w:hAnsi="Bell MT"/>
            <w:sz w:val="28"/>
            <w:szCs w:val="28"/>
          </w:rPr>
          <w:t>0</w:t>
        </w:r>
      </w:ins>
      <w:ins w:id="519" w:author="Etion Pinari" w:date="2021-01-09T22:11:00Z">
        <w:r>
          <w:rPr>
            <w:rFonts w:ascii="Bell MT" w:hAnsi="Bell MT"/>
            <w:sz w:val="28"/>
            <w:szCs w:val="28"/>
          </w:rPr>
          <w:t>6</w:t>
        </w:r>
      </w:ins>
      <w:ins w:id="520" w:author="Etion Pinari" w:date="2021-01-09T22:10:00Z">
        <w:r w:rsidRPr="00463D32">
          <w:rPr>
            <w:rFonts w:ascii="Bell MT" w:hAnsi="Bell MT"/>
            <w:sz w:val="28"/>
            <w:szCs w:val="28"/>
          </w:rPr>
          <w:t>/12/202</w:t>
        </w:r>
        <w:r>
          <w:rPr>
            <w:rFonts w:ascii="Bell MT" w:hAnsi="Bell MT"/>
            <w:sz w:val="28"/>
            <w:szCs w:val="28"/>
          </w:rPr>
          <w:t>1</w:t>
        </w:r>
        <w:r w:rsidRPr="00463D32">
          <w:rPr>
            <w:rFonts w:ascii="Bell MT" w:hAnsi="Bell MT"/>
            <w:sz w:val="28"/>
            <w:szCs w:val="28"/>
          </w:rPr>
          <w:t>:</w:t>
        </w:r>
      </w:ins>
      <w:ins w:id="521" w:author="Etion Pinari" w:date="2021-01-09T22:15:00Z">
        <w:r w:rsidR="002B6E28">
          <w:rPr>
            <w:rFonts w:ascii="Bell MT" w:hAnsi="Bell MT"/>
            <w:sz w:val="28"/>
            <w:szCs w:val="28"/>
          </w:rPr>
          <w:t xml:space="preserve"> Review</w:t>
        </w:r>
      </w:ins>
      <w:ins w:id="522" w:author="Etion Pinari" w:date="2021-01-09T22:16:00Z">
        <w:r w:rsidR="002B6E28">
          <w:rPr>
            <w:rFonts w:ascii="Bell MT" w:hAnsi="Bell MT"/>
            <w:sz w:val="28"/>
            <w:szCs w:val="28"/>
          </w:rPr>
          <w:t xml:space="preserve"> of used methods </w:t>
        </w:r>
      </w:ins>
    </w:p>
    <w:p w14:paraId="4B494A38" w14:textId="62162729" w:rsidR="001C1773" w:rsidRPr="00463D32" w:rsidRDefault="001C1773" w:rsidP="001C1773">
      <w:pPr>
        <w:pStyle w:val="ListParagraph"/>
        <w:rPr>
          <w:ins w:id="523" w:author="Etion Pinari" w:date="2021-01-09T22:10:00Z"/>
          <w:rFonts w:ascii="Bell MT" w:hAnsi="Bell MT"/>
          <w:sz w:val="28"/>
          <w:szCs w:val="28"/>
        </w:rPr>
      </w:pPr>
      <w:ins w:id="524" w:author="Etion Pinari" w:date="2021-01-09T22:10:00Z">
        <w:r>
          <w:rPr>
            <w:rFonts w:ascii="Bell MT" w:hAnsi="Bell MT"/>
            <w:sz w:val="28"/>
            <w:szCs w:val="28"/>
          </w:rPr>
          <w:t xml:space="preserve">Duration: </w:t>
        </w:r>
      </w:ins>
      <w:ins w:id="525" w:author="Etion Pinari" w:date="2021-01-09T22:15:00Z">
        <w:r w:rsidR="002B6E28">
          <w:rPr>
            <w:rFonts w:ascii="Bell MT" w:hAnsi="Bell MT"/>
            <w:sz w:val="28"/>
            <w:szCs w:val="28"/>
          </w:rPr>
          <w:t>2</w:t>
        </w:r>
      </w:ins>
      <w:ins w:id="526" w:author="Etion Pinari" w:date="2021-01-09T22:10:00Z">
        <w:r>
          <w:rPr>
            <w:rFonts w:ascii="Bell MT" w:hAnsi="Bell MT"/>
            <w:sz w:val="28"/>
            <w:szCs w:val="28"/>
          </w:rPr>
          <w:t>hrs</w:t>
        </w:r>
      </w:ins>
    </w:p>
    <w:p w14:paraId="155CA660" w14:textId="4740CF3F" w:rsidR="001C1773" w:rsidRDefault="001C1773" w:rsidP="001C1773">
      <w:pPr>
        <w:pStyle w:val="ListParagraph"/>
        <w:rPr>
          <w:ins w:id="527" w:author="Etion Pinari" w:date="2021-01-09T22:12:00Z"/>
          <w:rFonts w:ascii="Bell MT" w:hAnsi="Bell MT"/>
          <w:sz w:val="28"/>
          <w:szCs w:val="28"/>
        </w:rPr>
      </w:pPr>
    </w:p>
    <w:p w14:paraId="7AE23209" w14:textId="12EC8336" w:rsidR="001C1773" w:rsidRDefault="001C1773" w:rsidP="001C1773">
      <w:pPr>
        <w:pStyle w:val="ListParagraph"/>
        <w:rPr>
          <w:ins w:id="528" w:author="Etion Pinari" w:date="2021-01-09T22:12:00Z"/>
          <w:rFonts w:ascii="Bell MT" w:hAnsi="Bell MT"/>
          <w:sz w:val="28"/>
          <w:szCs w:val="28"/>
        </w:rPr>
      </w:pPr>
      <w:ins w:id="529" w:author="Etion Pinari" w:date="2021-01-09T22:12:00Z">
        <w:r>
          <w:rPr>
            <w:rFonts w:ascii="Bell MT" w:hAnsi="Bell MT"/>
            <w:sz w:val="28"/>
            <w:szCs w:val="28"/>
          </w:rPr>
          <w:t>10</w:t>
        </w:r>
        <w:r w:rsidRPr="00463D32">
          <w:rPr>
            <w:rFonts w:ascii="Bell MT" w:hAnsi="Bell MT"/>
            <w:sz w:val="28"/>
            <w:szCs w:val="28"/>
          </w:rPr>
          <w:t>/12/202</w:t>
        </w:r>
        <w:r>
          <w:rPr>
            <w:rFonts w:ascii="Bell MT" w:hAnsi="Bell MT"/>
            <w:sz w:val="28"/>
            <w:szCs w:val="28"/>
          </w:rPr>
          <w:t>1</w:t>
        </w:r>
        <w:r w:rsidRPr="00463D32">
          <w:rPr>
            <w:rFonts w:ascii="Bell MT" w:hAnsi="Bell MT"/>
            <w:sz w:val="28"/>
            <w:szCs w:val="28"/>
          </w:rPr>
          <w:t>:</w:t>
        </w:r>
      </w:ins>
      <w:ins w:id="530" w:author="Etion Pinari" w:date="2021-01-09T22:13:00Z">
        <w:r>
          <w:rPr>
            <w:rFonts w:ascii="Bell MT" w:hAnsi="Bell MT"/>
            <w:sz w:val="28"/>
            <w:szCs w:val="28"/>
          </w:rPr>
          <w:t xml:space="preserve"> Closing </w:t>
        </w:r>
        <w:proofErr w:type="gramStart"/>
        <w:r>
          <w:rPr>
            <w:rFonts w:ascii="Bell MT" w:hAnsi="Bell MT"/>
            <w:sz w:val="28"/>
            <w:szCs w:val="28"/>
          </w:rPr>
          <w:t>remarks</w:t>
        </w:r>
      </w:ins>
      <w:proofErr w:type="gramEnd"/>
    </w:p>
    <w:p w14:paraId="52A67A08" w14:textId="36DDFDE2" w:rsidR="001C1773" w:rsidRPr="00463D32" w:rsidRDefault="001C1773" w:rsidP="001C1773">
      <w:pPr>
        <w:pStyle w:val="ListParagraph"/>
        <w:rPr>
          <w:ins w:id="531" w:author="Etion Pinari" w:date="2021-01-09T22:12:00Z"/>
          <w:rFonts w:ascii="Bell MT" w:hAnsi="Bell MT"/>
          <w:sz w:val="28"/>
          <w:szCs w:val="28"/>
        </w:rPr>
      </w:pPr>
      <w:ins w:id="532" w:author="Etion Pinari" w:date="2021-01-09T22:12:00Z">
        <w:r>
          <w:rPr>
            <w:rFonts w:ascii="Bell MT" w:hAnsi="Bell MT"/>
            <w:sz w:val="28"/>
            <w:szCs w:val="28"/>
          </w:rPr>
          <w:t xml:space="preserve">Duration: </w:t>
        </w:r>
      </w:ins>
      <w:ins w:id="533" w:author="Etion Pinari" w:date="2021-01-09T22:13:00Z">
        <w:r>
          <w:rPr>
            <w:rFonts w:ascii="Bell MT" w:hAnsi="Bell MT"/>
            <w:sz w:val="28"/>
            <w:szCs w:val="28"/>
          </w:rPr>
          <w:t>1</w:t>
        </w:r>
      </w:ins>
      <w:ins w:id="534" w:author="Etion Pinari" w:date="2021-01-09T22:12:00Z">
        <w:r>
          <w:rPr>
            <w:rFonts w:ascii="Bell MT" w:hAnsi="Bell MT"/>
            <w:sz w:val="28"/>
            <w:szCs w:val="28"/>
          </w:rPr>
          <w:t>hr</w:t>
        </w:r>
      </w:ins>
    </w:p>
    <w:p w14:paraId="1C5B6FF1" w14:textId="77777777" w:rsidR="001C1773" w:rsidRPr="001C1773" w:rsidRDefault="001C1773">
      <w:pPr>
        <w:pStyle w:val="ListParagraph"/>
        <w:rPr>
          <w:rFonts w:ascii="Bell MT" w:hAnsi="Bell MT"/>
          <w:sz w:val="28"/>
          <w:szCs w:val="28"/>
          <w:rPrChange w:id="535" w:author="Etion Pinari" w:date="2021-01-09T22:07:00Z">
            <w:rPr>
              <w:rFonts w:ascii="Bell MT" w:hAnsi="Bell MT"/>
              <w:sz w:val="32"/>
              <w:szCs w:val="32"/>
            </w:rPr>
          </w:rPrChange>
        </w:rPr>
        <w:pPrChange w:id="536" w:author="Etion Pinari" w:date="2021-01-09T22:04:00Z">
          <w:pPr>
            <w:pStyle w:val="ListParagraph"/>
            <w:numPr>
              <w:ilvl w:val="1"/>
              <w:numId w:val="1"/>
            </w:numPr>
            <w:ind w:hanging="360"/>
          </w:pPr>
        </w:pPrChange>
      </w:pPr>
    </w:p>
    <w:p w14:paraId="377BC482" w14:textId="378B7C0D" w:rsidR="0047282B" w:rsidRPr="00F86396" w:rsidRDefault="006625AC" w:rsidP="0047282B">
      <w:pPr>
        <w:pStyle w:val="ListParagraph"/>
        <w:numPr>
          <w:ilvl w:val="1"/>
          <w:numId w:val="1"/>
        </w:numPr>
        <w:rPr>
          <w:rFonts w:ascii="Bell MT" w:hAnsi="Bell MT"/>
          <w:sz w:val="32"/>
          <w:szCs w:val="32"/>
        </w:rPr>
      </w:pPr>
      <w:r w:rsidRPr="00F86396">
        <w:rPr>
          <w:rFonts w:ascii="Bell MT" w:hAnsi="Bell MT"/>
          <w:i/>
          <w:iCs/>
          <w:sz w:val="32"/>
          <w:szCs w:val="32"/>
        </w:rPr>
        <w:t>REFERENCE DOCUMENTS</w:t>
      </w:r>
    </w:p>
    <w:p w14:paraId="6255AFBD" w14:textId="0D5A7E25" w:rsidR="0047282B" w:rsidRPr="00F86396" w:rsidRDefault="0047282B" w:rsidP="0047282B">
      <w:pPr>
        <w:pStyle w:val="ListParagraph"/>
        <w:numPr>
          <w:ilvl w:val="0"/>
          <w:numId w:val="37"/>
        </w:numPr>
        <w:rPr>
          <w:rFonts w:ascii="Bell MT" w:hAnsi="Bell MT"/>
          <w:sz w:val="36"/>
          <w:szCs w:val="36"/>
        </w:rPr>
      </w:pPr>
      <w:r w:rsidRPr="00F86396">
        <w:rPr>
          <w:sz w:val="28"/>
          <w:szCs w:val="28"/>
        </w:rPr>
        <w:t>Interactive mobile app mockup</w:t>
      </w:r>
      <w:r w:rsidRPr="00F86396">
        <w:rPr>
          <w:rFonts w:ascii="Bell MT" w:hAnsi="Bell MT"/>
          <w:sz w:val="40"/>
          <w:szCs w:val="40"/>
        </w:rPr>
        <w:t xml:space="preserve">: </w:t>
      </w:r>
      <w:hyperlink r:id="rId10" w:history="1">
        <w:r w:rsidRPr="00F86396">
          <w:rPr>
            <w:rStyle w:val="Hyperlink"/>
            <w:rFonts w:ascii="Bell MT" w:hAnsi="Bell MT"/>
            <w:i/>
            <w:iCs/>
            <w:sz w:val="28"/>
            <w:szCs w:val="28"/>
          </w:rPr>
          <w:t>https://customerlineup.bubbleapps.io/</w:t>
        </w:r>
      </w:hyperlink>
    </w:p>
    <w:p w14:paraId="1D88C69D" w14:textId="38D9E397" w:rsidR="0047282B" w:rsidRPr="00F86396" w:rsidDel="001C1773" w:rsidRDefault="0047282B">
      <w:pPr>
        <w:pStyle w:val="ListParagraph"/>
        <w:numPr>
          <w:ilvl w:val="0"/>
          <w:numId w:val="37"/>
        </w:numPr>
        <w:rPr>
          <w:del w:id="537" w:author="Etion Pinari" w:date="2021-01-09T22:04:00Z"/>
          <w:rFonts w:ascii="Bell MT" w:hAnsi="Bell MT"/>
          <w:sz w:val="36"/>
          <w:szCs w:val="36"/>
        </w:rPr>
      </w:pPr>
      <w:r w:rsidRPr="00F86396">
        <w:rPr>
          <w:rFonts w:ascii="Bell MT" w:hAnsi="Bell MT"/>
          <w:sz w:val="28"/>
          <w:szCs w:val="28"/>
        </w:rPr>
        <w:t>Interactive web app mockup:</w:t>
      </w:r>
      <w:r w:rsidRPr="00F86396">
        <w:rPr>
          <w:rFonts w:ascii="Bell MT" w:hAnsi="Bell MT"/>
          <w:sz w:val="32"/>
          <w:szCs w:val="32"/>
        </w:rPr>
        <w:t xml:space="preserve"> </w:t>
      </w:r>
      <w:hyperlink r:id="rId11" w:history="1">
        <w:r w:rsidRPr="00F86396">
          <w:rPr>
            <w:rStyle w:val="Hyperlink"/>
            <w:i/>
            <w:iCs/>
            <w:sz w:val="28"/>
            <w:szCs w:val="28"/>
          </w:rPr>
          <w:t>https://customerlineupmanager.bubbleapps.io/</w:t>
        </w:r>
      </w:hyperlink>
      <w:r w:rsidRPr="00F86396">
        <w:rPr>
          <w:rFonts w:ascii="Bell MT" w:hAnsi="Bell MT"/>
          <w:i/>
          <w:iCs/>
          <w:sz w:val="24"/>
          <w:szCs w:val="24"/>
        </w:rPr>
        <w:t xml:space="preserve"> </w:t>
      </w:r>
      <w:r w:rsidRPr="00F86396">
        <w:rPr>
          <w:rFonts w:ascii="Bell MT" w:hAnsi="Bell MT"/>
          <w:i/>
          <w:iCs/>
          <w:sz w:val="28"/>
          <w:szCs w:val="28"/>
        </w:rPr>
        <w:t xml:space="preserve">(login with user: </w:t>
      </w:r>
      <w:hyperlink r:id="rId12" w:history="1">
        <w:r w:rsidRPr="00F86396">
          <w:rPr>
            <w:rStyle w:val="Hyperlink"/>
            <w:rFonts w:ascii="Bell MT" w:hAnsi="Bell MT"/>
            <w:i/>
            <w:iCs/>
            <w:sz w:val="28"/>
            <w:szCs w:val="28"/>
          </w:rPr>
          <w:t>admin@mail.it</w:t>
        </w:r>
      </w:hyperlink>
      <w:r w:rsidRPr="00F86396">
        <w:rPr>
          <w:rFonts w:ascii="Bell MT" w:hAnsi="Bell MT"/>
          <w:i/>
          <w:iCs/>
          <w:sz w:val="28"/>
          <w:szCs w:val="28"/>
        </w:rPr>
        <w:t xml:space="preserve"> password: admin)</w:t>
      </w:r>
    </w:p>
    <w:p w14:paraId="626B3B1F" w14:textId="13E018BB" w:rsidR="006625AC" w:rsidRPr="00F86396" w:rsidDel="001C1773" w:rsidRDefault="006625AC">
      <w:pPr>
        <w:pStyle w:val="ListParagraph"/>
        <w:numPr>
          <w:ilvl w:val="0"/>
          <w:numId w:val="37"/>
        </w:numPr>
        <w:rPr>
          <w:del w:id="538" w:author="Etion Pinari" w:date="2021-01-09T22:04:00Z"/>
          <w:rFonts w:ascii="Bell MT" w:hAnsi="Bell MT"/>
          <w:sz w:val="32"/>
          <w:szCs w:val="32"/>
        </w:rPr>
        <w:pPrChange w:id="539" w:author="Etion Pinari" w:date="2021-01-09T22:04:00Z">
          <w:pPr>
            <w:pStyle w:val="ListParagraph"/>
            <w:numPr>
              <w:ilvl w:val="1"/>
              <w:numId w:val="1"/>
            </w:numPr>
            <w:ind w:hanging="360"/>
          </w:pPr>
        </w:pPrChange>
      </w:pPr>
      <w:del w:id="540" w:author="Etion Pinari" w:date="2021-01-09T22:04:00Z">
        <w:r w:rsidRPr="00F86396" w:rsidDel="001C1773">
          <w:rPr>
            <w:rFonts w:ascii="Bell MT" w:hAnsi="Bell MT"/>
            <w:i/>
            <w:iCs/>
            <w:sz w:val="32"/>
            <w:szCs w:val="32"/>
          </w:rPr>
          <w:delText>DOCUMENT STRUCTURE</w:delText>
        </w:r>
      </w:del>
    </w:p>
    <w:p w14:paraId="46C7F3B8" w14:textId="77777777" w:rsidR="006625AC" w:rsidRPr="00F86396" w:rsidRDefault="006625AC">
      <w:pPr>
        <w:pStyle w:val="ListParagraph"/>
        <w:numPr>
          <w:ilvl w:val="0"/>
          <w:numId w:val="37"/>
        </w:numPr>
        <w:rPr>
          <w:rFonts w:ascii="Bell MT" w:hAnsi="Bell MT"/>
        </w:rPr>
        <w:pPrChange w:id="541" w:author="Etion Pinari" w:date="2021-01-09T22:04:00Z">
          <w:pPr/>
        </w:pPrChange>
      </w:pPr>
      <w:r w:rsidRPr="00F86396">
        <w:rPr>
          <w:rFonts w:ascii="Bell MT" w:hAnsi="Bell MT"/>
        </w:rPr>
        <w:br w:type="page"/>
      </w:r>
    </w:p>
    <w:p w14:paraId="7FDDC36A" w14:textId="1124A453" w:rsidR="006625AC" w:rsidRPr="00F86396" w:rsidRDefault="00B50293" w:rsidP="00E728A1">
      <w:pPr>
        <w:pStyle w:val="ListParagraph"/>
        <w:numPr>
          <w:ilvl w:val="0"/>
          <w:numId w:val="1"/>
        </w:numPr>
        <w:spacing w:line="360" w:lineRule="auto"/>
        <w:rPr>
          <w:rFonts w:ascii="Bell MT" w:hAnsi="Bell MT"/>
          <w:b/>
          <w:bCs/>
          <w:sz w:val="40"/>
          <w:szCs w:val="40"/>
        </w:rPr>
      </w:pPr>
      <w:r w:rsidRPr="00F86396">
        <w:rPr>
          <w:rFonts w:ascii="Bell MT" w:hAnsi="Bell MT"/>
          <w:b/>
          <w:bCs/>
          <w:sz w:val="40"/>
          <w:szCs w:val="40"/>
        </w:rPr>
        <w:lastRenderedPageBreak/>
        <w:t xml:space="preserve"> </w:t>
      </w:r>
      <w:r w:rsidR="006625AC" w:rsidRPr="00F86396">
        <w:rPr>
          <w:rFonts w:ascii="Bell MT" w:hAnsi="Bell MT"/>
          <w:b/>
          <w:bCs/>
          <w:sz w:val="40"/>
          <w:szCs w:val="40"/>
        </w:rPr>
        <w:t>ARCHITECTURAL DESIGN</w:t>
      </w:r>
    </w:p>
    <w:p w14:paraId="41917A71" w14:textId="24F2C963" w:rsidR="00E728A1" w:rsidRPr="00F86396" w:rsidRDefault="00E728A1" w:rsidP="006625AC">
      <w:pPr>
        <w:pStyle w:val="ListParagraph"/>
        <w:numPr>
          <w:ilvl w:val="1"/>
          <w:numId w:val="1"/>
        </w:numPr>
        <w:rPr>
          <w:rFonts w:ascii="Bell MT" w:hAnsi="Bell MT"/>
        </w:rPr>
      </w:pPr>
      <w:r w:rsidRPr="00F86396">
        <w:rPr>
          <w:rFonts w:ascii="Bell MT" w:hAnsi="Bell MT" w:cs="Calibri-Bold"/>
          <w:i/>
          <w:iCs/>
          <w:sz w:val="36"/>
          <w:szCs w:val="32"/>
        </w:rPr>
        <w:t>Overview: high-level components and their interacti</w:t>
      </w:r>
      <w:r w:rsidR="00B50293" w:rsidRPr="00F86396">
        <w:rPr>
          <w:rFonts w:ascii="Bell MT" w:hAnsi="Bell MT" w:cs="Calibri-Bold"/>
          <w:i/>
          <w:iCs/>
          <w:sz w:val="36"/>
          <w:szCs w:val="32"/>
        </w:rPr>
        <w:t>on</w:t>
      </w:r>
    </w:p>
    <w:p w14:paraId="2B75C0FA" w14:textId="77777777" w:rsidR="00E728A1" w:rsidRPr="00F86396" w:rsidRDefault="00E728A1" w:rsidP="00E728A1">
      <w:pPr>
        <w:jc w:val="both"/>
        <w:rPr>
          <w:rFonts w:ascii="Bell MT" w:hAnsi="Bell MT" w:cs="Calibri"/>
          <w:sz w:val="28"/>
          <w:szCs w:val="28"/>
        </w:rPr>
      </w:pPr>
      <w:r w:rsidRPr="00F86396">
        <w:rPr>
          <w:rFonts w:ascii="Bell MT" w:hAnsi="Bell MT" w:cs="Calibri"/>
          <w:sz w:val="28"/>
          <w:szCs w:val="28"/>
        </w:rPr>
        <w:t>The architecture of the application is structured according to three logic layers:</w:t>
      </w:r>
    </w:p>
    <w:p w14:paraId="5F790412" w14:textId="77777777" w:rsidR="00E728A1" w:rsidRPr="00F86396" w:rsidRDefault="00E728A1" w:rsidP="00E728A1">
      <w:pPr>
        <w:pStyle w:val="ListParagraph"/>
        <w:numPr>
          <w:ilvl w:val="0"/>
          <w:numId w:val="2"/>
        </w:numPr>
        <w:jc w:val="both"/>
        <w:rPr>
          <w:rFonts w:ascii="Bell MT" w:hAnsi="Bell MT" w:cs="Calibri-Bold"/>
          <w:i/>
          <w:iCs/>
          <w:sz w:val="28"/>
          <w:szCs w:val="28"/>
        </w:rPr>
      </w:pPr>
      <w:r w:rsidRPr="00F86396">
        <w:rPr>
          <w:rFonts w:ascii="Bell MT" w:hAnsi="Bell MT" w:cs="Calibri-Bold"/>
          <w:i/>
          <w:iCs/>
          <w:sz w:val="28"/>
          <w:szCs w:val="28"/>
        </w:rPr>
        <w:t>Presentation Layer (P)</w:t>
      </w:r>
      <w:r w:rsidRPr="00F86396">
        <w:rPr>
          <w:rFonts w:ascii="Bell MT" w:hAnsi="Bell MT" w:cs="Calibri-Bold"/>
          <w:sz w:val="28"/>
          <w:szCs w:val="28"/>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ListParagraph"/>
        <w:numPr>
          <w:ilvl w:val="0"/>
          <w:numId w:val="2"/>
        </w:numPr>
        <w:jc w:val="both"/>
        <w:rPr>
          <w:rFonts w:ascii="Bell MT" w:hAnsi="Bell MT" w:cs="Calibri-Bold"/>
          <w:i/>
          <w:iCs/>
          <w:sz w:val="28"/>
          <w:szCs w:val="28"/>
        </w:rPr>
      </w:pPr>
      <w:r w:rsidRPr="00F86396">
        <w:rPr>
          <w:rFonts w:ascii="Bell MT" w:hAnsi="Bell MT" w:cs="Calibri-Bold"/>
          <w:i/>
          <w:iCs/>
          <w:sz w:val="28"/>
          <w:szCs w:val="28"/>
        </w:rPr>
        <w:t>Business Logic</w:t>
      </w:r>
      <w:r w:rsidRPr="00F86396">
        <w:rPr>
          <w:rFonts w:ascii="Bell MT" w:hAnsi="Bell MT" w:cs="Calibri-Bold"/>
          <w:sz w:val="28"/>
          <w:szCs w:val="28"/>
        </w:rPr>
        <w:t xml:space="preserve"> or </w:t>
      </w:r>
      <w:r w:rsidRPr="00F86396">
        <w:rPr>
          <w:rFonts w:ascii="Bell MT" w:hAnsi="Bell MT" w:cs="Calibri-Bold"/>
          <w:i/>
          <w:iCs/>
          <w:sz w:val="28"/>
          <w:szCs w:val="28"/>
        </w:rPr>
        <w:t>Application Layer</w:t>
      </w:r>
      <w:r w:rsidRPr="00F86396">
        <w:rPr>
          <w:rFonts w:ascii="Bell MT" w:hAnsi="Bell MT" w:cs="Calibri-Bold"/>
          <w:sz w:val="28"/>
          <w:szCs w:val="28"/>
        </w:rPr>
        <w:t xml:space="preserve"> (</w:t>
      </w:r>
      <w:r w:rsidRPr="00F86396">
        <w:rPr>
          <w:rFonts w:ascii="Bell MT" w:hAnsi="Bell MT" w:cs="Calibri-Bold"/>
          <w:i/>
          <w:iCs/>
          <w:sz w:val="28"/>
          <w:szCs w:val="28"/>
        </w:rPr>
        <w:t>A</w:t>
      </w:r>
      <w:r w:rsidRPr="00F86396">
        <w:rPr>
          <w:rFonts w:ascii="Bell MT" w:hAnsi="Bell MT" w:cs="Calibri-Bold"/>
          <w:sz w:val="28"/>
          <w:szCs w:val="28"/>
        </w:rPr>
        <w:t>) handles all the functions to provide to the user and manages the exchange of information between the user interface and the data source.</w:t>
      </w:r>
    </w:p>
    <w:p w14:paraId="0A10E8F0" w14:textId="77777777" w:rsidR="00E728A1" w:rsidRPr="00F86396" w:rsidRDefault="00E728A1" w:rsidP="00E728A1">
      <w:pPr>
        <w:pStyle w:val="ListParagraph"/>
        <w:numPr>
          <w:ilvl w:val="0"/>
          <w:numId w:val="2"/>
        </w:numPr>
        <w:jc w:val="both"/>
        <w:rPr>
          <w:rFonts w:ascii="Bell MT" w:hAnsi="Bell MT" w:cs="Calibri-Bold"/>
          <w:i/>
          <w:iCs/>
          <w:sz w:val="28"/>
          <w:szCs w:val="28"/>
        </w:rPr>
      </w:pPr>
      <w:r w:rsidRPr="00F86396">
        <w:rPr>
          <w:rFonts w:ascii="Bell MT" w:hAnsi="Bell MT" w:cs="Calibri-Bold"/>
          <w:i/>
          <w:iCs/>
          <w:sz w:val="28"/>
          <w:szCs w:val="28"/>
        </w:rPr>
        <w:t>Data Access Layer</w:t>
      </w:r>
      <w:r w:rsidRPr="00F86396">
        <w:rPr>
          <w:rFonts w:ascii="Bell MT" w:hAnsi="Bell MT" w:cs="Calibri-Bold"/>
          <w:sz w:val="28"/>
          <w:szCs w:val="28"/>
        </w:rPr>
        <w:t xml:space="preserve"> (</w:t>
      </w:r>
      <w:r w:rsidRPr="00F86396">
        <w:rPr>
          <w:rFonts w:ascii="Bell MT" w:hAnsi="Bell MT" w:cs="Calibri-Bold"/>
          <w:i/>
          <w:iCs/>
          <w:sz w:val="28"/>
          <w:szCs w:val="28"/>
        </w:rPr>
        <w:t>D</w:t>
      </w:r>
      <w:r w:rsidRPr="00F86396">
        <w:rPr>
          <w:rFonts w:ascii="Bell MT" w:hAnsi="Bell MT" w:cs="Calibri-Bold"/>
          <w:sz w:val="28"/>
          <w:szCs w:val="28"/>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rPr>
      </w:pPr>
      <w:r w:rsidRPr="00F86396">
        <w:rPr>
          <w:rFonts w:ascii="Bell MT" w:hAnsi="Bell MT" w:cs="Calibri-Bold"/>
          <w:noProof/>
          <w:sz w:val="28"/>
          <w:szCs w:val="28"/>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1C3DCD" w:rsidRPr="00175F1F" w:rsidRDefault="001C3DCD"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4"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1C3DCD" w:rsidRPr="00175F1F" w:rsidRDefault="001C3DCD"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proofErr w:type="gramStart"/>
      <w:r w:rsidR="00E728A1" w:rsidRPr="00F86396">
        <w:rPr>
          <w:rFonts w:ascii="Bell MT" w:hAnsi="Bell MT" w:cs="Calibri-Bold"/>
          <w:sz w:val="28"/>
          <w:szCs w:val="28"/>
        </w:rPr>
        <w:t>In order to</w:t>
      </w:r>
      <w:proofErr w:type="gramEnd"/>
      <w:r w:rsidR="00E728A1" w:rsidRPr="00F86396">
        <w:rPr>
          <w:rFonts w:ascii="Bell MT" w:hAnsi="Bell MT" w:cs="Calibri-Bold"/>
          <w:sz w:val="28"/>
          <w:szCs w:val="28"/>
        </w:rPr>
        <w:t xml:space="preserve">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rPr>
        <w:t>As represented in figure 2.1 t</w:t>
      </w:r>
      <w:r w:rsidR="00E728A1" w:rsidRPr="00F86396">
        <w:rPr>
          <w:rFonts w:ascii="Bell MT" w:hAnsi="Bell MT" w:cs="Calibri-Bold"/>
          <w:sz w:val="28"/>
          <w:szCs w:val="28"/>
        </w:rPr>
        <w:t>he user</w:t>
      </w:r>
      <w:r w:rsidRPr="00F86396">
        <w:rPr>
          <w:rFonts w:ascii="Bell MT" w:hAnsi="Bell MT" w:cs="Calibri-Bold"/>
          <w:sz w:val="28"/>
          <w:szCs w:val="28"/>
        </w:rPr>
        <w:t>, through a smartphone or a tablet, and the physical dispenser</w:t>
      </w:r>
      <w:r w:rsidR="00E728A1" w:rsidRPr="00F86396">
        <w:rPr>
          <w:rFonts w:ascii="Bell MT" w:hAnsi="Bell MT" w:cs="Calibri-Bold"/>
          <w:sz w:val="28"/>
          <w:szCs w:val="28"/>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rPr>
        <w:t xml:space="preserve"> The use of a web server for the store manager’s functionalities is </w:t>
      </w:r>
      <w:proofErr w:type="gramStart"/>
      <w:r w:rsidRPr="00F86396">
        <w:rPr>
          <w:rFonts w:ascii="Bell MT" w:hAnsi="Bell MT" w:cs="Calibri-Bold"/>
          <w:sz w:val="28"/>
          <w:szCs w:val="28"/>
        </w:rPr>
        <w:t>based on the fact that</w:t>
      </w:r>
      <w:proofErr w:type="gramEnd"/>
      <w:r w:rsidRPr="00F86396">
        <w:rPr>
          <w:rFonts w:ascii="Bell MT" w:hAnsi="Bell MT" w:cs="Calibri-Bold"/>
          <w:sz w:val="28"/>
          <w:szCs w:val="28"/>
        </w:rPr>
        <w: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ListParagraph"/>
        <w:numPr>
          <w:ilvl w:val="1"/>
          <w:numId w:val="1"/>
        </w:numPr>
        <w:rPr>
          <w:rFonts w:ascii="Bell MT" w:hAnsi="Bell MT"/>
          <w:sz w:val="36"/>
          <w:szCs w:val="36"/>
        </w:rPr>
      </w:pPr>
      <w:commentRangeStart w:id="542"/>
      <w:commentRangeEnd w:id="542"/>
      <w:r w:rsidRPr="00F86396">
        <w:rPr>
          <w:rStyle w:val="CommentReference"/>
          <w:sz w:val="36"/>
          <w:szCs w:val="36"/>
        </w:rPr>
        <w:lastRenderedPageBreak/>
        <w:commentReference w:id="542"/>
      </w:r>
      <w:r w:rsidR="006625AC" w:rsidRPr="00F86396">
        <w:rPr>
          <w:rFonts w:ascii="Bell MT" w:hAnsi="Bell MT"/>
          <w:i/>
          <w:iCs/>
          <w:sz w:val="36"/>
          <w:szCs w:val="36"/>
        </w:rPr>
        <w:t>Component v</w:t>
      </w:r>
      <w:r w:rsidR="00B50293" w:rsidRPr="00F86396">
        <w:rPr>
          <w:rFonts w:ascii="Bell MT" w:hAnsi="Bell MT"/>
          <w:i/>
          <w:iCs/>
          <w:sz w:val="36"/>
          <w:szCs w:val="36"/>
        </w:rPr>
        <w:t>iew</w:t>
      </w:r>
    </w:p>
    <w:p w14:paraId="34D5ABBE" w14:textId="0239632A" w:rsidR="00634813" w:rsidRPr="00F86396" w:rsidRDefault="00EB5483" w:rsidP="00634813">
      <w:pPr>
        <w:pStyle w:val="ListParagraph"/>
        <w:numPr>
          <w:ilvl w:val="0"/>
          <w:numId w:val="22"/>
        </w:numPr>
        <w:ind w:left="1208" w:hanging="357"/>
        <w:jc w:val="both"/>
        <w:rPr>
          <w:rFonts w:ascii="Bell MT" w:hAnsi="Bell MT"/>
          <w:sz w:val="36"/>
          <w:szCs w:val="36"/>
        </w:rPr>
      </w:pPr>
      <w:ins w:id="543" w:author="Etion Pinari" w:date="2021-01-10T18:18:00Z">
        <w:r>
          <w:rPr>
            <w:rFonts w:ascii="Bell MT" w:hAnsi="Bell MT"/>
            <w:noProof/>
            <w:sz w:val="28"/>
            <w:szCs w:val="28"/>
          </w:rPr>
          <w:drawing>
            <wp:anchor distT="0" distB="0" distL="114300" distR="114300" simplePos="0" relativeHeight="251777024" behindDoc="0" locked="0" layoutInCell="1" allowOverlap="1" wp14:anchorId="0D02044B" wp14:editId="6E9DEDA4">
              <wp:simplePos x="0" y="0"/>
              <wp:positionH relativeFrom="column">
                <wp:align>center</wp:align>
              </wp:positionH>
              <wp:positionV relativeFrom="paragraph">
                <wp:posOffset>315595</wp:posOffset>
              </wp:positionV>
              <wp:extent cx="6748272" cy="2532888"/>
              <wp:effectExtent l="0" t="0" r="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48272" cy="2532888"/>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634813" w:rsidRPr="00F86396">
        <w:rPr>
          <w:rFonts w:ascii="Bell MT" w:hAnsi="Bell MT"/>
          <w:i/>
          <w:iCs/>
          <w:sz w:val="36"/>
          <w:szCs w:val="36"/>
        </w:rPr>
        <w:t>General component view</w:t>
      </w:r>
    </w:p>
    <w:p w14:paraId="3FB17A83" w14:textId="3BB28CF0" w:rsidR="001062EE" w:rsidRPr="00F86396" w:rsidDel="00EB5483" w:rsidRDefault="00331AC1" w:rsidP="00F86396">
      <w:pPr>
        <w:pStyle w:val="ListParagraph"/>
        <w:ind w:left="1208"/>
        <w:jc w:val="both"/>
        <w:rPr>
          <w:del w:id="544" w:author="Etion Pinari" w:date="2021-01-10T18:19:00Z"/>
          <w:rFonts w:ascii="Bell MT" w:hAnsi="Bell MT"/>
          <w:sz w:val="36"/>
          <w:szCs w:val="36"/>
        </w:rPr>
      </w:pPr>
      <w:r w:rsidRPr="00F86396">
        <w:rPr>
          <w:rFonts w:ascii="Bell MT" w:hAnsi="Bell MT"/>
          <w:i/>
          <w:iCs/>
          <w:noProof/>
          <w:sz w:val="36"/>
          <w:szCs w:val="36"/>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773D3579" w:rsidR="00634813" w:rsidRPr="00F86396" w:rsidRDefault="00331AC1" w:rsidP="00EB5483">
      <w:pPr>
        <w:pStyle w:val="ListParagraph"/>
        <w:ind w:left="1208"/>
        <w:jc w:val="both"/>
        <w:rPr>
          <w:rFonts w:ascii="Bell MT" w:hAnsi="Bell MT"/>
          <w:sz w:val="28"/>
          <w:szCs w:val="28"/>
        </w:rPr>
        <w:pPrChange w:id="545" w:author="Etion Pinari" w:date="2021-01-10T18:19:00Z">
          <w:pPr>
            <w:pStyle w:val="ListParagraph"/>
            <w:ind w:left="357"/>
            <w:jc w:val="both"/>
          </w:pPr>
        </w:pPrChange>
      </w:pPr>
      <w:del w:id="546" w:author="Etion Pinari" w:date="2021-01-10T18:18:00Z">
        <w:r w:rsidDel="00EB5483">
          <w:rPr>
            <w:rFonts w:ascii="Bell MT" w:hAnsi="Bell MT"/>
            <w:noProof/>
            <w:sz w:val="28"/>
            <w:szCs w:val="28"/>
          </w:rPr>
          <w:drawing>
            <wp:anchor distT="0" distB="0" distL="114300" distR="114300" simplePos="0" relativeHeight="251645950" behindDoc="0" locked="0" layoutInCell="1" allowOverlap="1" wp14:anchorId="1C0A5BEB" wp14:editId="0F1C3834">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2BF72CDE" w14:textId="53D57923" w:rsidR="000F7986" w:rsidRPr="00F86396" w:rsidRDefault="000F7986" w:rsidP="000F7986">
      <w:pPr>
        <w:pStyle w:val="ListParagraph"/>
        <w:ind w:left="357"/>
        <w:rPr>
          <w:rFonts w:ascii="Bell MT" w:hAnsi="Bell MT"/>
          <w:sz w:val="28"/>
          <w:szCs w:val="28"/>
        </w:rPr>
      </w:pPr>
    </w:p>
    <w:p w14:paraId="04F54A34" w14:textId="3F951892" w:rsidR="002714C9" w:rsidRPr="00F86396" w:rsidRDefault="00331AC1" w:rsidP="00D04D9B">
      <w:pPr>
        <w:jc w:val="both"/>
        <w:rPr>
          <w:rFonts w:ascii="Bell MT" w:hAnsi="Bell MT"/>
          <w:sz w:val="28"/>
          <w:szCs w:val="28"/>
        </w:rPr>
      </w:pPr>
      <w:r>
        <w:rPr>
          <w:rFonts w:ascii="Bell MT" w:hAnsi="Bell MT"/>
          <w:sz w:val="28"/>
          <w:szCs w:val="28"/>
        </w:rPr>
        <w:t>T</w:t>
      </w:r>
      <w:r w:rsidR="00D04D9B" w:rsidRPr="00F86396">
        <w:rPr>
          <w:rFonts w:ascii="Bell MT" w:hAnsi="Bell MT"/>
          <w:sz w:val="28"/>
          <w:szCs w:val="28"/>
        </w:rPr>
        <w:t xml:space="preserve">he above image represents the general component representation of the </w:t>
      </w:r>
      <w:del w:id="547" w:author="Etion Pinari" w:date="2021-01-10T18:12:00Z">
        <w:r w:rsidR="00D04D9B" w:rsidRPr="00F86396" w:rsidDel="001F1B9E">
          <w:rPr>
            <w:rFonts w:ascii="Bell MT" w:hAnsi="Bell MT"/>
            <w:sz w:val="28"/>
            <w:szCs w:val="28"/>
          </w:rPr>
          <w:delText xml:space="preserve"> </w:delText>
        </w:r>
      </w:del>
      <w:r w:rsidR="00D04D9B" w:rsidRPr="00F86396">
        <w:rPr>
          <w:rFonts w:ascii="Bell MT" w:hAnsi="Bell MT"/>
          <w:sz w:val="28"/>
          <w:szCs w:val="28"/>
        </w:rPr>
        <w:t>system.</w:t>
      </w:r>
      <w:r w:rsidR="002714C9" w:rsidRPr="00F86396">
        <w:rPr>
          <w:rFonts w:ascii="Bell MT" w:hAnsi="Bell MT"/>
          <w:sz w:val="28"/>
          <w:szCs w:val="28"/>
        </w:rPr>
        <w:t xml:space="preserve"> The application server architecture is not shown here (see next paragraph). </w:t>
      </w:r>
    </w:p>
    <w:p w14:paraId="7046448D" w14:textId="2CE4268B" w:rsidR="004201DC" w:rsidRPr="00F86396" w:rsidRDefault="00D04D9B" w:rsidP="00D04D9B">
      <w:pPr>
        <w:jc w:val="both"/>
        <w:rPr>
          <w:rFonts w:ascii="Bell MT" w:hAnsi="Bell MT"/>
          <w:sz w:val="28"/>
          <w:szCs w:val="28"/>
        </w:rPr>
      </w:pPr>
      <w:r w:rsidRPr="00F86396">
        <w:rPr>
          <w:rFonts w:ascii="Bell MT" w:hAnsi="Bell MT"/>
          <w:sz w:val="28"/>
          <w:szCs w:val="28"/>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rPr>
        <w:t>: Google Maps</w:t>
      </w:r>
      <w:r w:rsidRPr="00F86396">
        <w:rPr>
          <w:rFonts w:ascii="Bell MT" w:hAnsi="Bell MT"/>
          <w:sz w:val="28"/>
          <w:szCs w:val="28"/>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rPr>
        <w:t>, under the Maps category in its API library, offers interesting APIs for our case:</w:t>
      </w:r>
      <w:r w:rsidRPr="00F86396">
        <w:rPr>
          <w:rFonts w:ascii="Bell MT" w:hAnsi="Bell MT"/>
          <w:sz w:val="28"/>
          <w:szCs w:val="28"/>
        </w:rPr>
        <w:t xml:space="preserve"> “Places API” allow</w:t>
      </w:r>
      <w:r w:rsidR="001062EE" w:rsidRPr="00F86396">
        <w:rPr>
          <w:rFonts w:ascii="Bell MT" w:hAnsi="Bell MT"/>
          <w:sz w:val="28"/>
          <w:szCs w:val="28"/>
        </w:rPr>
        <w:t xml:space="preserve">s </w:t>
      </w:r>
      <w:r w:rsidRPr="00F86396">
        <w:rPr>
          <w:rFonts w:ascii="Bell MT" w:hAnsi="Bell MT"/>
          <w:sz w:val="28"/>
          <w:szCs w:val="28"/>
        </w:rPr>
        <w:t>lookups for specific types of places</w:t>
      </w:r>
      <w:ins w:id="548" w:author="Etion Pinari" w:date="2021-01-10T18:12:00Z">
        <w:r w:rsidR="001F1B9E">
          <w:rPr>
            <w:rFonts w:ascii="Bell MT" w:hAnsi="Bell MT"/>
            <w:sz w:val="28"/>
            <w:szCs w:val="28"/>
          </w:rPr>
          <w:t xml:space="preserve"> </w:t>
        </w:r>
      </w:ins>
      <w:r w:rsidR="001062EE" w:rsidRPr="00F86396">
        <w:rPr>
          <w:rFonts w:ascii="Bell MT" w:hAnsi="Bell MT"/>
          <w:sz w:val="28"/>
          <w:szCs w:val="28"/>
        </w:rPr>
        <w:t>(again, in our case, shops)</w:t>
      </w:r>
      <w:r w:rsidRPr="00F86396">
        <w:rPr>
          <w:rFonts w:ascii="Bell MT" w:hAnsi="Bell MT"/>
          <w:sz w:val="28"/>
          <w:szCs w:val="28"/>
        </w:rPr>
        <w:t>, with useful parameters as the radius</w:t>
      </w:r>
      <w:r w:rsidR="001062EE" w:rsidRPr="00F86396">
        <w:rPr>
          <w:rFonts w:ascii="Bell MT" w:hAnsi="Bell MT"/>
          <w:sz w:val="28"/>
          <w:szCs w:val="28"/>
        </w:rPr>
        <w:t xml:space="preserve"> of search</w:t>
      </w:r>
      <w:r w:rsidR="00FB13C9" w:rsidRPr="00F86396">
        <w:rPr>
          <w:rFonts w:ascii="Bell MT" w:hAnsi="Bell MT"/>
          <w:sz w:val="28"/>
          <w:szCs w:val="28"/>
        </w:rPr>
        <w:t>, while “Distance Matrix API” provides travel distance and time from locations to locations</w:t>
      </w:r>
      <w:r w:rsidRPr="00F86396">
        <w:rPr>
          <w:rFonts w:ascii="Bell MT" w:hAnsi="Bell MT"/>
          <w:sz w:val="28"/>
          <w:szCs w:val="28"/>
        </w:rPr>
        <w:t>.</w:t>
      </w:r>
      <w:r w:rsidR="007A2322" w:rsidRPr="00F86396">
        <w:rPr>
          <w:rFonts w:ascii="Bell MT" w:hAnsi="Bell MT"/>
          <w:sz w:val="28"/>
          <w:szCs w:val="28"/>
        </w:rPr>
        <w:t xml:space="preserve"> </w:t>
      </w:r>
      <w:r w:rsidR="00FB13C9" w:rsidRPr="00F86396">
        <w:rPr>
          <w:rFonts w:ascii="Bell MT" w:hAnsi="Bell MT"/>
          <w:sz w:val="28"/>
          <w:szCs w:val="28"/>
        </w:rPr>
        <w:t xml:space="preserve">Furthermore, </w:t>
      </w:r>
      <w:r w:rsidR="007A2322" w:rsidRPr="00F86396">
        <w:rPr>
          <w:rFonts w:ascii="Bell MT" w:hAnsi="Bell MT"/>
          <w:sz w:val="28"/>
          <w:szCs w:val="28"/>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rPr>
      </w:pPr>
    </w:p>
    <w:p w14:paraId="685E7515" w14:textId="19C2E89D" w:rsidR="00D04D9B" w:rsidRPr="00F86396" w:rsidRDefault="0085735B" w:rsidP="00F86396">
      <w:pPr>
        <w:pStyle w:val="ListParagraph"/>
        <w:numPr>
          <w:ilvl w:val="0"/>
          <w:numId w:val="22"/>
        </w:numPr>
        <w:rPr>
          <w:rFonts w:ascii="Bell MT" w:hAnsi="Bell MT"/>
          <w:sz w:val="28"/>
          <w:szCs w:val="28"/>
        </w:rPr>
      </w:pPr>
      <w:r>
        <w:rPr>
          <w:rFonts w:ascii="Bell MT" w:hAnsi="Bell MT"/>
          <w:noProof/>
          <w:sz w:val="28"/>
          <w:szCs w:val="28"/>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rPr>
        <w:t>Application Server component view</w:t>
      </w:r>
      <w:commentRangeStart w:id="549"/>
      <w:commentRangeStart w:id="550"/>
      <w:commentRangeEnd w:id="549"/>
      <w:r w:rsidR="001F3859" w:rsidRPr="00F86396">
        <w:rPr>
          <w:rStyle w:val="CommentReference"/>
        </w:rPr>
        <w:commentReference w:id="549"/>
      </w:r>
      <w:commentRangeEnd w:id="550"/>
      <w:r w:rsidR="00C24BF4">
        <w:rPr>
          <w:rStyle w:val="CommentReference"/>
        </w:rPr>
        <w:commentReference w:id="550"/>
      </w:r>
    </w:p>
    <w:p w14:paraId="4E434BF1" w14:textId="77777777" w:rsidR="0085735B" w:rsidRDefault="0085735B">
      <w:pPr>
        <w:pStyle w:val="ListParagraph"/>
        <w:jc w:val="both"/>
        <w:rPr>
          <w:rFonts w:ascii="Bell MT" w:hAnsi="Bell MT"/>
          <w:sz w:val="28"/>
          <w:szCs w:val="28"/>
        </w:rPr>
      </w:pPr>
    </w:p>
    <w:p w14:paraId="21DAF247" w14:textId="023BE16A" w:rsidR="00B50293" w:rsidRPr="00F86396" w:rsidRDefault="00B50293" w:rsidP="00F86396">
      <w:pPr>
        <w:pStyle w:val="ListParagraph"/>
        <w:jc w:val="both"/>
        <w:rPr>
          <w:rFonts w:ascii="Bell MT" w:hAnsi="Bell MT"/>
          <w:sz w:val="28"/>
          <w:szCs w:val="28"/>
        </w:rPr>
      </w:pPr>
      <w:r w:rsidRPr="00F86396">
        <w:rPr>
          <w:rFonts w:ascii="Bell MT" w:hAnsi="Bell MT"/>
          <w:sz w:val="28"/>
          <w:szCs w:val="28"/>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ListParagraph"/>
        <w:jc w:val="both"/>
      </w:pPr>
      <w:r w:rsidRPr="00F86396">
        <w:rPr>
          <w:rFonts w:ascii="Bell MT" w:hAnsi="Bell MT"/>
          <w:sz w:val="28"/>
          <w:szCs w:val="28"/>
        </w:rPr>
        <w:t>Starting from what are conceptually two mediators, the system will contain two components called:</w:t>
      </w:r>
    </w:p>
    <w:p w14:paraId="01CC02C7" w14:textId="05C82968" w:rsidR="00D04D9B" w:rsidRPr="00F86396" w:rsidRDefault="00D04D9B" w:rsidP="00D04D9B">
      <w:pPr>
        <w:pStyle w:val="ListParagraph"/>
        <w:numPr>
          <w:ilvl w:val="0"/>
          <w:numId w:val="3"/>
        </w:numPr>
        <w:spacing w:line="257" w:lineRule="auto"/>
        <w:ind w:left="1321" w:hanging="357"/>
        <w:jc w:val="both"/>
        <w:rPr>
          <w:rFonts w:ascii="Bell MT" w:hAnsi="Bell MT"/>
          <w:b/>
          <w:bCs/>
          <w:i/>
          <w:iCs/>
          <w:sz w:val="28"/>
          <w:szCs w:val="28"/>
        </w:rPr>
      </w:pPr>
      <w:r w:rsidRPr="00F86396">
        <w:rPr>
          <w:rFonts w:ascii="Bell MT" w:hAnsi="Bell MT"/>
          <w:b/>
          <w:bCs/>
          <w:i/>
          <w:iCs/>
          <w:sz w:val="28"/>
          <w:szCs w:val="28"/>
        </w:rPr>
        <w:t>Map Mediator Module</w:t>
      </w:r>
    </w:p>
    <w:p w14:paraId="323C64BC" w14:textId="212ACF5E" w:rsidR="00B50293" w:rsidRPr="00F86396" w:rsidRDefault="00D04D9B" w:rsidP="00F86396">
      <w:pPr>
        <w:pStyle w:val="ListParagraph"/>
        <w:spacing w:line="257" w:lineRule="auto"/>
        <w:ind w:left="1321"/>
        <w:jc w:val="both"/>
      </w:pPr>
      <w:r w:rsidRPr="00F86396">
        <w:rPr>
          <w:rFonts w:ascii="Bell MT" w:hAnsi="Bell MT"/>
          <w:sz w:val="28"/>
          <w:szCs w:val="28"/>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ListParagraph"/>
        <w:numPr>
          <w:ilvl w:val="0"/>
          <w:numId w:val="3"/>
        </w:numPr>
        <w:spacing w:line="257" w:lineRule="auto"/>
        <w:ind w:left="1321" w:hanging="357"/>
        <w:jc w:val="both"/>
        <w:rPr>
          <w:rFonts w:ascii="Bell MT" w:hAnsi="Bell MT"/>
          <w:b/>
          <w:bCs/>
          <w:sz w:val="28"/>
          <w:szCs w:val="28"/>
        </w:rPr>
      </w:pPr>
      <w:r w:rsidRPr="00F86396">
        <w:rPr>
          <w:rFonts w:ascii="Bell MT" w:hAnsi="Bell MT"/>
          <w:b/>
          <w:bCs/>
          <w:i/>
          <w:iCs/>
          <w:sz w:val="28"/>
          <w:szCs w:val="28"/>
        </w:rPr>
        <w:t>Turnstile Manager</w:t>
      </w:r>
    </w:p>
    <w:p w14:paraId="4F241155" w14:textId="0ABE9A3F" w:rsidR="00D04D9B" w:rsidRPr="00F86396" w:rsidRDefault="00D04D9B" w:rsidP="00D04D9B">
      <w:pPr>
        <w:pStyle w:val="ListParagraph"/>
        <w:spacing w:line="257" w:lineRule="auto"/>
        <w:ind w:left="1321"/>
        <w:jc w:val="both"/>
        <w:rPr>
          <w:rFonts w:ascii="Bell MT" w:hAnsi="Bell MT"/>
          <w:sz w:val="28"/>
          <w:szCs w:val="28"/>
        </w:rPr>
      </w:pPr>
      <w:r w:rsidRPr="00F86396">
        <w:rPr>
          <w:rFonts w:ascii="Bell MT" w:hAnsi="Bell MT"/>
          <w:sz w:val="28"/>
          <w:szCs w:val="28"/>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ListParagraph"/>
        <w:spacing w:line="257" w:lineRule="auto"/>
        <w:ind w:left="1321"/>
        <w:jc w:val="both"/>
        <w:rPr>
          <w:rFonts w:ascii="Bell MT" w:hAnsi="Bell MT"/>
          <w:sz w:val="28"/>
          <w:szCs w:val="28"/>
        </w:rPr>
      </w:pPr>
    </w:p>
    <w:p w14:paraId="6A41609E" w14:textId="77777777" w:rsidR="0085735B" w:rsidRPr="00F86396" w:rsidRDefault="0085735B" w:rsidP="00F86396">
      <w:pPr>
        <w:pStyle w:val="ListParagraph"/>
        <w:spacing w:line="257" w:lineRule="auto"/>
        <w:ind w:left="1321"/>
        <w:jc w:val="both"/>
        <w:rPr>
          <w:rFonts w:ascii="Bell MT" w:hAnsi="Bell MT"/>
          <w:sz w:val="28"/>
          <w:szCs w:val="28"/>
        </w:rPr>
      </w:pPr>
    </w:p>
    <w:p w14:paraId="51F16154" w14:textId="77777777" w:rsidR="00B50293" w:rsidRPr="00F86396" w:rsidRDefault="00B50293" w:rsidP="00F86396">
      <w:pPr>
        <w:ind w:left="708"/>
        <w:jc w:val="both"/>
        <w:rPr>
          <w:rFonts w:ascii="Bell MT" w:hAnsi="Bell MT"/>
          <w:sz w:val="28"/>
          <w:szCs w:val="28"/>
        </w:rPr>
      </w:pPr>
      <w:r w:rsidRPr="00F86396">
        <w:rPr>
          <w:rFonts w:ascii="Bell MT" w:hAnsi="Bell MT"/>
          <w:sz w:val="28"/>
          <w:szCs w:val="28"/>
        </w:rPr>
        <w:lastRenderedPageBreak/>
        <w:t>For the authentication of an account, be it user or store manager, the following component will be of help:</w:t>
      </w:r>
    </w:p>
    <w:p w14:paraId="4309493F" w14:textId="148ED106"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rPr>
      </w:pPr>
      <w:r w:rsidRPr="00F86396">
        <w:rPr>
          <w:rFonts w:ascii="Bell MT" w:hAnsi="Bell MT"/>
          <w:b/>
          <w:bCs/>
          <w:i/>
          <w:iCs/>
          <w:sz w:val="28"/>
          <w:szCs w:val="28"/>
        </w:rPr>
        <w:t>Account Manager</w:t>
      </w:r>
    </w:p>
    <w:p w14:paraId="4DDACC56" w14:textId="5196B03C" w:rsidR="00D04D9B" w:rsidRPr="00F86396" w:rsidRDefault="00D04D9B" w:rsidP="00F86396">
      <w:pPr>
        <w:pStyle w:val="ListParagraph"/>
        <w:spacing w:line="257" w:lineRule="auto"/>
        <w:ind w:left="1321"/>
        <w:jc w:val="both"/>
        <w:rPr>
          <w:rFonts w:ascii="Bell MT" w:hAnsi="Bell MT"/>
          <w:i/>
          <w:iCs/>
          <w:sz w:val="28"/>
          <w:szCs w:val="28"/>
        </w:rPr>
      </w:pPr>
      <w:r w:rsidRPr="00F86396">
        <w:rPr>
          <w:rFonts w:ascii="Bell MT" w:hAnsi="Bell MT"/>
          <w:sz w:val="28"/>
          <w:szCs w:val="28"/>
        </w:rPr>
        <w:t>This is the component which is responsible for the authentication</w:t>
      </w:r>
      <w:r w:rsidR="0059054A" w:rsidRPr="00F86396">
        <w:rPr>
          <w:rFonts w:ascii="Bell MT" w:hAnsi="Bell MT"/>
          <w:sz w:val="28"/>
          <w:szCs w:val="28"/>
        </w:rPr>
        <w:t xml:space="preserve"> of Store Managers</w:t>
      </w:r>
      <w:r w:rsidRPr="00F86396">
        <w:rPr>
          <w:rFonts w:ascii="Bell MT" w:hAnsi="Bell MT"/>
          <w:sz w:val="28"/>
          <w:szCs w:val="28"/>
        </w:rPr>
        <w:t xml:space="preserve"> </w:t>
      </w:r>
      <w:r w:rsidR="0059054A" w:rsidRPr="00F86396">
        <w:rPr>
          <w:rFonts w:ascii="Bell MT" w:hAnsi="Bell MT"/>
          <w:sz w:val="28"/>
          <w:szCs w:val="28"/>
        </w:rPr>
        <w:t xml:space="preserve">and </w:t>
      </w:r>
      <w:r w:rsidRPr="00F86396">
        <w:rPr>
          <w:rFonts w:ascii="Bell MT" w:hAnsi="Bell MT"/>
          <w:sz w:val="28"/>
          <w:szCs w:val="28"/>
        </w:rPr>
        <w:t xml:space="preserve">of any user that wants to log in or </w:t>
      </w:r>
      <w:r w:rsidRPr="00F86396">
        <w:rPr>
          <w:rFonts w:ascii="Bell MT" w:hAnsi="Bell MT"/>
          <w:bCs/>
          <w:iCs/>
          <w:sz w:val="28"/>
          <w:szCs w:val="28"/>
        </w:rPr>
        <w:t>register</w:t>
      </w:r>
      <w:r w:rsidRPr="00F86396">
        <w:rPr>
          <w:rFonts w:ascii="Bell MT" w:hAnsi="Bell MT"/>
          <w:sz w:val="28"/>
          <w:szCs w:val="28"/>
        </w:rPr>
        <w:t xml:space="preserve">, </w:t>
      </w:r>
      <w:r w:rsidR="0059054A" w:rsidRPr="00F86396">
        <w:rPr>
          <w:rFonts w:ascii="Bell MT" w:hAnsi="Bell MT"/>
          <w:sz w:val="28"/>
          <w:szCs w:val="28"/>
        </w:rPr>
        <w:t>allowing also account modifications and general account managing. F</w:t>
      </w:r>
      <w:r w:rsidRPr="00F86396">
        <w:rPr>
          <w:rFonts w:ascii="Bell MT" w:hAnsi="Bell MT"/>
          <w:sz w:val="28"/>
          <w:szCs w:val="28"/>
        </w:rPr>
        <w:t xml:space="preserve">urthermore, </w:t>
      </w:r>
      <w:r w:rsidR="0059054A" w:rsidRPr="00F86396">
        <w:rPr>
          <w:rFonts w:ascii="Bell MT" w:hAnsi="Bell MT"/>
          <w:sz w:val="28"/>
          <w:szCs w:val="28"/>
        </w:rPr>
        <w:t xml:space="preserve">it </w:t>
      </w:r>
      <w:r w:rsidRPr="00F86396">
        <w:rPr>
          <w:rFonts w:ascii="Bell MT" w:hAnsi="Bell MT"/>
          <w:sz w:val="28"/>
          <w:szCs w:val="28"/>
        </w:rPr>
        <w:t>provides to all users the possibility to fetch all</w:t>
      </w:r>
      <w:r w:rsidR="0059054A" w:rsidRPr="00F86396">
        <w:rPr>
          <w:rFonts w:ascii="Bell MT" w:hAnsi="Bell MT"/>
          <w:sz w:val="28"/>
          <w:szCs w:val="28"/>
        </w:rPr>
        <w:t xml:space="preserve"> of theirs tickets</w:t>
      </w:r>
      <w:r w:rsidRPr="00F86396">
        <w:rPr>
          <w:rFonts w:ascii="Bell MT" w:hAnsi="Bell MT"/>
          <w:sz w:val="28"/>
          <w:szCs w:val="28"/>
        </w:rPr>
        <w:t>.</w:t>
      </w:r>
    </w:p>
    <w:p w14:paraId="2564DEDC" w14:textId="1CF3E04A" w:rsidR="00B50293" w:rsidRPr="00F86396" w:rsidRDefault="00B50293" w:rsidP="00F86396">
      <w:pPr>
        <w:ind w:left="708"/>
        <w:jc w:val="both"/>
        <w:rPr>
          <w:rFonts w:ascii="Bell MT" w:hAnsi="Bell MT"/>
          <w:sz w:val="28"/>
          <w:szCs w:val="28"/>
        </w:rPr>
      </w:pPr>
      <w:r w:rsidRPr="00F86396">
        <w:rPr>
          <w:rFonts w:ascii="Bell MT" w:hAnsi="Bell MT"/>
          <w:sz w:val="28"/>
          <w:szCs w:val="28"/>
        </w:rPr>
        <w:t>Once a user is logged in the system,</w:t>
      </w:r>
      <w:r w:rsidR="00E807C1" w:rsidRPr="00F86396">
        <w:rPr>
          <w:rFonts w:ascii="Bell MT" w:hAnsi="Bell MT"/>
          <w:sz w:val="28"/>
          <w:szCs w:val="28"/>
        </w:rPr>
        <w:t xml:space="preserve"> th</w:t>
      </w:r>
      <w:r w:rsidR="0059054A" w:rsidRPr="00F86396">
        <w:rPr>
          <w:rFonts w:ascii="Bell MT" w:hAnsi="Bell MT"/>
          <w:sz w:val="28"/>
          <w:szCs w:val="28"/>
        </w:rPr>
        <w:t>e application server</w:t>
      </w:r>
      <w:r w:rsidRPr="00F86396">
        <w:rPr>
          <w:rFonts w:ascii="Bell MT" w:hAnsi="Bell MT"/>
          <w:sz w:val="28"/>
          <w:szCs w:val="28"/>
        </w:rPr>
        <w:t xml:space="preserve"> </w:t>
      </w:r>
      <w:r w:rsidR="0098587D" w:rsidRPr="00F86396">
        <w:rPr>
          <w:rFonts w:ascii="Bell MT" w:hAnsi="Bell MT"/>
          <w:sz w:val="28"/>
          <w:szCs w:val="28"/>
        </w:rPr>
        <w:t>must</w:t>
      </w:r>
      <w:r w:rsidRPr="00F86396">
        <w:rPr>
          <w:rFonts w:ascii="Bell MT" w:hAnsi="Bell MT"/>
          <w:sz w:val="28"/>
          <w:szCs w:val="28"/>
        </w:rPr>
        <w:t xml:space="preserve"> provide functionalities to the user that allow </w:t>
      </w:r>
      <w:r w:rsidR="00E807C1" w:rsidRPr="00F86396">
        <w:rPr>
          <w:rFonts w:ascii="Bell MT" w:hAnsi="Bell MT"/>
          <w:sz w:val="28"/>
          <w:szCs w:val="28"/>
        </w:rPr>
        <w:t xml:space="preserve">him </w:t>
      </w:r>
      <w:r w:rsidRPr="00F86396">
        <w:rPr>
          <w:rFonts w:ascii="Bell MT" w:hAnsi="Bell MT"/>
          <w:sz w:val="28"/>
          <w:szCs w:val="28"/>
        </w:rPr>
        <w:t xml:space="preserve">to book visits, get tickets, be reminded of upcoming </w:t>
      </w:r>
      <w:proofErr w:type="gramStart"/>
      <w:r w:rsidRPr="00F86396">
        <w:rPr>
          <w:rFonts w:ascii="Bell MT" w:hAnsi="Bell MT"/>
          <w:sz w:val="28"/>
          <w:szCs w:val="28"/>
        </w:rPr>
        <w:t>visits</w:t>
      </w:r>
      <w:proofErr w:type="gramEnd"/>
      <w:r w:rsidRPr="00F86396">
        <w:rPr>
          <w:rFonts w:ascii="Bell MT" w:hAnsi="Bell MT"/>
          <w:sz w:val="28"/>
          <w:szCs w:val="28"/>
        </w:rPr>
        <w:t xml:space="preserve"> and be suggested different stores in case the requested ones are full. The following components allow users to:</w:t>
      </w:r>
    </w:p>
    <w:p w14:paraId="6E1F9A60" w14:textId="20C1E3A0"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Reservation Manager</w:t>
      </w:r>
    </w:p>
    <w:p w14:paraId="10339CE8" w14:textId="77777777" w:rsidR="00D04D9B" w:rsidRPr="00F86396" w:rsidRDefault="00D04D9B" w:rsidP="00F86396">
      <w:pPr>
        <w:pStyle w:val="ListParagraph"/>
        <w:spacing w:line="257" w:lineRule="auto"/>
        <w:ind w:left="1321"/>
        <w:jc w:val="both"/>
        <w:rPr>
          <w:rFonts w:ascii="Bell MT" w:hAnsi="Bell MT"/>
          <w:sz w:val="28"/>
          <w:szCs w:val="28"/>
        </w:rPr>
      </w:pPr>
      <w:r w:rsidRPr="00F86396">
        <w:rPr>
          <w:rFonts w:ascii="Bell MT" w:hAnsi="Bell MT"/>
          <w:sz w:val="28"/>
          <w:szCs w:val="28"/>
        </w:rPr>
        <w:t xml:space="preserve">It provides the interfaces that allow booking of tickets and visits. It communicates with different components to provide the functionalities required by tickets and visits requests i.e., check the relevant, available timeslots, gets the info that will allow the presentation layer to </w:t>
      </w:r>
      <w:proofErr w:type="gramStart"/>
      <w:r w:rsidRPr="00F86396">
        <w:rPr>
          <w:rFonts w:ascii="Bell MT" w:hAnsi="Bell MT"/>
          <w:sz w:val="28"/>
          <w:szCs w:val="28"/>
        </w:rPr>
        <w:t>build  map</w:t>
      </w:r>
      <w:proofErr w:type="gramEnd"/>
      <w:r w:rsidRPr="00F86396">
        <w:rPr>
          <w:rFonts w:ascii="Bell MT" w:hAnsi="Bell MT"/>
          <w:sz w:val="28"/>
          <w:szCs w:val="28"/>
        </w:rPr>
        <w:t xml:space="preserve"> of the available shops around the user’s current location, handle visits additional info…(See interface diagram for a more detailed list)</w:t>
      </w:r>
    </w:p>
    <w:p w14:paraId="0B27C816" w14:textId="77777777" w:rsidR="00D04D9B" w:rsidRPr="00F86396" w:rsidRDefault="00D04D9B" w:rsidP="00F86396">
      <w:pPr>
        <w:pStyle w:val="ListParagraph"/>
        <w:spacing w:line="257" w:lineRule="auto"/>
        <w:ind w:left="1321"/>
        <w:jc w:val="both"/>
        <w:rPr>
          <w:rFonts w:ascii="Bell MT" w:hAnsi="Bell MT"/>
          <w:sz w:val="28"/>
          <w:szCs w:val="28"/>
        </w:rPr>
      </w:pPr>
    </w:p>
    <w:p w14:paraId="64FEE077" w14:textId="047551F4"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rPr>
      </w:pPr>
      <w:r w:rsidRPr="00F86396">
        <w:rPr>
          <w:rFonts w:ascii="Bell MT" w:hAnsi="Bell MT"/>
          <w:b/>
          <w:bCs/>
          <w:i/>
          <w:iCs/>
          <w:sz w:val="28"/>
          <w:szCs w:val="28"/>
        </w:rPr>
        <w:t>Notification Manager</w:t>
      </w:r>
    </w:p>
    <w:p w14:paraId="7E519F26" w14:textId="77777777" w:rsidR="00D04D9B" w:rsidRPr="00F86396" w:rsidRDefault="00D04D9B" w:rsidP="00D04D9B">
      <w:pPr>
        <w:pStyle w:val="ListParagraph"/>
        <w:spacing w:line="257" w:lineRule="auto"/>
        <w:ind w:left="1321"/>
        <w:jc w:val="both"/>
        <w:rPr>
          <w:rFonts w:ascii="Bell MT" w:hAnsi="Bell MT"/>
          <w:sz w:val="28"/>
          <w:szCs w:val="28"/>
        </w:rPr>
      </w:pPr>
      <w:r w:rsidRPr="00F86396">
        <w:rPr>
          <w:rFonts w:ascii="Bell MT" w:hAnsi="Bell MT"/>
          <w:sz w:val="28"/>
          <w:szCs w:val="28"/>
        </w:rPr>
        <w:t xml:space="preserve">This component has the job of handling notifications of two types: </w:t>
      </w:r>
    </w:p>
    <w:p w14:paraId="1C536307" w14:textId="23D5BB29" w:rsidR="00D04D9B" w:rsidRPr="00F86396" w:rsidRDefault="00D04D9B" w:rsidP="00D04D9B">
      <w:pPr>
        <w:pStyle w:val="ListParagraph"/>
        <w:spacing w:line="257" w:lineRule="auto"/>
        <w:ind w:left="1321"/>
        <w:jc w:val="both"/>
        <w:rPr>
          <w:rFonts w:ascii="Bell MT" w:hAnsi="Bell MT"/>
          <w:sz w:val="28"/>
          <w:szCs w:val="28"/>
        </w:rPr>
      </w:pPr>
      <w:r w:rsidRPr="00F86396">
        <w:rPr>
          <w:rFonts w:ascii="Bell MT" w:hAnsi="Bell MT"/>
          <w:sz w:val="28"/>
          <w:szCs w:val="28"/>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rPr>
        <w:t xml:space="preserve"> Push notifications are handled through Firebase Cloud Messaging.</w:t>
      </w:r>
    </w:p>
    <w:p w14:paraId="6E1BC068" w14:textId="5979CC3D" w:rsidR="00D04D9B" w:rsidRDefault="00D04D9B">
      <w:pPr>
        <w:pStyle w:val="ListParagraph"/>
        <w:spacing w:line="257" w:lineRule="auto"/>
        <w:ind w:left="1321"/>
        <w:jc w:val="both"/>
        <w:rPr>
          <w:rFonts w:ascii="Bell MT" w:hAnsi="Bell MT"/>
          <w:sz w:val="28"/>
          <w:szCs w:val="28"/>
        </w:rPr>
      </w:pPr>
      <w:r w:rsidRPr="00F86396">
        <w:rPr>
          <w:rFonts w:ascii="Bell MT" w:hAnsi="Bell MT"/>
          <w:sz w:val="28"/>
          <w:szCs w:val="28"/>
        </w:rPr>
        <w:t>- provide suggestions of relevant available stores and timeslots when the</w:t>
      </w:r>
      <w:r w:rsidR="0059054A" w:rsidRPr="00F86396">
        <w:rPr>
          <w:rFonts w:ascii="Bell MT" w:hAnsi="Bell MT"/>
          <w:sz w:val="28"/>
          <w:szCs w:val="28"/>
        </w:rPr>
        <w:t xml:space="preserve"> </w:t>
      </w:r>
      <w:r w:rsidRPr="00F86396">
        <w:rPr>
          <w:rFonts w:ascii="Bell MT" w:hAnsi="Bell MT"/>
          <w:sz w:val="28"/>
          <w:szCs w:val="28"/>
        </w:rPr>
        <w:t xml:space="preserve">requested one is </w:t>
      </w:r>
      <w:proofErr w:type="gramStart"/>
      <w:r w:rsidRPr="00F86396">
        <w:rPr>
          <w:rFonts w:ascii="Bell MT" w:hAnsi="Bell MT"/>
          <w:sz w:val="28"/>
          <w:szCs w:val="28"/>
        </w:rPr>
        <w:t>full</w:t>
      </w:r>
      <w:proofErr w:type="gramEnd"/>
      <w:r w:rsidRPr="00F86396">
        <w:rPr>
          <w:rFonts w:ascii="Bell MT" w:hAnsi="Bell MT"/>
          <w:sz w:val="28"/>
          <w:szCs w:val="28"/>
        </w:rPr>
        <w:t xml:space="preserve"> or the user is inactive.</w:t>
      </w:r>
    </w:p>
    <w:p w14:paraId="3D6817C0" w14:textId="19651C5C" w:rsidR="00331AC1" w:rsidRDefault="001C1E99" w:rsidP="00331AC1">
      <w:pPr>
        <w:pStyle w:val="ListParagraph"/>
        <w:numPr>
          <w:ilvl w:val="0"/>
          <w:numId w:val="4"/>
        </w:numPr>
        <w:spacing w:line="257" w:lineRule="auto"/>
        <w:ind w:left="1321" w:hanging="357"/>
        <w:rPr>
          <w:rFonts w:ascii="Bell MT" w:hAnsi="Bell MT"/>
          <w:b/>
          <w:bCs/>
          <w:sz w:val="28"/>
          <w:szCs w:val="28"/>
        </w:rPr>
      </w:pPr>
      <w:r>
        <w:rPr>
          <w:rFonts w:ascii="Bell MT" w:hAnsi="Bell MT"/>
          <w:b/>
          <w:bCs/>
          <w:sz w:val="28"/>
          <w:szCs w:val="28"/>
        </w:rPr>
        <w:t>Messaging Mediator Module</w:t>
      </w:r>
    </w:p>
    <w:p w14:paraId="1320084E" w14:textId="5E2DFB3D" w:rsidR="0059054A" w:rsidRPr="00F86396" w:rsidRDefault="00331AC1" w:rsidP="00F86396">
      <w:pPr>
        <w:pStyle w:val="ListParagraph"/>
        <w:spacing w:line="257" w:lineRule="auto"/>
        <w:ind w:left="1321"/>
        <w:jc w:val="both"/>
      </w:pPr>
      <w:r>
        <w:rPr>
          <w:rFonts w:ascii="Bell MT" w:hAnsi="Bell MT"/>
          <w:sz w:val="28"/>
          <w:szCs w:val="28"/>
        </w:rPr>
        <w:t xml:space="preserve">It is a mediator for the cloud messaging </w:t>
      </w:r>
      <w:proofErr w:type="gramStart"/>
      <w:r>
        <w:rPr>
          <w:rFonts w:ascii="Bell MT" w:hAnsi="Bell MT"/>
          <w:sz w:val="28"/>
          <w:szCs w:val="28"/>
        </w:rPr>
        <w:t>service ,</w:t>
      </w:r>
      <w:proofErr w:type="gramEnd"/>
      <w:r>
        <w:rPr>
          <w:rFonts w:ascii="Bell MT" w:hAnsi="Bell MT"/>
          <w:sz w:val="28"/>
          <w:szCs w:val="28"/>
        </w:rPr>
        <w:t xml:space="preserve">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rPr>
      </w:pPr>
      <w:r w:rsidRPr="00F86396">
        <w:rPr>
          <w:rFonts w:ascii="Bell MT" w:hAnsi="Bell MT"/>
          <w:sz w:val="28"/>
          <w:szCs w:val="28"/>
        </w:rPr>
        <w:t xml:space="preserve">Instead, functionalities related to the store managers </w:t>
      </w:r>
      <w:r w:rsidR="000230B9" w:rsidRPr="00F86396">
        <w:rPr>
          <w:rFonts w:ascii="Bell MT" w:hAnsi="Bell MT"/>
          <w:sz w:val="28"/>
          <w:szCs w:val="28"/>
        </w:rPr>
        <w:t xml:space="preserve">are provided by </w:t>
      </w:r>
      <w:r w:rsidRPr="00F86396">
        <w:rPr>
          <w:rFonts w:ascii="Bell MT" w:hAnsi="Bell MT"/>
          <w:sz w:val="28"/>
          <w:szCs w:val="28"/>
        </w:rPr>
        <w:t>the following component:</w:t>
      </w:r>
    </w:p>
    <w:p w14:paraId="76994DDD" w14:textId="05B1695A"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Market Manager</w:t>
      </w:r>
    </w:p>
    <w:p w14:paraId="1F9B9543" w14:textId="145C5908" w:rsidR="00D04D9B" w:rsidRPr="00F86396" w:rsidRDefault="00D04D9B" w:rsidP="00F86396">
      <w:pPr>
        <w:pStyle w:val="ListParagraph"/>
        <w:spacing w:line="257" w:lineRule="auto"/>
        <w:ind w:left="1321"/>
        <w:jc w:val="both"/>
        <w:rPr>
          <w:rFonts w:ascii="Bell MT" w:hAnsi="Bell MT"/>
          <w:sz w:val="28"/>
          <w:szCs w:val="28"/>
        </w:rPr>
      </w:pPr>
      <w:r w:rsidRPr="00F86396">
        <w:rPr>
          <w:rFonts w:ascii="Bell MT" w:hAnsi="Bell MT"/>
          <w:sz w:val="28"/>
          <w:szCs w:val="28"/>
        </w:rPr>
        <w:t>Issues, through its interfaces, the functionalities of controlling how many customers can enter in the store</w:t>
      </w:r>
      <w:r w:rsidR="0059054A" w:rsidRPr="00F86396">
        <w:rPr>
          <w:rFonts w:ascii="Bell MT" w:hAnsi="Bell MT"/>
          <w:sz w:val="28"/>
          <w:szCs w:val="28"/>
        </w:rPr>
        <w:t xml:space="preserve"> and </w:t>
      </w:r>
      <w:r w:rsidRPr="00F86396">
        <w:rPr>
          <w:rFonts w:ascii="Bell MT" w:hAnsi="Bell MT"/>
          <w:sz w:val="28"/>
          <w:szCs w:val="28"/>
        </w:rPr>
        <w:t>how many people are inside of said store</w:t>
      </w:r>
      <w:r w:rsidR="0059054A" w:rsidRPr="00F86396">
        <w:rPr>
          <w:rFonts w:ascii="Bell MT" w:hAnsi="Bell MT"/>
          <w:sz w:val="28"/>
          <w:szCs w:val="28"/>
        </w:rPr>
        <w:t>. It also provides</w:t>
      </w:r>
      <w:r w:rsidRPr="00F86396">
        <w:rPr>
          <w:rFonts w:ascii="Bell MT" w:hAnsi="Bell MT"/>
          <w:sz w:val="28"/>
          <w:szCs w:val="28"/>
        </w:rPr>
        <w:t xml:space="preserve"> the statistics </w:t>
      </w:r>
      <w:r w:rsidR="0059054A" w:rsidRPr="00F86396">
        <w:rPr>
          <w:rFonts w:ascii="Bell MT" w:hAnsi="Bell MT"/>
          <w:sz w:val="28"/>
          <w:szCs w:val="28"/>
        </w:rPr>
        <w:t>as average</w:t>
      </w:r>
      <w:r w:rsidRPr="00F86396">
        <w:rPr>
          <w:rFonts w:ascii="Bell MT" w:hAnsi="Bell MT"/>
          <w:sz w:val="28"/>
          <w:szCs w:val="28"/>
        </w:rPr>
        <w:t xml:space="preserve"> entrances</w:t>
      </w:r>
      <w:r w:rsidR="0059054A" w:rsidRPr="00F86396">
        <w:rPr>
          <w:rFonts w:ascii="Bell MT" w:hAnsi="Bell MT"/>
          <w:sz w:val="28"/>
          <w:szCs w:val="28"/>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rPr>
      </w:pPr>
      <w:r w:rsidRPr="00F86396">
        <w:rPr>
          <w:rFonts w:ascii="Bell MT" w:hAnsi="Bell MT"/>
          <w:sz w:val="28"/>
          <w:szCs w:val="28"/>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Queue Manager</w:t>
      </w:r>
    </w:p>
    <w:p w14:paraId="2CF99300" w14:textId="61EA673D" w:rsidR="00B50293" w:rsidRPr="00F86396" w:rsidRDefault="00D04D9B" w:rsidP="00F86396">
      <w:pPr>
        <w:pStyle w:val="ListParagraph"/>
        <w:spacing w:line="257" w:lineRule="auto"/>
        <w:ind w:left="1321"/>
        <w:jc w:val="both"/>
      </w:pPr>
      <w:r w:rsidRPr="00F86396">
        <w:rPr>
          <w:rFonts w:ascii="Bell MT" w:hAnsi="Bell MT"/>
          <w:sz w:val="28"/>
          <w:szCs w:val="28"/>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rPr>
        <w:t xml:space="preserve"> c</w:t>
      </w:r>
      <w:r w:rsidRPr="00F86396">
        <w:rPr>
          <w:rFonts w:ascii="Bell MT" w:hAnsi="Bell MT"/>
          <w:sz w:val="28"/>
          <w:szCs w:val="28"/>
        </w:rPr>
        <w:t>odes for new tickets and visits, assigning them to available timeslots, and checks QR</w:t>
      </w:r>
      <w:r w:rsidR="00E912F0" w:rsidRPr="00F86396">
        <w:rPr>
          <w:rFonts w:ascii="Bell MT" w:hAnsi="Bell MT"/>
          <w:sz w:val="28"/>
          <w:szCs w:val="28"/>
        </w:rPr>
        <w:t xml:space="preserve"> c</w:t>
      </w:r>
      <w:r w:rsidRPr="00F86396">
        <w:rPr>
          <w:rFonts w:ascii="Bell MT" w:hAnsi="Bell MT"/>
          <w:sz w:val="28"/>
          <w:szCs w:val="28"/>
        </w:rPr>
        <w:t>odes on scan, so to correctly update the state of the queue in that timeslot.</w:t>
      </w:r>
      <w:r w:rsidRPr="00F86396">
        <w:rPr>
          <w:rFonts w:ascii="Bell MT" w:hAnsi="Bell MT"/>
          <w:sz w:val="28"/>
          <w:szCs w:val="28"/>
        </w:rPr>
        <w:br/>
        <w:t>The other component is a timeslot optimizer, that is a periodic</w:t>
      </w:r>
      <w:ins w:id="551" w:author="Etion Pinari" w:date="2021-01-08T19:09:00Z">
        <w:r w:rsidR="00532BB4">
          <w:rPr>
            <w:rFonts w:ascii="Bell MT" w:hAnsi="Bell MT"/>
            <w:sz w:val="28"/>
            <w:szCs w:val="28"/>
          </w:rPr>
          <w:t>ally</w:t>
        </w:r>
      </w:ins>
      <w:r w:rsidRPr="00F86396">
        <w:rPr>
          <w:rFonts w:ascii="Bell MT" w:hAnsi="Bell MT"/>
          <w:sz w:val="28"/>
          <w:szCs w:val="28"/>
        </w:rPr>
        <w:t xml:space="preserve">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rPr>
        <w:t>ith respect to</w:t>
      </w:r>
      <w:r w:rsidRPr="00F86396">
        <w:rPr>
          <w:rFonts w:ascii="Bell MT" w:hAnsi="Bell MT"/>
          <w:sz w:val="28"/>
          <w:szCs w:val="28"/>
        </w:rPr>
        <w:t xml:space="preserve"> the previous one, that could optimize the duration of timeslots based on the average shopping duration.</w:t>
      </w:r>
      <w:r w:rsidR="00E6172C" w:rsidRPr="00F86396">
        <w:rPr>
          <w:rFonts w:ascii="Bell MT" w:hAnsi="Bell MT"/>
          <w:sz w:val="28"/>
          <w:szCs w:val="28"/>
        </w:rPr>
        <w:t xml:space="preserve"> To have a </w:t>
      </w:r>
      <w:r w:rsidR="00C97095" w:rsidRPr="00F86396">
        <w:rPr>
          <w:rFonts w:ascii="Bell MT" w:hAnsi="Bell MT"/>
          <w:sz w:val="28"/>
          <w:szCs w:val="28"/>
        </w:rPr>
        <w:t>clearer</w:t>
      </w:r>
      <w:r w:rsidR="00E6172C" w:rsidRPr="00F86396">
        <w:rPr>
          <w:rFonts w:ascii="Bell MT" w:hAnsi="Bell MT"/>
          <w:sz w:val="28"/>
          <w:szCs w:val="28"/>
        </w:rPr>
        <w:t xml:space="preserve"> understanding of how the timeslot system works, see the referenced </w:t>
      </w:r>
      <w:commentRangeStart w:id="552"/>
      <w:del w:id="553" w:author="Etion Pinari" w:date="2021-01-08T19:10:00Z">
        <w:r w:rsidR="00E6172C" w:rsidRPr="00F86396" w:rsidDel="00532BB4">
          <w:rPr>
            <w:rFonts w:ascii="Bell MT" w:hAnsi="Bell MT"/>
            <w:sz w:val="28"/>
            <w:szCs w:val="28"/>
          </w:rPr>
          <w:delText>document</w:delText>
        </w:r>
        <w:commentRangeEnd w:id="552"/>
        <w:r w:rsidR="00E35DEF" w:rsidRPr="00F86396" w:rsidDel="00532BB4">
          <w:rPr>
            <w:rStyle w:val="CommentReference"/>
          </w:rPr>
          <w:commentReference w:id="552"/>
        </w:r>
      </w:del>
      <w:ins w:id="554" w:author="Etion Pinari" w:date="2021-01-08T19:10:00Z">
        <w:r w:rsidR="00532BB4">
          <w:rPr>
            <w:rFonts w:ascii="Bell MT" w:hAnsi="Bell MT"/>
            <w:sz w:val="28"/>
            <w:szCs w:val="28"/>
          </w:rPr>
          <w:t>section (Additional specifications)</w:t>
        </w:r>
      </w:ins>
      <w:r w:rsidR="00E6172C" w:rsidRPr="00F86396">
        <w:rPr>
          <w:rFonts w:ascii="Bell MT" w:hAnsi="Bell MT"/>
          <w:sz w:val="28"/>
          <w:szCs w:val="28"/>
        </w:rPr>
        <w:t>.</w:t>
      </w:r>
    </w:p>
    <w:p w14:paraId="47BB2900" w14:textId="08E012FA"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Location Module</w:t>
      </w:r>
    </w:p>
    <w:p w14:paraId="7C360DDC" w14:textId="439856E5" w:rsidR="00D174AE" w:rsidRPr="00F86396" w:rsidRDefault="00E912F0" w:rsidP="00F86396">
      <w:pPr>
        <w:pStyle w:val="ListParagraph"/>
        <w:spacing w:line="257" w:lineRule="auto"/>
        <w:ind w:left="1321"/>
        <w:jc w:val="both"/>
      </w:pPr>
      <w:r w:rsidRPr="00F86396">
        <w:rPr>
          <w:rFonts w:ascii="Bell MT" w:hAnsi="Bell MT"/>
          <w:sz w:val="28"/>
          <w:szCs w:val="28"/>
        </w:rPr>
        <w:t xml:space="preserve">It provides interfaces that allow the search of the closest stores in a range around a given location, filtering on the stores that are registered and use </w:t>
      </w:r>
      <w:proofErr w:type="spellStart"/>
      <w:r w:rsidRPr="00F86396">
        <w:rPr>
          <w:rFonts w:ascii="Bell MT" w:hAnsi="Bell MT"/>
          <w:sz w:val="28"/>
          <w:szCs w:val="28"/>
        </w:rPr>
        <w:t>CLup</w:t>
      </w:r>
      <w:proofErr w:type="spellEnd"/>
      <w:r w:rsidRPr="00F86396">
        <w:rPr>
          <w:rFonts w:ascii="Bell MT" w:hAnsi="Bell MT"/>
          <w:sz w:val="28"/>
          <w:szCs w:val="28"/>
        </w:rPr>
        <w:t>;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Data Service</w:t>
      </w:r>
    </w:p>
    <w:p w14:paraId="191E5B90" w14:textId="77777777" w:rsidR="00C24BF4" w:rsidRPr="00F86396" w:rsidRDefault="00C24BF4" w:rsidP="00F86396">
      <w:pPr>
        <w:spacing w:line="257" w:lineRule="auto"/>
        <w:ind w:left="1416"/>
        <w:jc w:val="both"/>
        <w:rPr>
          <w:rFonts w:ascii="Bell MT" w:hAnsi="Bell MT"/>
          <w:sz w:val="28"/>
          <w:szCs w:val="28"/>
        </w:rPr>
      </w:pPr>
      <w:r w:rsidRPr="00F86396">
        <w:rPr>
          <w:rFonts w:ascii="Bell MT" w:hAnsi="Bell MT"/>
          <w:sz w:val="28"/>
          <w:szCs w:val="28"/>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ListParagraph"/>
        <w:spacing w:line="257" w:lineRule="auto"/>
        <w:ind w:left="1321"/>
        <w:jc w:val="both"/>
        <w:rPr>
          <w:rFonts w:ascii="Bell MT" w:hAnsi="Bell MT"/>
          <w:b/>
          <w:bCs/>
          <w:sz w:val="28"/>
          <w:szCs w:val="28"/>
        </w:rPr>
      </w:pPr>
      <w:r>
        <w:rPr>
          <w:rFonts w:ascii="Bell MT" w:hAnsi="Bell MT"/>
          <w:b/>
          <w:bCs/>
          <w:sz w:val="28"/>
          <w:szCs w:val="28"/>
        </w:rPr>
        <w:br/>
      </w:r>
    </w:p>
    <w:p w14:paraId="286539E7" w14:textId="6AB2FFE5" w:rsidR="00C24BF4" w:rsidRPr="00F86396" w:rsidRDefault="00C24BF4" w:rsidP="00F86396">
      <w:pPr>
        <w:spacing w:line="257" w:lineRule="auto"/>
        <w:jc w:val="both"/>
        <w:rPr>
          <w:rFonts w:ascii="Bell MT" w:hAnsi="Bell MT"/>
          <w:sz w:val="28"/>
          <w:szCs w:val="28"/>
        </w:rPr>
      </w:pPr>
    </w:p>
    <w:p w14:paraId="56334D3B" w14:textId="77777777" w:rsidR="00E912F0" w:rsidRPr="00F86396" w:rsidRDefault="00E912F0" w:rsidP="00F86396">
      <w:pPr>
        <w:pStyle w:val="ListParagraph"/>
        <w:spacing w:line="257" w:lineRule="auto"/>
        <w:ind w:left="1321"/>
        <w:jc w:val="both"/>
        <w:rPr>
          <w:rFonts w:ascii="Bell MT" w:hAnsi="Bell MT"/>
          <w:sz w:val="28"/>
          <w:szCs w:val="28"/>
        </w:rPr>
      </w:pPr>
    </w:p>
    <w:p w14:paraId="09301EE4" w14:textId="161DD624" w:rsidR="00D174AE" w:rsidRPr="00F86396" w:rsidRDefault="00D174AE" w:rsidP="00D174AE">
      <w:pPr>
        <w:rPr>
          <w:rFonts w:ascii="Bell MT" w:hAnsi="Bell MT"/>
          <w:sz w:val="28"/>
          <w:szCs w:val="28"/>
        </w:rPr>
      </w:pPr>
    </w:p>
    <w:p w14:paraId="11ACD73B" w14:textId="2EC9B618" w:rsidR="00D174AE" w:rsidRPr="00F86396" w:rsidRDefault="00D174AE" w:rsidP="00D174AE">
      <w:pPr>
        <w:rPr>
          <w:rFonts w:ascii="Bell MT" w:hAnsi="Bell MT"/>
          <w:sz w:val="28"/>
          <w:szCs w:val="28"/>
        </w:rPr>
      </w:pPr>
    </w:p>
    <w:p w14:paraId="0B5B9163" w14:textId="52E52E33" w:rsidR="00D174AE" w:rsidRPr="00F86396" w:rsidRDefault="00D174AE" w:rsidP="00D174AE">
      <w:pPr>
        <w:rPr>
          <w:rFonts w:ascii="Bell MT" w:hAnsi="Bell MT"/>
          <w:sz w:val="28"/>
          <w:szCs w:val="28"/>
        </w:rPr>
      </w:pPr>
    </w:p>
    <w:p w14:paraId="70B8AF96" w14:textId="3A24E390" w:rsidR="00E912F0" w:rsidRPr="00F86396" w:rsidRDefault="00E912F0" w:rsidP="00F86396">
      <w:pPr>
        <w:pStyle w:val="ListParagraph"/>
        <w:jc w:val="both"/>
        <w:rPr>
          <w:rFonts w:ascii="Bell MT" w:hAnsi="Bell MT"/>
          <w:sz w:val="32"/>
          <w:szCs w:val="32"/>
        </w:rPr>
      </w:pPr>
    </w:p>
    <w:p w14:paraId="7D3947ED" w14:textId="44E4847D" w:rsidR="00E912F0" w:rsidRPr="00F86396" w:rsidRDefault="008B2710" w:rsidP="00F86396">
      <w:pPr>
        <w:pStyle w:val="ListParagraph"/>
        <w:numPr>
          <w:ilvl w:val="1"/>
          <w:numId w:val="1"/>
        </w:numPr>
        <w:rPr>
          <w:rFonts w:ascii="Bell MT" w:hAnsi="Bell MT"/>
          <w:sz w:val="32"/>
          <w:szCs w:val="32"/>
        </w:rPr>
      </w:pPr>
      <w:ins w:id="555" w:author="Etion Pinari" w:date="2021-01-10T18:11:00Z">
        <w:r>
          <w:rPr>
            <w:rFonts w:ascii="Bell MT" w:hAnsi="Bell MT"/>
            <w:i/>
            <w:iCs/>
            <w:noProof/>
            <w:sz w:val="32"/>
            <w:szCs w:val="32"/>
          </w:rPr>
          <w:lastRenderedPageBreak/>
          <w:drawing>
            <wp:anchor distT="0" distB="0" distL="114300" distR="114300" simplePos="0" relativeHeight="251776000" behindDoc="0" locked="0" layoutInCell="1" allowOverlap="1" wp14:anchorId="6A492C39" wp14:editId="2D7D4ED3">
              <wp:simplePos x="0" y="0"/>
              <wp:positionH relativeFrom="margin">
                <wp:align>left</wp:align>
              </wp:positionH>
              <wp:positionV relativeFrom="paragraph">
                <wp:posOffset>307975</wp:posOffset>
              </wp:positionV>
              <wp:extent cx="6755130" cy="449834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55130" cy="44983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E912F0" w:rsidRPr="00F86396">
        <w:rPr>
          <w:rFonts w:ascii="Bell MT" w:hAnsi="Bell MT"/>
          <w:i/>
          <w:iCs/>
          <w:sz w:val="32"/>
          <w:szCs w:val="32"/>
        </w:rPr>
        <w:t>Deployment view</w:t>
      </w:r>
      <w:del w:id="556" w:author="Etion Pinari" w:date="2021-01-10T17:57:00Z">
        <w:r w:rsidR="00C40F46" w:rsidRPr="00F86396" w:rsidDel="008B2710">
          <w:rPr>
            <w:rFonts w:ascii="Bell MT" w:hAnsi="Bell MT"/>
            <w:sz w:val="32"/>
            <w:szCs w:val="32"/>
          </w:rPr>
          <w:br/>
        </w:r>
        <w:r w:rsidR="00097BE3" w:rsidRPr="00F86396" w:rsidDel="008B2710">
          <w:rPr>
            <w:rFonts w:ascii="Bell MT" w:hAnsi="Bell MT"/>
            <w:sz w:val="32"/>
            <w:szCs w:val="32"/>
          </w:rPr>
          <w:br/>
        </w:r>
        <w:r w:rsidR="00C40F46" w:rsidRPr="00F86396" w:rsidDel="009043C3">
          <w:rPr>
            <w:rFonts w:ascii="Bell MT" w:hAnsi="Bell MT"/>
            <w:noProof/>
            <w:sz w:val="32"/>
            <w:szCs w:val="32"/>
          </w:rPr>
          <w:drawing>
            <wp:anchor distT="0" distB="0" distL="114300" distR="114300" simplePos="0" relativeHeight="251719680" behindDoc="0" locked="0" layoutInCell="1" allowOverlap="1" wp14:anchorId="2C406564" wp14:editId="4D2CE4BC">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097BE3" w:rsidRPr="00F86396">
        <w:rPr>
          <w:rFonts w:ascii="Bell MT" w:hAnsi="Bell MT"/>
          <w:sz w:val="32"/>
          <w:szCs w:val="32"/>
        </w:rPr>
        <w:br/>
      </w:r>
    </w:p>
    <w:p w14:paraId="292DE86D" w14:textId="2687DAE0" w:rsidR="00C40F46" w:rsidRPr="00F86396" w:rsidRDefault="00C40F46" w:rsidP="00F86396">
      <w:pPr>
        <w:pStyle w:val="ListParagraph"/>
        <w:jc w:val="both"/>
        <w:rPr>
          <w:rFonts w:ascii="Bell MT" w:hAnsi="Bell MT"/>
          <w:sz w:val="32"/>
          <w:szCs w:val="32"/>
        </w:rPr>
      </w:pPr>
      <w:r w:rsidRPr="00F86396">
        <w:rPr>
          <w:rFonts w:ascii="Bell MT" w:hAnsi="Bell MT"/>
          <w:sz w:val="28"/>
          <w:szCs w:val="28"/>
        </w:rPr>
        <w:t>Some important aspects to highlight are the following:</w:t>
      </w:r>
    </w:p>
    <w:p w14:paraId="7DD932BA" w14:textId="3ECB3BD5" w:rsidR="006474EC" w:rsidRPr="00F86396" w:rsidRDefault="006474EC" w:rsidP="00F86396">
      <w:pPr>
        <w:pStyle w:val="ListParagraph"/>
        <w:numPr>
          <w:ilvl w:val="0"/>
          <w:numId w:val="9"/>
        </w:numPr>
        <w:jc w:val="both"/>
        <w:rPr>
          <w:rFonts w:ascii="Bell MT" w:hAnsi="Bell MT"/>
          <w:sz w:val="28"/>
          <w:szCs w:val="28"/>
        </w:rPr>
      </w:pPr>
      <w:r w:rsidRPr="00F86396">
        <w:rPr>
          <w:rFonts w:ascii="Bell MT" w:hAnsi="Bell MT"/>
          <w:sz w:val="28"/>
          <w:szCs w:val="28"/>
        </w:rPr>
        <w:t xml:space="preserve">With Portable </w:t>
      </w:r>
      <w:proofErr w:type="spellStart"/>
      <w:r w:rsidRPr="00F86396">
        <w:rPr>
          <w:rFonts w:ascii="Bell MT" w:hAnsi="Bell MT"/>
          <w:sz w:val="28"/>
          <w:szCs w:val="28"/>
        </w:rPr>
        <w:t>SmartDevice</w:t>
      </w:r>
      <w:proofErr w:type="spellEnd"/>
      <w:r w:rsidRPr="00F86396">
        <w:rPr>
          <w:rFonts w:ascii="Bell MT" w:hAnsi="Bell MT"/>
          <w:sz w:val="28"/>
          <w:szCs w:val="28"/>
        </w:rPr>
        <w:t xml:space="preserve"> we mean any mobile device such as tablets and smartphones. With OS we intend either IOS or Android. </w:t>
      </w:r>
      <w:r w:rsidRPr="00F86396">
        <w:rPr>
          <w:rFonts w:ascii="Bell MT" w:hAnsi="Bell MT"/>
          <w:sz w:val="28"/>
          <w:szCs w:val="28"/>
        </w:rPr>
        <w:br/>
        <w:t xml:space="preserve">In computer, any OS and Web browser can communicate with the web server </w:t>
      </w:r>
      <w:proofErr w:type="gramStart"/>
      <w:r w:rsidRPr="00F86396">
        <w:rPr>
          <w:rFonts w:ascii="Bell MT" w:hAnsi="Bell MT"/>
          <w:sz w:val="28"/>
          <w:szCs w:val="28"/>
        </w:rPr>
        <w:t>as long as</w:t>
      </w:r>
      <w:proofErr w:type="gramEnd"/>
      <w:r w:rsidRPr="00F86396">
        <w:rPr>
          <w:rFonts w:ascii="Bell MT" w:hAnsi="Bell MT"/>
          <w:sz w:val="28"/>
          <w:szCs w:val="28"/>
        </w:rPr>
        <w:t xml:space="preserve"> the HTTP protocol is being used.</w:t>
      </w:r>
    </w:p>
    <w:p w14:paraId="02E36AAF" w14:textId="6670CE4B" w:rsidR="00C40F46" w:rsidRPr="00F86396" w:rsidRDefault="00C40F46" w:rsidP="00F86396">
      <w:pPr>
        <w:pStyle w:val="ListParagraph"/>
        <w:numPr>
          <w:ilvl w:val="0"/>
          <w:numId w:val="9"/>
        </w:numPr>
        <w:jc w:val="both"/>
        <w:rPr>
          <w:rFonts w:ascii="Bell MT" w:hAnsi="Bell MT"/>
          <w:sz w:val="28"/>
          <w:szCs w:val="28"/>
        </w:rPr>
      </w:pPr>
      <w:r w:rsidRPr="00F86396">
        <w:rPr>
          <w:rFonts w:ascii="Bell MT" w:hAnsi="Bell MT"/>
          <w:sz w:val="28"/>
          <w:szCs w:val="28"/>
        </w:rPr>
        <w:t xml:space="preserve">The </w:t>
      </w:r>
      <w:proofErr w:type="spellStart"/>
      <w:r w:rsidRPr="00F86396">
        <w:rPr>
          <w:rFonts w:ascii="Bell MT" w:hAnsi="Bell MT"/>
          <w:sz w:val="28"/>
          <w:szCs w:val="28"/>
        </w:rPr>
        <w:t>CLup</w:t>
      </w:r>
      <w:proofErr w:type="spellEnd"/>
      <w:r w:rsidRPr="00F86396">
        <w:rPr>
          <w:rFonts w:ascii="Bell MT" w:hAnsi="Bell MT"/>
          <w:sz w:val="28"/>
          <w:szCs w:val="28"/>
        </w:rPr>
        <w:t xml:space="preserve">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rPr>
        <w:t xml:space="preserve"> the programmers might see fit.</w:t>
      </w:r>
    </w:p>
    <w:p w14:paraId="7FAE7393" w14:textId="6BF9BA66" w:rsidR="004625F0" w:rsidRPr="00F86396" w:rsidRDefault="006474EC" w:rsidP="00F86396">
      <w:pPr>
        <w:pStyle w:val="ListParagraph"/>
        <w:numPr>
          <w:ilvl w:val="0"/>
          <w:numId w:val="9"/>
        </w:numPr>
        <w:jc w:val="both"/>
        <w:rPr>
          <w:rFonts w:ascii="Bell MT" w:hAnsi="Bell MT"/>
          <w:sz w:val="28"/>
          <w:szCs w:val="28"/>
        </w:rPr>
      </w:pPr>
      <w:r w:rsidRPr="00F86396">
        <w:rPr>
          <w:rFonts w:ascii="Bell MT" w:hAnsi="Bell MT"/>
          <w:sz w:val="28"/>
          <w:szCs w:val="28"/>
        </w:rPr>
        <w:t xml:space="preserve">The installation of the </w:t>
      </w:r>
      <w:proofErr w:type="spellStart"/>
      <w:r w:rsidRPr="00F86396">
        <w:rPr>
          <w:rFonts w:ascii="Bell MT" w:hAnsi="Bell MT"/>
          <w:sz w:val="28"/>
          <w:szCs w:val="28"/>
        </w:rPr>
        <w:t>CLup</w:t>
      </w:r>
      <w:proofErr w:type="spellEnd"/>
      <w:r w:rsidRPr="00F86396">
        <w:rPr>
          <w:rFonts w:ascii="Bell MT" w:hAnsi="Bell MT"/>
          <w:sz w:val="28"/>
          <w:szCs w:val="28"/>
        </w:rPr>
        <w:t xml:space="preserve"> mobile app is done through the mobile phone’s application store and is not been shown in the deployment view.</w:t>
      </w:r>
    </w:p>
    <w:p w14:paraId="15499302" w14:textId="400F2EDA" w:rsidR="004625F0" w:rsidRPr="00F86396" w:rsidRDefault="004625F0" w:rsidP="00F86396">
      <w:pPr>
        <w:pStyle w:val="ListParagraph"/>
        <w:numPr>
          <w:ilvl w:val="0"/>
          <w:numId w:val="9"/>
        </w:numPr>
        <w:jc w:val="both"/>
        <w:rPr>
          <w:rFonts w:ascii="Bell MT" w:hAnsi="Bell MT"/>
          <w:sz w:val="28"/>
          <w:szCs w:val="28"/>
        </w:rPr>
      </w:pPr>
      <w:r w:rsidRPr="00F86396">
        <w:rPr>
          <w:rFonts w:ascii="Bell MT" w:hAnsi="Bell MT"/>
          <w:sz w:val="28"/>
          <w:szCs w:val="28"/>
        </w:rPr>
        <w:t>The application server is connected to the database through an internal LAN with no firewalls, for increased connection speed.</w:t>
      </w:r>
    </w:p>
    <w:p w14:paraId="088379B1" w14:textId="07B1F692" w:rsidR="00C97095" w:rsidRDefault="00FC57A9" w:rsidP="00F86396">
      <w:pPr>
        <w:pStyle w:val="ListParagraph"/>
        <w:numPr>
          <w:ilvl w:val="0"/>
          <w:numId w:val="9"/>
        </w:numPr>
        <w:jc w:val="both"/>
        <w:rPr>
          <w:ins w:id="557" w:author="Etion Pinari" w:date="2021-01-10T17:58:00Z"/>
          <w:rFonts w:ascii="Bell MT" w:hAnsi="Bell MT"/>
          <w:sz w:val="28"/>
          <w:szCs w:val="28"/>
        </w:rPr>
      </w:pPr>
      <w:r w:rsidRPr="00F86396">
        <w:rPr>
          <w:rFonts w:ascii="Bell MT" w:hAnsi="Bell MT"/>
          <w:sz w:val="28"/>
          <w:szCs w:val="28"/>
        </w:rPr>
        <w:t>Turnstiles and cash registers need to forward information regarding QR codes through the internet.</w:t>
      </w:r>
    </w:p>
    <w:p w14:paraId="514D0432" w14:textId="4F0BFC48" w:rsidR="008B2710" w:rsidRPr="00F86396" w:rsidDel="008B2710" w:rsidRDefault="008B2710" w:rsidP="00F86396">
      <w:pPr>
        <w:pStyle w:val="ListParagraph"/>
        <w:numPr>
          <w:ilvl w:val="0"/>
          <w:numId w:val="9"/>
        </w:numPr>
        <w:jc w:val="both"/>
        <w:rPr>
          <w:del w:id="558" w:author="Etion Pinari" w:date="2021-01-10T18:11:00Z"/>
          <w:rFonts w:ascii="Bell MT" w:hAnsi="Bell MT"/>
          <w:sz w:val="28"/>
          <w:szCs w:val="28"/>
        </w:rPr>
      </w:pPr>
      <w:proofErr w:type="spellStart"/>
      <w:ins w:id="559" w:author="Etion Pinari" w:date="2021-01-10T17:59:00Z">
        <w:r>
          <w:rPr>
            <w:rFonts w:ascii="Bell MT" w:hAnsi="Bell MT"/>
            <w:sz w:val="28"/>
            <w:szCs w:val="28"/>
          </w:rPr>
          <w:t>Traefik</w:t>
        </w:r>
        <w:proofErr w:type="spellEnd"/>
        <w:r>
          <w:rPr>
            <w:rFonts w:ascii="Bell MT" w:hAnsi="Bell MT"/>
            <w:sz w:val="28"/>
            <w:szCs w:val="28"/>
          </w:rPr>
          <w:t xml:space="preserve"> has been chosen as an open-source load balancer, referenced in the link in point 7</w:t>
        </w:r>
      </w:ins>
      <w:ins w:id="560" w:author="Etion Pinari" w:date="2021-01-10T18:11:00Z">
        <w:r>
          <w:rPr>
            <w:rFonts w:ascii="Bell MT" w:hAnsi="Bell MT"/>
            <w:sz w:val="28"/>
            <w:szCs w:val="28"/>
          </w:rPr>
          <w:t>) References</w:t>
        </w:r>
      </w:ins>
      <w:ins w:id="561" w:author="Etion Pinari" w:date="2021-01-10T17:59:00Z">
        <w:r>
          <w:rPr>
            <w:rFonts w:ascii="Bell MT" w:hAnsi="Bell MT"/>
            <w:sz w:val="28"/>
            <w:szCs w:val="28"/>
          </w:rPr>
          <w:t>.</w:t>
        </w:r>
      </w:ins>
    </w:p>
    <w:p w14:paraId="34D69A08" w14:textId="36E043AF" w:rsidR="00634813" w:rsidRPr="008B2710" w:rsidDel="008B2710" w:rsidRDefault="00634813">
      <w:pPr>
        <w:pStyle w:val="ListParagraph"/>
        <w:numPr>
          <w:ilvl w:val="0"/>
          <w:numId w:val="9"/>
        </w:numPr>
        <w:jc w:val="both"/>
        <w:rPr>
          <w:del w:id="562" w:author="Etion Pinari" w:date="2021-01-10T17:57:00Z"/>
          <w:rFonts w:ascii="Bell MT" w:hAnsi="Bell MT"/>
          <w:sz w:val="28"/>
          <w:szCs w:val="28"/>
          <w:rPrChange w:id="563" w:author="Etion Pinari" w:date="2021-01-10T18:11:00Z">
            <w:rPr>
              <w:del w:id="564" w:author="Etion Pinari" w:date="2021-01-10T17:57:00Z"/>
            </w:rPr>
          </w:rPrChange>
        </w:rPr>
        <w:pPrChange w:id="565" w:author="Etion Pinari" w:date="2021-01-10T18:11:00Z">
          <w:pPr>
            <w:pStyle w:val="ListParagraph"/>
            <w:ind w:left="1440"/>
            <w:jc w:val="both"/>
          </w:pPr>
        </w:pPrChange>
      </w:pPr>
    </w:p>
    <w:p w14:paraId="549155E2" w14:textId="054FCE49" w:rsidR="00C97095" w:rsidRPr="008B2710" w:rsidDel="008B2710" w:rsidRDefault="00C97095">
      <w:pPr>
        <w:pStyle w:val="ListParagraph"/>
        <w:rPr>
          <w:del w:id="566" w:author="Etion Pinari" w:date="2021-01-10T17:59:00Z"/>
        </w:rPr>
        <w:pPrChange w:id="567" w:author="Etion Pinari" w:date="2021-01-10T18:11:00Z">
          <w:pPr>
            <w:pStyle w:val="ListParagraph"/>
            <w:ind w:left="1440"/>
            <w:jc w:val="both"/>
          </w:pPr>
        </w:pPrChange>
      </w:pPr>
    </w:p>
    <w:p w14:paraId="61A97499" w14:textId="77777777" w:rsidR="004C0824" w:rsidRPr="008B2710" w:rsidRDefault="004C0824">
      <w:pPr>
        <w:pStyle w:val="ListParagraph"/>
        <w:numPr>
          <w:ilvl w:val="0"/>
          <w:numId w:val="9"/>
        </w:numPr>
        <w:jc w:val="both"/>
        <w:pPrChange w:id="568" w:author="Etion Pinari" w:date="2021-01-10T18:11:00Z">
          <w:pPr>
            <w:pStyle w:val="ListParagraph"/>
            <w:ind w:left="1440"/>
            <w:jc w:val="both"/>
          </w:pPr>
        </w:pPrChange>
      </w:pPr>
    </w:p>
    <w:p w14:paraId="4E478B48" w14:textId="24FDD9C1" w:rsidR="004C0824" w:rsidRPr="00F86396" w:rsidRDefault="006625AC" w:rsidP="00F86396">
      <w:pPr>
        <w:pStyle w:val="ListParagraph"/>
        <w:numPr>
          <w:ilvl w:val="1"/>
          <w:numId w:val="1"/>
        </w:numPr>
        <w:spacing w:line="360" w:lineRule="auto"/>
        <w:rPr>
          <w:rFonts w:ascii="Bell MT" w:hAnsi="Bell MT"/>
          <w:sz w:val="32"/>
          <w:szCs w:val="32"/>
        </w:rPr>
      </w:pPr>
      <w:r w:rsidRPr="00F86396">
        <w:rPr>
          <w:rFonts w:ascii="Bell MT" w:hAnsi="Bell MT"/>
          <w:i/>
          <w:iCs/>
          <w:sz w:val="32"/>
          <w:szCs w:val="32"/>
        </w:rPr>
        <w:lastRenderedPageBreak/>
        <w:t>Runtime view:</w:t>
      </w:r>
      <w:r w:rsidRPr="00F86396">
        <w:rPr>
          <w:rFonts w:ascii="Bell MT" w:hAnsi="Bell MT"/>
          <w:sz w:val="32"/>
          <w:szCs w:val="32"/>
        </w:rPr>
        <w:t xml:space="preserve"> </w:t>
      </w:r>
    </w:p>
    <w:p w14:paraId="750139D0" w14:textId="7916BDAC" w:rsidR="00E6172C" w:rsidRPr="00F86396" w:rsidRDefault="00252D73" w:rsidP="00E6172C">
      <w:pPr>
        <w:pStyle w:val="ListParagraph"/>
        <w:numPr>
          <w:ilvl w:val="0"/>
          <w:numId w:val="39"/>
        </w:numPr>
        <w:rPr>
          <w:rFonts w:ascii="Bell MT" w:hAnsi="Bell MT"/>
          <w:i/>
          <w:iCs/>
          <w:sz w:val="28"/>
          <w:szCs w:val="28"/>
        </w:rPr>
      </w:pPr>
      <w:r w:rsidRPr="00F86396">
        <w:rPr>
          <w:rFonts w:ascii="Bell MT" w:hAnsi="Bell MT"/>
          <w:i/>
          <w:iCs/>
          <w:noProof/>
          <w:sz w:val="28"/>
          <w:szCs w:val="28"/>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E6172C" w:rsidRPr="00F86396">
        <w:rPr>
          <w:rFonts w:ascii="Bell MT" w:hAnsi="Bell MT"/>
          <w:i/>
          <w:iCs/>
          <w:sz w:val="28"/>
          <w:szCs w:val="28"/>
        </w:rPr>
        <w:t>User Registration</w:t>
      </w:r>
    </w:p>
    <w:p w14:paraId="55E9EE50" w14:textId="7AD764FC" w:rsidR="004C0824" w:rsidRPr="00F86396" w:rsidRDefault="004C0824" w:rsidP="004C0824">
      <w:pPr>
        <w:rPr>
          <w:rFonts w:ascii="Bell MT" w:hAnsi="Bell MT"/>
          <w:i/>
          <w:iCs/>
          <w:sz w:val="28"/>
          <w:szCs w:val="28"/>
        </w:rPr>
      </w:pPr>
    </w:p>
    <w:p w14:paraId="117820DC" w14:textId="20F889D6" w:rsidR="00252D73" w:rsidRPr="00F86396" w:rsidRDefault="004C0824" w:rsidP="004C0824">
      <w:pPr>
        <w:jc w:val="both"/>
        <w:rPr>
          <w:rFonts w:ascii="Bell MT" w:hAnsi="Bell MT"/>
          <w:sz w:val="28"/>
          <w:szCs w:val="28"/>
        </w:rPr>
      </w:pPr>
      <w:r w:rsidRPr="00F86396">
        <w:rPr>
          <w:rFonts w:ascii="Bell MT" w:hAnsi="Bell MT"/>
          <w:sz w:val="28"/>
          <w:szCs w:val="28"/>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rPr>
      </w:pPr>
    </w:p>
    <w:p w14:paraId="4AC4E822" w14:textId="77777777" w:rsidR="004201DC" w:rsidRPr="00F86396" w:rsidRDefault="004201DC">
      <w:pPr>
        <w:rPr>
          <w:rFonts w:ascii="Bell MT" w:hAnsi="Bell MT"/>
          <w:i/>
          <w:iCs/>
          <w:sz w:val="28"/>
          <w:szCs w:val="28"/>
        </w:rPr>
      </w:pPr>
      <w:r w:rsidRPr="00F86396">
        <w:rPr>
          <w:rFonts w:ascii="Bell MT" w:hAnsi="Bell MT"/>
          <w:i/>
          <w:iCs/>
          <w:sz w:val="28"/>
          <w:szCs w:val="28"/>
        </w:rPr>
        <w:br w:type="page"/>
      </w:r>
    </w:p>
    <w:p w14:paraId="1F69D0F7" w14:textId="79CC87D1" w:rsidR="004C0824" w:rsidRPr="00F86396" w:rsidRDefault="009121E5" w:rsidP="00E6172C">
      <w:pPr>
        <w:pStyle w:val="ListParagraph"/>
        <w:numPr>
          <w:ilvl w:val="0"/>
          <w:numId w:val="39"/>
        </w:numPr>
        <w:rPr>
          <w:rFonts w:ascii="Bell MT" w:hAnsi="Bell MT"/>
          <w:i/>
          <w:iCs/>
          <w:sz w:val="28"/>
          <w:szCs w:val="28"/>
        </w:rPr>
      </w:pPr>
      <w:r w:rsidRPr="00F86396">
        <w:rPr>
          <w:rFonts w:ascii="Bell MT" w:hAnsi="Bell MT"/>
          <w:i/>
          <w:iCs/>
          <w:sz w:val="28"/>
          <w:szCs w:val="28"/>
        </w:rPr>
        <w:lastRenderedPageBreak/>
        <w:t xml:space="preserve"> </w:t>
      </w:r>
      <w:r w:rsidR="00252D73" w:rsidRPr="00F86396">
        <w:rPr>
          <w:rFonts w:ascii="Bell MT" w:hAnsi="Bell MT"/>
          <w:i/>
          <w:iCs/>
          <w:noProof/>
          <w:sz w:val="28"/>
          <w:szCs w:val="28"/>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rPr>
        <w:t>User Login</w:t>
      </w:r>
    </w:p>
    <w:p w14:paraId="21C6FB54" w14:textId="434AC9FD" w:rsidR="0095335C" w:rsidRPr="00F86396" w:rsidRDefault="0095335C" w:rsidP="0095335C">
      <w:pPr>
        <w:jc w:val="both"/>
        <w:rPr>
          <w:rFonts w:ascii="Bell MT" w:hAnsi="Bell MT"/>
          <w:sz w:val="28"/>
          <w:szCs w:val="28"/>
        </w:rPr>
      </w:pPr>
    </w:p>
    <w:p w14:paraId="07D243AB" w14:textId="239DF661" w:rsidR="003D0DEA" w:rsidRPr="00F86396" w:rsidRDefault="00252D73" w:rsidP="00F86396">
      <w:pPr>
        <w:jc w:val="both"/>
        <w:rPr>
          <w:rFonts w:ascii="Bell MT" w:hAnsi="Bell MT"/>
          <w:sz w:val="28"/>
          <w:szCs w:val="28"/>
        </w:rPr>
      </w:pPr>
      <w:r w:rsidRPr="00F86396">
        <w:rPr>
          <w:rFonts w:ascii="Bell MT" w:hAnsi="Bell MT"/>
          <w:sz w:val="28"/>
          <w:szCs w:val="28"/>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ListParagraph"/>
        <w:numPr>
          <w:ilvl w:val="0"/>
          <w:numId w:val="39"/>
        </w:numPr>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6B27AC" w:rsidRPr="00F86396">
        <w:rPr>
          <w:rFonts w:ascii="Bell MT" w:hAnsi="Bell MT"/>
          <w:i/>
          <w:iCs/>
          <w:sz w:val="28"/>
          <w:szCs w:val="28"/>
        </w:rPr>
        <w:t xml:space="preserve">Get </w:t>
      </w:r>
      <w:r w:rsidR="007C732E" w:rsidRPr="00F86396">
        <w:rPr>
          <w:rFonts w:ascii="Bell MT" w:hAnsi="Bell MT"/>
          <w:i/>
          <w:iCs/>
          <w:sz w:val="28"/>
          <w:szCs w:val="28"/>
        </w:rPr>
        <w:t>Virtual Ticket</w:t>
      </w:r>
    </w:p>
    <w:p w14:paraId="6B48DD93" w14:textId="03B8DFF1" w:rsidR="006B27AC" w:rsidRPr="00F86396" w:rsidRDefault="006B27AC" w:rsidP="006B27AC">
      <w:pPr>
        <w:rPr>
          <w:rFonts w:ascii="Bell MT" w:hAnsi="Bell MT"/>
          <w:i/>
          <w:iCs/>
          <w:sz w:val="28"/>
          <w:szCs w:val="28"/>
        </w:rPr>
      </w:pPr>
    </w:p>
    <w:p w14:paraId="5C524ABF" w14:textId="3D5D7EBE" w:rsidR="006B27AC" w:rsidRPr="00F86396" w:rsidRDefault="006B27AC" w:rsidP="006B27AC">
      <w:pPr>
        <w:jc w:val="both"/>
        <w:rPr>
          <w:rFonts w:ascii="Bell MT" w:hAnsi="Bell MT"/>
          <w:sz w:val="28"/>
          <w:szCs w:val="28"/>
        </w:rPr>
      </w:pPr>
      <w:r w:rsidRPr="00F86396">
        <w:rPr>
          <w:rFonts w:ascii="Bell MT" w:hAnsi="Bell MT"/>
          <w:sz w:val="28"/>
          <w:szCs w:val="28"/>
        </w:rPr>
        <w:t xml:space="preserve">This sequence diagram represents the interaction between components to search for an available shop to get a virtual ticket. As </w:t>
      </w:r>
      <w:r w:rsidR="00730DDE">
        <w:rPr>
          <w:rFonts w:ascii="Bell MT" w:hAnsi="Bell MT"/>
          <w:sz w:val="28"/>
          <w:szCs w:val="28"/>
        </w:rPr>
        <w:t>shown</w:t>
      </w:r>
      <w:r w:rsidRPr="00F86396">
        <w:rPr>
          <w:rFonts w:ascii="Bell MT" w:hAnsi="Bell MT"/>
          <w:sz w:val="28"/>
          <w:szCs w:val="28"/>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rPr>
        <w:t xml:space="preserve"> The final ticket confirmation, as detailed in section H-Additional specifications, contains info that allows the </w:t>
      </w:r>
      <w:proofErr w:type="spellStart"/>
      <w:r w:rsidR="00730DDE">
        <w:rPr>
          <w:rFonts w:ascii="Bell MT" w:hAnsi="Bell MT"/>
          <w:sz w:val="28"/>
          <w:szCs w:val="28"/>
        </w:rPr>
        <w:t>MobileApp</w:t>
      </w:r>
      <w:proofErr w:type="spellEnd"/>
      <w:r w:rsidR="00730DDE">
        <w:rPr>
          <w:rFonts w:ascii="Bell MT" w:hAnsi="Bell MT"/>
          <w:sz w:val="28"/>
          <w:szCs w:val="28"/>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rPr>
      </w:pPr>
    </w:p>
    <w:p w14:paraId="7484BD03" w14:textId="2956079B" w:rsidR="006B27AC" w:rsidRPr="00F86396" w:rsidRDefault="006B27AC" w:rsidP="006B27AC">
      <w:pPr>
        <w:rPr>
          <w:rFonts w:ascii="Bell MT" w:hAnsi="Bell MT"/>
          <w:i/>
          <w:iCs/>
          <w:sz w:val="28"/>
          <w:szCs w:val="28"/>
        </w:rPr>
      </w:pPr>
    </w:p>
    <w:p w14:paraId="6C94BD94" w14:textId="26851BB2" w:rsidR="006B27AC" w:rsidRPr="00F86396" w:rsidRDefault="006B27AC" w:rsidP="006B27AC">
      <w:pPr>
        <w:rPr>
          <w:rFonts w:ascii="Bell MT" w:hAnsi="Bell MT"/>
          <w:i/>
          <w:iCs/>
          <w:sz w:val="28"/>
          <w:szCs w:val="28"/>
        </w:rPr>
      </w:pPr>
    </w:p>
    <w:p w14:paraId="1585844C" w14:textId="3E31040B" w:rsidR="006B27AC" w:rsidRPr="00F86396" w:rsidRDefault="006B27AC" w:rsidP="006B27AC">
      <w:pPr>
        <w:rPr>
          <w:rFonts w:ascii="Bell MT" w:hAnsi="Bell MT"/>
          <w:i/>
          <w:iCs/>
          <w:sz w:val="28"/>
          <w:szCs w:val="28"/>
        </w:rPr>
      </w:pPr>
    </w:p>
    <w:p w14:paraId="7974E8D1" w14:textId="2C0D765B" w:rsidR="006B27AC" w:rsidRPr="00F86396" w:rsidRDefault="006B27AC" w:rsidP="006B27AC">
      <w:pPr>
        <w:rPr>
          <w:rFonts w:ascii="Bell MT" w:hAnsi="Bell MT"/>
          <w:i/>
          <w:iCs/>
          <w:sz w:val="28"/>
          <w:szCs w:val="28"/>
        </w:rPr>
      </w:pPr>
    </w:p>
    <w:p w14:paraId="52E8300B" w14:textId="50248C68" w:rsidR="006B27AC" w:rsidRPr="00F86396" w:rsidRDefault="006B27AC">
      <w:pPr>
        <w:rPr>
          <w:rFonts w:ascii="Bell MT" w:hAnsi="Bell MT"/>
          <w:i/>
          <w:iCs/>
          <w:sz w:val="28"/>
          <w:szCs w:val="28"/>
        </w:rPr>
      </w:pPr>
    </w:p>
    <w:p w14:paraId="252B5CDB" w14:textId="0B9606B1" w:rsidR="003D0DEA" w:rsidRPr="00F86396" w:rsidRDefault="003D0DEA">
      <w:pPr>
        <w:rPr>
          <w:rFonts w:ascii="Bell MT" w:hAnsi="Bell MT"/>
          <w:i/>
          <w:iCs/>
          <w:sz w:val="28"/>
          <w:szCs w:val="28"/>
        </w:rPr>
      </w:pPr>
    </w:p>
    <w:p w14:paraId="158B7292" w14:textId="21B6FC58" w:rsidR="003D0DEA" w:rsidRPr="00F86396" w:rsidRDefault="003D0DEA">
      <w:pPr>
        <w:rPr>
          <w:rFonts w:ascii="Bell MT" w:hAnsi="Bell MT"/>
          <w:i/>
          <w:iCs/>
          <w:sz w:val="28"/>
          <w:szCs w:val="28"/>
        </w:rPr>
      </w:pPr>
    </w:p>
    <w:p w14:paraId="03FB8361" w14:textId="62EBD7AF" w:rsidR="003D0DEA" w:rsidRPr="00F86396" w:rsidRDefault="003D0DEA">
      <w:pPr>
        <w:rPr>
          <w:rFonts w:ascii="Bell MT" w:hAnsi="Bell MT"/>
          <w:i/>
          <w:iCs/>
          <w:sz w:val="28"/>
          <w:szCs w:val="28"/>
        </w:rPr>
      </w:pPr>
    </w:p>
    <w:p w14:paraId="0CBE3E4D" w14:textId="77777777" w:rsidR="003D0DEA" w:rsidRPr="00F86396" w:rsidRDefault="003D0DEA" w:rsidP="00F86396">
      <w:pPr>
        <w:rPr>
          <w:rFonts w:ascii="Bell MT" w:hAnsi="Bell MT"/>
          <w:i/>
          <w:iCs/>
          <w:sz w:val="28"/>
          <w:szCs w:val="28"/>
        </w:rPr>
      </w:pPr>
    </w:p>
    <w:p w14:paraId="23293B98" w14:textId="3AFE8680" w:rsidR="006B27AC" w:rsidRPr="00F86396" w:rsidRDefault="00F45107" w:rsidP="00F86396">
      <w:pPr>
        <w:pStyle w:val="ListParagraph"/>
        <w:numPr>
          <w:ilvl w:val="0"/>
          <w:numId w:val="39"/>
        </w:numPr>
        <w:rPr>
          <w:rFonts w:ascii="Bell MT" w:hAnsi="Bell MT"/>
          <w:i/>
          <w:iCs/>
          <w:sz w:val="28"/>
          <w:szCs w:val="28"/>
        </w:rPr>
      </w:pPr>
      <w:r>
        <w:rPr>
          <w:rFonts w:ascii="Bell MT" w:hAnsi="Bell MT"/>
          <w:i/>
          <w:iCs/>
          <w:noProof/>
          <w:sz w:val="28"/>
          <w:szCs w:val="28"/>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6B27AC" w:rsidRPr="00F86396">
        <w:rPr>
          <w:rFonts w:ascii="Bell MT" w:hAnsi="Bell MT"/>
          <w:i/>
          <w:iCs/>
          <w:sz w:val="28"/>
          <w:szCs w:val="28"/>
        </w:rPr>
        <w:t>Book visit</w:t>
      </w:r>
    </w:p>
    <w:p w14:paraId="6965D00B" w14:textId="3FE83117" w:rsidR="0095335C" w:rsidRPr="00F86396" w:rsidRDefault="0095335C">
      <w:pPr>
        <w:ind w:left="708"/>
        <w:rPr>
          <w:rFonts w:ascii="Bell MT" w:hAnsi="Bell MT"/>
          <w:sz w:val="28"/>
          <w:szCs w:val="28"/>
        </w:rPr>
      </w:pPr>
    </w:p>
    <w:p w14:paraId="2860E749" w14:textId="4EC95A69" w:rsidR="0095335C" w:rsidRPr="00F86396" w:rsidRDefault="006B27AC" w:rsidP="00F86396">
      <w:pPr>
        <w:jc w:val="both"/>
        <w:rPr>
          <w:rFonts w:ascii="Bell MT" w:hAnsi="Bell MT"/>
          <w:sz w:val="28"/>
          <w:szCs w:val="28"/>
        </w:rPr>
      </w:pPr>
      <w:r w:rsidRPr="00F86396">
        <w:rPr>
          <w:rFonts w:ascii="Bell MT" w:hAnsi="Bell MT"/>
          <w:sz w:val="28"/>
          <w:szCs w:val="28"/>
        </w:rPr>
        <w:t>This sequence diagram represents the procedure to book a visit. The differences respect to the “Get Virtual Ticket” sequence diagram are:</w:t>
      </w:r>
    </w:p>
    <w:p w14:paraId="19BCDE2A" w14:textId="31AC7BA2" w:rsidR="006B27AC" w:rsidRPr="00F86396" w:rsidRDefault="006B27AC" w:rsidP="00F86396">
      <w:pPr>
        <w:pStyle w:val="ListParagraph"/>
        <w:numPr>
          <w:ilvl w:val="0"/>
          <w:numId w:val="44"/>
        </w:numPr>
        <w:jc w:val="both"/>
        <w:rPr>
          <w:rFonts w:ascii="Bell MT" w:hAnsi="Bell MT"/>
          <w:sz w:val="28"/>
          <w:szCs w:val="28"/>
        </w:rPr>
      </w:pPr>
      <w:r w:rsidRPr="00F86396">
        <w:rPr>
          <w:rFonts w:ascii="Bell MT" w:hAnsi="Bell MT"/>
          <w:sz w:val="28"/>
          <w:szCs w:val="28"/>
        </w:rPr>
        <w:t>The user can either selects the desired timeslot or store as first option</w:t>
      </w:r>
      <w:r w:rsidR="00846BE2" w:rsidRPr="00F86396">
        <w:rPr>
          <w:rFonts w:ascii="Bell MT" w:hAnsi="Bell MT"/>
          <w:sz w:val="28"/>
          <w:szCs w:val="28"/>
        </w:rPr>
        <w:t xml:space="preserve">, </w:t>
      </w:r>
      <w:r w:rsidRPr="00F86396">
        <w:rPr>
          <w:rFonts w:ascii="Bell MT" w:hAnsi="Bell MT"/>
          <w:sz w:val="28"/>
          <w:szCs w:val="28"/>
        </w:rPr>
        <w:t>while in getting a virtual ticket he can only selects a store</w:t>
      </w:r>
      <w:r w:rsidR="00846BE2" w:rsidRPr="00F86396">
        <w:rPr>
          <w:rFonts w:ascii="Bell MT" w:hAnsi="Bell MT"/>
          <w:sz w:val="28"/>
          <w:szCs w:val="28"/>
        </w:rPr>
        <w:t>, accepting or rejecting t</w:t>
      </w:r>
      <w:r w:rsidRPr="00F86396">
        <w:rPr>
          <w:rFonts w:ascii="Bell MT" w:hAnsi="Bell MT"/>
          <w:sz w:val="28"/>
          <w:szCs w:val="28"/>
        </w:rPr>
        <w:t xml:space="preserve">he </w:t>
      </w:r>
      <w:r w:rsidRPr="00F86396">
        <w:rPr>
          <w:rFonts w:ascii="Bell MT" w:hAnsi="Bell MT"/>
          <w:sz w:val="28"/>
          <w:szCs w:val="28"/>
        </w:rPr>
        <w:lastRenderedPageBreak/>
        <w:t>first available timeslot</w:t>
      </w:r>
      <w:r w:rsidR="00846BE2" w:rsidRPr="00F86396">
        <w:rPr>
          <w:rFonts w:ascii="Bell MT" w:hAnsi="Bell MT"/>
          <w:sz w:val="28"/>
          <w:szCs w:val="28"/>
        </w:rPr>
        <w:t xml:space="preserve"> of the chosen store. Note that in this case the user selects a store as first option and then a timeslot between those ones provided by the application</w:t>
      </w:r>
      <w:r w:rsidR="0025283F" w:rsidRPr="00F86396">
        <w:rPr>
          <w:rFonts w:ascii="Bell MT" w:hAnsi="Bell MT"/>
          <w:sz w:val="28"/>
          <w:szCs w:val="28"/>
        </w:rPr>
        <w:t>. T</w:t>
      </w:r>
      <w:r w:rsidR="00846BE2" w:rsidRPr="00F86396">
        <w:rPr>
          <w:rFonts w:ascii="Bell MT" w:hAnsi="Bell MT"/>
          <w:sz w:val="28"/>
          <w:szCs w:val="28"/>
        </w:rPr>
        <w:t xml:space="preserve">he case in which the user selects a timeslot as first option is symmetrical to this sequence diagram respect to the </w:t>
      </w:r>
      <w:proofErr w:type="spellStart"/>
      <w:r w:rsidR="00846BE2" w:rsidRPr="00F86396">
        <w:rPr>
          <w:rFonts w:ascii="Bell MT" w:hAnsi="Bell MT"/>
          <w:sz w:val="28"/>
          <w:szCs w:val="28"/>
        </w:rPr>
        <w:t>getStores</w:t>
      </w:r>
      <w:proofErr w:type="spellEnd"/>
      <w:r w:rsidR="00846BE2" w:rsidRPr="00F86396">
        <w:rPr>
          <w:rFonts w:ascii="Bell MT" w:hAnsi="Bell MT"/>
          <w:sz w:val="28"/>
          <w:szCs w:val="28"/>
        </w:rPr>
        <w:t>/</w:t>
      </w:r>
      <w:proofErr w:type="spellStart"/>
      <w:r w:rsidR="00846BE2" w:rsidRPr="00F86396">
        <w:rPr>
          <w:rFonts w:ascii="Bell MT" w:hAnsi="Bell MT"/>
          <w:sz w:val="28"/>
          <w:szCs w:val="28"/>
        </w:rPr>
        <w:t>selectStore</w:t>
      </w:r>
      <w:proofErr w:type="spellEnd"/>
      <w:r w:rsidR="00846BE2" w:rsidRPr="00F86396">
        <w:rPr>
          <w:rFonts w:ascii="Bell MT" w:hAnsi="Bell MT"/>
          <w:sz w:val="28"/>
          <w:szCs w:val="28"/>
        </w:rPr>
        <w:t xml:space="preserve"> and </w:t>
      </w:r>
      <w:proofErr w:type="spellStart"/>
      <w:r w:rsidR="00846BE2" w:rsidRPr="00F86396">
        <w:rPr>
          <w:rFonts w:ascii="Bell MT" w:hAnsi="Bell MT"/>
          <w:sz w:val="28"/>
          <w:szCs w:val="28"/>
        </w:rPr>
        <w:t>getAvailableTimeslots</w:t>
      </w:r>
      <w:proofErr w:type="spellEnd"/>
      <w:r w:rsidR="00846BE2" w:rsidRPr="00F86396">
        <w:rPr>
          <w:rFonts w:ascii="Bell MT" w:hAnsi="Bell MT"/>
          <w:sz w:val="28"/>
          <w:szCs w:val="28"/>
        </w:rPr>
        <w:t>/</w:t>
      </w:r>
      <w:proofErr w:type="spellStart"/>
      <w:r w:rsidR="00846BE2" w:rsidRPr="00F86396">
        <w:rPr>
          <w:rFonts w:ascii="Bell MT" w:hAnsi="Bell MT"/>
          <w:sz w:val="28"/>
          <w:szCs w:val="28"/>
        </w:rPr>
        <w:t>selectTimeslot</w:t>
      </w:r>
      <w:proofErr w:type="spellEnd"/>
      <w:r w:rsidR="00846BE2" w:rsidRPr="00F86396">
        <w:rPr>
          <w:rFonts w:ascii="Bell MT" w:hAnsi="Bell MT"/>
          <w:sz w:val="28"/>
          <w:szCs w:val="28"/>
        </w:rPr>
        <w:t xml:space="preserve"> parts.</w:t>
      </w:r>
      <w:r w:rsidR="0025283F" w:rsidRPr="00F86396">
        <w:rPr>
          <w:rFonts w:ascii="Bell MT" w:hAnsi="Bell MT"/>
          <w:sz w:val="28"/>
          <w:szCs w:val="28"/>
        </w:rPr>
        <w:t xml:space="preserve"> Moreover, in the second case, *suggestion_1 would be substituted *by suggestion_2,</w:t>
      </w:r>
    </w:p>
    <w:p w14:paraId="4328BC94" w14:textId="01334CF1" w:rsidR="00846BE2" w:rsidRPr="00F86396" w:rsidRDefault="00846BE2" w:rsidP="00F86396">
      <w:pPr>
        <w:pStyle w:val="ListParagraph"/>
        <w:numPr>
          <w:ilvl w:val="0"/>
          <w:numId w:val="44"/>
        </w:numPr>
        <w:jc w:val="both"/>
        <w:rPr>
          <w:rFonts w:ascii="Bell MT" w:hAnsi="Bell MT"/>
          <w:sz w:val="28"/>
          <w:szCs w:val="28"/>
        </w:rPr>
      </w:pPr>
      <w:r w:rsidRPr="00F86396">
        <w:rPr>
          <w:rFonts w:ascii="Bell MT" w:hAnsi="Bell MT"/>
          <w:sz w:val="28"/>
          <w:szCs w:val="28"/>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ListParagraph"/>
        <w:numPr>
          <w:ilvl w:val="0"/>
          <w:numId w:val="44"/>
        </w:numPr>
        <w:jc w:val="both"/>
        <w:rPr>
          <w:rFonts w:ascii="Bell MT" w:hAnsi="Bell MT"/>
          <w:sz w:val="28"/>
          <w:szCs w:val="28"/>
        </w:rPr>
      </w:pPr>
      <w:r w:rsidRPr="00F86396">
        <w:rPr>
          <w:rFonts w:ascii="Bell MT" w:hAnsi="Bell MT"/>
          <w:sz w:val="28"/>
          <w:szCs w:val="28"/>
        </w:rPr>
        <w:t xml:space="preserve">The *suggestion_1 and *suggestion_2 </w:t>
      </w:r>
      <w:r w:rsidR="00792973" w:rsidRPr="00F86396">
        <w:rPr>
          <w:rFonts w:ascii="Bell MT" w:hAnsi="Bell MT"/>
          <w:sz w:val="28"/>
          <w:szCs w:val="28"/>
        </w:rPr>
        <w:t xml:space="preserve">represent the cases in which the user is inactive </w:t>
      </w:r>
      <w:r w:rsidR="009A6EF1" w:rsidRPr="00F86396">
        <w:rPr>
          <w:rFonts w:ascii="Bell MT" w:hAnsi="Bell MT"/>
          <w:sz w:val="28"/>
          <w:szCs w:val="28"/>
        </w:rPr>
        <w:t>for</w:t>
      </w:r>
      <w:r w:rsidR="00CC518E" w:rsidRPr="00F86396">
        <w:rPr>
          <w:rFonts w:ascii="Bell MT" w:hAnsi="Bell MT"/>
          <w:sz w:val="28"/>
          <w:szCs w:val="28"/>
        </w:rPr>
        <w:t xml:space="preserve"> 15</w:t>
      </w:r>
      <w:r w:rsidR="009A6EF1" w:rsidRPr="00F86396">
        <w:rPr>
          <w:rFonts w:ascii="Bell MT" w:hAnsi="Bell MT"/>
          <w:sz w:val="28"/>
          <w:szCs w:val="28"/>
        </w:rPr>
        <w:t xml:space="preserve"> seconds </w:t>
      </w:r>
      <w:r w:rsidR="00792973" w:rsidRPr="00F86396">
        <w:rPr>
          <w:rFonts w:ascii="Bell MT" w:hAnsi="Bell MT"/>
          <w:sz w:val="28"/>
          <w:szCs w:val="28"/>
        </w:rPr>
        <w:t>while selecting, respectively, a store and a timeslot</w:t>
      </w:r>
      <w:r w:rsidR="00F5773A">
        <w:rPr>
          <w:rFonts w:ascii="Bell MT" w:hAnsi="Bell MT"/>
          <w:sz w:val="28"/>
          <w:szCs w:val="28"/>
        </w:rPr>
        <w:t xml:space="preserve"> (for more information see the sequence diagram below).</w:t>
      </w:r>
    </w:p>
    <w:p w14:paraId="2A9B4584" w14:textId="3800F418" w:rsidR="006B27AC" w:rsidRDefault="006B27AC" w:rsidP="00F5773A">
      <w:pPr>
        <w:jc w:val="both"/>
        <w:rPr>
          <w:rFonts w:ascii="Bell MT" w:hAnsi="Bell MT"/>
          <w:sz w:val="28"/>
          <w:szCs w:val="28"/>
        </w:rPr>
      </w:pPr>
    </w:p>
    <w:p w14:paraId="035131CB" w14:textId="5CEFED92" w:rsidR="00F5773A" w:rsidRDefault="00F5773A" w:rsidP="00F5773A">
      <w:pPr>
        <w:jc w:val="both"/>
        <w:rPr>
          <w:rFonts w:ascii="Bell MT" w:hAnsi="Bell MT"/>
          <w:sz w:val="28"/>
          <w:szCs w:val="28"/>
        </w:rPr>
      </w:pPr>
    </w:p>
    <w:p w14:paraId="7B79D60D" w14:textId="0C15A3AB" w:rsidR="00F5773A" w:rsidRDefault="00F5773A" w:rsidP="00F5773A">
      <w:pPr>
        <w:jc w:val="both"/>
        <w:rPr>
          <w:rFonts w:ascii="Bell MT" w:hAnsi="Bell MT"/>
          <w:sz w:val="28"/>
          <w:szCs w:val="28"/>
        </w:rPr>
      </w:pPr>
    </w:p>
    <w:p w14:paraId="35347CD0" w14:textId="39A4F90D" w:rsidR="00F5773A" w:rsidRDefault="00F5773A" w:rsidP="00F5773A">
      <w:pPr>
        <w:jc w:val="both"/>
        <w:rPr>
          <w:rFonts w:ascii="Bell MT" w:hAnsi="Bell MT"/>
          <w:sz w:val="28"/>
          <w:szCs w:val="28"/>
        </w:rPr>
      </w:pPr>
    </w:p>
    <w:p w14:paraId="08F33820" w14:textId="75BCD347" w:rsidR="00F5773A" w:rsidRDefault="00F5773A" w:rsidP="00F5773A">
      <w:pPr>
        <w:jc w:val="both"/>
        <w:rPr>
          <w:rFonts w:ascii="Bell MT" w:hAnsi="Bell MT"/>
          <w:sz w:val="28"/>
          <w:szCs w:val="28"/>
        </w:rPr>
      </w:pPr>
    </w:p>
    <w:p w14:paraId="680238B6" w14:textId="384689F1" w:rsidR="00F5773A" w:rsidRDefault="00F5773A" w:rsidP="00F5773A">
      <w:pPr>
        <w:jc w:val="both"/>
        <w:rPr>
          <w:rFonts w:ascii="Bell MT" w:hAnsi="Bell MT"/>
          <w:sz w:val="28"/>
          <w:szCs w:val="28"/>
        </w:rPr>
      </w:pPr>
    </w:p>
    <w:p w14:paraId="0526A4A4" w14:textId="3686E2FF" w:rsidR="00F5773A" w:rsidRDefault="00F5773A" w:rsidP="00F5773A">
      <w:pPr>
        <w:jc w:val="both"/>
        <w:rPr>
          <w:rFonts w:ascii="Bell MT" w:hAnsi="Bell MT"/>
          <w:sz w:val="28"/>
          <w:szCs w:val="28"/>
        </w:rPr>
      </w:pPr>
    </w:p>
    <w:p w14:paraId="6FBF2C0C" w14:textId="1409B948" w:rsidR="00F5773A" w:rsidRDefault="00F5773A" w:rsidP="00F5773A">
      <w:pPr>
        <w:jc w:val="both"/>
        <w:rPr>
          <w:rFonts w:ascii="Bell MT" w:hAnsi="Bell MT"/>
          <w:sz w:val="28"/>
          <w:szCs w:val="28"/>
        </w:rPr>
      </w:pPr>
    </w:p>
    <w:p w14:paraId="5415A871" w14:textId="5DEBD41C" w:rsidR="00F5773A" w:rsidRDefault="00F5773A" w:rsidP="00F5773A">
      <w:pPr>
        <w:jc w:val="both"/>
        <w:rPr>
          <w:rFonts w:ascii="Bell MT" w:hAnsi="Bell MT"/>
          <w:sz w:val="28"/>
          <w:szCs w:val="28"/>
        </w:rPr>
      </w:pPr>
    </w:p>
    <w:p w14:paraId="3B3526F1" w14:textId="0123AD31" w:rsidR="00F5773A" w:rsidRDefault="00F5773A" w:rsidP="00F5773A">
      <w:pPr>
        <w:jc w:val="both"/>
        <w:rPr>
          <w:rFonts w:ascii="Bell MT" w:hAnsi="Bell MT"/>
          <w:sz w:val="28"/>
          <w:szCs w:val="28"/>
        </w:rPr>
      </w:pPr>
    </w:p>
    <w:p w14:paraId="50B7E8C6" w14:textId="3A69C1B5" w:rsidR="00F5773A" w:rsidRDefault="00F5773A" w:rsidP="00F5773A">
      <w:pPr>
        <w:jc w:val="both"/>
        <w:rPr>
          <w:rFonts w:ascii="Bell MT" w:hAnsi="Bell MT"/>
          <w:sz w:val="28"/>
          <w:szCs w:val="28"/>
        </w:rPr>
      </w:pPr>
    </w:p>
    <w:p w14:paraId="781E2FA1" w14:textId="73E7FCDA" w:rsidR="0047108A" w:rsidRPr="00F86396" w:rsidRDefault="003D0DEA" w:rsidP="00055229">
      <w:pPr>
        <w:pStyle w:val="ListParagraph"/>
        <w:numPr>
          <w:ilvl w:val="0"/>
          <w:numId w:val="39"/>
        </w:numPr>
        <w:rPr>
          <w:rFonts w:ascii="Bell MT" w:hAnsi="Bell MT"/>
          <w:sz w:val="28"/>
          <w:szCs w:val="28"/>
        </w:rPr>
      </w:pPr>
      <w:r w:rsidRPr="00F86396">
        <w:rPr>
          <w:rFonts w:ascii="Bell MT" w:hAnsi="Bell MT"/>
          <w:noProof/>
          <w:sz w:val="28"/>
          <w:szCs w:val="28"/>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8">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rPr>
        <w:t xml:space="preserve">Get </w:t>
      </w:r>
      <w:r w:rsidR="009A6EF1" w:rsidRPr="00F86396">
        <w:rPr>
          <w:rFonts w:ascii="Bell MT" w:hAnsi="Bell MT"/>
          <w:i/>
          <w:iCs/>
          <w:sz w:val="28"/>
          <w:szCs w:val="28"/>
        </w:rPr>
        <w:t>s</w:t>
      </w:r>
      <w:r w:rsidR="00055229" w:rsidRPr="00F86396">
        <w:rPr>
          <w:rFonts w:ascii="Bell MT" w:hAnsi="Bell MT"/>
          <w:i/>
          <w:iCs/>
          <w:sz w:val="28"/>
          <w:szCs w:val="28"/>
        </w:rPr>
        <w:t xml:space="preserve">uggestions </w:t>
      </w:r>
      <w:r w:rsidR="0047108A" w:rsidRPr="00F86396">
        <w:rPr>
          <w:rFonts w:ascii="Bell MT" w:hAnsi="Bell MT"/>
          <w:i/>
          <w:iCs/>
          <w:sz w:val="28"/>
          <w:szCs w:val="28"/>
        </w:rPr>
        <w:t>about other available near stores</w:t>
      </w:r>
      <w:r w:rsidR="00792973" w:rsidRPr="00F86396">
        <w:rPr>
          <w:rFonts w:ascii="Bell MT" w:hAnsi="Bell MT"/>
          <w:i/>
          <w:iCs/>
          <w:sz w:val="28"/>
          <w:szCs w:val="28"/>
        </w:rPr>
        <w:t xml:space="preserve"> (suggestion_1)</w:t>
      </w:r>
    </w:p>
    <w:p w14:paraId="7267687E" w14:textId="6EBDB2A5" w:rsidR="0095335C" w:rsidRPr="00F86396" w:rsidRDefault="0095335C" w:rsidP="00F86396">
      <w:pPr>
        <w:ind w:left="708"/>
        <w:jc w:val="both"/>
        <w:rPr>
          <w:rFonts w:ascii="Bell MT" w:hAnsi="Bell MT"/>
          <w:sz w:val="28"/>
          <w:szCs w:val="28"/>
        </w:rPr>
      </w:pPr>
    </w:p>
    <w:p w14:paraId="4D0DE66F" w14:textId="313B3CAF" w:rsidR="00CC518E" w:rsidRPr="00F86396" w:rsidRDefault="0095335C" w:rsidP="00E952C0">
      <w:pPr>
        <w:jc w:val="both"/>
        <w:rPr>
          <w:rFonts w:ascii="Bell MT" w:hAnsi="Bell MT"/>
          <w:sz w:val="28"/>
          <w:szCs w:val="28"/>
        </w:rPr>
      </w:pPr>
      <w:r w:rsidRPr="00F86396">
        <w:rPr>
          <w:rFonts w:ascii="Bell MT" w:hAnsi="Bell MT"/>
          <w:sz w:val="28"/>
          <w:szCs w:val="28"/>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rPr>
        <w:t>selected</w:t>
      </w:r>
      <w:r w:rsidRPr="00F86396">
        <w:rPr>
          <w:rFonts w:ascii="Bell MT" w:hAnsi="Bell MT"/>
          <w:sz w:val="28"/>
          <w:szCs w:val="28"/>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rPr>
      </w:pPr>
      <w:r w:rsidRPr="00F86396">
        <w:rPr>
          <w:rFonts w:ascii="Bell MT" w:hAnsi="Bell MT"/>
          <w:sz w:val="28"/>
          <w:szCs w:val="28"/>
        </w:rPr>
        <w:t>The “Get suggestions about available timeslots (suggestion_2)” sequence diagram is not represented to avoid redundancy. Indeed, the difference between these two</w:t>
      </w:r>
      <w:r w:rsidR="00CC518E" w:rsidRPr="00F86396">
        <w:rPr>
          <w:rFonts w:ascii="Bell MT" w:hAnsi="Bell MT"/>
          <w:sz w:val="28"/>
          <w:szCs w:val="28"/>
        </w:rPr>
        <w:t xml:space="preserve"> are:</w:t>
      </w:r>
    </w:p>
    <w:p w14:paraId="7D860273" w14:textId="6A4B4038" w:rsidR="00CC518E" w:rsidRPr="00F86396" w:rsidRDefault="00CC518E" w:rsidP="00CC518E">
      <w:pPr>
        <w:pStyle w:val="ListParagraph"/>
        <w:numPr>
          <w:ilvl w:val="0"/>
          <w:numId w:val="44"/>
        </w:numPr>
        <w:jc w:val="both"/>
        <w:rPr>
          <w:rFonts w:ascii="Bell MT" w:hAnsi="Bell MT"/>
          <w:sz w:val="28"/>
          <w:szCs w:val="28"/>
        </w:rPr>
      </w:pPr>
      <w:r w:rsidRPr="00F86396">
        <w:rPr>
          <w:rFonts w:ascii="Bell MT" w:hAnsi="Bell MT"/>
          <w:sz w:val="28"/>
          <w:szCs w:val="28"/>
        </w:rPr>
        <w:t xml:space="preserve">After the user being inactive for 15 seconds, Suggestion_2 is triggered </w:t>
      </w:r>
      <w:r w:rsidR="0025283F" w:rsidRPr="00F86396">
        <w:rPr>
          <w:rFonts w:ascii="Bell MT" w:hAnsi="Bell MT"/>
          <w:sz w:val="28"/>
          <w:szCs w:val="28"/>
        </w:rPr>
        <w:t>while</w:t>
      </w:r>
      <w:r w:rsidRPr="00F86396">
        <w:rPr>
          <w:rFonts w:ascii="Bell MT" w:hAnsi="Bell MT"/>
          <w:sz w:val="28"/>
          <w:szCs w:val="28"/>
        </w:rPr>
        <w:t xml:space="preserve"> the user </w:t>
      </w:r>
      <w:r w:rsidR="0025283F" w:rsidRPr="00F86396">
        <w:rPr>
          <w:rFonts w:ascii="Bell MT" w:hAnsi="Bell MT"/>
          <w:sz w:val="28"/>
          <w:szCs w:val="28"/>
        </w:rPr>
        <w:t>is</w:t>
      </w:r>
      <w:r w:rsidRPr="00F86396">
        <w:rPr>
          <w:rFonts w:ascii="Bell MT" w:hAnsi="Bell MT"/>
          <w:sz w:val="28"/>
          <w:szCs w:val="28"/>
        </w:rPr>
        <w:t xml:space="preserve"> select</w:t>
      </w:r>
      <w:r w:rsidR="0025283F" w:rsidRPr="00F86396">
        <w:rPr>
          <w:rFonts w:ascii="Bell MT" w:hAnsi="Bell MT"/>
          <w:sz w:val="28"/>
          <w:szCs w:val="28"/>
        </w:rPr>
        <w:t>ing</w:t>
      </w:r>
      <w:r w:rsidRPr="00F86396">
        <w:rPr>
          <w:rFonts w:ascii="Bell MT" w:hAnsi="Bell MT"/>
          <w:sz w:val="28"/>
          <w:szCs w:val="28"/>
        </w:rPr>
        <w:t xml:space="preserve"> a timeslot</w:t>
      </w:r>
      <w:r w:rsidR="0025283F" w:rsidRPr="00F86396">
        <w:rPr>
          <w:rFonts w:ascii="Bell MT" w:hAnsi="Bell MT"/>
          <w:sz w:val="28"/>
          <w:szCs w:val="28"/>
        </w:rPr>
        <w:t xml:space="preserve"> (Suggestion_1 is triggered while the user is selecting a store).</w:t>
      </w:r>
    </w:p>
    <w:p w14:paraId="31A85B24" w14:textId="5541B91E" w:rsidR="009A6EF1" w:rsidRDefault="00CC518E" w:rsidP="00CC518E">
      <w:pPr>
        <w:pStyle w:val="ListParagraph"/>
        <w:numPr>
          <w:ilvl w:val="0"/>
          <w:numId w:val="44"/>
        </w:numPr>
        <w:jc w:val="both"/>
        <w:rPr>
          <w:rFonts w:ascii="Bell MT" w:hAnsi="Bell MT"/>
          <w:sz w:val="28"/>
          <w:szCs w:val="28"/>
        </w:rPr>
      </w:pPr>
      <w:r w:rsidRPr="00F86396">
        <w:rPr>
          <w:rFonts w:ascii="Bell MT" w:hAnsi="Bell MT"/>
          <w:sz w:val="28"/>
          <w:szCs w:val="28"/>
        </w:rPr>
        <w:t xml:space="preserve">Suggestion_2, unlike Suggestion_1, </w:t>
      </w:r>
      <w:r w:rsidR="0025283F" w:rsidRPr="00F86396">
        <w:rPr>
          <w:rFonts w:ascii="Bell MT" w:hAnsi="Bell MT"/>
          <w:sz w:val="28"/>
          <w:szCs w:val="28"/>
        </w:rPr>
        <w:t>provides further</w:t>
      </w:r>
      <w:r w:rsidRPr="00F86396">
        <w:rPr>
          <w:rFonts w:ascii="Bell MT" w:hAnsi="Bell MT"/>
          <w:sz w:val="28"/>
          <w:szCs w:val="28"/>
        </w:rPr>
        <w:t xml:space="preserve"> store</w:t>
      </w:r>
      <w:r w:rsidR="0025283F" w:rsidRPr="00F86396">
        <w:rPr>
          <w:rFonts w:ascii="Bell MT" w:hAnsi="Bell MT"/>
          <w:sz w:val="28"/>
          <w:szCs w:val="28"/>
        </w:rPr>
        <w:t xml:space="preserve">s near the user’s location filtering them </w:t>
      </w:r>
      <w:r w:rsidR="000765DD" w:rsidRPr="00F86396">
        <w:rPr>
          <w:rFonts w:ascii="Bell MT" w:hAnsi="Bell MT"/>
          <w:sz w:val="28"/>
          <w:szCs w:val="28"/>
        </w:rPr>
        <w:t xml:space="preserve">through their first available timeslot. Since the user has already selected </w:t>
      </w:r>
      <w:r w:rsidR="007F3319" w:rsidRPr="00F86396">
        <w:rPr>
          <w:rFonts w:ascii="Bell MT" w:hAnsi="Bell MT"/>
          <w:sz w:val="28"/>
          <w:szCs w:val="28"/>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rPr>
      </w:pPr>
    </w:p>
    <w:p w14:paraId="4C218534" w14:textId="3CFFE745" w:rsidR="00F5773A" w:rsidRDefault="00F5773A">
      <w:pPr>
        <w:jc w:val="both"/>
        <w:rPr>
          <w:rFonts w:ascii="Bell MT" w:hAnsi="Bell MT"/>
          <w:sz w:val="28"/>
          <w:szCs w:val="28"/>
        </w:rPr>
      </w:pPr>
    </w:p>
    <w:p w14:paraId="40581191" w14:textId="77777777" w:rsidR="00F5773A" w:rsidRPr="00F86396" w:rsidRDefault="00F5773A" w:rsidP="00F86396">
      <w:pPr>
        <w:jc w:val="both"/>
        <w:rPr>
          <w:rFonts w:ascii="Bell MT" w:hAnsi="Bell MT"/>
          <w:sz w:val="28"/>
          <w:szCs w:val="28"/>
        </w:rPr>
      </w:pPr>
    </w:p>
    <w:p w14:paraId="47F256E6" w14:textId="1D798E75" w:rsidR="004201DC" w:rsidRDefault="004201DC" w:rsidP="00F86396">
      <w:pPr>
        <w:rPr>
          <w:i/>
          <w:iCs/>
        </w:rPr>
      </w:pPr>
    </w:p>
    <w:p w14:paraId="7DF4EA0C" w14:textId="1562BE00" w:rsidR="00F40797" w:rsidRDefault="00A603E6">
      <w:pPr>
        <w:pStyle w:val="ListParagraph"/>
        <w:numPr>
          <w:ilvl w:val="0"/>
          <w:numId w:val="39"/>
        </w:numPr>
        <w:jc w:val="both"/>
        <w:rPr>
          <w:rFonts w:ascii="Bell MT" w:hAnsi="Bell MT"/>
          <w:i/>
          <w:iCs/>
          <w:sz w:val="28"/>
          <w:szCs w:val="28"/>
        </w:rPr>
      </w:pPr>
      <w:r>
        <w:rPr>
          <w:rFonts w:ascii="Bell MT" w:hAnsi="Bell MT"/>
          <w:noProof/>
          <w:sz w:val="28"/>
          <w:szCs w:val="28"/>
        </w:rPr>
        <w:lastRenderedPageBreak/>
        <w:drawing>
          <wp:anchor distT="0" distB="0" distL="114300" distR="114300" simplePos="0" relativeHeight="251770880" behindDoc="0" locked="0" layoutInCell="1" allowOverlap="1" wp14:anchorId="37845116" wp14:editId="4D2A48FC">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rPr>
        <w:t xml:space="preserve"> </w:t>
      </w:r>
      <w:r w:rsidR="00F40797" w:rsidRPr="00E548D5">
        <w:rPr>
          <w:rFonts w:ascii="Bell MT" w:hAnsi="Bell MT"/>
          <w:i/>
          <w:iCs/>
          <w:sz w:val="28"/>
          <w:szCs w:val="28"/>
        </w:rPr>
        <w:t>Periodic notifications subscription</w:t>
      </w:r>
    </w:p>
    <w:p w14:paraId="081FD235" w14:textId="57FBF309" w:rsidR="00A603E6" w:rsidRDefault="00A603E6" w:rsidP="00A603E6">
      <w:pPr>
        <w:jc w:val="both"/>
        <w:rPr>
          <w:rFonts w:ascii="Bell MT" w:hAnsi="Bell MT"/>
          <w:i/>
          <w:iCs/>
          <w:sz w:val="28"/>
          <w:szCs w:val="28"/>
        </w:rPr>
      </w:pPr>
    </w:p>
    <w:p w14:paraId="77A79395" w14:textId="23C31B89" w:rsidR="00A603E6" w:rsidRDefault="00A603E6" w:rsidP="00A603E6">
      <w:pPr>
        <w:jc w:val="both"/>
        <w:rPr>
          <w:rFonts w:ascii="Bell MT" w:hAnsi="Bell MT"/>
          <w:i/>
          <w:iCs/>
          <w:sz w:val="28"/>
          <w:szCs w:val="28"/>
        </w:rPr>
      </w:pPr>
      <w:r>
        <w:rPr>
          <w:rFonts w:ascii="Bell MT" w:hAnsi="Bell MT"/>
          <w:sz w:val="28"/>
          <w:szCs w:val="28"/>
        </w:rPr>
        <w:t>Whenever the user decides to activate notifications for a store, he can select a time interval, a weekday to be notified about, and the period and weekday of the notifications</w:t>
      </w:r>
      <w:r w:rsidRPr="00DC16E4">
        <w:rPr>
          <w:rFonts w:ascii="Bell MT" w:hAnsi="Bell MT"/>
          <w:sz w:val="28"/>
          <w:szCs w:val="28"/>
        </w:rPr>
        <w:t>. Once received the request</w:t>
      </w:r>
      <w:r>
        <w:rPr>
          <w:rFonts w:ascii="Bell MT" w:hAnsi="Bell MT"/>
          <w:sz w:val="28"/>
          <w:szCs w:val="28"/>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rPr>
        <w:t>rmation</w:t>
      </w:r>
      <w:r>
        <w:rPr>
          <w:rFonts w:ascii="Bell MT" w:hAnsi="Bell MT"/>
          <w:sz w:val="28"/>
          <w:szCs w:val="28"/>
        </w:rPr>
        <w:t xml:space="preserve"> about the generation of topics, see Paragraph H</w:t>
      </w:r>
      <w:r w:rsidR="009B4446">
        <w:rPr>
          <w:rFonts w:ascii="Bell MT" w:hAnsi="Bell MT"/>
          <w:sz w:val="28"/>
          <w:szCs w:val="28"/>
        </w:rPr>
        <w:t>.2 –</w:t>
      </w:r>
      <w:r>
        <w:rPr>
          <w:rFonts w:ascii="Bell MT" w:hAnsi="Bell MT"/>
          <w:sz w:val="28"/>
          <w:szCs w:val="28"/>
        </w:rPr>
        <w:t xml:space="preserve"> </w:t>
      </w:r>
      <w:r w:rsidR="009B4446">
        <w:rPr>
          <w:rFonts w:ascii="Bell MT" w:hAnsi="Bell MT"/>
          <w:sz w:val="28"/>
          <w:szCs w:val="28"/>
        </w:rPr>
        <w:t>Generation of topic</w:t>
      </w:r>
      <w:r>
        <w:rPr>
          <w:rFonts w:ascii="Bell MT" w:hAnsi="Bell MT"/>
          <w:sz w:val="28"/>
          <w:szCs w:val="28"/>
        </w:rPr>
        <w:t>.</w:t>
      </w:r>
    </w:p>
    <w:p w14:paraId="09E2BBD6" w14:textId="5A4CC2E7" w:rsidR="00A603E6" w:rsidRDefault="00A603E6" w:rsidP="00A603E6">
      <w:pPr>
        <w:jc w:val="both"/>
        <w:rPr>
          <w:rFonts w:ascii="Bell MT" w:hAnsi="Bell MT"/>
          <w:i/>
          <w:iCs/>
          <w:sz w:val="28"/>
          <w:szCs w:val="28"/>
        </w:rPr>
      </w:pPr>
    </w:p>
    <w:p w14:paraId="4DDE00AB" w14:textId="58CC7769" w:rsidR="00A603E6" w:rsidRDefault="00A603E6" w:rsidP="00A603E6">
      <w:pPr>
        <w:jc w:val="both"/>
        <w:rPr>
          <w:rFonts w:ascii="Bell MT" w:hAnsi="Bell MT"/>
          <w:i/>
          <w:iCs/>
          <w:sz w:val="28"/>
          <w:szCs w:val="28"/>
        </w:rPr>
      </w:pPr>
    </w:p>
    <w:p w14:paraId="370DE870" w14:textId="2B9ADCBE" w:rsidR="00A603E6" w:rsidRDefault="00A603E6" w:rsidP="00A603E6">
      <w:pPr>
        <w:jc w:val="both"/>
        <w:rPr>
          <w:rFonts w:ascii="Bell MT" w:hAnsi="Bell MT"/>
          <w:i/>
          <w:iCs/>
          <w:sz w:val="28"/>
          <w:szCs w:val="28"/>
        </w:rPr>
      </w:pPr>
    </w:p>
    <w:p w14:paraId="6F132682" w14:textId="4CB93FFD" w:rsidR="00A603E6" w:rsidRDefault="00A603E6" w:rsidP="00A603E6">
      <w:pPr>
        <w:jc w:val="both"/>
        <w:rPr>
          <w:rFonts w:ascii="Bell MT" w:hAnsi="Bell MT"/>
          <w:i/>
          <w:iCs/>
          <w:sz w:val="28"/>
          <w:szCs w:val="28"/>
        </w:rPr>
      </w:pPr>
    </w:p>
    <w:p w14:paraId="79D8A300" w14:textId="06F22BE4" w:rsidR="00A603E6" w:rsidRDefault="00A603E6" w:rsidP="00A603E6">
      <w:pPr>
        <w:jc w:val="both"/>
        <w:rPr>
          <w:rFonts w:ascii="Bell MT" w:hAnsi="Bell MT"/>
          <w:i/>
          <w:iCs/>
          <w:sz w:val="28"/>
          <w:szCs w:val="28"/>
        </w:rPr>
      </w:pPr>
    </w:p>
    <w:p w14:paraId="138A8B18" w14:textId="4506D336" w:rsidR="00A603E6" w:rsidRDefault="00A603E6" w:rsidP="00A603E6">
      <w:pPr>
        <w:jc w:val="both"/>
        <w:rPr>
          <w:rFonts w:ascii="Bell MT" w:hAnsi="Bell MT"/>
          <w:i/>
          <w:iCs/>
          <w:sz w:val="28"/>
          <w:szCs w:val="28"/>
        </w:rPr>
      </w:pPr>
    </w:p>
    <w:p w14:paraId="31E1A100" w14:textId="37EA436F" w:rsidR="00A603E6" w:rsidRDefault="00A603E6" w:rsidP="00A603E6">
      <w:pPr>
        <w:jc w:val="both"/>
        <w:rPr>
          <w:rFonts w:ascii="Bell MT" w:hAnsi="Bell MT"/>
          <w:i/>
          <w:iCs/>
          <w:sz w:val="28"/>
          <w:szCs w:val="28"/>
        </w:rPr>
      </w:pPr>
    </w:p>
    <w:p w14:paraId="3129C946" w14:textId="2B1B5501" w:rsidR="00A603E6" w:rsidRDefault="00A603E6" w:rsidP="00A603E6">
      <w:pPr>
        <w:jc w:val="both"/>
        <w:rPr>
          <w:rFonts w:ascii="Bell MT" w:hAnsi="Bell MT"/>
          <w:i/>
          <w:iCs/>
          <w:sz w:val="28"/>
          <w:szCs w:val="28"/>
        </w:rPr>
      </w:pPr>
    </w:p>
    <w:p w14:paraId="5298C148" w14:textId="493BD0A8" w:rsidR="00A603E6" w:rsidRDefault="00A603E6" w:rsidP="00A603E6">
      <w:pPr>
        <w:jc w:val="both"/>
        <w:rPr>
          <w:rFonts w:ascii="Bell MT" w:hAnsi="Bell MT"/>
          <w:i/>
          <w:iCs/>
          <w:sz w:val="28"/>
          <w:szCs w:val="28"/>
        </w:rPr>
      </w:pPr>
    </w:p>
    <w:p w14:paraId="21B7BCBB" w14:textId="77777777" w:rsidR="00A603E6" w:rsidRPr="00F86396" w:rsidRDefault="00A603E6" w:rsidP="00F86396">
      <w:pPr>
        <w:jc w:val="both"/>
        <w:rPr>
          <w:rFonts w:ascii="Bell MT" w:hAnsi="Bell MT"/>
          <w:i/>
          <w:iCs/>
          <w:sz w:val="28"/>
          <w:szCs w:val="28"/>
        </w:rPr>
      </w:pPr>
    </w:p>
    <w:p w14:paraId="063E0C19" w14:textId="05DE2AB3" w:rsidR="00A603E6" w:rsidRPr="00F86396" w:rsidRDefault="00A603E6">
      <w:pPr>
        <w:pStyle w:val="ListParagraph"/>
        <w:numPr>
          <w:ilvl w:val="0"/>
          <w:numId w:val="39"/>
        </w:numPr>
        <w:jc w:val="both"/>
        <w:rPr>
          <w:rFonts w:ascii="Bell MT" w:hAnsi="Bell MT"/>
          <w:i/>
          <w:iCs/>
          <w:sz w:val="28"/>
          <w:szCs w:val="28"/>
        </w:rPr>
      </w:pPr>
      <w:r>
        <w:rPr>
          <w:rFonts w:ascii="Bell MT" w:hAnsi="Bell MT"/>
          <w:noProof/>
          <w:sz w:val="28"/>
          <w:szCs w:val="28"/>
        </w:rPr>
        <w:lastRenderedPageBreak/>
        <w:drawing>
          <wp:anchor distT="0" distB="0" distL="114300" distR="114300" simplePos="0" relativeHeight="251771904" behindDoc="0" locked="0" layoutInCell="1" allowOverlap="1" wp14:anchorId="1F820773" wp14:editId="3718D29F">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rPr>
        <w:t xml:space="preserve"> Periodic Notifications</w:t>
      </w:r>
    </w:p>
    <w:p w14:paraId="08B8808D" w14:textId="77777777" w:rsidR="0038482A" w:rsidRDefault="0038482A" w:rsidP="00672C82">
      <w:pPr>
        <w:jc w:val="both"/>
        <w:rPr>
          <w:rFonts w:ascii="Bell MT" w:hAnsi="Bell MT"/>
          <w:sz w:val="28"/>
          <w:szCs w:val="28"/>
        </w:rPr>
      </w:pPr>
    </w:p>
    <w:p w14:paraId="4FBFA91E" w14:textId="747FAB53" w:rsidR="00F5773A" w:rsidRPr="00F86396" w:rsidRDefault="00B27313" w:rsidP="00672C82">
      <w:pPr>
        <w:jc w:val="both"/>
        <w:rPr>
          <w:rFonts w:ascii="Bell MT" w:hAnsi="Bell MT"/>
          <w:sz w:val="28"/>
          <w:szCs w:val="28"/>
        </w:rPr>
      </w:pPr>
      <w:r>
        <w:rPr>
          <w:rFonts w:ascii="Bell MT" w:hAnsi="Bell MT"/>
          <w:sz w:val="28"/>
          <w:szCs w:val="28"/>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rPr>
        <w:t>notification period</w:t>
      </w:r>
      <w:r>
        <w:rPr>
          <w:rFonts w:ascii="Bell MT" w:hAnsi="Bell MT"/>
          <w:sz w:val="28"/>
          <w:szCs w:val="28"/>
        </w:rPr>
        <w:t xml:space="preserve"> indicated into the topic string (for more information see</w:t>
      </w:r>
      <w:r w:rsidR="009B4446">
        <w:rPr>
          <w:rFonts w:ascii="Bell MT" w:hAnsi="Bell MT"/>
          <w:sz w:val="28"/>
          <w:szCs w:val="28"/>
        </w:rPr>
        <w:t xml:space="preserve"> Paragraph H.2 – Generation of topic). Once the topic </w:t>
      </w:r>
      <w:proofErr w:type="gramStart"/>
      <w:r w:rsidR="009B4446">
        <w:rPr>
          <w:rFonts w:ascii="Bell MT" w:hAnsi="Bell MT"/>
          <w:sz w:val="28"/>
          <w:szCs w:val="28"/>
        </w:rPr>
        <w:t>are</w:t>
      </w:r>
      <w:proofErr w:type="gramEnd"/>
      <w:r w:rsidR="009B4446">
        <w:rPr>
          <w:rFonts w:ascii="Bell MT" w:hAnsi="Bell MT"/>
          <w:sz w:val="28"/>
          <w:szCs w:val="28"/>
        </w:rPr>
        <w:t xml:space="preserv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rPr>
      </w:pPr>
    </w:p>
    <w:p w14:paraId="37A034A5" w14:textId="5614F093" w:rsidR="009121E5" w:rsidRPr="00F86396" w:rsidRDefault="009925FD" w:rsidP="00F86396">
      <w:pPr>
        <w:pStyle w:val="ListParagraph"/>
        <w:numPr>
          <w:ilvl w:val="0"/>
          <w:numId w:val="39"/>
        </w:numPr>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rPr>
        <w:t xml:space="preserve"> </w:t>
      </w:r>
      <w:r w:rsidR="004201DC" w:rsidRPr="00F86396">
        <w:rPr>
          <w:rFonts w:ascii="Bell MT" w:hAnsi="Bell MT"/>
          <w:i/>
          <w:iCs/>
          <w:sz w:val="28"/>
          <w:szCs w:val="28"/>
        </w:rPr>
        <w:t>Store Manager statistics</w:t>
      </w:r>
      <w:r w:rsidR="0014447A" w:rsidRPr="00F86396">
        <w:rPr>
          <w:rFonts w:ascii="Bell MT" w:hAnsi="Bell MT"/>
          <w:i/>
          <w:iCs/>
          <w:sz w:val="28"/>
          <w:szCs w:val="28"/>
        </w:rPr>
        <w:br/>
      </w:r>
    </w:p>
    <w:p w14:paraId="23E297FE" w14:textId="17C9D6A8" w:rsidR="0014447A" w:rsidRPr="00F86396" w:rsidRDefault="0014447A" w:rsidP="00F86396">
      <w:pPr>
        <w:pStyle w:val="ListParagraph"/>
        <w:ind w:left="0"/>
        <w:jc w:val="both"/>
        <w:rPr>
          <w:rFonts w:ascii="Bell MT" w:hAnsi="Bell MT"/>
          <w:sz w:val="28"/>
          <w:szCs w:val="28"/>
        </w:rPr>
      </w:pPr>
      <w:r w:rsidRPr="00F86396">
        <w:rPr>
          <w:rFonts w:ascii="Bell MT" w:hAnsi="Bell MT"/>
          <w:sz w:val="28"/>
          <w:szCs w:val="28"/>
        </w:rPr>
        <w:t xml:space="preserve">Once the store manager, through his </w:t>
      </w:r>
      <w:r w:rsidRPr="00F86396">
        <w:rPr>
          <w:rFonts w:ascii="Bell MT" w:hAnsi="Bell MT"/>
          <w:i/>
          <w:iCs/>
          <w:sz w:val="28"/>
          <w:szCs w:val="28"/>
          <w:u w:val="single"/>
        </w:rPr>
        <w:t>browser</w:t>
      </w:r>
      <w:r w:rsidRPr="00F86396">
        <w:rPr>
          <w:rFonts w:ascii="Bell MT" w:hAnsi="Bell MT"/>
          <w:sz w:val="28"/>
          <w:szCs w:val="28"/>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rPr>
        <w:t xml:space="preserve"> </w:t>
      </w:r>
      <w:r w:rsidRPr="00F86396">
        <w:rPr>
          <w:rFonts w:ascii="Bell MT" w:hAnsi="Bell MT"/>
          <w:sz w:val="28"/>
          <w:szCs w:val="28"/>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rPr>
        <w:t xml:space="preserve"> </w:t>
      </w:r>
      <w:r w:rsidRPr="00F86396">
        <w:rPr>
          <w:rFonts w:ascii="Bell MT" w:hAnsi="Bell MT"/>
          <w:sz w:val="28"/>
          <w:szCs w:val="28"/>
        </w:rPr>
        <w:t>Module, a component which is going to be used way less in comparison.</w:t>
      </w:r>
    </w:p>
    <w:p w14:paraId="39C9562F" w14:textId="77777777" w:rsidR="00F5773A" w:rsidRDefault="00F5773A">
      <w:pPr>
        <w:rPr>
          <w:rFonts w:ascii="Bell MT" w:hAnsi="Bell MT"/>
          <w:i/>
          <w:iCs/>
          <w:sz w:val="28"/>
          <w:szCs w:val="28"/>
        </w:rPr>
      </w:pPr>
    </w:p>
    <w:p w14:paraId="1172AC97" w14:textId="77777777" w:rsidR="00F5773A" w:rsidRDefault="00F5773A">
      <w:pPr>
        <w:rPr>
          <w:rFonts w:ascii="Bell MT" w:hAnsi="Bell MT"/>
          <w:i/>
          <w:iCs/>
          <w:sz w:val="28"/>
          <w:szCs w:val="28"/>
        </w:rPr>
      </w:pPr>
    </w:p>
    <w:p w14:paraId="30671271" w14:textId="6720481B" w:rsidR="009121E5" w:rsidRDefault="009121E5">
      <w:pPr>
        <w:rPr>
          <w:rFonts w:ascii="Bell MT" w:hAnsi="Bell MT"/>
          <w:i/>
          <w:iCs/>
          <w:sz w:val="28"/>
          <w:szCs w:val="28"/>
        </w:rPr>
      </w:pPr>
    </w:p>
    <w:p w14:paraId="18A95BE5" w14:textId="7EE0641D" w:rsidR="00F5773A" w:rsidRDefault="00F5773A">
      <w:pPr>
        <w:rPr>
          <w:rFonts w:ascii="Bell MT" w:hAnsi="Bell MT"/>
          <w:i/>
          <w:iCs/>
          <w:sz w:val="28"/>
          <w:szCs w:val="28"/>
        </w:rPr>
      </w:pPr>
    </w:p>
    <w:p w14:paraId="016D97FD" w14:textId="646C644E" w:rsidR="00F5773A" w:rsidRDefault="00F5773A">
      <w:pPr>
        <w:rPr>
          <w:rFonts w:ascii="Bell MT" w:hAnsi="Bell MT"/>
          <w:i/>
          <w:iCs/>
          <w:sz w:val="28"/>
          <w:szCs w:val="28"/>
        </w:rPr>
      </w:pPr>
    </w:p>
    <w:p w14:paraId="2D50E24C" w14:textId="13065A60" w:rsidR="00F5773A" w:rsidRDefault="00F5773A">
      <w:pPr>
        <w:rPr>
          <w:rFonts w:ascii="Bell MT" w:hAnsi="Bell MT"/>
          <w:i/>
          <w:iCs/>
          <w:sz w:val="28"/>
          <w:szCs w:val="28"/>
        </w:rPr>
      </w:pPr>
    </w:p>
    <w:p w14:paraId="75C5C367" w14:textId="3EE63EE7" w:rsidR="00F5773A" w:rsidRDefault="00F5773A">
      <w:pPr>
        <w:rPr>
          <w:rFonts w:ascii="Bell MT" w:hAnsi="Bell MT"/>
          <w:i/>
          <w:iCs/>
          <w:sz w:val="28"/>
          <w:szCs w:val="28"/>
        </w:rPr>
      </w:pPr>
    </w:p>
    <w:p w14:paraId="220800C2" w14:textId="2811C7FA" w:rsidR="00F5773A" w:rsidRDefault="00F5773A">
      <w:pPr>
        <w:rPr>
          <w:rFonts w:ascii="Bell MT" w:hAnsi="Bell MT"/>
          <w:i/>
          <w:iCs/>
          <w:sz w:val="28"/>
          <w:szCs w:val="28"/>
        </w:rPr>
      </w:pPr>
    </w:p>
    <w:p w14:paraId="4D318FD2" w14:textId="01674881" w:rsidR="00F5773A" w:rsidRDefault="00F5773A">
      <w:pPr>
        <w:rPr>
          <w:rFonts w:ascii="Bell MT" w:hAnsi="Bell MT"/>
          <w:i/>
          <w:iCs/>
          <w:sz w:val="28"/>
          <w:szCs w:val="28"/>
        </w:rPr>
      </w:pPr>
    </w:p>
    <w:p w14:paraId="72552ED6" w14:textId="48F2CDDD" w:rsidR="00F5773A" w:rsidRDefault="00F5773A">
      <w:pPr>
        <w:rPr>
          <w:rFonts w:ascii="Bell MT" w:hAnsi="Bell MT"/>
          <w:i/>
          <w:iCs/>
          <w:sz w:val="28"/>
          <w:szCs w:val="28"/>
        </w:rPr>
      </w:pPr>
    </w:p>
    <w:p w14:paraId="25D081E9" w14:textId="4B148D54" w:rsidR="00F5773A" w:rsidRDefault="00F5773A">
      <w:pPr>
        <w:rPr>
          <w:rFonts w:ascii="Bell MT" w:hAnsi="Bell MT"/>
          <w:i/>
          <w:iCs/>
          <w:sz w:val="28"/>
          <w:szCs w:val="28"/>
        </w:rPr>
      </w:pPr>
    </w:p>
    <w:p w14:paraId="6E7EA681" w14:textId="0BC69EA6" w:rsidR="00F5773A" w:rsidRDefault="00F5773A">
      <w:pPr>
        <w:rPr>
          <w:rFonts w:ascii="Bell MT" w:hAnsi="Bell MT"/>
          <w:i/>
          <w:iCs/>
          <w:sz w:val="28"/>
          <w:szCs w:val="28"/>
        </w:rPr>
      </w:pPr>
    </w:p>
    <w:p w14:paraId="5DC0FC7A" w14:textId="4FA2BAAC" w:rsidR="00F5773A" w:rsidRDefault="00F5773A">
      <w:pPr>
        <w:rPr>
          <w:rFonts w:ascii="Bell MT" w:hAnsi="Bell MT"/>
          <w:i/>
          <w:iCs/>
          <w:sz w:val="28"/>
          <w:szCs w:val="28"/>
        </w:rPr>
      </w:pPr>
    </w:p>
    <w:p w14:paraId="30E036F8" w14:textId="77777777" w:rsidR="00F5773A" w:rsidRPr="00F86396" w:rsidRDefault="00F5773A">
      <w:pPr>
        <w:rPr>
          <w:rFonts w:ascii="Bell MT" w:hAnsi="Bell MT"/>
          <w:i/>
          <w:iCs/>
          <w:sz w:val="28"/>
          <w:szCs w:val="28"/>
        </w:rPr>
      </w:pPr>
    </w:p>
    <w:p w14:paraId="284049CE" w14:textId="5D38AA2C" w:rsidR="004201DC" w:rsidRPr="00F86396" w:rsidRDefault="00F5773A" w:rsidP="00F86396">
      <w:pPr>
        <w:pStyle w:val="ListParagraph"/>
        <w:numPr>
          <w:ilvl w:val="0"/>
          <w:numId w:val="39"/>
        </w:numPr>
        <w:jc w:val="both"/>
        <w:rPr>
          <w:rFonts w:ascii="Bell MT" w:hAnsi="Bell MT"/>
          <w:sz w:val="28"/>
          <w:szCs w:val="28"/>
        </w:rPr>
      </w:pPr>
      <w:r w:rsidRPr="00F86396">
        <w:rPr>
          <w:rFonts w:ascii="Bell MT" w:hAnsi="Bell MT"/>
          <w:i/>
          <w:iCs/>
          <w:noProof/>
          <w:sz w:val="28"/>
          <w:szCs w:val="28"/>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rPr>
        <w:t xml:space="preserve"> Physical ticket acquisition </w:t>
      </w:r>
    </w:p>
    <w:p w14:paraId="69070208" w14:textId="4B24311A" w:rsidR="00F5773A" w:rsidRDefault="00F5773A">
      <w:pPr>
        <w:jc w:val="both"/>
        <w:rPr>
          <w:rFonts w:ascii="Bell MT" w:hAnsi="Bell MT"/>
          <w:sz w:val="28"/>
          <w:szCs w:val="28"/>
        </w:rPr>
      </w:pPr>
    </w:p>
    <w:p w14:paraId="3E9FC1C3" w14:textId="61E535FF" w:rsidR="00F5773A" w:rsidRDefault="0014447A">
      <w:pPr>
        <w:jc w:val="both"/>
        <w:rPr>
          <w:rFonts w:ascii="Bell MT" w:hAnsi="Bell MT"/>
          <w:sz w:val="28"/>
          <w:szCs w:val="28"/>
        </w:rPr>
      </w:pPr>
      <w:r w:rsidRPr="00F86396">
        <w:rPr>
          <w:rFonts w:ascii="Bell MT" w:hAnsi="Bell MT"/>
          <w:sz w:val="28"/>
          <w:szCs w:val="28"/>
        </w:rPr>
        <w:t>The user who goes physically to the store</w:t>
      </w:r>
      <w:r w:rsidR="002C367B" w:rsidRPr="00F86396">
        <w:rPr>
          <w:rFonts w:ascii="Bell MT" w:hAnsi="Bell MT"/>
          <w:sz w:val="28"/>
          <w:szCs w:val="28"/>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rPr>
      </w:pPr>
    </w:p>
    <w:p w14:paraId="2119835D" w14:textId="6413B615" w:rsidR="00F5773A" w:rsidRDefault="00F5773A">
      <w:pPr>
        <w:jc w:val="both"/>
        <w:rPr>
          <w:rFonts w:ascii="Bell MT" w:hAnsi="Bell MT"/>
          <w:sz w:val="28"/>
          <w:szCs w:val="28"/>
        </w:rPr>
      </w:pPr>
    </w:p>
    <w:p w14:paraId="7CA5B51B" w14:textId="7BF66D7D" w:rsidR="00F5773A" w:rsidRDefault="00F5773A">
      <w:pPr>
        <w:jc w:val="both"/>
        <w:rPr>
          <w:rFonts w:ascii="Bell MT" w:hAnsi="Bell MT"/>
          <w:sz w:val="28"/>
          <w:szCs w:val="28"/>
        </w:rPr>
      </w:pPr>
    </w:p>
    <w:p w14:paraId="36304FF1" w14:textId="00020041" w:rsidR="00F5773A" w:rsidRPr="00F86396" w:rsidRDefault="00F5773A" w:rsidP="00F86396">
      <w:pPr>
        <w:jc w:val="both"/>
        <w:rPr>
          <w:rFonts w:ascii="Bell MT" w:hAnsi="Bell MT"/>
          <w:sz w:val="28"/>
          <w:szCs w:val="28"/>
        </w:rPr>
      </w:pPr>
    </w:p>
    <w:p w14:paraId="70075435" w14:textId="31555393" w:rsidR="009121E5" w:rsidRPr="00F86396" w:rsidRDefault="009121E5" w:rsidP="00F86396">
      <w:pPr>
        <w:jc w:val="both"/>
        <w:rPr>
          <w:rFonts w:ascii="Bell MT" w:hAnsi="Bell MT"/>
          <w:sz w:val="28"/>
          <w:szCs w:val="28"/>
        </w:rPr>
      </w:pPr>
    </w:p>
    <w:p w14:paraId="23F6813D" w14:textId="2D496CBD" w:rsidR="002C156A" w:rsidRPr="00F86396" w:rsidRDefault="00F5773A" w:rsidP="002C156A">
      <w:pPr>
        <w:pStyle w:val="ListParagraph"/>
        <w:numPr>
          <w:ilvl w:val="0"/>
          <w:numId w:val="39"/>
        </w:numPr>
        <w:jc w:val="both"/>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rPr>
        <w:t xml:space="preserve">User enters </w:t>
      </w:r>
      <w:proofErr w:type="gramStart"/>
      <w:r w:rsidR="002C156A" w:rsidRPr="00F86396">
        <w:rPr>
          <w:rFonts w:ascii="Bell MT" w:hAnsi="Bell MT"/>
          <w:i/>
          <w:iCs/>
          <w:sz w:val="28"/>
          <w:szCs w:val="28"/>
        </w:rPr>
        <w:t>store</w:t>
      </w:r>
      <w:proofErr w:type="gramEnd"/>
    </w:p>
    <w:p w14:paraId="29115F87" w14:textId="69986244" w:rsidR="002C156A" w:rsidRPr="00F86396" w:rsidRDefault="002C156A" w:rsidP="002C156A">
      <w:pPr>
        <w:ind w:left="1080"/>
        <w:jc w:val="both"/>
        <w:rPr>
          <w:rFonts w:ascii="Bell MT" w:hAnsi="Bell MT"/>
          <w:i/>
          <w:iCs/>
          <w:sz w:val="28"/>
          <w:szCs w:val="28"/>
        </w:rPr>
      </w:pPr>
    </w:p>
    <w:p w14:paraId="1A8A7904" w14:textId="01EF998B" w:rsidR="002C156A" w:rsidRPr="00F86396" w:rsidRDefault="002C156A" w:rsidP="00F86396">
      <w:pPr>
        <w:jc w:val="both"/>
        <w:rPr>
          <w:rFonts w:ascii="Bell MT" w:hAnsi="Bell MT"/>
          <w:sz w:val="28"/>
          <w:szCs w:val="28"/>
        </w:rPr>
      </w:pPr>
      <w:r w:rsidRPr="00F86396">
        <w:rPr>
          <w:rFonts w:ascii="Bell MT" w:hAnsi="Bell MT"/>
          <w:sz w:val="28"/>
          <w:szCs w:val="28"/>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w:t>
      </w:r>
      <w:proofErr w:type="gramStart"/>
      <w:r w:rsidRPr="00F86396">
        <w:rPr>
          <w:rFonts w:ascii="Bell MT" w:hAnsi="Bell MT"/>
          <w:sz w:val="28"/>
          <w:szCs w:val="28"/>
        </w:rPr>
        <w:t>actually pushed</w:t>
      </w:r>
      <w:proofErr w:type="gramEnd"/>
      <w:r w:rsidRPr="00F86396">
        <w:rPr>
          <w:rFonts w:ascii="Bell MT" w:hAnsi="Bell MT"/>
          <w:sz w:val="28"/>
          <w:szCs w:val="28"/>
        </w:rPr>
        <w:t xml:space="preserve">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rPr>
      </w:pPr>
      <w:r w:rsidRPr="00F86396">
        <w:rPr>
          <w:rFonts w:ascii="Bell MT" w:hAnsi="Bell MT"/>
          <w:sz w:val="28"/>
          <w:szCs w:val="28"/>
        </w:rPr>
        <w:br w:type="page"/>
      </w:r>
    </w:p>
    <w:p w14:paraId="21F32018" w14:textId="72B290B2" w:rsidR="002C156A" w:rsidRPr="00F86396" w:rsidRDefault="009925FD" w:rsidP="00F86396">
      <w:pPr>
        <w:pStyle w:val="ListParagraph"/>
        <w:numPr>
          <w:ilvl w:val="0"/>
          <w:numId w:val="39"/>
        </w:numPr>
        <w:jc w:val="both"/>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rPr>
        <w:t xml:space="preserve">User exits </w:t>
      </w:r>
      <w:proofErr w:type="gramStart"/>
      <w:r w:rsidR="00641E5A" w:rsidRPr="00801F40">
        <w:rPr>
          <w:rFonts w:ascii="Bell MT" w:hAnsi="Bell MT"/>
          <w:i/>
          <w:iCs/>
          <w:sz w:val="28"/>
          <w:szCs w:val="28"/>
        </w:rPr>
        <w:t>store</w:t>
      </w:r>
      <w:proofErr w:type="gramEnd"/>
    </w:p>
    <w:p w14:paraId="479E944C" w14:textId="77777777" w:rsidR="009925FD" w:rsidRPr="00F86396" w:rsidRDefault="009925FD">
      <w:pPr>
        <w:ind w:left="1080"/>
        <w:jc w:val="both"/>
        <w:rPr>
          <w:rFonts w:ascii="Bell MT" w:hAnsi="Bell MT"/>
          <w:sz w:val="28"/>
          <w:szCs w:val="28"/>
        </w:rPr>
      </w:pPr>
    </w:p>
    <w:p w14:paraId="5A9AE31C" w14:textId="4765E94F" w:rsidR="009121E5" w:rsidRPr="00F86396" w:rsidRDefault="009121E5" w:rsidP="00F86396">
      <w:pPr>
        <w:jc w:val="both"/>
        <w:rPr>
          <w:rFonts w:ascii="Bell MT" w:hAnsi="Bell MT"/>
          <w:sz w:val="28"/>
          <w:szCs w:val="28"/>
        </w:rPr>
      </w:pPr>
      <w:r w:rsidRPr="00F86396">
        <w:rPr>
          <w:rFonts w:ascii="Bell MT" w:hAnsi="Bell MT"/>
          <w:sz w:val="28"/>
          <w:szCs w:val="28"/>
        </w:rPr>
        <w:t>The only difference from the “User enters store” sequence diagram is that in this case, there might be a QR</w:t>
      </w:r>
      <w:r w:rsidR="00672C82" w:rsidRPr="00F86396">
        <w:rPr>
          <w:rFonts w:ascii="Bell MT" w:hAnsi="Bell MT"/>
          <w:sz w:val="28"/>
          <w:szCs w:val="28"/>
        </w:rPr>
        <w:t xml:space="preserve"> c</w:t>
      </w:r>
      <w:r w:rsidRPr="00F86396">
        <w:rPr>
          <w:rFonts w:ascii="Bell MT" w:hAnsi="Bell MT"/>
          <w:sz w:val="28"/>
          <w:szCs w:val="28"/>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rPr>
      </w:pPr>
    </w:p>
    <w:p w14:paraId="4D5FFFE8" w14:textId="76E94563" w:rsidR="007F3319" w:rsidRPr="00F86396" w:rsidRDefault="007F3319">
      <w:pPr>
        <w:ind w:left="1080"/>
        <w:jc w:val="both"/>
        <w:rPr>
          <w:rFonts w:ascii="Bell MT" w:hAnsi="Bell MT"/>
          <w:i/>
          <w:iCs/>
          <w:sz w:val="28"/>
          <w:szCs w:val="28"/>
        </w:rPr>
      </w:pPr>
    </w:p>
    <w:p w14:paraId="6E17EC8F" w14:textId="26DB250F" w:rsidR="007F3319" w:rsidRPr="00F86396" w:rsidRDefault="007F3319">
      <w:pPr>
        <w:ind w:left="1080"/>
        <w:jc w:val="both"/>
        <w:rPr>
          <w:rFonts w:ascii="Bell MT" w:hAnsi="Bell MT"/>
          <w:i/>
          <w:iCs/>
          <w:sz w:val="28"/>
          <w:szCs w:val="28"/>
        </w:rPr>
      </w:pPr>
    </w:p>
    <w:p w14:paraId="402974B6" w14:textId="03CDC6AB" w:rsidR="00784093" w:rsidRPr="00F86396" w:rsidRDefault="00784093">
      <w:pPr>
        <w:ind w:left="1080"/>
        <w:jc w:val="both"/>
        <w:rPr>
          <w:rFonts w:ascii="Bell MT" w:hAnsi="Bell MT"/>
          <w:i/>
          <w:iCs/>
          <w:sz w:val="28"/>
          <w:szCs w:val="28"/>
        </w:rPr>
      </w:pPr>
    </w:p>
    <w:p w14:paraId="40F8A4C4" w14:textId="29D57D4B" w:rsidR="007F3319" w:rsidRPr="00F86396" w:rsidRDefault="00784093" w:rsidP="00F86396">
      <w:pPr>
        <w:rPr>
          <w:rFonts w:ascii="Bell MT" w:hAnsi="Bell MT"/>
          <w:i/>
          <w:iCs/>
          <w:sz w:val="28"/>
          <w:szCs w:val="28"/>
        </w:rPr>
      </w:pPr>
      <w:r w:rsidRPr="00F86396">
        <w:rPr>
          <w:rFonts w:ascii="Bell MT" w:hAnsi="Bell MT"/>
          <w:i/>
          <w:iCs/>
          <w:sz w:val="28"/>
          <w:szCs w:val="28"/>
        </w:rPr>
        <w:br w:type="page"/>
      </w:r>
    </w:p>
    <w:p w14:paraId="664A1698" w14:textId="288A5582" w:rsidR="003A067B" w:rsidRPr="003A067B" w:rsidRDefault="003A067B">
      <w:pPr>
        <w:pStyle w:val="ListParagraph"/>
        <w:numPr>
          <w:ilvl w:val="1"/>
          <w:numId w:val="1"/>
        </w:numPr>
        <w:rPr>
          <w:rFonts w:ascii="Bell MT" w:hAnsi="Bell MT"/>
          <w:i/>
          <w:iCs/>
          <w:sz w:val="32"/>
          <w:szCs w:val="32"/>
          <w:rPrChange w:id="569" w:author="Etion Pinari" w:date="2021-01-08T19:42:00Z">
            <w:rPr/>
          </w:rPrChange>
        </w:rPr>
      </w:pPr>
      <w:ins w:id="570" w:author="Etion Pinari" w:date="2021-01-08T19:41:00Z">
        <w:r>
          <w:rPr>
            <w:rFonts w:ascii="Bell MT" w:hAnsi="Bell MT"/>
            <w:i/>
            <w:iCs/>
            <w:noProof/>
            <w:sz w:val="32"/>
            <w:szCs w:val="32"/>
          </w:rPr>
          <w:lastRenderedPageBreak/>
          <w:drawing>
            <wp:anchor distT="0" distB="0" distL="114300" distR="114300" simplePos="0" relativeHeight="251774976" behindDoc="0" locked="0" layoutInCell="1" allowOverlap="1" wp14:anchorId="64E017CD" wp14:editId="14D2533E">
              <wp:simplePos x="0" y="0"/>
              <wp:positionH relativeFrom="margin">
                <wp:posOffset>521335</wp:posOffset>
              </wp:positionH>
              <wp:positionV relativeFrom="paragraph">
                <wp:posOffset>572770</wp:posOffset>
              </wp:positionV>
              <wp:extent cx="4997450" cy="8496300"/>
              <wp:effectExtent l="76200" t="57150" r="698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7450" cy="849630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ins>
      <w:r w:rsidR="006625AC" w:rsidRPr="003A067B">
        <w:rPr>
          <w:rFonts w:ascii="Bell MT" w:hAnsi="Bell MT"/>
          <w:i/>
          <w:iCs/>
          <w:sz w:val="32"/>
          <w:szCs w:val="32"/>
        </w:rPr>
        <w:t>Component interfaces</w:t>
      </w:r>
      <w:del w:id="571" w:author="Etion Pinari" w:date="2021-01-08T19:43:00Z">
        <w:r w:rsidR="006625AC" w:rsidRPr="003A067B" w:rsidDel="003A067B">
          <w:rPr>
            <w:rFonts w:ascii="Bell MT" w:hAnsi="Bell MT"/>
            <w:i/>
            <w:iCs/>
            <w:sz w:val="32"/>
            <w:szCs w:val="32"/>
          </w:rPr>
          <w:delText xml:space="preserve"> </w:delText>
        </w:r>
      </w:del>
      <w:ins w:id="572" w:author="Etion Pinari" w:date="2021-01-08T19:38:00Z">
        <w:r w:rsidRPr="003A067B">
          <w:rPr>
            <w:rFonts w:ascii="Bell MT" w:hAnsi="Bell MT"/>
            <w:i/>
            <w:iCs/>
            <w:sz w:val="32"/>
            <w:szCs w:val="32"/>
            <w:rPrChange w:id="573" w:author="Etion Pinari" w:date="2021-01-08T19:42:00Z">
              <w:rPr/>
            </w:rPrChange>
          </w:rPr>
          <w:br w:type="page"/>
        </w:r>
      </w:ins>
    </w:p>
    <w:p w14:paraId="398F9CFC" w14:textId="2BB4643A" w:rsidR="006625AC" w:rsidRPr="00F86396" w:rsidRDefault="006625AC" w:rsidP="006625AC">
      <w:pPr>
        <w:pStyle w:val="ListParagraph"/>
        <w:numPr>
          <w:ilvl w:val="1"/>
          <w:numId w:val="1"/>
        </w:numPr>
        <w:rPr>
          <w:rFonts w:ascii="Bell MT" w:hAnsi="Bell MT"/>
        </w:rPr>
      </w:pPr>
      <w:r w:rsidRPr="00F86396">
        <w:rPr>
          <w:rFonts w:ascii="Bell MT" w:hAnsi="Bell MT"/>
          <w:i/>
          <w:iCs/>
          <w:sz w:val="32"/>
          <w:szCs w:val="32"/>
        </w:rPr>
        <w:lastRenderedPageBreak/>
        <w:t>Selected architectural styles and patterns</w:t>
      </w:r>
      <w:r w:rsidRPr="00F86396">
        <w:rPr>
          <w:rFonts w:ascii="Bell MT" w:hAnsi="Bell MT"/>
        </w:rPr>
        <w:t xml:space="preserve">: </w:t>
      </w:r>
      <w:r w:rsidR="00F27B54" w:rsidRPr="00F86396">
        <w:rPr>
          <w:rFonts w:ascii="Bell MT" w:hAnsi="Bell MT"/>
        </w:rPr>
        <w:br/>
      </w:r>
    </w:p>
    <w:p w14:paraId="251D5E33" w14:textId="5814C2E5" w:rsidR="00F27B54" w:rsidRPr="00F86396" w:rsidRDefault="00F27B54" w:rsidP="00F27B54">
      <w:pPr>
        <w:pStyle w:val="ListParagraph"/>
        <w:rPr>
          <w:rFonts w:ascii="Bell MT" w:hAnsi="Bell MT"/>
          <w:b/>
          <w:bCs/>
          <w:sz w:val="28"/>
          <w:szCs w:val="28"/>
          <w:u w:val="single"/>
        </w:rPr>
      </w:pPr>
      <w:r w:rsidRPr="00F86396">
        <w:rPr>
          <w:rFonts w:ascii="Bell MT" w:hAnsi="Bell MT"/>
          <w:b/>
          <w:bCs/>
          <w:sz w:val="28"/>
          <w:szCs w:val="28"/>
          <w:u w:val="single"/>
        </w:rPr>
        <w:t>Notification Push Pattern</w:t>
      </w:r>
      <w:r w:rsidRPr="00F86396">
        <w:rPr>
          <w:rFonts w:ascii="Bell MT" w:hAnsi="Bell MT"/>
          <w:b/>
          <w:bCs/>
          <w:sz w:val="28"/>
          <w:szCs w:val="28"/>
          <w:u w:val="single"/>
        </w:rPr>
        <w:br/>
      </w:r>
    </w:p>
    <w:p w14:paraId="300682D3" w14:textId="3B71AACC" w:rsidR="00533624" w:rsidRPr="00F86396" w:rsidRDefault="00F27B54" w:rsidP="00F86396">
      <w:pPr>
        <w:pStyle w:val="ListParagraph"/>
        <w:jc w:val="both"/>
        <w:rPr>
          <w:rFonts w:ascii="Bell MT" w:hAnsi="Bell MT"/>
          <w:sz w:val="28"/>
          <w:szCs w:val="28"/>
        </w:rPr>
      </w:pPr>
      <w:r w:rsidRPr="00F86396">
        <w:rPr>
          <w:rFonts w:ascii="Bell MT" w:hAnsi="Bell MT"/>
          <w:sz w:val="28"/>
          <w:szCs w:val="28"/>
        </w:rPr>
        <w:t xml:space="preserve">To provide the required periodic notifications functionalities, a push pattern has been chosen, </w:t>
      </w:r>
      <w:r w:rsidR="006D1BC3" w:rsidRPr="00F86396">
        <w:rPr>
          <w:rFonts w:ascii="Bell MT" w:hAnsi="Bell MT"/>
          <w:sz w:val="28"/>
          <w:szCs w:val="28"/>
        </w:rPr>
        <w:t>so to</w:t>
      </w:r>
      <w:r w:rsidRPr="00F86396">
        <w:rPr>
          <w:rFonts w:ascii="Bell MT" w:hAnsi="Bell MT"/>
          <w:sz w:val="28"/>
          <w:szCs w:val="28"/>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rPr>
        <w:t>getting</w:t>
      </w:r>
      <w:r w:rsidRPr="00F86396">
        <w:rPr>
          <w:rFonts w:ascii="Bell MT" w:hAnsi="Bell MT"/>
          <w:sz w:val="28"/>
          <w:szCs w:val="28"/>
        </w:rPr>
        <w:t xml:space="preserve"> flooded by periodic notifications requests. </w:t>
      </w:r>
      <w:r w:rsidR="006D1BC3" w:rsidRPr="00F86396">
        <w:rPr>
          <w:rFonts w:ascii="Bell MT" w:hAnsi="Bell MT"/>
          <w:sz w:val="28"/>
          <w:szCs w:val="28"/>
        </w:rPr>
        <w:t xml:space="preserve">The general approach with this pattern </w:t>
      </w:r>
      <w:r w:rsidR="00533624" w:rsidRPr="00F86396">
        <w:rPr>
          <w:rFonts w:ascii="Bell MT" w:hAnsi="Bell MT"/>
          <w:sz w:val="28"/>
          <w:szCs w:val="28"/>
        </w:rPr>
        <w:t>has 3 layers:</w:t>
      </w:r>
    </w:p>
    <w:p w14:paraId="04CE6F96" w14:textId="12B21F0A" w:rsidR="00533624" w:rsidRPr="00F86396" w:rsidRDefault="00533624" w:rsidP="00F86396">
      <w:pPr>
        <w:pStyle w:val="ListParagraph"/>
        <w:jc w:val="both"/>
        <w:rPr>
          <w:rFonts w:ascii="Bell MT" w:hAnsi="Bell MT"/>
          <w:sz w:val="28"/>
          <w:szCs w:val="28"/>
        </w:rPr>
      </w:pPr>
      <w:r w:rsidRPr="00F86396">
        <w:rPr>
          <w:rFonts w:ascii="Bell MT" w:hAnsi="Bell MT"/>
          <w:sz w:val="28"/>
          <w:szCs w:val="28"/>
        </w:rPr>
        <w:t>-</w:t>
      </w:r>
      <w:r w:rsidRPr="00F86396">
        <w:rPr>
          <w:color w:val="272727"/>
          <w:sz w:val="27"/>
          <w:szCs w:val="27"/>
          <w:shd w:val="clear" w:color="auto" w:fill="FFFFFF"/>
        </w:rPr>
        <w:t xml:space="preserve"> </w:t>
      </w:r>
      <w:r w:rsidR="00057D48" w:rsidRPr="00801F40">
        <w:rPr>
          <w:color w:val="272727"/>
          <w:sz w:val="27"/>
          <w:szCs w:val="27"/>
          <w:shd w:val="clear" w:color="auto" w:fill="FFFFFF"/>
        </w:rPr>
        <w:t xml:space="preserve"> </w:t>
      </w:r>
      <w:r w:rsidRPr="00F86396">
        <w:rPr>
          <w:rStyle w:val="Emphasis"/>
          <w:rFonts w:ascii="Bell MT" w:hAnsi="Bell MT"/>
          <w:b/>
          <w:bCs/>
          <w:i w:val="0"/>
          <w:iCs w:val="0"/>
          <w:color w:val="272727"/>
          <w:sz w:val="28"/>
          <w:szCs w:val="28"/>
          <w:shd w:val="clear" w:color="auto" w:fill="FFFFFF"/>
        </w:rPr>
        <w:t>Mobile notification services</w:t>
      </w:r>
      <w:r w:rsidRPr="00801F40">
        <w:rPr>
          <w:rStyle w:val="Emphasis"/>
          <w:rFonts w:ascii="Bell MT" w:hAnsi="Bell MT"/>
          <w:i w:val="0"/>
          <w:iCs w:val="0"/>
          <w:color w:val="272727"/>
          <w:sz w:val="28"/>
          <w:szCs w:val="28"/>
          <w:shd w:val="clear" w:color="auto" w:fill="FFFFFF"/>
        </w:rPr>
        <w:t xml:space="preserve"> </w:t>
      </w:r>
      <w:r w:rsidRPr="00F86396">
        <w:rPr>
          <w:rFonts w:ascii="Bell MT" w:hAnsi="Bell MT"/>
          <w:sz w:val="28"/>
          <w:szCs w:val="28"/>
        </w:rPr>
        <w:t xml:space="preserve">(MNS) are </w:t>
      </w:r>
      <w:r w:rsidRPr="00801F40">
        <w:rPr>
          <w:rFonts w:ascii="Bell MT" w:hAnsi="Bell MT"/>
          <w:color w:val="272727"/>
          <w:sz w:val="28"/>
          <w:szCs w:val="28"/>
          <w:shd w:val="clear" w:color="auto" w:fill="FFFFFF"/>
        </w:rPr>
        <w:t>c</w:t>
      </w:r>
      <w:r w:rsidRPr="00F86396">
        <w:rPr>
          <w:rFonts w:ascii="Bell MT" w:hAnsi="Bell MT"/>
          <w:color w:val="272727"/>
          <w:sz w:val="28"/>
          <w:szCs w:val="28"/>
          <w:shd w:val="clear" w:color="auto" w:fill="FFFFFF"/>
        </w:rPr>
        <w:t>omponents that allow third-party app developers to send information from their servers to the user’s devices</w:t>
      </w:r>
      <w:r w:rsidRPr="00F86396">
        <w:rPr>
          <w:rFonts w:ascii="Bell MT" w:hAnsi="Bell MT"/>
          <w:sz w:val="28"/>
          <w:szCs w:val="28"/>
        </w:rPr>
        <w:br/>
        <w:t>-</w:t>
      </w:r>
      <w:r w:rsidR="00057D48" w:rsidRPr="00F86396">
        <w:rPr>
          <w:rFonts w:ascii="Bell MT" w:hAnsi="Bell MT"/>
          <w:sz w:val="28"/>
          <w:szCs w:val="28"/>
        </w:rPr>
        <w:t xml:space="preserve"> </w:t>
      </w:r>
      <w:r w:rsidRPr="00F86396">
        <w:rPr>
          <w:rFonts w:ascii="Bell MT" w:hAnsi="Bell MT"/>
          <w:b/>
          <w:bCs/>
          <w:sz w:val="28"/>
          <w:szCs w:val="28"/>
        </w:rPr>
        <w:t>Application Server</w:t>
      </w:r>
      <w:r w:rsidRPr="00F86396">
        <w:rPr>
          <w:rFonts w:ascii="Bell MT" w:hAnsi="Bell MT"/>
          <w:sz w:val="28"/>
          <w:szCs w:val="28"/>
        </w:rPr>
        <w:t xml:space="preserve"> (push Server) is the server creating push requests handled by MNS, targeting directly specific users, or group of users, based </w:t>
      </w:r>
      <w:r w:rsidR="00057D48" w:rsidRPr="00F86396">
        <w:rPr>
          <w:rFonts w:ascii="Bell MT" w:hAnsi="Bell MT"/>
          <w:sz w:val="28"/>
          <w:szCs w:val="28"/>
        </w:rPr>
        <w:t>e.g.,</w:t>
      </w:r>
      <w:r w:rsidRPr="00F86396">
        <w:rPr>
          <w:rFonts w:ascii="Bell MT" w:hAnsi="Bell MT"/>
          <w:sz w:val="28"/>
          <w:szCs w:val="28"/>
        </w:rPr>
        <w:t xml:space="preserve"> on a topic they have subscribed to.</w:t>
      </w:r>
    </w:p>
    <w:p w14:paraId="5913D3E6" w14:textId="206E1AAF" w:rsidR="00533624" w:rsidRPr="00F86396" w:rsidRDefault="00533624" w:rsidP="00F86396">
      <w:pPr>
        <w:pStyle w:val="ListParagraph"/>
        <w:jc w:val="both"/>
        <w:rPr>
          <w:rFonts w:ascii="Bell MT" w:hAnsi="Bell MT"/>
          <w:sz w:val="28"/>
          <w:szCs w:val="28"/>
        </w:rPr>
      </w:pPr>
      <w:r w:rsidRPr="00F86396">
        <w:rPr>
          <w:rFonts w:ascii="Bell MT" w:hAnsi="Bell MT"/>
          <w:sz w:val="28"/>
          <w:szCs w:val="28"/>
        </w:rPr>
        <w:t>-</w:t>
      </w:r>
      <w:r w:rsidR="00057D48" w:rsidRPr="00F86396">
        <w:rPr>
          <w:rFonts w:ascii="Bell MT" w:hAnsi="Bell MT"/>
          <w:sz w:val="28"/>
          <w:szCs w:val="28"/>
        </w:rPr>
        <w:t xml:space="preserve"> </w:t>
      </w:r>
      <w:r w:rsidRPr="00F86396">
        <w:rPr>
          <w:rFonts w:ascii="Bell MT" w:hAnsi="Bell MT"/>
          <w:b/>
          <w:bCs/>
          <w:sz w:val="28"/>
          <w:szCs w:val="28"/>
        </w:rPr>
        <w:t>Client Application</w:t>
      </w:r>
      <w:r w:rsidRPr="00F86396">
        <w:rPr>
          <w:rFonts w:ascii="Bell MT" w:hAnsi="Bell MT"/>
          <w:sz w:val="28"/>
          <w:szCs w:val="28"/>
        </w:rPr>
        <w:t xml:space="preserve"> registers to the notification service, getting uniquely identified.</w:t>
      </w:r>
      <w:r w:rsidR="0097581F" w:rsidRPr="00F86396">
        <w:rPr>
          <w:rFonts w:ascii="Bell MT" w:hAnsi="Bell MT"/>
          <w:sz w:val="28"/>
          <w:szCs w:val="28"/>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ListParagraph"/>
        <w:jc w:val="both"/>
        <w:rPr>
          <w:rFonts w:ascii="Bell MT" w:hAnsi="Bell MT"/>
          <w:sz w:val="28"/>
          <w:szCs w:val="28"/>
        </w:rPr>
      </w:pPr>
      <w:r w:rsidRPr="00F86396">
        <w:rPr>
          <w:rFonts w:ascii="Bell MT" w:hAnsi="Bell MT"/>
          <w:sz w:val="28"/>
          <w:szCs w:val="28"/>
        </w:rPr>
        <w:t>Upon server pus</w:t>
      </w:r>
      <w:r w:rsidR="0097581F" w:rsidRPr="00F86396">
        <w:rPr>
          <w:rFonts w:ascii="Bell MT" w:hAnsi="Bell MT"/>
          <w:sz w:val="28"/>
          <w:szCs w:val="28"/>
        </w:rPr>
        <w:t xml:space="preserve">h requests, the MNS uses the connection with the user to send the notifications.  </w:t>
      </w:r>
    </w:p>
    <w:p w14:paraId="7737CA8C" w14:textId="77777777" w:rsidR="0001188D" w:rsidRPr="00F86396" w:rsidRDefault="0001188D">
      <w:pPr>
        <w:pStyle w:val="ListParagraph"/>
        <w:rPr>
          <w:rFonts w:ascii="Bell MT" w:hAnsi="Bell MT"/>
          <w:sz w:val="28"/>
          <w:szCs w:val="28"/>
        </w:rPr>
      </w:pPr>
    </w:p>
    <w:p w14:paraId="59350BB3" w14:textId="1EC1A1F7" w:rsidR="0089155A" w:rsidRPr="00801F40" w:rsidRDefault="0089155A" w:rsidP="00F86396">
      <w:pPr>
        <w:pStyle w:val="ListParagraph"/>
        <w:numPr>
          <w:ilvl w:val="0"/>
          <w:numId w:val="42"/>
        </w:numPr>
        <w:rPr>
          <w:rFonts w:ascii="Bell MT" w:hAnsi="Bell MT"/>
          <w:color w:val="23252C"/>
          <w:sz w:val="24"/>
          <w:szCs w:val="24"/>
          <w:bdr w:val="none" w:sz="0" w:space="0" w:color="auto" w:frame="1"/>
          <w:shd w:val="clear" w:color="auto" w:fill="FFFFFF"/>
        </w:rPr>
      </w:pPr>
      <w:r w:rsidRPr="00F86396">
        <w:rPr>
          <w:rFonts w:ascii="Bell MT" w:hAnsi="Bell MT"/>
          <w:noProof/>
          <w:sz w:val="28"/>
          <w:szCs w:val="28"/>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rPr>
        <w:t xml:space="preserve">device </w:t>
      </w:r>
      <w:r w:rsidRPr="00801F40">
        <w:rPr>
          <w:rFonts w:ascii="Bell MT" w:hAnsi="Bell MT"/>
          <w:color w:val="23252C"/>
          <w:sz w:val="24"/>
          <w:szCs w:val="24"/>
          <w:bdr w:val="none" w:sz="0" w:space="0" w:color="auto" w:frame="1"/>
          <w:shd w:val="clear" w:color="auto" w:fill="FFFFFF"/>
        </w:rPr>
        <w:t>registers to MNS</w:t>
      </w:r>
    </w:p>
    <w:p w14:paraId="0A571B63" w14:textId="31062810" w:rsidR="0089155A" w:rsidRPr="00F86396" w:rsidRDefault="0089155A" w:rsidP="00F86396">
      <w:pPr>
        <w:pStyle w:val="ListParagraph"/>
        <w:numPr>
          <w:ilvl w:val="0"/>
          <w:numId w:val="42"/>
        </w:numPr>
        <w:rPr>
          <w:rFonts w:ascii="Bell MT" w:hAnsi="Bell MT"/>
          <w:sz w:val="24"/>
          <w:szCs w:val="24"/>
        </w:rPr>
      </w:pPr>
      <w:r w:rsidRPr="00F86396">
        <w:rPr>
          <w:rFonts w:ascii="Bell MT" w:hAnsi="Bell MT"/>
          <w:color w:val="23252C"/>
          <w:sz w:val="24"/>
          <w:szCs w:val="24"/>
          <w:bdr w:val="none" w:sz="0" w:space="0" w:color="auto" w:frame="1"/>
          <w:shd w:val="clear" w:color="auto" w:fill="FFFFFF"/>
        </w:rPr>
        <w:t xml:space="preserve">Upon successful </w:t>
      </w:r>
      <w:r w:rsidR="0001188D" w:rsidRPr="00801F40">
        <w:rPr>
          <w:rFonts w:ascii="Bell MT" w:hAnsi="Bell MT"/>
          <w:color w:val="23252C"/>
          <w:sz w:val="24"/>
          <w:szCs w:val="24"/>
          <w:bdr w:val="none" w:sz="0" w:space="0" w:color="auto" w:frame="1"/>
          <w:shd w:val="clear" w:color="auto" w:fill="FFFFFF"/>
        </w:rPr>
        <w:t>registration, MNS</w:t>
      </w:r>
      <w:r w:rsidRPr="00F86396">
        <w:rPr>
          <w:rFonts w:ascii="Bell MT" w:hAnsi="Bell MT"/>
          <w:color w:val="23252C"/>
          <w:sz w:val="24"/>
          <w:szCs w:val="24"/>
          <w:bdr w:val="none" w:sz="0" w:space="0" w:color="auto" w:frame="1"/>
          <w:shd w:val="clear" w:color="auto" w:fill="FFFFFF"/>
        </w:rPr>
        <w:t xml:space="preserve"> server issues </w:t>
      </w:r>
      <w:r w:rsidRPr="00F86396">
        <w:rPr>
          <w:rFonts w:ascii="Bell MT" w:hAnsi="Bell MT"/>
          <w:color w:val="23252C"/>
          <w:sz w:val="24"/>
          <w:szCs w:val="24"/>
          <w:shd w:val="clear" w:color="auto" w:fill="FFFFFF"/>
        </w:rPr>
        <w:t xml:space="preserve">registration </w:t>
      </w:r>
      <w:r w:rsidRPr="00801F40">
        <w:rPr>
          <w:rFonts w:ascii="Bell MT" w:hAnsi="Bell MT"/>
          <w:color w:val="23252C"/>
          <w:sz w:val="24"/>
          <w:szCs w:val="24"/>
          <w:shd w:val="clear" w:color="auto" w:fill="FFFFFF"/>
        </w:rPr>
        <w:t xml:space="preserve">token </w:t>
      </w:r>
      <w:r w:rsidRPr="00F86396">
        <w:rPr>
          <w:rFonts w:ascii="Bell MT" w:hAnsi="Bell MT"/>
          <w:color w:val="23252C"/>
          <w:sz w:val="24"/>
          <w:szCs w:val="24"/>
          <w:shd w:val="clear" w:color="auto" w:fill="FFFFFF"/>
        </w:rPr>
        <w:t>to</w:t>
      </w:r>
      <w:r w:rsidRPr="00801F40">
        <w:rPr>
          <w:rFonts w:ascii="Bell MT" w:hAnsi="Bell MT"/>
          <w:color w:val="23252C"/>
          <w:sz w:val="24"/>
          <w:szCs w:val="24"/>
          <w:shd w:val="clear" w:color="auto" w:fill="FFFFFF"/>
        </w:rPr>
        <w:t xml:space="preserve"> client device.</w:t>
      </w:r>
    </w:p>
    <w:p w14:paraId="0531960D" w14:textId="3B6651B2" w:rsidR="0089155A" w:rsidRPr="00801F40" w:rsidRDefault="0089155A" w:rsidP="0089155A">
      <w:pPr>
        <w:pStyle w:val="ListParagraph"/>
        <w:numPr>
          <w:ilvl w:val="0"/>
          <w:numId w:val="42"/>
        </w:numPr>
        <w:rPr>
          <w:rFonts w:ascii="Bell MT" w:hAnsi="Bell MT"/>
          <w:sz w:val="24"/>
          <w:szCs w:val="24"/>
        </w:rPr>
      </w:pPr>
      <w:r w:rsidRPr="00801F40">
        <w:rPr>
          <w:rFonts w:ascii="Bell MT" w:hAnsi="Bell MT"/>
          <w:sz w:val="24"/>
          <w:szCs w:val="24"/>
        </w:rPr>
        <w:t xml:space="preserve">Client device sends registration token to app </w:t>
      </w:r>
      <w:proofErr w:type="gramStart"/>
      <w:r w:rsidRPr="00801F40">
        <w:rPr>
          <w:rFonts w:ascii="Bell MT" w:hAnsi="Bell MT"/>
          <w:sz w:val="24"/>
          <w:szCs w:val="24"/>
        </w:rPr>
        <w:t>server</w:t>
      </w:r>
      <w:proofErr w:type="gramEnd"/>
    </w:p>
    <w:p w14:paraId="5F58F8D2" w14:textId="196D3B75" w:rsidR="0089155A" w:rsidRPr="00801F40" w:rsidRDefault="0089155A" w:rsidP="0089155A">
      <w:pPr>
        <w:pStyle w:val="ListParagraph"/>
        <w:numPr>
          <w:ilvl w:val="0"/>
          <w:numId w:val="42"/>
        </w:numPr>
        <w:rPr>
          <w:rFonts w:ascii="Bell MT" w:hAnsi="Bell MT"/>
          <w:sz w:val="24"/>
          <w:szCs w:val="24"/>
        </w:rPr>
      </w:pPr>
      <w:r w:rsidRPr="00801F40">
        <w:rPr>
          <w:rFonts w:ascii="Bell MT" w:hAnsi="Bell MT"/>
          <w:sz w:val="24"/>
          <w:szCs w:val="24"/>
        </w:rPr>
        <w:t>App server s</w:t>
      </w:r>
      <w:r w:rsidR="0001188D" w:rsidRPr="00801F40">
        <w:rPr>
          <w:rFonts w:ascii="Bell MT" w:hAnsi="Bell MT"/>
          <w:sz w:val="24"/>
          <w:szCs w:val="24"/>
        </w:rPr>
        <w:t>tores client registration token for future notification uses.</w:t>
      </w:r>
    </w:p>
    <w:p w14:paraId="2FFE1866" w14:textId="7B0951AB" w:rsidR="0001188D" w:rsidRPr="00801F40" w:rsidRDefault="0001188D" w:rsidP="0001188D">
      <w:pPr>
        <w:pStyle w:val="ListParagraph"/>
        <w:numPr>
          <w:ilvl w:val="0"/>
          <w:numId w:val="43"/>
        </w:numPr>
        <w:rPr>
          <w:rFonts w:ascii="Bell MT" w:hAnsi="Bell MT"/>
          <w:sz w:val="24"/>
          <w:szCs w:val="24"/>
        </w:rPr>
      </w:pPr>
      <w:r w:rsidRPr="00801F40">
        <w:rPr>
          <w:rFonts w:ascii="Bell MT" w:hAnsi="Bell MT"/>
          <w:sz w:val="24"/>
          <w:szCs w:val="24"/>
        </w:rPr>
        <w:t>Server sends push notification request to MNS identifying the device(s).</w:t>
      </w:r>
    </w:p>
    <w:p w14:paraId="49146515" w14:textId="4C8E23CC" w:rsidR="0089155A" w:rsidRPr="00801F40" w:rsidRDefault="0001188D" w:rsidP="0001188D">
      <w:pPr>
        <w:pStyle w:val="ListParagraph"/>
        <w:numPr>
          <w:ilvl w:val="0"/>
          <w:numId w:val="43"/>
        </w:numPr>
        <w:rPr>
          <w:rFonts w:ascii="Bell MT" w:hAnsi="Bell MT"/>
          <w:sz w:val="24"/>
          <w:szCs w:val="24"/>
        </w:rPr>
      </w:pPr>
      <w:r w:rsidRPr="00801F40">
        <w:rPr>
          <w:rFonts w:ascii="Bell MT" w:hAnsi="Bell MT"/>
          <w:sz w:val="24"/>
          <w:szCs w:val="24"/>
        </w:rPr>
        <w:t>MNS Server sends notification to device(s).</w:t>
      </w:r>
    </w:p>
    <w:p w14:paraId="04003409" w14:textId="77777777" w:rsidR="0001188D" w:rsidRPr="00F86396" w:rsidRDefault="0001188D" w:rsidP="00F86396">
      <w:pPr>
        <w:rPr>
          <w:rFonts w:ascii="Bell MT" w:hAnsi="Bell MT"/>
          <w:sz w:val="24"/>
          <w:szCs w:val="24"/>
        </w:rPr>
      </w:pPr>
    </w:p>
    <w:p w14:paraId="5B37AAFB" w14:textId="0E751554" w:rsidR="002C367B" w:rsidRPr="00F86396" w:rsidRDefault="006D1BC3" w:rsidP="00F86396">
      <w:pPr>
        <w:pStyle w:val="ListParagraph"/>
        <w:jc w:val="both"/>
        <w:rPr>
          <w:rFonts w:ascii="Bell MT" w:hAnsi="Bell MT"/>
          <w:sz w:val="28"/>
          <w:szCs w:val="28"/>
        </w:rPr>
      </w:pPr>
      <w:r w:rsidRPr="00F86396">
        <w:rPr>
          <w:rFonts w:ascii="Bell MT" w:hAnsi="Bell MT"/>
          <w:sz w:val="28"/>
          <w:szCs w:val="28"/>
        </w:rPr>
        <w:br/>
      </w:r>
      <w:r w:rsidR="00F27B54" w:rsidRPr="00F86396">
        <w:rPr>
          <w:rFonts w:ascii="Bell MT" w:hAnsi="Bell MT"/>
          <w:sz w:val="28"/>
          <w:szCs w:val="28"/>
        </w:rPr>
        <w:t xml:space="preserve">The decision is to use Google’s </w:t>
      </w:r>
      <w:del w:id="574" w:author="Etion Pinari" w:date="2021-01-09T22:05:00Z">
        <w:r w:rsidR="00F27B54" w:rsidRPr="00F86396" w:rsidDel="001C1773">
          <w:rPr>
            <w:rFonts w:ascii="Bell MT" w:hAnsi="Bell MT"/>
            <w:sz w:val="28"/>
            <w:szCs w:val="28"/>
          </w:rPr>
          <w:delText>Firebase Cloud Messaging</w:delText>
        </w:r>
        <w:r w:rsidR="0001188D" w:rsidRPr="00F86396" w:rsidDel="001C1773">
          <w:rPr>
            <w:rFonts w:ascii="Bell MT" w:hAnsi="Bell MT"/>
            <w:sz w:val="28"/>
            <w:szCs w:val="28"/>
          </w:rPr>
          <w:delText>(</w:delText>
        </w:r>
      </w:del>
      <w:r w:rsidR="0001188D" w:rsidRPr="00F86396">
        <w:rPr>
          <w:rFonts w:ascii="Bell MT" w:hAnsi="Bell MT"/>
          <w:sz w:val="28"/>
          <w:szCs w:val="28"/>
        </w:rPr>
        <w:t>FCM</w:t>
      </w:r>
      <w:del w:id="575" w:author="Etion Pinari" w:date="2021-01-09T22:05:00Z">
        <w:r w:rsidR="0001188D" w:rsidRPr="00F86396" w:rsidDel="001C1773">
          <w:rPr>
            <w:rFonts w:ascii="Bell MT" w:hAnsi="Bell MT"/>
            <w:sz w:val="28"/>
            <w:szCs w:val="28"/>
          </w:rPr>
          <w:delText>)</w:delText>
        </w:r>
      </w:del>
      <w:r w:rsidR="00F27B54" w:rsidRPr="00F86396">
        <w:rPr>
          <w:rFonts w:ascii="Bell MT" w:hAnsi="Bell MT"/>
          <w:sz w:val="28"/>
          <w:szCs w:val="28"/>
        </w:rPr>
        <w:t xml:space="preserve">, that provides a cross platform (Android, IOS) </w:t>
      </w:r>
      <w:r w:rsidRPr="00F86396">
        <w:rPr>
          <w:rFonts w:ascii="Bell MT" w:hAnsi="Bell MT"/>
          <w:sz w:val="28"/>
          <w:szCs w:val="28"/>
        </w:rPr>
        <w:t xml:space="preserve">full </w:t>
      </w:r>
      <w:r w:rsidR="00F27B54" w:rsidRPr="00F86396">
        <w:rPr>
          <w:rFonts w:ascii="Bell MT" w:hAnsi="Bell MT"/>
          <w:sz w:val="28"/>
          <w:szCs w:val="28"/>
        </w:rPr>
        <w:t>handling of push notifications</w:t>
      </w:r>
      <w:ins w:id="576" w:author="Etion Pinari" w:date="2021-01-09T22:05:00Z">
        <w:r w:rsidR="001C1773">
          <w:rPr>
            <w:rFonts w:ascii="Bell MT" w:hAnsi="Bell MT"/>
            <w:sz w:val="28"/>
            <w:szCs w:val="28"/>
          </w:rPr>
          <w:t xml:space="preserve"> </w:t>
        </w:r>
      </w:ins>
      <w:r w:rsidRPr="00F86396">
        <w:rPr>
          <w:rFonts w:ascii="Bell MT" w:hAnsi="Bell MT"/>
          <w:sz w:val="28"/>
          <w:szCs w:val="28"/>
        </w:rPr>
        <w:t>(sending, routing, queuing)</w:t>
      </w:r>
      <w:r w:rsidR="0001188D" w:rsidRPr="00F86396">
        <w:rPr>
          <w:rFonts w:ascii="Bell MT" w:hAnsi="Bell MT"/>
          <w:sz w:val="28"/>
          <w:szCs w:val="28"/>
        </w:rPr>
        <w:t xml:space="preserve">. It is also </w:t>
      </w:r>
      <w:r w:rsidRPr="00F86396">
        <w:rPr>
          <w:rFonts w:ascii="Bell MT" w:hAnsi="Bell MT"/>
          <w:sz w:val="28"/>
          <w:szCs w:val="28"/>
        </w:rPr>
        <w:t xml:space="preserve">implementing </w:t>
      </w:r>
      <w:r w:rsidR="00F27B54" w:rsidRPr="00F86396">
        <w:rPr>
          <w:rFonts w:ascii="Bell MT" w:hAnsi="Bell MT"/>
          <w:sz w:val="28"/>
          <w:szCs w:val="28"/>
        </w:rPr>
        <w:t>subscriptions to specific topics</w:t>
      </w:r>
      <w:r w:rsidRPr="00F86396">
        <w:rPr>
          <w:rFonts w:ascii="Bell MT" w:hAnsi="Bell MT"/>
          <w:sz w:val="28"/>
          <w:szCs w:val="28"/>
        </w:rPr>
        <w:t>,</w:t>
      </w:r>
      <w:r w:rsidR="0001188D" w:rsidRPr="00F86396">
        <w:rPr>
          <w:rFonts w:ascii="Bell MT" w:hAnsi="Bell MT"/>
          <w:sz w:val="28"/>
          <w:szCs w:val="28"/>
        </w:rPr>
        <w:t xml:space="preserve"> with no limits on the number of </w:t>
      </w:r>
      <w:r w:rsidR="004365DC" w:rsidRPr="00F86396">
        <w:rPr>
          <w:rFonts w:ascii="Bell MT" w:hAnsi="Bell MT"/>
          <w:sz w:val="28"/>
          <w:szCs w:val="28"/>
        </w:rPr>
        <w:t xml:space="preserve">topics nor </w:t>
      </w:r>
      <w:r w:rsidR="0001188D" w:rsidRPr="00F86396">
        <w:rPr>
          <w:rFonts w:ascii="Bell MT" w:hAnsi="Bell MT"/>
          <w:sz w:val="28"/>
          <w:szCs w:val="28"/>
        </w:rPr>
        <w:t>subscriptions to a topic (important given our system expected clients</w:t>
      </w:r>
      <w:r w:rsidR="004365DC" w:rsidRPr="00F86396">
        <w:rPr>
          <w:rFonts w:ascii="Bell MT" w:hAnsi="Bell MT"/>
          <w:sz w:val="28"/>
          <w:szCs w:val="28"/>
        </w:rPr>
        <w:t xml:space="preserve"> and variety of topics, that can be each timeslot or store or a combination of both</w:t>
      </w:r>
      <w:r w:rsidR="0001188D" w:rsidRPr="00F86396">
        <w:rPr>
          <w:rFonts w:ascii="Bell MT" w:hAnsi="Bell MT"/>
          <w:sz w:val="28"/>
          <w:szCs w:val="28"/>
        </w:rPr>
        <w:t>).</w:t>
      </w:r>
    </w:p>
    <w:p w14:paraId="0B459EB0" w14:textId="77777777" w:rsidR="002C367B" w:rsidRPr="00F86396" w:rsidRDefault="002C367B">
      <w:pPr>
        <w:pStyle w:val="ListParagraph"/>
        <w:ind w:left="1080"/>
        <w:rPr>
          <w:rFonts w:ascii="Bell MT" w:hAnsi="Bell MT"/>
          <w:sz w:val="28"/>
          <w:szCs w:val="28"/>
        </w:rPr>
      </w:pPr>
    </w:p>
    <w:p w14:paraId="51629C89" w14:textId="605CBFFB" w:rsidR="00F5773A" w:rsidRPr="00F86396" w:rsidRDefault="00F5773A" w:rsidP="00F86396">
      <w:pPr>
        <w:pStyle w:val="ListParagraph"/>
        <w:ind w:firstLine="6"/>
        <w:rPr>
          <w:rFonts w:ascii="Bell MT" w:hAnsi="Bell MT"/>
          <w:b/>
          <w:bCs/>
          <w:sz w:val="28"/>
          <w:szCs w:val="28"/>
          <w:u w:val="single"/>
        </w:rPr>
      </w:pPr>
      <w:r>
        <w:rPr>
          <w:rFonts w:ascii="Bell MT" w:hAnsi="Bell MT"/>
          <w:b/>
          <w:bCs/>
          <w:sz w:val="28"/>
          <w:szCs w:val="28"/>
          <w:u w:val="single"/>
        </w:rPr>
        <w:lastRenderedPageBreak/>
        <w:t>Mediator Pattern</w:t>
      </w:r>
    </w:p>
    <w:p w14:paraId="4F1C1E64" w14:textId="77777777" w:rsidR="00F5773A"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Strong"/>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Strong"/>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67ABAAC8" w:rsidR="00F5773A" w:rsidRPr="008018D9"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577" w:author="Giorgio Romeo" w:date="2021-01-08T18:39:00Z">
        <w:r w:rsidDel="00F403CF">
          <w:rPr>
            <w:rFonts w:ascii="Bell MT" w:hAnsi="Bell MT" w:cs="Segoe UI"/>
            <w:color w:val="212121"/>
            <w:sz w:val="28"/>
            <w:szCs w:val="28"/>
          </w:rPr>
          <w:delText>geolocalization</w:delText>
        </w:r>
      </w:del>
      <w:ins w:id="578" w:author="Giorgio Romeo" w:date="2021-01-08T18:39:00Z">
        <w:r w:rsidR="00F403C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336F040A" w14:textId="77FD7446" w:rsidR="00F27B54" w:rsidRPr="00F86396" w:rsidRDefault="00F27B54" w:rsidP="00F86396">
      <w:pPr>
        <w:pStyle w:val="ListParagraph"/>
        <w:ind w:left="2124" w:firstLine="6"/>
        <w:rPr>
          <w:rFonts w:ascii="Bell MT" w:hAnsi="Bell MT"/>
          <w:sz w:val="28"/>
          <w:szCs w:val="28"/>
        </w:rPr>
      </w:pPr>
      <w:r w:rsidRPr="00F86396">
        <w:rPr>
          <w:rFonts w:ascii="Bell MT" w:hAnsi="Bell MT"/>
          <w:sz w:val="28"/>
          <w:szCs w:val="28"/>
        </w:rPr>
        <w:br/>
      </w:r>
    </w:p>
    <w:p w14:paraId="558631EF" w14:textId="769BB025" w:rsidR="006625AC" w:rsidRPr="00F86396" w:rsidDel="008B2710" w:rsidRDefault="006625AC" w:rsidP="006625AC">
      <w:pPr>
        <w:pStyle w:val="ListParagraph"/>
        <w:numPr>
          <w:ilvl w:val="1"/>
          <w:numId w:val="1"/>
        </w:numPr>
        <w:rPr>
          <w:del w:id="579" w:author="Etion Pinari" w:date="2021-01-10T18:00:00Z"/>
          <w:rFonts w:ascii="Bell MT" w:hAnsi="Bell MT"/>
          <w:sz w:val="32"/>
          <w:szCs w:val="32"/>
        </w:rPr>
      </w:pPr>
      <w:del w:id="580" w:author="Etion Pinari" w:date="2021-01-10T18:00:00Z">
        <w:r w:rsidRPr="00F86396" w:rsidDel="008B2710">
          <w:rPr>
            <w:rFonts w:ascii="Bell MT" w:hAnsi="Bell MT"/>
            <w:i/>
            <w:iCs/>
            <w:sz w:val="32"/>
            <w:szCs w:val="32"/>
          </w:rPr>
          <w:delText xml:space="preserve">Other design </w:delText>
        </w:r>
        <w:commentRangeStart w:id="581"/>
        <w:r w:rsidRPr="00F86396" w:rsidDel="008B2710">
          <w:rPr>
            <w:rFonts w:ascii="Bell MT" w:hAnsi="Bell MT"/>
            <w:i/>
            <w:iCs/>
            <w:sz w:val="32"/>
            <w:szCs w:val="32"/>
          </w:rPr>
          <w:delText>decisions</w:delText>
        </w:r>
        <w:commentRangeEnd w:id="581"/>
        <w:r w:rsidR="00532BBE" w:rsidDel="008B2710">
          <w:rPr>
            <w:rStyle w:val="CommentReference"/>
          </w:rPr>
          <w:commentReference w:id="581"/>
        </w:r>
      </w:del>
    </w:p>
    <w:p w14:paraId="3EBCC505" w14:textId="4FFE9E58" w:rsidR="002F47C7" w:rsidRPr="00F86396" w:rsidRDefault="002F47C7" w:rsidP="002F47C7">
      <w:pPr>
        <w:rPr>
          <w:rFonts w:ascii="Bell MT" w:hAnsi="Bell MT"/>
          <w:i/>
          <w:iCs/>
          <w:sz w:val="32"/>
          <w:szCs w:val="32"/>
        </w:rPr>
        <w:sectPr w:rsidR="002F47C7" w:rsidRPr="00F86396" w:rsidSect="00343016">
          <w:footerReference w:type="default" r:id="rId37"/>
          <w:pgSz w:w="11906" w:h="16838"/>
          <w:pgMar w:top="1417" w:right="1134" w:bottom="1134" w:left="1134" w:header="708" w:footer="708" w:gutter="0"/>
          <w:pgNumType w:start="0"/>
          <w:cols w:space="708"/>
          <w:titlePg/>
          <w:docGrid w:linePitch="360"/>
        </w:sectPr>
      </w:pPr>
    </w:p>
    <w:p w14:paraId="5D40664C" w14:textId="71A414BF" w:rsidR="002F47C7" w:rsidRPr="00F86396" w:rsidRDefault="002F47C7" w:rsidP="00F86396">
      <w:pPr>
        <w:rPr>
          <w:rFonts w:ascii="Bell MT" w:hAnsi="Bell MT"/>
          <w:i/>
          <w:iCs/>
          <w:sz w:val="32"/>
          <w:szCs w:val="32"/>
        </w:rPr>
      </w:pPr>
    </w:p>
    <w:p w14:paraId="1FA6E510" w14:textId="540D7A7F" w:rsidR="002F47C7" w:rsidRPr="00F86396" w:rsidRDefault="00EE26D1" w:rsidP="006625AC">
      <w:pPr>
        <w:pStyle w:val="ListParagraph"/>
        <w:numPr>
          <w:ilvl w:val="1"/>
          <w:numId w:val="1"/>
        </w:numPr>
        <w:rPr>
          <w:rFonts w:ascii="Bell MT" w:hAnsi="Bell MT"/>
          <w:sz w:val="32"/>
          <w:szCs w:val="32"/>
        </w:rPr>
      </w:pPr>
      <w:r w:rsidRPr="00F86396">
        <w:rPr>
          <w:rFonts w:ascii="Bell MT" w:hAnsi="Bell MT"/>
          <w:i/>
          <w:iCs/>
          <w:sz w:val="32"/>
          <w:szCs w:val="32"/>
        </w:rPr>
        <w:t>Additional Specifications</w:t>
      </w:r>
      <w:r w:rsidR="00D53899">
        <w:rPr>
          <w:rFonts w:ascii="Bell MT" w:hAnsi="Bell MT"/>
          <w:i/>
          <w:iCs/>
          <w:sz w:val="32"/>
          <w:szCs w:val="32"/>
        </w:rPr>
        <w:br/>
      </w:r>
    </w:p>
    <w:p w14:paraId="70FB96FC" w14:textId="242143CA" w:rsidR="00D53899" w:rsidRPr="00F86396" w:rsidRDefault="00D53899" w:rsidP="00F86396">
      <w:pPr>
        <w:pStyle w:val="ListParagraph"/>
        <w:numPr>
          <w:ilvl w:val="0"/>
          <w:numId w:val="48"/>
        </w:numPr>
        <w:ind w:left="1491" w:hanging="357"/>
        <w:rPr>
          <w:rFonts w:ascii="Bell MT" w:hAnsi="Bell MT"/>
          <w:sz w:val="28"/>
          <w:szCs w:val="28"/>
        </w:rPr>
      </w:pPr>
      <w:r w:rsidRPr="00F86396">
        <w:rPr>
          <w:rFonts w:ascii="Bell MT" w:hAnsi="Bell MT"/>
          <w:i/>
          <w:iCs/>
          <w:sz w:val="28"/>
          <w:szCs w:val="28"/>
        </w:rPr>
        <w:t>Timeslots method</w:t>
      </w:r>
      <w:r w:rsidRPr="00F86396">
        <w:rPr>
          <w:rFonts w:ascii="Bell MT" w:hAnsi="Bell MT"/>
          <w:sz w:val="28"/>
          <w:szCs w:val="28"/>
        </w:rPr>
        <w:t xml:space="preserve"> </w:t>
      </w:r>
      <w:del w:id="586" w:author="Etion Pinari" w:date="2021-01-08T19:12:00Z">
        <w:r w:rsidDel="00532BB4">
          <w:rPr>
            <w:rFonts w:ascii="Bell MT" w:hAnsi="Bell MT"/>
            <w:sz w:val="28"/>
            <w:szCs w:val="28"/>
          </w:rPr>
          <w:br/>
        </w:r>
      </w:del>
    </w:p>
    <w:p w14:paraId="1BFFAC8E" w14:textId="062016E7" w:rsidR="002F47C7" w:rsidRPr="00F86396" w:rsidDel="00532BB4" w:rsidRDefault="002F47C7">
      <w:pPr>
        <w:spacing w:line="276" w:lineRule="auto"/>
        <w:jc w:val="both"/>
        <w:rPr>
          <w:del w:id="587" w:author="Etion Pinari" w:date="2021-01-08T19:12:00Z"/>
          <w:rFonts w:ascii="Bell MT" w:hAnsi="Bell MT"/>
          <w:sz w:val="28"/>
          <w:szCs w:val="28"/>
        </w:rPr>
      </w:pPr>
      <w:del w:id="588" w:author="Etion Pinari" w:date="2021-01-08T19:12:00Z">
        <w:r w:rsidRPr="00F86396" w:rsidDel="00532BB4">
          <w:rPr>
            <w:rFonts w:ascii="Bell MT" w:hAnsi="Bell MT"/>
            <w:sz w:val="28"/>
            <w:szCs w:val="28"/>
          </w:rPr>
          <w:delText>How the timeslot method works, based on mathematics</w:delText>
        </w:r>
        <w:r w:rsidR="00E00A47" w:rsidDel="00532BB4">
          <w:rPr>
            <w:rFonts w:ascii="Bell MT" w:hAnsi="Bell MT"/>
            <w:sz w:val="28"/>
            <w:szCs w:val="28"/>
          </w:rPr>
          <w:delText>:</w:delText>
        </w:r>
      </w:del>
    </w:p>
    <w:p w14:paraId="3A8B799C" w14:textId="1C9FCCD4" w:rsidR="002F47C7" w:rsidRPr="00F86396" w:rsidRDefault="002F47C7">
      <w:pPr>
        <w:spacing w:line="276" w:lineRule="auto"/>
        <w:jc w:val="both"/>
        <w:rPr>
          <w:rFonts w:ascii="Bell MT" w:hAnsi="Bell MT"/>
          <w:sz w:val="28"/>
          <w:szCs w:val="28"/>
        </w:rPr>
      </w:pPr>
      <w:r w:rsidRPr="00F86396">
        <w:rPr>
          <w:rFonts w:ascii="Bell MT" w:hAnsi="Bell MT"/>
          <w:sz w:val="28"/>
          <w:szCs w:val="28"/>
        </w:rPr>
        <w:t>We have decided to manage queues in the following way:</w:t>
      </w:r>
    </w:p>
    <w:p w14:paraId="13C52E17" w14:textId="3981A61A" w:rsidR="002F47C7" w:rsidRPr="00F86396" w:rsidRDefault="002F47C7" w:rsidP="00F86396">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 xml:space="preserve">Each timeslot, called </w:t>
      </w:r>
      <w:r w:rsidRPr="00F86396">
        <w:rPr>
          <w:rFonts w:ascii="Cambria" w:hAnsi="Cambria" w:cs="Cambria"/>
          <w:sz w:val="28"/>
          <w:szCs w:val="28"/>
        </w:rPr>
        <w:t>τ</w:t>
      </w:r>
      <w:r w:rsidRPr="00F86396">
        <w:rPr>
          <w:rFonts w:ascii="Bell MT" w:hAnsi="Bell MT"/>
          <w:sz w:val="28"/>
          <w:szCs w:val="28"/>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The timeslot is divided in two parts, one being the entrance time called </w:t>
      </w:r>
      <w:r w:rsidRPr="00F86396">
        <w:rPr>
          <w:rFonts w:ascii="Cambria" w:hAnsi="Cambria" w:cs="Cambria"/>
          <w:sz w:val="28"/>
          <w:szCs w:val="28"/>
        </w:rPr>
        <w:t>ε</w:t>
      </w:r>
      <w:r w:rsidRPr="00F86396">
        <w:rPr>
          <w:rFonts w:ascii="Bell MT" w:hAnsi="Bell MT"/>
          <w:sz w:val="28"/>
          <w:szCs w:val="28"/>
        </w:rPr>
        <w:t xml:space="preserve"> (10 minutes by default, 1/6 hour) and the other will be the preparation time called </w:t>
      </w:r>
      <w:r w:rsidRPr="00F86396">
        <w:rPr>
          <w:rFonts w:ascii="Cambria" w:hAnsi="Cambria" w:cs="Cambria"/>
          <w:sz w:val="28"/>
          <w:szCs w:val="28"/>
        </w:rPr>
        <w:t>ρ</w:t>
      </w:r>
      <w:r w:rsidRPr="00F86396">
        <w:rPr>
          <w:rFonts w:ascii="Bell MT" w:hAnsi="Bell MT"/>
          <w:sz w:val="28"/>
          <w:szCs w:val="28"/>
        </w:rPr>
        <w:t xml:space="preserve"> (5 minutes by default, 1/12 hour, or equivalently </w:t>
      </w:r>
      <w:r w:rsidRPr="00F86396">
        <w:rPr>
          <w:rFonts w:ascii="Cambria" w:hAnsi="Cambria" w:cs="Cambria"/>
          <w:sz w:val="28"/>
          <w:szCs w:val="28"/>
        </w:rPr>
        <w:t>ρ</w:t>
      </w:r>
      <w:r w:rsidRPr="00F86396">
        <w:rPr>
          <w:rFonts w:ascii="Bell MT" w:hAnsi="Bell MT"/>
          <w:sz w:val="28"/>
          <w:szCs w:val="28"/>
        </w:rPr>
        <w:t xml:space="preserve"> = </w:t>
      </w:r>
      <w:bookmarkStart w:id="589" w:name="_Hlk60827194"/>
      <w:r w:rsidRPr="00F86396">
        <w:rPr>
          <w:rFonts w:ascii="Cambria" w:hAnsi="Cambria" w:cs="Cambria"/>
          <w:sz w:val="28"/>
          <w:szCs w:val="28"/>
        </w:rPr>
        <w:t>τ</w:t>
      </w:r>
      <w:bookmarkEnd w:id="589"/>
      <w:r w:rsidRPr="00F86396">
        <w:rPr>
          <w:rFonts w:ascii="Bell MT" w:hAnsi="Bell MT"/>
          <w:sz w:val="28"/>
          <w:szCs w:val="28"/>
        </w:rPr>
        <w:t xml:space="preserve"> – </w:t>
      </w:r>
      <w:r w:rsidRPr="00F86396">
        <w:rPr>
          <w:rFonts w:ascii="Cambria" w:hAnsi="Cambria" w:cs="Cambria"/>
          <w:sz w:val="28"/>
          <w:szCs w:val="28"/>
        </w:rPr>
        <w:t>ε</w:t>
      </w:r>
      <w:r w:rsidRPr="00F86396">
        <w:rPr>
          <w:rFonts w:ascii="Bell MT" w:hAnsi="Bell MT"/>
          <w:sz w:val="28"/>
          <w:szCs w:val="28"/>
        </w:rPr>
        <w:t xml:space="preserve">). </w:t>
      </w:r>
    </w:p>
    <w:p w14:paraId="423DB5CF" w14:textId="77777777"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Bell MT" w:hAnsi="Bell MT"/>
          <w:sz w:val="28"/>
          <w:szCs w:val="28"/>
        </w:rPr>
        <w:t>The entrance time allows people to enter in a 10-minute period time which, following RASD specifications, considers the human error.</w:t>
      </w:r>
    </w:p>
    <w:p w14:paraId="54748D4E" w14:textId="38FDDAA9"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Bell MT" w:hAnsi="Bell MT"/>
          <w:sz w:val="28"/>
          <w:szCs w:val="28"/>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rPr>
        <w:t xml:space="preserve"> </w:t>
      </w:r>
      <w:r w:rsidR="00EC6E35" w:rsidRPr="00E26F8C">
        <w:rPr>
          <w:rFonts w:ascii="Bell MT" w:hAnsi="Bell MT"/>
          <w:sz w:val="28"/>
          <w:szCs w:val="28"/>
        </w:rPr>
        <w:t>another in a queue.</w:t>
      </w:r>
    </w:p>
    <w:p w14:paraId="28402E10" w14:textId="3897411B" w:rsidR="002F47C7" w:rsidRPr="00F86396" w:rsidRDefault="002F47C7" w:rsidP="00F86396">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 xml:space="preserve">Furthermore, an important variable to define is the number of timeslots it takes for a grocery shopping trip**, called </w:t>
      </w:r>
      <w:r w:rsidRPr="00F86396">
        <w:rPr>
          <w:rFonts w:ascii="Cambria" w:hAnsi="Cambria" w:cs="Cambria"/>
          <w:sz w:val="28"/>
          <w:szCs w:val="28"/>
        </w:rPr>
        <w:t>σ</w:t>
      </w:r>
      <w:r w:rsidRPr="00F86396">
        <w:rPr>
          <w:rFonts w:ascii="Bell MT" w:hAnsi="Bell MT"/>
          <w:sz w:val="28"/>
          <w:szCs w:val="28"/>
        </w:rPr>
        <w:t xml:space="preserve">. If the average trip lasts 59 minutes, then </w:t>
      </w:r>
      <w:r w:rsidRPr="00F86396">
        <w:rPr>
          <w:rFonts w:ascii="Cambria" w:hAnsi="Cambria" w:cs="Cambria"/>
          <w:sz w:val="28"/>
          <w:szCs w:val="28"/>
        </w:rPr>
        <w:t>σ</w:t>
      </w:r>
      <w:r w:rsidRPr="00F86396">
        <w:rPr>
          <w:rFonts w:ascii="Bell MT" w:hAnsi="Bell MT" w:cstheme="minorHAnsi"/>
          <w:sz w:val="28"/>
          <w:szCs w:val="28"/>
        </w:rPr>
        <w:t xml:space="preserve"> </w:t>
      </w:r>
      <w:r w:rsidRPr="00F86396">
        <w:rPr>
          <w:rFonts w:ascii="Bell MT" w:hAnsi="Bell MT"/>
          <w:sz w:val="28"/>
          <w:szCs w:val="28"/>
        </w:rPr>
        <w:t xml:space="preserve">is 4 (= </w:t>
      </w:r>
      <w:r w:rsidR="002A721F" w:rsidRPr="00F86396">
        <w:rPr>
          <w:rFonts w:ascii="Cambria Math" w:hAnsi="Cambria Math" w:cs="Cambria Math"/>
          <w:sz w:val="28"/>
          <w:szCs w:val="28"/>
        </w:rPr>
        <w:t>⌈</w:t>
      </w:r>
      <w:r w:rsidR="002A721F" w:rsidRPr="00F86396">
        <w:rPr>
          <w:rFonts w:ascii="Bell MT" w:hAnsi="Bell MT" w:cs="Cambria Math"/>
          <w:sz w:val="28"/>
          <w:szCs w:val="28"/>
        </w:rPr>
        <w:t xml:space="preserve"> </w:t>
      </w:r>
      <w:r w:rsidRPr="00F86396">
        <w:rPr>
          <w:rFonts w:ascii="Bell MT" w:hAnsi="Bell MT"/>
          <w:sz w:val="28"/>
          <w:szCs w:val="28"/>
        </w:rPr>
        <w:t>59min / 15min</w:t>
      </w:r>
      <w:r w:rsidR="002A721F" w:rsidRPr="00F86396">
        <w:rPr>
          <w:rFonts w:ascii="Bell MT" w:hAnsi="Bell MT"/>
          <w:sz w:val="28"/>
          <w:szCs w:val="28"/>
        </w:rPr>
        <w:t xml:space="preserve"> </w:t>
      </w:r>
      <w:r w:rsidR="002A721F" w:rsidRPr="00F86396">
        <w:rPr>
          <w:rFonts w:ascii="Cambria Math" w:hAnsi="Cambria Math" w:cs="Cambria Math"/>
          <w:sz w:val="28"/>
          <w:szCs w:val="28"/>
        </w:rPr>
        <w:t>⌉</w:t>
      </w:r>
      <w:r w:rsidRPr="00F86396">
        <w:rPr>
          <w:rFonts w:ascii="Bell MT" w:hAnsi="Bell MT"/>
          <w:sz w:val="28"/>
          <w:szCs w:val="28"/>
        </w:rPr>
        <w:t xml:space="preserve">) </w:t>
      </w:r>
    </w:p>
    <w:p w14:paraId="4824D2D6" w14:textId="5A8E6AE2" w:rsidR="00801F40" w:rsidRPr="00F86396" w:rsidRDefault="00801F40">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The general formula then is:</w:t>
      </w:r>
    </w:p>
    <w:p w14:paraId="4133D91B" w14:textId="52455042"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Cambria" w:hAnsi="Cambria" w:cs="Cambria"/>
          <w:sz w:val="28"/>
          <w:szCs w:val="28"/>
        </w:rPr>
        <w:t>σ</w:t>
      </w:r>
      <w:r w:rsidRPr="00F86396">
        <w:rPr>
          <w:rFonts w:ascii="Bell MT" w:hAnsi="Bell MT" w:cs="Cambria Math"/>
          <w:sz w:val="28"/>
          <w:szCs w:val="28"/>
        </w:rPr>
        <w:t xml:space="preserve"> = </w:t>
      </w:r>
      <w:r w:rsidRPr="00F86396">
        <w:rPr>
          <w:rFonts w:ascii="Cambria Math" w:hAnsi="Cambria Math" w:cs="Cambria Math"/>
          <w:sz w:val="28"/>
          <w:szCs w:val="28"/>
        </w:rPr>
        <w:t>⌈</w:t>
      </w:r>
      <w:r w:rsidRPr="00F86396">
        <w:rPr>
          <w:rFonts w:ascii="Bell MT" w:hAnsi="Bell MT"/>
          <w:sz w:val="28"/>
          <w:szCs w:val="28"/>
        </w:rPr>
        <w:t xml:space="preserve"> </w:t>
      </w:r>
      <w:proofErr w:type="spellStart"/>
      <w:r w:rsidRPr="00F86396">
        <w:rPr>
          <w:rFonts w:ascii="Bell MT" w:hAnsi="Bell MT"/>
          <w:sz w:val="28"/>
          <w:szCs w:val="28"/>
        </w:rPr>
        <w:t>critical_</w:t>
      </w:r>
      <w:commentRangeStart w:id="590"/>
      <w:r w:rsidRPr="00F86396">
        <w:rPr>
          <w:rFonts w:ascii="Bell MT" w:hAnsi="Bell MT"/>
          <w:sz w:val="28"/>
          <w:szCs w:val="28"/>
        </w:rPr>
        <w:t>shopping_time</w:t>
      </w:r>
      <w:proofErr w:type="spellEnd"/>
      <w:r w:rsidRPr="00F86396">
        <w:rPr>
          <w:rFonts w:ascii="Bell MT" w:hAnsi="Bell MT"/>
          <w:sz w:val="28"/>
          <w:szCs w:val="28"/>
        </w:rPr>
        <w:t xml:space="preserve"> </w:t>
      </w:r>
      <w:commentRangeEnd w:id="590"/>
      <w:r w:rsidRPr="00F86396">
        <w:rPr>
          <w:rStyle w:val="CommentReference"/>
          <w:rFonts w:ascii="Bell MT" w:hAnsi="Bell MT"/>
          <w:sz w:val="28"/>
          <w:szCs w:val="28"/>
        </w:rPr>
        <w:commentReference w:id="590"/>
      </w:r>
      <w:r w:rsidRPr="00F86396">
        <w:rPr>
          <w:rFonts w:ascii="Bell MT" w:hAnsi="Bell MT"/>
          <w:sz w:val="28"/>
          <w:szCs w:val="28"/>
        </w:rPr>
        <w:t xml:space="preserve">/ </w:t>
      </w:r>
      <w:r w:rsidRPr="00F86396">
        <w:rPr>
          <w:rFonts w:ascii="Cambria" w:hAnsi="Cambria" w:cs="Cambria"/>
          <w:sz w:val="28"/>
          <w:szCs w:val="28"/>
        </w:rPr>
        <w:t>τ</w:t>
      </w:r>
      <w:r w:rsidRPr="00F86396">
        <w:rPr>
          <w:rFonts w:ascii="Bell MT" w:hAnsi="Bell MT" w:cs="Cambria Math"/>
          <w:sz w:val="28"/>
          <w:szCs w:val="28"/>
        </w:rPr>
        <w:t xml:space="preserve"> </w:t>
      </w:r>
      <w:r w:rsidRPr="00F86396">
        <w:rPr>
          <w:rFonts w:ascii="Cambria Math" w:hAnsi="Cambria Math" w:cs="Cambria Math"/>
          <w:sz w:val="28"/>
          <w:szCs w:val="28"/>
        </w:rPr>
        <w:t>⌉</w:t>
      </w:r>
    </w:p>
    <w:p w14:paraId="3F722938" w14:textId="40121FF3" w:rsidR="00EC6E35"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rPr>
        <w:t>(</w:t>
      </w:r>
      <w:r w:rsidRPr="00F86396">
        <w:rPr>
          <w:rFonts w:ascii="Bell MT" w:hAnsi="Bell MT"/>
          <w:i/>
          <w:iCs/>
          <w:sz w:val="28"/>
          <w:szCs w:val="28"/>
        </w:rPr>
        <w:t>Pew Research Center</w:t>
      </w:r>
      <w:r w:rsidRPr="00D53899">
        <w:rPr>
          <w:rFonts w:ascii="Bell MT" w:hAnsi="Bell MT"/>
          <w:sz w:val="28"/>
          <w:szCs w:val="28"/>
        </w:rPr>
        <w:t>, references)</w:t>
      </w:r>
      <w:r w:rsidRPr="00F86396">
        <w:rPr>
          <w:rFonts w:ascii="Bell MT" w:hAnsi="Bell MT"/>
          <w:sz w:val="28"/>
          <w:szCs w:val="28"/>
        </w:rPr>
        <w:t>.</w:t>
      </w:r>
    </w:p>
    <w:p w14:paraId="4950759F" w14:textId="18F16E5F" w:rsidR="00EC6E35" w:rsidRPr="00E26F8C" w:rsidRDefault="00EC6E35" w:rsidP="00F86396">
      <w:pPr>
        <w:pStyle w:val="Footer"/>
        <w:ind w:left="720"/>
        <w:rPr>
          <w:rFonts w:ascii="Bell MT" w:hAnsi="Bell MT"/>
          <w:color w:val="000000" w:themeColor="text1"/>
          <w:sz w:val="20"/>
          <w:szCs w:val="20"/>
        </w:rPr>
      </w:pPr>
      <w:r w:rsidRPr="00E26F8C">
        <w:rPr>
          <w:rFonts w:ascii="Bell MT" w:hAnsi="Bell MT"/>
          <w:color w:val="000000" w:themeColor="text1"/>
          <w:sz w:val="20"/>
          <w:szCs w:val="20"/>
        </w:rPr>
        <w:t>*this number is defined by law, in Italy as 13m</w:t>
      </w:r>
      <w:r w:rsidRPr="00E26F8C">
        <w:rPr>
          <w:rFonts w:ascii="Bell MT" w:hAnsi="Bell MT"/>
          <w:color w:val="000000" w:themeColor="text1"/>
          <w:sz w:val="20"/>
          <w:szCs w:val="20"/>
          <w:vertAlign w:val="superscript"/>
        </w:rPr>
        <w:t>2</w:t>
      </w:r>
      <w:r w:rsidRPr="00E26F8C">
        <w:rPr>
          <w:rFonts w:ascii="Bell MT" w:hAnsi="Bell MT"/>
          <w:color w:val="000000" w:themeColor="text1"/>
          <w:sz w:val="20"/>
          <w:szCs w:val="20"/>
        </w:rPr>
        <w:t xml:space="preserve"> of free space per person.</w:t>
      </w:r>
    </w:p>
    <w:p w14:paraId="4C0CD655" w14:textId="77777777" w:rsidR="00EC6E35" w:rsidRPr="00E26F8C" w:rsidRDefault="00EC6E35" w:rsidP="00F86396">
      <w:pPr>
        <w:pStyle w:val="Footer"/>
        <w:ind w:left="720"/>
        <w:rPr>
          <w:rFonts w:ascii="Bell MT" w:hAnsi="Bell MT"/>
          <w:color w:val="000000" w:themeColor="text1"/>
          <w:sz w:val="20"/>
          <w:szCs w:val="20"/>
        </w:rPr>
      </w:pPr>
      <w:r w:rsidRPr="00E26F8C">
        <w:rPr>
          <w:rFonts w:ascii="Bell MT" w:hAnsi="Bell MT"/>
          <w:color w:val="000000" w:themeColor="text1"/>
          <w:sz w:val="20"/>
          <w:szCs w:val="20"/>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ListParagraph"/>
        <w:spacing w:line="276" w:lineRule="auto"/>
        <w:ind w:left="1800"/>
        <w:jc w:val="both"/>
        <w:rPr>
          <w:rFonts w:ascii="Bell MT" w:hAnsi="Bell MT"/>
          <w:sz w:val="28"/>
          <w:szCs w:val="28"/>
        </w:rPr>
      </w:pPr>
    </w:p>
    <w:p w14:paraId="182D229C" w14:textId="77777777" w:rsidR="002F47C7" w:rsidRPr="00F86396" w:rsidRDefault="002F47C7">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 xml:space="preserve">Lastly, we introduce a </w:t>
      </w:r>
      <w:r w:rsidRPr="00F86396">
        <w:rPr>
          <w:rFonts w:ascii="Cambria" w:hAnsi="Cambria" w:cs="Cambria"/>
          <w:sz w:val="28"/>
          <w:szCs w:val="28"/>
        </w:rPr>
        <w:t>δ</w:t>
      </w:r>
      <w:r w:rsidRPr="00F86396">
        <w:rPr>
          <w:rFonts w:ascii="Bell MT" w:hAnsi="Bell MT"/>
          <w:sz w:val="28"/>
          <w:szCs w:val="28"/>
        </w:rPr>
        <w:t xml:space="preserve"> variable to </w:t>
      </w:r>
      <w:proofErr w:type="gramStart"/>
      <w:r w:rsidRPr="00F86396">
        <w:rPr>
          <w:rFonts w:ascii="Bell MT" w:hAnsi="Bell MT"/>
          <w:sz w:val="28"/>
          <w:szCs w:val="28"/>
        </w:rPr>
        <w:t>take into account</w:t>
      </w:r>
      <w:proofErr w:type="gramEnd"/>
      <w:r w:rsidRPr="00F86396">
        <w:rPr>
          <w:rFonts w:ascii="Bell MT" w:hAnsi="Bell MT"/>
          <w:sz w:val="28"/>
          <w:szCs w:val="28"/>
        </w:rPr>
        <w:t xml:space="preserve"> all entrances that might last longer than our considered average shopping trip.</w:t>
      </w:r>
    </w:p>
    <w:p w14:paraId="16958574" w14:textId="77777777" w:rsidR="002F47C7"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lastRenderedPageBreak/>
        <w:t>This is going to be a fraction of the average shopping time.</w:t>
      </w:r>
    </w:p>
    <w:p w14:paraId="012D7143" w14:textId="754F1E3F" w:rsidR="002F47C7" w:rsidRPr="00D53899"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In the general case, we have found a binomial distribution to be a good representation of the shopper’s time habit. With this reasoning we can define </w:t>
      </w:r>
      <w:r w:rsidRPr="00F86396">
        <w:rPr>
          <w:rFonts w:ascii="Cambria" w:hAnsi="Cambria" w:cs="Cambria"/>
          <w:sz w:val="28"/>
          <w:szCs w:val="28"/>
        </w:rPr>
        <w:t>δ</w:t>
      </w:r>
      <w:r w:rsidRPr="00F86396">
        <w:rPr>
          <w:rFonts w:ascii="Bell MT" w:hAnsi="Bell MT"/>
          <w:sz w:val="28"/>
          <w:szCs w:val="28"/>
        </w:rPr>
        <w:t xml:space="preserve"> as the 99.9 highest percentile of cases in which a customer </w:t>
      </w:r>
      <w:del w:id="591" w:author="Etion Pinari" w:date="2021-01-08T18:53:00Z">
        <w:r w:rsidRPr="00F86396" w:rsidDel="00532BBE">
          <w:rPr>
            <w:rFonts w:ascii="Bell MT" w:hAnsi="Bell MT"/>
            <w:sz w:val="28"/>
            <w:szCs w:val="28"/>
          </w:rPr>
          <w:delText>s</w:delText>
        </w:r>
      </w:del>
      <w:ins w:id="592" w:author="Etion Pinari" w:date="2021-01-08T18:53:00Z">
        <w:r w:rsidR="00532BBE">
          <w:rPr>
            <w:rFonts w:ascii="Bell MT" w:hAnsi="Bell MT"/>
            <w:sz w:val="28"/>
            <w:szCs w:val="28"/>
          </w:rPr>
          <w:t>s</w:t>
        </w:r>
      </w:ins>
      <w:r w:rsidRPr="00F86396">
        <w:rPr>
          <w:rFonts w:ascii="Bell MT" w:hAnsi="Bell MT"/>
          <w:sz w:val="28"/>
          <w:szCs w:val="28"/>
        </w:rPr>
        <w:t>hops and stays no longer than expected.</w:t>
      </w:r>
      <w:commentRangeStart w:id="593"/>
      <w:commentRangeEnd w:id="593"/>
      <w:r w:rsidRPr="00F86396">
        <w:rPr>
          <w:rStyle w:val="CommentReference"/>
          <w:rFonts w:ascii="Bell MT" w:hAnsi="Bell MT"/>
          <w:sz w:val="28"/>
          <w:szCs w:val="28"/>
        </w:rPr>
        <w:commentReference w:id="593"/>
      </w:r>
    </w:p>
    <w:p w14:paraId="1012FB5A" w14:textId="1924930A" w:rsidR="002F47C7" w:rsidRPr="00D53899" w:rsidDel="00532BBE" w:rsidRDefault="002F47C7" w:rsidP="00F86396">
      <w:pPr>
        <w:tabs>
          <w:tab w:val="left" w:pos="1628"/>
        </w:tabs>
        <w:jc w:val="both"/>
        <w:rPr>
          <w:del w:id="594" w:author="Etion Pinari" w:date="2021-01-08T18:52:00Z"/>
          <w:rFonts w:ascii="Bell MT" w:hAnsi="Bell MT"/>
          <w:sz w:val="28"/>
          <w:szCs w:val="28"/>
        </w:rPr>
      </w:pPr>
      <w:del w:id="595" w:author="Etion Pinari" w:date="2021-01-08T18:52:00Z">
        <w:r w:rsidRPr="00F86396" w:rsidDel="00532BBE">
          <w:rPr>
            <w:rFonts w:ascii="Bell MT" w:hAnsi="Bell MT"/>
            <w:sz w:val="28"/>
            <w:szCs w:val="28"/>
          </w:rPr>
          <w:tab/>
        </w:r>
      </w:del>
    </w:p>
    <w:p w14:paraId="3E5D079D" w14:textId="179ACCAB" w:rsidR="002F47C7" w:rsidRPr="00F86396" w:rsidDel="00532BBE" w:rsidRDefault="002F47C7">
      <w:pPr>
        <w:tabs>
          <w:tab w:val="left" w:pos="1628"/>
        </w:tabs>
        <w:jc w:val="both"/>
        <w:rPr>
          <w:del w:id="596" w:author="Etion Pinari" w:date="2021-01-08T18:52:00Z"/>
          <w:rFonts w:ascii="Bell MT" w:hAnsi="Bell MT"/>
          <w:sz w:val="28"/>
          <w:szCs w:val="28"/>
        </w:rPr>
        <w:pPrChange w:id="597" w:author="Etion Pinari" w:date="2021-01-08T18:52:00Z">
          <w:pPr>
            <w:jc w:val="both"/>
          </w:pPr>
        </w:pPrChange>
      </w:pPr>
    </w:p>
    <w:p w14:paraId="475EBAB5" w14:textId="77777777" w:rsidR="002F47C7" w:rsidRPr="00F86396" w:rsidRDefault="002F47C7">
      <w:pPr>
        <w:pStyle w:val="ListParagraph"/>
        <w:numPr>
          <w:ilvl w:val="1"/>
          <w:numId w:val="46"/>
        </w:numPr>
        <w:spacing w:line="276" w:lineRule="auto"/>
        <w:jc w:val="both"/>
        <w:rPr>
          <w:rFonts w:ascii="Bell MT" w:hAnsi="Bell MT"/>
          <w:sz w:val="28"/>
          <w:szCs w:val="28"/>
        </w:rPr>
      </w:pPr>
      <w:r w:rsidRPr="00F86396">
        <w:rPr>
          <w:rFonts w:ascii="Bell MT" w:hAnsi="Bell MT"/>
          <w:sz w:val="28"/>
          <w:szCs w:val="28"/>
        </w:rPr>
        <w:t xml:space="preserve">The average time of shopping mentioned above (59) represents the time (in minutes) for which </w:t>
      </w:r>
      <w:proofErr w:type="gramStart"/>
      <w:r w:rsidRPr="00F86396">
        <w:rPr>
          <w:rFonts w:ascii="Bell MT" w:hAnsi="Bell MT"/>
          <w:sz w:val="28"/>
          <w:szCs w:val="28"/>
        </w:rPr>
        <w:t>P(</w:t>
      </w:r>
      <w:proofErr w:type="gramEnd"/>
      <w:r w:rsidRPr="00F86396">
        <w:rPr>
          <w:rFonts w:ascii="Bell MT" w:hAnsi="Bell MT"/>
          <w:sz w:val="28"/>
          <w:szCs w:val="28"/>
        </w:rPr>
        <w:t xml:space="preserve">X &lt;= x)  ≈ </w:t>
      </w:r>
      <w:r w:rsidRPr="00F86396">
        <w:rPr>
          <w:rFonts w:ascii="Cambria" w:hAnsi="Cambria" w:cs="Cambria"/>
          <w:sz w:val="28"/>
          <w:szCs w:val="28"/>
        </w:rPr>
        <w:t>δ</w:t>
      </w:r>
      <w:r w:rsidRPr="00F86396">
        <w:rPr>
          <w:rFonts w:ascii="Bell MT" w:hAnsi="Bell MT"/>
          <w:sz w:val="28"/>
          <w:szCs w:val="28"/>
        </w:rPr>
        <w:t xml:space="preserve"> = 99.9%. The critical shopping time is defined as </w:t>
      </w:r>
    </w:p>
    <w:p w14:paraId="182D8168" w14:textId="55BF055B"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Cambria" w:hAnsi="Cambria" w:cs="Cambria"/>
          <w:sz w:val="28"/>
          <w:szCs w:val="28"/>
        </w:rPr>
        <w:t>γ</w:t>
      </w:r>
      <w:r w:rsidRPr="00F86396">
        <w:rPr>
          <w:rFonts w:ascii="Bell MT" w:hAnsi="Bell MT"/>
          <w:sz w:val="28"/>
          <w:szCs w:val="28"/>
        </w:rPr>
        <w:t xml:space="preserve"> = </w:t>
      </w:r>
      <w:proofErr w:type="gramStart"/>
      <w:r w:rsidRPr="00F86396">
        <w:rPr>
          <w:rFonts w:ascii="Bell MT" w:hAnsi="Bell MT"/>
          <w:sz w:val="28"/>
          <w:szCs w:val="28"/>
        </w:rPr>
        <w:t>E(</w:t>
      </w:r>
      <w:proofErr w:type="gramEnd"/>
      <w:r w:rsidRPr="00F86396">
        <w:rPr>
          <w:rFonts w:ascii="Bell MT" w:hAnsi="Bell MT"/>
          <w:sz w:val="28"/>
          <w:szCs w:val="28"/>
        </w:rPr>
        <w:t>Shopping</w:t>
      </w:r>
      <w:r w:rsidR="00801F40" w:rsidRPr="00F86396">
        <w:rPr>
          <w:rFonts w:ascii="Bell MT" w:hAnsi="Bell MT"/>
          <w:sz w:val="28"/>
          <w:szCs w:val="28"/>
        </w:rPr>
        <w:t xml:space="preserve"> </w:t>
      </w:r>
      <w:r w:rsidRPr="00F86396">
        <w:rPr>
          <w:rFonts w:ascii="Bell MT" w:hAnsi="Bell MT"/>
          <w:sz w:val="28"/>
          <w:szCs w:val="28"/>
        </w:rPr>
        <w:t>Time) + 3*SD(Shopping</w:t>
      </w:r>
      <w:r w:rsidR="00801F40" w:rsidRPr="00F86396">
        <w:rPr>
          <w:rFonts w:ascii="Bell MT" w:hAnsi="Bell MT"/>
          <w:sz w:val="28"/>
          <w:szCs w:val="28"/>
        </w:rPr>
        <w:t xml:space="preserve"> </w:t>
      </w:r>
      <w:r w:rsidRPr="00F86396">
        <w:rPr>
          <w:rFonts w:ascii="Bell MT" w:hAnsi="Bell MT"/>
          <w:sz w:val="28"/>
          <w:szCs w:val="28"/>
        </w:rPr>
        <w:t>Time)</w:t>
      </w:r>
    </w:p>
    <w:p w14:paraId="24CA34F2" w14:textId="210F718E" w:rsidR="002F47C7" w:rsidRPr="00D53899" w:rsidRDefault="002F47C7" w:rsidP="00F86396">
      <w:pPr>
        <w:spacing w:line="276" w:lineRule="auto"/>
        <w:jc w:val="both"/>
        <w:rPr>
          <w:rFonts w:ascii="Bell MT" w:hAnsi="Bell MT"/>
          <w:sz w:val="28"/>
          <w:szCs w:val="28"/>
        </w:rPr>
      </w:pPr>
      <w:r w:rsidRPr="00D53899">
        <w:rPr>
          <w:rFonts w:ascii="Bell MT" w:hAnsi="Bell MT"/>
          <w:sz w:val="28"/>
          <w:szCs w:val="28"/>
        </w:rPr>
        <w:t>E(x</w:t>
      </w:r>
      <w:proofErr w:type="gramStart"/>
      <w:r w:rsidRPr="00D53899">
        <w:rPr>
          <w:rFonts w:ascii="Bell MT" w:hAnsi="Bell MT"/>
          <w:sz w:val="28"/>
          <w:szCs w:val="28"/>
        </w:rPr>
        <w:t>) :</w:t>
      </w:r>
      <w:proofErr w:type="gramEnd"/>
      <w:r w:rsidRPr="00D53899">
        <w:rPr>
          <w:rFonts w:ascii="Bell MT" w:hAnsi="Bell MT"/>
          <w:sz w:val="28"/>
          <w:szCs w:val="28"/>
        </w:rPr>
        <w:t>= Expected value of X</w:t>
      </w:r>
    </w:p>
    <w:p w14:paraId="39F26344" w14:textId="3600A353" w:rsidR="002F47C7" w:rsidRPr="00F86396" w:rsidRDefault="002F47C7" w:rsidP="00F86396">
      <w:pPr>
        <w:spacing w:line="276" w:lineRule="auto"/>
        <w:jc w:val="both"/>
        <w:rPr>
          <w:rFonts w:ascii="Bell MT" w:hAnsi="Bell MT"/>
          <w:sz w:val="28"/>
          <w:szCs w:val="28"/>
        </w:rPr>
      </w:pPr>
      <w:r w:rsidRPr="00D53899">
        <w:rPr>
          <w:rFonts w:ascii="Bell MT" w:hAnsi="Bell MT"/>
          <w:sz w:val="28"/>
          <w:szCs w:val="28"/>
        </w:rPr>
        <w:t>SD(x</w:t>
      </w:r>
      <w:proofErr w:type="gramStart"/>
      <w:r w:rsidRPr="00D53899">
        <w:rPr>
          <w:rFonts w:ascii="Bell MT" w:hAnsi="Bell MT"/>
          <w:sz w:val="28"/>
          <w:szCs w:val="28"/>
        </w:rPr>
        <w:t>) :</w:t>
      </w:r>
      <w:proofErr w:type="gramEnd"/>
      <w:r w:rsidRPr="00D53899">
        <w:rPr>
          <w:rFonts w:ascii="Bell MT" w:hAnsi="Bell MT"/>
          <w:sz w:val="28"/>
          <w:szCs w:val="28"/>
        </w:rPr>
        <w:t>= Standard deviation of x</w:t>
      </w:r>
    </w:p>
    <w:p w14:paraId="00077BAA" w14:textId="518675AD" w:rsidR="002F47C7" w:rsidRPr="00F86396" w:rsidRDefault="00801F40" w:rsidP="00F86396">
      <w:pPr>
        <w:spacing w:line="276" w:lineRule="auto"/>
        <w:jc w:val="both"/>
        <w:rPr>
          <w:rFonts w:ascii="Bell MT" w:hAnsi="Bell MT"/>
          <w:sz w:val="28"/>
          <w:szCs w:val="28"/>
        </w:rPr>
      </w:pPr>
      <w:r w:rsidRPr="00F86396">
        <w:rPr>
          <w:rFonts w:ascii="Bell MT" w:hAnsi="Bell MT"/>
          <w:noProof/>
          <w:sz w:val="28"/>
          <w:szCs w:val="28"/>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rPr>
      </w:pPr>
      <w:r w:rsidRPr="00F86396">
        <w:rPr>
          <w:rFonts w:ascii="Bell MT" w:hAnsi="Bell MT"/>
          <w:sz w:val="28"/>
          <w:szCs w:val="28"/>
        </w:rPr>
        <w:br/>
      </w:r>
    </w:p>
    <w:p w14:paraId="71F4EB1E" w14:textId="77777777" w:rsidR="002F47C7" w:rsidRPr="00F86396" w:rsidRDefault="002F47C7">
      <w:pPr>
        <w:pStyle w:val="ListParagraph"/>
        <w:numPr>
          <w:ilvl w:val="0"/>
          <w:numId w:val="46"/>
        </w:numPr>
        <w:spacing w:line="276" w:lineRule="auto"/>
        <w:jc w:val="both"/>
        <w:rPr>
          <w:rFonts w:ascii="Bell MT" w:hAnsi="Bell MT"/>
          <w:sz w:val="28"/>
          <w:szCs w:val="28"/>
        </w:rPr>
      </w:pPr>
      <w:r w:rsidRPr="00F86396">
        <w:rPr>
          <w:rFonts w:ascii="Bell MT" w:hAnsi="Bell MT"/>
          <w:sz w:val="28"/>
          <w:szCs w:val="28"/>
        </w:rPr>
        <w:t>Finally, we can define the number of people that can enter inside the store per each timeslot</w:t>
      </w:r>
      <w:r w:rsidRPr="00F86396">
        <w:rPr>
          <w:rFonts w:ascii="Bell MT" w:hAnsi="Bell MT" w:cs="Times New Roman"/>
          <w:sz w:val="28"/>
          <w:szCs w:val="28"/>
        </w:rPr>
        <w:t xml:space="preserve"> </w:t>
      </w:r>
      <w:r w:rsidRPr="00F86396">
        <w:rPr>
          <w:rFonts w:ascii="Bell MT" w:hAnsi="Bell MT" w:cs="Times New Roman" w:hint="eastAsia"/>
          <w:sz w:val="28"/>
          <w:szCs w:val="28"/>
        </w:rPr>
        <w:t>π</w:t>
      </w:r>
      <w:r w:rsidRPr="00F86396">
        <w:rPr>
          <w:rFonts w:ascii="Bell MT" w:hAnsi="Bell MT"/>
          <w:sz w:val="28"/>
          <w:szCs w:val="28"/>
        </w:rPr>
        <w:t>, that assures, each time, the maximum amount of people inside of it while keeping the social distancing as:</w:t>
      </w:r>
    </w:p>
    <w:p w14:paraId="5BECC4D9" w14:textId="77777777" w:rsidR="002F47C7" w:rsidRPr="00F86396" w:rsidRDefault="002F47C7">
      <w:pPr>
        <w:pStyle w:val="ListParagraph"/>
        <w:numPr>
          <w:ilvl w:val="2"/>
          <w:numId w:val="46"/>
        </w:numPr>
        <w:spacing w:line="276" w:lineRule="auto"/>
        <w:jc w:val="both"/>
        <w:rPr>
          <w:rFonts w:ascii="Bell MT" w:hAnsi="Bell MT"/>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p>
    <w:p w14:paraId="2548A8DA"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lastRenderedPageBreak/>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rPr>
      </w:pPr>
      <w:r w:rsidRPr="00F86396">
        <w:rPr>
          <w:rFonts w:ascii="Bell MT" w:hAnsi="Bell MT" w:cstheme="minorHAnsi"/>
          <w:sz w:val="28"/>
          <w:szCs w:val="28"/>
        </w:rPr>
        <w:t>To calculate the maximum number of people allowed for each timeslot we can use the following formula:</w:t>
      </w:r>
    </w:p>
    <w:p w14:paraId="7BD7218E" w14:textId="77777777" w:rsidR="002F47C7" w:rsidRPr="00F86396" w:rsidRDefault="002F47C7">
      <w:pPr>
        <w:pStyle w:val="ListParagraph"/>
        <w:spacing w:line="276" w:lineRule="auto"/>
        <w:ind w:left="2520"/>
        <w:jc w:val="both"/>
        <w:rPr>
          <w:rFonts w:ascii="Bell MT" w:hAnsi="Bell MT"/>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p>
    <w:p w14:paraId="072F350F"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t>The market “</w:t>
      </w:r>
      <w:proofErr w:type="spellStart"/>
      <w:r w:rsidRPr="00F86396">
        <w:rPr>
          <w:rFonts w:ascii="Bell MT" w:hAnsi="Bell MT"/>
          <w:sz w:val="28"/>
          <w:szCs w:val="28"/>
        </w:rPr>
        <w:t>Ellelunga</w:t>
      </w:r>
      <w:proofErr w:type="spellEnd"/>
      <w:r w:rsidRPr="00F86396">
        <w:rPr>
          <w:rFonts w:ascii="Bell MT" w:hAnsi="Bell MT"/>
          <w:sz w:val="28"/>
          <w:szCs w:val="28"/>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ListParagraph"/>
        <w:numPr>
          <w:ilvl w:val="0"/>
          <w:numId w:val="47"/>
        </w:numPr>
        <w:spacing w:line="276" w:lineRule="auto"/>
        <w:jc w:val="both"/>
        <w:rPr>
          <w:rFonts w:ascii="Bell MT" w:hAnsi="Bell MT"/>
          <w:sz w:val="28"/>
          <w:szCs w:val="28"/>
        </w:rPr>
      </w:pPr>
      <w:r w:rsidRPr="00F86396">
        <w:rPr>
          <w:rFonts w:ascii="Bell MT" w:hAnsi="Bell MT"/>
          <w:sz w:val="28"/>
          <w:szCs w:val="28"/>
        </w:rPr>
        <w:t>m = 100 people</w:t>
      </w:r>
      <w:r w:rsidRPr="00F86396">
        <w:rPr>
          <w:rFonts w:ascii="Bell MT" w:hAnsi="Bell MT"/>
          <w:sz w:val="28"/>
          <w:szCs w:val="28"/>
        </w:rPr>
        <w:tab/>
      </w:r>
    </w:p>
    <w:p w14:paraId="2EB0B44F" w14:textId="77777777" w:rsidR="002F47C7" w:rsidRPr="00F86396" w:rsidRDefault="002F47C7">
      <w:pPr>
        <w:pStyle w:val="ListParagraph"/>
        <w:numPr>
          <w:ilvl w:val="0"/>
          <w:numId w:val="47"/>
        </w:numPr>
        <w:spacing w:line="276" w:lineRule="auto"/>
        <w:jc w:val="both"/>
        <w:rPr>
          <w:rFonts w:ascii="Bell MT" w:hAnsi="Bell MT"/>
          <w:sz w:val="28"/>
          <w:szCs w:val="28"/>
        </w:rPr>
      </w:pPr>
      <w:r w:rsidRPr="00F86396">
        <w:rPr>
          <w:rFonts w:ascii="Cambria" w:hAnsi="Cambria" w:cs="Cambria"/>
          <w:sz w:val="28"/>
          <w:szCs w:val="28"/>
        </w:rPr>
        <w:t>τ</w:t>
      </w:r>
      <w:r w:rsidRPr="00F86396">
        <w:rPr>
          <w:rFonts w:ascii="Bell MT" w:hAnsi="Bell MT"/>
          <w:sz w:val="28"/>
          <w:szCs w:val="28"/>
        </w:rPr>
        <w:t xml:space="preserve"> = 15 minutes / timeslot</w:t>
      </w:r>
    </w:p>
    <w:p w14:paraId="4C0202DB" w14:textId="77777777" w:rsidR="002F47C7" w:rsidRPr="00F86396" w:rsidRDefault="002F47C7">
      <w:pPr>
        <w:pStyle w:val="ListParagraph"/>
        <w:numPr>
          <w:ilvl w:val="0"/>
          <w:numId w:val="47"/>
        </w:numPr>
        <w:spacing w:line="276" w:lineRule="auto"/>
        <w:jc w:val="both"/>
        <w:rPr>
          <w:rFonts w:ascii="Bell MT" w:hAnsi="Bell MT"/>
          <w:sz w:val="28"/>
          <w:szCs w:val="28"/>
        </w:rPr>
      </w:pPr>
      <w:r w:rsidRPr="00F86396">
        <w:rPr>
          <w:rFonts w:ascii="Cambria" w:hAnsi="Cambria" w:cs="Cambria"/>
          <w:sz w:val="28"/>
          <w:szCs w:val="28"/>
        </w:rPr>
        <w:t>γ</w:t>
      </w:r>
      <w:r w:rsidRPr="00F86396">
        <w:rPr>
          <w:rFonts w:ascii="Bell MT" w:hAnsi="Bell MT" w:cstheme="minorHAnsi"/>
          <w:sz w:val="28"/>
          <w:szCs w:val="28"/>
        </w:rPr>
        <w:t xml:space="preserve"> = 56 minutes</w:t>
      </w:r>
    </w:p>
    <w:p w14:paraId="04346254" w14:textId="5FAEF253" w:rsidR="002F47C7" w:rsidRPr="00F86396" w:rsidRDefault="002F47C7">
      <w:pPr>
        <w:spacing w:line="276" w:lineRule="auto"/>
        <w:jc w:val="both"/>
        <w:rPr>
          <w:rFonts w:ascii="Bell MT" w:hAnsi="Bell MT"/>
          <w:sz w:val="28"/>
          <w:szCs w:val="28"/>
        </w:rPr>
      </w:pPr>
      <w:r w:rsidRPr="00F86396">
        <w:rPr>
          <w:rFonts w:ascii="Bell MT" w:hAnsi="Bell MT"/>
          <w:sz w:val="28"/>
          <w:szCs w:val="28"/>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tab/>
      </w:r>
      <w:r w:rsidRPr="00F86396">
        <w:rPr>
          <w:rFonts w:ascii="Bell MT" w:hAnsi="Bell MT"/>
          <w:sz w:val="28"/>
          <w:szCs w:val="28"/>
        </w:rPr>
        <w:tab/>
      </w:r>
      <w:r w:rsidRPr="00F86396">
        <w:rPr>
          <w:rFonts w:ascii="Bell MT" w:hAnsi="Bell MT"/>
          <w:sz w:val="28"/>
          <w:szCs w:val="28"/>
        </w:rPr>
        <w:tab/>
      </w:r>
      <w:r w:rsidRPr="00F86396">
        <w:rPr>
          <w:rFonts w:ascii="Cambria" w:hAnsi="Cambria" w:cs="Cambria"/>
          <w:sz w:val="28"/>
          <w:szCs w:val="28"/>
        </w:rPr>
        <w:t>σ</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Cambria" w:hAnsi="Cambria" w:cs="Cambria"/>
          <w:sz w:val="28"/>
          <w:szCs w:val="28"/>
        </w:rPr>
        <w:t>γ</w:t>
      </w:r>
      <w:r w:rsidRPr="00F86396">
        <w:rPr>
          <w:rFonts w:ascii="Bell MT" w:hAnsi="Bell MT" w:cstheme="minorHAnsi"/>
          <w:sz w:val="28"/>
          <w:szCs w:val="28"/>
        </w:rPr>
        <w:t xml:space="preserve"> / </w:t>
      </w:r>
      <w:r w:rsidRPr="00F86396">
        <w:rPr>
          <w:rFonts w:ascii="Cambria" w:hAnsi="Cambria" w:cs="Cambria"/>
          <w:sz w:val="28"/>
          <w:szCs w:val="28"/>
        </w:rPr>
        <w:t>τ</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56 / </w:t>
      </w:r>
      <w:r w:rsidRPr="00F86396">
        <w:rPr>
          <w:rFonts w:ascii="Bell MT" w:hAnsi="Bell MT"/>
          <w:sz w:val="28"/>
          <w:szCs w:val="28"/>
        </w:rPr>
        <w:t xml:space="preserve">15 </w:t>
      </w:r>
      <w:r w:rsidRPr="00F86396">
        <w:rPr>
          <w:rFonts w:ascii="Cambria Math" w:hAnsi="Cambria Math" w:cs="Cambria Math"/>
          <w:sz w:val="28"/>
          <w:szCs w:val="28"/>
        </w:rPr>
        <w:t>⌉</w:t>
      </w:r>
      <w:r w:rsidRPr="00F86396">
        <w:rPr>
          <w:rFonts w:ascii="Bell MT" w:hAnsi="Bell MT" w:cs="Cambria Math"/>
          <w:sz w:val="28"/>
          <w:szCs w:val="28"/>
        </w:rPr>
        <w:t xml:space="preserve"> = 4</w:t>
      </w:r>
      <w:r w:rsidRPr="00F86396">
        <w:rPr>
          <w:rFonts w:ascii="Bell MT" w:hAnsi="Bell MT"/>
          <w:sz w:val="28"/>
          <w:szCs w:val="28"/>
        </w:rPr>
        <w:t xml:space="preserve"> timeslots</w:t>
      </w:r>
    </w:p>
    <w:p w14:paraId="4DA78271" w14:textId="28EB6CB8" w:rsidR="002F47C7" w:rsidRPr="00F86396" w:rsidRDefault="002F47C7" w:rsidP="00F86396">
      <w:pPr>
        <w:spacing w:line="276" w:lineRule="auto"/>
        <w:jc w:val="both"/>
        <w:rPr>
          <w:rFonts w:ascii="Bell MT" w:hAnsi="Bell MT"/>
          <w:sz w:val="28"/>
          <w:szCs w:val="28"/>
        </w:rPr>
      </w:pPr>
      <w:r w:rsidRPr="00F86396">
        <w:rPr>
          <w:rFonts w:ascii="Bell MT" w:hAnsi="Bell MT"/>
          <w:sz w:val="28"/>
          <w:szCs w:val="28"/>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100 people / 4 timeslots </w:t>
      </w:r>
      <w:r w:rsidRPr="00F86396">
        <w:rPr>
          <w:rFonts w:ascii="Cambria Math" w:hAnsi="Cambria Math" w:cs="Cambria Math"/>
          <w:sz w:val="28"/>
          <w:szCs w:val="28"/>
        </w:rPr>
        <w:t>⌉</w:t>
      </w:r>
      <w:r w:rsidRPr="00F86396">
        <w:rPr>
          <w:rFonts w:ascii="Bell MT" w:hAnsi="Bell MT" w:cstheme="minorHAnsi"/>
          <w:sz w:val="28"/>
          <w:szCs w:val="28"/>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rPr>
      </w:pPr>
      <w:r w:rsidRPr="00F86396">
        <w:rPr>
          <w:rFonts w:ascii="Bell MT" w:hAnsi="Bell MT" w:cstheme="minorHAnsi"/>
          <w:sz w:val="28"/>
          <w:szCs w:val="28"/>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rPr>
      </w:pPr>
    </w:p>
    <w:p w14:paraId="6F6BFDC1" w14:textId="146A4EC5" w:rsidR="00801F40" w:rsidRPr="00D53899" w:rsidRDefault="00D53899" w:rsidP="002F47C7">
      <w:pPr>
        <w:spacing w:line="276" w:lineRule="auto"/>
        <w:jc w:val="both"/>
        <w:rPr>
          <w:rFonts w:ascii="Bell MT" w:hAnsi="Bell MT" w:cstheme="minorHAnsi"/>
          <w:sz w:val="28"/>
          <w:szCs w:val="28"/>
        </w:rPr>
      </w:pPr>
      <w:r w:rsidRPr="00F86396">
        <w:rPr>
          <w:rFonts w:ascii="Bell MT" w:hAnsi="Bell MT"/>
          <w:noProof/>
          <w:sz w:val="28"/>
          <w:szCs w:val="28"/>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9">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57C5EBCE" w:rsidR="001C3DCD" w:rsidRPr="003A5E84" w:rsidRDefault="001C3DCD"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proofErr w:type="spellStart"/>
                              <w:r w:rsidRPr="00F86396">
                                <w:rPr>
                                  <w:sz w:val="20"/>
                                  <w:szCs w:val="20"/>
                                </w:rPr>
                                <w:t>Kyungdo</w:t>
                              </w:r>
                              <w:proofErr w:type="spellEnd"/>
                              <w:r w:rsidRPr="00F86396">
                                <w:rPr>
                                  <w:sz w:val="20"/>
                                  <w:szCs w:val="20"/>
                                </w:rPr>
                                <w:t xml:space="preserve">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0"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57C5EBCE" w:rsidR="001C3DCD" w:rsidRPr="003A5E84" w:rsidRDefault="001C3DCD"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 Reference in the bottom of the document.  (authors: </w:t>
                        </w:r>
                        <w:r w:rsidRPr="00F86396">
                          <w:rPr>
                            <w:sz w:val="20"/>
                            <w:szCs w:val="20"/>
                          </w:rPr>
                          <w:t xml:space="preserve">Byung-Do Kim, </w:t>
                        </w:r>
                        <w:proofErr w:type="spellStart"/>
                        <w:r w:rsidRPr="00F86396">
                          <w:rPr>
                            <w:sz w:val="20"/>
                            <w:szCs w:val="20"/>
                          </w:rPr>
                          <w:t>Kyungdo</w:t>
                        </w:r>
                        <w:proofErr w:type="spellEnd"/>
                        <w:r w:rsidRPr="00F86396">
                          <w:rPr>
                            <w:sz w:val="20"/>
                            <w:szCs w:val="20"/>
                          </w:rPr>
                          <w:t xml:space="preserve">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rPr>
      </w:pPr>
    </w:p>
    <w:p w14:paraId="28A6D05A" w14:textId="74301BEC" w:rsidR="00801F40" w:rsidRPr="00D53899" w:rsidRDefault="002F47C7" w:rsidP="002F47C7">
      <w:pPr>
        <w:spacing w:line="276" w:lineRule="auto"/>
        <w:jc w:val="both"/>
        <w:rPr>
          <w:rFonts w:ascii="Bell MT" w:hAnsi="Bell MT"/>
          <w:sz w:val="28"/>
          <w:szCs w:val="28"/>
        </w:rPr>
      </w:pPr>
      <w:r w:rsidRPr="00F86396">
        <w:rPr>
          <w:rFonts w:ascii="Bell MT" w:hAnsi="Bell MT" w:cstheme="minorHAnsi"/>
          <w:sz w:val="28"/>
          <w:szCs w:val="28"/>
        </w:rPr>
        <w:t xml:space="preserve">In more common cases, when users leave before the </w:t>
      </w:r>
      <w:r w:rsidRPr="00F86396">
        <w:rPr>
          <w:rFonts w:ascii="Bell MT" w:hAnsi="Bell MT"/>
          <w:sz w:val="28"/>
          <w:szCs w:val="28"/>
        </w:rPr>
        <w:t xml:space="preserve">critical shopping time, </w:t>
      </w:r>
      <w:r w:rsidRPr="00F86396">
        <w:rPr>
          <w:rFonts w:ascii="Bell MT" w:hAnsi="Bell MT" w:cstheme="minorHAnsi" w:hint="eastAsia"/>
          <w:sz w:val="28"/>
          <w:szCs w:val="28"/>
        </w:rPr>
        <w:t>π</w:t>
      </w:r>
      <w:r w:rsidRPr="00F86396">
        <w:rPr>
          <w:rFonts w:ascii="Bell MT" w:hAnsi="Bell MT" w:cstheme="minorHAnsi"/>
          <w:sz w:val="28"/>
          <w:szCs w:val="28"/>
        </w:rPr>
        <w:t xml:space="preserve"> might increase its value for successive time slots</w:t>
      </w:r>
      <w:r w:rsidRPr="00F86396">
        <w:rPr>
          <w:rFonts w:ascii="Bell MT" w:hAnsi="Bell MT"/>
          <w:sz w:val="28"/>
          <w:szCs w:val="28"/>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rPr>
      </w:pPr>
      <w:r w:rsidRPr="00F86396">
        <w:rPr>
          <w:rFonts w:ascii="Cambria" w:hAnsi="Cambria" w:cs="Cambria"/>
          <w:sz w:val="28"/>
          <w:szCs w:val="28"/>
        </w:rPr>
        <w:t>γ</w:t>
      </w:r>
      <w:r w:rsidRPr="00F86396">
        <w:rPr>
          <w:rFonts w:ascii="Bell MT" w:hAnsi="Bell MT" w:cstheme="minorHAnsi"/>
          <w:sz w:val="28"/>
          <w:szCs w:val="28"/>
        </w:rPr>
        <w:t xml:space="preserve"> = 22 + 3 * 2.345 minutes </w:t>
      </w:r>
      <w:r w:rsidRPr="00F86396">
        <w:rPr>
          <w:rFonts w:ascii="Bell MT" w:hAnsi="Bell MT"/>
          <w:sz w:val="28"/>
          <w:szCs w:val="28"/>
        </w:rPr>
        <w:t xml:space="preserve">≈ </w:t>
      </w:r>
      <w:r w:rsidRPr="00F86396">
        <w:rPr>
          <w:rFonts w:ascii="Bell MT" w:hAnsi="Bell MT" w:cstheme="minorHAnsi"/>
          <w:sz w:val="28"/>
          <w:szCs w:val="28"/>
        </w:rPr>
        <w:t xml:space="preserve">27 minutes or equivalently </w:t>
      </w:r>
      <w:r w:rsidRPr="00F86396">
        <w:rPr>
          <w:rFonts w:ascii="Cambria" w:hAnsi="Cambria" w:cs="Cambria"/>
          <w:sz w:val="28"/>
          <w:szCs w:val="28"/>
        </w:rPr>
        <w:t>σ</w:t>
      </w:r>
      <w:r w:rsidRPr="00F86396">
        <w:rPr>
          <w:rFonts w:ascii="Bell MT" w:hAnsi="Bell MT" w:cstheme="minorHAnsi"/>
          <w:sz w:val="28"/>
          <w:szCs w:val="28"/>
        </w:rPr>
        <w:t xml:space="preserve"> = 2 timeslots. This allows the system to allocate future spaces to other users who might be interested in visiting the store.</w:t>
      </w:r>
    </w:p>
    <w:p w14:paraId="459A19CB" w14:textId="166E008F" w:rsidR="00532BBE" w:rsidRDefault="00F82361" w:rsidP="002F47C7">
      <w:pPr>
        <w:spacing w:line="276" w:lineRule="auto"/>
        <w:jc w:val="both"/>
        <w:rPr>
          <w:ins w:id="598" w:author="Etion Pinari" w:date="2021-01-08T18:53:00Z"/>
          <w:rFonts w:ascii="Bell MT" w:hAnsi="Bell MT" w:cstheme="minorHAnsi"/>
          <w:sz w:val="28"/>
          <w:szCs w:val="28"/>
        </w:rPr>
      </w:pPr>
      <w:r w:rsidRPr="00753991">
        <w:rPr>
          <w:rFonts w:ascii="Bell MT" w:hAnsi="Bell MT" w:cstheme="minorHAnsi"/>
          <w:sz w:val="28"/>
          <w:szCs w:val="28"/>
        </w:rPr>
        <w:t xml:space="preserve">It is important that the system calculates the average time it takes to shop for groceries, for each shop and for each category of foods in that shop so it can allocate time more efficiently in the basis of change of customer behavior. </w:t>
      </w:r>
      <w:ins w:id="599" w:author="Etion Pinari" w:date="2021-01-08T18:53:00Z">
        <w:r w:rsidR="00532BBE">
          <w:rPr>
            <w:rFonts w:ascii="Bell MT" w:hAnsi="Bell MT" w:cstheme="minorHAnsi"/>
            <w:sz w:val="28"/>
            <w:szCs w:val="28"/>
          </w:rPr>
          <w:t>This is the job of the component cal</w:t>
        </w:r>
      </w:ins>
      <w:ins w:id="600" w:author="Etion Pinari" w:date="2021-01-08T18:54:00Z">
        <w:r w:rsidR="00532BBE">
          <w:rPr>
            <w:rFonts w:ascii="Bell MT" w:hAnsi="Bell MT" w:cstheme="minorHAnsi"/>
            <w:sz w:val="28"/>
            <w:szCs w:val="28"/>
          </w:rPr>
          <w:t>led optimizer module</w:t>
        </w:r>
      </w:ins>
      <w:ins w:id="601" w:author="Etion Pinari" w:date="2021-01-08T19:16:00Z">
        <w:r w:rsidR="00532BB4">
          <w:rPr>
            <w:rFonts w:ascii="Bell MT" w:hAnsi="Bell MT" w:cstheme="minorHAnsi"/>
            <w:sz w:val="28"/>
            <w:szCs w:val="28"/>
          </w:rPr>
          <w:t xml:space="preserve"> which will periodically wake up during </w:t>
        </w:r>
        <w:r w:rsidR="00532BB4" w:rsidRPr="00F86396">
          <w:rPr>
            <w:rFonts w:ascii="Cambria" w:hAnsi="Cambria" w:cs="Cambria"/>
            <w:sz w:val="28"/>
            <w:szCs w:val="28"/>
          </w:rPr>
          <w:t>ρ</w:t>
        </w:r>
        <w:r w:rsidR="00532BB4">
          <w:rPr>
            <w:rFonts w:ascii="Cambria" w:hAnsi="Cambria" w:cs="Cambria"/>
            <w:sz w:val="28"/>
            <w:szCs w:val="28"/>
          </w:rPr>
          <w:t xml:space="preserve"> </w:t>
        </w:r>
        <w:r w:rsidR="00532BB4" w:rsidRPr="00532BB4">
          <w:rPr>
            <w:rFonts w:ascii="Bell MT" w:hAnsi="Bell MT" w:cs="Cambria"/>
            <w:sz w:val="28"/>
            <w:szCs w:val="28"/>
            <w:rPrChange w:id="602" w:author="Etion Pinari" w:date="2021-01-08T19:16:00Z">
              <w:rPr>
                <w:rFonts w:ascii="Cambria" w:hAnsi="Cambria" w:cs="Cambria"/>
                <w:sz w:val="28"/>
                <w:szCs w:val="28"/>
              </w:rPr>
            </w:rPrChange>
          </w:rPr>
          <w:t>preparation time</w:t>
        </w:r>
        <w:r w:rsidR="00532BB4">
          <w:rPr>
            <w:rFonts w:ascii="Bell MT" w:hAnsi="Bell MT" w:cstheme="minorHAnsi"/>
            <w:sz w:val="28"/>
            <w:szCs w:val="28"/>
          </w:rPr>
          <w:t xml:space="preserve"> and control if</w:t>
        </w:r>
      </w:ins>
      <w:ins w:id="603" w:author="Etion Pinari" w:date="2021-01-08T19:17:00Z">
        <w:r w:rsidR="00532BB4">
          <w:rPr>
            <w:rFonts w:ascii="Bell MT" w:hAnsi="Bell MT" w:cstheme="minorHAnsi"/>
            <w:sz w:val="28"/>
            <w:szCs w:val="28"/>
          </w:rPr>
          <w:t xml:space="preserve"> the number of entrances is indeed equal or less to what was expected</w:t>
        </w:r>
      </w:ins>
      <w:ins w:id="604" w:author="Etion Pinari" w:date="2021-01-08T18:54:00Z">
        <w:r w:rsidR="00532BBE">
          <w:rPr>
            <w:rFonts w:ascii="Bell MT" w:hAnsi="Bell MT" w:cstheme="minorHAnsi"/>
            <w:sz w:val="28"/>
            <w:szCs w:val="28"/>
          </w:rPr>
          <w:t>.</w:t>
        </w:r>
      </w:ins>
    </w:p>
    <w:p w14:paraId="2D16C0F8" w14:textId="6C8F0405" w:rsidR="00532BBE" w:rsidRPr="00F86396" w:rsidRDefault="00F82361" w:rsidP="002F47C7">
      <w:pPr>
        <w:spacing w:line="276" w:lineRule="auto"/>
        <w:jc w:val="both"/>
        <w:rPr>
          <w:rFonts w:ascii="Bell MT" w:hAnsi="Bell MT"/>
          <w:sz w:val="28"/>
          <w:szCs w:val="28"/>
        </w:rPr>
      </w:pPr>
      <w:r w:rsidRPr="00753991">
        <w:rPr>
          <w:rFonts w:ascii="Bell MT" w:hAnsi="Bell MT" w:cstheme="minorHAnsi"/>
          <w:sz w:val="28"/>
          <w:szCs w:val="28"/>
        </w:rPr>
        <w:t xml:space="preserve">In the end, the variables of timeslots </w:t>
      </w:r>
      <w:r w:rsidRPr="00753991">
        <w:rPr>
          <w:rFonts w:ascii="Cambria" w:hAnsi="Cambria" w:cs="Cambria"/>
          <w:sz w:val="28"/>
          <w:szCs w:val="28"/>
        </w:rPr>
        <w:t>τ</w:t>
      </w:r>
      <w:r w:rsidRPr="00753991">
        <w:rPr>
          <w:rFonts w:ascii="Bell MT" w:hAnsi="Bell MT"/>
          <w:sz w:val="28"/>
          <w:szCs w:val="28"/>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rPr>
      </w:pPr>
    </w:p>
    <w:p w14:paraId="40981102" w14:textId="24D152BF" w:rsidR="00C336C3" w:rsidDel="008B2710" w:rsidRDefault="00C336C3" w:rsidP="00C336C3">
      <w:pPr>
        <w:spacing w:line="276" w:lineRule="auto"/>
        <w:jc w:val="both"/>
        <w:rPr>
          <w:del w:id="605" w:author="Etion Pinari" w:date="2021-01-10T18:02:00Z"/>
          <w:rFonts w:ascii="Bell MT" w:hAnsi="Bell MT"/>
          <w:sz w:val="28"/>
          <w:szCs w:val="28"/>
        </w:rPr>
      </w:pPr>
    </w:p>
    <w:p w14:paraId="0D60203D" w14:textId="3BC17623" w:rsidR="00C336C3" w:rsidDel="00532BB4" w:rsidRDefault="00C336C3" w:rsidP="00C336C3">
      <w:pPr>
        <w:spacing w:line="276" w:lineRule="auto"/>
        <w:jc w:val="both"/>
        <w:rPr>
          <w:del w:id="606" w:author="Etion Pinari" w:date="2021-01-08T19:16:00Z"/>
          <w:rFonts w:ascii="Bell MT" w:hAnsi="Bell MT"/>
          <w:sz w:val="28"/>
          <w:szCs w:val="28"/>
        </w:rPr>
      </w:pPr>
    </w:p>
    <w:p w14:paraId="07DDFC7A" w14:textId="6A2B8D0A" w:rsidR="00C336C3" w:rsidDel="00532BBE" w:rsidRDefault="00C336C3" w:rsidP="00C336C3">
      <w:pPr>
        <w:spacing w:line="276" w:lineRule="auto"/>
        <w:jc w:val="both"/>
        <w:rPr>
          <w:del w:id="607" w:author="Etion Pinari" w:date="2021-01-08T18:54:00Z"/>
          <w:rFonts w:ascii="Bell MT" w:hAnsi="Bell MT"/>
          <w:sz w:val="28"/>
          <w:szCs w:val="28"/>
        </w:rPr>
      </w:pPr>
    </w:p>
    <w:p w14:paraId="23CEA5BB" w14:textId="77777777" w:rsidR="00C336C3" w:rsidRDefault="00C336C3">
      <w:pPr>
        <w:spacing w:line="276" w:lineRule="auto"/>
        <w:jc w:val="both"/>
        <w:rPr>
          <w:rFonts w:ascii="Bell MT" w:hAnsi="Bell MT"/>
          <w:sz w:val="28"/>
          <w:szCs w:val="28"/>
        </w:rPr>
      </w:pPr>
    </w:p>
    <w:p w14:paraId="101E6E0D" w14:textId="175F863F" w:rsidR="00D53899" w:rsidRDefault="00D53899" w:rsidP="00F86396">
      <w:pPr>
        <w:pStyle w:val="ListParagraph"/>
        <w:numPr>
          <w:ilvl w:val="0"/>
          <w:numId w:val="48"/>
        </w:numPr>
        <w:spacing w:line="240" w:lineRule="auto"/>
        <w:jc w:val="both"/>
        <w:rPr>
          <w:rFonts w:ascii="Bell MT" w:hAnsi="Bell MT" w:cstheme="minorHAnsi"/>
          <w:sz w:val="28"/>
          <w:szCs w:val="28"/>
        </w:rPr>
      </w:pPr>
      <w:r w:rsidRPr="00F86396">
        <w:rPr>
          <w:rFonts w:ascii="Bell MT" w:hAnsi="Bell MT" w:cstheme="minorHAnsi"/>
          <w:i/>
          <w:iCs/>
          <w:sz w:val="28"/>
          <w:szCs w:val="28"/>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rPr>
      </w:pPr>
      <w:r>
        <w:rPr>
          <w:rFonts w:ascii="Bell MT" w:hAnsi="Bell MT" w:cstheme="minorHAnsi"/>
          <w:sz w:val="28"/>
          <w:szCs w:val="28"/>
        </w:rPr>
        <w:t>Here is explained</w:t>
      </w:r>
      <w:r w:rsidR="006B58A5">
        <w:rPr>
          <w:rFonts w:ascii="Bell MT" w:hAnsi="Bell MT" w:cstheme="minorHAnsi"/>
          <w:sz w:val="28"/>
          <w:szCs w:val="28"/>
        </w:rPr>
        <w:t xml:space="preserve"> </w:t>
      </w:r>
      <w:r>
        <w:rPr>
          <w:rFonts w:ascii="Bell MT" w:hAnsi="Bell MT" w:cstheme="minorHAnsi"/>
          <w:sz w:val="28"/>
          <w:szCs w:val="28"/>
        </w:rPr>
        <w:t xml:space="preserve">how topics that handle </w:t>
      </w:r>
      <w:r w:rsidR="005F2303">
        <w:rPr>
          <w:rFonts w:ascii="Bell MT" w:hAnsi="Bell MT" w:cstheme="minorHAnsi"/>
          <w:sz w:val="28"/>
          <w:szCs w:val="28"/>
        </w:rPr>
        <w:t>users’</w:t>
      </w:r>
      <w:r>
        <w:rPr>
          <w:rFonts w:ascii="Bell MT" w:hAnsi="Bell MT" w:cstheme="minorHAnsi"/>
          <w:sz w:val="28"/>
          <w:szCs w:val="28"/>
        </w:rPr>
        <w:t xml:space="preserve"> subscriptions to store notifications are generated and handled</w:t>
      </w:r>
      <w:r w:rsidR="006B58A5">
        <w:rPr>
          <w:rFonts w:ascii="Bell MT" w:hAnsi="Bell MT" w:cstheme="minorHAnsi"/>
          <w:sz w:val="28"/>
          <w:szCs w:val="28"/>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rPr>
      </w:pPr>
      <w:r>
        <w:rPr>
          <w:rFonts w:ascii="Bell MT" w:hAnsi="Bell MT" w:cstheme="minorHAnsi"/>
          <w:sz w:val="28"/>
          <w:szCs w:val="28"/>
        </w:rPr>
        <w:t>But first, subscription</w:t>
      </w:r>
      <w:r w:rsidR="00D53899">
        <w:rPr>
          <w:rFonts w:ascii="Bell MT" w:hAnsi="Bell MT" w:cstheme="minorHAnsi"/>
          <w:sz w:val="28"/>
          <w:szCs w:val="28"/>
        </w:rPr>
        <w:t xml:space="preserve"> request ha</w:t>
      </w:r>
      <w:r>
        <w:rPr>
          <w:rFonts w:ascii="Bell MT" w:hAnsi="Bell MT" w:cstheme="minorHAnsi"/>
          <w:sz w:val="28"/>
          <w:szCs w:val="28"/>
        </w:rPr>
        <w:t>s:</w:t>
      </w:r>
    </w:p>
    <w:p w14:paraId="715E9A19" w14:textId="2378A520" w:rsidR="00D53899"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w:t>
      </w:r>
      <w:proofErr w:type="spellStart"/>
      <w:r>
        <w:rPr>
          <w:rFonts w:ascii="Bell MT" w:hAnsi="Bell MT" w:cstheme="minorHAnsi"/>
          <w:sz w:val="28"/>
          <w:szCs w:val="28"/>
        </w:rPr>
        <w:t>StoreId</w:t>
      </w:r>
      <w:proofErr w:type="spellEnd"/>
      <w:r w:rsidR="003B6200">
        <w:rPr>
          <w:rFonts w:ascii="Bell MT" w:hAnsi="Bell MT" w:cstheme="minorHAnsi"/>
          <w:sz w:val="28"/>
          <w:szCs w:val="28"/>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 xml:space="preserve">-Selected Time interval: </w:t>
      </w:r>
      <w:r w:rsidR="00396CC4">
        <w:rPr>
          <w:rFonts w:ascii="Bell MT" w:hAnsi="Bell MT"/>
          <w:sz w:val="28"/>
          <w:szCs w:val="28"/>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 xml:space="preserve">-Selected </w:t>
      </w:r>
      <w:r w:rsidR="003B6200">
        <w:rPr>
          <w:rFonts w:ascii="Bell MT" w:hAnsi="Bell MT" w:cstheme="minorHAnsi"/>
          <w:sz w:val="28"/>
          <w:szCs w:val="28"/>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rPr>
      </w:pPr>
      <w:r>
        <w:rPr>
          <w:rFonts w:ascii="Bell MT" w:hAnsi="Bell MT" w:cstheme="minorHAnsi"/>
          <w:sz w:val="28"/>
          <w:szCs w:val="28"/>
        </w:rPr>
        <w:t xml:space="preserve">-Period of notification: </w:t>
      </w:r>
      <w:r w:rsidR="00396CC4">
        <w:rPr>
          <w:rFonts w:ascii="Bell MT" w:hAnsi="Bell MT" w:cstheme="minorHAnsi"/>
          <w:sz w:val="28"/>
          <w:szCs w:val="28"/>
        </w:rPr>
        <w:t xml:space="preserve">couple of two values: first is the </w:t>
      </w:r>
      <w:r>
        <w:rPr>
          <w:rFonts w:ascii="Bell MT" w:hAnsi="Bell MT" w:cstheme="minorHAnsi"/>
          <w:sz w:val="28"/>
          <w:szCs w:val="28"/>
        </w:rPr>
        <w:t>weekday on which user would like to receive notifications</w:t>
      </w:r>
      <w:r w:rsidR="00396CC4">
        <w:rPr>
          <w:rFonts w:ascii="Bell MT" w:hAnsi="Bell MT" w:cstheme="minorHAnsi"/>
          <w:sz w:val="28"/>
          <w:szCs w:val="28"/>
        </w:rPr>
        <w:t>, the second is the period, that can be</w:t>
      </w:r>
      <w:r w:rsidR="005F2303">
        <w:rPr>
          <w:rFonts w:ascii="Bell MT" w:hAnsi="Bell MT" w:cstheme="minorHAnsi"/>
          <w:sz w:val="28"/>
          <w:szCs w:val="28"/>
        </w:rPr>
        <w:t xml:space="preserve"> </w:t>
      </w:r>
      <w:r w:rsidR="00396CC4">
        <w:rPr>
          <w:rFonts w:ascii="Bell MT" w:hAnsi="Bell MT" w:cstheme="minorHAnsi"/>
          <w:sz w:val="28"/>
          <w:szCs w:val="28"/>
        </w:rPr>
        <w:t>a multiple of a week up to a month</w:t>
      </w:r>
      <w:r>
        <w:rPr>
          <w:rFonts w:ascii="Bell MT" w:hAnsi="Bell MT" w:cstheme="minorHAnsi"/>
          <w:sz w:val="28"/>
          <w:szCs w:val="28"/>
        </w:rPr>
        <w:t>.</w:t>
      </w:r>
    </w:p>
    <w:p w14:paraId="45088281" w14:textId="728356DE" w:rsidR="003B6200" w:rsidRDefault="003B6200" w:rsidP="003B6200">
      <w:pPr>
        <w:spacing w:after="4" w:line="240" w:lineRule="auto"/>
        <w:ind w:left="720"/>
        <w:jc w:val="both"/>
        <w:rPr>
          <w:rFonts w:ascii="Bell MT" w:hAnsi="Bell MT" w:cstheme="minorHAnsi"/>
          <w:sz w:val="28"/>
          <w:szCs w:val="28"/>
        </w:rPr>
      </w:pPr>
    </w:p>
    <w:p w14:paraId="33A871D8" w14:textId="666372DF" w:rsidR="003B6200" w:rsidRDefault="003B6200" w:rsidP="003B6200">
      <w:pPr>
        <w:spacing w:after="4" w:line="240" w:lineRule="auto"/>
        <w:jc w:val="both"/>
        <w:rPr>
          <w:rFonts w:ascii="Bell MT" w:hAnsi="Bell MT" w:cstheme="minorHAnsi"/>
          <w:sz w:val="28"/>
          <w:szCs w:val="28"/>
        </w:rPr>
      </w:pPr>
      <w:r>
        <w:rPr>
          <w:rFonts w:ascii="Bell MT" w:hAnsi="Bell MT" w:cstheme="minorHAnsi"/>
          <w:sz w:val="28"/>
          <w:szCs w:val="28"/>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rPr>
      </w:pPr>
      <w:r>
        <w:rPr>
          <w:rFonts w:ascii="Bell MT" w:hAnsi="Bell MT" w:cstheme="minorHAnsi"/>
          <w:sz w:val="28"/>
          <w:szCs w:val="28"/>
        </w:rPr>
        <w:t>Now, we want to create a topic, that is a String, that encapsulates all this information</w:t>
      </w:r>
      <w:r w:rsidR="00396CC4">
        <w:rPr>
          <w:rFonts w:ascii="Bell MT" w:hAnsi="Bell MT" w:cstheme="minorHAnsi"/>
          <w:sz w:val="28"/>
          <w:szCs w:val="28"/>
        </w:rPr>
        <w:t xml:space="preserve"> </w:t>
      </w:r>
      <w:r>
        <w:rPr>
          <w:rFonts w:ascii="Bell MT" w:hAnsi="Bell MT" w:cstheme="minorHAnsi"/>
          <w:sz w:val="28"/>
          <w:szCs w:val="28"/>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rPr>
      </w:pPr>
      <w:r>
        <w:rPr>
          <w:rFonts w:ascii="Bell MT" w:hAnsi="Bell MT" w:cstheme="minorHAnsi"/>
          <w:sz w:val="28"/>
          <w:szCs w:val="28"/>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rPr>
        <w:t xml:space="preserve"> </w:t>
      </w:r>
    </w:p>
    <w:p w14:paraId="36EE02F6" w14:textId="002EA945" w:rsidR="005F2303" w:rsidRDefault="005F2303" w:rsidP="006B58A5">
      <w:pPr>
        <w:spacing w:after="4" w:line="240" w:lineRule="auto"/>
        <w:jc w:val="both"/>
        <w:rPr>
          <w:rFonts w:ascii="Bell MT" w:hAnsi="Bell MT" w:cstheme="minorHAnsi"/>
          <w:sz w:val="28"/>
          <w:szCs w:val="28"/>
        </w:rPr>
      </w:pPr>
      <w:r>
        <w:rPr>
          <w:rFonts w:ascii="Bell MT" w:hAnsi="Bell MT" w:cstheme="minorHAnsi"/>
          <w:sz w:val="28"/>
          <w:szCs w:val="28"/>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rPr>
      </w:pPr>
      <w:r>
        <w:rPr>
          <w:rFonts w:ascii="Bell MT" w:hAnsi="Bell MT" w:cstheme="minorHAnsi"/>
          <w:sz w:val="28"/>
          <w:szCs w:val="28"/>
        </w:rPr>
        <w:t>Let us</w:t>
      </w:r>
      <w:r w:rsidR="005F2303">
        <w:rPr>
          <w:rFonts w:ascii="Bell MT" w:hAnsi="Bell MT" w:cstheme="minorHAnsi"/>
          <w:sz w:val="28"/>
          <w:szCs w:val="28"/>
        </w:rPr>
        <w:t xml:space="preserve"> consider the request: Store</w:t>
      </w:r>
      <w:r>
        <w:rPr>
          <w:rFonts w:ascii="Bell MT" w:hAnsi="Bell MT" w:cstheme="minorHAnsi"/>
          <w:sz w:val="28"/>
          <w:szCs w:val="28"/>
        </w:rPr>
        <w:t>1, &lt;</w:t>
      </w:r>
      <w:r w:rsidR="005F2303">
        <w:rPr>
          <w:rFonts w:ascii="Bell MT" w:hAnsi="Bell MT" w:cstheme="minorHAnsi"/>
          <w:sz w:val="28"/>
          <w:szCs w:val="28"/>
        </w:rPr>
        <w:t>15,19</w:t>
      </w:r>
      <w:r>
        <w:rPr>
          <w:rFonts w:ascii="Bell MT" w:hAnsi="Bell MT" w:cstheme="minorHAnsi"/>
          <w:sz w:val="28"/>
          <w:szCs w:val="28"/>
        </w:rPr>
        <w:t>&gt;, &lt;</w:t>
      </w:r>
      <w:r w:rsidR="005F2303">
        <w:rPr>
          <w:rFonts w:ascii="Bell MT" w:hAnsi="Bell MT" w:cstheme="minorHAnsi"/>
          <w:sz w:val="28"/>
          <w:szCs w:val="28"/>
        </w:rPr>
        <w:t>Monday&gt;,</w:t>
      </w:r>
      <w:r>
        <w:rPr>
          <w:rFonts w:ascii="Bell MT" w:hAnsi="Bell MT" w:cstheme="minorHAnsi"/>
          <w:sz w:val="28"/>
          <w:szCs w:val="28"/>
        </w:rPr>
        <w:t xml:space="preserve"> </w:t>
      </w:r>
      <w:r w:rsidR="005F2303">
        <w:rPr>
          <w:rFonts w:ascii="Bell MT" w:hAnsi="Bell MT" w:cstheme="minorHAnsi"/>
          <w:sz w:val="28"/>
          <w:szCs w:val="28"/>
        </w:rPr>
        <w:t>&lt;Saturday,2 Weeks&gt;</w:t>
      </w:r>
    </w:p>
    <w:p w14:paraId="6E6BB653" w14:textId="7FD255EE" w:rsidR="005F2303" w:rsidRDefault="00A20AAC" w:rsidP="006B58A5">
      <w:pPr>
        <w:spacing w:after="4" w:line="240" w:lineRule="auto"/>
        <w:jc w:val="both"/>
        <w:rPr>
          <w:rFonts w:ascii="Bell MT" w:hAnsi="Bell MT" w:cstheme="minorHAnsi"/>
          <w:sz w:val="28"/>
          <w:szCs w:val="28"/>
        </w:rPr>
      </w:pPr>
      <w:r>
        <w:rPr>
          <w:rFonts w:ascii="Bell MT" w:hAnsi="Bell MT" w:cstheme="minorHAnsi"/>
          <w:sz w:val="28"/>
          <w:szCs w:val="28"/>
        </w:rPr>
        <w:t>It can be encoded into string s = (</w:t>
      </w:r>
      <w:proofErr w:type="spellStart"/>
      <w:proofErr w:type="gramStart"/>
      <w:r>
        <w:rPr>
          <w:rFonts w:ascii="Bell MT" w:hAnsi="Bell MT" w:cstheme="minorHAnsi"/>
          <w:sz w:val="28"/>
          <w:szCs w:val="28"/>
        </w:rPr>
        <w:t>IdOf</w:t>
      </w:r>
      <w:proofErr w:type="spellEnd"/>
      <w:r>
        <w:rPr>
          <w:rFonts w:ascii="Bell MT" w:hAnsi="Bell MT" w:cstheme="minorHAnsi"/>
          <w:sz w:val="28"/>
          <w:szCs w:val="28"/>
        </w:rPr>
        <w:t>(</w:t>
      </w:r>
      <w:proofErr w:type="gramEnd"/>
      <w:r>
        <w:rPr>
          <w:rFonts w:ascii="Bell MT" w:hAnsi="Bell MT" w:cstheme="minorHAnsi"/>
          <w:sz w:val="28"/>
          <w:szCs w:val="28"/>
        </w:rPr>
        <w:t>Store1))+“M”+”S”+”2”.</w:t>
      </w:r>
    </w:p>
    <w:p w14:paraId="433779AE" w14:textId="77777777" w:rsidR="00A20AAC" w:rsidRDefault="00A20AAC" w:rsidP="006B58A5">
      <w:pPr>
        <w:spacing w:after="4" w:line="240" w:lineRule="auto"/>
        <w:jc w:val="both"/>
        <w:rPr>
          <w:rFonts w:ascii="Bell MT" w:hAnsi="Bell MT" w:cstheme="minorHAnsi"/>
          <w:sz w:val="28"/>
          <w:szCs w:val="28"/>
        </w:rPr>
      </w:pPr>
    </w:p>
    <w:p w14:paraId="3049CC76" w14:textId="60C1CCD9" w:rsidR="006B58A5" w:rsidRDefault="006B58A5" w:rsidP="006B58A5">
      <w:pPr>
        <w:spacing w:after="4" w:line="240" w:lineRule="auto"/>
        <w:jc w:val="both"/>
        <w:rPr>
          <w:rFonts w:ascii="Bell MT" w:hAnsi="Bell MT" w:cstheme="minorHAnsi"/>
          <w:sz w:val="28"/>
          <w:szCs w:val="28"/>
        </w:rPr>
      </w:pPr>
      <w:r>
        <w:rPr>
          <w:rFonts w:ascii="Bell MT" w:hAnsi="Bell MT" w:cstheme="minorHAnsi"/>
          <w:sz w:val="28"/>
          <w:szCs w:val="28"/>
        </w:rPr>
        <w:t xml:space="preserve">This makes sending the notifications more efficient, since topics, that are stored in the database, can be </w:t>
      </w:r>
      <w:r w:rsidR="00396CC4">
        <w:rPr>
          <w:rFonts w:ascii="Bell MT" w:hAnsi="Bell MT" w:cstheme="minorHAnsi"/>
          <w:sz w:val="28"/>
          <w:szCs w:val="28"/>
        </w:rPr>
        <w:t>filtered based on their substrings representing the weekday they refer to and the day on which they should be fired out to users subscribed</w:t>
      </w:r>
      <w:r w:rsidR="00A20AAC">
        <w:rPr>
          <w:rFonts w:ascii="Bell MT" w:hAnsi="Bell MT" w:cstheme="minorHAnsi"/>
          <w:sz w:val="28"/>
          <w:szCs w:val="28"/>
        </w:rPr>
        <w:t>. For handling the period of notification (the one expressed in weeks) it is just needed a field in the tuple of the topic</w:t>
      </w:r>
      <w:r w:rsidR="00EC6E35">
        <w:rPr>
          <w:rFonts w:ascii="Bell MT" w:hAnsi="Bell MT" w:cstheme="minorHAnsi"/>
          <w:sz w:val="28"/>
          <w:szCs w:val="28"/>
        </w:rPr>
        <w:t xml:space="preserve"> stored into the database</w:t>
      </w:r>
      <w:r w:rsidR="00A20AAC">
        <w:rPr>
          <w:rFonts w:ascii="Bell MT" w:hAnsi="Bell MT" w:cstheme="minorHAnsi"/>
          <w:sz w:val="28"/>
          <w:szCs w:val="28"/>
        </w:rPr>
        <w:t>, indicating the last day the notification was sent for that topic</w:t>
      </w:r>
      <w:r w:rsidR="00396CC4">
        <w:rPr>
          <w:rFonts w:ascii="Bell MT" w:hAnsi="Bell MT" w:cstheme="minorHAnsi"/>
          <w:sz w:val="28"/>
          <w:szCs w:val="28"/>
        </w:rPr>
        <w:t xml:space="preserve">. </w:t>
      </w:r>
    </w:p>
    <w:p w14:paraId="57E70458" w14:textId="0E4B7D4F" w:rsidR="006B58A5" w:rsidRDefault="005F2303">
      <w:pPr>
        <w:spacing w:after="4" w:line="240" w:lineRule="auto"/>
        <w:jc w:val="both"/>
        <w:rPr>
          <w:rFonts w:ascii="Bell MT" w:hAnsi="Bell MT" w:cstheme="minorHAnsi"/>
          <w:sz w:val="28"/>
          <w:szCs w:val="28"/>
        </w:rPr>
      </w:pPr>
      <w:r>
        <w:rPr>
          <w:rFonts w:ascii="Bell MT" w:hAnsi="Bell MT" w:cstheme="minorHAnsi"/>
          <w:sz w:val="28"/>
          <w:szCs w:val="28"/>
        </w:rPr>
        <w:t xml:space="preserve">The notification manager, to send out each day the correct notification, </w:t>
      </w:r>
      <w:r w:rsidR="00A20AAC">
        <w:rPr>
          <w:rFonts w:ascii="Bell MT" w:hAnsi="Bell MT" w:cstheme="minorHAnsi"/>
          <w:sz w:val="28"/>
          <w:szCs w:val="28"/>
        </w:rPr>
        <w:t>must</w:t>
      </w:r>
      <w:r>
        <w:rPr>
          <w:rFonts w:ascii="Bell MT" w:hAnsi="Bell MT" w:cstheme="minorHAnsi"/>
          <w:sz w:val="28"/>
          <w:szCs w:val="28"/>
        </w:rPr>
        <w:t xml:space="preserve"> filter the topics of the current weekday as said before</w:t>
      </w:r>
      <w:r w:rsidR="00A20AAC">
        <w:rPr>
          <w:rFonts w:ascii="Bell MT" w:hAnsi="Bell MT" w:cstheme="minorHAnsi"/>
          <w:sz w:val="28"/>
          <w:szCs w:val="28"/>
        </w:rPr>
        <w:t>, checking also that the period to send the notification has passed since the last one sent</w:t>
      </w:r>
      <w:r>
        <w:rPr>
          <w:rFonts w:ascii="Bell MT" w:hAnsi="Bell MT" w:cstheme="minorHAnsi"/>
          <w:sz w:val="28"/>
          <w:szCs w:val="28"/>
        </w:rPr>
        <w:t xml:space="preserve">, then for each </w:t>
      </w:r>
      <w:r w:rsidR="00A20AAC">
        <w:rPr>
          <w:rFonts w:ascii="Bell MT" w:hAnsi="Bell MT" w:cstheme="minorHAnsi"/>
          <w:sz w:val="28"/>
          <w:szCs w:val="28"/>
        </w:rPr>
        <w:t>retrieved topic it</w:t>
      </w:r>
      <w:r>
        <w:rPr>
          <w:rFonts w:ascii="Bell MT" w:hAnsi="Bell MT" w:cstheme="minorHAnsi"/>
          <w:sz w:val="28"/>
          <w:szCs w:val="28"/>
        </w:rPr>
        <w:t xml:space="preserve"> </w:t>
      </w:r>
      <w:r w:rsidR="00A20AAC">
        <w:rPr>
          <w:rFonts w:ascii="Bell MT" w:hAnsi="Bell MT" w:cstheme="minorHAnsi"/>
          <w:sz w:val="28"/>
          <w:szCs w:val="28"/>
        </w:rPr>
        <w:t>will</w:t>
      </w:r>
      <w:r>
        <w:rPr>
          <w:rFonts w:ascii="Bell MT" w:hAnsi="Bell MT" w:cstheme="minorHAnsi"/>
          <w:sz w:val="28"/>
          <w:szCs w:val="28"/>
        </w:rPr>
        <w:t xml:space="preserve"> check the availability of tickets in the topic specified store</w:t>
      </w:r>
      <w:r w:rsidR="00A20AAC">
        <w:rPr>
          <w:rFonts w:ascii="Bell MT" w:hAnsi="Bell MT" w:cstheme="minorHAnsi"/>
          <w:sz w:val="28"/>
          <w:szCs w:val="28"/>
        </w:rPr>
        <w:t xml:space="preserve"> and</w:t>
      </w:r>
      <w:r>
        <w:rPr>
          <w:rFonts w:ascii="Bell MT" w:hAnsi="Bell MT" w:cstheme="minorHAnsi"/>
          <w:sz w:val="28"/>
          <w:szCs w:val="28"/>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rPr>
        <w:t>leaves</w:t>
      </w:r>
      <w:r>
        <w:rPr>
          <w:rFonts w:ascii="Bell MT" w:hAnsi="Bell MT" w:cstheme="minorHAnsi"/>
          <w:sz w:val="28"/>
          <w:szCs w:val="28"/>
        </w:rPr>
        <w:t xml:space="preserve"> a lot of space for code optimizations, and here it has just been drafted so to give the idea of </w:t>
      </w:r>
      <w:r w:rsidR="00A14C68">
        <w:rPr>
          <w:rFonts w:ascii="Bell MT" w:hAnsi="Bell MT" w:cstheme="minorHAnsi"/>
          <w:sz w:val="28"/>
          <w:szCs w:val="28"/>
        </w:rPr>
        <w:t>how conceptually works</w:t>
      </w:r>
      <w:r>
        <w:rPr>
          <w:rFonts w:ascii="Bell MT" w:hAnsi="Bell MT" w:cstheme="minorHAnsi"/>
          <w:sz w:val="28"/>
          <w:szCs w:val="28"/>
        </w:rPr>
        <w:t>.</w:t>
      </w:r>
    </w:p>
    <w:p w14:paraId="4D4EC43D" w14:textId="49B8BC64" w:rsidR="00C336C3" w:rsidRDefault="00C336C3">
      <w:pPr>
        <w:spacing w:after="4" w:line="240" w:lineRule="auto"/>
        <w:jc w:val="both"/>
        <w:rPr>
          <w:rFonts w:ascii="Bell MT" w:hAnsi="Bell MT" w:cstheme="minorHAnsi"/>
          <w:sz w:val="28"/>
          <w:szCs w:val="28"/>
        </w:rPr>
      </w:pPr>
    </w:p>
    <w:p w14:paraId="4F2030C7" w14:textId="20FC2414" w:rsidR="00C336C3" w:rsidRDefault="00C336C3">
      <w:pPr>
        <w:spacing w:after="4" w:line="240" w:lineRule="auto"/>
        <w:jc w:val="both"/>
        <w:rPr>
          <w:rFonts w:ascii="Bell MT" w:hAnsi="Bell MT" w:cstheme="minorHAnsi"/>
          <w:sz w:val="28"/>
          <w:szCs w:val="28"/>
        </w:rPr>
      </w:pPr>
    </w:p>
    <w:p w14:paraId="0400C852" w14:textId="2D1195FB" w:rsidR="00C336C3" w:rsidRDefault="00C336C3">
      <w:pPr>
        <w:spacing w:after="4" w:line="240" w:lineRule="auto"/>
        <w:jc w:val="both"/>
        <w:rPr>
          <w:rFonts w:ascii="Bell MT" w:hAnsi="Bell MT" w:cstheme="minorHAnsi"/>
          <w:sz w:val="28"/>
          <w:szCs w:val="28"/>
        </w:rPr>
      </w:pPr>
    </w:p>
    <w:p w14:paraId="16B38DC3" w14:textId="01522193" w:rsidR="00C336C3" w:rsidRDefault="00C336C3">
      <w:pPr>
        <w:spacing w:after="4" w:line="240" w:lineRule="auto"/>
        <w:jc w:val="both"/>
        <w:rPr>
          <w:rFonts w:ascii="Bell MT" w:hAnsi="Bell MT" w:cstheme="minorHAnsi"/>
          <w:sz w:val="28"/>
          <w:szCs w:val="28"/>
        </w:rPr>
      </w:pPr>
    </w:p>
    <w:p w14:paraId="46DEAC90" w14:textId="678EF7F0" w:rsidR="00C336C3" w:rsidRDefault="00C336C3">
      <w:pPr>
        <w:spacing w:after="4" w:line="240" w:lineRule="auto"/>
        <w:jc w:val="both"/>
        <w:rPr>
          <w:rFonts w:ascii="Bell MT" w:hAnsi="Bell MT" w:cstheme="minorHAnsi"/>
          <w:sz w:val="28"/>
          <w:szCs w:val="28"/>
        </w:rPr>
      </w:pPr>
    </w:p>
    <w:p w14:paraId="72CA9F81" w14:textId="77777777" w:rsidR="00C336C3" w:rsidRDefault="00C336C3">
      <w:pPr>
        <w:spacing w:after="4" w:line="240" w:lineRule="auto"/>
        <w:jc w:val="both"/>
        <w:rPr>
          <w:rFonts w:ascii="Bell MT" w:hAnsi="Bell MT" w:cstheme="minorHAnsi"/>
          <w:sz w:val="28"/>
          <w:szCs w:val="28"/>
        </w:rPr>
      </w:pPr>
    </w:p>
    <w:p w14:paraId="1C1EC227" w14:textId="4B163E2F" w:rsidR="00A14C68" w:rsidRDefault="00A14C68" w:rsidP="00A14C68">
      <w:pPr>
        <w:pStyle w:val="ListParagraph"/>
        <w:numPr>
          <w:ilvl w:val="0"/>
          <w:numId w:val="48"/>
        </w:numPr>
        <w:spacing w:after="4" w:line="240" w:lineRule="auto"/>
        <w:jc w:val="both"/>
        <w:rPr>
          <w:rFonts w:ascii="Bell MT" w:hAnsi="Bell MT" w:cstheme="minorHAnsi"/>
          <w:sz w:val="28"/>
          <w:szCs w:val="28"/>
        </w:rPr>
      </w:pPr>
      <w:r>
        <w:rPr>
          <w:rFonts w:ascii="Bell MT" w:hAnsi="Bell MT" w:cstheme="minorHAnsi"/>
          <w:sz w:val="28"/>
          <w:szCs w:val="28"/>
        </w:rPr>
        <w:lastRenderedPageBreak/>
        <w:t>Ticket reminders notifications</w:t>
      </w:r>
    </w:p>
    <w:p w14:paraId="2F5C6EF6" w14:textId="08199DB3" w:rsidR="00A14C68" w:rsidRDefault="00A14C68">
      <w:pPr>
        <w:pStyle w:val="ListParagraph"/>
        <w:spacing w:after="4" w:line="240" w:lineRule="auto"/>
        <w:ind w:left="1080"/>
        <w:jc w:val="both"/>
        <w:rPr>
          <w:rFonts w:ascii="Bell MT" w:hAnsi="Bell MT" w:cstheme="minorHAnsi"/>
          <w:sz w:val="28"/>
          <w:szCs w:val="28"/>
        </w:rPr>
      </w:pPr>
    </w:p>
    <w:p w14:paraId="59C396B2" w14:textId="0341CE2B" w:rsidR="00A14C68" w:rsidRPr="00F86396" w:rsidRDefault="00C336C3">
      <w:pPr>
        <w:spacing w:after="4" w:line="240" w:lineRule="auto"/>
        <w:jc w:val="both"/>
        <w:rPr>
          <w:rFonts w:ascii="Bell MT" w:hAnsi="Bell MT" w:cstheme="minorHAnsi"/>
          <w:sz w:val="28"/>
          <w:szCs w:val="28"/>
        </w:rPr>
      </w:pPr>
      <w:r w:rsidRPr="00F86396">
        <w:rPr>
          <w:rFonts w:ascii="Bell MT" w:hAnsi="Bell MT" w:cstheme="minorHAnsi"/>
          <w:sz w:val="28"/>
          <w:szCs w:val="28"/>
        </w:rPr>
        <w:t xml:space="preserve">To </w:t>
      </w:r>
      <w:r w:rsidR="00456AC2" w:rsidRPr="00F86396">
        <w:rPr>
          <w:rFonts w:ascii="Bell MT" w:hAnsi="Bell MT" w:cstheme="minorHAnsi"/>
          <w:sz w:val="28"/>
          <w:szCs w:val="28"/>
        </w:rPr>
        <w:t>lower the probability of users forgetting their tickets and visits reservations, the system manages reminder notifications</w:t>
      </w:r>
      <w:r w:rsidR="006E2FC2" w:rsidRPr="00F86396">
        <w:rPr>
          <w:rFonts w:ascii="Bell MT" w:hAnsi="Bell MT" w:cstheme="minorHAnsi"/>
          <w:sz w:val="28"/>
          <w:szCs w:val="28"/>
        </w:rPr>
        <w:t xml:space="preserve">, sent to user when its turn is about to come, with a reasonable advance. To implement this, </w:t>
      </w:r>
      <w:r w:rsidR="00730DDE">
        <w:rPr>
          <w:rFonts w:ascii="Bell MT" w:hAnsi="Bell MT" w:cstheme="minorHAnsi"/>
          <w:sz w:val="28"/>
          <w:szCs w:val="28"/>
        </w:rPr>
        <w:t>when a ticket is confirmed, the info returned by the server allow the Mobile</w:t>
      </w:r>
      <w:r w:rsidR="00AB0297">
        <w:rPr>
          <w:rFonts w:ascii="Bell MT" w:hAnsi="Bell MT" w:cstheme="minorHAnsi"/>
          <w:sz w:val="28"/>
          <w:szCs w:val="28"/>
        </w:rPr>
        <w:t xml:space="preserve"> </w:t>
      </w:r>
      <w:r w:rsidR="00730DDE">
        <w:rPr>
          <w:rFonts w:ascii="Bell MT" w:hAnsi="Bell MT" w:cstheme="minorHAnsi"/>
          <w:sz w:val="28"/>
          <w:szCs w:val="28"/>
        </w:rPr>
        <w:t>App to</w:t>
      </w:r>
      <w:r w:rsidR="00573E74" w:rsidRPr="00F86396">
        <w:rPr>
          <w:rFonts w:ascii="Bell MT" w:hAnsi="Bell MT" w:cstheme="minorHAnsi"/>
          <w:sz w:val="28"/>
          <w:szCs w:val="28"/>
        </w:rPr>
        <w:t xml:space="preserve"> buil</w:t>
      </w:r>
      <w:r w:rsidR="00730DDE">
        <w:rPr>
          <w:rFonts w:ascii="Bell MT" w:hAnsi="Bell MT" w:cstheme="minorHAnsi"/>
          <w:sz w:val="28"/>
          <w:szCs w:val="28"/>
        </w:rPr>
        <w:t>d a scheduled notification</w:t>
      </w:r>
      <w:r w:rsidR="00573E74" w:rsidRPr="00F86396">
        <w:rPr>
          <w:rFonts w:ascii="Bell MT" w:hAnsi="Bell MT" w:cstheme="minorHAnsi"/>
          <w:sz w:val="28"/>
          <w:szCs w:val="28"/>
        </w:rPr>
        <w:t xml:space="preserve"> </w:t>
      </w:r>
      <w:r w:rsidR="006E2FC2" w:rsidRPr="00F86396">
        <w:rPr>
          <w:rFonts w:ascii="Bell MT" w:hAnsi="Bell MT" w:cstheme="minorHAnsi"/>
          <w:sz w:val="28"/>
          <w:szCs w:val="28"/>
        </w:rPr>
        <w:t xml:space="preserve">to </w:t>
      </w:r>
      <w:r w:rsidR="00163E0A" w:rsidRPr="00F86396">
        <w:rPr>
          <w:rFonts w:ascii="Bell MT" w:hAnsi="Bell MT" w:cstheme="minorHAnsi"/>
          <w:sz w:val="28"/>
          <w:szCs w:val="28"/>
        </w:rPr>
        <w:t xml:space="preserve">be shown e.g., 1 hour before the reservation time. This has no impact </w:t>
      </w:r>
      <w:r w:rsidR="00573E74" w:rsidRPr="00F86396">
        <w:rPr>
          <w:rFonts w:ascii="Bell MT" w:hAnsi="Bell MT" w:cstheme="minorHAnsi"/>
          <w:sz w:val="28"/>
          <w:szCs w:val="28"/>
        </w:rPr>
        <w:t>on the performance of the mobile app and allows to reduce the computation that otherwise would be necessary on the App</w:t>
      </w:r>
      <w:r w:rsidR="00186F33" w:rsidRPr="00F86396">
        <w:rPr>
          <w:rFonts w:ascii="Bell MT" w:hAnsi="Bell MT" w:cstheme="minorHAnsi"/>
          <w:sz w:val="28"/>
          <w:szCs w:val="28"/>
        </w:rPr>
        <w:t>lication</w:t>
      </w:r>
      <w:r w:rsidR="00573E74" w:rsidRPr="00F86396">
        <w:rPr>
          <w:rFonts w:ascii="Bell MT" w:hAnsi="Bell MT" w:cstheme="minorHAnsi"/>
          <w:sz w:val="28"/>
          <w:szCs w:val="28"/>
        </w:rPr>
        <w:t xml:space="preserve"> Server to send, before each timeslot and for each store, </w:t>
      </w:r>
      <w:r w:rsidR="00186F33" w:rsidRPr="00F86396">
        <w:rPr>
          <w:rFonts w:ascii="Bell MT" w:hAnsi="Bell MT" w:cstheme="minorHAnsi"/>
          <w:sz w:val="28"/>
          <w:szCs w:val="28"/>
        </w:rPr>
        <w:t xml:space="preserve">notifications to users with tickets in that timeslots. Furthermore, if the user gives the </w:t>
      </w:r>
      <w:r w:rsidR="0094224D" w:rsidRPr="00F86396">
        <w:rPr>
          <w:rFonts w:ascii="Bell MT" w:hAnsi="Bell MT" w:cstheme="minorHAnsi"/>
          <w:sz w:val="28"/>
          <w:szCs w:val="28"/>
        </w:rPr>
        <w:t xml:space="preserve">mobile </w:t>
      </w:r>
      <w:r w:rsidR="00186F33" w:rsidRPr="00F86396">
        <w:rPr>
          <w:rFonts w:ascii="Bell MT" w:hAnsi="Bell MT" w:cstheme="minorHAnsi"/>
          <w:sz w:val="28"/>
          <w:szCs w:val="28"/>
        </w:rPr>
        <w:t xml:space="preserve">app the necessary permissions, </w:t>
      </w:r>
      <w:r w:rsidR="0094224D" w:rsidRPr="00F86396">
        <w:rPr>
          <w:rFonts w:ascii="Bell MT" w:hAnsi="Bell MT" w:cstheme="minorHAnsi"/>
          <w:sz w:val="28"/>
          <w:szCs w:val="28"/>
        </w:rPr>
        <w:t xml:space="preserve">it can, just storing minimal info about the next upcoming ticket, check </w:t>
      </w:r>
      <w:r w:rsidRPr="00F86396">
        <w:rPr>
          <w:rFonts w:ascii="Bell MT" w:hAnsi="Bell MT" w:cstheme="minorHAnsi"/>
          <w:sz w:val="28"/>
          <w:szCs w:val="28"/>
        </w:rPr>
        <w:t>periodically, in</w:t>
      </w:r>
      <w:r w:rsidR="0094224D" w:rsidRPr="00F86396">
        <w:rPr>
          <w:rFonts w:ascii="Bell MT" w:hAnsi="Bell MT" w:cstheme="minorHAnsi"/>
          <w:sz w:val="28"/>
          <w:szCs w:val="28"/>
        </w:rPr>
        <w:t xml:space="preserve"> the few hours </w:t>
      </w:r>
      <w:r w:rsidR="00AB0297" w:rsidRPr="00C336C3">
        <w:rPr>
          <w:rFonts w:ascii="Bell MT" w:hAnsi="Bell MT" w:cstheme="minorHAnsi"/>
          <w:sz w:val="28"/>
          <w:szCs w:val="28"/>
        </w:rPr>
        <w:t>before</w:t>
      </w:r>
      <w:r w:rsidR="000A423D" w:rsidRPr="00F86396">
        <w:rPr>
          <w:rFonts w:ascii="Bell MT" w:hAnsi="Bell MT" w:cstheme="minorHAnsi"/>
          <w:sz w:val="28"/>
          <w:szCs w:val="28"/>
        </w:rPr>
        <w:t xml:space="preserve"> the ticket’s time, </w:t>
      </w:r>
      <w:r w:rsidR="0094224D" w:rsidRPr="00F86396">
        <w:rPr>
          <w:rFonts w:ascii="Bell MT" w:hAnsi="Bell MT" w:cstheme="minorHAnsi"/>
          <w:sz w:val="28"/>
          <w:szCs w:val="28"/>
        </w:rPr>
        <w:t xml:space="preserve">the estimated time </w:t>
      </w:r>
      <w:r w:rsidR="002A03A2" w:rsidRPr="00F86396">
        <w:rPr>
          <w:rFonts w:ascii="Bell MT" w:hAnsi="Bell MT" w:cstheme="minorHAnsi"/>
          <w:sz w:val="28"/>
          <w:szCs w:val="28"/>
        </w:rPr>
        <w:t>from the current location to the store, showing a reminder notification when the current time plus the estimated time is close to the reservation</w:t>
      </w:r>
      <w:r w:rsidR="00641E5A">
        <w:rPr>
          <w:rFonts w:ascii="Bell MT" w:hAnsi="Bell MT" w:cstheme="minorHAnsi"/>
          <w:sz w:val="28"/>
          <w:szCs w:val="28"/>
        </w:rPr>
        <w:t xml:space="preserve"> time</w:t>
      </w:r>
      <w:r w:rsidR="002A03A2" w:rsidRPr="00F86396">
        <w:rPr>
          <w:rFonts w:ascii="Bell MT" w:hAnsi="Bell MT" w:cstheme="minorHAnsi"/>
          <w:sz w:val="28"/>
          <w:szCs w:val="28"/>
        </w:rPr>
        <w:t>.</w:t>
      </w:r>
    </w:p>
    <w:p w14:paraId="3398D95D" w14:textId="09D79543" w:rsidR="00A14C68" w:rsidRDefault="00A14C68">
      <w:pPr>
        <w:spacing w:after="4" w:line="240" w:lineRule="auto"/>
        <w:jc w:val="both"/>
        <w:rPr>
          <w:rFonts w:ascii="Bell MT" w:hAnsi="Bell MT" w:cstheme="minorHAnsi"/>
          <w:sz w:val="28"/>
          <w:szCs w:val="28"/>
        </w:rPr>
      </w:pPr>
    </w:p>
    <w:p w14:paraId="2E85E1F7" w14:textId="77777777" w:rsidR="00A14C68" w:rsidRDefault="00A14C68">
      <w:pPr>
        <w:spacing w:after="4" w:line="240" w:lineRule="auto"/>
        <w:jc w:val="both"/>
        <w:rPr>
          <w:rFonts w:ascii="Bell MT" w:hAnsi="Bell MT" w:cstheme="minorHAnsi"/>
          <w:sz w:val="28"/>
          <w:szCs w:val="28"/>
        </w:rPr>
      </w:pPr>
    </w:p>
    <w:p w14:paraId="08C20905" w14:textId="5C897BDA" w:rsidR="00A14C68" w:rsidRDefault="00A14C68">
      <w:pPr>
        <w:spacing w:after="4" w:line="240" w:lineRule="auto"/>
        <w:jc w:val="both"/>
        <w:rPr>
          <w:rFonts w:ascii="Bell MT" w:hAnsi="Bell MT" w:cstheme="minorHAnsi"/>
          <w:sz w:val="28"/>
          <w:szCs w:val="28"/>
        </w:rPr>
      </w:pPr>
    </w:p>
    <w:p w14:paraId="21614B0A" w14:textId="77777777" w:rsidR="00A14C68" w:rsidRDefault="00A14C68">
      <w:pPr>
        <w:spacing w:after="4" w:line="240" w:lineRule="auto"/>
        <w:jc w:val="both"/>
        <w:rPr>
          <w:rFonts w:ascii="Bell MT" w:hAnsi="Bell MT" w:cstheme="minorHAnsi"/>
          <w:sz w:val="28"/>
          <w:szCs w:val="28"/>
        </w:rPr>
      </w:pPr>
    </w:p>
    <w:p w14:paraId="1B908CC0" w14:textId="13746B08" w:rsidR="003B6200" w:rsidRPr="00F86396" w:rsidRDefault="003B6200" w:rsidP="00F86396">
      <w:pPr>
        <w:spacing w:after="4" w:line="240" w:lineRule="auto"/>
        <w:jc w:val="both"/>
        <w:rPr>
          <w:rFonts w:ascii="Bell MT" w:hAnsi="Bell MT" w:cstheme="minorHAnsi"/>
          <w:sz w:val="28"/>
          <w:szCs w:val="28"/>
        </w:rPr>
      </w:pPr>
      <w:r>
        <w:rPr>
          <w:rFonts w:ascii="Bell MT" w:hAnsi="Bell MT" w:cstheme="minorHAnsi"/>
          <w:sz w:val="28"/>
          <w:szCs w:val="28"/>
        </w:rPr>
        <w:tab/>
      </w:r>
    </w:p>
    <w:p w14:paraId="610446ED" w14:textId="77777777" w:rsidR="002F47C7" w:rsidRPr="00F86396" w:rsidRDefault="002F47C7" w:rsidP="002F47C7">
      <w:pPr>
        <w:spacing w:line="276" w:lineRule="auto"/>
        <w:rPr>
          <w:rFonts w:ascii="Bell MT" w:hAnsi="Bell MT"/>
          <w:noProof/>
        </w:rPr>
      </w:pPr>
    </w:p>
    <w:p w14:paraId="7C21CBDC" w14:textId="70ABBB74" w:rsidR="002F47C7" w:rsidRPr="00F86396" w:rsidRDefault="002F47C7" w:rsidP="002F47C7">
      <w:pPr>
        <w:spacing w:line="276" w:lineRule="auto"/>
        <w:rPr>
          <w:rFonts w:ascii="Bell MT" w:hAnsi="Bell MT"/>
        </w:rPr>
      </w:pPr>
    </w:p>
    <w:p w14:paraId="3796A7FD" w14:textId="1871F8B0" w:rsidR="002F47C7" w:rsidRDefault="002A03A2" w:rsidP="002F47C7">
      <w:pPr>
        <w:spacing w:line="276" w:lineRule="auto"/>
        <w:rPr>
          <w:rFonts w:ascii="Bell MT" w:hAnsi="Bell MT"/>
        </w:rPr>
      </w:pP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p>
    <w:p w14:paraId="675E2C16" w14:textId="22CE3205" w:rsidR="002A03A2" w:rsidRDefault="002A03A2" w:rsidP="002F47C7">
      <w:pPr>
        <w:spacing w:line="276" w:lineRule="auto"/>
        <w:rPr>
          <w:rFonts w:ascii="Bell MT" w:hAnsi="Bell MT"/>
        </w:rPr>
      </w:pPr>
    </w:p>
    <w:p w14:paraId="5B619E1D" w14:textId="4AFBB67F" w:rsidR="002A03A2" w:rsidRDefault="002A03A2" w:rsidP="002F47C7">
      <w:pPr>
        <w:spacing w:line="276" w:lineRule="auto"/>
        <w:rPr>
          <w:rFonts w:ascii="Bell MT" w:hAnsi="Bell MT"/>
        </w:rPr>
      </w:pPr>
    </w:p>
    <w:p w14:paraId="3594F88F" w14:textId="2F10584C" w:rsidR="002A03A2" w:rsidRDefault="002A03A2" w:rsidP="002F47C7">
      <w:pPr>
        <w:spacing w:line="276" w:lineRule="auto"/>
        <w:rPr>
          <w:rFonts w:ascii="Bell MT" w:hAnsi="Bell MT"/>
        </w:rPr>
      </w:pPr>
    </w:p>
    <w:p w14:paraId="211826FD" w14:textId="369C8769" w:rsidR="002A03A2" w:rsidRDefault="002A03A2" w:rsidP="002F47C7">
      <w:pPr>
        <w:spacing w:line="276" w:lineRule="auto"/>
        <w:rPr>
          <w:rFonts w:ascii="Bell MT" w:hAnsi="Bell MT"/>
        </w:rPr>
      </w:pPr>
    </w:p>
    <w:p w14:paraId="2E039645" w14:textId="5AA8A7B6" w:rsidR="002A03A2" w:rsidRDefault="002A03A2" w:rsidP="002F47C7">
      <w:pPr>
        <w:spacing w:line="276" w:lineRule="auto"/>
        <w:rPr>
          <w:rFonts w:ascii="Bell MT" w:hAnsi="Bell MT"/>
        </w:rPr>
      </w:pPr>
    </w:p>
    <w:p w14:paraId="1336D85F" w14:textId="3A177387" w:rsidR="002A03A2" w:rsidRDefault="002A03A2" w:rsidP="002F47C7">
      <w:pPr>
        <w:spacing w:line="276" w:lineRule="auto"/>
        <w:rPr>
          <w:rFonts w:ascii="Bell MT" w:hAnsi="Bell MT"/>
        </w:rPr>
      </w:pPr>
    </w:p>
    <w:p w14:paraId="30B7D2AB" w14:textId="1719AEAF" w:rsidR="002A03A2" w:rsidRDefault="002A03A2" w:rsidP="002F47C7">
      <w:pPr>
        <w:spacing w:line="276" w:lineRule="auto"/>
        <w:rPr>
          <w:rFonts w:ascii="Bell MT" w:hAnsi="Bell MT"/>
        </w:rPr>
      </w:pPr>
    </w:p>
    <w:p w14:paraId="4F4F2AC4" w14:textId="2B288E13" w:rsidR="002A03A2" w:rsidRDefault="002A03A2" w:rsidP="002F47C7">
      <w:pPr>
        <w:spacing w:line="276" w:lineRule="auto"/>
        <w:rPr>
          <w:rFonts w:ascii="Bell MT" w:hAnsi="Bell MT"/>
        </w:rPr>
      </w:pPr>
    </w:p>
    <w:p w14:paraId="4DDF45D2" w14:textId="098657BE" w:rsidR="002A03A2" w:rsidRDefault="002A03A2" w:rsidP="002F47C7">
      <w:pPr>
        <w:spacing w:line="276" w:lineRule="auto"/>
        <w:rPr>
          <w:rFonts w:ascii="Bell MT" w:hAnsi="Bell MT"/>
        </w:rPr>
      </w:pPr>
    </w:p>
    <w:p w14:paraId="01E0CE52" w14:textId="77777777" w:rsidR="002A03A2" w:rsidRPr="00F86396" w:rsidDel="00532BBE" w:rsidRDefault="002A03A2" w:rsidP="002F47C7">
      <w:pPr>
        <w:spacing w:line="276" w:lineRule="auto"/>
        <w:rPr>
          <w:del w:id="608" w:author="Etion Pinari" w:date="2021-01-08T18:49:00Z"/>
          <w:rFonts w:ascii="Bell MT" w:hAnsi="Bell MT"/>
        </w:rPr>
      </w:pPr>
    </w:p>
    <w:p w14:paraId="1836751E" w14:textId="19A37A76" w:rsidR="006625AC" w:rsidRPr="00F86396" w:rsidRDefault="002F47C7">
      <w:del w:id="609" w:author="Etion Pinari" w:date="2021-01-08T18:49:00Z">
        <w:r w:rsidRPr="00F86396" w:rsidDel="00532BBE">
          <w:rPr>
            <w:rFonts w:ascii="Bell MT" w:hAnsi="Bell MT"/>
          </w:rPr>
          <w:tab/>
        </w:r>
      </w:del>
    </w:p>
    <w:p w14:paraId="7C37CAD3" w14:textId="088C4F03" w:rsidR="006625AC" w:rsidRPr="00F86396" w:rsidRDefault="006625AC" w:rsidP="006625AC">
      <w:pPr>
        <w:pStyle w:val="ListParagraph"/>
        <w:numPr>
          <w:ilvl w:val="0"/>
          <w:numId w:val="1"/>
        </w:numPr>
        <w:rPr>
          <w:rFonts w:ascii="Bell MT" w:hAnsi="Bell MT"/>
        </w:rPr>
      </w:pPr>
      <w:r w:rsidRPr="00F86396">
        <w:rPr>
          <w:rFonts w:ascii="Bell MT" w:hAnsi="Bell MT"/>
          <w:i/>
          <w:iCs/>
          <w:sz w:val="32"/>
          <w:szCs w:val="32"/>
        </w:rPr>
        <w:t>USER INTERFACE DESIGN</w:t>
      </w:r>
      <w:r w:rsidRPr="00F86396">
        <w:rPr>
          <w:rFonts w:ascii="Bell MT" w:hAnsi="Bell MT"/>
        </w:rPr>
        <w:t xml:space="preserve">: </w:t>
      </w:r>
    </w:p>
    <w:p w14:paraId="36711487" w14:textId="4D58E0E0" w:rsidR="00BE1B5D" w:rsidRPr="00F86396" w:rsidRDefault="00BE1B5D" w:rsidP="00634813">
      <w:pPr>
        <w:ind w:left="360"/>
        <w:jc w:val="both"/>
        <w:rPr>
          <w:rFonts w:ascii="Bell MT" w:hAnsi="Bell MT"/>
        </w:rPr>
      </w:pPr>
      <w:r w:rsidRPr="00F86396">
        <w:rPr>
          <w:rFonts w:ascii="Bell MT" w:hAnsi="Bell MT"/>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F86396">
        <w:rPr>
          <w:rFonts w:ascii="Bell MT" w:hAnsi="Bell MT"/>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rPr>
      </w:pPr>
      <w:r w:rsidRPr="00F86396">
        <w:rPr>
          <w:rFonts w:ascii="Bell MT" w:hAnsi="Bell MT"/>
          <w:i/>
          <w:iCs/>
          <w:sz w:val="28"/>
          <w:szCs w:val="28"/>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rPr>
      </w:pPr>
      <w:r w:rsidRPr="00F86396">
        <w:rPr>
          <w:rFonts w:ascii="Bell MT" w:hAnsi="Bell MT"/>
        </w:rPr>
        <w:br/>
      </w:r>
      <w:r w:rsidRPr="00F86396">
        <w:rPr>
          <w:noProof/>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1C3DCD" w:rsidRPr="00394E50" w:rsidRDefault="001C3DCD"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1C3DCD" w:rsidRPr="00394E50" w:rsidRDefault="001C3DCD" w:rsidP="00BE1B5D">
                      <w:pPr>
                        <w:pStyle w:val="Caption"/>
                        <w:jc w:val="center"/>
                        <w:rPr>
                          <w:rFonts w:ascii="Bell MT" w:hAnsi="Bell MT"/>
                          <w:noProof/>
                          <w:sz w:val="24"/>
                          <w:szCs w:val="24"/>
                        </w:rPr>
                      </w:pPr>
                      <w:r>
                        <w:t>Shop selection</w:t>
                      </w:r>
                    </w:p>
                  </w:txbxContent>
                </v:textbox>
                <w10:wrap type="topAndBottom"/>
              </v:shape>
            </w:pict>
          </mc:Fallback>
        </mc:AlternateContent>
      </w:r>
      <w:r w:rsidRPr="00F86396">
        <w:rPr>
          <w:noProof/>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1C3DCD" w:rsidRPr="00C916B9" w:rsidRDefault="001C3DCD"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1C3DCD" w:rsidRPr="00C916B9" w:rsidRDefault="001C3DCD"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F86396">
        <w:rPr>
          <w:noProof/>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rPr>
      </w:pPr>
      <w:r w:rsidRPr="00801F40">
        <w:rPr>
          <w:rStyle w:val="SubtleEmphasis"/>
          <w:rFonts w:ascii="Bell MT" w:hAnsi="Bell MT"/>
          <w:i w:val="0"/>
          <w:iCs w:val="0"/>
          <w:sz w:val="24"/>
          <w:szCs w:val="24"/>
        </w:rPr>
        <w:t xml:space="preserve">The app will allow user to define first either the shop or the date and time, in the case </w:t>
      </w:r>
      <w:r w:rsidR="00901A5E" w:rsidRPr="00801F40">
        <w:rPr>
          <w:rStyle w:val="SubtleEmphasis"/>
          <w:rFonts w:ascii="Bell MT" w:hAnsi="Bell MT"/>
          <w:i w:val="0"/>
          <w:iCs w:val="0"/>
          <w:sz w:val="24"/>
          <w:szCs w:val="24"/>
        </w:rPr>
        <w:t>of “</w:t>
      </w:r>
      <w:r w:rsidRPr="00801F40">
        <w:rPr>
          <w:rStyle w:val="SubtleEmphasis"/>
          <w:rFonts w:ascii="Bell MT" w:hAnsi="Bell MT"/>
          <w:i w:val="0"/>
          <w:iCs w:val="0"/>
          <w:sz w:val="24"/>
          <w:szCs w:val="24"/>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rPr>
      </w:pPr>
      <w:r w:rsidRPr="00801F40">
        <w:rPr>
          <w:rStyle w:val="SubtleEmphasis"/>
          <w:rFonts w:ascii="Bell MT" w:hAnsi="Bell MT"/>
          <w:sz w:val="24"/>
          <w:szCs w:val="24"/>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rPr>
      </w:pPr>
      <w:r w:rsidRPr="00F86396">
        <w:rPr>
          <w:noProof/>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1C3DCD" w:rsidRPr="00F45241" w:rsidRDefault="001C3DCD"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1C3DCD" w:rsidRPr="00F45241" w:rsidRDefault="001C3DCD" w:rsidP="00BE1B5D">
                      <w:pPr>
                        <w:pStyle w:val="Caption"/>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1C3DCD" w:rsidRPr="00B70500" w:rsidRDefault="001C3DCD"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1C3DCD" w:rsidRPr="00B70500" w:rsidRDefault="001C3DCD" w:rsidP="00BE1B5D">
                      <w:pPr>
                        <w:pStyle w:val="Caption"/>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1C3DCD" w:rsidRPr="00CE15D9" w:rsidRDefault="001C3DCD"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1C3DCD" w:rsidRPr="00CE15D9" w:rsidRDefault="001C3DCD" w:rsidP="00BE1B5D">
                      <w:pPr>
                        <w:pStyle w:val="Caption"/>
                        <w:jc w:val="center"/>
                        <w:rPr>
                          <w:noProof/>
                        </w:rPr>
                      </w:pPr>
                      <w:r>
                        <w:t>Ticket Confirmation</w:t>
                      </w:r>
                    </w:p>
                  </w:txbxContent>
                </v:textbox>
                <w10:wrap type="topAndBottom"/>
              </v:shape>
            </w:pict>
          </mc:Fallback>
        </mc:AlternateContent>
      </w:r>
      <w:r w:rsidRPr="00F86396">
        <w:rPr>
          <w:noProof/>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1C3DCD" w:rsidRPr="00126B00" w:rsidRDefault="001C3DCD"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1C3DCD" w:rsidRPr="00126B00" w:rsidRDefault="001C3DCD"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F86396">
        <w:rPr>
          <w:noProof/>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rPr>
        <w:t>In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rPr>
      </w:pPr>
    </w:p>
    <w:p w14:paraId="036CF312" w14:textId="1FDDEDDD" w:rsidR="006625AC" w:rsidRPr="00F86396" w:rsidRDefault="006625AC">
      <w:pPr>
        <w:rPr>
          <w:rFonts w:ascii="Bell MT" w:hAnsi="Bell MT"/>
        </w:rPr>
      </w:pPr>
      <w:r w:rsidRPr="00F86396">
        <w:rPr>
          <w:rFonts w:ascii="Bell MT" w:hAnsi="Bell MT"/>
        </w:rPr>
        <w:br w:type="page"/>
      </w:r>
    </w:p>
    <w:p w14:paraId="1FFAF913" w14:textId="512B1042" w:rsidR="00901A5E" w:rsidRPr="00F86396" w:rsidRDefault="00901A5E" w:rsidP="00634813">
      <w:pPr>
        <w:pStyle w:val="ListParagraph"/>
        <w:numPr>
          <w:ilvl w:val="1"/>
          <w:numId w:val="23"/>
        </w:numPr>
        <w:rPr>
          <w:rFonts w:ascii="Bell MT" w:hAnsi="Bell MT"/>
          <w:i/>
          <w:iCs/>
        </w:rPr>
      </w:pPr>
      <w:r w:rsidRPr="00F86396">
        <w:rPr>
          <w:rFonts w:ascii="Bell MT" w:hAnsi="Bell MT"/>
          <w:i/>
          <w:iCs/>
          <w:sz w:val="28"/>
          <w:szCs w:val="28"/>
        </w:rPr>
        <w:lastRenderedPageBreak/>
        <w:t>Shop Manager Web App mockups</w:t>
      </w:r>
      <w:r w:rsidRPr="00F86396">
        <w:rPr>
          <w:rFonts w:ascii="Bell MT" w:hAnsi="Bell MT"/>
          <w:i/>
          <w:iCs/>
        </w:rPr>
        <w:br/>
      </w:r>
    </w:p>
    <w:p w14:paraId="1013B143" w14:textId="66F7B2CF" w:rsidR="00C53461" w:rsidRPr="00F86396" w:rsidRDefault="00C53461" w:rsidP="00634813">
      <w:pPr>
        <w:pStyle w:val="ListParagraph"/>
        <w:jc w:val="both"/>
        <w:rPr>
          <w:rFonts w:ascii="Bell MT" w:hAnsi="Bell MT"/>
        </w:rPr>
      </w:pPr>
      <w:r w:rsidRPr="00F86396">
        <w:rPr>
          <w:rFonts w:ascii="Bell MT" w:hAnsi="Bell MT"/>
        </w:rPr>
        <w:t xml:space="preserve">The web app for managers will allow only to login with an authorized account. For security purposes, such account cannot be registered directly through the Web App, but it </w:t>
      </w:r>
      <w:proofErr w:type="gramStart"/>
      <w:r w:rsidRPr="00F86396">
        <w:rPr>
          <w:rFonts w:ascii="Bell MT" w:hAnsi="Bell MT"/>
        </w:rPr>
        <w:t>has to</w:t>
      </w:r>
      <w:proofErr w:type="gramEnd"/>
      <w:r w:rsidRPr="00F86396">
        <w:rPr>
          <w:rFonts w:ascii="Bell MT" w:hAnsi="Bell MT"/>
        </w:rPr>
        <w:t xml:space="preserve"> be set up by </w:t>
      </w:r>
      <w:proofErr w:type="spellStart"/>
      <w:r w:rsidRPr="00F86396">
        <w:rPr>
          <w:rFonts w:ascii="Bell MT" w:hAnsi="Bell MT"/>
        </w:rPr>
        <w:t>C</w:t>
      </w:r>
      <w:r w:rsidR="005E5B74" w:rsidRPr="00F86396">
        <w:rPr>
          <w:rFonts w:ascii="Bell MT" w:hAnsi="Bell MT"/>
        </w:rPr>
        <w:t>L</w:t>
      </w:r>
      <w:r w:rsidRPr="00F86396">
        <w:rPr>
          <w:rFonts w:ascii="Bell MT" w:hAnsi="Bell MT"/>
        </w:rPr>
        <w:t>up</w:t>
      </w:r>
      <w:proofErr w:type="spellEnd"/>
      <w:r w:rsidRPr="00F86396">
        <w:rPr>
          <w:rFonts w:ascii="Bell MT" w:hAnsi="Bell MT"/>
        </w:rPr>
        <w:t xml:space="preserve"> System</w:t>
      </w:r>
      <w:r w:rsidR="00FF55BD" w:rsidRPr="00F86396">
        <w:rPr>
          <w:rFonts w:ascii="Bell MT" w:hAnsi="Bell MT"/>
        </w:rPr>
        <w:tab/>
      </w:r>
      <w:r w:rsidRPr="00F86396">
        <w:rPr>
          <w:rFonts w:ascii="Bell MT" w:hAnsi="Bell MT"/>
        </w:rPr>
        <w:t>staff</w:t>
      </w:r>
      <w:r w:rsidR="00FF55BD" w:rsidRPr="00F86396">
        <w:rPr>
          <w:rFonts w:ascii="Bell MT" w:hAnsi="Bell MT"/>
        </w:rPr>
        <w:t xml:space="preserve"> </w:t>
      </w:r>
      <w:r w:rsidRPr="00F86396">
        <w:rPr>
          <w:rFonts w:ascii="Bell MT" w:hAnsi="Bell MT"/>
        </w:rPr>
        <w:t>through</w:t>
      </w:r>
      <w:r w:rsidR="00FF55BD" w:rsidRPr="00F86396">
        <w:rPr>
          <w:rFonts w:ascii="Bell MT" w:hAnsi="Bell MT"/>
        </w:rPr>
        <w:t xml:space="preserve"> </w:t>
      </w:r>
      <w:r w:rsidR="002C5C05" w:rsidRPr="00F86396">
        <w:rPr>
          <w:rFonts w:ascii="Bell MT" w:hAnsi="Bell MT"/>
        </w:rPr>
        <w:t>certified communication with the market/market</w:t>
      </w:r>
      <w:r w:rsidR="00FF55BD" w:rsidRPr="00F86396">
        <w:rPr>
          <w:rFonts w:ascii="Bell MT" w:hAnsi="Bell MT"/>
        </w:rPr>
        <w:tab/>
      </w:r>
      <w:r w:rsidR="002C5C05" w:rsidRPr="00F86396">
        <w:rPr>
          <w:rFonts w:ascii="Bell MT" w:hAnsi="Bell MT"/>
        </w:rPr>
        <w:t>chain.</w:t>
      </w:r>
      <w:r w:rsidR="002C5C05" w:rsidRPr="00F86396">
        <w:rPr>
          <w:rFonts w:ascii="Bell MT" w:hAnsi="Bell MT"/>
        </w:rPr>
        <w:br/>
        <w:t>The web app must allow managers to trace entrances, to see the queue state of any timeslot, and to see statistics as average time of shopping and the average influx in a given period.</w:t>
      </w:r>
    </w:p>
    <w:p w14:paraId="5C857BB2" w14:textId="43A79DF9" w:rsidR="00C170B5" w:rsidRPr="00F86396" w:rsidRDefault="005E5B74" w:rsidP="00634813">
      <w:pPr>
        <w:pStyle w:val="ListParagraph"/>
        <w:ind w:left="708" w:firstLine="12"/>
        <w:jc w:val="both"/>
        <w:rPr>
          <w:rFonts w:ascii="Bell MT" w:hAnsi="Bell MT"/>
        </w:rPr>
      </w:pPr>
      <w:r w:rsidRPr="00F86396">
        <w:rPr>
          <w:rFonts w:ascii="Bell MT" w:hAnsi="Bell MT"/>
        </w:rPr>
        <w:t>In</w:t>
      </w:r>
      <w:r w:rsidR="002C5C05" w:rsidRPr="00F86396">
        <w:rPr>
          <w:rFonts w:ascii="Bell MT" w:hAnsi="Bell MT"/>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F86396">
        <w:rPr>
          <w:rFonts w:ascii="Bell MT" w:hAnsi="Bell MT"/>
        </w:rPr>
        <w:t>usability</w:t>
      </w:r>
      <w:proofErr w:type="gramEnd"/>
      <w:r w:rsidR="002C5C05" w:rsidRPr="00F86396">
        <w:rPr>
          <w:rFonts w:ascii="Bell MT" w:hAnsi="Bell MT"/>
        </w:rPr>
        <w:t xml:space="preserve"> and utility.</w:t>
      </w:r>
    </w:p>
    <w:p w14:paraId="163AAA43" w14:textId="29C4B06A" w:rsidR="00602C04" w:rsidRPr="00801F40" w:rsidRDefault="00B81054" w:rsidP="00602C04">
      <w:pPr>
        <w:pStyle w:val="ListParagraph"/>
        <w:keepNext/>
        <w:ind w:left="708" w:firstLine="12"/>
      </w:pPr>
      <w:r w:rsidRPr="00F86396">
        <w:rPr>
          <w:noProof/>
        </w:rPr>
        <w:lastRenderedPageBreak/>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1C3DCD" w:rsidRPr="00327E41" w:rsidRDefault="001C3DCD"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1C3DCD" w:rsidRPr="00327E41" w:rsidRDefault="001C3DCD" w:rsidP="00634813">
                      <w:pPr>
                        <w:pStyle w:val="Caption"/>
                        <w:jc w:val="center"/>
                        <w:rPr>
                          <w:rFonts w:ascii="Bell MT" w:hAnsi="Bell MT"/>
                          <w:noProof/>
                        </w:rPr>
                      </w:pPr>
                      <w:r>
                        <w:t>Web App homepage</w:t>
                      </w:r>
                    </w:p>
                  </w:txbxContent>
                </v:textbox>
                <w10:wrap anchorx="margin"/>
              </v:shape>
            </w:pict>
          </mc:Fallback>
        </mc:AlternateContent>
      </w:r>
      <w:r w:rsidR="00602C04" w:rsidRPr="00F86396">
        <w:rPr>
          <w:rFonts w:ascii="Bell MT" w:hAnsi="Bell MT"/>
          <w:noProof/>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rPr>
        <w:br/>
      </w:r>
    </w:p>
    <w:p w14:paraId="293D1DF2" w14:textId="2446BA8B" w:rsidR="005E5B74" w:rsidRPr="00801F40" w:rsidRDefault="005E5B74">
      <w:pPr>
        <w:pStyle w:val="ListParagraph"/>
        <w:keepNext/>
        <w:ind w:left="708" w:firstLine="12"/>
      </w:pPr>
      <w:r w:rsidRPr="00801F40">
        <w:t>The “Manage Shop” page is not shown here, it simply allows managers to add or update logistics info for the shop</w:t>
      </w:r>
      <w:r w:rsidR="00A15DE6" w:rsidRPr="00801F40">
        <w:t>, as product positions or departments. It just lists departments and their items.</w:t>
      </w:r>
    </w:p>
    <w:p w14:paraId="04DFF2F2" w14:textId="5A999A25" w:rsidR="00C170B5" w:rsidRPr="00F86396" w:rsidRDefault="00B81054" w:rsidP="00B81054">
      <w:pPr>
        <w:pStyle w:val="Caption"/>
        <w:rPr>
          <w:lang w:val="en-US"/>
        </w:rPr>
      </w:pPr>
      <w:r w:rsidRPr="00F86396">
        <w:rPr>
          <w:noProof/>
          <w:lang w:val="en-US"/>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1C3DCD" w:rsidRPr="00035CC0" w:rsidRDefault="001C3DCD"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1C3DCD" w:rsidRPr="00035CC0" w:rsidRDefault="001C3DCD" w:rsidP="00634813">
                      <w:pPr>
                        <w:pStyle w:val="Caption"/>
                        <w:jc w:val="center"/>
                        <w:rPr>
                          <w:noProof/>
                        </w:rPr>
                      </w:pPr>
                      <w:r>
                        <w:t>Web App Statistics page</w:t>
                      </w:r>
                    </w:p>
                  </w:txbxContent>
                </v:textbox>
                <w10:wrap anchorx="margin"/>
              </v:shape>
            </w:pict>
          </mc:Fallback>
        </mc:AlternateContent>
      </w:r>
      <w:r w:rsidR="00602C04" w:rsidRPr="00F86396">
        <w:rPr>
          <w:noProof/>
          <w:lang w:val="en-US"/>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F86396">
        <w:rPr>
          <w:lang w:val="en-US"/>
        </w:rPr>
        <w:t xml:space="preserve"> </w:t>
      </w:r>
      <w:r w:rsidR="00602C04" w:rsidRPr="00F86396">
        <w:rPr>
          <w:lang w:val="en-US"/>
        </w:rPr>
        <w:br/>
      </w:r>
    </w:p>
    <w:p w14:paraId="2FAF992A" w14:textId="41715CA8" w:rsidR="00B81054" w:rsidRPr="00F86396" w:rsidRDefault="005E5B74" w:rsidP="00634813">
      <w:r w:rsidRPr="00F86396">
        <w:lastRenderedPageBreak/>
        <w:br/>
      </w:r>
      <w:r w:rsidR="00B81054" w:rsidRPr="00F86396">
        <w:rPr>
          <w:noProof/>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1C3DCD" w:rsidRPr="00486977" w:rsidRDefault="001C3DCD"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1C3DCD" w:rsidRPr="00486977" w:rsidRDefault="001C3DCD" w:rsidP="00634813">
                      <w:pPr>
                        <w:pStyle w:val="Caption"/>
                        <w:rPr>
                          <w:noProof/>
                        </w:rPr>
                      </w:pPr>
                      <w:r>
                        <w:t>Web App Queue State</w:t>
                      </w:r>
                    </w:p>
                  </w:txbxContent>
                </v:textbox>
                <w10:wrap anchorx="margin"/>
              </v:shape>
            </w:pict>
          </mc:Fallback>
        </mc:AlternateContent>
      </w:r>
      <w:r w:rsidR="00B81054" w:rsidRPr="00F86396">
        <w:rPr>
          <w:noProof/>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86396">
        <w:t xml:space="preserve">The </w:t>
      </w:r>
      <w:r w:rsidR="00A15DE6" w:rsidRPr="00F86396">
        <w:t xml:space="preserve">page shown upon clicking the </w:t>
      </w:r>
      <w:r w:rsidRPr="00F86396">
        <w:t>“See” button next to the declared shopping list is not shown here</w:t>
      </w:r>
      <w:r w:rsidR="00A15DE6" w:rsidRPr="00F86396">
        <w:t>,</w:t>
      </w:r>
      <w:r w:rsidRPr="00F86396">
        <w:t xml:space="preserve"> since it is unnecessary as it</w:t>
      </w:r>
      <w:r w:rsidR="00A15DE6" w:rsidRPr="00F86396">
        <w:t xml:space="preserve"> </w:t>
      </w:r>
      <w:r w:rsidRPr="00F86396">
        <w:t xml:space="preserve">simply shows the list </w:t>
      </w:r>
      <w:r w:rsidR="00A15DE6" w:rsidRPr="00F86396">
        <w:t xml:space="preserve">of declared items. </w:t>
      </w:r>
      <w:r w:rsidR="00A15DE6" w:rsidRPr="00F86396">
        <w:br/>
        <w:t>As shown in the image, physical users have no Id, but they still are tracked and considered correctly in the queue state.</w:t>
      </w:r>
    </w:p>
    <w:p w14:paraId="566E06AD" w14:textId="7E809B1D" w:rsidR="002C5C05" w:rsidRPr="00532BBE" w:rsidRDefault="00532BBE">
      <w:pPr>
        <w:rPr>
          <w:rFonts w:ascii="Bell MT" w:hAnsi="Bell MT"/>
          <w:rPrChange w:id="610" w:author="Etion Pinari" w:date="2021-01-08T18:49:00Z">
            <w:rPr/>
          </w:rPrChange>
        </w:rPr>
        <w:pPrChange w:id="611" w:author="Etion Pinari" w:date="2021-01-08T18:49:00Z">
          <w:pPr>
            <w:pStyle w:val="ListParagraph"/>
            <w:ind w:left="708" w:firstLine="12"/>
          </w:pPr>
        </w:pPrChange>
      </w:pPr>
      <w:ins w:id="612" w:author="Etion Pinari" w:date="2021-01-08T18:49:00Z">
        <w:r>
          <w:rPr>
            <w:rFonts w:ascii="Bell MT" w:hAnsi="Bell MT"/>
          </w:rPr>
          <w:br w:type="page"/>
        </w:r>
      </w:ins>
      <w:del w:id="613" w:author="Etion Pinari" w:date="2021-01-08T18:49:00Z">
        <w:r w:rsidR="002C5C05" w:rsidRPr="00532BBE" w:rsidDel="00532BBE">
          <w:rPr>
            <w:rFonts w:ascii="Bell MT" w:hAnsi="Bell MT"/>
            <w:rPrChange w:id="614" w:author="Etion Pinari" w:date="2021-01-08T18:49:00Z">
              <w:rPr/>
            </w:rPrChange>
          </w:rPr>
          <w:delText xml:space="preserve">  </w:delText>
        </w:r>
      </w:del>
    </w:p>
    <w:p w14:paraId="093DE65D" w14:textId="4793AEBA" w:rsidR="00035469" w:rsidRPr="00F86396" w:rsidDel="00035469" w:rsidRDefault="006625AC" w:rsidP="006625AC">
      <w:pPr>
        <w:pStyle w:val="ListParagraph"/>
        <w:numPr>
          <w:ilvl w:val="0"/>
          <w:numId w:val="1"/>
        </w:numPr>
        <w:rPr>
          <w:i/>
          <w:iCs/>
        </w:rPr>
      </w:pPr>
      <w:r w:rsidRPr="00F86396">
        <w:rPr>
          <w:rFonts w:ascii="Bell MT" w:hAnsi="Bell MT"/>
          <w:i/>
          <w:iCs/>
          <w:sz w:val="32"/>
          <w:szCs w:val="32"/>
        </w:rPr>
        <w:lastRenderedPageBreak/>
        <w:t>REQUIREMENTS TRACEABILITY</w:t>
      </w:r>
      <w:r w:rsidR="00035469" w:rsidRPr="00F86396">
        <w:rPr>
          <w:i/>
          <w:iCs/>
        </w:rPr>
        <w:br/>
      </w:r>
    </w:p>
    <w:tbl>
      <w:tblPr>
        <w:tblStyle w:val="TableGrid"/>
        <w:tblW w:w="4995" w:type="pct"/>
        <w:tblLook w:val="04A0" w:firstRow="1" w:lastRow="0" w:firstColumn="1" w:lastColumn="0" w:noHBand="0" w:noVBand="1"/>
      </w:tblPr>
      <w:tblGrid>
        <w:gridCol w:w="1214"/>
        <w:gridCol w:w="8404"/>
      </w:tblGrid>
      <w:tr w:rsidR="00035469" w:rsidRPr="001C3DCD"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
            </w:pPr>
            <w:r w:rsidRPr="00801F40">
              <w:rPr>
                <w:rStyle w:val="SubtleEmphasis"/>
                <w:b/>
                <w:i w:val="0"/>
                <w:iCs w:val="0"/>
                <w:szCs w:val="24"/>
              </w:rPr>
              <w:t>R1</w:t>
            </w:r>
          </w:p>
        </w:tc>
        <w:tc>
          <w:tcPr>
            <w:tcW w:w="4369" w:type="pct"/>
          </w:tcPr>
          <w:p w14:paraId="76CDC3F7" w14:textId="604B967C" w:rsidR="00035469" w:rsidRPr="00F86396" w:rsidRDefault="00035469" w:rsidP="00634813">
            <w:pPr>
              <w:pStyle w:val="ListParagraph"/>
              <w:ind w:left="0"/>
              <w:rPr>
                <w:rStyle w:val="SubtleEmphasis"/>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1C3DCD"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ListParagraph"/>
              <w:ind w:left="0"/>
              <w:jc w:val="center"/>
              <w:rPr>
                <w:rStyle w:val="SubtleEmphasis"/>
                <w:b/>
                <w:i w:val="0"/>
                <w:iCs w:val="0"/>
                <w:szCs w:val="24"/>
              </w:rPr>
            </w:pPr>
            <w:r w:rsidRPr="00F86396">
              <w:rPr>
                <w:b/>
                <w:bCs/>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ListParagraph"/>
              <w:ind w:left="0"/>
              <w:jc w:val="center"/>
              <w:rPr>
                <w:rStyle w:val="SubtleEmphasis"/>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1C3DCD"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ListParagraph"/>
              <w:ind w:left="0"/>
              <w:jc w:val="center"/>
              <w:rPr>
                <w:rStyle w:val="SubtleEmphasis"/>
                <w:b/>
                <w:i w:val="0"/>
                <w:iCs w:val="0"/>
                <w:szCs w:val="24"/>
              </w:rPr>
            </w:pPr>
            <w:r w:rsidRPr="00F86396">
              <w:rPr>
                <w:b/>
                <w:bCs/>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615"/>
            <w:commentRangeEnd w:id="615"/>
            <w:r w:rsidRPr="00801F40">
              <w:rPr>
                <w:rStyle w:val="CommentReference"/>
                <w:bCs/>
                <w:sz w:val="26"/>
              </w:rPr>
              <w:commentReference w:id="615"/>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1C3DCD"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1C3DCD"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1C3DCD"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616"/>
            <w:commentRangeEnd w:id="616"/>
            <w:r w:rsidRPr="00801F40">
              <w:rPr>
                <w:rStyle w:val="CommentReference"/>
                <w:bCs/>
                <w:sz w:val="26"/>
              </w:rPr>
              <w:commentReference w:id="616"/>
            </w:r>
            <w:r w:rsidRPr="00801F40">
              <w:rPr>
                <w:bCs/>
                <w:color w:val="000000"/>
                <w:sz w:val="26"/>
                <w:shd w:val="clear" w:color="auto" w:fill="FFFFFF"/>
              </w:rPr>
              <w:t xml:space="preserve">by their </w:t>
            </w:r>
            <w:commentRangeStart w:id="617"/>
            <w:r w:rsidRPr="00801F40">
              <w:rPr>
                <w:bCs/>
                <w:color w:val="000000"/>
                <w:sz w:val="26"/>
                <w:shd w:val="clear" w:color="auto" w:fill="FFFFFF"/>
              </w:rPr>
              <w:t xml:space="preserve">device </w:t>
            </w:r>
            <w:commentRangeEnd w:id="617"/>
            <w:r w:rsidRPr="00801F40">
              <w:rPr>
                <w:rStyle w:val="CommentReference"/>
                <w:bCs/>
              </w:rPr>
              <w:commentReference w:id="617"/>
            </w:r>
            <w:r w:rsidRPr="00801F40">
              <w:rPr>
                <w:bCs/>
                <w:color w:val="000000"/>
                <w:sz w:val="26"/>
                <w:shd w:val="clear" w:color="auto" w:fill="FFFFFF"/>
              </w:rPr>
              <w:t>unique ID</w:t>
            </w:r>
          </w:p>
        </w:tc>
      </w:tr>
      <w:tr w:rsidR="00D174AE" w:rsidRPr="001C3DCD"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1C3DCD"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618"/>
            <w:commentRangeEnd w:id="618"/>
            <w:r w:rsidRPr="00801F40">
              <w:rPr>
                <w:rStyle w:val="CommentReference"/>
                <w:bCs/>
              </w:rPr>
              <w:commentReference w:id="618"/>
            </w:r>
          </w:p>
        </w:tc>
      </w:tr>
      <w:tr w:rsidR="00D174AE" w:rsidRPr="001C3DCD"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1C3DCD"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lastRenderedPageBreak/>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1C3DCD"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1C3DCD"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1C3DCD"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1C3DCD"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1C3DCD"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ListParagraph"/>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1C3DCD"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619"/>
            <w:commentRangeEnd w:id="619"/>
            <w:r w:rsidRPr="00801F40">
              <w:rPr>
                <w:rStyle w:val="CommentReference"/>
                <w:bCs/>
                <w:sz w:val="26"/>
              </w:rPr>
              <w:commentReference w:id="619"/>
            </w:r>
            <w:r w:rsidRPr="00801F40">
              <w:rPr>
                <w:bCs/>
                <w:sz w:val="26"/>
              </w:rPr>
              <w:t xml:space="preserve"> allow the user to scan its QR code in entrance through the turnstiles</w:t>
            </w:r>
            <w:commentRangeStart w:id="620"/>
            <w:commentRangeEnd w:id="620"/>
            <w:r w:rsidRPr="00801F40">
              <w:rPr>
                <w:rStyle w:val="CommentReference"/>
                <w:bCs/>
                <w:sz w:val="26"/>
              </w:rPr>
              <w:commentReference w:id="620"/>
            </w:r>
          </w:p>
        </w:tc>
      </w:tr>
      <w:tr w:rsidR="00D174AE" w:rsidRPr="001C3DCD"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621"/>
            <w:commentRangeEnd w:id="621"/>
            <w:r w:rsidRPr="00801F40">
              <w:rPr>
                <w:rStyle w:val="CommentReference"/>
                <w:bCs/>
                <w:sz w:val="26"/>
              </w:rPr>
              <w:commentReference w:id="621"/>
            </w:r>
            <w:r w:rsidRPr="00801F40">
              <w:rPr>
                <w:bCs/>
                <w:sz w:val="26"/>
              </w:rPr>
              <w:t xml:space="preserve"> allow the user to scan its QR code in exit through the turnstiles or cash register</w:t>
            </w:r>
          </w:p>
        </w:tc>
      </w:tr>
      <w:tr w:rsidR="00D174AE" w:rsidRPr="001C3DCD"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622"/>
            <w:commentRangeEnd w:id="622"/>
            <w:r w:rsidRPr="00801F40">
              <w:rPr>
                <w:rStyle w:val="CommentReference"/>
                <w:bCs/>
                <w:sz w:val="26"/>
              </w:rPr>
              <w:commentReference w:id="622"/>
            </w:r>
          </w:p>
        </w:tc>
      </w:tr>
      <w:tr w:rsidR="00D174AE" w:rsidRPr="001C3DCD"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1C3DCD"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623"/>
            <w:commentRangeEnd w:id="623"/>
            <w:r w:rsidRPr="00801F40">
              <w:rPr>
                <w:rStyle w:val="CommentReference"/>
                <w:bCs/>
                <w:sz w:val="26"/>
              </w:rPr>
              <w:commentReference w:id="623"/>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1C3DCD"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624"/>
            <w:r w:rsidRPr="00801F40">
              <w:rPr>
                <w:sz w:val="26"/>
              </w:rPr>
              <w:t>The system shall send a reminder to the user when it is time for him to leave so that he can arrive at the store in time</w:t>
            </w:r>
            <w:commentRangeStart w:id="625"/>
            <w:commentRangeEnd w:id="625"/>
            <w:r w:rsidRPr="00801F40">
              <w:rPr>
                <w:rStyle w:val="CommentReference"/>
              </w:rPr>
              <w:commentReference w:id="625"/>
            </w:r>
            <w:commentRangeEnd w:id="624"/>
            <w:r w:rsidRPr="00801F40">
              <w:rPr>
                <w:rStyle w:val="CommentReference"/>
              </w:rPr>
              <w:commentReference w:id="624"/>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ListParagraph"/>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1C3DCD"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626"/>
            <w:r w:rsidR="00D174AE" w:rsidRPr="00801F40">
              <w:rPr>
                <w:bCs/>
                <w:color w:val="000000"/>
                <w:sz w:val="26"/>
                <w:shd w:val="clear" w:color="auto" w:fill="FFFFFF"/>
              </w:rPr>
              <w:t>Module</w:t>
            </w:r>
            <w:commentRangeEnd w:id="626"/>
            <w:r w:rsidR="00DD52BA">
              <w:rPr>
                <w:rStyle w:val="CommentReference"/>
                <w:rFonts w:asciiTheme="minorHAnsi" w:eastAsiaTheme="minorHAnsi" w:hAnsiTheme="minorHAnsi" w:cstheme="minorBidi"/>
                <w:color w:val="auto"/>
                <w:lang w:val="it-IT"/>
              </w:rPr>
              <w:commentReference w:id="626"/>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1C3DCD"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1C3DCD"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1C3DCD"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1C3DCD"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1C3DCD"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1C3DCD"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1C3DCD"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1C3DCD"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1C3DCD"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r w:rsidRPr="00801F40">
              <w:rPr>
                <w:bCs/>
                <w:sz w:val="26"/>
              </w:rPr>
              <w:t>Web Server</w:t>
            </w:r>
          </w:p>
        </w:tc>
      </w:tr>
    </w:tbl>
    <w:p w14:paraId="6D95B357" w14:textId="77777777" w:rsidR="00532BBE" w:rsidRDefault="00532BBE" w:rsidP="00F86396">
      <w:pPr>
        <w:jc w:val="center"/>
        <w:rPr>
          <w:ins w:id="627" w:author="Etion Pinari" w:date="2021-01-08T18:49:00Z"/>
          <w:rFonts w:ascii="Bell MT" w:hAnsi="Bell MT"/>
          <w:i/>
          <w:iCs/>
          <w:sz w:val="32"/>
          <w:szCs w:val="32"/>
          <w:u w:val="single"/>
        </w:rPr>
      </w:pPr>
    </w:p>
    <w:p w14:paraId="69BC7427" w14:textId="77777777" w:rsidR="00532BBE" w:rsidRDefault="00532BBE">
      <w:pPr>
        <w:rPr>
          <w:ins w:id="628" w:author="Etion Pinari" w:date="2021-01-08T18:49:00Z"/>
          <w:rFonts w:ascii="Bell MT" w:hAnsi="Bell MT"/>
          <w:i/>
          <w:iCs/>
          <w:sz w:val="32"/>
          <w:szCs w:val="32"/>
          <w:u w:val="single"/>
        </w:rPr>
      </w:pPr>
      <w:ins w:id="629" w:author="Etion Pinari" w:date="2021-01-08T18:49:00Z">
        <w:r>
          <w:rPr>
            <w:rFonts w:ascii="Bell MT" w:hAnsi="Bell MT"/>
            <w:i/>
            <w:iCs/>
            <w:sz w:val="32"/>
            <w:szCs w:val="32"/>
            <w:u w:val="single"/>
          </w:rPr>
          <w:br w:type="page"/>
        </w:r>
      </w:ins>
    </w:p>
    <w:p w14:paraId="702E9A44" w14:textId="230DF6A9" w:rsidR="00D10CB7" w:rsidRPr="00F86396" w:rsidRDefault="00E84E6D" w:rsidP="00F86396">
      <w:pPr>
        <w:jc w:val="center"/>
      </w:pPr>
      <w:r w:rsidRPr="00F86396">
        <w:rPr>
          <w:rFonts w:ascii="Bell MT" w:hAnsi="Bell MT"/>
          <w:i/>
          <w:iCs/>
          <w:sz w:val="32"/>
          <w:szCs w:val="32"/>
          <w:u w:val="single"/>
        </w:rPr>
        <w:lastRenderedPageBreak/>
        <w:t>Traceability table:</w:t>
      </w:r>
    </w:p>
    <w:tbl>
      <w:tblPr>
        <w:tblStyle w:val="TableGrid"/>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ListParagraph"/>
        <w:spacing w:line="257" w:lineRule="auto"/>
        <w:ind w:left="1321"/>
        <w:rPr>
          <w:rFonts w:ascii="Bell MT" w:hAnsi="Bell MT"/>
          <w:i/>
          <w:iCs/>
          <w:sz w:val="28"/>
          <w:szCs w:val="28"/>
        </w:rPr>
      </w:pPr>
      <w:r w:rsidRPr="00F86396">
        <w:rPr>
          <w:rFonts w:ascii="Bell MT" w:hAnsi="Bell MT"/>
          <w:i/>
          <w:iCs/>
          <w:sz w:val="28"/>
          <w:szCs w:val="28"/>
        </w:rPr>
        <w:t>Legend of components:</w:t>
      </w:r>
    </w:p>
    <w:p w14:paraId="2384799A" w14:textId="77777777" w:rsidR="00E84E6D" w:rsidRPr="00F86396" w:rsidRDefault="00E84E6D" w:rsidP="00F86396">
      <w:pPr>
        <w:pStyle w:val="ListParagraph"/>
        <w:numPr>
          <w:ilvl w:val="0"/>
          <w:numId w:val="3"/>
        </w:numPr>
        <w:spacing w:line="257" w:lineRule="auto"/>
        <w:ind w:left="1065" w:hanging="357"/>
        <w:rPr>
          <w:rFonts w:ascii="Bell MT" w:hAnsi="Bell MT"/>
          <w:sz w:val="28"/>
          <w:szCs w:val="28"/>
        </w:rPr>
      </w:pPr>
      <w:r w:rsidRPr="00F86396">
        <w:rPr>
          <w:rFonts w:ascii="Bell MT" w:hAnsi="Bell MT"/>
          <w:i/>
          <w:iCs/>
          <w:sz w:val="28"/>
          <w:szCs w:val="28"/>
        </w:rPr>
        <w:t>Turnstile Manager: TM</w:t>
      </w:r>
    </w:p>
    <w:p w14:paraId="2C39D3CD"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rPr>
      </w:pPr>
      <w:r w:rsidRPr="00F86396">
        <w:rPr>
          <w:rFonts w:ascii="Bell MT" w:hAnsi="Bell MT"/>
          <w:i/>
          <w:iCs/>
          <w:sz w:val="28"/>
          <w:szCs w:val="28"/>
        </w:rPr>
        <w:t>Account Manager: AM</w:t>
      </w:r>
    </w:p>
    <w:p w14:paraId="417F3B8F"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Reservation Manager: RM</w:t>
      </w:r>
    </w:p>
    <w:p w14:paraId="491CBFDB"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rPr>
      </w:pPr>
      <w:r w:rsidRPr="00F86396">
        <w:rPr>
          <w:rFonts w:ascii="Bell MT" w:hAnsi="Bell MT"/>
          <w:i/>
          <w:iCs/>
          <w:sz w:val="28"/>
          <w:szCs w:val="28"/>
        </w:rPr>
        <w:t>Notification Manager: NM</w:t>
      </w:r>
    </w:p>
    <w:p w14:paraId="6EF90567"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Market Manager: MM</w:t>
      </w:r>
    </w:p>
    <w:p w14:paraId="6251403E" w14:textId="7A1794A9"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 xml:space="preserve">Queue </w:t>
      </w:r>
      <w:r w:rsidRPr="00F86396">
        <w:rPr>
          <w:rFonts w:ascii="Bell MT" w:hAnsi="Bell MT"/>
          <w:i/>
          <w:iCs/>
          <w:sz w:val="28"/>
          <w:szCs w:val="28"/>
        </w:rPr>
        <w:br/>
        <w:t>Manager: QM</w:t>
      </w:r>
    </w:p>
    <w:p w14:paraId="621A863A" w14:textId="75AF02EA"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 xml:space="preserve">Location </w:t>
      </w:r>
      <w:r w:rsidRPr="00F86396">
        <w:rPr>
          <w:rFonts w:ascii="Bell MT" w:hAnsi="Bell MT"/>
          <w:i/>
          <w:iCs/>
          <w:sz w:val="28"/>
          <w:szCs w:val="28"/>
        </w:rPr>
        <w:br/>
        <w:t>Module: LM</w:t>
      </w:r>
    </w:p>
    <w:p w14:paraId="2E9C5B01"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Data Service: DS</w:t>
      </w:r>
    </w:p>
    <w:p w14:paraId="3F5BF979" w14:textId="55499ED5" w:rsidR="00E84E6D" w:rsidRPr="00F86396" w:rsidRDefault="00E84E6D" w:rsidP="003C3800">
      <w:pPr>
        <w:pStyle w:val="ListParagraph"/>
        <w:numPr>
          <w:ilvl w:val="0"/>
          <w:numId w:val="4"/>
        </w:numPr>
        <w:spacing w:line="257" w:lineRule="auto"/>
        <w:ind w:left="1065" w:hanging="357"/>
        <w:rPr>
          <w:rFonts w:ascii="Bell MT" w:hAnsi="Bell MT"/>
          <w:sz w:val="28"/>
          <w:szCs w:val="28"/>
        </w:rPr>
      </w:pPr>
      <w:r w:rsidRPr="00F86396">
        <w:rPr>
          <w:rFonts w:ascii="Bell MT" w:hAnsi="Bell MT"/>
          <w:i/>
          <w:iCs/>
          <w:sz w:val="28"/>
          <w:szCs w:val="28"/>
        </w:rPr>
        <w:t>Web Server: WS</w:t>
      </w:r>
      <w:r w:rsidR="003C3800">
        <w:rPr>
          <w:rFonts w:ascii="Bell MT" w:hAnsi="Bell MT"/>
          <w:i/>
          <w:iCs/>
          <w:sz w:val="28"/>
          <w:szCs w:val="28"/>
        </w:rPr>
        <w:br/>
      </w:r>
    </w:p>
    <w:p w14:paraId="045F388F" w14:textId="5B8675FF" w:rsidR="003C3800" w:rsidRPr="00F86396" w:rsidRDefault="003C3800" w:rsidP="00F86396">
      <w:pPr>
        <w:spacing w:line="257" w:lineRule="auto"/>
        <w:ind w:left="708"/>
        <w:rPr>
          <w:rFonts w:ascii="Bell MT" w:hAnsi="Bell MT"/>
          <w:sz w:val="28"/>
          <w:szCs w:val="28"/>
        </w:rPr>
      </w:pPr>
    </w:p>
    <w:p w14:paraId="14243924" w14:textId="4CB0E06F" w:rsidR="00DD52BA" w:rsidRDefault="00DD52BA"/>
    <w:p w14:paraId="389EF1AB" w14:textId="44AA03D0" w:rsidR="00DD52BA" w:rsidRDefault="00DD52BA"/>
    <w:p w14:paraId="49612278" w14:textId="2E74429E" w:rsidR="00DD52BA" w:rsidRDefault="00DD52BA"/>
    <w:p w14:paraId="3D2C65E4" w14:textId="6B4DA209" w:rsidR="00DD52BA" w:rsidRDefault="00DD52BA"/>
    <w:p w14:paraId="1C4E14AE" w14:textId="7A7C0FC7" w:rsidR="00DD52BA" w:rsidRDefault="00DD52BA"/>
    <w:p w14:paraId="04764AD2" w14:textId="492101C7" w:rsidR="00DD52BA" w:rsidRDefault="00DD52BA"/>
    <w:p w14:paraId="124DFE92" w14:textId="552BE142" w:rsidR="00DD52BA" w:rsidRDefault="00DD52BA"/>
    <w:p w14:paraId="0F6D7FFD" w14:textId="76D3CCAC" w:rsidR="00DD52BA" w:rsidRDefault="00DD52BA"/>
    <w:p w14:paraId="365FD26E" w14:textId="151887D3" w:rsidR="00DD52BA" w:rsidRDefault="00DD52BA"/>
    <w:p w14:paraId="27D7ABD0" w14:textId="7DC0F64C" w:rsidR="006625AC" w:rsidRDefault="00DD52BA" w:rsidP="00F86396">
      <w:pPr>
        <w:jc w:val="both"/>
        <w:rPr>
          <w:ins w:id="630" w:author="Etion Pinari" w:date="2021-01-08T18:50:00Z"/>
        </w:rPr>
      </w:pPr>
      <w:r>
        <w:t xml:space="preserve">Note that, in the table, the two mediators have been omitted, as they just encapsulate the interactions of the internal and external components. They are anyway reported in the full previous table.  </w:t>
      </w:r>
      <w:r w:rsidRPr="00E548D5">
        <w:t>Also note that, as shown in the component and in the sequence diagrams, each component interacts with the database through Data Service component, that was omitted here</w:t>
      </w:r>
      <w:r>
        <w:t xml:space="preserve"> in both tables</w:t>
      </w:r>
      <w:r w:rsidRPr="00E548D5">
        <w:t xml:space="preserve"> to avoid repeating it in every requirement</w:t>
      </w:r>
      <w:r w:rsidR="00086B2D">
        <w:t>.</w:t>
      </w:r>
    </w:p>
    <w:p w14:paraId="7B46E0F9" w14:textId="6931B620" w:rsidR="00532BBE" w:rsidRPr="00F86396" w:rsidRDefault="00532BBE">
      <w:pPr>
        <w:pPrChange w:id="631" w:author="Etion Pinari" w:date="2021-01-08T18:50:00Z">
          <w:pPr>
            <w:jc w:val="both"/>
          </w:pPr>
        </w:pPrChange>
      </w:pPr>
      <w:ins w:id="632" w:author="Etion Pinari" w:date="2021-01-08T18:50:00Z">
        <w:r>
          <w:br w:type="page"/>
        </w:r>
      </w:ins>
    </w:p>
    <w:p w14:paraId="56A8FD73" w14:textId="0ED1AFC5" w:rsidR="00B267A2" w:rsidRPr="00F86396" w:rsidRDefault="006625AC" w:rsidP="006625AC">
      <w:pPr>
        <w:pStyle w:val="ListParagraph"/>
        <w:numPr>
          <w:ilvl w:val="0"/>
          <w:numId w:val="1"/>
        </w:numPr>
      </w:pPr>
      <w:r w:rsidRPr="00F86396">
        <w:rPr>
          <w:rFonts w:ascii="Bell MT" w:hAnsi="Bell MT"/>
          <w:i/>
          <w:iCs/>
          <w:sz w:val="32"/>
          <w:szCs w:val="32"/>
        </w:rPr>
        <w:lastRenderedPageBreak/>
        <w:t>IMPLEMENTATION, INTEGRATION AND TEST PLAN</w:t>
      </w:r>
      <w:r w:rsidR="00B267A2" w:rsidRPr="00F86396">
        <w:t xml:space="preserve"> </w:t>
      </w:r>
    </w:p>
    <w:p w14:paraId="1D50E3F2" w14:textId="77777777" w:rsidR="00CA6634" w:rsidRPr="00F86396" w:rsidRDefault="00CA6634" w:rsidP="00F86396">
      <w:pPr>
        <w:pStyle w:val="ListParagraph"/>
        <w:ind w:left="360"/>
      </w:pPr>
    </w:p>
    <w:p w14:paraId="183BA2CD" w14:textId="643D29D1" w:rsidR="006625AC" w:rsidRPr="00F86396" w:rsidRDefault="00B267A2" w:rsidP="00F86396">
      <w:pPr>
        <w:pStyle w:val="ListParagraph"/>
        <w:numPr>
          <w:ilvl w:val="0"/>
          <w:numId w:val="31"/>
        </w:numPr>
        <w:ind w:left="1066" w:hanging="357"/>
        <w:rPr>
          <w:rFonts w:ascii="Bell MT" w:hAnsi="Bell MT"/>
          <w:sz w:val="28"/>
          <w:szCs w:val="28"/>
        </w:rPr>
      </w:pPr>
      <w:r w:rsidRPr="00F86396">
        <w:rPr>
          <w:rFonts w:ascii="Bell MT" w:hAnsi="Bell MT"/>
          <w:i/>
          <w:iCs/>
          <w:sz w:val="28"/>
          <w:szCs w:val="28"/>
        </w:rPr>
        <w:t>Implementation Plan</w:t>
      </w:r>
    </w:p>
    <w:p w14:paraId="7AEC9310" w14:textId="50333F8D" w:rsidR="0045158B" w:rsidRPr="00F86396" w:rsidRDefault="006E6BC2">
      <w:pPr>
        <w:ind w:left="708"/>
        <w:jc w:val="both"/>
        <w:rPr>
          <w:rFonts w:ascii="Bell MT" w:hAnsi="Bell MT"/>
          <w:sz w:val="28"/>
          <w:szCs w:val="28"/>
        </w:rPr>
      </w:pPr>
      <w:r w:rsidRPr="00F86396">
        <w:rPr>
          <w:rFonts w:ascii="Bell MT" w:hAnsi="Bell MT"/>
          <w:sz w:val="28"/>
          <w:szCs w:val="28"/>
        </w:rPr>
        <w:t xml:space="preserve">The implementation of the </w:t>
      </w:r>
      <w:proofErr w:type="spellStart"/>
      <w:r w:rsidRPr="00F86396">
        <w:rPr>
          <w:rFonts w:ascii="Bell MT" w:hAnsi="Bell MT"/>
          <w:sz w:val="28"/>
          <w:szCs w:val="28"/>
        </w:rPr>
        <w:t>CLup</w:t>
      </w:r>
      <w:proofErr w:type="spellEnd"/>
      <w:r w:rsidRPr="00F86396">
        <w:rPr>
          <w:rFonts w:ascii="Bell MT" w:hAnsi="Bell MT"/>
          <w:sz w:val="28"/>
          <w:szCs w:val="28"/>
        </w:rPr>
        <w:t xml:space="preserve"> system will be done component by component. The order in which the implementation will be carried out depends on </w:t>
      </w:r>
      <w:proofErr w:type="gramStart"/>
      <w:r w:rsidRPr="00F86396">
        <w:rPr>
          <w:rFonts w:ascii="Bell MT" w:hAnsi="Bell MT"/>
          <w:sz w:val="28"/>
          <w:szCs w:val="28"/>
        </w:rPr>
        <w:t>a number of</w:t>
      </w:r>
      <w:proofErr w:type="gramEnd"/>
      <w:r w:rsidRPr="00F86396">
        <w:rPr>
          <w:rFonts w:ascii="Bell MT" w:hAnsi="Bell MT"/>
          <w:sz w:val="28"/>
          <w:szCs w:val="28"/>
        </w:rPr>
        <w:t xml:space="preserve"> factors such as the complexity of the component (e.g., number of provided functionalities) and the dependence on the other components being implemented. In parallel, unit tests should be carried out </w:t>
      </w:r>
      <w:proofErr w:type="gramStart"/>
      <w:r w:rsidRPr="00F86396">
        <w:rPr>
          <w:rFonts w:ascii="Bell MT" w:hAnsi="Bell MT"/>
          <w:sz w:val="28"/>
          <w:szCs w:val="28"/>
        </w:rPr>
        <w:t>in order to</w:t>
      </w:r>
      <w:proofErr w:type="gramEnd"/>
      <w:r w:rsidRPr="00F86396">
        <w:rPr>
          <w:rFonts w:ascii="Bell MT" w:hAnsi="Bell MT"/>
          <w:sz w:val="28"/>
          <w:szCs w:val="28"/>
        </w:rPr>
        <w:t xml:space="preserve"> discover flaws early, </w:t>
      </w:r>
      <w:r w:rsidR="0045158B" w:rsidRPr="00F86396">
        <w:rPr>
          <w:rFonts w:ascii="Bell MT" w:hAnsi="Bell MT"/>
          <w:sz w:val="28"/>
          <w:szCs w:val="28"/>
        </w:rPr>
        <w:t>make easier the changes and guide the design.</w:t>
      </w:r>
      <w:r w:rsidR="00D12632" w:rsidRPr="00F86396">
        <w:rPr>
          <w:rFonts w:ascii="Bell MT" w:hAnsi="Bell MT"/>
          <w:sz w:val="28"/>
          <w:szCs w:val="28"/>
        </w:rPr>
        <w:t xml:space="preserve"> </w:t>
      </w:r>
      <w:r w:rsidR="0045158B" w:rsidRPr="00F86396">
        <w:rPr>
          <w:rFonts w:ascii="Bell MT" w:hAnsi="Bell MT"/>
          <w:sz w:val="28"/>
          <w:szCs w:val="28"/>
        </w:rPr>
        <w:t>The implementation’s order of the components is the following:</w:t>
      </w:r>
    </w:p>
    <w:p w14:paraId="69E671E2" w14:textId="3C57AA6F" w:rsidR="0045158B" w:rsidRPr="00F86396" w:rsidRDefault="0045158B" w:rsidP="006048CB">
      <w:pPr>
        <w:pStyle w:val="ListParagraph"/>
        <w:numPr>
          <w:ilvl w:val="0"/>
          <w:numId w:val="32"/>
        </w:numPr>
        <w:ind w:left="1066" w:hanging="357"/>
        <w:jc w:val="both"/>
        <w:rPr>
          <w:rFonts w:ascii="Bell MT" w:hAnsi="Bell MT"/>
          <w:sz w:val="28"/>
          <w:szCs w:val="28"/>
        </w:rPr>
      </w:pPr>
      <w:r w:rsidRPr="00F86396">
        <w:rPr>
          <w:rFonts w:ascii="Bell MT" w:hAnsi="Bell MT"/>
          <w:sz w:val="28"/>
          <w:szCs w:val="28"/>
        </w:rPr>
        <w:t>Data Service</w:t>
      </w:r>
      <w:r w:rsidR="006048CB" w:rsidRPr="00F86396">
        <w:rPr>
          <w:rFonts w:ascii="Bell MT" w:hAnsi="Bell MT"/>
          <w:sz w:val="28"/>
          <w:szCs w:val="28"/>
        </w:rPr>
        <w:t>, Map Mediator Module</w:t>
      </w:r>
      <w:r w:rsidR="001B49E7">
        <w:rPr>
          <w:rFonts w:ascii="Bell MT" w:hAnsi="Bell MT"/>
          <w:sz w:val="28"/>
          <w:szCs w:val="28"/>
        </w:rPr>
        <w:t>, Messaging Mediator Module</w:t>
      </w:r>
    </w:p>
    <w:p w14:paraId="6C8EA4FA" w14:textId="5FB5AB1D" w:rsidR="0045158B" w:rsidRPr="00F86396" w:rsidRDefault="0045158B" w:rsidP="0045158B">
      <w:pPr>
        <w:pStyle w:val="ListParagraph"/>
        <w:numPr>
          <w:ilvl w:val="0"/>
          <w:numId w:val="32"/>
        </w:numPr>
        <w:ind w:left="1066" w:hanging="357"/>
        <w:jc w:val="both"/>
        <w:rPr>
          <w:rFonts w:ascii="Bell MT" w:hAnsi="Bell MT"/>
          <w:sz w:val="28"/>
          <w:szCs w:val="28"/>
        </w:rPr>
      </w:pPr>
      <w:r w:rsidRPr="00F86396">
        <w:rPr>
          <w:rFonts w:ascii="Bell MT" w:hAnsi="Bell MT"/>
          <w:sz w:val="28"/>
          <w:szCs w:val="28"/>
        </w:rPr>
        <w:t>Location Module, Queue Manager, Account Manager, Market Manager</w:t>
      </w:r>
    </w:p>
    <w:p w14:paraId="436FC88C" w14:textId="40888794" w:rsidR="0045158B" w:rsidRPr="00F86396" w:rsidRDefault="0045158B" w:rsidP="0045158B">
      <w:pPr>
        <w:pStyle w:val="ListParagraph"/>
        <w:numPr>
          <w:ilvl w:val="0"/>
          <w:numId w:val="32"/>
        </w:numPr>
        <w:ind w:left="1066" w:hanging="357"/>
        <w:jc w:val="both"/>
        <w:rPr>
          <w:rFonts w:ascii="Bell MT" w:hAnsi="Bell MT"/>
          <w:sz w:val="28"/>
          <w:szCs w:val="28"/>
        </w:rPr>
      </w:pPr>
      <w:r w:rsidRPr="00F86396">
        <w:rPr>
          <w:rFonts w:ascii="Bell MT" w:hAnsi="Bell MT"/>
          <w:sz w:val="28"/>
          <w:szCs w:val="28"/>
        </w:rPr>
        <w:t xml:space="preserve">Reservation Manager, Notification Manager, Turnstile </w:t>
      </w:r>
      <w:r w:rsidR="00714641" w:rsidRPr="00F86396">
        <w:rPr>
          <w:rFonts w:ascii="Bell MT" w:hAnsi="Bell MT"/>
          <w:sz w:val="28"/>
          <w:szCs w:val="28"/>
        </w:rPr>
        <w:t>M</w:t>
      </w:r>
      <w:r w:rsidRPr="00F86396">
        <w:rPr>
          <w:rFonts w:ascii="Bell MT" w:hAnsi="Bell MT"/>
          <w:sz w:val="28"/>
          <w:szCs w:val="28"/>
        </w:rPr>
        <w:t>anager</w:t>
      </w:r>
    </w:p>
    <w:p w14:paraId="16191ABB" w14:textId="1651E658" w:rsidR="00D12632" w:rsidRPr="00F86396" w:rsidRDefault="0045158B" w:rsidP="00B633A4">
      <w:pPr>
        <w:ind w:left="708"/>
        <w:jc w:val="both"/>
        <w:rPr>
          <w:rFonts w:ascii="Bell MT" w:hAnsi="Bell MT"/>
          <w:sz w:val="28"/>
          <w:szCs w:val="28"/>
        </w:rPr>
      </w:pPr>
      <w:r w:rsidRPr="00F86396">
        <w:rPr>
          <w:rFonts w:ascii="Bell MT" w:hAnsi="Bell MT"/>
          <w:sz w:val="28"/>
          <w:szCs w:val="28"/>
        </w:rPr>
        <w:t>Note that components belonging to the same group are independent, so they can be implemented in parallel. Moreover, the DBMS service</w:t>
      </w:r>
      <w:r w:rsidR="00B47FED" w:rsidRPr="00F86396">
        <w:rPr>
          <w:rFonts w:ascii="Bell MT" w:hAnsi="Bell MT"/>
          <w:sz w:val="28"/>
          <w:szCs w:val="28"/>
        </w:rPr>
        <w:t xml:space="preserve">, </w:t>
      </w:r>
      <w:r w:rsidRPr="00F86396">
        <w:rPr>
          <w:rFonts w:ascii="Bell MT" w:hAnsi="Bell MT"/>
          <w:sz w:val="28"/>
          <w:szCs w:val="28"/>
        </w:rPr>
        <w:t xml:space="preserve">the </w:t>
      </w:r>
      <w:del w:id="633" w:author="Giorgio Romeo" w:date="2021-01-08T18:39:00Z">
        <w:r w:rsidRPr="00F86396" w:rsidDel="00F403CF">
          <w:rPr>
            <w:rFonts w:ascii="Bell MT" w:hAnsi="Bell MT"/>
            <w:sz w:val="28"/>
            <w:szCs w:val="28"/>
          </w:rPr>
          <w:delText>Geolocalization</w:delText>
        </w:r>
      </w:del>
      <w:ins w:id="634" w:author="Giorgio Romeo" w:date="2021-01-08T18:39:00Z">
        <w:r w:rsidR="00F403CF">
          <w:rPr>
            <w:rFonts w:ascii="Bell MT" w:hAnsi="Bell MT"/>
            <w:sz w:val="28"/>
            <w:szCs w:val="28"/>
          </w:rPr>
          <w:t>Geolocation</w:t>
        </w:r>
      </w:ins>
      <w:r w:rsidRPr="00F86396">
        <w:rPr>
          <w:rFonts w:ascii="Bell MT" w:hAnsi="Bell MT"/>
          <w:sz w:val="28"/>
          <w:szCs w:val="28"/>
        </w:rPr>
        <w:t xml:space="preserve"> API</w:t>
      </w:r>
      <w:r w:rsidR="00B47FED" w:rsidRPr="00F86396">
        <w:rPr>
          <w:rFonts w:ascii="Bell MT" w:hAnsi="Bell MT"/>
          <w:sz w:val="28"/>
          <w:szCs w:val="28"/>
        </w:rPr>
        <w:t xml:space="preserve"> and the Firebase</w:t>
      </w:r>
      <w:r w:rsidR="001B49E7">
        <w:rPr>
          <w:rFonts w:ascii="Bell MT" w:hAnsi="Bell MT"/>
          <w:sz w:val="28"/>
          <w:szCs w:val="28"/>
        </w:rPr>
        <w:t xml:space="preserve"> </w:t>
      </w:r>
      <w:r w:rsidR="00B47FED" w:rsidRPr="00F86396">
        <w:rPr>
          <w:rFonts w:ascii="Bell MT" w:hAnsi="Bell MT"/>
          <w:sz w:val="28"/>
          <w:szCs w:val="28"/>
        </w:rPr>
        <w:t>Cloud</w:t>
      </w:r>
      <w:r w:rsidR="001B49E7">
        <w:rPr>
          <w:rFonts w:ascii="Bell MT" w:hAnsi="Bell MT"/>
          <w:sz w:val="28"/>
          <w:szCs w:val="28"/>
        </w:rPr>
        <w:t xml:space="preserve"> </w:t>
      </w:r>
      <w:r w:rsidR="00B47FED" w:rsidRPr="00F86396">
        <w:rPr>
          <w:rFonts w:ascii="Bell MT" w:hAnsi="Bell MT"/>
          <w:sz w:val="28"/>
          <w:szCs w:val="28"/>
        </w:rPr>
        <w:t>Messaging API</w:t>
      </w:r>
      <w:r w:rsidRPr="00F86396">
        <w:rPr>
          <w:rFonts w:ascii="Bell MT" w:hAnsi="Bell MT"/>
          <w:sz w:val="28"/>
          <w:szCs w:val="28"/>
        </w:rPr>
        <w:t xml:space="preserve"> are assumed to work properly since are external services.</w:t>
      </w:r>
    </w:p>
    <w:p w14:paraId="12649943" w14:textId="5EFE6C46" w:rsidR="00B633A4" w:rsidRPr="00F86396" w:rsidRDefault="00B633A4" w:rsidP="00B633A4">
      <w:pPr>
        <w:ind w:left="708"/>
        <w:jc w:val="both"/>
        <w:rPr>
          <w:rFonts w:ascii="Bell MT" w:hAnsi="Bell MT"/>
          <w:sz w:val="28"/>
          <w:szCs w:val="28"/>
        </w:rPr>
      </w:pPr>
      <w:r w:rsidRPr="00F86396">
        <w:rPr>
          <w:rFonts w:ascii="Bell MT" w:hAnsi="Bell MT"/>
          <w:sz w:val="28"/>
          <w:szCs w:val="28"/>
        </w:rPr>
        <w:t xml:space="preserve">The </w:t>
      </w:r>
      <w:r w:rsidRPr="00F86396">
        <w:rPr>
          <w:rFonts w:ascii="Bell MT" w:hAnsi="Bell MT"/>
          <w:b/>
          <w:bCs/>
          <w:sz w:val="28"/>
          <w:szCs w:val="28"/>
        </w:rPr>
        <w:t>Data Service</w:t>
      </w:r>
      <w:r w:rsidR="001B49E7">
        <w:rPr>
          <w:rFonts w:ascii="Bell MT" w:hAnsi="Bell MT"/>
          <w:sz w:val="28"/>
          <w:szCs w:val="28"/>
        </w:rPr>
        <w:t xml:space="preserve">, </w:t>
      </w:r>
      <w:r w:rsidR="00CF3559" w:rsidRPr="00F86396">
        <w:rPr>
          <w:rFonts w:ascii="Bell MT" w:hAnsi="Bell MT"/>
          <w:sz w:val="28"/>
          <w:szCs w:val="28"/>
        </w:rPr>
        <w:t xml:space="preserve">the </w:t>
      </w:r>
      <w:r w:rsidR="00CF3559" w:rsidRPr="00F86396">
        <w:rPr>
          <w:rFonts w:ascii="Bell MT" w:hAnsi="Bell MT"/>
          <w:b/>
          <w:bCs/>
          <w:sz w:val="28"/>
          <w:szCs w:val="28"/>
        </w:rPr>
        <w:t>Map Mediator Module</w:t>
      </w:r>
      <w:r w:rsidR="001B49E7">
        <w:rPr>
          <w:rFonts w:ascii="Bell MT" w:hAnsi="Bell MT"/>
          <w:b/>
          <w:bCs/>
          <w:sz w:val="28"/>
          <w:szCs w:val="28"/>
        </w:rPr>
        <w:t xml:space="preserve"> </w:t>
      </w:r>
      <w:r w:rsidR="001B49E7" w:rsidRPr="00F86396">
        <w:rPr>
          <w:rFonts w:ascii="Bell MT" w:hAnsi="Bell MT"/>
          <w:sz w:val="28"/>
          <w:szCs w:val="28"/>
        </w:rPr>
        <w:t>and the</w:t>
      </w:r>
      <w:r w:rsidR="001B49E7">
        <w:rPr>
          <w:rFonts w:ascii="Bell MT" w:hAnsi="Bell MT"/>
          <w:b/>
          <w:bCs/>
          <w:sz w:val="28"/>
          <w:szCs w:val="28"/>
        </w:rPr>
        <w:t xml:space="preserve"> Messaging Mediator Module</w:t>
      </w:r>
      <w:r w:rsidR="00CF3559" w:rsidRPr="00F86396">
        <w:rPr>
          <w:rFonts w:ascii="Bell MT" w:hAnsi="Bell MT"/>
          <w:sz w:val="28"/>
          <w:szCs w:val="28"/>
        </w:rPr>
        <w:t xml:space="preserve"> </w:t>
      </w:r>
      <w:r w:rsidRPr="00F86396">
        <w:rPr>
          <w:rFonts w:ascii="Bell MT" w:hAnsi="Bell MT"/>
          <w:sz w:val="28"/>
          <w:szCs w:val="28"/>
        </w:rPr>
        <w:t>components should be implemented as first</w:t>
      </w:r>
      <w:r w:rsidR="00BE1476">
        <w:rPr>
          <w:rFonts w:ascii="Bell MT" w:hAnsi="Bell MT"/>
          <w:sz w:val="28"/>
          <w:szCs w:val="28"/>
        </w:rPr>
        <w:t>.</w:t>
      </w:r>
      <w:r w:rsidR="00D12632" w:rsidRPr="00F86396">
        <w:rPr>
          <w:rFonts w:ascii="Bell MT" w:hAnsi="Bell MT"/>
          <w:sz w:val="28"/>
          <w:szCs w:val="28"/>
        </w:rPr>
        <w:t xml:space="preserve"> </w:t>
      </w:r>
      <w:r w:rsidR="00BE1476">
        <w:rPr>
          <w:rFonts w:ascii="Bell MT" w:hAnsi="Bell MT"/>
          <w:sz w:val="28"/>
          <w:szCs w:val="28"/>
        </w:rPr>
        <w:t>A</w:t>
      </w:r>
      <w:r w:rsidR="006048CB" w:rsidRPr="00F86396">
        <w:rPr>
          <w:rFonts w:ascii="Bell MT" w:hAnsi="Bell MT"/>
          <w:sz w:val="28"/>
          <w:szCs w:val="28"/>
        </w:rPr>
        <w:t xml:space="preserve">ll the remaining components of the application server depend directly or indirectly on </w:t>
      </w:r>
      <w:r w:rsidR="00BE1476">
        <w:rPr>
          <w:rFonts w:ascii="Bell MT" w:hAnsi="Bell MT"/>
          <w:sz w:val="28"/>
          <w:szCs w:val="28"/>
        </w:rPr>
        <w:t>the</w:t>
      </w:r>
      <w:r w:rsidR="00D12632" w:rsidRPr="00F86396">
        <w:rPr>
          <w:rFonts w:ascii="Bell MT" w:hAnsi="Bell MT"/>
          <w:sz w:val="28"/>
          <w:szCs w:val="28"/>
        </w:rPr>
        <w:t xml:space="preserve"> </w:t>
      </w:r>
      <w:r w:rsidR="00BE1476">
        <w:rPr>
          <w:rFonts w:ascii="Bell MT" w:hAnsi="Bell MT"/>
          <w:sz w:val="28"/>
          <w:szCs w:val="28"/>
        </w:rPr>
        <w:t xml:space="preserve">Data Service since it </w:t>
      </w:r>
      <w:r w:rsidR="00D12632" w:rsidRPr="00F86396">
        <w:rPr>
          <w:rFonts w:ascii="Bell MT" w:hAnsi="Bell MT"/>
          <w:sz w:val="28"/>
          <w:szCs w:val="28"/>
        </w:rPr>
        <w:t>handles the communication with the database to store and retrieve data</w:t>
      </w:r>
      <w:r w:rsidR="00BE1476">
        <w:rPr>
          <w:rFonts w:ascii="Bell MT" w:hAnsi="Bell MT"/>
          <w:sz w:val="28"/>
          <w:szCs w:val="28"/>
        </w:rPr>
        <w:t>.</w:t>
      </w:r>
      <w:r w:rsidR="00CF3559" w:rsidRPr="00F86396">
        <w:rPr>
          <w:rFonts w:ascii="Bell MT" w:hAnsi="Bell MT"/>
          <w:sz w:val="28"/>
          <w:szCs w:val="28"/>
        </w:rPr>
        <w:t xml:space="preserve"> </w:t>
      </w:r>
      <w:r w:rsidR="00BE1476">
        <w:rPr>
          <w:rFonts w:ascii="Bell MT" w:hAnsi="Bell MT"/>
          <w:sz w:val="28"/>
          <w:szCs w:val="28"/>
        </w:rPr>
        <w:t>Map Mediator Module and Messaging Mediator Module</w:t>
      </w:r>
      <w:r w:rsidR="00CF3559" w:rsidRPr="00F86396">
        <w:rPr>
          <w:rFonts w:ascii="Bell MT" w:hAnsi="Bell MT"/>
          <w:sz w:val="28"/>
          <w:szCs w:val="28"/>
        </w:rPr>
        <w:t xml:space="preserve"> </w:t>
      </w:r>
      <w:r w:rsidR="00BE1476">
        <w:rPr>
          <w:rFonts w:ascii="Bell MT" w:hAnsi="Bell MT"/>
          <w:sz w:val="28"/>
          <w:szCs w:val="28"/>
        </w:rPr>
        <w:t>components are</w:t>
      </w:r>
      <w:r w:rsidR="00D12632" w:rsidRPr="00F86396">
        <w:rPr>
          <w:rFonts w:ascii="Bell MT" w:hAnsi="Bell MT"/>
          <w:sz w:val="28"/>
          <w:szCs w:val="28"/>
        </w:rPr>
        <w:t xml:space="preserve"> independent from all the </w:t>
      </w:r>
      <w:r w:rsidR="001C1E99" w:rsidRPr="007B013A">
        <w:rPr>
          <w:rFonts w:ascii="Bell MT" w:hAnsi="Bell MT"/>
          <w:sz w:val="28"/>
          <w:szCs w:val="28"/>
        </w:rPr>
        <w:t>other</w:t>
      </w:r>
      <w:r w:rsidR="00BE1476">
        <w:rPr>
          <w:rFonts w:ascii="Bell MT" w:hAnsi="Bell MT"/>
          <w:sz w:val="28"/>
          <w:szCs w:val="28"/>
        </w:rPr>
        <w:t xml:space="preserve"> ones </w:t>
      </w:r>
      <w:r w:rsidR="00D12632" w:rsidRPr="00F86396">
        <w:rPr>
          <w:rFonts w:ascii="Bell MT" w:hAnsi="Bell MT"/>
          <w:sz w:val="28"/>
          <w:szCs w:val="28"/>
        </w:rPr>
        <w:t xml:space="preserve">because </w:t>
      </w:r>
      <w:r w:rsidR="00BE1476">
        <w:rPr>
          <w:rFonts w:ascii="Bell MT" w:hAnsi="Bell MT"/>
          <w:sz w:val="28"/>
          <w:szCs w:val="28"/>
        </w:rPr>
        <w:t>the former</w:t>
      </w:r>
      <w:r w:rsidR="00D12632" w:rsidRPr="00F86396">
        <w:rPr>
          <w:rFonts w:ascii="Bell MT" w:hAnsi="Bell MT"/>
          <w:sz w:val="28"/>
          <w:szCs w:val="28"/>
        </w:rPr>
        <w:t xml:space="preserve"> </w:t>
      </w:r>
      <w:r w:rsidR="00BE1476">
        <w:rPr>
          <w:rFonts w:ascii="Bell MT" w:hAnsi="Bell MT"/>
          <w:sz w:val="28"/>
          <w:szCs w:val="28"/>
        </w:rPr>
        <w:t xml:space="preserve">just </w:t>
      </w:r>
      <w:r w:rsidR="00CF3559" w:rsidRPr="00F86396">
        <w:rPr>
          <w:rFonts w:ascii="Bell MT" w:hAnsi="Bell MT"/>
          <w:sz w:val="28"/>
          <w:szCs w:val="28"/>
        </w:rPr>
        <w:t xml:space="preserve">communicates with the external </w:t>
      </w:r>
      <w:del w:id="635" w:author="Giorgio Romeo" w:date="2021-01-08T18:39:00Z">
        <w:r w:rsidR="00D12632" w:rsidRPr="00F86396" w:rsidDel="00F403CF">
          <w:rPr>
            <w:rFonts w:ascii="Bell MT" w:hAnsi="Bell MT"/>
            <w:sz w:val="28"/>
            <w:szCs w:val="28"/>
          </w:rPr>
          <w:delText>geolocalization</w:delText>
        </w:r>
      </w:del>
      <w:ins w:id="636" w:author="Giorgio Romeo" w:date="2021-01-08T18:39:00Z">
        <w:r w:rsidR="00F403CF">
          <w:rPr>
            <w:rFonts w:ascii="Bell MT" w:hAnsi="Bell MT"/>
            <w:sz w:val="28"/>
            <w:szCs w:val="28"/>
          </w:rPr>
          <w:t>geolocation</w:t>
        </w:r>
      </w:ins>
      <w:r w:rsidR="00D12632" w:rsidRPr="00F86396">
        <w:rPr>
          <w:rFonts w:ascii="Bell MT" w:hAnsi="Bell MT"/>
          <w:sz w:val="28"/>
          <w:szCs w:val="28"/>
        </w:rPr>
        <w:t xml:space="preserve"> </w:t>
      </w:r>
      <w:r w:rsidR="00BE1476">
        <w:rPr>
          <w:rFonts w:ascii="Bell MT" w:hAnsi="Bell MT"/>
          <w:sz w:val="28"/>
          <w:szCs w:val="28"/>
        </w:rPr>
        <w:t>service</w:t>
      </w:r>
      <w:r w:rsidR="00CF3559" w:rsidRPr="00F86396">
        <w:rPr>
          <w:rFonts w:ascii="Bell MT" w:hAnsi="Bell MT"/>
          <w:sz w:val="28"/>
          <w:szCs w:val="28"/>
        </w:rPr>
        <w:t>, by modifying the API’s information so that it can be comprehensible by the Application server, and adapting the requests to the API’s protocol</w:t>
      </w:r>
      <w:r w:rsidR="00BE1476">
        <w:rPr>
          <w:rFonts w:ascii="Bell MT" w:hAnsi="Bell MT"/>
          <w:sz w:val="28"/>
          <w:szCs w:val="28"/>
        </w:rPr>
        <w:t>, while the latter communicates</w:t>
      </w:r>
      <w:r w:rsidR="001C1E99">
        <w:rPr>
          <w:rFonts w:ascii="Bell MT" w:hAnsi="Bell MT"/>
          <w:sz w:val="28"/>
          <w:szCs w:val="28"/>
        </w:rPr>
        <w:t xml:space="preserve"> with Firebase Messaging Computing to allow sending notifications to the users.</w:t>
      </w:r>
      <w:r w:rsidR="00BE1476">
        <w:rPr>
          <w:rFonts w:ascii="Bell MT" w:hAnsi="Bell MT"/>
          <w:sz w:val="28"/>
          <w:szCs w:val="28"/>
        </w:rPr>
        <w:t xml:space="preserve"> </w:t>
      </w:r>
    </w:p>
    <w:p w14:paraId="6B9A856C" w14:textId="0F2FF025" w:rsidR="00D12632" w:rsidRPr="00F86396" w:rsidRDefault="00D12632" w:rsidP="00B633A4">
      <w:pPr>
        <w:ind w:left="708"/>
        <w:jc w:val="both"/>
        <w:rPr>
          <w:rFonts w:ascii="Bell MT" w:hAnsi="Bell MT"/>
          <w:sz w:val="28"/>
          <w:szCs w:val="28"/>
        </w:rPr>
      </w:pPr>
      <w:r w:rsidRPr="00F86396">
        <w:rPr>
          <w:rFonts w:ascii="Bell MT" w:hAnsi="Bell MT"/>
          <w:b/>
          <w:bCs/>
          <w:sz w:val="28"/>
          <w:szCs w:val="28"/>
        </w:rPr>
        <w:t>Queue Manager</w:t>
      </w:r>
      <w:r w:rsidRPr="00F86396">
        <w:rPr>
          <w:rFonts w:ascii="Bell MT" w:hAnsi="Bell MT"/>
          <w:sz w:val="28"/>
          <w:szCs w:val="28"/>
        </w:rPr>
        <w:t xml:space="preserve">, </w:t>
      </w:r>
      <w:r w:rsidRPr="00F86396">
        <w:rPr>
          <w:rFonts w:ascii="Bell MT" w:hAnsi="Bell MT"/>
          <w:b/>
          <w:bCs/>
          <w:sz w:val="28"/>
          <w:szCs w:val="28"/>
        </w:rPr>
        <w:t>Account Manager</w:t>
      </w:r>
      <w:r w:rsidRPr="00F86396">
        <w:rPr>
          <w:rFonts w:ascii="Bell MT" w:hAnsi="Bell MT"/>
          <w:sz w:val="28"/>
          <w:szCs w:val="28"/>
        </w:rPr>
        <w:t xml:space="preserve"> and </w:t>
      </w:r>
      <w:r w:rsidRPr="00F86396">
        <w:rPr>
          <w:rFonts w:ascii="Bell MT" w:hAnsi="Bell MT"/>
          <w:b/>
          <w:bCs/>
          <w:sz w:val="28"/>
          <w:szCs w:val="28"/>
        </w:rPr>
        <w:t xml:space="preserve">Market Manager </w:t>
      </w:r>
      <w:r w:rsidR="00FD7E19" w:rsidRPr="00F86396">
        <w:rPr>
          <w:rFonts w:ascii="Bell MT" w:hAnsi="Bell MT"/>
          <w:sz w:val="28"/>
          <w:szCs w:val="28"/>
        </w:rPr>
        <w:t>are grouped together because</w:t>
      </w:r>
      <w:r w:rsidR="00FD7E19" w:rsidRPr="00F86396">
        <w:rPr>
          <w:rFonts w:ascii="Bell MT" w:hAnsi="Bell MT"/>
          <w:b/>
          <w:bCs/>
          <w:sz w:val="28"/>
          <w:szCs w:val="28"/>
        </w:rPr>
        <w:t xml:space="preserve"> </w:t>
      </w:r>
      <w:r w:rsidR="00FD7E19" w:rsidRPr="00F86396">
        <w:rPr>
          <w:rFonts w:ascii="Bell MT" w:hAnsi="Bell MT"/>
          <w:sz w:val="28"/>
          <w:szCs w:val="28"/>
        </w:rPr>
        <w:t>they directly exploit</w:t>
      </w:r>
      <w:r w:rsidRPr="00F86396">
        <w:rPr>
          <w:rFonts w:ascii="Bell MT" w:hAnsi="Bell MT"/>
          <w:sz w:val="28"/>
          <w:szCs w:val="28"/>
        </w:rPr>
        <w:t xml:space="preserve"> the Data Service module to retrieve information, store data or carry out consistency and security checks.</w:t>
      </w:r>
      <w:r w:rsidR="00FD7E19" w:rsidRPr="00F86396">
        <w:rPr>
          <w:rFonts w:ascii="Bell MT" w:hAnsi="Bell MT"/>
          <w:sz w:val="28"/>
          <w:szCs w:val="28"/>
        </w:rPr>
        <w:t xml:space="preserve"> Moreover, </w:t>
      </w:r>
      <w:r w:rsidR="00FD7E19" w:rsidRPr="00F86396">
        <w:rPr>
          <w:rFonts w:ascii="Bell MT" w:hAnsi="Bell MT"/>
          <w:b/>
          <w:bCs/>
          <w:sz w:val="28"/>
          <w:szCs w:val="28"/>
        </w:rPr>
        <w:t xml:space="preserve">Location Module </w:t>
      </w:r>
      <w:r w:rsidR="00FD7E19" w:rsidRPr="00F86396">
        <w:rPr>
          <w:rFonts w:ascii="Bell MT" w:hAnsi="Bell MT"/>
          <w:sz w:val="28"/>
          <w:szCs w:val="28"/>
        </w:rPr>
        <w:t xml:space="preserve">belongs </w:t>
      </w:r>
      <w:r w:rsidR="0095335C" w:rsidRPr="00F86396">
        <w:rPr>
          <w:rFonts w:ascii="Bell MT" w:hAnsi="Bell MT"/>
          <w:sz w:val="28"/>
          <w:szCs w:val="28"/>
        </w:rPr>
        <w:t xml:space="preserve">also </w:t>
      </w:r>
      <w:r w:rsidR="00FD7E19" w:rsidRPr="00F86396">
        <w:rPr>
          <w:rFonts w:ascii="Bell MT" w:hAnsi="Bell MT"/>
          <w:sz w:val="28"/>
          <w:szCs w:val="28"/>
        </w:rPr>
        <w:t xml:space="preserve">to the second group because it depends on Data Service, to retrieve information about the registered stores, and Location Module to find the closest stores in a range respect a </w:t>
      </w:r>
      <w:proofErr w:type="gramStart"/>
      <w:r w:rsidR="00FD7E19" w:rsidRPr="00F86396">
        <w:rPr>
          <w:rFonts w:ascii="Bell MT" w:hAnsi="Bell MT"/>
          <w:sz w:val="28"/>
          <w:szCs w:val="28"/>
        </w:rPr>
        <w:t>location  and</w:t>
      </w:r>
      <w:proofErr w:type="gramEnd"/>
      <w:r w:rsidR="00FD7E19" w:rsidRPr="00F86396">
        <w:rPr>
          <w:rFonts w:ascii="Bell MT" w:hAnsi="Bell MT"/>
          <w:sz w:val="28"/>
          <w:szCs w:val="28"/>
        </w:rPr>
        <w:t xml:space="preserve"> compute the ETA.</w:t>
      </w:r>
    </w:p>
    <w:p w14:paraId="73CACE06" w14:textId="197A2B84" w:rsidR="00714641" w:rsidRPr="00F86396" w:rsidRDefault="00714641" w:rsidP="00F86396">
      <w:pPr>
        <w:ind w:left="708"/>
        <w:jc w:val="both"/>
      </w:pPr>
      <w:r w:rsidRPr="00F86396">
        <w:rPr>
          <w:rFonts w:ascii="Bell MT" w:hAnsi="Bell MT"/>
          <w:sz w:val="28"/>
          <w:szCs w:val="28"/>
        </w:rPr>
        <w:t xml:space="preserve">Eventually, in the third group belongs the </w:t>
      </w:r>
      <w:r w:rsidRPr="00F86396">
        <w:rPr>
          <w:rFonts w:ascii="Bell MT" w:hAnsi="Bell MT"/>
          <w:b/>
          <w:bCs/>
          <w:sz w:val="28"/>
          <w:szCs w:val="28"/>
        </w:rPr>
        <w:t>Turnstile Manager</w:t>
      </w:r>
      <w:r w:rsidRPr="00F86396">
        <w:rPr>
          <w:rFonts w:ascii="Bell MT" w:hAnsi="Bell MT"/>
          <w:sz w:val="28"/>
          <w:szCs w:val="28"/>
        </w:rPr>
        <w:t xml:space="preserve">, communicating with the Queue Manager to check the validity of a QR code; the </w:t>
      </w:r>
      <w:r w:rsidRPr="00F86396">
        <w:rPr>
          <w:rFonts w:ascii="Bell MT" w:hAnsi="Bell MT"/>
          <w:b/>
          <w:bCs/>
          <w:sz w:val="28"/>
          <w:szCs w:val="28"/>
        </w:rPr>
        <w:t>Notification Manager</w:t>
      </w:r>
      <w:r w:rsidRPr="00F86396">
        <w:rPr>
          <w:rFonts w:ascii="Bell MT" w:hAnsi="Bell MT"/>
          <w:sz w:val="28"/>
          <w:szCs w:val="28"/>
        </w:rPr>
        <w:t>, depending on Queue Manager and Location Module to retrieve information about time slots and stores</w:t>
      </w:r>
      <w:r w:rsidR="001B49E7">
        <w:rPr>
          <w:rFonts w:ascii="Bell MT" w:hAnsi="Bell MT"/>
          <w:sz w:val="28"/>
          <w:szCs w:val="28"/>
        </w:rPr>
        <w:t xml:space="preserve"> and on </w:t>
      </w:r>
      <w:r w:rsidR="001C1E99">
        <w:rPr>
          <w:rFonts w:ascii="Bell MT" w:hAnsi="Bell MT"/>
          <w:sz w:val="28"/>
          <w:szCs w:val="28"/>
        </w:rPr>
        <w:t>Messaging Mediator Module,</w:t>
      </w:r>
      <w:r w:rsidR="001B49E7">
        <w:rPr>
          <w:rFonts w:ascii="Bell MT" w:hAnsi="Bell MT"/>
          <w:sz w:val="28"/>
          <w:szCs w:val="28"/>
        </w:rPr>
        <w:t xml:space="preserve"> that enables the communication with Firebase Cloud Computing, to send notification to the users</w:t>
      </w:r>
      <w:r w:rsidRPr="00F86396">
        <w:rPr>
          <w:rFonts w:ascii="Bell MT" w:hAnsi="Bell MT"/>
          <w:sz w:val="28"/>
          <w:szCs w:val="28"/>
        </w:rPr>
        <w:t>; the</w:t>
      </w:r>
      <w:r w:rsidRPr="00F86396">
        <w:rPr>
          <w:rFonts w:ascii="Bell MT" w:hAnsi="Bell MT"/>
          <w:b/>
          <w:bCs/>
          <w:sz w:val="28"/>
          <w:szCs w:val="28"/>
        </w:rPr>
        <w:t xml:space="preserve"> Reservation Manager</w:t>
      </w:r>
      <w:r w:rsidRPr="00F86396">
        <w:rPr>
          <w:rFonts w:ascii="Bell MT" w:hAnsi="Bell MT"/>
          <w:sz w:val="28"/>
          <w:szCs w:val="28"/>
        </w:rPr>
        <w:t xml:space="preserve">, that communicates with the </w:t>
      </w:r>
      <w:r w:rsidRPr="00F86396">
        <w:rPr>
          <w:rFonts w:ascii="Bell MT" w:hAnsi="Bell MT"/>
          <w:sz w:val="28"/>
          <w:szCs w:val="28"/>
        </w:rPr>
        <w:lastRenderedPageBreak/>
        <w:t>Queue manager, Location Module and Data Server to handle the creation of a ticket.</w:t>
      </w:r>
    </w:p>
    <w:p w14:paraId="7FD69787" w14:textId="053915BC" w:rsidR="00415B21" w:rsidRPr="00F86396" w:rsidRDefault="0096497E" w:rsidP="00F86396">
      <w:pPr>
        <w:pStyle w:val="ListParagraph"/>
        <w:numPr>
          <w:ilvl w:val="0"/>
          <w:numId w:val="36"/>
        </w:numPr>
        <w:ind w:left="1066" w:hanging="357"/>
      </w:pPr>
      <w:r w:rsidRPr="00F86396">
        <w:rPr>
          <w:rFonts w:ascii="Bell MT" w:hAnsi="Bell MT"/>
          <w:i/>
          <w:iCs/>
          <w:sz w:val="28"/>
          <w:szCs w:val="28"/>
        </w:rPr>
        <w:t>Integration Strategy</w:t>
      </w:r>
    </w:p>
    <w:p w14:paraId="6716170D" w14:textId="77777777" w:rsidR="00415B21" w:rsidRPr="00F86396" w:rsidRDefault="00415B21" w:rsidP="00415B21">
      <w:pPr>
        <w:ind w:left="709"/>
        <w:jc w:val="both"/>
        <w:rPr>
          <w:rFonts w:ascii="Bell MT" w:hAnsi="Bell MT"/>
          <w:sz w:val="28"/>
          <w:szCs w:val="28"/>
        </w:rPr>
      </w:pPr>
      <w:r w:rsidRPr="00F86396">
        <w:rPr>
          <w:rFonts w:ascii="Bell MT" w:hAnsi="Bell MT"/>
          <w:sz w:val="28"/>
          <w:szCs w:val="28"/>
        </w:rPr>
        <w:t xml:space="preserve">Considering both the overall system’s architecture and the implementation plan, the chosen integration strategy is the </w:t>
      </w:r>
      <w:r w:rsidRPr="00F86396">
        <w:rPr>
          <w:rFonts w:ascii="Bell MT" w:hAnsi="Bell MT"/>
          <w:b/>
          <w:bCs/>
          <w:sz w:val="28"/>
          <w:szCs w:val="28"/>
        </w:rPr>
        <w:t xml:space="preserve">bottom-up approach. </w:t>
      </w:r>
      <w:r w:rsidRPr="00F86396">
        <w:rPr>
          <w:rFonts w:ascii="Bell MT" w:hAnsi="Bell MT"/>
          <w:sz w:val="28"/>
          <w:szCs w:val="28"/>
        </w:rPr>
        <w:t>S</w:t>
      </w:r>
      <w:r w:rsidRPr="00F86396">
        <w:rPr>
          <w:rFonts w:ascii="Bell MT" w:hAnsi="Bell MT"/>
          <w:color w:val="333333"/>
          <w:sz w:val="28"/>
          <w:szCs w:val="28"/>
          <w:shd w:val="clear" w:color="auto" w:fill="FFFFFF"/>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rPr>
      </w:pPr>
      <w:r w:rsidRPr="00F86396">
        <w:rPr>
          <w:rFonts w:ascii="Bell MT" w:hAnsi="Bell MT" w:cs="Calibri"/>
          <w:sz w:val="28"/>
          <w:szCs w:val="28"/>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rPr>
        <w:t xml:space="preserve">eing the low-level modules and their combined functions often invoked by other modules, it is more useful to test them first so that meaningful effective integration of other modules can be done. </w:t>
      </w:r>
      <w:proofErr w:type="gramStart"/>
      <w:r w:rsidRPr="00F86396">
        <w:rPr>
          <w:rFonts w:ascii="Bell MT" w:hAnsi="Bell MT"/>
          <w:color w:val="333333"/>
          <w:sz w:val="28"/>
          <w:szCs w:val="28"/>
          <w:shd w:val="clear" w:color="auto" w:fill="FFFFFF"/>
        </w:rPr>
        <w:t>Moreover,  starting</w:t>
      </w:r>
      <w:proofErr w:type="gramEnd"/>
      <w:r w:rsidRPr="00F86396">
        <w:rPr>
          <w:rFonts w:ascii="Bell MT" w:hAnsi="Bell MT"/>
          <w:color w:val="333333"/>
          <w:sz w:val="28"/>
          <w:szCs w:val="28"/>
          <w:shd w:val="clear" w:color="auto" w:fill="FFFFFF"/>
        </w:rPr>
        <w:t xml:space="preserve">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rPr>
      </w:pPr>
      <w:r w:rsidRPr="00F86396">
        <w:rPr>
          <w:rFonts w:ascii="Bell MT" w:hAnsi="Bell MT" w:cs="Calibri"/>
          <w:sz w:val="28"/>
          <w:szCs w:val="28"/>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 w14:paraId="1D754A37" w14:textId="1F44D281" w:rsidR="00415B21" w:rsidRPr="00F86396" w:rsidRDefault="00415B21" w:rsidP="0096497E">
      <w:pPr>
        <w:pStyle w:val="ListParagraph"/>
        <w:numPr>
          <w:ilvl w:val="0"/>
          <w:numId w:val="36"/>
        </w:numPr>
        <w:ind w:left="1066" w:hanging="357"/>
        <w:rPr>
          <w:i/>
          <w:iCs/>
        </w:rPr>
      </w:pPr>
      <w:r w:rsidRPr="00F86396">
        <w:rPr>
          <w:rFonts w:ascii="Bell MT" w:hAnsi="Bell MT"/>
          <w:i/>
          <w:iCs/>
          <w:sz w:val="28"/>
          <w:szCs w:val="28"/>
        </w:rPr>
        <w:t>Integration and testing</w:t>
      </w:r>
    </w:p>
    <w:p w14:paraId="2AE08361" w14:textId="655780AD" w:rsidR="0095335C" w:rsidRPr="00F86396" w:rsidRDefault="001B49E7" w:rsidP="00F86396">
      <w:pPr>
        <w:ind w:left="709"/>
        <w:jc w:val="both"/>
        <w:rPr>
          <w:rFonts w:ascii="Bell MT" w:hAnsi="Bell MT"/>
          <w:sz w:val="28"/>
          <w:szCs w:val="28"/>
        </w:rPr>
      </w:pPr>
      <w:r w:rsidRPr="00F86396">
        <w:rPr>
          <w:rFonts w:ascii="Bell MT" w:hAnsi="Bell MT"/>
          <w:noProof/>
          <w:sz w:val="28"/>
          <w:szCs w:val="28"/>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1C3DCD" w:rsidRPr="00833256" w:rsidRDefault="001C3DCD" w:rsidP="00F86396">
                              <w:pPr>
                                <w:pStyle w:val="Caption"/>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1"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1C3DCD" w:rsidRPr="00833256" w:rsidRDefault="001C3DCD" w:rsidP="00F86396">
                        <w:pPr>
                          <w:pStyle w:val="Caption"/>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rPr>
        <w:t>,</w:t>
      </w:r>
      <w:r w:rsidR="0095335C" w:rsidRPr="00F86396">
        <w:rPr>
          <w:rFonts w:ascii="Bell MT" w:hAnsi="Bell MT"/>
          <w:sz w:val="28"/>
          <w:szCs w:val="28"/>
        </w:rPr>
        <w:t xml:space="preserve"> the Map Mediator Module (figure 5.2)</w:t>
      </w:r>
      <w:r>
        <w:rPr>
          <w:rFonts w:ascii="Bell MT" w:hAnsi="Bell MT"/>
          <w:sz w:val="28"/>
          <w:szCs w:val="28"/>
        </w:rPr>
        <w:t xml:space="preserve"> and the Messaging Mediator Module (figure 5.3)</w:t>
      </w:r>
      <w:r w:rsidR="0095335C" w:rsidRPr="00F86396">
        <w:rPr>
          <w:rFonts w:ascii="Bell MT" w:hAnsi="Bell MT"/>
          <w:sz w:val="28"/>
          <w:szCs w:val="28"/>
        </w:rPr>
        <w:t>.</w:t>
      </w:r>
    </w:p>
    <w:p w14:paraId="382D8375" w14:textId="7EE432B4" w:rsidR="00E43BE8" w:rsidRPr="00F86396" w:rsidRDefault="001C1E99" w:rsidP="0095335C">
      <w:pPr>
        <w:ind w:left="1068"/>
        <w:jc w:val="both"/>
        <w:rPr>
          <w:rFonts w:ascii="Bell MT" w:hAnsi="Bell MT"/>
          <w:sz w:val="28"/>
          <w:szCs w:val="28"/>
        </w:rPr>
      </w:pPr>
      <w:r>
        <w:rPr>
          <w:rFonts w:ascii="Bell MT" w:hAnsi="Bell MT"/>
          <w:noProof/>
          <w:sz w:val="28"/>
          <w:szCs w:val="28"/>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1C3DCD" w:rsidRPr="0046716F" w:rsidRDefault="001C3DCD" w:rsidP="00F86396">
                              <w:pPr>
                                <w:pStyle w:val="Caption"/>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53"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1C3DCD" w:rsidRPr="0046716F" w:rsidRDefault="001C3DCD" w:rsidP="00F86396">
                        <w:pPr>
                          <w:pStyle w:val="Caption"/>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1C3DCD" w:rsidRPr="009D6B3C" w:rsidRDefault="001C3DCD" w:rsidP="00F86396">
                              <w:pPr>
                                <w:pStyle w:val="Caption"/>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55"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1C3DCD" w:rsidRPr="009D6B3C" w:rsidRDefault="001C3DCD" w:rsidP="00F86396">
                        <w:pPr>
                          <w:pStyle w:val="Caption"/>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rPr>
      </w:pPr>
    </w:p>
    <w:p w14:paraId="5D62EB4B" w14:textId="6FAE375F" w:rsidR="00E43BE8" w:rsidRPr="00F86396" w:rsidRDefault="00E43BE8" w:rsidP="0095335C">
      <w:pPr>
        <w:ind w:left="1068"/>
        <w:jc w:val="both"/>
        <w:rPr>
          <w:rFonts w:ascii="Bell MT" w:hAnsi="Bell MT"/>
          <w:sz w:val="28"/>
          <w:szCs w:val="28"/>
        </w:rPr>
      </w:pPr>
    </w:p>
    <w:p w14:paraId="39496ECA" w14:textId="76941D77" w:rsidR="00E43BE8" w:rsidRPr="00F86396" w:rsidRDefault="00E43BE8" w:rsidP="0095335C">
      <w:pPr>
        <w:ind w:left="1068"/>
        <w:jc w:val="both"/>
        <w:rPr>
          <w:rFonts w:ascii="Bell MT" w:hAnsi="Bell MT"/>
          <w:sz w:val="28"/>
          <w:szCs w:val="28"/>
        </w:rPr>
      </w:pPr>
    </w:p>
    <w:p w14:paraId="21907064" w14:textId="4C45A0A6" w:rsidR="00E43BE8" w:rsidRPr="00F86396" w:rsidRDefault="00E43BE8" w:rsidP="0095335C">
      <w:pPr>
        <w:ind w:left="1068"/>
        <w:jc w:val="both"/>
        <w:rPr>
          <w:rFonts w:ascii="Bell MT" w:hAnsi="Bell MT"/>
          <w:sz w:val="28"/>
          <w:szCs w:val="28"/>
        </w:rPr>
      </w:pPr>
    </w:p>
    <w:p w14:paraId="21C71FE9" w14:textId="6CBEA1B9" w:rsidR="00E43BE8" w:rsidRPr="00F86396" w:rsidRDefault="00E43BE8" w:rsidP="0095335C">
      <w:pPr>
        <w:ind w:left="1068"/>
        <w:jc w:val="both"/>
        <w:rPr>
          <w:rFonts w:ascii="Bell MT" w:hAnsi="Bell MT"/>
          <w:sz w:val="28"/>
          <w:szCs w:val="28"/>
        </w:rPr>
      </w:pPr>
    </w:p>
    <w:p w14:paraId="35C70B87" w14:textId="0BB740EB" w:rsidR="00E43BE8" w:rsidRPr="00F86396" w:rsidRDefault="00E43BE8" w:rsidP="0095335C">
      <w:pPr>
        <w:ind w:left="1068"/>
        <w:jc w:val="both"/>
        <w:rPr>
          <w:rFonts w:ascii="Bell MT" w:hAnsi="Bell MT"/>
          <w:sz w:val="28"/>
          <w:szCs w:val="28"/>
        </w:rPr>
      </w:pPr>
    </w:p>
    <w:p w14:paraId="409D1642" w14:textId="36849426" w:rsidR="00E43BE8" w:rsidRPr="00F86396" w:rsidRDefault="00E43BE8" w:rsidP="0095335C">
      <w:pPr>
        <w:ind w:left="1068"/>
        <w:jc w:val="both"/>
        <w:rPr>
          <w:rFonts w:ascii="Bell MT" w:hAnsi="Bell MT"/>
          <w:sz w:val="28"/>
          <w:szCs w:val="28"/>
        </w:rPr>
      </w:pPr>
    </w:p>
    <w:p w14:paraId="6E876FD3" w14:textId="5F70AF6B" w:rsidR="00E43BE8" w:rsidRPr="00F86396" w:rsidRDefault="00E43BE8" w:rsidP="0095335C">
      <w:pPr>
        <w:ind w:left="1068"/>
        <w:jc w:val="both"/>
        <w:rPr>
          <w:rFonts w:ascii="Bell MT" w:hAnsi="Bell MT"/>
          <w:sz w:val="28"/>
          <w:szCs w:val="28"/>
        </w:rPr>
      </w:pPr>
    </w:p>
    <w:p w14:paraId="2F701D9E" w14:textId="4985AEC1" w:rsidR="00E43BE8" w:rsidRDefault="00E43BE8" w:rsidP="001C1E99">
      <w:pPr>
        <w:jc w:val="both"/>
        <w:rPr>
          <w:rFonts w:ascii="Bell MT" w:hAnsi="Bell MT"/>
          <w:sz w:val="28"/>
          <w:szCs w:val="28"/>
        </w:rPr>
      </w:pPr>
    </w:p>
    <w:p w14:paraId="288DF702" w14:textId="77777777" w:rsidR="001C1E99" w:rsidRPr="00F86396" w:rsidRDefault="001C1E99" w:rsidP="00F86396">
      <w:pPr>
        <w:jc w:val="both"/>
        <w:rPr>
          <w:rFonts w:ascii="Bell MT" w:hAnsi="Bell MT"/>
          <w:sz w:val="28"/>
          <w:szCs w:val="28"/>
        </w:rPr>
      </w:pPr>
    </w:p>
    <w:p w14:paraId="2AF516FC" w14:textId="47497CBD" w:rsidR="0095335C" w:rsidRPr="00F86396" w:rsidRDefault="0095335C" w:rsidP="00F86396">
      <w:pPr>
        <w:ind w:left="709"/>
        <w:jc w:val="both"/>
        <w:rPr>
          <w:rFonts w:ascii="Bell MT" w:hAnsi="Bell MT"/>
          <w:sz w:val="28"/>
          <w:szCs w:val="28"/>
        </w:rPr>
      </w:pPr>
      <w:r w:rsidRPr="00F86396">
        <w:rPr>
          <w:rFonts w:ascii="Bell MT" w:hAnsi="Bell MT"/>
          <w:sz w:val="28"/>
          <w:szCs w:val="28"/>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rPr>
        <w:t xml:space="preserve"> (figure 5.</w:t>
      </w:r>
      <w:r w:rsidR="001B49E7">
        <w:rPr>
          <w:rFonts w:ascii="Bell MT" w:hAnsi="Bell MT"/>
          <w:sz w:val="28"/>
          <w:szCs w:val="28"/>
        </w:rPr>
        <w:t>4</w:t>
      </w:r>
      <w:r w:rsidR="00E43BE8" w:rsidRPr="00F86396">
        <w:rPr>
          <w:rFonts w:ascii="Bell MT" w:hAnsi="Bell MT"/>
          <w:sz w:val="28"/>
          <w:szCs w:val="28"/>
        </w:rPr>
        <w:t>)</w:t>
      </w:r>
      <w:r w:rsidRPr="00F86396">
        <w:rPr>
          <w:rFonts w:ascii="Bell MT" w:hAnsi="Bell MT"/>
          <w:sz w:val="28"/>
          <w:szCs w:val="28"/>
        </w:rPr>
        <w:t xml:space="preserve">, the Market Manager </w:t>
      </w:r>
      <w:r w:rsidR="00E43BE8" w:rsidRPr="00F86396">
        <w:rPr>
          <w:rFonts w:ascii="Bell MT" w:hAnsi="Bell MT"/>
          <w:sz w:val="28"/>
          <w:szCs w:val="28"/>
        </w:rPr>
        <w:t xml:space="preserve">(figure </w:t>
      </w:r>
      <w:proofErr w:type="gramStart"/>
      <w:r w:rsidR="00E43BE8" w:rsidRPr="00F86396">
        <w:rPr>
          <w:rFonts w:ascii="Bell MT" w:hAnsi="Bell MT"/>
          <w:sz w:val="28"/>
          <w:szCs w:val="28"/>
        </w:rPr>
        <w:t>5.</w:t>
      </w:r>
      <w:r w:rsidR="001B49E7">
        <w:rPr>
          <w:rFonts w:ascii="Bell MT" w:hAnsi="Bell MT"/>
          <w:sz w:val="28"/>
          <w:szCs w:val="28"/>
        </w:rPr>
        <w:t>5</w:t>
      </w:r>
      <w:r w:rsidR="00E43BE8" w:rsidRPr="00F86396">
        <w:rPr>
          <w:rFonts w:ascii="Bell MT" w:hAnsi="Bell MT"/>
          <w:sz w:val="28"/>
          <w:szCs w:val="28"/>
        </w:rPr>
        <w:t>)</w:t>
      </w:r>
      <w:r w:rsidRPr="00F86396">
        <w:rPr>
          <w:rFonts w:ascii="Bell MT" w:hAnsi="Bell MT"/>
          <w:sz w:val="28"/>
          <w:szCs w:val="28"/>
        </w:rPr>
        <w:t>and</w:t>
      </w:r>
      <w:proofErr w:type="gramEnd"/>
      <w:r w:rsidRPr="00F86396">
        <w:rPr>
          <w:rFonts w:ascii="Bell MT" w:hAnsi="Bell MT"/>
          <w:sz w:val="28"/>
          <w:szCs w:val="28"/>
        </w:rPr>
        <w:t xml:space="preserve"> the Queue Manager</w:t>
      </w:r>
      <w:r w:rsidR="00E43BE8" w:rsidRPr="00F86396">
        <w:rPr>
          <w:rFonts w:ascii="Bell MT" w:hAnsi="Bell MT"/>
          <w:sz w:val="28"/>
          <w:szCs w:val="28"/>
        </w:rPr>
        <w:t xml:space="preserve"> (figure 5.</w:t>
      </w:r>
      <w:r w:rsidR="001B49E7">
        <w:rPr>
          <w:rFonts w:ascii="Bell MT" w:hAnsi="Bell MT"/>
          <w:sz w:val="28"/>
          <w:szCs w:val="28"/>
        </w:rPr>
        <w:t>6</w:t>
      </w:r>
      <w:r w:rsidR="00E43BE8" w:rsidRPr="00F86396">
        <w:rPr>
          <w:rFonts w:ascii="Bell MT" w:hAnsi="Bell MT"/>
          <w:sz w:val="28"/>
          <w:szCs w:val="28"/>
        </w:rPr>
        <w:t>)</w:t>
      </w:r>
      <w:r w:rsidRPr="00F86396">
        <w:rPr>
          <w:rFonts w:ascii="Bell MT" w:hAnsi="Bell MT"/>
          <w:sz w:val="28"/>
          <w:szCs w:val="28"/>
        </w:rPr>
        <w:t>, relying only on the Data Service, and the Location Module</w:t>
      </w:r>
      <w:r w:rsidR="00E43BE8" w:rsidRPr="00F86396">
        <w:rPr>
          <w:rFonts w:ascii="Bell MT" w:hAnsi="Bell MT"/>
          <w:sz w:val="28"/>
          <w:szCs w:val="28"/>
        </w:rPr>
        <w:t xml:space="preserve"> (figure 5.</w:t>
      </w:r>
      <w:r w:rsidR="001B49E7">
        <w:rPr>
          <w:rFonts w:ascii="Bell MT" w:hAnsi="Bell MT"/>
          <w:sz w:val="28"/>
          <w:szCs w:val="28"/>
        </w:rPr>
        <w:t>7</w:t>
      </w:r>
      <w:r w:rsidR="00E43BE8" w:rsidRPr="00F86396">
        <w:rPr>
          <w:rFonts w:ascii="Bell MT" w:hAnsi="Bell MT"/>
          <w:sz w:val="28"/>
          <w:szCs w:val="28"/>
        </w:rPr>
        <w:t>)</w:t>
      </w:r>
      <w:r w:rsidRPr="00F86396">
        <w:rPr>
          <w:rFonts w:ascii="Bell MT" w:hAnsi="Bell MT"/>
          <w:sz w:val="28"/>
          <w:szCs w:val="28"/>
        </w:rPr>
        <w:t xml:space="preserve">, relying on the Data Service and the Map Mediator Module. Note that Queue Manager and Location Module should be preferably implemented, </w:t>
      </w:r>
      <w:r w:rsidR="001B49E7" w:rsidRPr="007B013A">
        <w:rPr>
          <w:rFonts w:ascii="Bell MT" w:hAnsi="Bell MT"/>
          <w:sz w:val="28"/>
          <w:szCs w:val="28"/>
        </w:rPr>
        <w:t>integrated,</w:t>
      </w:r>
      <w:r w:rsidRPr="00F86396">
        <w:rPr>
          <w:rFonts w:ascii="Bell MT" w:hAnsi="Bell MT"/>
          <w:sz w:val="28"/>
          <w:szCs w:val="28"/>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rPr>
      </w:pPr>
    </w:p>
    <w:p w14:paraId="177F8D88" w14:textId="1D961622" w:rsidR="0095335C" w:rsidRPr="00F86396" w:rsidRDefault="00E43BE8" w:rsidP="00F86396">
      <w:pPr>
        <w:ind w:left="1068"/>
        <w:jc w:val="both"/>
        <w:rPr>
          <w:rFonts w:ascii="Bell MT" w:hAnsi="Bell MT"/>
          <w:sz w:val="28"/>
          <w:szCs w:val="28"/>
        </w:rPr>
      </w:pPr>
      <w:r w:rsidRPr="00F86396">
        <w:rPr>
          <w:rFonts w:ascii="Bell MT" w:hAnsi="Bell MT"/>
          <w:noProof/>
          <w:sz w:val="28"/>
          <w:szCs w:val="28"/>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1C3DCD" w:rsidRPr="003B3E89" w:rsidRDefault="001C3DCD" w:rsidP="00F86396">
                              <w:pPr>
                                <w:pStyle w:val="Caption"/>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7"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1C3DCD" w:rsidRPr="003B3E89" w:rsidRDefault="001C3DCD" w:rsidP="00F86396">
                        <w:pPr>
                          <w:pStyle w:val="Caption"/>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1C3DCD" w:rsidRPr="003E75F8" w:rsidRDefault="001C3DCD" w:rsidP="00F86396">
                              <w:pPr>
                                <w:pStyle w:val="Caption"/>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9"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1C3DCD" w:rsidRPr="003E75F8" w:rsidRDefault="001C3DCD" w:rsidP="00F86396">
                        <w:pPr>
                          <w:pStyle w:val="Caption"/>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rPr>
      </w:pPr>
    </w:p>
    <w:p w14:paraId="70A1236A" w14:textId="77777777" w:rsidR="00E43BE8" w:rsidRPr="00F86396" w:rsidRDefault="00E43BE8" w:rsidP="0095335C">
      <w:pPr>
        <w:ind w:left="1068"/>
        <w:jc w:val="both"/>
        <w:rPr>
          <w:rFonts w:ascii="Bell MT" w:hAnsi="Bell MT"/>
          <w:sz w:val="28"/>
          <w:szCs w:val="28"/>
        </w:rPr>
      </w:pPr>
    </w:p>
    <w:p w14:paraId="3E93C3A0" w14:textId="610213AB" w:rsidR="00E43BE8" w:rsidRPr="00F86396" w:rsidRDefault="00E43BE8" w:rsidP="0095335C">
      <w:pPr>
        <w:ind w:left="1068"/>
        <w:jc w:val="both"/>
        <w:rPr>
          <w:rFonts w:ascii="Bell MT" w:hAnsi="Bell MT"/>
          <w:sz w:val="28"/>
          <w:szCs w:val="28"/>
        </w:rPr>
      </w:pPr>
    </w:p>
    <w:p w14:paraId="2552923B" w14:textId="77777777" w:rsidR="00E43BE8" w:rsidRPr="00F86396" w:rsidRDefault="00E43BE8" w:rsidP="0095335C">
      <w:pPr>
        <w:ind w:left="1068"/>
        <w:jc w:val="both"/>
        <w:rPr>
          <w:rFonts w:ascii="Bell MT" w:hAnsi="Bell MT"/>
          <w:sz w:val="28"/>
          <w:szCs w:val="28"/>
        </w:rPr>
      </w:pPr>
    </w:p>
    <w:p w14:paraId="5A171289" w14:textId="255BC439" w:rsidR="00E43BE8" w:rsidRPr="00F86396" w:rsidRDefault="00E43BE8" w:rsidP="0095335C">
      <w:pPr>
        <w:ind w:left="1068"/>
        <w:jc w:val="both"/>
        <w:rPr>
          <w:rFonts w:ascii="Bell MT" w:hAnsi="Bell MT"/>
          <w:sz w:val="28"/>
          <w:szCs w:val="28"/>
        </w:rPr>
      </w:pPr>
    </w:p>
    <w:p w14:paraId="4C8386B6" w14:textId="6CD3E34F" w:rsidR="00E43BE8" w:rsidRPr="00F86396" w:rsidRDefault="00E43BE8" w:rsidP="0095335C">
      <w:pPr>
        <w:ind w:left="1068"/>
        <w:jc w:val="both"/>
        <w:rPr>
          <w:rFonts w:ascii="Bell MT" w:hAnsi="Bell MT"/>
          <w:sz w:val="28"/>
          <w:szCs w:val="28"/>
        </w:rPr>
      </w:pPr>
    </w:p>
    <w:p w14:paraId="17C43CD2" w14:textId="5E5E0626" w:rsidR="00E43BE8" w:rsidRPr="00F86396" w:rsidRDefault="00E43BE8" w:rsidP="0095335C">
      <w:pPr>
        <w:ind w:left="1068"/>
        <w:jc w:val="both"/>
        <w:rPr>
          <w:rFonts w:ascii="Bell MT" w:hAnsi="Bell MT"/>
          <w:sz w:val="28"/>
          <w:szCs w:val="28"/>
        </w:rPr>
      </w:pPr>
    </w:p>
    <w:p w14:paraId="581ED30B" w14:textId="319334C6" w:rsidR="00E43BE8" w:rsidRPr="00F86396" w:rsidRDefault="00E43BE8" w:rsidP="0095335C">
      <w:pPr>
        <w:ind w:left="1068"/>
        <w:jc w:val="both"/>
        <w:rPr>
          <w:rFonts w:ascii="Bell MT" w:hAnsi="Bell MT"/>
          <w:sz w:val="28"/>
          <w:szCs w:val="28"/>
        </w:rPr>
      </w:pPr>
    </w:p>
    <w:p w14:paraId="775C595B" w14:textId="2CDCF890" w:rsidR="00E43BE8" w:rsidRPr="00F86396" w:rsidRDefault="00E43BE8" w:rsidP="0095335C">
      <w:pPr>
        <w:ind w:left="1068"/>
        <w:jc w:val="both"/>
        <w:rPr>
          <w:rFonts w:ascii="Bell MT" w:hAnsi="Bell MT"/>
          <w:sz w:val="28"/>
          <w:szCs w:val="28"/>
        </w:rPr>
      </w:pPr>
    </w:p>
    <w:p w14:paraId="34387392" w14:textId="75D9D633" w:rsidR="00E43BE8" w:rsidRPr="00F86396" w:rsidRDefault="00E43BE8" w:rsidP="0095335C">
      <w:pPr>
        <w:ind w:left="1068"/>
        <w:jc w:val="both"/>
        <w:rPr>
          <w:rFonts w:ascii="Bell MT" w:hAnsi="Bell MT"/>
          <w:sz w:val="28"/>
          <w:szCs w:val="28"/>
        </w:rPr>
      </w:pPr>
      <w:r w:rsidRPr="00F86396">
        <w:rPr>
          <w:noProof/>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1C3DCD" w:rsidRPr="00802CE7" w:rsidRDefault="001C3DCD" w:rsidP="00F86396">
                              <w:pPr>
                                <w:pStyle w:val="Caption"/>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1"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1C3DCD" w:rsidRPr="00802CE7" w:rsidRDefault="001C3DCD" w:rsidP="00F86396">
                        <w:pPr>
                          <w:pStyle w:val="Caption"/>
                          <w:rPr>
                            <w:rFonts w:ascii="Bell MT" w:hAnsi="Bell MT"/>
                            <w:noProof/>
                            <w:sz w:val="28"/>
                            <w:szCs w:val="28"/>
                          </w:rPr>
                        </w:pPr>
                        <w:r>
                          <w:t>Figure 5.6</w:t>
                        </w:r>
                      </w:p>
                    </w:txbxContent>
                  </v:textbox>
                </v:shape>
                <w10:wrap type="square"/>
              </v:group>
            </w:pict>
          </mc:Fallback>
        </mc:AlternateContent>
      </w:r>
      <w:r w:rsidRPr="00F86396">
        <w:rPr>
          <w:noProof/>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1C3DCD" w:rsidRPr="00F5193E" w:rsidRDefault="001C3DCD" w:rsidP="00F86396">
                              <w:pPr>
                                <w:pStyle w:val="Caption"/>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3"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1C3DCD" w:rsidRPr="00F5193E" w:rsidRDefault="001C3DCD" w:rsidP="00F86396">
                        <w:pPr>
                          <w:pStyle w:val="Caption"/>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rPr>
      </w:pPr>
    </w:p>
    <w:p w14:paraId="1A248CC7" w14:textId="1A24009C" w:rsidR="00E43BE8" w:rsidRPr="00F86396" w:rsidRDefault="00E43BE8" w:rsidP="0095335C">
      <w:pPr>
        <w:ind w:left="1068"/>
        <w:jc w:val="both"/>
        <w:rPr>
          <w:rFonts w:ascii="Bell MT" w:hAnsi="Bell MT"/>
          <w:sz w:val="28"/>
          <w:szCs w:val="28"/>
        </w:rPr>
      </w:pPr>
    </w:p>
    <w:p w14:paraId="723817E4" w14:textId="28B8EA0A" w:rsidR="00E43BE8" w:rsidRPr="00F86396" w:rsidRDefault="00E43BE8" w:rsidP="0095335C">
      <w:pPr>
        <w:ind w:left="1068"/>
        <w:jc w:val="both"/>
        <w:rPr>
          <w:rFonts w:ascii="Bell MT" w:hAnsi="Bell MT"/>
          <w:sz w:val="28"/>
          <w:szCs w:val="28"/>
        </w:rPr>
      </w:pPr>
    </w:p>
    <w:p w14:paraId="3AD71B3E" w14:textId="693CFA8E" w:rsidR="00E43BE8" w:rsidRPr="00F86396" w:rsidRDefault="00E43BE8" w:rsidP="0095335C">
      <w:pPr>
        <w:ind w:left="1068"/>
        <w:jc w:val="both"/>
        <w:rPr>
          <w:rFonts w:ascii="Bell MT" w:hAnsi="Bell MT"/>
          <w:sz w:val="28"/>
          <w:szCs w:val="28"/>
        </w:rPr>
      </w:pPr>
    </w:p>
    <w:p w14:paraId="6364FC0A" w14:textId="3425FF66" w:rsidR="00E43BE8" w:rsidRPr="00F86396" w:rsidRDefault="00E43BE8" w:rsidP="0095335C">
      <w:pPr>
        <w:ind w:left="1068"/>
        <w:jc w:val="both"/>
        <w:rPr>
          <w:rFonts w:ascii="Bell MT" w:hAnsi="Bell MT"/>
          <w:sz w:val="28"/>
          <w:szCs w:val="28"/>
        </w:rPr>
      </w:pPr>
    </w:p>
    <w:p w14:paraId="30C3B7E2" w14:textId="5F722C0C" w:rsidR="00E43BE8" w:rsidRPr="00F86396" w:rsidRDefault="00E43BE8" w:rsidP="0095335C">
      <w:pPr>
        <w:ind w:left="1068"/>
        <w:jc w:val="both"/>
        <w:rPr>
          <w:rFonts w:ascii="Bell MT" w:hAnsi="Bell MT"/>
          <w:sz w:val="28"/>
          <w:szCs w:val="28"/>
        </w:rPr>
      </w:pPr>
    </w:p>
    <w:p w14:paraId="3A10A51F" w14:textId="2B9B6B28" w:rsidR="00E43BE8" w:rsidRPr="00F86396" w:rsidRDefault="00E43BE8" w:rsidP="0095335C">
      <w:pPr>
        <w:ind w:left="1068"/>
        <w:jc w:val="both"/>
        <w:rPr>
          <w:rFonts w:ascii="Bell MT" w:hAnsi="Bell MT"/>
          <w:sz w:val="28"/>
          <w:szCs w:val="28"/>
        </w:rPr>
      </w:pPr>
    </w:p>
    <w:p w14:paraId="046AAFA8" w14:textId="0BE17682" w:rsidR="00E43BE8" w:rsidRPr="00F86396" w:rsidRDefault="00E43BE8" w:rsidP="0095335C">
      <w:pPr>
        <w:ind w:left="1068"/>
        <w:jc w:val="both"/>
        <w:rPr>
          <w:rFonts w:ascii="Bell MT" w:hAnsi="Bell MT"/>
          <w:sz w:val="28"/>
          <w:szCs w:val="28"/>
        </w:rPr>
      </w:pPr>
    </w:p>
    <w:p w14:paraId="638C0EB9" w14:textId="0F1DC393" w:rsidR="00E43BE8" w:rsidRPr="00F86396" w:rsidRDefault="00E43BE8" w:rsidP="0095335C">
      <w:pPr>
        <w:ind w:left="1068"/>
        <w:jc w:val="both"/>
        <w:rPr>
          <w:rFonts w:ascii="Bell MT" w:hAnsi="Bell MT"/>
          <w:sz w:val="28"/>
          <w:szCs w:val="28"/>
        </w:rPr>
      </w:pPr>
    </w:p>
    <w:p w14:paraId="03E49541" w14:textId="733E9096" w:rsidR="00E43BE8" w:rsidRPr="00F86396" w:rsidRDefault="00E43BE8" w:rsidP="0095335C">
      <w:pPr>
        <w:ind w:left="1068"/>
        <w:jc w:val="both"/>
        <w:rPr>
          <w:rFonts w:ascii="Bell MT" w:hAnsi="Bell MT"/>
          <w:sz w:val="28"/>
          <w:szCs w:val="28"/>
        </w:rPr>
      </w:pPr>
    </w:p>
    <w:p w14:paraId="423DD09D" w14:textId="4E1DD8E9" w:rsidR="00E43BE8" w:rsidRPr="00F86396" w:rsidRDefault="00E43BE8" w:rsidP="0095335C">
      <w:pPr>
        <w:ind w:left="1068"/>
        <w:jc w:val="both"/>
        <w:rPr>
          <w:rFonts w:ascii="Bell MT" w:hAnsi="Bell MT"/>
          <w:sz w:val="28"/>
          <w:szCs w:val="28"/>
        </w:rPr>
      </w:pPr>
    </w:p>
    <w:p w14:paraId="13654591" w14:textId="3F231ECE" w:rsidR="0095335C" w:rsidRPr="00F86396" w:rsidRDefault="0095335C" w:rsidP="00F86396">
      <w:pPr>
        <w:ind w:left="709"/>
        <w:jc w:val="both"/>
        <w:rPr>
          <w:rFonts w:ascii="Bell MT" w:hAnsi="Bell MT"/>
          <w:sz w:val="28"/>
          <w:szCs w:val="28"/>
        </w:rPr>
      </w:pPr>
      <w:r w:rsidRPr="00F86396">
        <w:rPr>
          <w:rFonts w:ascii="Bell MT" w:hAnsi="Bell MT"/>
          <w:sz w:val="28"/>
          <w:szCs w:val="28"/>
        </w:rPr>
        <w:t>Eventually, the integration plan involves the Reservation Manager</w:t>
      </w:r>
      <w:r w:rsidR="00E43BE8" w:rsidRPr="00F86396">
        <w:rPr>
          <w:rFonts w:ascii="Bell MT" w:hAnsi="Bell MT"/>
          <w:sz w:val="28"/>
          <w:szCs w:val="28"/>
        </w:rPr>
        <w:t xml:space="preserve"> (figure 5.</w:t>
      </w:r>
      <w:r w:rsidR="001B49E7">
        <w:rPr>
          <w:rFonts w:ascii="Bell MT" w:hAnsi="Bell MT"/>
          <w:sz w:val="28"/>
          <w:szCs w:val="28"/>
        </w:rPr>
        <w:t>8</w:t>
      </w:r>
      <w:r w:rsidR="00E43BE8" w:rsidRPr="00F86396">
        <w:rPr>
          <w:rFonts w:ascii="Bell MT" w:hAnsi="Bell MT"/>
          <w:sz w:val="28"/>
          <w:szCs w:val="28"/>
        </w:rPr>
        <w:t>)</w:t>
      </w:r>
      <w:r w:rsidRPr="00F86396">
        <w:rPr>
          <w:rFonts w:ascii="Bell MT" w:hAnsi="Bell MT"/>
          <w:sz w:val="28"/>
          <w:szCs w:val="28"/>
        </w:rPr>
        <w:t>, depending on the Queue Manager, Location Module and Data Service; the Notification Manager</w:t>
      </w:r>
      <w:r w:rsidR="00E43BE8" w:rsidRPr="00F86396">
        <w:rPr>
          <w:rFonts w:ascii="Bell MT" w:hAnsi="Bell MT"/>
          <w:sz w:val="28"/>
          <w:szCs w:val="28"/>
        </w:rPr>
        <w:t xml:space="preserve"> (figure 5.</w:t>
      </w:r>
      <w:r w:rsidR="001B49E7">
        <w:rPr>
          <w:rFonts w:ascii="Bell MT" w:hAnsi="Bell MT"/>
          <w:sz w:val="28"/>
          <w:szCs w:val="28"/>
        </w:rPr>
        <w:t>9</w:t>
      </w:r>
      <w:r w:rsidR="00E43BE8" w:rsidRPr="00F86396">
        <w:rPr>
          <w:rFonts w:ascii="Bell MT" w:hAnsi="Bell MT"/>
          <w:sz w:val="28"/>
          <w:szCs w:val="28"/>
        </w:rPr>
        <w:t>)</w:t>
      </w:r>
      <w:r w:rsidRPr="00F86396">
        <w:rPr>
          <w:rFonts w:ascii="Bell MT" w:hAnsi="Bell MT"/>
          <w:sz w:val="28"/>
          <w:szCs w:val="28"/>
        </w:rPr>
        <w:t>, depending on the Location Module and Data Service; the Turnstile Manager</w:t>
      </w:r>
      <w:r w:rsidR="00E43BE8" w:rsidRPr="00F86396">
        <w:rPr>
          <w:rFonts w:ascii="Bell MT" w:hAnsi="Bell MT"/>
          <w:sz w:val="28"/>
          <w:szCs w:val="28"/>
        </w:rPr>
        <w:t xml:space="preserve"> (figure 5.</w:t>
      </w:r>
      <w:r w:rsidR="001B49E7">
        <w:rPr>
          <w:rFonts w:ascii="Bell MT" w:hAnsi="Bell MT"/>
          <w:sz w:val="28"/>
          <w:szCs w:val="28"/>
        </w:rPr>
        <w:t>10</w:t>
      </w:r>
      <w:r w:rsidR="00E43BE8" w:rsidRPr="00F86396">
        <w:rPr>
          <w:rFonts w:ascii="Bell MT" w:hAnsi="Bell MT"/>
          <w:sz w:val="28"/>
          <w:szCs w:val="28"/>
        </w:rPr>
        <w:t>)</w:t>
      </w:r>
      <w:r w:rsidRPr="00F86396">
        <w:rPr>
          <w:rFonts w:ascii="Bell MT" w:hAnsi="Bell MT"/>
          <w:sz w:val="28"/>
          <w:szCs w:val="28"/>
        </w:rPr>
        <w:t>, depending on the Queue Manager.</w:t>
      </w:r>
    </w:p>
    <w:p w14:paraId="0D20D174" w14:textId="5E2B1BCF" w:rsidR="0095335C" w:rsidRPr="00F86396" w:rsidRDefault="0095335C" w:rsidP="00F86396">
      <w:pPr>
        <w:ind w:left="709"/>
        <w:rPr>
          <w:i/>
          <w:iCs/>
        </w:rPr>
      </w:pPr>
    </w:p>
    <w:p w14:paraId="525F12CC" w14:textId="68497B01" w:rsidR="00714641" w:rsidRPr="00F86396" w:rsidRDefault="00714641"/>
    <w:p w14:paraId="390FC2B2" w14:textId="0CB1F204" w:rsidR="00714641" w:rsidRPr="00F86396" w:rsidRDefault="00E43BE8">
      <w:r w:rsidRPr="00F86396">
        <w:rPr>
          <w:noProof/>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1C3DCD" w:rsidRPr="004834A3" w:rsidRDefault="001C3DCD" w:rsidP="00F86396">
                            <w:pPr>
                              <w:pStyle w:val="Caption"/>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1C3DCD" w:rsidRPr="004834A3" w:rsidRDefault="001C3DCD" w:rsidP="00F86396">
                      <w:pPr>
                        <w:pStyle w:val="Caption"/>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4">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 w14:paraId="06FF28FB" w14:textId="05D3DC56" w:rsidR="00714641" w:rsidRPr="00F86396" w:rsidRDefault="00714641"/>
    <w:p w14:paraId="2BB876BB" w14:textId="5EAFB335" w:rsidR="00714641" w:rsidRPr="00F86396" w:rsidRDefault="00714641"/>
    <w:p w14:paraId="157AD8D7" w14:textId="24DD68C1" w:rsidR="00714641" w:rsidRPr="00F86396" w:rsidRDefault="00714641"/>
    <w:p w14:paraId="5D0873E0" w14:textId="28524852" w:rsidR="00714641" w:rsidRPr="00F86396" w:rsidRDefault="00714641"/>
    <w:p w14:paraId="77AD3380" w14:textId="4A9D9ACD" w:rsidR="00714641" w:rsidRPr="00F86396" w:rsidRDefault="00714641"/>
    <w:p w14:paraId="1B489A7E" w14:textId="4B5B9C74" w:rsidR="00714641" w:rsidRPr="00F86396" w:rsidRDefault="00714641"/>
    <w:p w14:paraId="148DEF53" w14:textId="24230D2F" w:rsidR="00714641" w:rsidRPr="00F86396" w:rsidRDefault="00714641"/>
    <w:p w14:paraId="6FBD893B" w14:textId="55468F5F" w:rsidR="00714641" w:rsidRPr="00F86396" w:rsidRDefault="00714641"/>
    <w:p w14:paraId="0EF721EE" w14:textId="39DD68F3" w:rsidR="00714641" w:rsidRPr="00F86396" w:rsidRDefault="00714641"/>
    <w:p w14:paraId="7E1002AC" w14:textId="34662C13" w:rsidR="00714641" w:rsidRPr="00F86396" w:rsidRDefault="00714641"/>
    <w:p w14:paraId="4EB594F7" w14:textId="137A15BC" w:rsidR="00E43BE8" w:rsidRPr="00F86396" w:rsidRDefault="00B47FED">
      <w:r w:rsidRPr="00F86396">
        <w:rPr>
          <w:noProof/>
        </w:rPr>
        <w:lastRenderedPageBreak/>
        <mc:AlternateContent>
          <mc:Choice Requires="wpg">
            <w:drawing>
              <wp:anchor distT="0" distB="0" distL="114300" distR="114300" simplePos="0" relativeHeight="251729920" behindDoc="0" locked="0" layoutInCell="1" allowOverlap="1" wp14:anchorId="0426FA2A" wp14:editId="795C08C0">
                <wp:simplePos x="0" y="0"/>
                <wp:positionH relativeFrom="column">
                  <wp:posOffset>4445</wp:posOffset>
                </wp:positionH>
                <wp:positionV relativeFrom="paragraph">
                  <wp:posOffset>5715</wp:posOffset>
                </wp:positionV>
                <wp:extent cx="3808730" cy="2329180"/>
                <wp:effectExtent l="0" t="0" r="1270" b="0"/>
                <wp:wrapTopAndBottom/>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1C3DCD" w:rsidRPr="00F86396" w:rsidRDefault="001C3DCD" w:rsidP="00F86396">
                              <w:pPr>
                                <w:pStyle w:val="Caption"/>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3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2KBKIt0AAAAF&#10;AQAADwAAAGRycy9kb3ducmV2LnhtbEyOwUrDQBRF94L/MDzBnZ2JpYmNeSmlqKsi2ArS3TR5TUIz&#10;b0JmmqR/77iyy8u9nHuy1WRaMVDvGssI0UyBIC5s2XCF8L1/f3oB4bzmUreWCeFKDlb5/V2m09KO&#10;/EXDzlciQNilGqH2vkuldEVNRruZ7YhDd7K90T7EvpJlr8cAN618ViqWRjccHmrd0aam4ry7GISP&#10;UY/refQ2bM+nzfWwX3z+bCNCfHyY1q8gPE3+fwx/+kEd8uB0tBcunWgRkrBDWIIIXazUAsQRYR4n&#10;Ccg8k7f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FZX&#10;MlcDAAD7BwAADgAAAAAAAAAAAAAAAAA6AgAAZHJzL2Uyb0RvYy54bWxQSwECLQAKAAAAAAAAACEA&#10;ZJgLm9orAADaKwAAFAAAAAAAAAAAAAAAAAC9BQAAZHJzL21lZGlhL2ltYWdlMS5wbmdQSwECLQAU&#10;AAYACAAAACEA2KBKIt0AAAAFAQAADwAAAAAAAAAAAAAAAADJMQAAZHJzL2Rvd25yZXYueG1sUEsB&#10;Ai0AFAAGAAgAAAAhAKomDr68AAAAIQEAABkAAAAAAAAAAAAAAAAA0zIAAGRycy9fcmVscy9lMm9E&#10;b2MueG1sLnJlbHNQSwUGAAAAAAYABgB8AQAAxjM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6"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1C3DCD" w:rsidRPr="00F86396" w:rsidRDefault="001C3DCD" w:rsidP="00F86396">
                        <w:pPr>
                          <w:pStyle w:val="Caption"/>
                        </w:pPr>
                        <w:r>
                          <w:t>Figure 5.9</w:t>
                        </w:r>
                      </w:p>
                    </w:txbxContent>
                  </v:textbox>
                </v:shape>
                <w10:wrap type="topAndBottom"/>
              </v:group>
            </w:pict>
          </mc:Fallback>
        </mc:AlternateContent>
      </w:r>
      <w:r w:rsidR="00E43BE8" w:rsidRPr="00F86396">
        <w:rPr>
          <w:noProof/>
        </w:rPr>
        <mc:AlternateContent>
          <mc:Choice Requires="wpg">
            <w:drawing>
              <wp:anchor distT="0" distB="0" distL="114300" distR="114300" simplePos="0" relativeHeight="251718656" behindDoc="0" locked="0" layoutInCell="1" allowOverlap="1" wp14:anchorId="44D88214" wp14:editId="5AC89440">
                <wp:simplePos x="0" y="0"/>
                <wp:positionH relativeFrom="column">
                  <wp:posOffset>4533265</wp:posOffset>
                </wp:positionH>
                <wp:positionV relativeFrom="paragraph">
                  <wp:posOffset>5715</wp:posOffset>
                </wp:positionV>
                <wp:extent cx="949960" cy="2317115"/>
                <wp:effectExtent l="0" t="0" r="2540" b="6985"/>
                <wp:wrapTopAndBottom/>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1C3DCD" w:rsidRPr="00545DEE" w:rsidRDefault="001C3DCD" w:rsidP="00F86396">
                              <w:pPr>
                                <w:pStyle w:val="Caption"/>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6.95pt;margin-top:.4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DC5EbO4AAAAAgBAAAPAAAAZHJzL2Rvd25yZXYueG1sTI9Ba4NAEIXvhf6H&#10;ZQq9NasVrTGOIYS2p1BIUii9bXSiEndX3I2af9/pqb08GN7jvW/y9aw7MdLgWmsQwkUAgkxpq9bU&#10;CJ/Ht6cUhPPKVKqzhhBu5GBd3N/lKqvsZPY0HnwtuMS4TCE03veZlK5sSCu3sD0Z9s520MrzOdSy&#10;GtTE5bqTz0GQSK1awwuN6mnbUHk5XDXC+6SmTRS+jrvLeXv7PsYfX7uQEB8f5s0KhKfZ/4XhF5/R&#10;oWCmk72ayokO4SWMlhxFYGU7TaIYxAkhSuIUZJHL/w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DC5EbO4AAAAAg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8"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1C3DCD" w:rsidRPr="00545DEE" w:rsidRDefault="001C3DCD" w:rsidP="00F86396">
                        <w:pPr>
                          <w:pStyle w:val="Caption"/>
                          <w:rPr>
                            <w:noProof/>
                          </w:rPr>
                        </w:pPr>
                        <w:r>
                          <w:t>Figure 5.10</w:t>
                        </w:r>
                      </w:p>
                    </w:txbxContent>
                  </v:textbox>
                </v:shape>
                <w10:wrap type="topAndBottom"/>
              </v:group>
            </w:pict>
          </mc:Fallback>
        </mc:AlternateContent>
      </w:r>
    </w:p>
    <w:p w14:paraId="031A1836" w14:textId="670D00A0" w:rsidR="00714641" w:rsidRPr="00F86396" w:rsidRDefault="00714641"/>
    <w:p w14:paraId="1FE444B4" w14:textId="47C416F6" w:rsidR="00714641" w:rsidRPr="00532BBE" w:rsidDel="00532BBE" w:rsidRDefault="00714641">
      <w:pPr>
        <w:jc w:val="both"/>
        <w:rPr>
          <w:del w:id="637" w:author="Etion Pinari" w:date="2021-01-08T18:50:00Z"/>
          <w:rFonts w:ascii="Bell MT" w:hAnsi="Bell MT"/>
          <w:sz w:val="28"/>
          <w:szCs w:val="28"/>
          <w:rPrChange w:id="638" w:author="Etion Pinari" w:date="2021-01-08T18:50:00Z">
            <w:rPr>
              <w:del w:id="639" w:author="Etion Pinari" w:date="2021-01-08T18:50:00Z"/>
            </w:rPr>
          </w:rPrChange>
        </w:rPr>
        <w:pPrChange w:id="640" w:author="Etion Pinari" w:date="2021-01-08T18:50:00Z">
          <w:pPr/>
        </w:pPrChange>
      </w:pPr>
    </w:p>
    <w:p w14:paraId="280E7C03" w14:textId="3141F09B" w:rsidR="00714641" w:rsidRPr="00532BBE" w:rsidDel="00532BBE" w:rsidRDefault="00714641">
      <w:pPr>
        <w:jc w:val="both"/>
        <w:rPr>
          <w:del w:id="641" w:author="Etion Pinari" w:date="2021-01-08T18:50:00Z"/>
          <w:rFonts w:ascii="Bell MT" w:hAnsi="Bell MT"/>
          <w:sz w:val="28"/>
          <w:szCs w:val="28"/>
          <w:rPrChange w:id="642" w:author="Etion Pinari" w:date="2021-01-08T18:50:00Z">
            <w:rPr>
              <w:del w:id="643" w:author="Etion Pinari" w:date="2021-01-08T18:50:00Z"/>
            </w:rPr>
          </w:rPrChange>
        </w:rPr>
        <w:pPrChange w:id="644" w:author="Etion Pinari" w:date="2021-01-08T18:50:00Z">
          <w:pPr/>
        </w:pPrChange>
      </w:pPr>
    </w:p>
    <w:p w14:paraId="0F94C705" w14:textId="49B8268D" w:rsidR="00714641" w:rsidRPr="00532BBE" w:rsidDel="00532BBE" w:rsidRDefault="00714641">
      <w:pPr>
        <w:jc w:val="both"/>
        <w:rPr>
          <w:del w:id="645" w:author="Etion Pinari" w:date="2021-01-08T18:50:00Z"/>
          <w:rFonts w:ascii="Bell MT" w:hAnsi="Bell MT"/>
          <w:sz w:val="28"/>
          <w:szCs w:val="28"/>
          <w:rPrChange w:id="646" w:author="Etion Pinari" w:date="2021-01-08T18:50:00Z">
            <w:rPr>
              <w:del w:id="647" w:author="Etion Pinari" w:date="2021-01-08T18:50:00Z"/>
            </w:rPr>
          </w:rPrChange>
        </w:rPr>
        <w:pPrChange w:id="648" w:author="Etion Pinari" w:date="2021-01-08T18:50:00Z">
          <w:pPr/>
        </w:pPrChange>
      </w:pPr>
    </w:p>
    <w:p w14:paraId="77E52AA4" w14:textId="38ABCA90" w:rsidR="00714641" w:rsidRPr="00532BBE" w:rsidDel="00532BBE" w:rsidRDefault="00714641">
      <w:pPr>
        <w:jc w:val="both"/>
        <w:rPr>
          <w:del w:id="649" w:author="Etion Pinari" w:date="2021-01-08T18:50:00Z"/>
          <w:rFonts w:ascii="Bell MT" w:hAnsi="Bell MT"/>
          <w:sz w:val="28"/>
          <w:szCs w:val="28"/>
          <w:rPrChange w:id="650" w:author="Etion Pinari" w:date="2021-01-08T18:50:00Z">
            <w:rPr>
              <w:del w:id="651" w:author="Etion Pinari" w:date="2021-01-08T18:50:00Z"/>
            </w:rPr>
          </w:rPrChange>
        </w:rPr>
        <w:pPrChange w:id="652" w:author="Etion Pinari" w:date="2021-01-08T18:50:00Z">
          <w:pPr/>
        </w:pPrChange>
      </w:pPr>
    </w:p>
    <w:p w14:paraId="1747204C" w14:textId="3186B9E6" w:rsidR="00E4164B" w:rsidRPr="00532BBE" w:rsidDel="00532BBE" w:rsidRDefault="00E4164B">
      <w:pPr>
        <w:jc w:val="both"/>
        <w:rPr>
          <w:del w:id="653" w:author="Etion Pinari" w:date="2021-01-08T18:50:00Z"/>
          <w:rFonts w:ascii="Bell MT" w:hAnsi="Bell MT"/>
          <w:sz w:val="28"/>
          <w:szCs w:val="28"/>
          <w:rPrChange w:id="654" w:author="Etion Pinari" w:date="2021-01-08T18:50:00Z">
            <w:rPr>
              <w:del w:id="655" w:author="Etion Pinari" w:date="2021-01-08T18:50:00Z"/>
            </w:rPr>
          </w:rPrChange>
        </w:rPr>
        <w:pPrChange w:id="656" w:author="Etion Pinari" w:date="2021-01-08T18:50:00Z">
          <w:pPr/>
        </w:pPrChange>
      </w:pPr>
    </w:p>
    <w:p w14:paraId="1A53263E" w14:textId="18968041" w:rsidR="00E43BE8" w:rsidRPr="00532BBE" w:rsidDel="00532BBE" w:rsidRDefault="00E43BE8">
      <w:pPr>
        <w:jc w:val="both"/>
        <w:rPr>
          <w:del w:id="657" w:author="Etion Pinari" w:date="2021-01-08T18:50:00Z"/>
          <w:rFonts w:ascii="Bell MT" w:hAnsi="Bell MT"/>
          <w:sz w:val="28"/>
          <w:szCs w:val="28"/>
          <w:rPrChange w:id="658" w:author="Etion Pinari" w:date="2021-01-08T18:50:00Z">
            <w:rPr>
              <w:del w:id="659" w:author="Etion Pinari" w:date="2021-01-08T18:50:00Z"/>
            </w:rPr>
          </w:rPrChange>
        </w:rPr>
        <w:pPrChange w:id="660" w:author="Etion Pinari" w:date="2021-01-08T18:50:00Z">
          <w:pPr/>
        </w:pPrChange>
      </w:pPr>
    </w:p>
    <w:p w14:paraId="216207A7" w14:textId="60C2ECF7" w:rsidR="00E43BE8" w:rsidRPr="00532BBE" w:rsidDel="00532BBE" w:rsidRDefault="00E43BE8">
      <w:pPr>
        <w:jc w:val="both"/>
        <w:rPr>
          <w:del w:id="661" w:author="Etion Pinari" w:date="2021-01-08T18:50:00Z"/>
          <w:rFonts w:ascii="Bell MT" w:hAnsi="Bell MT"/>
          <w:sz w:val="28"/>
          <w:szCs w:val="28"/>
          <w:rPrChange w:id="662" w:author="Etion Pinari" w:date="2021-01-08T18:50:00Z">
            <w:rPr>
              <w:del w:id="663" w:author="Etion Pinari" w:date="2021-01-08T18:50:00Z"/>
            </w:rPr>
          </w:rPrChange>
        </w:rPr>
        <w:pPrChange w:id="664" w:author="Etion Pinari" w:date="2021-01-08T18:50:00Z">
          <w:pPr/>
        </w:pPrChange>
      </w:pPr>
    </w:p>
    <w:p w14:paraId="61DB6A37" w14:textId="3109B824" w:rsidR="00E43BE8" w:rsidRPr="00532BBE" w:rsidDel="00532BBE" w:rsidRDefault="00E43BE8">
      <w:pPr>
        <w:jc w:val="both"/>
        <w:rPr>
          <w:del w:id="665" w:author="Etion Pinari" w:date="2021-01-08T18:50:00Z"/>
          <w:rFonts w:ascii="Bell MT" w:hAnsi="Bell MT"/>
          <w:sz w:val="28"/>
          <w:szCs w:val="28"/>
          <w:rPrChange w:id="666" w:author="Etion Pinari" w:date="2021-01-08T18:50:00Z">
            <w:rPr>
              <w:del w:id="667" w:author="Etion Pinari" w:date="2021-01-08T18:50:00Z"/>
            </w:rPr>
          </w:rPrChange>
        </w:rPr>
        <w:pPrChange w:id="668" w:author="Etion Pinari" w:date="2021-01-08T18:50:00Z">
          <w:pPr/>
        </w:pPrChange>
      </w:pPr>
    </w:p>
    <w:p w14:paraId="7CF63DE6" w14:textId="052368B7" w:rsidR="00532BBE" w:rsidRPr="00532BBE" w:rsidRDefault="002F47C7">
      <w:pPr>
        <w:ind w:left="708"/>
        <w:jc w:val="both"/>
        <w:rPr>
          <w:ins w:id="669" w:author="Etion Pinari" w:date="2021-01-08T18:50:00Z"/>
          <w:rFonts w:ascii="Bell MT" w:hAnsi="Bell MT"/>
          <w:sz w:val="28"/>
          <w:szCs w:val="28"/>
          <w:rPrChange w:id="670" w:author="Etion Pinari" w:date="2021-01-08T18:50:00Z">
            <w:rPr>
              <w:ins w:id="671" w:author="Etion Pinari" w:date="2021-01-08T18:50:00Z"/>
            </w:rPr>
          </w:rPrChange>
        </w:rPr>
        <w:pPrChange w:id="672" w:author="Etion Pinari" w:date="2021-01-08T18:50:00Z">
          <w:pPr/>
        </w:pPrChange>
      </w:pPr>
      <w:del w:id="673" w:author="Etion Pinari" w:date="2021-01-08T18:50:00Z">
        <w:r w:rsidRPr="00532BBE" w:rsidDel="00532BBE">
          <w:rPr>
            <w:rFonts w:ascii="Bell MT" w:hAnsi="Bell MT"/>
            <w:sz w:val="28"/>
            <w:szCs w:val="28"/>
            <w:rPrChange w:id="674" w:author="Etion Pinari" w:date="2021-01-08T18:50:00Z">
              <w:rPr/>
            </w:rPrChange>
          </w:rPr>
          <w:br w:type="page"/>
        </w:r>
      </w:del>
      <w:ins w:id="675" w:author="Etion Pinari" w:date="2021-01-08T18:50:00Z">
        <w:r w:rsidR="00532BBE" w:rsidRPr="00532BBE">
          <w:rPr>
            <w:rFonts w:ascii="Bell MT" w:hAnsi="Bell MT"/>
            <w:sz w:val="28"/>
            <w:szCs w:val="28"/>
            <w:rPrChange w:id="676" w:author="Etion Pinari" w:date="2021-01-08T18:50:00Z">
              <w:rPr/>
            </w:rPrChange>
          </w:rPr>
          <w:t xml:space="preserve">As by RASD specifications, we need to provide an availability of 99.9% and a response time of 0.5 seconds or less. For that </w:t>
        </w:r>
      </w:ins>
      <w:ins w:id="677" w:author="Etion Pinari" w:date="2021-01-08T18:51:00Z">
        <w:r w:rsidR="00532BBE" w:rsidRPr="00532BBE">
          <w:rPr>
            <w:rFonts w:ascii="Bell MT" w:hAnsi="Bell MT"/>
            <w:sz w:val="28"/>
            <w:szCs w:val="28"/>
          </w:rPr>
          <w:t>reason,</w:t>
        </w:r>
      </w:ins>
      <w:ins w:id="678" w:author="Etion Pinari" w:date="2021-01-08T18:50:00Z">
        <w:r w:rsidR="00532BBE" w:rsidRPr="00532BBE">
          <w:rPr>
            <w:rFonts w:ascii="Bell MT" w:hAnsi="Bell MT"/>
            <w:sz w:val="28"/>
            <w:szCs w:val="28"/>
            <w:rPrChange w:id="679" w:author="Etion Pinari" w:date="2021-01-08T18:50:00Z">
              <w:rPr/>
            </w:rPrChange>
          </w:rPr>
          <w:t xml:space="preserve"> we need to replicate the application server, and introduce a load balancer which will allow to achieve the required goal. The web server might be replicated too, but it is less critical because the number of users is significantly lower than that of the application server.</w:t>
        </w:r>
      </w:ins>
    </w:p>
    <w:p w14:paraId="0DB18C9B" w14:textId="77777777" w:rsidR="00532BBE" w:rsidRPr="00532BBE" w:rsidRDefault="00532BBE">
      <w:pPr>
        <w:jc w:val="both"/>
        <w:rPr>
          <w:ins w:id="680" w:author="Etion Pinari" w:date="2021-01-08T18:50:00Z"/>
          <w:rFonts w:ascii="Bell MT" w:hAnsi="Bell MT"/>
          <w:sz w:val="28"/>
          <w:szCs w:val="28"/>
          <w:rPrChange w:id="681" w:author="Etion Pinari" w:date="2021-01-08T18:50:00Z">
            <w:rPr>
              <w:ins w:id="682" w:author="Etion Pinari" w:date="2021-01-08T18:50:00Z"/>
            </w:rPr>
          </w:rPrChange>
        </w:rPr>
        <w:pPrChange w:id="683" w:author="Etion Pinari" w:date="2021-01-08T18:50:00Z">
          <w:pPr/>
        </w:pPrChange>
      </w:pPr>
    </w:p>
    <w:p w14:paraId="6F6BC716" w14:textId="77777777" w:rsidR="00532BBE" w:rsidRPr="00532BBE" w:rsidRDefault="00532BBE">
      <w:pPr>
        <w:ind w:left="708"/>
        <w:jc w:val="both"/>
        <w:rPr>
          <w:ins w:id="684" w:author="Etion Pinari" w:date="2021-01-08T18:50:00Z"/>
          <w:rFonts w:ascii="Bell MT" w:hAnsi="Bell MT"/>
          <w:sz w:val="28"/>
          <w:szCs w:val="28"/>
          <w:rPrChange w:id="685" w:author="Etion Pinari" w:date="2021-01-08T18:50:00Z">
            <w:rPr>
              <w:ins w:id="686" w:author="Etion Pinari" w:date="2021-01-08T18:50:00Z"/>
            </w:rPr>
          </w:rPrChange>
        </w:rPr>
        <w:pPrChange w:id="687" w:author="Etion Pinari" w:date="2021-01-08T18:51:00Z">
          <w:pPr/>
        </w:pPrChange>
      </w:pPr>
      <w:ins w:id="688" w:author="Etion Pinari" w:date="2021-01-08T18:50:00Z">
        <w:r w:rsidRPr="00532BBE">
          <w:rPr>
            <w:rFonts w:ascii="Bell MT" w:hAnsi="Bell MT"/>
            <w:sz w:val="28"/>
            <w:szCs w:val="28"/>
            <w:rPrChange w:id="689" w:author="Etion Pinari" w:date="2021-01-08T18:50:00Z">
              <w:rPr/>
            </w:rPrChange>
          </w:rPr>
          <w:t>Data regarding stores and upcoming tickets of up to 2 days need to be replicated for security reasons and so that if one of the databases malfunctions critical data regarding reservations and stores registered in the system do not get lost.</w:t>
        </w:r>
      </w:ins>
    </w:p>
    <w:p w14:paraId="14C17A5A" w14:textId="77777777" w:rsidR="00532BBE" w:rsidRPr="00532BBE" w:rsidRDefault="00532BBE">
      <w:pPr>
        <w:jc w:val="both"/>
        <w:rPr>
          <w:ins w:id="690" w:author="Etion Pinari" w:date="2021-01-08T18:50:00Z"/>
          <w:rFonts w:ascii="Bell MT" w:hAnsi="Bell MT"/>
          <w:sz w:val="28"/>
          <w:szCs w:val="28"/>
          <w:rPrChange w:id="691" w:author="Etion Pinari" w:date="2021-01-08T18:50:00Z">
            <w:rPr>
              <w:ins w:id="692" w:author="Etion Pinari" w:date="2021-01-08T18:50:00Z"/>
            </w:rPr>
          </w:rPrChange>
        </w:rPr>
        <w:pPrChange w:id="693" w:author="Etion Pinari" w:date="2021-01-08T18:50:00Z">
          <w:pPr/>
        </w:pPrChange>
      </w:pPr>
    </w:p>
    <w:p w14:paraId="535A5E0C" w14:textId="1AE5ADE6" w:rsidR="00714641" w:rsidRPr="00532BBE" w:rsidRDefault="00532BBE">
      <w:pPr>
        <w:ind w:left="708"/>
        <w:jc w:val="both"/>
        <w:rPr>
          <w:ins w:id="694" w:author="Etion Pinari" w:date="2021-01-08T18:50:00Z"/>
          <w:rFonts w:ascii="Bell MT" w:hAnsi="Bell MT"/>
          <w:sz w:val="28"/>
          <w:szCs w:val="28"/>
          <w:rPrChange w:id="695" w:author="Etion Pinari" w:date="2021-01-08T18:50:00Z">
            <w:rPr>
              <w:ins w:id="696" w:author="Etion Pinari" w:date="2021-01-08T18:50:00Z"/>
            </w:rPr>
          </w:rPrChange>
        </w:rPr>
        <w:pPrChange w:id="697" w:author="Etion Pinari" w:date="2021-01-08T18:51:00Z">
          <w:pPr/>
        </w:pPrChange>
      </w:pPr>
      <w:ins w:id="698" w:author="Etion Pinari" w:date="2021-01-08T18:50:00Z">
        <w:r w:rsidRPr="00532BBE">
          <w:rPr>
            <w:rFonts w:ascii="Bell MT" w:hAnsi="Bell MT"/>
            <w:sz w:val="28"/>
            <w:szCs w:val="28"/>
            <w:rPrChange w:id="699" w:author="Etion Pinari" w:date="2021-01-08T18:50:00Z">
              <w:rPr/>
            </w:rPrChange>
          </w:rPr>
          <w:t xml:space="preserve">Once the whole server has been </w:t>
        </w:r>
        <w:proofErr w:type="gramStart"/>
        <w:r w:rsidRPr="00532BBE">
          <w:rPr>
            <w:rFonts w:ascii="Bell MT" w:hAnsi="Bell MT"/>
            <w:sz w:val="28"/>
            <w:szCs w:val="28"/>
            <w:rPrChange w:id="700" w:author="Etion Pinari" w:date="2021-01-08T18:50:00Z">
              <w:rPr/>
            </w:rPrChange>
          </w:rPr>
          <w:t>created, before</w:t>
        </w:r>
        <w:proofErr w:type="gramEnd"/>
        <w:r w:rsidRPr="00532BBE">
          <w:rPr>
            <w:rFonts w:ascii="Bell MT" w:hAnsi="Bell MT"/>
            <w:sz w:val="28"/>
            <w:szCs w:val="28"/>
            <w:rPrChange w:id="701" w:author="Etion Pinari" w:date="2021-01-08T18:50:00Z">
              <w:rPr/>
            </w:rPrChange>
          </w:rPr>
          <w:t xml:space="preserve"> deployment there need to be carried out both stress and load testing. The scope of these is to achieve data regarding availability and response time.</w:t>
        </w:r>
      </w:ins>
    </w:p>
    <w:p w14:paraId="263CFB13" w14:textId="0C78C665" w:rsidR="00532BBE" w:rsidRPr="00F86396" w:rsidRDefault="00532BBE" w:rsidP="00532BBE">
      <w:ins w:id="702" w:author="Etion Pinari" w:date="2021-01-08T18:50:00Z">
        <w:r>
          <w:br w:type="page"/>
        </w:r>
      </w:ins>
    </w:p>
    <w:p w14:paraId="64FEFAB7" w14:textId="3548BB93" w:rsidR="00A75D8B" w:rsidRPr="00A75D8B" w:rsidRDefault="006625AC">
      <w:pPr>
        <w:pStyle w:val="ListParagraph"/>
        <w:numPr>
          <w:ilvl w:val="0"/>
          <w:numId w:val="1"/>
        </w:numPr>
        <w:rPr>
          <w:rFonts w:ascii="Bell MT" w:hAnsi="Bell MT"/>
          <w:rPrChange w:id="703" w:author="Etion Pinari" w:date="2021-01-09T22:22:00Z">
            <w:rPr/>
          </w:rPrChange>
        </w:rPr>
      </w:pPr>
      <w:r w:rsidRPr="00F86396">
        <w:rPr>
          <w:rFonts w:ascii="Bell MT" w:hAnsi="Bell MT"/>
          <w:i/>
          <w:iCs/>
          <w:sz w:val="32"/>
          <w:szCs w:val="32"/>
        </w:rPr>
        <w:lastRenderedPageBreak/>
        <w:t>EFFORT SPENT</w:t>
      </w:r>
    </w:p>
    <w:p w14:paraId="67F3F966" w14:textId="77777777" w:rsidR="00FF55BD" w:rsidRPr="00F86396" w:rsidRDefault="00FF55BD" w:rsidP="00F86396">
      <w:pPr>
        <w:pStyle w:val="ListParagraph"/>
        <w:ind w:left="360"/>
        <w:rPr>
          <w:rFonts w:ascii="Bell MT" w:hAnsi="Bell MT"/>
        </w:rPr>
      </w:pPr>
    </w:p>
    <w:p w14:paraId="07EE89E8" w14:textId="77777777" w:rsidR="00A75D8B" w:rsidRPr="00295A63" w:rsidRDefault="00A75D8B" w:rsidP="00A75D8B">
      <w:pPr>
        <w:pStyle w:val="ListParagraph"/>
        <w:numPr>
          <w:ilvl w:val="0"/>
          <w:numId w:val="24"/>
        </w:numPr>
        <w:spacing w:after="200" w:line="240" w:lineRule="auto"/>
        <w:rPr>
          <w:ins w:id="704" w:author="Etion Pinari" w:date="2021-01-09T22:18:00Z"/>
          <w:rStyle w:val="SubtleEmphasis"/>
          <w:sz w:val="44"/>
          <w:szCs w:val="44"/>
        </w:rPr>
      </w:pPr>
      <w:ins w:id="705" w:author="Etion Pinari" w:date="2021-01-09T22:18:00Z">
        <w:r w:rsidRPr="00A75D8B">
          <w:rPr>
            <w:rStyle w:val="SubtleEmphasis"/>
            <w:rFonts w:ascii="Bell MT" w:hAnsi="Bell MT"/>
            <w:i w:val="0"/>
            <w:iCs w:val="0"/>
            <w:sz w:val="28"/>
            <w:szCs w:val="28"/>
            <w:rPrChange w:id="706" w:author="Etion Pinari" w:date="2021-01-09T22:18:00Z">
              <w:rPr>
                <w:rStyle w:val="SubtleEmphasis"/>
                <w:sz w:val="28"/>
                <w:szCs w:val="28"/>
              </w:rPr>
            </w:rPrChange>
          </w:rPr>
          <w:t>As a group</w:t>
        </w:r>
        <w:r>
          <w:rPr>
            <w:rStyle w:val="SubtleEmphasis"/>
            <w:sz w:val="28"/>
            <w:szCs w:val="28"/>
          </w:rPr>
          <w:t>:</w:t>
        </w:r>
      </w:ins>
    </w:p>
    <w:p w14:paraId="652D2F0B" w14:textId="77777777" w:rsidR="00A75D8B" w:rsidRPr="00295A63" w:rsidRDefault="00A75D8B" w:rsidP="00A75D8B">
      <w:pPr>
        <w:pStyle w:val="ListParagraph"/>
        <w:spacing w:line="240" w:lineRule="auto"/>
        <w:rPr>
          <w:ins w:id="707" w:author="Etion Pinari" w:date="2021-01-09T22:18:00Z"/>
          <w:rStyle w:val="SubtleEmphasis"/>
          <w:sz w:val="44"/>
          <w:szCs w:val="44"/>
        </w:rPr>
      </w:pPr>
    </w:p>
    <w:tbl>
      <w:tblPr>
        <w:tblStyle w:val="TableGrid"/>
        <w:tblW w:w="0" w:type="auto"/>
        <w:tblInd w:w="720" w:type="dxa"/>
        <w:tblLook w:val="04A0" w:firstRow="1" w:lastRow="0" w:firstColumn="1" w:lastColumn="0" w:noHBand="0" w:noVBand="1"/>
        <w:tblPrChange w:id="708" w:author="Etion Pinari" w:date="2021-01-09T22:19:00Z">
          <w:tblPr>
            <w:tblStyle w:val="TableGrid"/>
            <w:tblW w:w="0" w:type="auto"/>
            <w:tblInd w:w="720" w:type="dxa"/>
            <w:tblLook w:val="04A0" w:firstRow="1" w:lastRow="0" w:firstColumn="1" w:lastColumn="0" w:noHBand="0" w:noVBand="1"/>
          </w:tblPr>
        </w:tblPrChange>
      </w:tblPr>
      <w:tblGrid>
        <w:gridCol w:w="1615"/>
        <w:gridCol w:w="5623"/>
        <w:gridCol w:w="1670"/>
        <w:tblGridChange w:id="709">
          <w:tblGrid>
            <w:gridCol w:w="1320"/>
            <w:gridCol w:w="5918"/>
            <w:gridCol w:w="1670"/>
          </w:tblGrid>
        </w:tblGridChange>
      </w:tblGrid>
      <w:tr w:rsidR="00A75D8B" w14:paraId="59FB02A1" w14:textId="77777777" w:rsidTr="00A75D8B">
        <w:trPr>
          <w:ins w:id="710" w:author="Etion Pinari" w:date="2021-01-09T22:18:00Z"/>
        </w:trPr>
        <w:tc>
          <w:tcPr>
            <w:tcW w:w="1615" w:type="dxa"/>
            <w:shd w:val="clear" w:color="auto" w:fill="D9D9D9" w:themeFill="background1" w:themeFillShade="D9"/>
            <w:tcPrChange w:id="711" w:author="Etion Pinari" w:date="2021-01-09T22:19:00Z">
              <w:tcPr>
                <w:tcW w:w="1345" w:type="dxa"/>
                <w:shd w:val="clear" w:color="auto" w:fill="D9D9D9" w:themeFill="background1" w:themeFillShade="D9"/>
              </w:tcPr>
            </w:tcPrChange>
          </w:tcPr>
          <w:p w14:paraId="1172A7D1" w14:textId="77777777" w:rsidR="00A75D8B" w:rsidRPr="00295A63" w:rsidRDefault="00A75D8B" w:rsidP="001C3DCD">
            <w:pPr>
              <w:pStyle w:val="ListParagraph"/>
              <w:ind w:left="0"/>
              <w:jc w:val="center"/>
              <w:rPr>
                <w:ins w:id="712" w:author="Etion Pinari" w:date="2021-01-09T22:18:00Z"/>
                <w:rStyle w:val="SubtleEmphasis"/>
                <w:sz w:val="40"/>
                <w:szCs w:val="40"/>
              </w:rPr>
            </w:pPr>
            <w:ins w:id="713" w:author="Etion Pinari" w:date="2021-01-09T22:18:00Z">
              <w:r w:rsidRPr="00295A63">
                <w:rPr>
                  <w:rStyle w:val="SubtleEmphasis"/>
                  <w:sz w:val="40"/>
                  <w:szCs w:val="40"/>
                </w:rPr>
                <w:t>Date</w:t>
              </w:r>
            </w:ins>
          </w:p>
        </w:tc>
        <w:tc>
          <w:tcPr>
            <w:tcW w:w="5623" w:type="dxa"/>
            <w:tcPrChange w:id="714" w:author="Etion Pinari" w:date="2021-01-09T22:19:00Z">
              <w:tcPr>
                <w:tcW w:w="6210" w:type="dxa"/>
              </w:tcPr>
            </w:tcPrChange>
          </w:tcPr>
          <w:p w14:paraId="769CC933" w14:textId="77777777" w:rsidR="00A75D8B" w:rsidRPr="00295A63" w:rsidRDefault="00A75D8B" w:rsidP="001C3DCD">
            <w:pPr>
              <w:pStyle w:val="ListParagraph"/>
              <w:ind w:left="0"/>
              <w:jc w:val="center"/>
              <w:rPr>
                <w:ins w:id="715" w:author="Etion Pinari" w:date="2021-01-09T22:18:00Z"/>
                <w:rStyle w:val="SubtleEmphasis"/>
                <w:sz w:val="40"/>
                <w:szCs w:val="40"/>
              </w:rPr>
            </w:pPr>
            <w:ins w:id="716" w:author="Etion Pinari" w:date="2021-01-09T22:18:00Z">
              <w:r w:rsidRPr="00295A63">
                <w:rPr>
                  <w:rStyle w:val="SubtleEmphasis"/>
                  <w:sz w:val="40"/>
                  <w:szCs w:val="40"/>
                </w:rPr>
                <w:t>Topic</w:t>
              </w:r>
            </w:ins>
          </w:p>
        </w:tc>
        <w:tc>
          <w:tcPr>
            <w:tcW w:w="1670" w:type="dxa"/>
            <w:shd w:val="clear" w:color="auto" w:fill="D9D9D9" w:themeFill="background1" w:themeFillShade="D9"/>
            <w:tcPrChange w:id="717" w:author="Etion Pinari" w:date="2021-01-09T22:19:00Z">
              <w:tcPr>
                <w:tcW w:w="1687" w:type="dxa"/>
                <w:shd w:val="clear" w:color="auto" w:fill="D9D9D9" w:themeFill="background1" w:themeFillShade="D9"/>
              </w:tcPr>
            </w:tcPrChange>
          </w:tcPr>
          <w:p w14:paraId="77DFA648" w14:textId="77777777" w:rsidR="00A75D8B" w:rsidRPr="00295A63" w:rsidRDefault="00A75D8B" w:rsidP="001C3DCD">
            <w:pPr>
              <w:pStyle w:val="ListParagraph"/>
              <w:ind w:left="0"/>
              <w:jc w:val="center"/>
              <w:rPr>
                <w:ins w:id="718" w:author="Etion Pinari" w:date="2021-01-09T22:18:00Z"/>
                <w:rStyle w:val="SubtleEmphasis"/>
                <w:sz w:val="40"/>
                <w:szCs w:val="40"/>
              </w:rPr>
            </w:pPr>
            <w:ins w:id="719" w:author="Etion Pinari" w:date="2021-01-09T22:18:00Z">
              <w:r w:rsidRPr="00295A63">
                <w:rPr>
                  <w:rStyle w:val="SubtleEmphasis"/>
                  <w:sz w:val="40"/>
                  <w:szCs w:val="40"/>
                </w:rPr>
                <w:t>#Hours</w:t>
              </w:r>
            </w:ins>
          </w:p>
        </w:tc>
      </w:tr>
      <w:tr w:rsidR="00A75D8B" w14:paraId="77B88D00" w14:textId="77777777" w:rsidTr="00A75D8B">
        <w:trPr>
          <w:ins w:id="720" w:author="Etion Pinari" w:date="2021-01-09T22:18:00Z"/>
        </w:trPr>
        <w:tc>
          <w:tcPr>
            <w:tcW w:w="1615" w:type="dxa"/>
            <w:shd w:val="clear" w:color="auto" w:fill="D9D9D9" w:themeFill="background1" w:themeFillShade="D9"/>
            <w:tcPrChange w:id="721" w:author="Etion Pinari" w:date="2021-01-09T22:19:00Z">
              <w:tcPr>
                <w:tcW w:w="1345" w:type="dxa"/>
                <w:shd w:val="clear" w:color="auto" w:fill="D9D9D9" w:themeFill="background1" w:themeFillShade="D9"/>
              </w:tcPr>
            </w:tcPrChange>
          </w:tcPr>
          <w:p w14:paraId="0DA0B8AD" w14:textId="1F26C882" w:rsidR="00A75D8B" w:rsidRPr="00295A63" w:rsidRDefault="00A75D8B" w:rsidP="001C3DCD">
            <w:pPr>
              <w:pStyle w:val="ListParagraph"/>
              <w:ind w:left="0"/>
              <w:rPr>
                <w:ins w:id="722" w:author="Etion Pinari" w:date="2021-01-09T22:18:00Z"/>
                <w:rStyle w:val="SubtleEmphasis"/>
                <w:i w:val="0"/>
                <w:iCs w:val="0"/>
                <w:szCs w:val="24"/>
              </w:rPr>
            </w:pPr>
            <w:ins w:id="723" w:author="Etion Pinari" w:date="2021-01-09T22:20:00Z">
              <w:r>
                <w:rPr>
                  <w:rStyle w:val="SubtleEmphasis"/>
                  <w:szCs w:val="24"/>
                </w:rPr>
                <w:t>19</w:t>
              </w:r>
            </w:ins>
            <w:ins w:id="724" w:author="Etion Pinari" w:date="2021-01-09T22:18:00Z">
              <w:r>
                <w:rPr>
                  <w:rStyle w:val="SubtleEmphasis"/>
                  <w:szCs w:val="24"/>
                </w:rPr>
                <w:t>-</w:t>
              </w:r>
            </w:ins>
            <w:ins w:id="725" w:author="Etion Pinari" w:date="2021-01-09T22:19:00Z">
              <w:r>
                <w:rPr>
                  <w:rStyle w:val="SubtleEmphasis"/>
                  <w:szCs w:val="24"/>
                </w:rPr>
                <w:t>12</w:t>
              </w:r>
            </w:ins>
            <w:ins w:id="726" w:author="Etion Pinari" w:date="2021-01-09T22:18:00Z">
              <w:r>
                <w:rPr>
                  <w:rStyle w:val="SubtleEmphasis"/>
                  <w:szCs w:val="24"/>
                </w:rPr>
                <w:t>-2020</w:t>
              </w:r>
            </w:ins>
          </w:p>
        </w:tc>
        <w:tc>
          <w:tcPr>
            <w:tcW w:w="5623" w:type="dxa"/>
            <w:tcPrChange w:id="727" w:author="Etion Pinari" w:date="2021-01-09T22:19:00Z">
              <w:tcPr>
                <w:tcW w:w="6210" w:type="dxa"/>
              </w:tcPr>
            </w:tcPrChange>
          </w:tcPr>
          <w:p w14:paraId="69D984AF" w14:textId="1A69C9B9" w:rsidR="00A75D8B" w:rsidRPr="00295A63" w:rsidRDefault="00A75D8B" w:rsidP="001C3DCD">
            <w:pPr>
              <w:pStyle w:val="ListParagraph"/>
              <w:ind w:left="0"/>
              <w:jc w:val="center"/>
              <w:rPr>
                <w:ins w:id="728" w:author="Etion Pinari" w:date="2021-01-09T22:18:00Z"/>
                <w:rStyle w:val="SubtleEmphasis"/>
                <w:i w:val="0"/>
                <w:iCs w:val="0"/>
                <w:szCs w:val="24"/>
              </w:rPr>
            </w:pPr>
            <w:ins w:id="729" w:author="Etion Pinari" w:date="2021-01-09T22:18:00Z">
              <w:r w:rsidRPr="00A75D8B">
                <w:rPr>
                  <w:rStyle w:val="SubtleEmphasis"/>
                  <w:szCs w:val="24"/>
                </w:rPr>
                <w:t>High level definition of the architecture of our system</w:t>
              </w:r>
            </w:ins>
          </w:p>
        </w:tc>
        <w:tc>
          <w:tcPr>
            <w:tcW w:w="1670" w:type="dxa"/>
            <w:shd w:val="clear" w:color="auto" w:fill="D9D9D9" w:themeFill="background1" w:themeFillShade="D9"/>
            <w:tcPrChange w:id="730" w:author="Etion Pinari" w:date="2021-01-09T22:19:00Z">
              <w:tcPr>
                <w:tcW w:w="1687" w:type="dxa"/>
                <w:shd w:val="clear" w:color="auto" w:fill="D9D9D9" w:themeFill="background1" w:themeFillShade="D9"/>
              </w:tcPr>
            </w:tcPrChange>
          </w:tcPr>
          <w:p w14:paraId="58C4247C" w14:textId="385CCA13" w:rsidR="00A75D8B" w:rsidRPr="00295A63" w:rsidRDefault="00A75D8B" w:rsidP="001C3DCD">
            <w:pPr>
              <w:pStyle w:val="ListParagraph"/>
              <w:ind w:left="0"/>
              <w:jc w:val="center"/>
              <w:rPr>
                <w:ins w:id="731" w:author="Etion Pinari" w:date="2021-01-09T22:18:00Z"/>
                <w:rStyle w:val="SubtleEmphasis"/>
                <w:i w:val="0"/>
                <w:iCs w:val="0"/>
                <w:szCs w:val="24"/>
              </w:rPr>
            </w:pPr>
            <w:ins w:id="732" w:author="Etion Pinari" w:date="2021-01-09T22:20:00Z">
              <w:r>
                <w:rPr>
                  <w:rStyle w:val="SubtleEmphasis"/>
                  <w:szCs w:val="24"/>
                </w:rPr>
                <w:t>2</w:t>
              </w:r>
            </w:ins>
          </w:p>
        </w:tc>
      </w:tr>
      <w:tr w:rsidR="00A75D8B" w14:paraId="1D9B5B9A" w14:textId="77777777" w:rsidTr="00A75D8B">
        <w:trPr>
          <w:ins w:id="733" w:author="Etion Pinari" w:date="2021-01-09T22:18:00Z"/>
        </w:trPr>
        <w:tc>
          <w:tcPr>
            <w:tcW w:w="1615" w:type="dxa"/>
            <w:shd w:val="clear" w:color="auto" w:fill="D9D9D9" w:themeFill="background1" w:themeFillShade="D9"/>
            <w:tcPrChange w:id="734" w:author="Etion Pinari" w:date="2021-01-09T22:19:00Z">
              <w:tcPr>
                <w:tcW w:w="1345" w:type="dxa"/>
                <w:shd w:val="clear" w:color="auto" w:fill="D9D9D9" w:themeFill="background1" w:themeFillShade="D9"/>
              </w:tcPr>
            </w:tcPrChange>
          </w:tcPr>
          <w:p w14:paraId="7E061EAD" w14:textId="60C02BAF" w:rsidR="00A75D8B" w:rsidRPr="00295A63" w:rsidRDefault="00A75D8B" w:rsidP="001C3DCD">
            <w:pPr>
              <w:pStyle w:val="ListParagraph"/>
              <w:ind w:left="0"/>
              <w:rPr>
                <w:ins w:id="735" w:author="Etion Pinari" w:date="2021-01-09T22:18:00Z"/>
                <w:rStyle w:val="SubtleEmphasis"/>
                <w:i w:val="0"/>
                <w:iCs w:val="0"/>
                <w:szCs w:val="24"/>
              </w:rPr>
            </w:pPr>
            <w:ins w:id="736" w:author="Etion Pinari" w:date="2021-01-09T22:20:00Z">
              <w:r>
                <w:rPr>
                  <w:rStyle w:val="SubtleEmphasis"/>
                  <w:szCs w:val="24"/>
                </w:rPr>
                <w:t>21</w:t>
              </w:r>
            </w:ins>
            <w:ins w:id="737" w:author="Etion Pinari" w:date="2021-01-09T22:18:00Z">
              <w:r>
                <w:rPr>
                  <w:rStyle w:val="SubtleEmphasis"/>
                  <w:szCs w:val="24"/>
                </w:rPr>
                <w:t>-</w:t>
              </w:r>
            </w:ins>
            <w:ins w:id="738" w:author="Etion Pinari" w:date="2021-01-09T22:20:00Z">
              <w:r>
                <w:rPr>
                  <w:rStyle w:val="SubtleEmphasis"/>
                  <w:szCs w:val="24"/>
                </w:rPr>
                <w:t>12</w:t>
              </w:r>
            </w:ins>
            <w:ins w:id="739" w:author="Etion Pinari" w:date="2021-01-09T22:18:00Z">
              <w:r>
                <w:rPr>
                  <w:rStyle w:val="SubtleEmphasis"/>
                  <w:szCs w:val="24"/>
                </w:rPr>
                <w:t>-2020</w:t>
              </w:r>
            </w:ins>
          </w:p>
        </w:tc>
        <w:tc>
          <w:tcPr>
            <w:tcW w:w="5623" w:type="dxa"/>
            <w:tcPrChange w:id="740" w:author="Etion Pinari" w:date="2021-01-09T22:19:00Z">
              <w:tcPr>
                <w:tcW w:w="6210" w:type="dxa"/>
              </w:tcPr>
            </w:tcPrChange>
          </w:tcPr>
          <w:p w14:paraId="4BD3BF6B" w14:textId="3F7F73EB" w:rsidR="00A75D8B" w:rsidRPr="00295A63" w:rsidRDefault="00A75D8B" w:rsidP="001C3DCD">
            <w:pPr>
              <w:pStyle w:val="ListParagraph"/>
              <w:ind w:left="0"/>
              <w:jc w:val="center"/>
              <w:rPr>
                <w:ins w:id="741" w:author="Etion Pinari" w:date="2021-01-09T22:18:00Z"/>
                <w:rStyle w:val="SubtleEmphasis"/>
                <w:i w:val="0"/>
                <w:iCs w:val="0"/>
                <w:szCs w:val="24"/>
              </w:rPr>
            </w:pPr>
            <w:ins w:id="742" w:author="Etion Pinari" w:date="2021-01-09T22:18:00Z">
              <w:r w:rsidRPr="00A75D8B">
                <w:rPr>
                  <w:rStyle w:val="SubtleEmphasis"/>
                  <w:szCs w:val="24"/>
                </w:rPr>
                <w:t>Components’ logical definition</w:t>
              </w:r>
            </w:ins>
          </w:p>
        </w:tc>
        <w:tc>
          <w:tcPr>
            <w:tcW w:w="1670" w:type="dxa"/>
            <w:shd w:val="clear" w:color="auto" w:fill="D9D9D9" w:themeFill="background1" w:themeFillShade="D9"/>
            <w:tcPrChange w:id="743" w:author="Etion Pinari" w:date="2021-01-09T22:19:00Z">
              <w:tcPr>
                <w:tcW w:w="1687" w:type="dxa"/>
                <w:shd w:val="clear" w:color="auto" w:fill="D9D9D9" w:themeFill="background1" w:themeFillShade="D9"/>
              </w:tcPr>
            </w:tcPrChange>
          </w:tcPr>
          <w:p w14:paraId="15634D5B" w14:textId="388859C3" w:rsidR="00A75D8B" w:rsidRPr="00295A63" w:rsidRDefault="00A75D8B" w:rsidP="001C3DCD">
            <w:pPr>
              <w:pStyle w:val="ListParagraph"/>
              <w:ind w:left="0"/>
              <w:jc w:val="center"/>
              <w:rPr>
                <w:ins w:id="744" w:author="Etion Pinari" w:date="2021-01-09T22:18:00Z"/>
                <w:rStyle w:val="SubtleEmphasis"/>
                <w:i w:val="0"/>
                <w:iCs w:val="0"/>
                <w:szCs w:val="24"/>
              </w:rPr>
            </w:pPr>
            <w:ins w:id="745" w:author="Etion Pinari" w:date="2021-01-09T22:20:00Z">
              <w:r>
                <w:rPr>
                  <w:rStyle w:val="SubtleEmphasis"/>
                  <w:szCs w:val="24"/>
                </w:rPr>
                <w:t>2</w:t>
              </w:r>
            </w:ins>
            <w:ins w:id="746" w:author="Etion Pinari" w:date="2021-01-09T22:18:00Z">
              <w:r>
                <w:rPr>
                  <w:rStyle w:val="SubtleEmphasis"/>
                  <w:szCs w:val="24"/>
                </w:rPr>
                <w:t>.5</w:t>
              </w:r>
            </w:ins>
          </w:p>
        </w:tc>
      </w:tr>
      <w:tr w:rsidR="00A75D8B" w14:paraId="01ED8EB3" w14:textId="77777777" w:rsidTr="00A75D8B">
        <w:trPr>
          <w:ins w:id="747" w:author="Etion Pinari" w:date="2021-01-09T22:18:00Z"/>
        </w:trPr>
        <w:tc>
          <w:tcPr>
            <w:tcW w:w="1615" w:type="dxa"/>
            <w:shd w:val="clear" w:color="auto" w:fill="D9D9D9" w:themeFill="background1" w:themeFillShade="D9"/>
            <w:tcPrChange w:id="748" w:author="Etion Pinari" w:date="2021-01-09T22:19:00Z">
              <w:tcPr>
                <w:tcW w:w="1345" w:type="dxa"/>
                <w:shd w:val="clear" w:color="auto" w:fill="D9D9D9" w:themeFill="background1" w:themeFillShade="D9"/>
              </w:tcPr>
            </w:tcPrChange>
          </w:tcPr>
          <w:p w14:paraId="6C15D79E" w14:textId="79803465" w:rsidR="00A75D8B" w:rsidRPr="00295A63" w:rsidRDefault="00A75D8B" w:rsidP="001C3DCD">
            <w:pPr>
              <w:pStyle w:val="ListParagraph"/>
              <w:ind w:left="0"/>
              <w:rPr>
                <w:ins w:id="749" w:author="Etion Pinari" w:date="2021-01-09T22:18:00Z"/>
                <w:rStyle w:val="SubtleEmphasis"/>
                <w:i w:val="0"/>
                <w:iCs w:val="0"/>
                <w:szCs w:val="24"/>
              </w:rPr>
            </w:pPr>
            <w:ins w:id="750" w:author="Etion Pinari" w:date="2021-01-09T22:20:00Z">
              <w:r>
                <w:rPr>
                  <w:rStyle w:val="SubtleEmphasis"/>
                  <w:szCs w:val="24"/>
                </w:rPr>
                <w:t>26</w:t>
              </w:r>
            </w:ins>
            <w:ins w:id="751" w:author="Etion Pinari" w:date="2021-01-09T22:18:00Z">
              <w:r>
                <w:rPr>
                  <w:rStyle w:val="SubtleEmphasis"/>
                  <w:szCs w:val="24"/>
                </w:rPr>
                <w:t>-10-2020</w:t>
              </w:r>
            </w:ins>
          </w:p>
        </w:tc>
        <w:tc>
          <w:tcPr>
            <w:tcW w:w="5623" w:type="dxa"/>
            <w:tcPrChange w:id="752" w:author="Etion Pinari" w:date="2021-01-09T22:19:00Z">
              <w:tcPr>
                <w:tcW w:w="6210" w:type="dxa"/>
              </w:tcPr>
            </w:tcPrChange>
          </w:tcPr>
          <w:p w14:paraId="1CFDBCD7" w14:textId="5574219A" w:rsidR="00A75D8B" w:rsidRPr="00295A63" w:rsidRDefault="00A75D8B" w:rsidP="001C3DCD">
            <w:pPr>
              <w:pStyle w:val="ListParagraph"/>
              <w:ind w:left="0"/>
              <w:jc w:val="center"/>
              <w:rPr>
                <w:ins w:id="753" w:author="Etion Pinari" w:date="2021-01-09T22:18:00Z"/>
                <w:rStyle w:val="SubtleEmphasis"/>
                <w:i w:val="0"/>
                <w:iCs w:val="0"/>
                <w:szCs w:val="24"/>
              </w:rPr>
            </w:pPr>
            <w:ins w:id="754" w:author="Etion Pinari" w:date="2021-01-09T22:18:00Z">
              <w:r w:rsidRPr="00A75D8B">
                <w:rPr>
                  <w:rStyle w:val="SubtleEmphasis"/>
                  <w:szCs w:val="24"/>
                </w:rPr>
                <w:t>Component interaction</w:t>
              </w:r>
            </w:ins>
          </w:p>
        </w:tc>
        <w:tc>
          <w:tcPr>
            <w:tcW w:w="1670" w:type="dxa"/>
            <w:shd w:val="clear" w:color="auto" w:fill="D9D9D9" w:themeFill="background1" w:themeFillShade="D9"/>
            <w:tcPrChange w:id="755" w:author="Etion Pinari" w:date="2021-01-09T22:19:00Z">
              <w:tcPr>
                <w:tcW w:w="1687" w:type="dxa"/>
                <w:shd w:val="clear" w:color="auto" w:fill="D9D9D9" w:themeFill="background1" w:themeFillShade="D9"/>
              </w:tcPr>
            </w:tcPrChange>
          </w:tcPr>
          <w:p w14:paraId="4D424212" w14:textId="77777777" w:rsidR="00A75D8B" w:rsidRPr="00295A63" w:rsidRDefault="00A75D8B" w:rsidP="001C3DCD">
            <w:pPr>
              <w:pStyle w:val="ListParagraph"/>
              <w:ind w:left="0"/>
              <w:jc w:val="center"/>
              <w:rPr>
                <w:ins w:id="756" w:author="Etion Pinari" w:date="2021-01-09T22:18:00Z"/>
                <w:rStyle w:val="SubtleEmphasis"/>
                <w:i w:val="0"/>
                <w:iCs w:val="0"/>
                <w:szCs w:val="24"/>
              </w:rPr>
            </w:pPr>
            <w:ins w:id="757" w:author="Etion Pinari" w:date="2021-01-09T22:18:00Z">
              <w:r>
                <w:rPr>
                  <w:rStyle w:val="SubtleEmphasis"/>
                  <w:szCs w:val="24"/>
                </w:rPr>
                <w:t>1.5</w:t>
              </w:r>
            </w:ins>
          </w:p>
        </w:tc>
      </w:tr>
      <w:tr w:rsidR="00A75D8B" w14:paraId="3C1FE525" w14:textId="77777777" w:rsidTr="00A75D8B">
        <w:trPr>
          <w:ins w:id="758" w:author="Etion Pinari" w:date="2021-01-09T22:18:00Z"/>
        </w:trPr>
        <w:tc>
          <w:tcPr>
            <w:tcW w:w="1615" w:type="dxa"/>
            <w:shd w:val="clear" w:color="auto" w:fill="D9D9D9" w:themeFill="background1" w:themeFillShade="D9"/>
            <w:tcPrChange w:id="759" w:author="Etion Pinari" w:date="2021-01-09T22:19:00Z">
              <w:tcPr>
                <w:tcW w:w="1345" w:type="dxa"/>
                <w:shd w:val="clear" w:color="auto" w:fill="D9D9D9" w:themeFill="background1" w:themeFillShade="D9"/>
              </w:tcPr>
            </w:tcPrChange>
          </w:tcPr>
          <w:p w14:paraId="11881A8F" w14:textId="4B2A5BF9" w:rsidR="00A75D8B" w:rsidRPr="00295A63" w:rsidRDefault="00A75D8B" w:rsidP="001C3DCD">
            <w:pPr>
              <w:pStyle w:val="ListParagraph"/>
              <w:ind w:left="0"/>
              <w:rPr>
                <w:ins w:id="760" w:author="Etion Pinari" w:date="2021-01-09T22:18:00Z"/>
                <w:rStyle w:val="SubtleEmphasis"/>
                <w:i w:val="0"/>
                <w:iCs w:val="0"/>
                <w:szCs w:val="24"/>
              </w:rPr>
            </w:pPr>
            <w:ins w:id="761" w:author="Etion Pinari" w:date="2021-01-09T22:20:00Z">
              <w:r>
                <w:rPr>
                  <w:rStyle w:val="SubtleEmphasis"/>
                  <w:szCs w:val="24"/>
                </w:rPr>
                <w:t>28</w:t>
              </w:r>
            </w:ins>
            <w:ins w:id="762" w:author="Etion Pinari" w:date="2021-01-09T22:18:00Z">
              <w:r>
                <w:rPr>
                  <w:rStyle w:val="SubtleEmphasis"/>
                  <w:szCs w:val="24"/>
                </w:rPr>
                <w:t>-11-2020</w:t>
              </w:r>
            </w:ins>
          </w:p>
        </w:tc>
        <w:tc>
          <w:tcPr>
            <w:tcW w:w="5623" w:type="dxa"/>
            <w:tcPrChange w:id="763" w:author="Etion Pinari" w:date="2021-01-09T22:19:00Z">
              <w:tcPr>
                <w:tcW w:w="6210" w:type="dxa"/>
              </w:tcPr>
            </w:tcPrChange>
          </w:tcPr>
          <w:p w14:paraId="2D6F95E7" w14:textId="15A3C46C" w:rsidR="00A75D8B" w:rsidRPr="00295A63" w:rsidRDefault="00A75D8B" w:rsidP="001C3DCD">
            <w:pPr>
              <w:pStyle w:val="ListParagraph"/>
              <w:ind w:left="0"/>
              <w:jc w:val="center"/>
              <w:rPr>
                <w:ins w:id="764" w:author="Etion Pinari" w:date="2021-01-09T22:18:00Z"/>
                <w:rStyle w:val="SubtleEmphasis"/>
                <w:i w:val="0"/>
                <w:iCs w:val="0"/>
                <w:szCs w:val="24"/>
              </w:rPr>
            </w:pPr>
            <w:ins w:id="765" w:author="Etion Pinari" w:date="2021-01-09T22:19:00Z">
              <w:r w:rsidRPr="00A75D8B">
                <w:rPr>
                  <w:rStyle w:val="SubtleEmphasis"/>
                  <w:szCs w:val="24"/>
                </w:rPr>
                <w:t>Sequence diagram definition</w:t>
              </w:r>
            </w:ins>
          </w:p>
        </w:tc>
        <w:tc>
          <w:tcPr>
            <w:tcW w:w="1670" w:type="dxa"/>
            <w:shd w:val="clear" w:color="auto" w:fill="D9D9D9" w:themeFill="background1" w:themeFillShade="D9"/>
            <w:tcPrChange w:id="766" w:author="Etion Pinari" w:date="2021-01-09T22:19:00Z">
              <w:tcPr>
                <w:tcW w:w="1687" w:type="dxa"/>
                <w:shd w:val="clear" w:color="auto" w:fill="D9D9D9" w:themeFill="background1" w:themeFillShade="D9"/>
              </w:tcPr>
            </w:tcPrChange>
          </w:tcPr>
          <w:p w14:paraId="2CD68102" w14:textId="2A7CBFCB" w:rsidR="00A75D8B" w:rsidRPr="00295A63" w:rsidRDefault="00A75D8B" w:rsidP="001C3DCD">
            <w:pPr>
              <w:pStyle w:val="ListParagraph"/>
              <w:ind w:left="0"/>
              <w:jc w:val="center"/>
              <w:rPr>
                <w:ins w:id="767" w:author="Etion Pinari" w:date="2021-01-09T22:18:00Z"/>
                <w:rStyle w:val="SubtleEmphasis"/>
                <w:i w:val="0"/>
                <w:iCs w:val="0"/>
                <w:szCs w:val="24"/>
              </w:rPr>
            </w:pPr>
            <w:ins w:id="768" w:author="Etion Pinari" w:date="2021-01-09T22:18:00Z">
              <w:r>
                <w:rPr>
                  <w:rStyle w:val="SubtleEmphasis"/>
                  <w:szCs w:val="24"/>
                </w:rPr>
                <w:t>2</w:t>
              </w:r>
            </w:ins>
            <w:ins w:id="769" w:author="Etion Pinari" w:date="2021-01-09T22:20:00Z">
              <w:r>
                <w:rPr>
                  <w:rStyle w:val="SubtleEmphasis"/>
                  <w:szCs w:val="24"/>
                </w:rPr>
                <w:t>.5</w:t>
              </w:r>
            </w:ins>
          </w:p>
        </w:tc>
      </w:tr>
      <w:tr w:rsidR="00A75D8B" w14:paraId="6770FF43" w14:textId="77777777" w:rsidTr="00A75D8B">
        <w:trPr>
          <w:ins w:id="770" w:author="Etion Pinari" w:date="2021-01-09T22:18:00Z"/>
        </w:trPr>
        <w:tc>
          <w:tcPr>
            <w:tcW w:w="1615" w:type="dxa"/>
            <w:shd w:val="clear" w:color="auto" w:fill="D9D9D9" w:themeFill="background1" w:themeFillShade="D9"/>
            <w:tcPrChange w:id="771" w:author="Etion Pinari" w:date="2021-01-09T22:19:00Z">
              <w:tcPr>
                <w:tcW w:w="1345" w:type="dxa"/>
                <w:shd w:val="clear" w:color="auto" w:fill="D9D9D9" w:themeFill="background1" w:themeFillShade="D9"/>
              </w:tcPr>
            </w:tcPrChange>
          </w:tcPr>
          <w:p w14:paraId="2EA697DB" w14:textId="63C53A7B" w:rsidR="00A75D8B" w:rsidRPr="00295A63" w:rsidRDefault="00A75D8B" w:rsidP="001C3DCD">
            <w:pPr>
              <w:pStyle w:val="ListParagraph"/>
              <w:ind w:left="0"/>
              <w:rPr>
                <w:ins w:id="772" w:author="Etion Pinari" w:date="2021-01-09T22:18:00Z"/>
                <w:rStyle w:val="SubtleEmphasis"/>
                <w:i w:val="0"/>
                <w:iCs w:val="0"/>
                <w:szCs w:val="24"/>
              </w:rPr>
            </w:pPr>
            <w:ins w:id="773" w:author="Etion Pinari" w:date="2021-01-09T22:20:00Z">
              <w:r>
                <w:rPr>
                  <w:rStyle w:val="SubtleEmphasis"/>
                  <w:szCs w:val="24"/>
                </w:rPr>
                <w:t>30</w:t>
              </w:r>
            </w:ins>
            <w:ins w:id="774" w:author="Etion Pinari" w:date="2021-01-09T22:18:00Z">
              <w:r>
                <w:rPr>
                  <w:rStyle w:val="SubtleEmphasis"/>
                  <w:szCs w:val="24"/>
                </w:rPr>
                <w:t>-11-2020</w:t>
              </w:r>
            </w:ins>
          </w:p>
        </w:tc>
        <w:tc>
          <w:tcPr>
            <w:tcW w:w="5623" w:type="dxa"/>
            <w:tcPrChange w:id="775" w:author="Etion Pinari" w:date="2021-01-09T22:19:00Z">
              <w:tcPr>
                <w:tcW w:w="6210" w:type="dxa"/>
              </w:tcPr>
            </w:tcPrChange>
          </w:tcPr>
          <w:p w14:paraId="481C771D" w14:textId="27470180" w:rsidR="00A75D8B" w:rsidRPr="00295A63" w:rsidRDefault="00A75D8B" w:rsidP="001C3DCD">
            <w:pPr>
              <w:pStyle w:val="ListParagraph"/>
              <w:ind w:left="0"/>
              <w:jc w:val="center"/>
              <w:rPr>
                <w:ins w:id="776" w:author="Etion Pinari" w:date="2021-01-09T22:18:00Z"/>
                <w:rStyle w:val="SubtleEmphasis"/>
                <w:i w:val="0"/>
                <w:iCs w:val="0"/>
                <w:szCs w:val="24"/>
              </w:rPr>
            </w:pPr>
            <w:ins w:id="777" w:author="Etion Pinari" w:date="2021-01-09T22:19:00Z">
              <w:r w:rsidRPr="00A75D8B">
                <w:rPr>
                  <w:rStyle w:val="SubtleEmphasis"/>
                  <w:szCs w:val="24"/>
                </w:rPr>
                <w:t>Timeslot method definition</w:t>
              </w:r>
            </w:ins>
          </w:p>
        </w:tc>
        <w:tc>
          <w:tcPr>
            <w:tcW w:w="1670" w:type="dxa"/>
            <w:shd w:val="clear" w:color="auto" w:fill="D9D9D9" w:themeFill="background1" w:themeFillShade="D9"/>
            <w:tcPrChange w:id="778" w:author="Etion Pinari" w:date="2021-01-09T22:19:00Z">
              <w:tcPr>
                <w:tcW w:w="1687" w:type="dxa"/>
                <w:shd w:val="clear" w:color="auto" w:fill="D9D9D9" w:themeFill="background1" w:themeFillShade="D9"/>
              </w:tcPr>
            </w:tcPrChange>
          </w:tcPr>
          <w:p w14:paraId="0712631D" w14:textId="5776A90F" w:rsidR="00A75D8B" w:rsidRPr="00295A63" w:rsidRDefault="00A75D8B" w:rsidP="001C3DCD">
            <w:pPr>
              <w:pStyle w:val="ListParagraph"/>
              <w:ind w:left="0"/>
              <w:jc w:val="center"/>
              <w:rPr>
                <w:ins w:id="779" w:author="Etion Pinari" w:date="2021-01-09T22:18:00Z"/>
                <w:rStyle w:val="SubtleEmphasis"/>
                <w:i w:val="0"/>
                <w:iCs w:val="0"/>
                <w:szCs w:val="24"/>
              </w:rPr>
            </w:pPr>
            <w:ins w:id="780" w:author="Etion Pinari" w:date="2021-01-09T22:20:00Z">
              <w:r>
                <w:rPr>
                  <w:rStyle w:val="SubtleEmphasis"/>
                  <w:szCs w:val="24"/>
                </w:rPr>
                <w:t>2</w:t>
              </w:r>
            </w:ins>
          </w:p>
        </w:tc>
      </w:tr>
      <w:tr w:rsidR="00A75D8B" w14:paraId="6A46C891" w14:textId="77777777" w:rsidTr="00A75D8B">
        <w:trPr>
          <w:ins w:id="781" w:author="Etion Pinari" w:date="2021-01-09T22:18:00Z"/>
        </w:trPr>
        <w:tc>
          <w:tcPr>
            <w:tcW w:w="1615" w:type="dxa"/>
            <w:shd w:val="clear" w:color="auto" w:fill="D9D9D9" w:themeFill="background1" w:themeFillShade="D9"/>
            <w:tcPrChange w:id="782" w:author="Etion Pinari" w:date="2021-01-09T22:19:00Z">
              <w:tcPr>
                <w:tcW w:w="1345" w:type="dxa"/>
                <w:shd w:val="clear" w:color="auto" w:fill="D9D9D9" w:themeFill="background1" w:themeFillShade="D9"/>
              </w:tcPr>
            </w:tcPrChange>
          </w:tcPr>
          <w:p w14:paraId="74FDA23A" w14:textId="60C721BE" w:rsidR="00A75D8B" w:rsidRPr="00295A63" w:rsidRDefault="00A75D8B" w:rsidP="001C3DCD">
            <w:pPr>
              <w:pStyle w:val="ListParagraph"/>
              <w:ind w:left="0"/>
              <w:rPr>
                <w:ins w:id="783" w:author="Etion Pinari" w:date="2021-01-09T22:18:00Z"/>
                <w:rStyle w:val="SubtleEmphasis"/>
                <w:i w:val="0"/>
                <w:iCs w:val="0"/>
                <w:szCs w:val="24"/>
              </w:rPr>
            </w:pPr>
            <w:ins w:id="784" w:author="Etion Pinari" w:date="2021-01-09T22:20:00Z">
              <w:r>
                <w:rPr>
                  <w:rStyle w:val="SubtleEmphasis"/>
                  <w:szCs w:val="24"/>
                </w:rPr>
                <w:t>03</w:t>
              </w:r>
            </w:ins>
            <w:ins w:id="785" w:author="Etion Pinari" w:date="2021-01-09T22:18:00Z">
              <w:r>
                <w:rPr>
                  <w:rStyle w:val="SubtleEmphasis"/>
                  <w:szCs w:val="24"/>
                </w:rPr>
                <w:t>-11-2020</w:t>
              </w:r>
            </w:ins>
          </w:p>
        </w:tc>
        <w:tc>
          <w:tcPr>
            <w:tcW w:w="5623" w:type="dxa"/>
            <w:tcPrChange w:id="786" w:author="Etion Pinari" w:date="2021-01-09T22:19:00Z">
              <w:tcPr>
                <w:tcW w:w="6210" w:type="dxa"/>
              </w:tcPr>
            </w:tcPrChange>
          </w:tcPr>
          <w:p w14:paraId="414572B2" w14:textId="06266FF8" w:rsidR="00A75D8B" w:rsidRPr="00295A63" w:rsidRDefault="00A75D8B" w:rsidP="001C3DCD">
            <w:pPr>
              <w:pStyle w:val="ListParagraph"/>
              <w:ind w:left="0"/>
              <w:jc w:val="center"/>
              <w:rPr>
                <w:ins w:id="787" w:author="Etion Pinari" w:date="2021-01-09T22:18:00Z"/>
                <w:rStyle w:val="SubtleEmphasis"/>
                <w:i w:val="0"/>
                <w:iCs w:val="0"/>
                <w:szCs w:val="24"/>
              </w:rPr>
            </w:pPr>
            <w:ins w:id="788" w:author="Etion Pinari" w:date="2021-01-09T22:19:00Z">
              <w:r w:rsidRPr="00A75D8B">
                <w:rPr>
                  <w:rStyle w:val="SubtleEmphasis"/>
                  <w:szCs w:val="24"/>
                </w:rPr>
                <w:t>Notifications and implementation definition</w:t>
              </w:r>
            </w:ins>
          </w:p>
        </w:tc>
        <w:tc>
          <w:tcPr>
            <w:tcW w:w="1670" w:type="dxa"/>
            <w:shd w:val="clear" w:color="auto" w:fill="D9D9D9" w:themeFill="background1" w:themeFillShade="D9"/>
            <w:tcPrChange w:id="789" w:author="Etion Pinari" w:date="2021-01-09T22:19:00Z">
              <w:tcPr>
                <w:tcW w:w="1687" w:type="dxa"/>
                <w:shd w:val="clear" w:color="auto" w:fill="D9D9D9" w:themeFill="background1" w:themeFillShade="D9"/>
              </w:tcPr>
            </w:tcPrChange>
          </w:tcPr>
          <w:p w14:paraId="204DF899" w14:textId="77777777" w:rsidR="00A75D8B" w:rsidRPr="00295A63" w:rsidRDefault="00A75D8B" w:rsidP="001C3DCD">
            <w:pPr>
              <w:pStyle w:val="ListParagraph"/>
              <w:ind w:left="0"/>
              <w:jc w:val="center"/>
              <w:rPr>
                <w:ins w:id="790" w:author="Etion Pinari" w:date="2021-01-09T22:18:00Z"/>
                <w:rStyle w:val="SubtleEmphasis"/>
                <w:i w:val="0"/>
                <w:iCs w:val="0"/>
                <w:szCs w:val="24"/>
              </w:rPr>
            </w:pPr>
            <w:ins w:id="791" w:author="Etion Pinari" w:date="2021-01-09T22:18:00Z">
              <w:r>
                <w:rPr>
                  <w:rStyle w:val="SubtleEmphasis"/>
                  <w:szCs w:val="24"/>
                </w:rPr>
                <w:t>1.5</w:t>
              </w:r>
            </w:ins>
          </w:p>
        </w:tc>
      </w:tr>
      <w:tr w:rsidR="00A75D8B" w14:paraId="45F49253" w14:textId="77777777" w:rsidTr="00A75D8B">
        <w:trPr>
          <w:ins w:id="792" w:author="Etion Pinari" w:date="2021-01-09T22:18:00Z"/>
        </w:trPr>
        <w:tc>
          <w:tcPr>
            <w:tcW w:w="1615" w:type="dxa"/>
            <w:shd w:val="clear" w:color="auto" w:fill="D9D9D9" w:themeFill="background1" w:themeFillShade="D9"/>
            <w:tcPrChange w:id="793" w:author="Etion Pinari" w:date="2021-01-09T22:19:00Z">
              <w:tcPr>
                <w:tcW w:w="1345" w:type="dxa"/>
                <w:shd w:val="clear" w:color="auto" w:fill="D9D9D9" w:themeFill="background1" w:themeFillShade="D9"/>
              </w:tcPr>
            </w:tcPrChange>
          </w:tcPr>
          <w:p w14:paraId="38894B5A" w14:textId="71930F8F" w:rsidR="00A75D8B" w:rsidRPr="00295A63" w:rsidRDefault="00A75D8B" w:rsidP="001C3DCD">
            <w:pPr>
              <w:pStyle w:val="ListParagraph"/>
              <w:ind w:left="0"/>
              <w:rPr>
                <w:ins w:id="794" w:author="Etion Pinari" w:date="2021-01-09T22:18:00Z"/>
                <w:rStyle w:val="SubtleEmphasis"/>
                <w:i w:val="0"/>
                <w:iCs w:val="0"/>
                <w:szCs w:val="24"/>
              </w:rPr>
            </w:pPr>
            <w:ins w:id="795" w:author="Etion Pinari" w:date="2021-01-09T22:20:00Z">
              <w:r>
                <w:rPr>
                  <w:rStyle w:val="SubtleEmphasis"/>
                  <w:szCs w:val="24"/>
                </w:rPr>
                <w:t>06</w:t>
              </w:r>
            </w:ins>
            <w:ins w:id="796" w:author="Etion Pinari" w:date="2021-01-09T22:18:00Z">
              <w:r>
                <w:rPr>
                  <w:rStyle w:val="SubtleEmphasis"/>
                  <w:szCs w:val="24"/>
                </w:rPr>
                <w:t>-12-2020</w:t>
              </w:r>
            </w:ins>
          </w:p>
        </w:tc>
        <w:tc>
          <w:tcPr>
            <w:tcW w:w="5623" w:type="dxa"/>
            <w:tcPrChange w:id="797" w:author="Etion Pinari" w:date="2021-01-09T22:19:00Z">
              <w:tcPr>
                <w:tcW w:w="6210" w:type="dxa"/>
              </w:tcPr>
            </w:tcPrChange>
          </w:tcPr>
          <w:p w14:paraId="061C8C06" w14:textId="28F0E1BD" w:rsidR="00A75D8B" w:rsidRPr="00295A63" w:rsidRDefault="00A75D8B" w:rsidP="001C3DCD">
            <w:pPr>
              <w:pStyle w:val="ListParagraph"/>
              <w:ind w:left="0"/>
              <w:jc w:val="center"/>
              <w:rPr>
                <w:ins w:id="798" w:author="Etion Pinari" w:date="2021-01-09T22:18:00Z"/>
                <w:rStyle w:val="SubtleEmphasis"/>
                <w:i w:val="0"/>
                <w:iCs w:val="0"/>
                <w:szCs w:val="24"/>
              </w:rPr>
            </w:pPr>
            <w:ins w:id="799" w:author="Etion Pinari" w:date="2021-01-09T22:19:00Z">
              <w:r w:rsidRPr="00A75D8B">
                <w:rPr>
                  <w:rStyle w:val="SubtleEmphasis"/>
                  <w:szCs w:val="24"/>
                </w:rPr>
                <w:t>Review of used methods</w:t>
              </w:r>
            </w:ins>
          </w:p>
        </w:tc>
        <w:tc>
          <w:tcPr>
            <w:tcW w:w="1670" w:type="dxa"/>
            <w:shd w:val="clear" w:color="auto" w:fill="D9D9D9" w:themeFill="background1" w:themeFillShade="D9"/>
            <w:tcPrChange w:id="800" w:author="Etion Pinari" w:date="2021-01-09T22:19:00Z">
              <w:tcPr>
                <w:tcW w:w="1687" w:type="dxa"/>
                <w:shd w:val="clear" w:color="auto" w:fill="D9D9D9" w:themeFill="background1" w:themeFillShade="D9"/>
              </w:tcPr>
            </w:tcPrChange>
          </w:tcPr>
          <w:p w14:paraId="10346ADE" w14:textId="0AC9939A" w:rsidR="00A75D8B" w:rsidRPr="00295A63" w:rsidRDefault="00A75D8B" w:rsidP="001C3DCD">
            <w:pPr>
              <w:pStyle w:val="ListParagraph"/>
              <w:ind w:left="0"/>
              <w:jc w:val="center"/>
              <w:rPr>
                <w:ins w:id="801" w:author="Etion Pinari" w:date="2021-01-09T22:18:00Z"/>
                <w:rStyle w:val="SubtleEmphasis"/>
                <w:i w:val="0"/>
                <w:iCs w:val="0"/>
                <w:szCs w:val="24"/>
              </w:rPr>
            </w:pPr>
            <w:ins w:id="802" w:author="Etion Pinari" w:date="2021-01-09T22:21:00Z">
              <w:r>
                <w:rPr>
                  <w:rStyle w:val="SubtleEmphasis"/>
                  <w:szCs w:val="24"/>
                </w:rPr>
                <w:t>2</w:t>
              </w:r>
            </w:ins>
          </w:p>
        </w:tc>
      </w:tr>
      <w:tr w:rsidR="00A75D8B" w14:paraId="4AFE9F02" w14:textId="77777777" w:rsidTr="00A75D8B">
        <w:trPr>
          <w:ins w:id="803" w:author="Etion Pinari" w:date="2021-01-09T22:18:00Z"/>
        </w:trPr>
        <w:tc>
          <w:tcPr>
            <w:tcW w:w="1615" w:type="dxa"/>
            <w:shd w:val="clear" w:color="auto" w:fill="D9D9D9" w:themeFill="background1" w:themeFillShade="D9"/>
            <w:tcPrChange w:id="804" w:author="Etion Pinari" w:date="2021-01-09T22:19:00Z">
              <w:tcPr>
                <w:tcW w:w="1345" w:type="dxa"/>
                <w:shd w:val="clear" w:color="auto" w:fill="D9D9D9" w:themeFill="background1" w:themeFillShade="D9"/>
              </w:tcPr>
            </w:tcPrChange>
          </w:tcPr>
          <w:p w14:paraId="529E6586" w14:textId="6E9BA3F5" w:rsidR="00A75D8B" w:rsidRPr="00295A63" w:rsidRDefault="00A75D8B" w:rsidP="001C3DCD">
            <w:pPr>
              <w:pStyle w:val="ListParagraph"/>
              <w:ind w:left="0"/>
              <w:rPr>
                <w:ins w:id="805" w:author="Etion Pinari" w:date="2021-01-09T22:18:00Z"/>
                <w:rStyle w:val="SubtleEmphasis"/>
                <w:i w:val="0"/>
                <w:iCs w:val="0"/>
                <w:szCs w:val="24"/>
              </w:rPr>
            </w:pPr>
            <w:ins w:id="806" w:author="Etion Pinari" w:date="2021-01-09T22:20:00Z">
              <w:r>
                <w:rPr>
                  <w:rStyle w:val="SubtleEmphasis"/>
                  <w:szCs w:val="24"/>
                </w:rPr>
                <w:t>10</w:t>
              </w:r>
            </w:ins>
            <w:ins w:id="807" w:author="Etion Pinari" w:date="2021-01-09T22:18:00Z">
              <w:r>
                <w:rPr>
                  <w:rStyle w:val="SubtleEmphasis"/>
                  <w:szCs w:val="24"/>
                </w:rPr>
                <w:t>-12-2020</w:t>
              </w:r>
            </w:ins>
          </w:p>
        </w:tc>
        <w:tc>
          <w:tcPr>
            <w:tcW w:w="5623" w:type="dxa"/>
            <w:tcPrChange w:id="808" w:author="Etion Pinari" w:date="2021-01-09T22:19:00Z">
              <w:tcPr>
                <w:tcW w:w="6210" w:type="dxa"/>
              </w:tcPr>
            </w:tcPrChange>
          </w:tcPr>
          <w:p w14:paraId="21A9AAAF" w14:textId="534D39BA" w:rsidR="00A75D8B" w:rsidRPr="00295A63" w:rsidRDefault="00A75D8B" w:rsidP="001C3DCD">
            <w:pPr>
              <w:pStyle w:val="ListParagraph"/>
              <w:ind w:left="0"/>
              <w:jc w:val="center"/>
              <w:rPr>
                <w:ins w:id="809" w:author="Etion Pinari" w:date="2021-01-09T22:18:00Z"/>
                <w:rStyle w:val="SubtleEmphasis"/>
                <w:i w:val="0"/>
                <w:iCs w:val="0"/>
                <w:szCs w:val="24"/>
              </w:rPr>
            </w:pPr>
            <w:ins w:id="810" w:author="Etion Pinari" w:date="2021-01-09T22:19:00Z">
              <w:r w:rsidRPr="00A75D8B">
                <w:rPr>
                  <w:rStyle w:val="SubtleEmphasis"/>
                  <w:szCs w:val="24"/>
                </w:rPr>
                <w:t>Closing remarks</w:t>
              </w:r>
            </w:ins>
          </w:p>
        </w:tc>
        <w:tc>
          <w:tcPr>
            <w:tcW w:w="1670" w:type="dxa"/>
            <w:shd w:val="clear" w:color="auto" w:fill="D9D9D9" w:themeFill="background1" w:themeFillShade="D9"/>
            <w:tcPrChange w:id="811" w:author="Etion Pinari" w:date="2021-01-09T22:19:00Z">
              <w:tcPr>
                <w:tcW w:w="1687" w:type="dxa"/>
                <w:shd w:val="clear" w:color="auto" w:fill="D9D9D9" w:themeFill="background1" w:themeFillShade="D9"/>
              </w:tcPr>
            </w:tcPrChange>
          </w:tcPr>
          <w:p w14:paraId="0505CFB9" w14:textId="77777777" w:rsidR="00A75D8B" w:rsidRPr="00295A63" w:rsidRDefault="00A75D8B" w:rsidP="001C3DCD">
            <w:pPr>
              <w:pStyle w:val="ListParagraph"/>
              <w:ind w:left="0"/>
              <w:jc w:val="center"/>
              <w:rPr>
                <w:ins w:id="812" w:author="Etion Pinari" w:date="2021-01-09T22:18:00Z"/>
                <w:rStyle w:val="SubtleEmphasis"/>
                <w:i w:val="0"/>
                <w:iCs w:val="0"/>
                <w:szCs w:val="24"/>
              </w:rPr>
            </w:pPr>
            <w:ins w:id="813" w:author="Etion Pinari" w:date="2021-01-09T22:18:00Z">
              <w:r>
                <w:rPr>
                  <w:rStyle w:val="SubtleEmphasis"/>
                  <w:szCs w:val="24"/>
                </w:rPr>
                <w:t>1</w:t>
              </w:r>
            </w:ins>
          </w:p>
        </w:tc>
      </w:tr>
      <w:tr w:rsidR="00A75D8B" w14:paraId="462C833F" w14:textId="77777777" w:rsidTr="00A75D8B">
        <w:trPr>
          <w:ins w:id="814" w:author="Etion Pinari" w:date="2021-01-09T22:18:00Z"/>
        </w:trPr>
        <w:tc>
          <w:tcPr>
            <w:tcW w:w="1615" w:type="dxa"/>
            <w:shd w:val="clear" w:color="auto" w:fill="D9D9D9" w:themeFill="background1" w:themeFillShade="D9"/>
            <w:tcPrChange w:id="815" w:author="Etion Pinari" w:date="2021-01-09T22:19:00Z">
              <w:tcPr>
                <w:tcW w:w="1345" w:type="dxa"/>
                <w:shd w:val="clear" w:color="auto" w:fill="D9D9D9" w:themeFill="background1" w:themeFillShade="D9"/>
              </w:tcPr>
            </w:tcPrChange>
          </w:tcPr>
          <w:p w14:paraId="2526EF69" w14:textId="77777777" w:rsidR="00A75D8B" w:rsidRDefault="00A75D8B" w:rsidP="001C3DCD">
            <w:pPr>
              <w:pStyle w:val="ListParagraph"/>
              <w:ind w:left="0"/>
              <w:jc w:val="center"/>
              <w:rPr>
                <w:ins w:id="816" w:author="Etion Pinari" w:date="2021-01-09T22:18:00Z"/>
                <w:rStyle w:val="SubtleEmphasis"/>
                <w:i w:val="0"/>
                <w:iCs w:val="0"/>
                <w:szCs w:val="24"/>
              </w:rPr>
            </w:pPr>
            <w:ins w:id="817" w:author="Etion Pinari" w:date="2021-01-09T22:18:00Z">
              <w:r>
                <w:rPr>
                  <w:rStyle w:val="SubtleEmphasis"/>
                  <w:szCs w:val="24"/>
                </w:rPr>
                <w:t>NA</w:t>
              </w:r>
            </w:ins>
          </w:p>
        </w:tc>
        <w:tc>
          <w:tcPr>
            <w:tcW w:w="5623" w:type="dxa"/>
            <w:tcPrChange w:id="818" w:author="Etion Pinari" w:date="2021-01-09T22:19:00Z">
              <w:tcPr>
                <w:tcW w:w="6210" w:type="dxa"/>
              </w:tcPr>
            </w:tcPrChange>
          </w:tcPr>
          <w:p w14:paraId="61BB6742" w14:textId="77777777" w:rsidR="00A75D8B" w:rsidRDefault="00A75D8B" w:rsidP="001C3DCD">
            <w:pPr>
              <w:pStyle w:val="ListParagraph"/>
              <w:ind w:left="0"/>
              <w:jc w:val="center"/>
              <w:rPr>
                <w:ins w:id="819" w:author="Etion Pinari" w:date="2021-01-09T22:18:00Z"/>
                <w:rStyle w:val="SubtleEmphasis"/>
                <w:i w:val="0"/>
                <w:iCs w:val="0"/>
                <w:szCs w:val="24"/>
              </w:rPr>
            </w:pPr>
            <w:ins w:id="820" w:author="Etion Pinari" w:date="2021-01-09T22:18:00Z">
              <w:r>
                <w:rPr>
                  <w:rStyle w:val="SubtleEmphasis"/>
                  <w:szCs w:val="24"/>
                </w:rPr>
                <w:t>Total</w:t>
              </w:r>
            </w:ins>
          </w:p>
        </w:tc>
        <w:tc>
          <w:tcPr>
            <w:tcW w:w="1670" w:type="dxa"/>
            <w:shd w:val="clear" w:color="auto" w:fill="D9D9D9" w:themeFill="background1" w:themeFillShade="D9"/>
            <w:tcPrChange w:id="821" w:author="Etion Pinari" w:date="2021-01-09T22:19:00Z">
              <w:tcPr>
                <w:tcW w:w="1687" w:type="dxa"/>
                <w:shd w:val="clear" w:color="auto" w:fill="D9D9D9" w:themeFill="background1" w:themeFillShade="D9"/>
              </w:tcPr>
            </w:tcPrChange>
          </w:tcPr>
          <w:p w14:paraId="6D754031" w14:textId="6FD0C9C2" w:rsidR="00A75D8B" w:rsidRDefault="00A75D8B" w:rsidP="001C3DCD">
            <w:pPr>
              <w:pStyle w:val="ListParagraph"/>
              <w:ind w:left="0"/>
              <w:jc w:val="center"/>
              <w:rPr>
                <w:ins w:id="822" w:author="Etion Pinari" w:date="2021-01-09T22:18:00Z"/>
                <w:rStyle w:val="SubtleEmphasis"/>
                <w:i w:val="0"/>
                <w:iCs w:val="0"/>
                <w:szCs w:val="24"/>
              </w:rPr>
            </w:pPr>
            <w:ins w:id="823" w:author="Etion Pinari" w:date="2021-01-09T22:21:00Z">
              <w:r>
                <w:rPr>
                  <w:rStyle w:val="SubtleEmphasis"/>
                  <w:szCs w:val="24"/>
                </w:rPr>
                <w:t>15</w:t>
              </w:r>
            </w:ins>
          </w:p>
        </w:tc>
      </w:tr>
    </w:tbl>
    <w:p w14:paraId="4AB676FE" w14:textId="4250BEDC" w:rsidR="00A75D8B" w:rsidRDefault="00A75D8B" w:rsidP="00A75D8B">
      <w:pPr>
        <w:pStyle w:val="ListParagraph"/>
        <w:rPr>
          <w:ins w:id="824" w:author="Etion Pinari" w:date="2021-01-09T22:22:00Z"/>
          <w:rFonts w:ascii="Bell MT" w:hAnsi="Bell MT"/>
          <w:sz w:val="28"/>
          <w:szCs w:val="28"/>
        </w:rPr>
      </w:pPr>
    </w:p>
    <w:p w14:paraId="2EB6CA33" w14:textId="3577DCEC" w:rsidR="00A75D8B" w:rsidRDefault="00A75D8B" w:rsidP="00A75D8B">
      <w:pPr>
        <w:pStyle w:val="ListParagraph"/>
        <w:rPr>
          <w:ins w:id="825" w:author="Etion Pinari" w:date="2021-01-09T22:22:00Z"/>
          <w:rFonts w:ascii="Bell MT" w:hAnsi="Bell MT"/>
          <w:sz w:val="28"/>
          <w:szCs w:val="28"/>
        </w:rPr>
      </w:pPr>
    </w:p>
    <w:p w14:paraId="52630DC5" w14:textId="3D1415B5" w:rsidR="00A75D8B" w:rsidRDefault="00A75D8B" w:rsidP="00A75D8B">
      <w:pPr>
        <w:pStyle w:val="ListParagraph"/>
        <w:rPr>
          <w:ins w:id="826" w:author="Etion Pinari" w:date="2021-01-09T22:22:00Z"/>
          <w:rFonts w:ascii="Bell MT" w:hAnsi="Bell MT"/>
          <w:sz w:val="28"/>
          <w:szCs w:val="28"/>
        </w:rPr>
      </w:pPr>
    </w:p>
    <w:p w14:paraId="6F76DA33" w14:textId="77777777" w:rsidR="00A75D8B" w:rsidRDefault="00A75D8B">
      <w:pPr>
        <w:pStyle w:val="ListParagraph"/>
        <w:rPr>
          <w:ins w:id="827" w:author="Etion Pinari" w:date="2021-01-09T22:17:00Z"/>
          <w:rFonts w:ascii="Bell MT" w:hAnsi="Bell MT"/>
          <w:sz w:val="28"/>
          <w:szCs w:val="28"/>
        </w:rPr>
        <w:pPrChange w:id="828" w:author="Etion Pinari" w:date="2021-01-09T22:17:00Z">
          <w:pPr>
            <w:pStyle w:val="ListParagraph"/>
            <w:numPr>
              <w:numId w:val="24"/>
            </w:numPr>
            <w:ind w:hanging="360"/>
          </w:pPr>
        </w:pPrChange>
      </w:pPr>
    </w:p>
    <w:p w14:paraId="628C55B5" w14:textId="6C8EB40C" w:rsidR="00FF55BD" w:rsidRPr="00F86396" w:rsidRDefault="00FF55BD" w:rsidP="00FF55BD">
      <w:pPr>
        <w:pStyle w:val="ListParagraph"/>
        <w:numPr>
          <w:ilvl w:val="0"/>
          <w:numId w:val="24"/>
        </w:numPr>
        <w:rPr>
          <w:rFonts w:ascii="Bell MT" w:hAnsi="Bell MT"/>
          <w:sz w:val="28"/>
          <w:szCs w:val="28"/>
        </w:rPr>
      </w:pPr>
      <w:r w:rsidRPr="00F86396">
        <w:rPr>
          <w:rFonts w:ascii="Bell MT" w:hAnsi="Bell MT"/>
          <w:sz w:val="28"/>
          <w:szCs w:val="28"/>
        </w:rPr>
        <w:t>Etion Pinari</w:t>
      </w:r>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ListParagraph"/>
              <w:ind w:left="0"/>
              <w:jc w:val="center"/>
              <w:rPr>
                <w:rStyle w:val="SubtleEmphasis"/>
                <w:i w:val="0"/>
                <w:iCs w:val="0"/>
                <w:szCs w:val="24"/>
              </w:rPr>
            </w:pPr>
            <w:r>
              <w:rPr>
                <w:rStyle w:val="SubtleEmphasis"/>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1C6FBD" w:rsidRPr="00801F40" w14:paraId="5F944C89" w14:textId="77777777" w:rsidTr="00FF55BD">
        <w:tc>
          <w:tcPr>
            <w:tcW w:w="6210" w:type="dxa"/>
          </w:tcPr>
          <w:p w14:paraId="19B3A3B8" w14:textId="0190320D"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1B9C8B2F" w14:textId="7916C634" w:rsidR="001C6FBD" w:rsidRDefault="001C6FBD" w:rsidP="00FF55BD">
            <w:pPr>
              <w:pStyle w:val="ListParagraph"/>
              <w:ind w:left="0"/>
              <w:jc w:val="center"/>
              <w:rPr>
                <w:rStyle w:val="SubtleEmphasis"/>
                <w:i w:val="0"/>
                <w:iCs w:val="0"/>
                <w:szCs w:val="24"/>
              </w:rPr>
            </w:pPr>
            <w:r>
              <w:rPr>
                <w:rStyle w:val="SubtleEmphasis"/>
                <w:i w:val="0"/>
                <w:iCs w:val="0"/>
                <w:szCs w:val="24"/>
              </w:rPr>
              <w:t>3</w:t>
            </w:r>
            <w:r w:rsidR="00A603E6">
              <w:rPr>
                <w:rStyle w:val="SubtleEmphasis"/>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00E1342C" w14:textId="4D8DF5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6B38D415" w14:textId="77777777" w:rsidTr="00F86396">
        <w:tc>
          <w:tcPr>
            <w:tcW w:w="6210" w:type="dxa"/>
          </w:tcPr>
          <w:p w14:paraId="0D871E68" w14:textId="7AD4AA86"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del w:id="829" w:author="Etion Pinari" w:date="2021-01-09T22:21:00Z">
              <w:r w:rsidRPr="00801F40" w:rsidDel="00A75D8B">
                <w:rPr>
                  <w:rStyle w:val="SubtleEmphasis"/>
                  <w:szCs w:val="24"/>
                </w:rPr>
                <w:delText>integration</w:delText>
              </w:r>
            </w:del>
            <w:ins w:id="830" w:author="Etion Pinari" w:date="2021-01-09T22:21:00Z">
              <w:r w:rsidR="00A75D8B" w:rsidRPr="00801F40">
                <w:rPr>
                  <w:rStyle w:val="SubtleEmphasis"/>
                  <w:szCs w:val="24"/>
                </w:rPr>
                <w:t>integration,</w:t>
              </w:r>
            </w:ins>
            <w:r w:rsidRPr="00801F40">
              <w:rPr>
                <w:rStyle w:val="SubtleEmphasis"/>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ListParagraph"/>
              <w:ind w:left="0"/>
              <w:jc w:val="center"/>
              <w:rPr>
                <w:rStyle w:val="SubtleEmphasis"/>
                <w:i w:val="0"/>
                <w:iCs w:val="0"/>
                <w:szCs w:val="24"/>
              </w:rPr>
            </w:pPr>
            <w:r>
              <w:rPr>
                <w:rStyle w:val="SubtleEmphasis"/>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19D9444B" w14:textId="3199DC6C"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3C277331" w14:textId="3D2FC8CD" w:rsidR="00FF55BD" w:rsidRPr="00F86396" w:rsidRDefault="00FF55BD" w:rsidP="00FF55BD">
      <w:pPr>
        <w:rPr>
          <w:rFonts w:ascii="Bell MT" w:hAnsi="Bell MT"/>
          <w:sz w:val="28"/>
          <w:szCs w:val="28"/>
        </w:rPr>
      </w:pPr>
    </w:p>
    <w:p w14:paraId="6D37276D" w14:textId="77F08152" w:rsidR="00FF55BD" w:rsidRPr="00F86396" w:rsidRDefault="00FF55BD" w:rsidP="00FF55BD">
      <w:pPr>
        <w:rPr>
          <w:rFonts w:ascii="Bell MT" w:hAnsi="Bell MT"/>
          <w:sz w:val="28"/>
          <w:szCs w:val="28"/>
        </w:rPr>
      </w:pPr>
    </w:p>
    <w:p w14:paraId="609E2963" w14:textId="2EA6ABE2" w:rsidR="00FF55BD" w:rsidRPr="00F86396" w:rsidRDefault="00FF55BD" w:rsidP="00FF55BD">
      <w:pPr>
        <w:rPr>
          <w:rFonts w:ascii="Bell MT" w:hAnsi="Bell MT"/>
          <w:sz w:val="28"/>
          <w:szCs w:val="28"/>
        </w:rPr>
      </w:pPr>
    </w:p>
    <w:p w14:paraId="4B1CCCAD" w14:textId="2AE4DEF1" w:rsidR="00FF55BD" w:rsidRPr="00F86396" w:rsidRDefault="00FF55BD" w:rsidP="00FF55BD">
      <w:pPr>
        <w:rPr>
          <w:rFonts w:ascii="Bell MT" w:hAnsi="Bell MT"/>
          <w:sz w:val="28"/>
          <w:szCs w:val="28"/>
        </w:rPr>
      </w:pPr>
    </w:p>
    <w:p w14:paraId="29499214" w14:textId="0675CA88" w:rsidR="00FF55BD" w:rsidRPr="00F86396" w:rsidRDefault="00FF55BD" w:rsidP="00FF55BD">
      <w:pPr>
        <w:rPr>
          <w:rFonts w:ascii="Bell MT" w:hAnsi="Bell MT"/>
          <w:sz w:val="28"/>
          <w:szCs w:val="28"/>
        </w:rPr>
      </w:pPr>
    </w:p>
    <w:p w14:paraId="6FE77EE6" w14:textId="1EFC1FF0" w:rsidR="00FF55BD" w:rsidRPr="00F86396" w:rsidRDefault="00FF55BD" w:rsidP="00FF55BD">
      <w:pPr>
        <w:rPr>
          <w:rFonts w:ascii="Bell MT" w:hAnsi="Bell MT"/>
          <w:sz w:val="28"/>
          <w:szCs w:val="28"/>
        </w:rPr>
      </w:pPr>
    </w:p>
    <w:p w14:paraId="496200B2" w14:textId="4FC18395" w:rsidR="00FF55BD" w:rsidRPr="00F86396" w:rsidRDefault="00FF55BD" w:rsidP="00FF55BD">
      <w:pPr>
        <w:rPr>
          <w:rFonts w:ascii="Bell MT" w:hAnsi="Bell MT"/>
          <w:sz w:val="28"/>
          <w:szCs w:val="28"/>
        </w:rPr>
      </w:pPr>
    </w:p>
    <w:p w14:paraId="4DE1B994" w14:textId="6799436C" w:rsidR="00FF55BD" w:rsidRPr="00F86396" w:rsidRDefault="00FF55BD" w:rsidP="00FF55BD">
      <w:pPr>
        <w:rPr>
          <w:rFonts w:ascii="Bell MT" w:hAnsi="Bell MT"/>
          <w:sz w:val="28"/>
          <w:szCs w:val="28"/>
        </w:rPr>
      </w:pPr>
    </w:p>
    <w:p w14:paraId="5A293737" w14:textId="7A38124B" w:rsidR="00E43BE8" w:rsidRPr="00F86396" w:rsidRDefault="00E43BE8" w:rsidP="00FF55BD">
      <w:pPr>
        <w:rPr>
          <w:rFonts w:ascii="Bell MT" w:hAnsi="Bell MT"/>
          <w:sz w:val="28"/>
          <w:szCs w:val="28"/>
        </w:rPr>
      </w:pPr>
    </w:p>
    <w:p w14:paraId="5422B4DE" w14:textId="52817899" w:rsidR="00E43BE8" w:rsidRPr="00F86396" w:rsidRDefault="00E43BE8" w:rsidP="00FF55BD">
      <w:pPr>
        <w:rPr>
          <w:rFonts w:ascii="Bell MT" w:hAnsi="Bell MT"/>
          <w:sz w:val="28"/>
          <w:szCs w:val="28"/>
        </w:rPr>
      </w:pPr>
    </w:p>
    <w:p w14:paraId="4BFC5827" w14:textId="77777777" w:rsidR="00E43BE8" w:rsidRPr="00F86396" w:rsidRDefault="00E43BE8" w:rsidP="00FF55BD">
      <w:pPr>
        <w:rPr>
          <w:rFonts w:ascii="Bell MT" w:hAnsi="Bell MT"/>
          <w:sz w:val="28"/>
          <w:szCs w:val="28"/>
        </w:rPr>
      </w:pPr>
    </w:p>
    <w:p w14:paraId="66920BBD" w14:textId="0BD92E46" w:rsidR="00FF55BD" w:rsidRPr="00F86396" w:rsidRDefault="00A75D8B" w:rsidP="00F86396">
      <w:pPr>
        <w:rPr>
          <w:rFonts w:ascii="Bell MT" w:hAnsi="Bell MT"/>
          <w:sz w:val="28"/>
          <w:szCs w:val="28"/>
        </w:rPr>
      </w:pPr>
      <w:ins w:id="831" w:author="Etion Pinari" w:date="2021-01-09T22:22:00Z">
        <w:r>
          <w:rPr>
            <w:rFonts w:ascii="Bell MT" w:hAnsi="Bell MT"/>
            <w:sz w:val="28"/>
            <w:szCs w:val="28"/>
          </w:rPr>
          <w:br w:type="page"/>
        </w:r>
      </w:ins>
    </w:p>
    <w:p w14:paraId="33571227" w14:textId="4D4CDB4A" w:rsidR="00FF55BD" w:rsidRPr="00F86396" w:rsidRDefault="00FF55BD" w:rsidP="00FF55BD">
      <w:pPr>
        <w:pStyle w:val="ListParagraph"/>
        <w:numPr>
          <w:ilvl w:val="0"/>
          <w:numId w:val="24"/>
        </w:numPr>
        <w:rPr>
          <w:rFonts w:ascii="Bell MT" w:hAnsi="Bell MT"/>
          <w:sz w:val="28"/>
          <w:szCs w:val="28"/>
        </w:rPr>
      </w:pPr>
      <w:r w:rsidRPr="00F86396">
        <w:rPr>
          <w:rFonts w:ascii="Bell MT" w:hAnsi="Bell MT"/>
          <w:sz w:val="28"/>
          <w:szCs w:val="28"/>
        </w:rPr>
        <w:lastRenderedPageBreak/>
        <w:t>Giorgio Romeo</w:t>
      </w:r>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ListParagraph"/>
              <w:ind w:left="0"/>
              <w:jc w:val="center"/>
              <w:rPr>
                <w:rStyle w:val="SubtleEmphasis"/>
                <w:i w:val="0"/>
                <w:iCs w:val="0"/>
                <w:szCs w:val="24"/>
              </w:rPr>
            </w:pPr>
            <w:r>
              <w:rPr>
                <w:rStyle w:val="SubtleEmphasis"/>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ListParagraph"/>
              <w:ind w:left="0"/>
              <w:jc w:val="center"/>
              <w:rPr>
                <w:rStyle w:val="SubtleEmphasis"/>
                <w:i w:val="0"/>
                <w:iCs w:val="0"/>
                <w:szCs w:val="24"/>
              </w:rPr>
            </w:pPr>
            <w:r>
              <w:rPr>
                <w:rStyle w:val="SubtleEmphasis"/>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18B21C65" w14:textId="449FB88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ListParagraph"/>
              <w:ind w:left="0"/>
              <w:jc w:val="center"/>
              <w:rPr>
                <w:rStyle w:val="SubtleEmphasis"/>
                <w:szCs w:val="24"/>
              </w:rPr>
            </w:pPr>
            <w:r>
              <w:rPr>
                <w:rStyle w:val="SubtleEmphasis"/>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03413A52" w14:textId="2237CA23"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1885978D" w14:textId="3386826E" w:rsidR="00FF55BD" w:rsidRPr="00F86396" w:rsidRDefault="00FF55BD" w:rsidP="00FF55BD">
      <w:pPr>
        <w:rPr>
          <w:rFonts w:ascii="Bell MT" w:hAnsi="Bell MT"/>
          <w:sz w:val="28"/>
          <w:szCs w:val="28"/>
        </w:rPr>
      </w:pPr>
    </w:p>
    <w:p w14:paraId="4A468C21" w14:textId="0F7AA37C" w:rsidR="00FF55BD" w:rsidRPr="00F86396" w:rsidRDefault="00FF55BD" w:rsidP="00FF55BD">
      <w:pPr>
        <w:rPr>
          <w:rFonts w:ascii="Bell MT" w:hAnsi="Bell MT"/>
          <w:sz w:val="28"/>
          <w:szCs w:val="28"/>
        </w:rPr>
      </w:pPr>
    </w:p>
    <w:p w14:paraId="6EDE8930" w14:textId="6A41D8AB" w:rsidR="00FF55BD" w:rsidRPr="00F86396" w:rsidRDefault="00FF55BD" w:rsidP="00FF55BD">
      <w:pPr>
        <w:rPr>
          <w:rFonts w:ascii="Bell MT" w:hAnsi="Bell MT"/>
          <w:sz w:val="28"/>
          <w:szCs w:val="28"/>
        </w:rPr>
      </w:pPr>
    </w:p>
    <w:p w14:paraId="7B21F70D" w14:textId="610FB33E" w:rsidR="00FF55BD" w:rsidRPr="00F86396" w:rsidRDefault="00FF55BD" w:rsidP="00FF55BD">
      <w:pPr>
        <w:rPr>
          <w:rFonts w:ascii="Bell MT" w:hAnsi="Bell MT"/>
          <w:sz w:val="28"/>
          <w:szCs w:val="28"/>
        </w:rPr>
      </w:pPr>
    </w:p>
    <w:p w14:paraId="325C45BD" w14:textId="18EC32F0" w:rsidR="00FF55BD" w:rsidRPr="00F86396" w:rsidRDefault="00FF55BD" w:rsidP="00FF55BD">
      <w:pPr>
        <w:rPr>
          <w:rFonts w:ascii="Bell MT" w:hAnsi="Bell MT"/>
          <w:sz w:val="28"/>
          <w:szCs w:val="28"/>
        </w:rPr>
      </w:pPr>
    </w:p>
    <w:p w14:paraId="386ADB68" w14:textId="767003CA" w:rsidR="00FF55BD" w:rsidRPr="00F86396" w:rsidRDefault="00FF55BD" w:rsidP="00FF55BD">
      <w:pPr>
        <w:rPr>
          <w:rFonts w:ascii="Bell MT" w:hAnsi="Bell MT"/>
          <w:sz w:val="28"/>
          <w:szCs w:val="28"/>
        </w:rPr>
      </w:pPr>
    </w:p>
    <w:p w14:paraId="424E4283" w14:textId="4F5A653E" w:rsidR="00FF55BD" w:rsidRPr="00F86396" w:rsidRDefault="00FF55BD" w:rsidP="00FF55BD">
      <w:pPr>
        <w:rPr>
          <w:rFonts w:ascii="Bell MT" w:hAnsi="Bell MT"/>
          <w:sz w:val="28"/>
          <w:szCs w:val="28"/>
        </w:rPr>
      </w:pPr>
    </w:p>
    <w:p w14:paraId="466499DB" w14:textId="1C6F3DED" w:rsidR="00FF55BD" w:rsidRPr="00F86396" w:rsidRDefault="00FF55BD" w:rsidP="00FF55BD">
      <w:pPr>
        <w:rPr>
          <w:rFonts w:ascii="Bell MT" w:hAnsi="Bell MT"/>
          <w:sz w:val="28"/>
          <w:szCs w:val="28"/>
        </w:rPr>
      </w:pPr>
    </w:p>
    <w:p w14:paraId="72A77EFE" w14:textId="24B31607" w:rsidR="00FF55BD" w:rsidRPr="00F86396" w:rsidRDefault="00FF55BD" w:rsidP="00FF55BD">
      <w:pPr>
        <w:rPr>
          <w:rFonts w:ascii="Bell MT" w:hAnsi="Bell MT"/>
          <w:sz w:val="28"/>
          <w:szCs w:val="28"/>
        </w:rPr>
      </w:pPr>
    </w:p>
    <w:p w14:paraId="0560C2D1" w14:textId="77777777" w:rsidR="00FF55BD" w:rsidRPr="00F86396" w:rsidRDefault="00FF55BD" w:rsidP="00FF55BD">
      <w:pPr>
        <w:rPr>
          <w:rFonts w:ascii="Bell MT" w:hAnsi="Bell MT"/>
          <w:sz w:val="28"/>
          <w:szCs w:val="28"/>
        </w:rPr>
      </w:pPr>
    </w:p>
    <w:p w14:paraId="3DE4D6E7" w14:textId="6DA9BD9F" w:rsidR="00FF55BD" w:rsidRDefault="00FF55BD">
      <w:pPr>
        <w:rPr>
          <w:rFonts w:ascii="Bell MT" w:hAnsi="Bell MT"/>
          <w:sz w:val="28"/>
          <w:szCs w:val="28"/>
        </w:rPr>
      </w:pPr>
    </w:p>
    <w:p w14:paraId="23DC66CA" w14:textId="596007C2" w:rsidR="001B49E7" w:rsidRDefault="001B49E7">
      <w:pPr>
        <w:rPr>
          <w:rFonts w:ascii="Bell MT" w:hAnsi="Bell MT"/>
          <w:sz w:val="28"/>
          <w:szCs w:val="28"/>
        </w:rPr>
      </w:pPr>
    </w:p>
    <w:p w14:paraId="5416760A" w14:textId="39559964" w:rsidR="001B49E7" w:rsidRDefault="001B49E7" w:rsidP="00F86396">
      <w:pPr>
        <w:rPr>
          <w:ins w:id="832" w:author="Etion Pinari" w:date="2021-01-09T22:17:00Z"/>
          <w:rFonts w:ascii="Bell MT" w:hAnsi="Bell MT"/>
          <w:sz w:val="28"/>
          <w:szCs w:val="28"/>
        </w:rPr>
      </w:pPr>
    </w:p>
    <w:p w14:paraId="23EA5A03" w14:textId="77777777" w:rsidR="00A75D8B" w:rsidRPr="00F86396" w:rsidRDefault="00A75D8B" w:rsidP="00F86396">
      <w:pPr>
        <w:rPr>
          <w:rFonts w:ascii="Bell MT" w:hAnsi="Bell MT"/>
          <w:sz w:val="28"/>
          <w:szCs w:val="28"/>
        </w:rPr>
      </w:pPr>
    </w:p>
    <w:p w14:paraId="0E8988AC" w14:textId="14AF14BE" w:rsidR="00FF55BD" w:rsidRPr="00F86396" w:rsidRDefault="00FF55BD" w:rsidP="00FF55BD">
      <w:pPr>
        <w:pStyle w:val="ListParagraph"/>
        <w:numPr>
          <w:ilvl w:val="0"/>
          <w:numId w:val="24"/>
        </w:numPr>
        <w:rPr>
          <w:rFonts w:ascii="Bell MT" w:hAnsi="Bell MT"/>
          <w:sz w:val="28"/>
          <w:szCs w:val="28"/>
        </w:rPr>
      </w:pPr>
      <w:r w:rsidRPr="00F86396">
        <w:rPr>
          <w:rFonts w:ascii="Bell MT" w:hAnsi="Bell MT"/>
          <w:sz w:val="28"/>
          <w:szCs w:val="28"/>
        </w:rPr>
        <w:t xml:space="preserve">Cristian </w:t>
      </w:r>
      <w:proofErr w:type="spellStart"/>
      <w:r w:rsidRPr="00F86396">
        <w:rPr>
          <w:rFonts w:ascii="Bell MT" w:hAnsi="Bell MT"/>
          <w:sz w:val="28"/>
          <w:szCs w:val="28"/>
        </w:rPr>
        <w:t>Sbrolli</w:t>
      </w:r>
      <w:proofErr w:type="spellEnd"/>
    </w:p>
    <w:tbl>
      <w:tblPr>
        <w:tblStyle w:val="TableGrid"/>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62917DF7"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ListParagraph"/>
              <w:ind w:left="0"/>
              <w:jc w:val="center"/>
              <w:rPr>
                <w:rStyle w:val="SubtleEmphasis"/>
                <w:i w:val="0"/>
                <w:iCs w:val="0"/>
                <w:szCs w:val="24"/>
              </w:rPr>
            </w:pPr>
            <w:r>
              <w:rPr>
                <w:rStyle w:val="SubtleEmphasis"/>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ListParagraph"/>
              <w:ind w:left="0"/>
              <w:jc w:val="center"/>
              <w:rPr>
                <w:rStyle w:val="SubtleEmphasis"/>
                <w:i w:val="0"/>
                <w:iCs w:val="0"/>
                <w:szCs w:val="24"/>
              </w:rPr>
            </w:pPr>
            <w:r>
              <w:rPr>
                <w:rStyle w:val="SubtleEmphasis"/>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ListParagraph"/>
              <w:ind w:left="0"/>
              <w:jc w:val="center"/>
              <w:rPr>
                <w:rStyle w:val="SubtleEmphasis"/>
                <w:i w:val="0"/>
                <w:iCs w:val="0"/>
                <w:szCs w:val="24"/>
              </w:rPr>
            </w:pPr>
            <w:r>
              <w:rPr>
                <w:rStyle w:val="SubtleEmphasis"/>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4EFC57E7" w14:textId="7CDBDF02"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7EDCAA52" w14:textId="3ACD5D39" w:rsidR="00FF55BD" w:rsidRPr="00F86396" w:rsidRDefault="001C6FBD" w:rsidP="00FF55BD">
            <w:pPr>
              <w:pStyle w:val="ListParagraph"/>
              <w:ind w:left="0"/>
              <w:jc w:val="center"/>
              <w:rPr>
                <w:rStyle w:val="SubtleEmphasis"/>
                <w:i w:val="0"/>
                <w:iCs w:val="0"/>
                <w:szCs w:val="24"/>
              </w:rPr>
            </w:pPr>
            <w:r>
              <w:rPr>
                <w:rStyle w:val="SubtleEmphasis"/>
                <w:i w:val="0"/>
                <w:iCs w:val="0"/>
                <w:szCs w:val="24"/>
              </w:rPr>
              <w:t>29</w:t>
            </w:r>
          </w:p>
        </w:tc>
      </w:tr>
    </w:tbl>
    <w:p w14:paraId="1DB559A8" w14:textId="51DD47BC" w:rsidR="00FF55BD" w:rsidRPr="00F86396" w:rsidRDefault="00FF55BD" w:rsidP="00FF55BD">
      <w:pPr>
        <w:rPr>
          <w:rFonts w:ascii="Bell MT" w:hAnsi="Bell MT"/>
          <w:sz w:val="28"/>
          <w:szCs w:val="28"/>
        </w:rPr>
      </w:pPr>
    </w:p>
    <w:p w14:paraId="3115E66B" w14:textId="77777777" w:rsidR="00FF55BD" w:rsidRPr="00F86396" w:rsidRDefault="00FF55BD" w:rsidP="00F86396">
      <w:pPr>
        <w:rPr>
          <w:rFonts w:ascii="Bell MT" w:hAnsi="Bell MT"/>
          <w:sz w:val="28"/>
          <w:szCs w:val="28"/>
        </w:rPr>
      </w:pPr>
    </w:p>
    <w:p w14:paraId="596D341E" w14:textId="0C77FDFE" w:rsidR="006625AC" w:rsidRPr="00F86396" w:rsidRDefault="006625AC" w:rsidP="006625AC">
      <w:pPr>
        <w:pStyle w:val="ListParagraph"/>
        <w:ind w:left="360"/>
        <w:rPr>
          <w:rFonts w:ascii="Bell MT" w:hAnsi="Bell MT"/>
        </w:rPr>
      </w:pPr>
    </w:p>
    <w:p w14:paraId="7257B5BD" w14:textId="29E403E8" w:rsidR="00FF55BD" w:rsidRPr="00F86396" w:rsidRDefault="00FF55BD" w:rsidP="006625AC">
      <w:pPr>
        <w:pStyle w:val="ListParagraph"/>
        <w:ind w:left="360"/>
        <w:rPr>
          <w:rFonts w:ascii="Bell MT" w:hAnsi="Bell MT"/>
        </w:rPr>
      </w:pPr>
    </w:p>
    <w:p w14:paraId="2B7692A8" w14:textId="7EE4F36C" w:rsidR="00FF55BD" w:rsidRPr="00F86396" w:rsidRDefault="00FF55BD" w:rsidP="006625AC">
      <w:pPr>
        <w:pStyle w:val="ListParagraph"/>
        <w:ind w:left="360"/>
        <w:rPr>
          <w:rFonts w:ascii="Bell MT" w:hAnsi="Bell MT"/>
        </w:rPr>
      </w:pPr>
    </w:p>
    <w:p w14:paraId="305B5F83" w14:textId="3C6BE002" w:rsidR="00FF55BD" w:rsidRPr="00F86396" w:rsidRDefault="00FF55BD" w:rsidP="006625AC">
      <w:pPr>
        <w:pStyle w:val="ListParagraph"/>
        <w:ind w:left="360"/>
        <w:rPr>
          <w:rFonts w:ascii="Bell MT" w:hAnsi="Bell MT"/>
        </w:rPr>
      </w:pPr>
    </w:p>
    <w:p w14:paraId="117D8824" w14:textId="17DC97A2" w:rsidR="00FF55BD" w:rsidRPr="00F86396" w:rsidRDefault="00FF55BD" w:rsidP="006625AC">
      <w:pPr>
        <w:pStyle w:val="ListParagraph"/>
        <w:ind w:left="360"/>
        <w:rPr>
          <w:rFonts w:ascii="Bell MT" w:hAnsi="Bell MT"/>
        </w:rPr>
      </w:pPr>
    </w:p>
    <w:p w14:paraId="04B1F16E" w14:textId="3987B8B1" w:rsidR="00FF55BD" w:rsidRPr="00F86396" w:rsidRDefault="00FF55BD" w:rsidP="006625AC">
      <w:pPr>
        <w:pStyle w:val="ListParagraph"/>
        <w:ind w:left="360"/>
        <w:rPr>
          <w:rFonts w:ascii="Bell MT" w:hAnsi="Bell MT"/>
        </w:rPr>
      </w:pPr>
    </w:p>
    <w:p w14:paraId="26C52CD4" w14:textId="75558246" w:rsidR="00FF55BD" w:rsidRPr="00F86396" w:rsidRDefault="00FF55BD" w:rsidP="006625AC">
      <w:pPr>
        <w:pStyle w:val="ListParagraph"/>
        <w:ind w:left="360"/>
        <w:rPr>
          <w:rFonts w:ascii="Bell MT" w:hAnsi="Bell MT"/>
        </w:rPr>
      </w:pPr>
    </w:p>
    <w:p w14:paraId="6C73BFA6" w14:textId="2F8C25D6" w:rsidR="00FF55BD" w:rsidRPr="00F86396" w:rsidRDefault="00FF55BD" w:rsidP="006625AC">
      <w:pPr>
        <w:pStyle w:val="ListParagraph"/>
        <w:ind w:left="360"/>
        <w:rPr>
          <w:rFonts w:ascii="Bell MT" w:hAnsi="Bell MT"/>
        </w:rPr>
      </w:pPr>
    </w:p>
    <w:p w14:paraId="2E945730" w14:textId="0BE19B1E" w:rsidR="00FF55BD" w:rsidRPr="00F86396" w:rsidRDefault="00FF55BD" w:rsidP="006625AC">
      <w:pPr>
        <w:pStyle w:val="ListParagraph"/>
        <w:ind w:left="360"/>
        <w:rPr>
          <w:rFonts w:ascii="Bell MT" w:hAnsi="Bell MT"/>
        </w:rPr>
      </w:pPr>
    </w:p>
    <w:p w14:paraId="690876BB" w14:textId="04BFE3EA" w:rsidR="00FF55BD" w:rsidRPr="00F86396" w:rsidRDefault="00FF55BD" w:rsidP="006625AC">
      <w:pPr>
        <w:pStyle w:val="ListParagraph"/>
        <w:ind w:left="360"/>
        <w:rPr>
          <w:rFonts w:ascii="Bell MT" w:hAnsi="Bell MT"/>
        </w:rPr>
      </w:pPr>
    </w:p>
    <w:p w14:paraId="509744C6" w14:textId="563645AE" w:rsidR="00FF55BD" w:rsidRPr="00F86396" w:rsidRDefault="00FF55BD" w:rsidP="006625AC">
      <w:pPr>
        <w:pStyle w:val="ListParagraph"/>
        <w:ind w:left="360"/>
        <w:rPr>
          <w:rFonts w:ascii="Bell MT" w:hAnsi="Bell MT"/>
        </w:rPr>
      </w:pPr>
    </w:p>
    <w:p w14:paraId="7B1C17AC" w14:textId="7FC51E29" w:rsidR="00FF55BD" w:rsidRPr="00F86396" w:rsidRDefault="00FF55BD" w:rsidP="006625AC">
      <w:pPr>
        <w:pStyle w:val="ListParagraph"/>
        <w:ind w:left="360"/>
        <w:rPr>
          <w:rFonts w:ascii="Bell MT" w:hAnsi="Bell MT"/>
        </w:rPr>
      </w:pPr>
    </w:p>
    <w:p w14:paraId="482314B0" w14:textId="04DD7F47" w:rsidR="00FF55BD" w:rsidRPr="00F86396" w:rsidRDefault="00FF55BD" w:rsidP="006625AC">
      <w:pPr>
        <w:pStyle w:val="ListParagraph"/>
        <w:ind w:left="360"/>
        <w:rPr>
          <w:rFonts w:ascii="Bell MT" w:hAnsi="Bell MT"/>
        </w:rPr>
      </w:pPr>
    </w:p>
    <w:p w14:paraId="40688A61" w14:textId="05917EF0" w:rsidR="00FF55BD" w:rsidRPr="00F86396" w:rsidRDefault="00FF55BD" w:rsidP="006625AC">
      <w:pPr>
        <w:pStyle w:val="ListParagraph"/>
        <w:ind w:left="360"/>
        <w:rPr>
          <w:rFonts w:ascii="Bell MT" w:hAnsi="Bell MT"/>
        </w:rPr>
      </w:pPr>
    </w:p>
    <w:p w14:paraId="16411FC5" w14:textId="5B6C7F90" w:rsidR="00FF55BD" w:rsidRPr="00F86396" w:rsidRDefault="00A75D8B" w:rsidP="00F86396">
      <w:pPr>
        <w:rPr>
          <w:rFonts w:ascii="Bell MT" w:hAnsi="Bell MT"/>
        </w:rPr>
      </w:pPr>
      <w:ins w:id="833" w:author="Etion Pinari" w:date="2021-01-09T22:22:00Z">
        <w:r>
          <w:rPr>
            <w:rFonts w:ascii="Bell MT" w:hAnsi="Bell MT"/>
          </w:rPr>
          <w:br w:type="page"/>
        </w:r>
      </w:ins>
    </w:p>
    <w:p w14:paraId="4D754AAC" w14:textId="1EB51644" w:rsidR="006625AC" w:rsidRPr="00F86396" w:rsidRDefault="006625AC" w:rsidP="006625AC">
      <w:pPr>
        <w:pStyle w:val="ListParagraph"/>
        <w:numPr>
          <w:ilvl w:val="0"/>
          <w:numId w:val="1"/>
        </w:numPr>
        <w:rPr>
          <w:rFonts w:ascii="Bell MT" w:hAnsi="Bell MT"/>
          <w:sz w:val="32"/>
          <w:szCs w:val="32"/>
        </w:rPr>
      </w:pPr>
      <w:r w:rsidRPr="00F86396">
        <w:rPr>
          <w:rFonts w:ascii="Bell MT" w:hAnsi="Bell MT"/>
          <w:i/>
          <w:iCs/>
          <w:sz w:val="32"/>
          <w:szCs w:val="32"/>
        </w:rPr>
        <w:lastRenderedPageBreak/>
        <w:t>REFERENCES</w:t>
      </w:r>
    </w:p>
    <w:p w14:paraId="2423FD4E" w14:textId="7860C1CC" w:rsidR="00FF55BD" w:rsidRPr="00F86396" w:rsidRDefault="00FF55BD" w:rsidP="00FF55BD">
      <w:pPr>
        <w:pStyle w:val="ListParagraph"/>
        <w:numPr>
          <w:ilvl w:val="0"/>
          <w:numId w:val="24"/>
        </w:numPr>
        <w:rPr>
          <w:rStyle w:val="Hyperlink"/>
          <w:rFonts w:ascii="Bell MT" w:hAnsi="Bell MT"/>
          <w:color w:val="000000" w:themeColor="text1"/>
          <w:sz w:val="24"/>
          <w:szCs w:val="24"/>
          <w:u w:val="none"/>
        </w:rPr>
      </w:pPr>
      <w:r w:rsidRPr="00F86396">
        <w:rPr>
          <w:rStyle w:val="Hyperlink"/>
          <w:rFonts w:ascii="Bell MT" w:hAnsi="Bell MT"/>
          <w:color w:val="000000" w:themeColor="text1"/>
          <w:sz w:val="24"/>
          <w:szCs w:val="24"/>
          <w:u w:val="none"/>
        </w:rPr>
        <w:t xml:space="preserve">Web App to generate mockups: </w:t>
      </w:r>
      <w:hyperlink r:id="rId69" w:history="1">
        <w:r w:rsidRPr="00F86396">
          <w:rPr>
            <w:rStyle w:val="Hyperlink"/>
            <w:rFonts w:ascii="Bell MT" w:hAnsi="Bell MT"/>
            <w:sz w:val="24"/>
            <w:szCs w:val="24"/>
          </w:rPr>
          <w:t>https://bubble.io/home</w:t>
        </w:r>
      </w:hyperlink>
    </w:p>
    <w:p w14:paraId="32F799A9" w14:textId="4DDEB21B" w:rsidR="00FF55BD" w:rsidRPr="00F86396" w:rsidRDefault="00FF55BD" w:rsidP="00FF55BD">
      <w:pPr>
        <w:pStyle w:val="ListParagraph"/>
        <w:numPr>
          <w:ilvl w:val="0"/>
          <w:numId w:val="24"/>
        </w:numPr>
        <w:rPr>
          <w:rStyle w:val="SubtleEmphasis"/>
          <w:rFonts w:ascii="Bell MT" w:hAnsi="Bell MT"/>
          <w:i w:val="0"/>
          <w:iCs w:val="0"/>
          <w:color w:val="000000" w:themeColor="text1"/>
          <w:sz w:val="24"/>
          <w:szCs w:val="24"/>
        </w:rPr>
      </w:pPr>
      <w:r w:rsidRPr="00F86396">
        <w:rPr>
          <w:rFonts w:ascii="Bell MT" w:hAnsi="Bell MT"/>
          <w:color w:val="000000" w:themeColor="text1"/>
          <w:sz w:val="24"/>
          <w:szCs w:val="24"/>
        </w:rPr>
        <w:t xml:space="preserve">Web app for components diagram: </w:t>
      </w:r>
      <w:hyperlink r:id="rId70" w:history="1">
        <w:r w:rsidRPr="00F86396">
          <w:rPr>
            <w:rStyle w:val="Hyperlink"/>
            <w:rFonts w:ascii="Bell MT" w:hAnsi="Bell MT"/>
            <w:sz w:val="24"/>
            <w:szCs w:val="24"/>
          </w:rPr>
          <w:t>https://online.visual-paradigm.com/diagrams/</w:t>
        </w:r>
      </w:hyperlink>
    </w:p>
    <w:p w14:paraId="736397BD" w14:textId="5A0BA77E" w:rsidR="00FF55BD" w:rsidRPr="00F86396" w:rsidRDefault="00FF55BD">
      <w:pPr>
        <w:pStyle w:val="ListParagraph"/>
        <w:numPr>
          <w:ilvl w:val="0"/>
          <w:numId w:val="24"/>
        </w:numPr>
        <w:rPr>
          <w:rStyle w:val="SubtleEmphasis"/>
          <w:rFonts w:ascii="Bell MT" w:hAnsi="Bell MT"/>
          <w:i w:val="0"/>
          <w:iCs w:val="0"/>
          <w:color w:val="000000" w:themeColor="text1"/>
          <w:sz w:val="24"/>
          <w:szCs w:val="24"/>
        </w:rPr>
      </w:pPr>
      <w:r w:rsidRPr="00F86396">
        <w:rPr>
          <w:rStyle w:val="SubtleEmphasis"/>
          <w:rFonts w:ascii="Bell MT" w:hAnsi="Bell MT"/>
          <w:i w:val="0"/>
          <w:sz w:val="24"/>
          <w:szCs w:val="24"/>
        </w:rPr>
        <w:t>Web app for</w:t>
      </w:r>
      <w:r w:rsidR="000F6CC9" w:rsidRPr="00F86396">
        <w:rPr>
          <w:rStyle w:val="SubtleEmphasis"/>
          <w:rFonts w:ascii="Bell MT" w:hAnsi="Bell MT"/>
          <w:i w:val="0"/>
          <w:sz w:val="24"/>
          <w:szCs w:val="24"/>
        </w:rPr>
        <w:t xml:space="preserve"> sequence diagrams</w:t>
      </w:r>
      <w:r w:rsidRPr="00F86396">
        <w:rPr>
          <w:rStyle w:val="SubtleEmphasis"/>
          <w:rFonts w:ascii="Bell MT" w:hAnsi="Bell MT"/>
          <w:i w:val="0"/>
          <w:sz w:val="24"/>
          <w:szCs w:val="24"/>
        </w:rPr>
        <w:t xml:space="preserve">: </w:t>
      </w:r>
      <w:hyperlink r:id="rId71" w:history="1">
        <w:r w:rsidRPr="00F86396">
          <w:rPr>
            <w:rStyle w:val="Hyperlink"/>
            <w:rFonts w:ascii="Bell MT" w:hAnsi="Bell MT"/>
            <w:sz w:val="24"/>
            <w:szCs w:val="24"/>
          </w:rPr>
          <w:t>https://app.diagrams.net/</w:t>
        </w:r>
      </w:hyperlink>
    </w:p>
    <w:p w14:paraId="10AF0930" w14:textId="5884257D" w:rsidR="002F47C7" w:rsidRPr="00801F40" w:rsidRDefault="002F47C7">
      <w:pPr>
        <w:pStyle w:val="ListParagraph"/>
        <w:numPr>
          <w:ilvl w:val="0"/>
          <w:numId w:val="24"/>
        </w:numPr>
        <w:spacing w:line="276" w:lineRule="auto"/>
        <w:rPr>
          <w:ins w:id="834" w:author="Etion Pinari" w:date="2021-01-06T12:17:00Z"/>
          <w:rFonts w:ascii="Bell MT" w:hAnsi="Bell MT"/>
          <w:sz w:val="24"/>
          <w:szCs w:val="24"/>
          <w:rPrChange w:id="835" w:author="Etion Pinari" w:date="2021-01-06T12:27:00Z">
            <w:rPr>
              <w:ins w:id="836" w:author="Etion Pinari" w:date="2021-01-06T12:17:00Z"/>
            </w:rPr>
          </w:rPrChange>
        </w:rPr>
      </w:pPr>
      <w:r w:rsidRPr="00F86396">
        <w:rPr>
          <w:rFonts w:ascii="Bell MT" w:hAnsi="Bell MT"/>
          <w:sz w:val="24"/>
          <w:szCs w:val="24"/>
        </w:rPr>
        <w:t xml:space="preserve">Average time spent grocery shopping for parents, </w:t>
      </w:r>
      <w:r w:rsidRPr="00F86396">
        <w:rPr>
          <w:rFonts w:ascii="Bell MT" w:hAnsi="Bell MT"/>
          <w:i/>
          <w:iCs/>
          <w:sz w:val="24"/>
          <w:szCs w:val="24"/>
        </w:rPr>
        <w:t>Pew Research Center</w:t>
      </w:r>
      <w:r w:rsidRPr="00F86396">
        <w:rPr>
          <w:rFonts w:ascii="Bell MT" w:hAnsi="Bell MT"/>
          <w:sz w:val="24"/>
          <w:szCs w:val="24"/>
        </w:rPr>
        <w:t xml:space="preserve">:   </w:t>
      </w:r>
      <w:r w:rsidRPr="00801F40">
        <w:rPr>
          <w:rFonts w:ascii="Bell MT" w:hAnsi="Bell MT"/>
          <w:sz w:val="24"/>
          <w:szCs w:val="24"/>
        </w:rPr>
        <w:fldChar w:fldCharType="begin"/>
      </w:r>
      <w:r w:rsidRPr="00F86396">
        <w:rPr>
          <w:rFonts w:ascii="Bell MT" w:hAnsi="Bell MT"/>
          <w:sz w:val="24"/>
          <w:szCs w:val="24"/>
        </w:rPr>
        <w:instrText xml:space="preserve"> HYPERLINK "https://www.pewresearch.org/fact-tank/2019/09/24/among-u-s-couples-women-do-more-cooking-and-grocery-shopping-than-men/" </w:instrText>
      </w:r>
      <w:r w:rsidRPr="00801F40">
        <w:rPr>
          <w:rFonts w:ascii="Bell MT" w:hAnsi="Bell MT"/>
          <w:sz w:val="24"/>
          <w:szCs w:val="24"/>
        </w:rPr>
        <w:fldChar w:fldCharType="separate"/>
      </w:r>
      <w:r w:rsidRPr="00F86396">
        <w:rPr>
          <w:rStyle w:val="Hyperlink"/>
          <w:rFonts w:ascii="Bell MT" w:hAnsi="Bell MT"/>
          <w:sz w:val="24"/>
          <w:szCs w:val="24"/>
        </w:rPr>
        <w:t>https://www.pewresearch.org/fact-tank/2019/09/24/among-u-s-couples-women-do-more-cooking-and-grocery-shopping-</w:t>
      </w:r>
      <w:ins w:id="837" w:author="Etion Pinari" w:date="2021-01-06T12:17:00Z">
        <w:r w:rsidRPr="00801F40">
          <w:rPr>
            <w:rStyle w:val="Hyperlink"/>
            <w:rFonts w:ascii="Bell MT" w:hAnsi="Bell MT"/>
            <w:sz w:val="24"/>
            <w:szCs w:val="24"/>
            <w:rPrChange w:id="838" w:author="Etion Pinari" w:date="2021-01-06T12:27:00Z">
              <w:rPr>
                <w:rStyle w:val="Hyperlink"/>
                <w:rFonts w:ascii="Bell MT" w:hAnsi="Bell MT"/>
                <w:sz w:val="18"/>
                <w:szCs w:val="18"/>
              </w:rPr>
            </w:rPrChange>
          </w:rPr>
          <w:t>than-men/</w:t>
        </w:r>
        <w:r w:rsidRPr="00801F40">
          <w:rPr>
            <w:rFonts w:ascii="Bell MT" w:hAnsi="Bell MT"/>
            <w:sz w:val="24"/>
            <w:szCs w:val="24"/>
            <w:rPrChange w:id="839" w:author="Etion Pinari" w:date="2021-01-06T12:27:00Z">
              <w:rPr>
                <w:rFonts w:ascii="Bell MT" w:hAnsi="Bell MT"/>
                <w:sz w:val="18"/>
                <w:szCs w:val="18"/>
              </w:rPr>
            </w:rPrChange>
          </w:rPr>
          <w:fldChar w:fldCharType="end"/>
        </w:r>
      </w:ins>
    </w:p>
    <w:p w14:paraId="0C257A06" w14:textId="7A184B7E" w:rsidR="002F47C7" w:rsidRDefault="002F47C7">
      <w:pPr>
        <w:pStyle w:val="ListParagraph"/>
        <w:numPr>
          <w:ilvl w:val="0"/>
          <w:numId w:val="24"/>
        </w:numPr>
        <w:spacing w:line="276" w:lineRule="auto"/>
        <w:rPr>
          <w:ins w:id="840" w:author="Etion Pinari" w:date="2021-01-10T18:02:00Z"/>
          <w:rFonts w:ascii="Bell MT" w:hAnsi="Bell MT"/>
          <w:sz w:val="24"/>
          <w:szCs w:val="24"/>
        </w:rPr>
      </w:pPr>
      <w:ins w:id="841" w:author="Etion Pinari" w:date="2021-01-06T12:17:00Z">
        <w:r w:rsidRPr="00801F40">
          <w:rPr>
            <w:rFonts w:ascii="Bell MT" w:hAnsi="Bell MT"/>
            <w:sz w:val="24"/>
            <w:szCs w:val="24"/>
            <w:rPrChange w:id="842" w:author="Etion Pinari" w:date="2021-01-06T12:27:00Z">
              <w:rPr>
                <w:rFonts w:ascii="Bell MT" w:hAnsi="Bell MT"/>
                <w:sz w:val="18"/>
                <w:szCs w:val="18"/>
              </w:rPr>
            </w:rPrChange>
          </w:rPr>
          <w:t xml:space="preserve">Random and routine shoppers, </w:t>
        </w:r>
        <w:bookmarkStart w:id="843" w:name="_Hlk60828608"/>
        <w:r w:rsidRPr="00801F40">
          <w:rPr>
            <w:rFonts w:ascii="Bell MT" w:hAnsi="Bell MT"/>
            <w:i/>
            <w:iCs/>
            <w:sz w:val="24"/>
            <w:szCs w:val="24"/>
            <w:rPrChange w:id="844" w:author="Etion Pinari" w:date="2021-01-06T12:27:00Z">
              <w:rPr>
                <w:rFonts w:ascii="Bell MT" w:hAnsi="Bell MT"/>
                <w:sz w:val="18"/>
                <w:szCs w:val="18"/>
              </w:rPr>
            </w:rPrChange>
          </w:rPr>
          <w:t xml:space="preserve">Byung-Do Kim, </w:t>
        </w:r>
        <w:proofErr w:type="spellStart"/>
        <w:r w:rsidRPr="00801F40">
          <w:rPr>
            <w:rFonts w:ascii="Bell MT" w:hAnsi="Bell MT"/>
            <w:i/>
            <w:iCs/>
            <w:sz w:val="24"/>
            <w:szCs w:val="24"/>
            <w:rPrChange w:id="845" w:author="Etion Pinari" w:date="2021-01-06T12:27:00Z">
              <w:rPr>
                <w:rFonts w:ascii="Bell MT" w:hAnsi="Bell MT"/>
                <w:sz w:val="18"/>
                <w:szCs w:val="18"/>
              </w:rPr>
            </w:rPrChange>
          </w:rPr>
          <w:t>Kyungdo</w:t>
        </w:r>
        <w:proofErr w:type="spellEnd"/>
        <w:r w:rsidRPr="00801F40">
          <w:rPr>
            <w:rFonts w:ascii="Bell MT" w:hAnsi="Bell MT"/>
            <w:i/>
            <w:iCs/>
            <w:sz w:val="24"/>
            <w:szCs w:val="24"/>
            <w:rPrChange w:id="846" w:author="Etion Pinari" w:date="2021-01-06T12:27:00Z">
              <w:rPr>
                <w:rFonts w:ascii="Bell MT" w:hAnsi="Bell MT"/>
                <w:sz w:val="18"/>
                <w:szCs w:val="18"/>
              </w:rPr>
            </w:rPrChange>
          </w:rPr>
          <w:t xml:space="preserve"> Park</w:t>
        </w:r>
        <w:r w:rsidRPr="00801F40">
          <w:rPr>
            <w:rFonts w:ascii="Bell MT" w:hAnsi="Bell MT"/>
            <w:sz w:val="24"/>
            <w:szCs w:val="24"/>
            <w:rPrChange w:id="847" w:author="Etion Pinari" w:date="2021-01-06T12:27:00Z">
              <w:rPr>
                <w:rFonts w:ascii="Bell MT" w:hAnsi="Bell MT"/>
                <w:sz w:val="18"/>
                <w:szCs w:val="18"/>
              </w:rPr>
            </w:rPrChange>
          </w:rPr>
          <w:t xml:space="preserve"> </w:t>
        </w:r>
        <w:bookmarkEnd w:id="843"/>
        <w:r w:rsidRPr="00801F40">
          <w:rPr>
            <w:rFonts w:ascii="Bell MT" w:hAnsi="Bell MT"/>
            <w:sz w:val="24"/>
            <w:szCs w:val="24"/>
            <w:rPrChange w:id="848" w:author="Etion Pinari" w:date="2021-01-06T12:27:00Z">
              <w:rPr>
                <w:rFonts w:ascii="Bell MT" w:hAnsi="Bell MT"/>
                <w:sz w:val="18"/>
                <w:szCs w:val="18"/>
              </w:rPr>
            </w:rPrChange>
          </w:rPr>
          <w:t xml:space="preserve">(Table 4, pg.510): </w:t>
        </w:r>
        <w:r w:rsidRPr="00801F40">
          <w:rPr>
            <w:rFonts w:ascii="Bell MT" w:hAnsi="Bell MT"/>
            <w:sz w:val="24"/>
            <w:szCs w:val="24"/>
            <w:rPrChange w:id="849" w:author="Etion Pinari" w:date="2021-01-06T12:27:00Z">
              <w:rPr>
                <w:rFonts w:ascii="Bell MT" w:hAnsi="Bell MT"/>
                <w:sz w:val="18"/>
                <w:szCs w:val="18"/>
              </w:rPr>
            </w:rPrChange>
          </w:rPr>
          <w:fldChar w:fldCharType="begin"/>
        </w:r>
        <w:r w:rsidRPr="00801F40">
          <w:rPr>
            <w:rFonts w:ascii="Bell MT" w:hAnsi="Bell MT"/>
            <w:sz w:val="24"/>
            <w:szCs w:val="24"/>
            <w:rPrChange w:id="850" w:author="Etion Pinari" w:date="2021-01-06T12:27:00Z">
              <w:rPr>
                <w:rFonts w:ascii="Bell MT" w:hAnsi="Bell MT"/>
                <w:sz w:val="18"/>
                <w:szCs w:val="18"/>
              </w:rPr>
            </w:rPrChange>
          </w:rPr>
          <w:instrText xml:space="preserve"> HYPERLINK "https://www.sciencedirect.com/science/article/pii/S0022435997900324" </w:instrText>
        </w:r>
        <w:r w:rsidRPr="00801F40">
          <w:rPr>
            <w:rFonts w:ascii="Bell MT" w:hAnsi="Bell MT"/>
            <w:sz w:val="24"/>
            <w:szCs w:val="24"/>
            <w:rPrChange w:id="851" w:author="Etion Pinari" w:date="2021-01-06T12:27:00Z">
              <w:rPr>
                <w:rFonts w:ascii="Bell MT" w:hAnsi="Bell MT"/>
                <w:sz w:val="18"/>
                <w:szCs w:val="18"/>
              </w:rPr>
            </w:rPrChange>
          </w:rPr>
          <w:fldChar w:fldCharType="separate"/>
        </w:r>
        <w:r w:rsidRPr="00801F40">
          <w:rPr>
            <w:rStyle w:val="Hyperlink"/>
            <w:rFonts w:ascii="Bell MT" w:hAnsi="Bell MT"/>
            <w:sz w:val="24"/>
            <w:szCs w:val="24"/>
            <w:rPrChange w:id="852" w:author="Etion Pinari" w:date="2021-01-06T12:27:00Z">
              <w:rPr>
                <w:rStyle w:val="Hyperlink"/>
                <w:rFonts w:ascii="Bell MT" w:hAnsi="Bell MT"/>
                <w:sz w:val="18"/>
                <w:szCs w:val="18"/>
              </w:rPr>
            </w:rPrChange>
          </w:rPr>
          <w:t>https://www.sciencedirect.com/science/article/pii/S0022435997900324</w:t>
        </w:r>
        <w:r w:rsidRPr="00801F40">
          <w:rPr>
            <w:rFonts w:ascii="Bell MT" w:hAnsi="Bell MT"/>
            <w:sz w:val="24"/>
            <w:szCs w:val="24"/>
            <w:rPrChange w:id="853" w:author="Etion Pinari" w:date="2021-01-06T12:27:00Z">
              <w:rPr>
                <w:rFonts w:ascii="Bell MT" w:hAnsi="Bell MT"/>
                <w:sz w:val="18"/>
                <w:szCs w:val="18"/>
              </w:rPr>
            </w:rPrChange>
          </w:rPr>
          <w:fldChar w:fldCharType="end"/>
        </w:r>
      </w:ins>
    </w:p>
    <w:p w14:paraId="1115203B" w14:textId="4FA4B238" w:rsidR="008B2710" w:rsidRPr="00801F40" w:rsidRDefault="008B2710">
      <w:pPr>
        <w:pStyle w:val="ListParagraph"/>
        <w:numPr>
          <w:ilvl w:val="0"/>
          <w:numId w:val="24"/>
        </w:numPr>
        <w:spacing w:line="276" w:lineRule="auto"/>
        <w:rPr>
          <w:rFonts w:ascii="Bell MT" w:hAnsi="Bell MT"/>
          <w:sz w:val="24"/>
          <w:szCs w:val="24"/>
          <w:rPrChange w:id="854" w:author="Etion Pinari" w:date="2021-01-06T12:27:00Z">
            <w:rPr>
              <w:lang w:val="en-GB"/>
            </w:rPr>
          </w:rPrChange>
        </w:rPr>
        <w:pPrChange w:id="855" w:author="Etion Pinari" w:date="2021-01-06T12:17:00Z">
          <w:pPr>
            <w:pStyle w:val="ListParagraph"/>
            <w:numPr>
              <w:numId w:val="1"/>
            </w:numPr>
            <w:ind w:left="360" w:hanging="360"/>
          </w:pPr>
        </w:pPrChange>
      </w:pPr>
      <w:proofErr w:type="spellStart"/>
      <w:ins w:id="856" w:author="Etion Pinari" w:date="2021-01-10T18:03:00Z">
        <w:r>
          <w:rPr>
            <w:rFonts w:ascii="Bell MT" w:hAnsi="Bell MT"/>
            <w:sz w:val="24"/>
            <w:szCs w:val="24"/>
          </w:rPr>
          <w:t>Traefik</w:t>
        </w:r>
        <w:proofErr w:type="spellEnd"/>
        <w:r>
          <w:rPr>
            <w:rFonts w:ascii="Bell MT" w:hAnsi="Bell MT"/>
            <w:sz w:val="24"/>
            <w:szCs w:val="24"/>
          </w:rPr>
          <w:t xml:space="preserve"> installation guide: </w:t>
        </w:r>
        <w:r>
          <w:rPr>
            <w:rFonts w:ascii="Bell MT" w:hAnsi="Bell MT"/>
            <w:sz w:val="24"/>
            <w:szCs w:val="24"/>
          </w:rPr>
          <w:fldChar w:fldCharType="begin"/>
        </w:r>
        <w:r>
          <w:rPr>
            <w:rFonts w:ascii="Bell MT" w:hAnsi="Bell MT"/>
            <w:sz w:val="24"/>
            <w:szCs w:val="24"/>
          </w:rPr>
          <w:instrText xml:space="preserve"> HYPERLINK "https://github.com/traefik/traefik/blob/master/README.md" </w:instrText>
        </w:r>
        <w:r>
          <w:rPr>
            <w:rFonts w:ascii="Bell MT" w:hAnsi="Bell MT"/>
            <w:sz w:val="24"/>
            <w:szCs w:val="24"/>
          </w:rPr>
          <w:fldChar w:fldCharType="separate"/>
        </w:r>
        <w:r w:rsidRPr="008B2710">
          <w:rPr>
            <w:rStyle w:val="Hyperlink"/>
            <w:rFonts w:ascii="Bell MT" w:hAnsi="Bell MT"/>
            <w:sz w:val="24"/>
            <w:szCs w:val="24"/>
          </w:rPr>
          <w:t>https://github.com/traefik/traefik/blob/master/README.md</w:t>
        </w:r>
        <w:r>
          <w:rPr>
            <w:rFonts w:ascii="Bell MT" w:hAnsi="Bell MT"/>
            <w:sz w:val="24"/>
            <w:szCs w:val="24"/>
          </w:rPr>
          <w:fldChar w:fldCharType="end"/>
        </w:r>
      </w:ins>
    </w:p>
    <w:sectPr w:rsidR="008B2710"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42" w:author="Cristian Sbrolli" w:date="2020-12-29T04:03:00Z" w:initials="CS">
    <w:p w14:paraId="06DFB714" w14:textId="62615E6B" w:rsidR="001C3DCD" w:rsidRPr="001F1E46" w:rsidRDefault="001C3DCD">
      <w:pPr>
        <w:pStyle w:val="CommentText"/>
      </w:pPr>
      <w:r>
        <w:rPr>
          <w:rStyle w:val="CommentReference"/>
        </w:rPr>
        <w:annotationRef/>
      </w:r>
      <w:r w:rsidRPr="001F1E46">
        <w:t>Mis</w:t>
      </w:r>
      <w:r>
        <w:t>sing market finder to database interface</w:t>
      </w:r>
    </w:p>
  </w:comment>
  <w:comment w:id="549" w:author="Etion Pinari" w:date="2021-01-06T10:58:00Z" w:initials="EP">
    <w:p w14:paraId="07752643" w14:textId="471B7E87" w:rsidR="001C3DCD" w:rsidRPr="001F3859" w:rsidRDefault="001C3DCD">
      <w:pPr>
        <w:pStyle w:val="CommentText"/>
      </w:pPr>
      <w:r>
        <w:rPr>
          <w:rStyle w:val="CommentReference"/>
        </w:rPr>
        <w:annotationRef/>
      </w:r>
      <w:r w:rsidRPr="001F3859">
        <w:t>Map interface required is</w:t>
      </w:r>
      <w:r>
        <w:t xml:space="preserve"> visually </w:t>
      </w:r>
      <w:proofErr w:type="gramStart"/>
      <w:r>
        <w:t>incorrect</w:t>
      </w:r>
      <w:proofErr w:type="gramEnd"/>
    </w:p>
  </w:comment>
  <w:comment w:id="550" w:author="Cristian Sbrolli" w:date="2021-01-07T23:57:00Z" w:initials="CS">
    <w:p w14:paraId="31C4D7C6" w14:textId="67969108" w:rsidR="001C3DCD" w:rsidRPr="00532BBE" w:rsidRDefault="001C3DCD">
      <w:pPr>
        <w:pStyle w:val="CommentText"/>
      </w:pPr>
      <w:r>
        <w:rPr>
          <w:rStyle w:val="CommentReference"/>
        </w:rPr>
        <w:annotationRef/>
      </w:r>
    </w:p>
  </w:comment>
  <w:comment w:id="552" w:author="Cristian Sbrolli" w:date="2021-01-03T22:56:00Z" w:initials="CS">
    <w:p w14:paraId="51FCFDAB" w14:textId="719C7D1B" w:rsidR="001C3DCD" w:rsidRPr="004201DC" w:rsidRDefault="001C3DCD">
      <w:pPr>
        <w:pStyle w:val="CommentText"/>
      </w:pPr>
      <w:r>
        <w:rPr>
          <w:rStyle w:val="CommentReference"/>
        </w:rPr>
        <w:annotationRef/>
      </w:r>
    </w:p>
  </w:comment>
  <w:comment w:id="581" w:author="Etion Pinari" w:date="2021-01-08T18:51:00Z" w:initials="EP">
    <w:p w14:paraId="3A74D513" w14:textId="2F1F1444" w:rsidR="001C3DCD" w:rsidRPr="001C1773" w:rsidRDefault="001C3DCD">
      <w:pPr>
        <w:pStyle w:val="CommentText"/>
      </w:pPr>
      <w:r>
        <w:rPr>
          <w:rStyle w:val="CommentReference"/>
        </w:rPr>
        <w:annotationRef/>
      </w:r>
    </w:p>
  </w:comment>
  <w:comment w:id="590" w:author="Etion Pinari" w:date="2020-12-29T12:31:00Z" w:initials="EP">
    <w:p w14:paraId="5C97E809" w14:textId="77777777" w:rsidR="001C3DCD" w:rsidRPr="002F47C7" w:rsidRDefault="001C3DCD" w:rsidP="002F47C7">
      <w:pPr>
        <w:pStyle w:val="CommentText"/>
      </w:pPr>
      <w:r>
        <w:rPr>
          <w:rStyle w:val="CommentReference"/>
        </w:rPr>
        <w:annotationRef/>
      </w:r>
      <w:r w:rsidRPr="002F47C7">
        <w:t xml:space="preserve">It is average shopping time + 3 </w:t>
      </w:r>
      <w:proofErr w:type="gramStart"/>
      <w:r w:rsidRPr="002F47C7">
        <w:t>variances</w:t>
      </w:r>
      <w:proofErr w:type="gramEnd"/>
    </w:p>
  </w:comment>
  <w:comment w:id="593" w:author="Etion Pinari" w:date="2020-12-29T12:41:00Z" w:initials="EP">
    <w:p w14:paraId="4AAD7A5C" w14:textId="77777777" w:rsidR="001C3DCD" w:rsidRPr="002F47C7" w:rsidRDefault="001C3DCD" w:rsidP="002F47C7">
      <w:pPr>
        <w:pStyle w:val="CommentText"/>
      </w:pPr>
      <w:r>
        <w:rPr>
          <w:rStyle w:val="CommentReference"/>
        </w:rPr>
        <w:annotationRef/>
      </w:r>
      <w:r w:rsidRPr="002F47C7">
        <w:t>This is to be removed, if critical time is defined as above, this becomes useless.</w:t>
      </w:r>
    </w:p>
  </w:comment>
  <w:comment w:id="615" w:author="Etion Pinari" w:date="2020-12-03T20:36:00Z" w:initials="EP">
    <w:p w14:paraId="41B627E5" w14:textId="77777777" w:rsidR="001C3DCD" w:rsidRPr="00223523" w:rsidRDefault="001C3DCD" w:rsidP="00D10CB7">
      <w:pPr>
        <w:pStyle w:val="CommentText"/>
      </w:pPr>
      <w:r>
        <w:rPr>
          <w:rStyle w:val="CommentReference"/>
        </w:rPr>
        <w:annotationRef/>
      </w:r>
      <w:r w:rsidRPr="00223523">
        <w:t xml:space="preserve"> New as of 3 December 2020</w:t>
      </w:r>
    </w:p>
  </w:comment>
  <w:comment w:id="616" w:author="Etion Pinari" w:date="2020-12-03T21:41:00Z" w:initials="EP">
    <w:p w14:paraId="3C4F84D1" w14:textId="77777777" w:rsidR="001C3DCD" w:rsidRPr="00223523" w:rsidRDefault="001C3DCD" w:rsidP="00CA6634">
      <w:pPr>
        <w:pStyle w:val="CommentText"/>
      </w:pPr>
      <w:r>
        <w:rPr>
          <w:rStyle w:val="CommentReference"/>
        </w:rPr>
        <w:annotationRef/>
      </w:r>
      <w:r w:rsidRPr="00223523">
        <w:t xml:space="preserve">And their </w:t>
      </w:r>
      <w:proofErr w:type="spellStart"/>
      <w:r w:rsidRPr="00223523">
        <w:t>qr</w:t>
      </w:r>
      <w:proofErr w:type="spellEnd"/>
      <w:r w:rsidRPr="00223523">
        <w:t xml:space="preserve"> codes (?)</w:t>
      </w:r>
    </w:p>
  </w:comment>
  <w:comment w:id="617" w:author="Etion Pinari" w:date="2020-12-11T13:13:00Z" w:initials="EP">
    <w:p w14:paraId="51A70FE1" w14:textId="77777777" w:rsidR="001C3DCD" w:rsidRPr="00223523" w:rsidRDefault="001C3DCD" w:rsidP="00CA6634">
      <w:pPr>
        <w:pStyle w:val="CommentText"/>
      </w:pPr>
      <w:r>
        <w:rPr>
          <w:rStyle w:val="CommentReference"/>
        </w:rPr>
        <w:annotationRef/>
      </w:r>
      <w:r w:rsidRPr="00223523">
        <w:t>Previously: phone</w:t>
      </w:r>
    </w:p>
  </w:comment>
  <w:comment w:id="618" w:author="Etion Pinari" w:date="2020-12-08T11:09:00Z" w:initials="EP">
    <w:p w14:paraId="02FCD6D3" w14:textId="77777777" w:rsidR="001C3DCD" w:rsidRPr="0077137A" w:rsidRDefault="001C3DCD" w:rsidP="0077137A">
      <w:pPr>
        <w:pStyle w:val="CommentText"/>
      </w:pPr>
      <w:r>
        <w:rPr>
          <w:rStyle w:val="CommentReference"/>
        </w:rPr>
        <w:annotationRef/>
      </w:r>
      <w:r w:rsidRPr="0077137A">
        <w:t xml:space="preserve">Difference between normal ticket and book a visit </w:t>
      </w:r>
      <w:proofErr w:type="gramStart"/>
      <w:r w:rsidRPr="0077137A">
        <w:t>function</w:t>
      </w:r>
      <w:proofErr w:type="gramEnd"/>
      <w:r w:rsidRPr="0077137A">
        <w:t xml:space="preserve"> </w:t>
      </w:r>
    </w:p>
  </w:comment>
  <w:comment w:id="619" w:author="Etion Pinari" w:date="2020-12-03T20:30:00Z" w:initials="EP">
    <w:p w14:paraId="648DC5B2" w14:textId="77777777" w:rsidR="001C3DCD" w:rsidRPr="0077137A" w:rsidRDefault="001C3DCD" w:rsidP="00CA6634">
      <w:pPr>
        <w:pStyle w:val="CommentText"/>
      </w:pPr>
      <w:r>
        <w:rPr>
          <w:rStyle w:val="CommentReference"/>
        </w:rPr>
        <w:annotationRef/>
      </w:r>
      <w:r w:rsidRPr="0077137A">
        <w:t>New as of 03 Dec</w:t>
      </w:r>
    </w:p>
  </w:comment>
  <w:comment w:id="620" w:author="Etion Pinari" w:date="2020-12-03T22:27:00Z" w:initials="EP">
    <w:p w14:paraId="2DE627B0" w14:textId="77777777" w:rsidR="001C3DCD" w:rsidRPr="0077137A" w:rsidRDefault="001C3DCD" w:rsidP="00CA6634">
      <w:pPr>
        <w:pStyle w:val="CommentText"/>
      </w:pPr>
      <w:r>
        <w:rPr>
          <w:rStyle w:val="CommentReference"/>
        </w:rPr>
        <w:annotationRef/>
      </w:r>
      <w:r w:rsidRPr="0077137A">
        <w:t xml:space="preserve">What if turnstiles have no inherent </w:t>
      </w:r>
      <w:proofErr w:type="spellStart"/>
      <w:r w:rsidRPr="0077137A">
        <w:t>qr</w:t>
      </w:r>
      <w:proofErr w:type="spellEnd"/>
      <w:r w:rsidRPr="0077137A">
        <w:t xml:space="preserve"> code scanner?</w:t>
      </w:r>
    </w:p>
  </w:comment>
  <w:comment w:id="621" w:author="Etion Pinari" w:date="2020-12-03T20:30:00Z" w:initials="EP">
    <w:p w14:paraId="31BF24FE" w14:textId="77777777" w:rsidR="001C3DCD" w:rsidRPr="0077137A" w:rsidRDefault="001C3DCD" w:rsidP="00CA6634">
      <w:pPr>
        <w:pStyle w:val="CommentText"/>
      </w:pPr>
      <w:r>
        <w:rPr>
          <w:rStyle w:val="CommentReference"/>
        </w:rPr>
        <w:annotationRef/>
      </w:r>
      <w:r w:rsidRPr="0077137A">
        <w:t>New as of 03 Dec</w:t>
      </w:r>
    </w:p>
  </w:comment>
  <w:comment w:id="622" w:author="Etion Pinari" w:date="2020-12-06T19:50:00Z" w:initials="EP">
    <w:p w14:paraId="79379568" w14:textId="77777777" w:rsidR="001C3DCD" w:rsidRPr="0077137A" w:rsidRDefault="001C3DCD" w:rsidP="00CA6634">
      <w:pPr>
        <w:pStyle w:val="CommentText"/>
      </w:pPr>
      <w:r>
        <w:rPr>
          <w:rStyle w:val="CommentReference"/>
        </w:rPr>
        <w:annotationRef/>
      </w:r>
      <w:r w:rsidRPr="0077137A">
        <w:t>LOCKS AFTEWARDS</w:t>
      </w:r>
    </w:p>
  </w:comment>
  <w:comment w:id="623" w:author="Etion Pinari" w:date="2020-12-06T20:27:00Z" w:initials="EP">
    <w:p w14:paraId="6E5C6155" w14:textId="77777777" w:rsidR="001C3DCD" w:rsidRPr="003E0547" w:rsidRDefault="001C3DCD" w:rsidP="00CA6634">
      <w:pPr>
        <w:pStyle w:val="CommentText"/>
      </w:pPr>
      <w:r>
        <w:rPr>
          <w:rStyle w:val="CommentReference"/>
        </w:rPr>
        <w:annotationRef/>
      </w:r>
      <w:r w:rsidRPr="003E0547">
        <w:t xml:space="preserve">Add shared </w:t>
      </w:r>
      <w:proofErr w:type="gramStart"/>
      <w:r w:rsidRPr="003E0547">
        <w:t>phenomena</w:t>
      </w:r>
      <w:proofErr w:type="gramEnd"/>
    </w:p>
  </w:comment>
  <w:comment w:id="625" w:author="Etion Pinari" w:date="2020-12-06T20:50:00Z" w:initials="EP">
    <w:p w14:paraId="10668C0A" w14:textId="77777777" w:rsidR="001C3DCD" w:rsidRPr="00BB168D" w:rsidRDefault="001C3DCD" w:rsidP="00CA6634">
      <w:pPr>
        <w:pStyle w:val="CommentText"/>
      </w:pPr>
      <w:r>
        <w:rPr>
          <w:rStyle w:val="CommentReference"/>
        </w:rPr>
        <w:annotationRef/>
      </w:r>
      <w:r w:rsidRPr="00BB168D">
        <w:t xml:space="preserve">New, wording is to </w:t>
      </w:r>
      <w:proofErr w:type="gramStart"/>
      <w:r w:rsidRPr="00BB168D">
        <w:t>check</w:t>
      </w:r>
      <w:proofErr w:type="gramEnd"/>
    </w:p>
  </w:comment>
  <w:comment w:id="624" w:author="Etion Pinari" w:date="2020-12-07T19:15:00Z" w:initials="EP">
    <w:p w14:paraId="49170751" w14:textId="77777777" w:rsidR="001C3DCD" w:rsidRPr="00BB168D" w:rsidRDefault="001C3DCD" w:rsidP="00CA6634">
      <w:pPr>
        <w:pStyle w:val="CommentText"/>
      </w:pPr>
      <w:r>
        <w:rPr>
          <w:rStyle w:val="CommentReference"/>
        </w:rPr>
        <w:annotationRef/>
      </w:r>
      <w:r w:rsidRPr="00BB168D">
        <w:t xml:space="preserve">Added another FR </w:t>
      </w:r>
      <w:proofErr w:type="gramStart"/>
      <w:r w:rsidRPr="00BB168D">
        <w:t>r18</w:t>
      </w:r>
      <w:proofErr w:type="gramEnd"/>
    </w:p>
  </w:comment>
  <w:comment w:id="626" w:author="Cristian Sbrolli" w:date="2021-01-08T00:17:00Z" w:initials="CS">
    <w:p w14:paraId="7FE47599" w14:textId="679F7418" w:rsidR="001C3DCD" w:rsidRPr="00DD52BA" w:rsidRDefault="001C3DCD">
      <w:pPr>
        <w:pStyle w:val="CommentText"/>
      </w:pPr>
      <w:r>
        <w:rPr>
          <w:rStyle w:val="CommentReference"/>
        </w:rPr>
        <w:annotationRef/>
      </w:r>
      <w:r w:rsidRPr="00DD52BA">
        <w:t>App sends request to evaluate t</w:t>
      </w:r>
      <w:r>
        <w:t xml:space="preserve">ime to </w:t>
      </w:r>
      <w:proofErr w:type="spellStart"/>
      <w:r>
        <w:t>suggestionmodule</w:t>
      </w:r>
      <w:proofErr w:type="spellEnd"/>
      <w:r>
        <w:t xml:space="preserve"> that calculates and returns response </w:t>
      </w:r>
      <w:proofErr w:type="gramStart"/>
      <w:r>
        <w:t>e.g.</w:t>
      </w:r>
      <w:proofErr w:type="gramEnd"/>
      <w:r>
        <w:t xml:space="preserve">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3A74D513"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A32838" w16cex:dateUtc="2021-01-08T17:51: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3A74D513" w16cid:durableId="23A32838"/>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40C03" w14:textId="77777777" w:rsidR="00A240B5" w:rsidRDefault="00A240B5" w:rsidP="002F47C7">
      <w:pPr>
        <w:spacing w:after="0" w:line="240" w:lineRule="auto"/>
      </w:pPr>
      <w:r>
        <w:separator/>
      </w:r>
    </w:p>
  </w:endnote>
  <w:endnote w:type="continuationSeparator" w:id="0">
    <w:p w14:paraId="2801BD27" w14:textId="77777777" w:rsidR="00A240B5" w:rsidRDefault="00A240B5"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582" w:author="Etion Pinari" w:date="2021-01-10T17:46:00Z"/>
  <w:sdt>
    <w:sdtPr>
      <w:id w:val="-939682599"/>
      <w:docPartObj>
        <w:docPartGallery w:val="Page Numbers (Bottom of Page)"/>
        <w:docPartUnique/>
      </w:docPartObj>
    </w:sdtPr>
    <w:sdtEndPr>
      <w:rPr>
        <w:noProof/>
      </w:rPr>
    </w:sdtEndPr>
    <w:sdtContent>
      <w:customXmlInsRangeEnd w:id="582"/>
      <w:p w14:paraId="3243633C" w14:textId="42F5A0C9" w:rsidR="00343016" w:rsidRDefault="00343016">
        <w:pPr>
          <w:pStyle w:val="Footer"/>
          <w:rPr>
            <w:ins w:id="583" w:author="Etion Pinari" w:date="2021-01-10T17:46:00Z"/>
          </w:rPr>
        </w:pPr>
        <w:ins w:id="584" w:author="Etion Pinari" w:date="2021-01-10T17:46:00Z">
          <w:r>
            <w:fldChar w:fldCharType="begin"/>
          </w:r>
          <w:r>
            <w:instrText xml:space="preserve"> PAGE   \* MERGEFORMAT </w:instrText>
          </w:r>
          <w:r>
            <w:fldChar w:fldCharType="separate"/>
          </w:r>
          <w:r>
            <w:rPr>
              <w:noProof/>
            </w:rPr>
            <w:t>2</w:t>
          </w:r>
          <w:r>
            <w:rPr>
              <w:noProof/>
            </w:rPr>
            <w:fldChar w:fldCharType="end"/>
          </w:r>
        </w:ins>
      </w:p>
      <w:customXmlInsRangeStart w:id="585" w:author="Etion Pinari" w:date="2021-01-10T17:46:00Z"/>
    </w:sdtContent>
  </w:sdt>
  <w:customXmlInsRangeEnd w:id="585"/>
  <w:p w14:paraId="01E01726" w14:textId="77777777" w:rsidR="00343016" w:rsidRDefault="003430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82170E" w14:textId="77777777" w:rsidR="00A240B5" w:rsidRDefault="00A240B5" w:rsidP="002F47C7">
      <w:pPr>
        <w:spacing w:after="0" w:line="240" w:lineRule="auto"/>
      </w:pPr>
      <w:r>
        <w:separator/>
      </w:r>
    </w:p>
  </w:footnote>
  <w:footnote w:type="continuationSeparator" w:id="0">
    <w:p w14:paraId="17284B9D" w14:textId="77777777" w:rsidR="00A240B5" w:rsidRDefault="00A240B5"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multilevel"/>
    <w:tmpl w:val="C8481EBC"/>
    <w:lvl w:ilvl="0">
      <w:start w:val="1"/>
      <w:numFmt w:val="decimal"/>
      <w:lvlText w:val="G.%1)"/>
      <w:lvlJc w:val="righ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AE0A18"/>
    <w:multiLevelType w:val="multilevel"/>
    <w:tmpl w:val="25DE31EA"/>
    <w:lvl w:ilvl="0">
      <w:start w:val="1"/>
      <w:numFmt w:val="decimal"/>
      <w:lvlText w:val="H.%1)"/>
      <w:lvlJc w:val="righ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2"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3"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4"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20"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1"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7"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40"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3"/>
  </w:num>
  <w:num w:numId="3">
    <w:abstractNumId w:val="26"/>
  </w:num>
  <w:num w:numId="4">
    <w:abstractNumId w:val="23"/>
  </w:num>
  <w:num w:numId="5">
    <w:abstractNumId w:val="35"/>
  </w:num>
  <w:num w:numId="6">
    <w:abstractNumId w:val="13"/>
  </w:num>
  <w:num w:numId="7">
    <w:abstractNumId w:val="7"/>
  </w:num>
  <w:num w:numId="8">
    <w:abstractNumId w:val="38"/>
  </w:num>
  <w:num w:numId="9">
    <w:abstractNumId w:val="40"/>
  </w:num>
  <w:num w:numId="10">
    <w:abstractNumId w:val="6"/>
  </w:num>
  <w:num w:numId="11">
    <w:abstractNumId w:val="36"/>
  </w:num>
  <w:num w:numId="12">
    <w:abstractNumId w:val="29"/>
  </w:num>
  <w:num w:numId="13">
    <w:abstractNumId w:val="9"/>
  </w:num>
  <w:num w:numId="14">
    <w:abstractNumId w:val="17"/>
  </w:num>
  <w:num w:numId="15">
    <w:abstractNumId w:val="34"/>
  </w:num>
  <w:num w:numId="16">
    <w:abstractNumId w:val="47"/>
  </w:num>
  <w:num w:numId="17">
    <w:abstractNumId w:val="33"/>
  </w:num>
  <w:num w:numId="18">
    <w:abstractNumId w:val="37"/>
  </w:num>
  <w:num w:numId="19">
    <w:abstractNumId w:val="28"/>
  </w:num>
  <w:num w:numId="20">
    <w:abstractNumId w:val="44"/>
  </w:num>
  <w:num w:numId="21">
    <w:abstractNumId w:val="14"/>
  </w:num>
  <w:num w:numId="22">
    <w:abstractNumId w:val="25"/>
  </w:num>
  <w:num w:numId="23">
    <w:abstractNumId w:val="11"/>
  </w:num>
  <w:num w:numId="24">
    <w:abstractNumId w:val="24"/>
  </w:num>
  <w:num w:numId="25">
    <w:abstractNumId w:val="31"/>
  </w:num>
  <w:num w:numId="26">
    <w:abstractNumId w:val="20"/>
  </w:num>
  <w:num w:numId="27">
    <w:abstractNumId w:val="21"/>
  </w:num>
  <w:num w:numId="28">
    <w:abstractNumId w:val="46"/>
  </w:num>
  <w:num w:numId="29">
    <w:abstractNumId w:val="51"/>
  </w:num>
  <w:num w:numId="30">
    <w:abstractNumId w:val="27"/>
  </w:num>
  <w:num w:numId="31">
    <w:abstractNumId w:val="1"/>
  </w:num>
  <w:num w:numId="32">
    <w:abstractNumId w:val="5"/>
  </w:num>
  <w:num w:numId="33">
    <w:abstractNumId w:val="16"/>
  </w:num>
  <w:num w:numId="34">
    <w:abstractNumId w:val="19"/>
  </w:num>
  <w:num w:numId="35">
    <w:abstractNumId w:val="18"/>
  </w:num>
  <w:num w:numId="36">
    <w:abstractNumId w:val="50"/>
  </w:num>
  <w:num w:numId="37">
    <w:abstractNumId w:val="22"/>
  </w:num>
  <w:num w:numId="38">
    <w:abstractNumId w:val="48"/>
  </w:num>
  <w:num w:numId="39">
    <w:abstractNumId w:val="41"/>
  </w:num>
  <w:num w:numId="40">
    <w:abstractNumId w:val="49"/>
  </w:num>
  <w:num w:numId="41">
    <w:abstractNumId w:val="30"/>
  </w:num>
  <w:num w:numId="42">
    <w:abstractNumId w:val="2"/>
  </w:num>
  <w:num w:numId="43">
    <w:abstractNumId w:val="12"/>
  </w:num>
  <w:num w:numId="44">
    <w:abstractNumId w:val="32"/>
  </w:num>
  <w:num w:numId="45">
    <w:abstractNumId w:val="52"/>
  </w:num>
  <w:num w:numId="46">
    <w:abstractNumId w:val="0"/>
  </w:num>
  <w:num w:numId="47">
    <w:abstractNumId w:val="3"/>
  </w:num>
  <w:num w:numId="48">
    <w:abstractNumId w:val="4"/>
  </w:num>
  <w:num w:numId="49">
    <w:abstractNumId w:val="15"/>
  </w:num>
  <w:num w:numId="50">
    <w:abstractNumId w:val="39"/>
  </w:num>
  <w:num w:numId="51">
    <w:abstractNumId w:val="45"/>
  </w:num>
  <w:num w:numId="52">
    <w:abstractNumId w:val="42"/>
  </w:num>
  <w:num w:numId="53">
    <w:abstractNumId w:val="1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orgio Romeo">
    <w15:presenceInfo w15:providerId="Windows Live" w15:userId="edb85f2625b108f3"/>
  </w15:person>
  <w15:person w15:author="Etion Pinari">
    <w15:presenceInfo w15:providerId="None" w15:userId="Etion Pinari"/>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773"/>
    <w:rsid w:val="001C1E99"/>
    <w:rsid w:val="001C3DCD"/>
    <w:rsid w:val="001C6FBD"/>
    <w:rsid w:val="001E71F1"/>
    <w:rsid w:val="001F1B9E"/>
    <w:rsid w:val="001F1E46"/>
    <w:rsid w:val="001F3859"/>
    <w:rsid w:val="001F4162"/>
    <w:rsid w:val="00223523"/>
    <w:rsid w:val="00240FF8"/>
    <w:rsid w:val="00244FF0"/>
    <w:rsid w:val="0025283F"/>
    <w:rsid w:val="00252D73"/>
    <w:rsid w:val="002714C9"/>
    <w:rsid w:val="002A03A2"/>
    <w:rsid w:val="002A6A84"/>
    <w:rsid w:val="002A721F"/>
    <w:rsid w:val="002B504C"/>
    <w:rsid w:val="002B6E28"/>
    <w:rsid w:val="002C156A"/>
    <w:rsid w:val="002C367B"/>
    <w:rsid w:val="002C5C05"/>
    <w:rsid w:val="002F47C7"/>
    <w:rsid w:val="00331AC1"/>
    <w:rsid w:val="00332372"/>
    <w:rsid w:val="00333EA7"/>
    <w:rsid w:val="00343016"/>
    <w:rsid w:val="003438EB"/>
    <w:rsid w:val="00364094"/>
    <w:rsid w:val="0037491C"/>
    <w:rsid w:val="00383FE8"/>
    <w:rsid w:val="0038482A"/>
    <w:rsid w:val="00396CC4"/>
    <w:rsid w:val="003A067B"/>
    <w:rsid w:val="003B6200"/>
    <w:rsid w:val="003C3800"/>
    <w:rsid w:val="003D0DEA"/>
    <w:rsid w:val="003E0547"/>
    <w:rsid w:val="003E4B14"/>
    <w:rsid w:val="00415B21"/>
    <w:rsid w:val="004201DC"/>
    <w:rsid w:val="004365DC"/>
    <w:rsid w:val="0045158B"/>
    <w:rsid w:val="00456AC2"/>
    <w:rsid w:val="004625F0"/>
    <w:rsid w:val="0047108A"/>
    <w:rsid w:val="0047282B"/>
    <w:rsid w:val="004B536C"/>
    <w:rsid w:val="004B6280"/>
    <w:rsid w:val="004C0824"/>
    <w:rsid w:val="004D0DBB"/>
    <w:rsid w:val="00507C87"/>
    <w:rsid w:val="005100F1"/>
    <w:rsid w:val="00532BB4"/>
    <w:rsid w:val="00532BBE"/>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957B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D63CE"/>
    <w:rsid w:val="007F3319"/>
    <w:rsid w:val="00801F40"/>
    <w:rsid w:val="00803B46"/>
    <w:rsid w:val="008125E3"/>
    <w:rsid w:val="0082656A"/>
    <w:rsid w:val="00846BE2"/>
    <w:rsid w:val="0085735B"/>
    <w:rsid w:val="0089155A"/>
    <w:rsid w:val="008B2710"/>
    <w:rsid w:val="008D13F0"/>
    <w:rsid w:val="008D2EF5"/>
    <w:rsid w:val="00901A5E"/>
    <w:rsid w:val="009043C3"/>
    <w:rsid w:val="009121E5"/>
    <w:rsid w:val="009144B8"/>
    <w:rsid w:val="0094224D"/>
    <w:rsid w:val="0095335C"/>
    <w:rsid w:val="0096497E"/>
    <w:rsid w:val="0097581F"/>
    <w:rsid w:val="0098587D"/>
    <w:rsid w:val="009925FD"/>
    <w:rsid w:val="009A6EF1"/>
    <w:rsid w:val="009B0994"/>
    <w:rsid w:val="009B4446"/>
    <w:rsid w:val="00A14C68"/>
    <w:rsid w:val="00A15DE6"/>
    <w:rsid w:val="00A20AAC"/>
    <w:rsid w:val="00A240B5"/>
    <w:rsid w:val="00A43865"/>
    <w:rsid w:val="00A603E6"/>
    <w:rsid w:val="00A65786"/>
    <w:rsid w:val="00A75D8B"/>
    <w:rsid w:val="00AB0297"/>
    <w:rsid w:val="00AB08A6"/>
    <w:rsid w:val="00B15590"/>
    <w:rsid w:val="00B267A2"/>
    <w:rsid w:val="00B27313"/>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B5483"/>
    <w:rsid w:val="00EC6E35"/>
    <w:rsid w:val="00EE26D1"/>
    <w:rsid w:val="00F153C3"/>
    <w:rsid w:val="00F27B54"/>
    <w:rsid w:val="00F371AE"/>
    <w:rsid w:val="00F403CF"/>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 w:type="paragraph" w:styleId="NormalWeb">
    <w:name w:val="Normal (Web)"/>
    <w:basedOn w:val="Normal"/>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F5773A"/>
    <w:rPr>
      <w:b/>
      <w:bCs/>
    </w:rPr>
  </w:style>
  <w:style w:type="paragraph" w:styleId="NoSpacing">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IntenseReference">
    <w:name w:val="Intense Reference"/>
    <w:basedOn w:val="DefaultParagraphFont"/>
    <w:uiPriority w:val="32"/>
    <w:qFormat/>
    <w:rsid w:val="009B0994"/>
    <w:rPr>
      <w:b/>
      <w:bCs/>
      <w:smallCaps/>
      <w:color w:val="70AD47" w:themeColor="accent6"/>
    </w:rPr>
  </w:style>
  <w:style w:type="paragraph" w:styleId="Subtitle">
    <w:name w:val="Subtitle"/>
    <w:basedOn w:val="Normal"/>
    <w:next w:val="Normal"/>
    <w:link w:val="SubtitleChar"/>
    <w:uiPriority w:val="11"/>
    <w:qFormat/>
    <w:rsid w:val="001C3DCD"/>
    <w:pPr>
      <w:numPr>
        <w:ilvl w:val="1"/>
      </w:numPr>
      <w:spacing w:after="200" w:line="240" w:lineRule="auto"/>
    </w:pPr>
    <w:rPr>
      <w:rFonts w:asciiTheme="majorHAnsi" w:eastAsiaTheme="majorEastAsia" w:hAnsiTheme="majorHAnsi" w:cstheme="majorBidi"/>
      <w:color w:val="000000" w:themeColor="text1"/>
      <w:sz w:val="30"/>
      <w:szCs w:val="30"/>
    </w:rPr>
  </w:style>
  <w:style w:type="character" w:customStyle="1" w:styleId="SubtitleChar">
    <w:name w:val="Subtitle Char"/>
    <w:basedOn w:val="DefaultParagraphFont"/>
    <w:link w:val="Subtitle"/>
    <w:uiPriority w:val="11"/>
    <w:rsid w:val="001C3DCD"/>
    <w:rPr>
      <w:rFonts w:asciiTheme="majorHAnsi" w:eastAsiaTheme="majorEastAsia" w:hAnsiTheme="majorHAnsi" w:cstheme="majorBidi"/>
      <w:color w:val="000000" w:themeColor="text1"/>
      <w:sz w:val="30"/>
      <w:szCs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app.diagrams.net/" TargetMode="Externa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hyperlink" Target="https://customerlineupmanager.bubbleapps.io/"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image" Target="media/image50.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s://customerlineup.bubbleapps.io/" TargetMode="Externa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8.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bubble.io/home"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admin@mail.it" TargetMode="Externa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online.visual-paradigm.com/diagram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B71C64"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B71C64"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B71C64"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B71C64"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2F7E40"/>
    <w:rsid w:val="003915E9"/>
    <w:rsid w:val="005E4E9A"/>
    <w:rsid w:val="006E2652"/>
    <w:rsid w:val="00A51BC7"/>
    <w:rsid w:val="00AF68B5"/>
    <w:rsid w:val="00B71C64"/>
    <w:rsid w:val="00D200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2660</TotalTime>
  <Pages>48</Pages>
  <Words>7427</Words>
  <Characters>42335</Characters>
  <Application>Microsoft Office Word</Application>
  <DocSecurity>0</DocSecurity>
  <Lines>352</Lines>
  <Paragraphs>99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Customer Line Up DD</vt:lpstr>
      <vt:lpstr/>
    </vt:vector>
  </TitlesOfParts>
  <Company/>
  <LinksUpToDate>false</LinksUpToDate>
  <CharactersWithSpaces>49663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Etion Pinari</cp:lastModifiedBy>
  <cp:revision>93</cp:revision>
  <cp:lastPrinted>2021-01-08T17:18:00Z</cp:lastPrinted>
  <dcterms:created xsi:type="dcterms:W3CDTF">2020-12-25T12:17:00Z</dcterms:created>
  <dcterms:modified xsi:type="dcterms:W3CDTF">2021-01-10T17:20:00Z</dcterms:modified>
  <cp:category>Giorgio Romeo 10608778</cp:category>
</cp:coreProperties>
</file>