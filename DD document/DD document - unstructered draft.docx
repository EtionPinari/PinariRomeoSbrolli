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C6304E" w14:textId="77777777" w:rsidR="00B30D28" w:rsidRPr="00801F40" w:rsidRDefault="006625AC" w:rsidP="006625AC">
      <w:pPr>
        <w:pStyle w:val="Title"/>
        <w:jc w:val="center"/>
        <w:rPr>
          <w:rFonts w:ascii="Bell MT" w:hAnsi="Bell MT"/>
          <w:sz w:val="144"/>
          <w:szCs w:val="144"/>
          <w:lang w:val="en-US"/>
          <w:rPrChange w:id="0" w:author="Etion Pinari" w:date="2021-01-06T12:27:00Z">
            <w:rPr>
              <w:rFonts w:ascii="Bell MT" w:hAnsi="Bell MT"/>
              <w:sz w:val="144"/>
              <w:szCs w:val="144"/>
              <w:lang w:val="en-GB"/>
            </w:rPr>
          </w:rPrChange>
        </w:rPr>
      </w:pPr>
      <w:proofErr w:type="spellStart"/>
      <w:r w:rsidRPr="00801F40">
        <w:rPr>
          <w:rFonts w:ascii="Bell MT" w:hAnsi="Bell MT"/>
          <w:sz w:val="144"/>
          <w:szCs w:val="144"/>
          <w:lang w:val="en-US"/>
          <w:rPrChange w:id="1" w:author="Etion Pinari" w:date="2021-01-06T12:27:00Z">
            <w:rPr>
              <w:rFonts w:ascii="Bell MT" w:hAnsi="Bell MT"/>
              <w:sz w:val="144"/>
              <w:szCs w:val="144"/>
              <w:lang w:val="en-GB"/>
            </w:rPr>
          </w:rPrChange>
        </w:rPr>
        <w:t>CLup</w:t>
      </w:r>
      <w:proofErr w:type="spellEnd"/>
    </w:p>
    <w:p w14:paraId="3038038B" w14:textId="5DC42CE6" w:rsidR="006625AC" w:rsidRPr="00801F40" w:rsidRDefault="006625AC" w:rsidP="006625AC">
      <w:pPr>
        <w:pStyle w:val="Heading1"/>
        <w:jc w:val="center"/>
        <w:rPr>
          <w:rFonts w:ascii="Bell MT" w:hAnsi="Bell MT"/>
          <w:color w:val="auto"/>
          <w:lang w:val="en-US"/>
          <w:rPrChange w:id="2" w:author="Etion Pinari" w:date="2021-01-06T12:27:00Z">
            <w:rPr>
              <w:rFonts w:ascii="Bell MT" w:hAnsi="Bell MT"/>
              <w:color w:val="auto"/>
              <w:lang w:val="en-GB"/>
            </w:rPr>
          </w:rPrChange>
        </w:rPr>
      </w:pPr>
      <w:r w:rsidRPr="00801F40">
        <w:rPr>
          <w:rFonts w:ascii="Bell MT" w:hAnsi="Bell MT"/>
          <w:color w:val="auto"/>
          <w:lang w:val="en-US"/>
          <w:rPrChange w:id="3" w:author="Etion Pinari" w:date="2021-01-06T12:27:00Z">
            <w:rPr>
              <w:rFonts w:ascii="Bell MT" w:hAnsi="Bell MT"/>
              <w:color w:val="auto"/>
              <w:lang w:val="en-GB"/>
            </w:rPr>
          </w:rPrChange>
        </w:rPr>
        <w:t>Customer Line-up</w:t>
      </w:r>
    </w:p>
    <w:p w14:paraId="49FB65F8" w14:textId="77777777" w:rsidR="00B50293" w:rsidRPr="00801F40" w:rsidRDefault="00B50293" w:rsidP="00634813">
      <w:pPr>
        <w:rPr>
          <w:lang w:val="en-US"/>
          <w:rPrChange w:id="4" w:author="Etion Pinari" w:date="2021-01-06T12:27:00Z">
            <w:rPr>
              <w:lang w:val="en-GB"/>
            </w:rPr>
          </w:rPrChange>
        </w:rPr>
      </w:pPr>
    </w:p>
    <w:p w14:paraId="6FECB1DA" w14:textId="77777777" w:rsidR="006625AC" w:rsidRPr="00801F40" w:rsidRDefault="006625AC" w:rsidP="00E728A1">
      <w:pPr>
        <w:pStyle w:val="ListParagraph"/>
        <w:numPr>
          <w:ilvl w:val="0"/>
          <w:numId w:val="1"/>
        </w:numPr>
        <w:spacing w:line="360" w:lineRule="auto"/>
        <w:rPr>
          <w:rFonts w:ascii="Bell MT" w:hAnsi="Bell MT"/>
          <w:b/>
          <w:bCs/>
          <w:sz w:val="44"/>
          <w:szCs w:val="44"/>
          <w:lang w:val="en-US"/>
          <w:rPrChange w:id="5" w:author="Etion Pinari" w:date="2021-01-06T12:27:00Z">
            <w:rPr>
              <w:rFonts w:ascii="Bell MT" w:hAnsi="Bell MT"/>
              <w:b/>
              <w:bCs/>
              <w:sz w:val="44"/>
              <w:szCs w:val="44"/>
              <w:lang w:val="en-GB"/>
            </w:rPr>
          </w:rPrChange>
        </w:rPr>
      </w:pPr>
      <w:r w:rsidRPr="00801F40">
        <w:rPr>
          <w:rFonts w:ascii="Bell MT" w:hAnsi="Bell MT"/>
          <w:b/>
          <w:bCs/>
          <w:sz w:val="40"/>
          <w:szCs w:val="40"/>
          <w:lang w:val="en-US"/>
          <w:rPrChange w:id="6" w:author="Etion Pinari" w:date="2021-01-06T12:27:00Z">
            <w:rPr>
              <w:rFonts w:ascii="Bell MT" w:hAnsi="Bell MT"/>
              <w:b/>
              <w:bCs/>
              <w:sz w:val="40"/>
              <w:szCs w:val="40"/>
              <w:lang w:val="en-GB"/>
            </w:rPr>
          </w:rPrChange>
        </w:rPr>
        <w:t>INTRODUCTION</w:t>
      </w:r>
    </w:p>
    <w:p w14:paraId="666FE789" w14:textId="5751D75B" w:rsidR="006625AC" w:rsidRPr="00801F40" w:rsidRDefault="006625AC" w:rsidP="00D42923">
      <w:pPr>
        <w:pStyle w:val="ListParagraph"/>
        <w:numPr>
          <w:ilvl w:val="1"/>
          <w:numId w:val="1"/>
        </w:numPr>
        <w:jc w:val="both"/>
        <w:rPr>
          <w:rFonts w:ascii="Bell MT" w:hAnsi="Bell MT"/>
          <w:sz w:val="28"/>
          <w:szCs w:val="28"/>
          <w:lang w:val="en-US"/>
          <w:rPrChange w:id="7" w:author="Etion Pinari" w:date="2021-01-06T12:27:00Z">
            <w:rPr>
              <w:rFonts w:ascii="Bell MT" w:hAnsi="Bell MT"/>
              <w:sz w:val="28"/>
              <w:szCs w:val="28"/>
              <w:lang w:val="en-GB"/>
            </w:rPr>
          </w:rPrChange>
        </w:rPr>
      </w:pPr>
      <w:r w:rsidRPr="00801F40">
        <w:rPr>
          <w:rFonts w:ascii="Bell MT" w:hAnsi="Bell MT"/>
          <w:i/>
          <w:iCs/>
          <w:sz w:val="32"/>
          <w:szCs w:val="32"/>
          <w:lang w:val="en-US"/>
          <w:rPrChange w:id="8" w:author="Etion Pinari" w:date="2021-01-06T12:27:00Z">
            <w:rPr>
              <w:rFonts w:ascii="Bell MT" w:hAnsi="Bell MT"/>
              <w:i/>
              <w:iCs/>
              <w:sz w:val="32"/>
              <w:szCs w:val="32"/>
              <w:lang w:val="en-GB"/>
            </w:rPr>
          </w:rPrChange>
        </w:rPr>
        <w:t>PURPOSE</w:t>
      </w:r>
      <w:r w:rsidRPr="00801F40">
        <w:rPr>
          <w:rFonts w:ascii="Bell MT" w:hAnsi="Bell MT"/>
          <w:sz w:val="28"/>
          <w:szCs w:val="28"/>
          <w:lang w:val="en-US"/>
          <w:rPrChange w:id="9" w:author="Etion Pinari" w:date="2021-01-06T12:27:00Z">
            <w:rPr>
              <w:rFonts w:ascii="Bell MT" w:hAnsi="Bell MT"/>
              <w:sz w:val="28"/>
              <w:szCs w:val="28"/>
              <w:lang w:val="en-GB"/>
            </w:rPr>
          </w:rPrChange>
        </w:rPr>
        <w:br/>
        <w:t xml:space="preserve">The purpose of this document is to </w:t>
      </w:r>
      <w:r w:rsidR="001940A6" w:rsidRPr="00801F40">
        <w:rPr>
          <w:rFonts w:ascii="Bell MT" w:hAnsi="Bell MT"/>
          <w:sz w:val="28"/>
          <w:szCs w:val="28"/>
          <w:lang w:val="en-US"/>
          <w:rPrChange w:id="10" w:author="Etion Pinari" w:date="2021-01-06T12:27:00Z">
            <w:rPr>
              <w:rFonts w:ascii="Bell MT" w:hAnsi="Bell MT"/>
              <w:sz w:val="28"/>
              <w:szCs w:val="28"/>
              <w:lang w:val="en-GB"/>
            </w:rPr>
          </w:rPrChange>
        </w:rPr>
        <w:t xml:space="preserve">build a more concrete foundation of what the system-to-be will </w:t>
      </w:r>
      <w:r w:rsidR="00EA1662" w:rsidRPr="00801F40">
        <w:rPr>
          <w:rFonts w:ascii="Bell MT" w:hAnsi="Bell MT"/>
          <w:sz w:val="28"/>
          <w:szCs w:val="28"/>
          <w:lang w:val="en-US"/>
          <w:rPrChange w:id="11" w:author="Etion Pinari" w:date="2021-01-06T12:27:00Z">
            <w:rPr>
              <w:rFonts w:ascii="Bell MT" w:hAnsi="Bell MT"/>
              <w:sz w:val="28"/>
              <w:szCs w:val="28"/>
              <w:lang w:val="en-GB"/>
            </w:rPr>
          </w:rPrChange>
        </w:rPr>
        <w:t>be</w:t>
      </w:r>
      <w:r w:rsidR="00F4399A" w:rsidRPr="00801F40">
        <w:rPr>
          <w:rFonts w:ascii="Bell MT" w:hAnsi="Bell MT"/>
          <w:sz w:val="28"/>
          <w:szCs w:val="28"/>
          <w:lang w:val="en-US"/>
          <w:rPrChange w:id="12" w:author="Etion Pinari" w:date="2021-01-06T12:27:00Z">
            <w:rPr>
              <w:rFonts w:ascii="Bell MT" w:hAnsi="Bell MT"/>
              <w:sz w:val="28"/>
              <w:szCs w:val="28"/>
              <w:lang w:val="en-GB"/>
            </w:rPr>
          </w:rPrChange>
        </w:rPr>
        <w:t xml:space="preserve">. It </w:t>
      </w:r>
      <w:r w:rsidR="00EA1662" w:rsidRPr="00801F40">
        <w:rPr>
          <w:rFonts w:ascii="Bell MT" w:hAnsi="Bell MT"/>
          <w:sz w:val="28"/>
          <w:szCs w:val="28"/>
          <w:lang w:val="en-US"/>
          <w:rPrChange w:id="13" w:author="Etion Pinari" w:date="2021-01-06T12:27:00Z">
            <w:rPr>
              <w:rFonts w:ascii="Bell MT" w:hAnsi="Bell MT"/>
              <w:sz w:val="28"/>
              <w:szCs w:val="28"/>
              <w:lang w:val="en-GB"/>
            </w:rPr>
          </w:rPrChange>
        </w:rPr>
        <w:t xml:space="preserve">will </w:t>
      </w:r>
      <w:r w:rsidR="00F4399A" w:rsidRPr="00801F40">
        <w:rPr>
          <w:rFonts w:ascii="Bell MT" w:hAnsi="Bell MT"/>
          <w:sz w:val="28"/>
          <w:szCs w:val="28"/>
          <w:lang w:val="en-US"/>
          <w:rPrChange w:id="14" w:author="Etion Pinari" w:date="2021-01-06T12:27:00Z">
            <w:rPr>
              <w:rFonts w:ascii="Bell MT" w:hAnsi="Bell MT"/>
              <w:sz w:val="28"/>
              <w:szCs w:val="28"/>
              <w:lang w:val="en-GB"/>
            </w:rPr>
          </w:rPrChange>
        </w:rPr>
        <w:t>also</w:t>
      </w:r>
      <w:r w:rsidR="00EA1662" w:rsidRPr="00801F40">
        <w:rPr>
          <w:rFonts w:ascii="Bell MT" w:hAnsi="Bell MT"/>
          <w:sz w:val="28"/>
          <w:szCs w:val="28"/>
          <w:lang w:val="en-US"/>
          <w:rPrChange w:id="15" w:author="Etion Pinari" w:date="2021-01-06T12:27:00Z">
            <w:rPr>
              <w:rFonts w:ascii="Bell MT" w:hAnsi="Bell MT"/>
              <w:sz w:val="28"/>
              <w:szCs w:val="28"/>
              <w:lang w:val="en-GB"/>
            </w:rPr>
          </w:rPrChange>
        </w:rPr>
        <w:t xml:space="preserve"> define the general </w:t>
      </w:r>
      <w:proofErr w:type="spellStart"/>
      <w:r w:rsidR="00EA1662" w:rsidRPr="00801F40">
        <w:rPr>
          <w:rFonts w:ascii="Bell MT" w:hAnsi="Bell MT"/>
          <w:sz w:val="28"/>
          <w:szCs w:val="28"/>
          <w:lang w:val="en-US"/>
          <w:rPrChange w:id="16" w:author="Etion Pinari" w:date="2021-01-06T12:27:00Z">
            <w:rPr>
              <w:rFonts w:ascii="Bell MT" w:hAnsi="Bell MT"/>
              <w:sz w:val="28"/>
              <w:szCs w:val="28"/>
              <w:lang w:val="en-GB"/>
            </w:rPr>
          </w:rPrChange>
        </w:rPr>
        <w:t>behaviour</w:t>
      </w:r>
      <w:proofErr w:type="spellEnd"/>
      <w:r w:rsidR="00EA1662" w:rsidRPr="00801F40">
        <w:rPr>
          <w:rFonts w:ascii="Bell MT" w:hAnsi="Bell MT"/>
          <w:sz w:val="28"/>
          <w:szCs w:val="28"/>
          <w:lang w:val="en-US"/>
          <w:rPrChange w:id="17" w:author="Etion Pinari" w:date="2021-01-06T12:27:00Z">
            <w:rPr>
              <w:rFonts w:ascii="Bell MT" w:hAnsi="Bell MT"/>
              <w:sz w:val="28"/>
              <w:szCs w:val="28"/>
              <w:lang w:val="en-GB"/>
            </w:rPr>
          </w:rPrChange>
        </w:rPr>
        <w:t xml:space="preserve"> and specific limitations of the system.</w:t>
      </w:r>
      <w:r w:rsidR="00F4399A" w:rsidRPr="00801F40">
        <w:rPr>
          <w:rFonts w:ascii="Bell MT" w:hAnsi="Bell MT"/>
          <w:sz w:val="28"/>
          <w:szCs w:val="28"/>
          <w:lang w:val="en-US"/>
          <w:rPrChange w:id="18" w:author="Etion Pinari" w:date="2021-01-06T12:27:00Z">
            <w:rPr>
              <w:rFonts w:ascii="Bell MT" w:hAnsi="Bell MT"/>
              <w:sz w:val="28"/>
              <w:szCs w:val="28"/>
              <w:lang w:val="en-GB"/>
            </w:rPr>
          </w:rPrChange>
        </w:rPr>
        <w:t xml:space="preserve"> </w:t>
      </w:r>
      <w:r w:rsidR="00EA1662" w:rsidRPr="00801F40">
        <w:rPr>
          <w:rFonts w:ascii="Bell MT" w:hAnsi="Bell MT"/>
          <w:sz w:val="28"/>
          <w:szCs w:val="28"/>
          <w:lang w:val="en-US"/>
          <w:rPrChange w:id="19" w:author="Etion Pinari" w:date="2021-01-06T12:27:00Z">
            <w:rPr>
              <w:rFonts w:ascii="Bell MT" w:hAnsi="Bell MT"/>
              <w:sz w:val="28"/>
              <w:szCs w:val="28"/>
              <w:lang w:val="en-GB"/>
            </w:rPr>
          </w:rPrChange>
        </w:rPr>
        <w:t>This document is primarily addressed to the programmers and mostly includes technical language.</w:t>
      </w:r>
    </w:p>
    <w:p w14:paraId="79BF9E57" w14:textId="77777777" w:rsidR="00E728A1" w:rsidRPr="00801F40" w:rsidRDefault="00E728A1" w:rsidP="00E728A1">
      <w:pPr>
        <w:pStyle w:val="ListParagraph"/>
        <w:jc w:val="both"/>
        <w:rPr>
          <w:rFonts w:ascii="Bell MT" w:hAnsi="Bell MT"/>
          <w:sz w:val="28"/>
          <w:szCs w:val="28"/>
          <w:lang w:val="en-US"/>
          <w:rPrChange w:id="20" w:author="Etion Pinari" w:date="2021-01-06T12:27:00Z">
            <w:rPr>
              <w:rFonts w:ascii="Bell MT" w:hAnsi="Bell MT"/>
              <w:sz w:val="28"/>
              <w:szCs w:val="28"/>
              <w:lang w:val="en-GB"/>
            </w:rPr>
          </w:rPrChange>
        </w:rPr>
      </w:pPr>
    </w:p>
    <w:p w14:paraId="6E126FF9" w14:textId="6075B611" w:rsidR="006625AC" w:rsidRPr="00801F40" w:rsidRDefault="006625AC" w:rsidP="006625AC">
      <w:pPr>
        <w:pStyle w:val="ListParagraph"/>
        <w:numPr>
          <w:ilvl w:val="1"/>
          <w:numId w:val="1"/>
        </w:numPr>
        <w:rPr>
          <w:rFonts w:ascii="Bell MT" w:hAnsi="Bell MT"/>
          <w:sz w:val="32"/>
          <w:szCs w:val="32"/>
          <w:lang w:val="en-US"/>
          <w:rPrChange w:id="21" w:author="Etion Pinari" w:date="2021-01-06T12:27:00Z">
            <w:rPr>
              <w:rFonts w:ascii="Bell MT" w:hAnsi="Bell MT"/>
              <w:sz w:val="32"/>
              <w:szCs w:val="32"/>
              <w:lang w:val="en-GB"/>
            </w:rPr>
          </w:rPrChange>
        </w:rPr>
      </w:pPr>
      <w:r w:rsidRPr="00801F40">
        <w:rPr>
          <w:rFonts w:ascii="Bell MT" w:hAnsi="Bell MT"/>
          <w:i/>
          <w:iCs/>
          <w:sz w:val="32"/>
          <w:szCs w:val="32"/>
          <w:lang w:val="en-US"/>
          <w:rPrChange w:id="22" w:author="Etion Pinari" w:date="2021-01-06T12:27:00Z">
            <w:rPr>
              <w:rFonts w:ascii="Bell MT" w:hAnsi="Bell MT"/>
              <w:i/>
              <w:iCs/>
              <w:sz w:val="32"/>
              <w:szCs w:val="32"/>
              <w:lang w:val="en-GB"/>
            </w:rPr>
          </w:rPrChange>
        </w:rPr>
        <w:t>SCO</w:t>
      </w:r>
      <w:r w:rsidR="00B50293" w:rsidRPr="00801F40">
        <w:rPr>
          <w:rFonts w:ascii="Bell MT" w:hAnsi="Bell MT"/>
          <w:i/>
          <w:iCs/>
          <w:sz w:val="32"/>
          <w:szCs w:val="32"/>
          <w:lang w:val="en-US"/>
          <w:rPrChange w:id="23" w:author="Etion Pinari" w:date="2021-01-06T12:27:00Z">
            <w:rPr>
              <w:rFonts w:ascii="Bell MT" w:hAnsi="Bell MT"/>
              <w:i/>
              <w:iCs/>
              <w:sz w:val="32"/>
              <w:szCs w:val="32"/>
              <w:lang w:val="en-GB"/>
            </w:rPr>
          </w:rPrChange>
        </w:rPr>
        <w:t>PE</w:t>
      </w:r>
    </w:p>
    <w:p w14:paraId="545E914D" w14:textId="77777777" w:rsidR="00EA1662" w:rsidRPr="00801F40" w:rsidRDefault="001940A6" w:rsidP="00D42923">
      <w:pPr>
        <w:pStyle w:val="ListParagraph"/>
        <w:jc w:val="both"/>
        <w:rPr>
          <w:rFonts w:ascii="Bell MT" w:hAnsi="Bell MT"/>
          <w:sz w:val="28"/>
          <w:szCs w:val="28"/>
          <w:lang w:val="en-US"/>
          <w:rPrChange w:id="24" w:author="Etion Pinari" w:date="2021-01-06T12:27:00Z">
            <w:rPr>
              <w:rFonts w:ascii="Bell MT" w:hAnsi="Bell MT"/>
              <w:sz w:val="28"/>
              <w:szCs w:val="28"/>
              <w:lang w:val="en-GB"/>
            </w:rPr>
          </w:rPrChange>
        </w:rPr>
      </w:pPr>
      <w:r w:rsidRPr="00801F40">
        <w:rPr>
          <w:rFonts w:ascii="Bell MT" w:hAnsi="Bell MT"/>
          <w:sz w:val="28"/>
          <w:szCs w:val="28"/>
          <w:lang w:val="en-US"/>
          <w:rPrChange w:id="25" w:author="Etion Pinari" w:date="2021-01-06T12:27:00Z">
            <w:rPr>
              <w:rFonts w:ascii="Bell MT" w:hAnsi="Bell MT"/>
              <w:sz w:val="28"/>
              <w:szCs w:val="28"/>
              <w:lang w:val="en-GB"/>
            </w:rPr>
          </w:rPrChange>
        </w:rPr>
        <w:t xml:space="preserve">The scope of the design document is </w:t>
      </w:r>
      <w:r w:rsidR="00EA1662" w:rsidRPr="00801F40">
        <w:rPr>
          <w:rFonts w:ascii="Bell MT" w:hAnsi="Bell MT"/>
          <w:sz w:val="28"/>
          <w:szCs w:val="28"/>
          <w:lang w:val="en-US"/>
          <w:rPrChange w:id="26" w:author="Etion Pinari" w:date="2021-01-06T12:27:00Z">
            <w:rPr>
              <w:rFonts w:ascii="Bell MT" w:hAnsi="Bell MT"/>
              <w:sz w:val="28"/>
              <w:szCs w:val="28"/>
              <w:lang w:val="en-GB"/>
            </w:rPr>
          </w:rPrChange>
        </w:rPr>
        <w:t xml:space="preserve">to define the system’s </w:t>
      </w:r>
      <w:proofErr w:type="spellStart"/>
      <w:r w:rsidR="00EA1662" w:rsidRPr="00801F40">
        <w:rPr>
          <w:rFonts w:ascii="Bell MT" w:hAnsi="Bell MT"/>
          <w:sz w:val="28"/>
          <w:szCs w:val="28"/>
          <w:lang w:val="en-US"/>
          <w:rPrChange w:id="27" w:author="Etion Pinari" w:date="2021-01-06T12:27:00Z">
            <w:rPr>
              <w:rFonts w:ascii="Bell MT" w:hAnsi="Bell MT"/>
              <w:sz w:val="28"/>
              <w:szCs w:val="28"/>
              <w:lang w:val="en-GB"/>
            </w:rPr>
          </w:rPrChange>
        </w:rPr>
        <w:t>behaviour</w:t>
      </w:r>
      <w:proofErr w:type="spellEnd"/>
      <w:r w:rsidR="00EA1662" w:rsidRPr="00801F40">
        <w:rPr>
          <w:rFonts w:ascii="Bell MT" w:hAnsi="Bell MT"/>
          <w:sz w:val="28"/>
          <w:szCs w:val="28"/>
          <w:lang w:val="en-US"/>
          <w:rPrChange w:id="28" w:author="Etion Pinari" w:date="2021-01-06T12:27:00Z">
            <w:rPr>
              <w:rFonts w:ascii="Bell MT" w:hAnsi="Bell MT"/>
              <w:sz w:val="28"/>
              <w:szCs w:val="28"/>
              <w:lang w:val="en-GB"/>
            </w:rPr>
          </w:rPrChange>
        </w:rPr>
        <w:t xml:space="preserve"> in general cases and some critical scenarios, and to design the architecture of the system-to-be </w:t>
      </w:r>
      <w:proofErr w:type="gramStart"/>
      <w:r w:rsidR="00EA1662" w:rsidRPr="00801F40">
        <w:rPr>
          <w:rFonts w:ascii="Bell MT" w:hAnsi="Bell MT"/>
          <w:sz w:val="28"/>
          <w:szCs w:val="28"/>
          <w:lang w:val="en-US"/>
          <w:rPrChange w:id="29" w:author="Etion Pinari" w:date="2021-01-06T12:27:00Z">
            <w:rPr>
              <w:rFonts w:ascii="Bell MT" w:hAnsi="Bell MT"/>
              <w:sz w:val="28"/>
              <w:szCs w:val="28"/>
              <w:lang w:val="en-GB"/>
            </w:rPr>
          </w:rPrChange>
        </w:rPr>
        <w:t>so as to</w:t>
      </w:r>
      <w:proofErr w:type="gramEnd"/>
      <w:r w:rsidR="00EA1662" w:rsidRPr="00801F40">
        <w:rPr>
          <w:rFonts w:ascii="Bell MT" w:hAnsi="Bell MT"/>
          <w:sz w:val="28"/>
          <w:szCs w:val="28"/>
          <w:lang w:val="en-US"/>
          <w:rPrChange w:id="30" w:author="Etion Pinari" w:date="2021-01-06T12:27:00Z">
            <w:rPr>
              <w:rFonts w:ascii="Bell MT" w:hAnsi="Bell MT"/>
              <w:sz w:val="28"/>
              <w:szCs w:val="28"/>
              <w:lang w:val="en-GB"/>
            </w:rPr>
          </w:rPrChange>
        </w:rPr>
        <w:t xml:space="preserve"> provide a time-efficient, logical allocation of the components and the interaction between these components.</w:t>
      </w:r>
    </w:p>
    <w:p w14:paraId="3EA9310F" w14:textId="1EB5983D" w:rsidR="00E728A1" w:rsidRPr="00801F40" w:rsidRDefault="00EA1662" w:rsidP="00E728A1">
      <w:pPr>
        <w:pStyle w:val="ListParagraph"/>
        <w:jc w:val="both"/>
        <w:rPr>
          <w:rFonts w:ascii="Bell MT" w:hAnsi="Bell MT"/>
          <w:sz w:val="28"/>
          <w:szCs w:val="28"/>
          <w:lang w:val="en-US"/>
          <w:rPrChange w:id="31" w:author="Etion Pinari" w:date="2021-01-06T12:27:00Z">
            <w:rPr>
              <w:rFonts w:ascii="Bell MT" w:hAnsi="Bell MT"/>
              <w:sz w:val="28"/>
              <w:szCs w:val="28"/>
              <w:lang w:val="en-GB"/>
            </w:rPr>
          </w:rPrChange>
        </w:rPr>
      </w:pPr>
      <w:r w:rsidRPr="00801F40">
        <w:rPr>
          <w:rFonts w:ascii="Bell MT" w:hAnsi="Bell MT"/>
          <w:sz w:val="28"/>
          <w:szCs w:val="28"/>
          <w:lang w:val="en-US"/>
          <w:rPrChange w:id="32" w:author="Etion Pinari" w:date="2021-01-06T12:27:00Z">
            <w:rPr>
              <w:rFonts w:ascii="Bell MT" w:hAnsi="Bell MT"/>
              <w:sz w:val="28"/>
              <w:szCs w:val="28"/>
              <w:lang w:val="en-GB"/>
            </w:rPr>
          </w:rPrChange>
        </w:rPr>
        <w:t xml:space="preserve">The document is </w:t>
      </w:r>
      <w:r w:rsidR="00F4399A" w:rsidRPr="00801F40">
        <w:rPr>
          <w:rFonts w:ascii="Bell MT" w:hAnsi="Bell MT"/>
          <w:sz w:val="28"/>
          <w:szCs w:val="28"/>
          <w:lang w:val="en-US"/>
          <w:rPrChange w:id="33" w:author="Etion Pinari" w:date="2021-01-06T12:27:00Z">
            <w:rPr>
              <w:rFonts w:ascii="Bell MT" w:hAnsi="Bell MT"/>
              <w:sz w:val="28"/>
              <w:szCs w:val="28"/>
              <w:lang w:val="en-GB"/>
            </w:rPr>
          </w:rPrChange>
        </w:rPr>
        <w:t xml:space="preserve">not only limited to the architecture and </w:t>
      </w:r>
      <w:proofErr w:type="spellStart"/>
      <w:r w:rsidR="00F4399A" w:rsidRPr="00801F40">
        <w:rPr>
          <w:rFonts w:ascii="Bell MT" w:hAnsi="Bell MT"/>
          <w:sz w:val="28"/>
          <w:szCs w:val="28"/>
          <w:lang w:val="en-US"/>
          <w:rPrChange w:id="34" w:author="Etion Pinari" w:date="2021-01-06T12:27:00Z">
            <w:rPr>
              <w:rFonts w:ascii="Bell MT" w:hAnsi="Bell MT"/>
              <w:sz w:val="28"/>
              <w:szCs w:val="28"/>
              <w:lang w:val="en-GB"/>
            </w:rPr>
          </w:rPrChange>
        </w:rPr>
        <w:t>behaviour</w:t>
      </w:r>
      <w:proofErr w:type="spellEnd"/>
      <w:r w:rsidR="00F4399A" w:rsidRPr="00801F40">
        <w:rPr>
          <w:rFonts w:ascii="Bell MT" w:hAnsi="Bell MT"/>
          <w:sz w:val="28"/>
          <w:szCs w:val="28"/>
          <w:lang w:val="en-US"/>
          <w:rPrChange w:id="35" w:author="Etion Pinari" w:date="2021-01-06T12:27:00Z">
            <w:rPr>
              <w:rFonts w:ascii="Bell MT" w:hAnsi="Bell MT"/>
              <w:sz w:val="28"/>
              <w:szCs w:val="28"/>
              <w:lang w:val="en-GB"/>
            </w:rPr>
          </w:rPrChange>
        </w:rPr>
        <w:t xml:space="preserve"> of the components, but it also extends in part </w:t>
      </w:r>
      <w:r w:rsidRPr="00801F40">
        <w:rPr>
          <w:rFonts w:ascii="Bell MT" w:hAnsi="Bell MT"/>
          <w:sz w:val="28"/>
          <w:szCs w:val="28"/>
          <w:lang w:val="en-US"/>
          <w:rPrChange w:id="36" w:author="Etion Pinari" w:date="2021-01-06T12:27:00Z">
            <w:rPr>
              <w:rFonts w:ascii="Bell MT" w:hAnsi="Bell MT"/>
              <w:sz w:val="28"/>
              <w:szCs w:val="28"/>
              <w:lang w:val="en-GB"/>
            </w:rPr>
          </w:rPrChange>
        </w:rPr>
        <w:t>to the implementation and testing plan, where one possible course of action is explained, user interface design of user applications and requirements traceability relating to the Requirements and Specifications Document (RASD).</w:t>
      </w:r>
    </w:p>
    <w:p w14:paraId="379E139C" w14:textId="77777777" w:rsidR="00E728A1" w:rsidRPr="00801F40" w:rsidRDefault="00E728A1" w:rsidP="00E728A1">
      <w:pPr>
        <w:pStyle w:val="ListParagraph"/>
        <w:jc w:val="both"/>
        <w:rPr>
          <w:rFonts w:ascii="Bell MT" w:hAnsi="Bell MT"/>
          <w:sz w:val="28"/>
          <w:szCs w:val="28"/>
          <w:lang w:val="en-US"/>
          <w:rPrChange w:id="37" w:author="Etion Pinari" w:date="2021-01-06T12:27:00Z">
            <w:rPr>
              <w:rFonts w:ascii="Bell MT" w:hAnsi="Bell MT"/>
              <w:sz w:val="28"/>
              <w:szCs w:val="28"/>
              <w:lang w:val="en-GB"/>
            </w:rPr>
          </w:rPrChange>
        </w:rPr>
      </w:pPr>
    </w:p>
    <w:p w14:paraId="51B03A18" w14:textId="77777777" w:rsidR="006625AC" w:rsidRPr="00801F40" w:rsidRDefault="006625AC" w:rsidP="006625AC">
      <w:pPr>
        <w:pStyle w:val="ListParagraph"/>
        <w:numPr>
          <w:ilvl w:val="1"/>
          <w:numId w:val="1"/>
        </w:numPr>
        <w:rPr>
          <w:rFonts w:ascii="Bell MT" w:hAnsi="Bell MT"/>
          <w:sz w:val="32"/>
          <w:szCs w:val="32"/>
          <w:lang w:val="en-US"/>
          <w:rPrChange w:id="38" w:author="Etion Pinari" w:date="2021-01-06T12:27:00Z">
            <w:rPr>
              <w:rFonts w:ascii="Bell MT" w:hAnsi="Bell MT"/>
              <w:sz w:val="32"/>
              <w:szCs w:val="32"/>
              <w:lang w:val="en-GB"/>
            </w:rPr>
          </w:rPrChange>
        </w:rPr>
      </w:pPr>
      <w:r w:rsidRPr="00801F40">
        <w:rPr>
          <w:rFonts w:ascii="Bell MT" w:hAnsi="Bell MT"/>
          <w:i/>
          <w:iCs/>
          <w:sz w:val="32"/>
          <w:szCs w:val="32"/>
          <w:lang w:val="en-US"/>
          <w:rPrChange w:id="39" w:author="Etion Pinari" w:date="2021-01-06T12:27:00Z">
            <w:rPr>
              <w:rFonts w:ascii="Bell MT" w:hAnsi="Bell MT"/>
              <w:i/>
              <w:iCs/>
              <w:sz w:val="32"/>
              <w:szCs w:val="32"/>
              <w:lang w:val="en-GB"/>
            </w:rPr>
          </w:rPrChange>
        </w:rPr>
        <w:t>DEFINITIONS, ACRONYMS, ABBREVIATIONS</w:t>
      </w:r>
    </w:p>
    <w:p w14:paraId="70B18800" w14:textId="77777777" w:rsidR="006625AC" w:rsidRPr="00801F40" w:rsidRDefault="006625AC" w:rsidP="006625AC">
      <w:pPr>
        <w:pStyle w:val="ListParagraph"/>
        <w:numPr>
          <w:ilvl w:val="1"/>
          <w:numId w:val="1"/>
        </w:numPr>
        <w:rPr>
          <w:rFonts w:ascii="Bell MT" w:hAnsi="Bell MT"/>
          <w:sz w:val="32"/>
          <w:szCs w:val="32"/>
          <w:lang w:val="en-US"/>
          <w:rPrChange w:id="40" w:author="Etion Pinari" w:date="2021-01-06T12:27:00Z">
            <w:rPr>
              <w:rFonts w:ascii="Bell MT" w:hAnsi="Bell MT"/>
              <w:sz w:val="32"/>
              <w:szCs w:val="32"/>
              <w:lang w:val="en-GB"/>
            </w:rPr>
          </w:rPrChange>
        </w:rPr>
      </w:pPr>
      <w:r w:rsidRPr="00801F40">
        <w:rPr>
          <w:rFonts w:ascii="Bell MT" w:hAnsi="Bell MT"/>
          <w:i/>
          <w:iCs/>
          <w:sz w:val="32"/>
          <w:szCs w:val="32"/>
          <w:lang w:val="en-US"/>
          <w:rPrChange w:id="41" w:author="Etion Pinari" w:date="2021-01-06T12:27:00Z">
            <w:rPr>
              <w:rFonts w:ascii="Bell MT" w:hAnsi="Bell MT"/>
              <w:i/>
              <w:iCs/>
              <w:sz w:val="32"/>
              <w:szCs w:val="32"/>
              <w:lang w:val="en-GB"/>
            </w:rPr>
          </w:rPrChange>
        </w:rPr>
        <w:t>REVISION HISTORY</w:t>
      </w:r>
    </w:p>
    <w:p w14:paraId="377BC482" w14:textId="378B7C0D" w:rsidR="0047282B" w:rsidRPr="00801F40" w:rsidRDefault="006625AC" w:rsidP="0047282B">
      <w:pPr>
        <w:pStyle w:val="ListParagraph"/>
        <w:numPr>
          <w:ilvl w:val="1"/>
          <w:numId w:val="1"/>
        </w:numPr>
        <w:rPr>
          <w:ins w:id="42" w:author="Cristian Sbrolli" w:date="2021-01-02T21:19:00Z"/>
          <w:rFonts w:ascii="Bell MT" w:hAnsi="Bell MT"/>
          <w:sz w:val="32"/>
          <w:szCs w:val="32"/>
          <w:lang w:val="en-US"/>
          <w:rPrChange w:id="43" w:author="Etion Pinari" w:date="2021-01-06T12:27:00Z">
            <w:rPr>
              <w:ins w:id="44" w:author="Cristian Sbrolli" w:date="2021-01-02T21:19:00Z"/>
              <w:rFonts w:ascii="Bell MT" w:hAnsi="Bell MT"/>
              <w:i/>
              <w:iCs/>
              <w:sz w:val="32"/>
              <w:szCs w:val="32"/>
              <w:lang w:val="en-GB"/>
            </w:rPr>
          </w:rPrChange>
        </w:rPr>
      </w:pPr>
      <w:r w:rsidRPr="00801F40">
        <w:rPr>
          <w:rFonts w:ascii="Bell MT" w:hAnsi="Bell MT"/>
          <w:i/>
          <w:iCs/>
          <w:sz w:val="32"/>
          <w:szCs w:val="32"/>
          <w:lang w:val="en-US"/>
          <w:rPrChange w:id="45" w:author="Etion Pinari" w:date="2021-01-06T12:27:00Z">
            <w:rPr>
              <w:rFonts w:ascii="Bell MT" w:hAnsi="Bell MT"/>
              <w:i/>
              <w:iCs/>
              <w:sz w:val="32"/>
              <w:szCs w:val="32"/>
              <w:lang w:val="en-GB"/>
            </w:rPr>
          </w:rPrChange>
        </w:rPr>
        <w:t>REFERENCE DOCUMENTS</w:t>
      </w:r>
    </w:p>
    <w:p w14:paraId="6255AFBD" w14:textId="0D5A7E25" w:rsidR="0047282B" w:rsidRPr="00801F40" w:rsidRDefault="0047282B" w:rsidP="0047282B">
      <w:pPr>
        <w:pStyle w:val="ListParagraph"/>
        <w:numPr>
          <w:ilvl w:val="0"/>
          <w:numId w:val="37"/>
        </w:numPr>
        <w:rPr>
          <w:ins w:id="46" w:author="Cristian Sbrolli" w:date="2021-01-02T21:21:00Z"/>
          <w:rFonts w:ascii="Bell MT" w:hAnsi="Bell MT"/>
          <w:sz w:val="36"/>
          <w:szCs w:val="36"/>
          <w:lang w:val="en-US"/>
          <w:rPrChange w:id="47" w:author="Etion Pinari" w:date="2021-01-06T12:27:00Z">
            <w:rPr>
              <w:ins w:id="48" w:author="Cristian Sbrolli" w:date="2021-01-02T21:21:00Z"/>
              <w:rFonts w:ascii="Bell MT" w:hAnsi="Bell MT"/>
              <w:sz w:val="32"/>
              <w:szCs w:val="32"/>
              <w:lang w:val="en-GB"/>
            </w:rPr>
          </w:rPrChange>
        </w:rPr>
      </w:pPr>
      <w:ins w:id="49" w:author="Cristian Sbrolli" w:date="2021-01-02T21:21:00Z">
        <w:r w:rsidRPr="00801F40">
          <w:rPr>
            <w:sz w:val="28"/>
            <w:szCs w:val="28"/>
            <w:lang w:val="en-US"/>
            <w:rPrChange w:id="50" w:author="Etion Pinari" w:date="2021-01-06T12:27:00Z">
              <w:rPr>
                <w:rStyle w:val="Hyperlink"/>
                <w:rFonts w:ascii="Bell MT" w:hAnsi="Bell MT"/>
                <w:sz w:val="32"/>
                <w:szCs w:val="32"/>
                <w:lang w:val="en-GB"/>
              </w:rPr>
            </w:rPrChange>
          </w:rPr>
          <w:t>Interactive mobile app mockup</w:t>
        </w:r>
        <w:r w:rsidRPr="00801F40">
          <w:rPr>
            <w:rFonts w:ascii="Bell MT" w:hAnsi="Bell MT"/>
            <w:sz w:val="40"/>
            <w:szCs w:val="40"/>
            <w:lang w:val="en-US"/>
            <w:rPrChange w:id="51" w:author="Etion Pinari" w:date="2021-01-06T12:27:00Z">
              <w:rPr>
                <w:rFonts w:ascii="Bell MT" w:hAnsi="Bell MT"/>
                <w:sz w:val="32"/>
                <w:szCs w:val="32"/>
                <w:lang w:val="en-GB"/>
              </w:rPr>
            </w:rPrChange>
          </w:rPr>
          <w:t>:</w:t>
        </w:r>
      </w:ins>
      <w:ins w:id="52" w:author="Cristian Sbrolli" w:date="2021-01-02T21:22:00Z">
        <w:r w:rsidRPr="00801F40">
          <w:rPr>
            <w:rFonts w:ascii="Bell MT" w:hAnsi="Bell MT"/>
            <w:sz w:val="40"/>
            <w:szCs w:val="40"/>
            <w:lang w:val="en-US"/>
            <w:rPrChange w:id="53" w:author="Etion Pinari" w:date="2021-01-06T12:27:00Z">
              <w:rPr>
                <w:rFonts w:ascii="Bell MT" w:hAnsi="Bell MT"/>
                <w:sz w:val="32"/>
                <w:szCs w:val="32"/>
                <w:lang w:val="en-GB"/>
              </w:rPr>
            </w:rPrChange>
          </w:rPr>
          <w:t xml:space="preserve"> </w:t>
        </w:r>
        <w:r w:rsidRPr="00801F40">
          <w:rPr>
            <w:rFonts w:ascii="Bell MT" w:hAnsi="Bell MT"/>
            <w:i/>
            <w:iCs/>
            <w:sz w:val="28"/>
            <w:szCs w:val="28"/>
            <w:lang w:val="en-US"/>
            <w:rPrChange w:id="54" w:author="Etion Pinari" w:date="2021-01-06T12:27:00Z">
              <w:rPr>
                <w:rFonts w:ascii="Bell MT" w:hAnsi="Bell MT"/>
                <w:i/>
                <w:iCs/>
                <w:sz w:val="28"/>
                <w:szCs w:val="28"/>
                <w:lang w:val="en-US"/>
              </w:rPr>
            </w:rPrChange>
          </w:rPr>
          <w:fldChar w:fldCharType="begin"/>
        </w:r>
        <w:r w:rsidRPr="00801F40">
          <w:rPr>
            <w:rFonts w:ascii="Bell MT" w:hAnsi="Bell MT"/>
            <w:i/>
            <w:iCs/>
            <w:sz w:val="28"/>
            <w:szCs w:val="28"/>
            <w:lang w:val="en-US"/>
            <w:rPrChange w:id="55" w:author="Etion Pinari" w:date="2021-01-06T12:27:00Z">
              <w:rPr>
                <w:rFonts w:ascii="Bell MT" w:hAnsi="Bell MT"/>
                <w:i/>
                <w:iCs/>
                <w:sz w:val="28"/>
                <w:szCs w:val="28"/>
                <w:lang w:val="en-US"/>
              </w:rPr>
            </w:rPrChange>
          </w:rPr>
          <w:instrText xml:space="preserve"> HYPERLINK "</w:instrText>
        </w:r>
      </w:ins>
      <w:ins w:id="56" w:author="Cristian Sbrolli" w:date="2021-01-02T21:21:00Z">
        <w:r w:rsidRPr="00801F40">
          <w:rPr>
            <w:rFonts w:ascii="Bell MT" w:hAnsi="Bell MT"/>
            <w:i/>
            <w:iCs/>
            <w:sz w:val="28"/>
            <w:szCs w:val="28"/>
            <w:lang w:val="en-US"/>
            <w:rPrChange w:id="57" w:author="Etion Pinari" w:date="2021-01-06T12:27:00Z">
              <w:rPr>
                <w:rStyle w:val="Hyperlink"/>
                <w:lang w:val="en-US"/>
              </w:rPr>
            </w:rPrChange>
          </w:rPr>
          <w:instrText>https://customerlineup.bubbleapps.io/</w:instrText>
        </w:r>
      </w:ins>
      <w:ins w:id="58" w:author="Cristian Sbrolli" w:date="2021-01-02T21:22:00Z">
        <w:r w:rsidRPr="00801F40">
          <w:rPr>
            <w:rFonts w:ascii="Bell MT" w:hAnsi="Bell MT"/>
            <w:i/>
            <w:iCs/>
            <w:sz w:val="28"/>
            <w:szCs w:val="28"/>
            <w:lang w:val="en-US"/>
            <w:rPrChange w:id="59" w:author="Etion Pinari" w:date="2021-01-06T12:27:00Z">
              <w:rPr>
                <w:rFonts w:ascii="Bell MT" w:hAnsi="Bell MT"/>
                <w:i/>
                <w:iCs/>
                <w:sz w:val="28"/>
                <w:szCs w:val="28"/>
                <w:lang w:val="en-US"/>
              </w:rPr>
            </w:rPrChange>
          </w:rPr>
          <w:instrText xml:space="preserve">" </w:instrText>
        </w:r>
        <w:r w:rsidRPr="00801F40">
          <w:rPr>
            <w:rFonts w:ascii="Bell MT" w:hAnsi="Bell MT"/>
            <w:i/>
            <w:iCs/>
            <w:sz w:val="28"/>
            <w:szCs w:val="28"/>
            <w:lang w:val="en-US"/>
            <w:rPrChange w:id="60" w:author="Etion Pinari" w:date="2021-01-06T12:27:00Z">
              <w:rPr>
                <w:rFonts w:ascii="Bell MT" w:hAnsi="Bell MT"/>
                <w:i/>
                <w:iCs/>
                <w:sz w:val="28"/>
                <w:szCs w:val="28"/>
                <w:lang w:val="en-US"/>
              </w:rPr>
            </w:rPrChange>
          </w:rPr>
          <w:fldChar w:fldCharType="separate"/>
        </w:r>
      </w:ins>
      <w:ins w:id="61" w:author="Cristian Sbrolli" w:date="2021-01-02T21:21:00Z">
        <w:r w:rsidRPr="00801F40">
          <w:rPr>
            <w:rStyle w:val="Hyperlink"/>
            <w:rFonts w:ascii="Bell MT" w:hAnsi="Bell MT"/>
            <w:i/>
            <w:iCs/>
            <w:sz w:val="28"/>
            <w:szCs w:val="28"/>
            <w:lang w:val="en-US"/>
            <w:rPrChange w:id="62" w:author="Etion Pinari" w:date="2021-01-06T12:27:00Z">
              <w:rPr>
                <w:rStyle w:val="Hyperlink"/>
                <w:lang w:val="en-US"/>
              </w:rPr>
            </w:rPrChange>
          </w:rPr>
          <w:t>https://customerlineup.bubbleapps.io/</w:t>
        </w:r>
      </w:ins>
      <w:ins w:id="63" w:author="Cristian Sbrolli" w:date="2021-01-02T21:22:00Z">
        <w:r w:rsidRPr="00801F40">
          <w:rPr>
            <w:rFonts w:ascii="Bell MT" w:hAnsi="Bell MT"/>
            <w:i/>
            <w:iCs/>
            <w:sz w:val="28"/>
            <w:szCs w:val="28"/>
            <w:lang w:val="en-US"/>
            <w:rPrChange w:id="64" w:author="Etion Pinari" w:date="2021-01-06T12:27:00Z">
              <w:rPr>
                <w:rFonts w:ascii="Bell MT" w:hAnsi="Bell MT"/>
                <w:i/>
                <w:iCs/>
                <w:sz w:val="28"/>
                <w:szCs w:val="28"/>
                <w:lang w:val="en-US"/>
              </w:rPr>
            </w:rPrChange>
          </w:rPr>
          <w:fldChar w:fldCharType="end"/>
        </w:r>
      </w:ins>
    </w:p>
    <w:p w14:paraId="1D88C69D" w14:textId="09316271" w:rsidR="0047282B" w:rsidRPr="00801F40" w:rsidRDefault="0047282B">
      <w:pPr>
        <w:pStyle w:val="ListParagraph"/>
        <w:numPr>
          <w:ilvl w:val="0"/>
          <w:numId w:val="37"/>
        </w:numPr>
        <w:rPr>
          <w:rFonts w:ascii="Bell MT" w:hAnsi="Bell MT"/>
          <w:sz w:val="36"/>
          <w:szCs w:val="36"/>
          <w:lang w:val="en-US"/>
          <w:rPrChange w:id="65" w:author="Etion Pinari" w:date="2021-01-06T12:27:00Z">
            <w:rPr>
              <w:lang w:val="en-GB"/>
            </w:rPr>
          </w:rPrChange>
        </w:rPr>
        <w:pPrChange w:id="66" w:author="Cristian Sbrolli" w:date="2021-01-02T21:19:00Z">
          <w:pPr>
            <w:pStyle w:val="ListParagraph"/>
            <w:numPr>
              <w:ilvl w:val="1"/>
              <w:numId w:val="1"/>
            </w:numPr>
            <w:ind w:hanging="360"/>
          </w:pPr>
        </w:pPrChange>
      </w:pPr>
      <w:ins w:id="67" w:author="Cristian Sbrolli" w:date="2021-01-02T21:21:00Z">
        <w:r w:rsidRPr="00801F40">
          <w:rPr>
            <w:rFonts w:ascii="Bell MT" w:hAnsi="Bell MT"/>
            <w:sz w:val="28"/>
            <w:szCs w:val="28"/>
            <w:lang w:val="en-US"/>
            <w:rPrChange w:id="68" w:author="Etion Pinari" w:date="2021-01-06T12:27:00Z">
              <w:rPr>
                <w:rFonts w:ascii="Bell MT" w:hAnsi="Bell MT"/>
                <w:sz w:val="32"/>
                <w:szCs w:val="32"/>
                <w:lang w:val="en-GB"/>
              </w:rPr>
            </w:rPrChange>
          </w:rPr>
          <w:t xml:space="preserve">Interactive </w:t>
        </w:r>
      </w:ins>
      <w:ins w:id="69" w:author="Cristian Sbrolli" w:date="2021-01-02T21:22:00Z">
        <w:r w:rsidRPr="00801F40">
          <w:rPr>
            <w:rFonts w:ascii="Bell MT" w:hAnsi="Bell MT"/>
            <w:sz w:val="28"/>
            <w:szCs w:val="28"/>
            <w:lang w:val="en-US"/>
            <w:rPrChange w:id="70" w:author="Etion Pinari" w:date="2021-01-06T12:27:00Z">
              <w:rPr>
                <w:rFonts w:ascii="Bell MT" w:hAnsi="Bell MT"/>
                <w:sz w:val="32"/>
                <w:szCs w:val="32"/>
                <w:lang w:val="en-GB"/>
              </w:rPr>
            </w:rPrChange>
          </w:rPr>
          <w:t>web app mockup:</w:t>
        </w:r>
        <w:r w:rsidRPr="00801F40">
          <w:rPr>
            <w:rFonts w:ascii="Bell MT" w:hAnsi="Bell MT"/>
            <w:sz w:val="32"/>
            <w:szCs w:val="32"/>
            <w:lang w:val="en-US"/>
            <w:rPrChange w:id="71" w:author="Etion Pinari" w:date="2021-01-06T12:27:00Z">
              <w:rPr>
                <w:rFonts w:ascii="Bell MT" w:hAnsi="Bell MT"/>
                <w:sz w:val="32"/>
                <w:szCs w:val="32"/>
                <w:lang w:val="en-GB"/>
              </w:rPr>
            </w:rPrChange>
          </w:rPr>
          <w:t xml:space="preserve"> </w:t>
        </w:r>
      </w:ins>
      <w:ins w:id="72" w:author="Cristian Sbrolli" w:date="2021-01-02T21:23:00Z">
        <w:r w:rsidRPr="00801F40">
          <w:rPr>
            <w:rFonts w:ascii="Bell MT" w:hAnsi="Bell MT"/>
            <w:i/>
            <w:iCs/>
            <w:sz w:val="28"/>
            <w:szCs w:val="28"/>
            <w:lang w:val="en-US"/>
            <w:rPrChange w:id="73" w:author="Etion Pinari" w:date="2021-01-06T12:27:00Z">
              <w:rPr>
                <w:rFonts w:ascii="Bell MT" w:hAnsi="Bell MT"/>
                <w:sz w:val="28"/>
                <w:szCs w:val="28"/>
                <w:lang w:val="en-GB"/>
              </w:rPr>
            </w:rPrChange>
          </w:rPr>
          <w:fldChar w:fldCharType="begin"/>
        </w:r>
        <w:r w:rsidRPr="00801F40">
          <w:rPr>
            <w:rFonts w:ascii="Bell MT" w:hAnsi="Bell MT"/>
            <w:i/>
            <w:iCs/>
            <w:sz w:val="28"/>
            <w:szCs w:val="28"/>
            <w:lang w:val="en-US"/>
            <w:rPrChange w:id="74" w:author="Etion Pinari" w:date="2021-01-06T12:27:00Z">
              <w:rPr>
                <w:rFonts w:ascii="Bell MT" w:hAnsi="Bell MT"/>
                <w:sz w:val="28"/>
                <w:szCs w:val="28"/>
                <w:lang w:val="en-GB"/>
              </w:rPr>
            </w:rPrChange>
          </w:rPr>
          <w:instrText xml:space="preserve"> HYPERLINK "https://customerlineupmanager.bubbleapps.io/" </w:instrText>
        </w:r>
        <w:r w:rsidRPr="00801F40">
          <w:rPr>
            <w:rFonts w:ascii="Bell MT" w:hAnsi="Bell MT"/>
            <w:i/>
            <w:iCs/>
            <w:sz w:val="28"/>
            <w:szCs w:val="28"/>
            <w:lang w:val="en-US"/>
            <w:rPrChange w:id="75" w:author="Etion Pinari" w:date="2021-01-06T12:27:00Z">
              <w:rPr>
                <w:rFonts w:ascii="Bell MT" w:hAnsi="Bell MT"/>
                <w:sz w:val="28"/>
                <w:szCs w:val="28"/>
                <w:lang w:val="en-GB"/>
              </w:rPr>
            </w:rPrChange>
          </w:rPr>
          <w:fldChar w:fldCharType="separate"/>
        </w:r>
        <w:r w:rsidRPr="00801F40">
          <w:rPr>
            <w:rStyle w:val="Hyperlink"/>
            <w:i/>
            <w:iCs/>
            <w:sz w:val="28"/>
            <w:szCs w:val="28"/>
            <w:lang w:val="en-US"/>
            <w:rPrChange w:id="76" w:author="Etion Pinari" w:date="2021-01-06T12:27:00Z">
              <w:rPr>
                <w:rFonts w:ascii="Bell MT" w:hAnsi="Bell MT"/>
                <w:sz w:val="32"/>
                <w:szCs w:val="32"/>
                <w:lang w:val="en-GB"/>
              </w:rPr>
            </w:rPrChange>
          </w:rPr>
          <w:t>https://customerlineupmanager.bubbleapps.io/</w:t>
        </w:r>
        <w:r w:rsidRPr="00801F40">
          <w:rPr>
            <w:rFonts w:ascii="Bell MT" w:hAnsi="Bell MT"/>
            <w:i/>
            <w:iCs/>
            <w:sz w:val="28"/>
            <w:szCs w:val="28"/>
            <w:lang w:val="en-US"/>
            <w:rPrChange w:id="77" w:author="Etion Pinari" w:date="2021-01-06T12:27:00Z">
              <w:rPr>
                <w:rFonts w:ascii="Bell MT" w:hAnsi="Bell MT"/>
                <w:sz w:val="28"/>
                <w:szCs w:val="28"/>
                <w:lang w:val="en-GB"/>
              </w:rPr>
            </w:rPrChange>
          </w:rPr>
          <w:fldChar w:fldCharType="end"/>
        </w:r>
        <w:r w:rsidRPr="00801F40">
          <w:rPr>
            <w:rFonts w:ascii="Bell MT" w:hAnsi="Bell MT"/>
            <w:i/>
            <w:iCs/>
            <w:sz w:val="24"/>
            <w:szCs w:val="24"/>
            <w:lang w:val="en-US"/>
            <w:rPrChange w:id="78" w:author="Etion Pinari" w:date="2021-01-06T12:27:00Z">
              <w:rPr>
                <w:rFonts w:ascii="Bell MT" w:hAnsi="Bell MT"/>
                <w:i/>
                <w:iCs/>
                <w:sz w:val="24"/>
                <w:szCs w:val="24"/>
                <w:lang w:val="en-GB"/>
              </w:rPr>
            </w:rPrChange>
          </w:rPr>
          <w:t xml:space="preserve"> </w:t>
        </w:r>
        <w:r w:rsidRPr="00801F40">
          <w:rPr>
            <w:rFonts w:ascii="Bell MT" w:hAnsi="Bell MT"/>
            <w:i/>
            <w:iCs/>
            <w:sz w:val="28"/>
            <w:szCs w:val="28"/>
            <w:lang w:val="en-US"/>
            <w:rPrChange w:id="79" w:author="Etion Pinari" w:date="2021-01-06T12:27:00Z">
              <w:rPr>
                <w:rFonts w:ascii="Bell MT" w:hAnsi="Bell MT"/>
                <w:i/>
                <w:iCs/>
                <w:sz w:val="24"/>
                <w:szCs w:val="24"/>
                <w:lang w:val="en-GB"/>
              </w:rPr>
            </w:rPrChange>
          </w:rPr>
          <w:t xml:space="preserve">(login with user: </w:t>
        </w:r>
        <w:r w:rsidRPr="00801F40">
          <w:rPr>
            <w:rFonts w:ascii="Bell MT" w:hAnsi="Bell MT"/>
            <w:i/>
            <w:iCs/>
            <w:sz w:val="28"/>
            <w:szCs w:val="28"/>
            <w:lang w:val="en-US"/>
            <w:rPrChange w:id="80" w:author="Etion Pinari" w:date="2021-01-06T12:27:00Z">
              <w:rPr>
                <w:rFonts w:ascii="Bell MT" w:hAnsi="Bell MT"/>
                <w:i/>
                <w:iCs/>
                <w:sz w:val="24"/>
                <w:szCs w:val="24"/>
                <w:lang w:val="en-GB"/>
              </w:rPr>
            </w:rPrChange>
          </w:rPr>
          <w:fldChar w:fldCharType="begin"/>
        </w:r>
        <w:r w:rsidRPr="00801F40">
          <w:rPr>
            <w:rFonts w:ascii="Bell MT" w:hAnsi="Bell MT"/>
            <w:i/>
            <w:iCs/>
            <w:sz w:val="28"/>
            <w:szCs w:val="28"/>
            <w:lang w:val="en-US"/>
            <w:rPrChange w:id="81" w:author="Etion Pinari" w:date="2021-01-06T12:27:00Z">
              <w:rPr>
                <w:rFonts w:ascii="Bell MT" w:hAnsi="Bell MT"/>
                <w:i/>
                <w:iCs/>
                <w:sz w:val="24"/>
                <w:szCs w:val="24"/>
                <w:lang w:val="en-GB"/>
              </w:rPr>
            </w:rPrChange>
          </w:rPr>
          <w:instrText xml:space="preserve"> HYPERLINK "mailto:admin@mail.it" </w:instrText>
        </w:r>
        <w:r w:rsidRPr="00801F40">
          <w:rPr>
            <w:rFonts w:ascii="Bell MT" w:hAnsi="Bell MT"/>
            <w:i/>
            <w:iCs/>
            <w:sz w:val="28"/>
            <w:szCs w:val="28"/>
            <w:lang w:val="en-US"/>
            <w:rPrChange w:id="82" w:author="Etion Pinari" w:date="2021-01-06T12:27:00Z">
              <w:rPr>
                <w:rFonts w:ascii="Bell MT" w:hAnsi="Bell MT"/>
                <w:i/>
                <w:iCs/>
                <w:sz w:val="24"/>
                <w:szCs w:val="24"/>
                <w:lang w:val="en-GB"/>
              </w:rPr>
            </w:rPrChange>
          </w:rPr>
          <w:fldChar w:fldCharType="separate"/>
        </w:r>
        <w:r w:rsidRPr="00801F40">
          <w:rPr>
            <w:rStyle w:val="Hyperlink"/>
            <w:rFonts w:ascii="Bell MT" w:hAnsi="Bell MT"/>
            <w:i/>
            <w:iCs/>
            <w:sz w:val="28"/>
            <w:szCs w:val="28"/>
            <w:lang w:val="en-US"/>
            <w:rPrChange w:id="83" w:author="Etion Pinari" w:date="2021-01-06T12:27:00Z">
              <w:rPr>
                <w:rStyle w:val="Hyperlink"/>
                <w:rFonts w:ascii="Bell MT" w:hAnsi="Bell MT"/>
                <w:i/>
                <w:iCs/>
                <w:sz w:val="24"/>
                <w:szCs w:val="24"/>
                <w:lang w:val="en-GB"/>
              </w:rPr>
            </w:rPrChange>
          </w:rPr>
          <w:t>admin@mail.it</w:t>
        </w:r>
        <w:r w:rsidRPr="00801F40">
          <w:rPr>
            <w:rFonts w:ascii="Bell MT" w:hAnsi="Bell MT"/>
            <w:i/>
            <w:iCs/>
            <w:sz w:val="28"/>
            <w:szCs w:val="28"/>
            <w:lang w:val="en-US"/>
            <w:rPrChange w:id="84" w:author="Etion Pinari" w:date="2021-01-06T12:27:00Z">
              <w:rPr>
                <w:rFonts w:ascii="Bell MT" w:hAnsi="Bell MT"/>
                <w:i/>
                <w:iCs/>
                <w:sz w:val="24"/>
                <w:szCs w:val="24"/>
                <w:lang w:val="en-GB"/>
              </w:rPr>
            </w:rPrChange>
          </w:rPr>
          <w:fldChar w:fldCharType="end"/>
        </w:r>
        <w:r w:rsidRPr="00801F40">
          <w:rPr>
            <w:rFonts w:ascii="Bell MT" w:hAnsi="Bell MT"/>
            <w:i/>
            <w:iCs/>
            <w:sz w:val="28"/>
            <w:szCs w:val="28"/>
            <w:lang w:val="en-US"/>
            <w:rPrChange w:id="85" w:author="Etion Pinari" w:date="2021-01-06T12:27:00Z">
              <w:rPr>
                <w:rFonts w:ascii="Bell MT" w:hAnsi="Bell MT"/>
                <w:i/>
                <w:iCs/>
                <w:sz w:val="24"/>
                <w:szCs w:val="24"/>
                <w:lang w:val="en-GB"/>
              </w:rPr>
            </w:rPrChange>
          </w:rPr>
          <w:t xml:space="preserve"> password: admin)</w:t>
        </w:r>
      </w:ins>
    </w:p>
    <w:p w14:paraId="626B3B1F" w14:textId="77777777" w:rsidR="006625AC" w:rsidRPr="00801F40" w:rsidRDefault="006625AC" w:rsidP="006625AC">
      <w:pPr>
        <w:pStyle w:val="ListParagraph"/>
        <w:numPr>
          <w:ilvl w:val="1"/>
          <w:numId w:val="1"/>
        </w:numPr>
        <w:rPr>
          <w:rFonts w:ascii="Bell MT" w:hAnsi="Bell MT"/>
          <w:sz w:val="32"/>
          <w:szCs w:val="32"/>
          <w:lang w:val="en-US"/>
          <w:rPrChange w:id="86" w:author="Etion Pinari" w:date="2021-01-06T12:27:00Z">
            <w:rPr>
              <w:rFonts w:ascii="Bell MT" w:hAnsi="Bell MT"/>
              <w:sz w:val="32"/>
              <w:szCs w:val="32"/>
              <w:lang w:val="en-GB"/>
            </w:rPr>
          </w:rPrChange>
        </w:rPr>
      </w:pPr>
      <w:r w:rsidRPr="00801F40">
        <w:rPr>
          <w:rFonts w:ascii="Bell MT" w:hAnsi="Bell MT"/>
          <w:i/>
          <w:iCs/>
          <w:sz w:val="32"/>
          <w:szCs w:val="32"/>
          <w:lang w:val="en-US"/>
          <w:rPrChange w:id="87" w:author="Etion Pinari" w:date="2021-01-06T12:27:00Z">
            <w:rPr>
              <w:rFonts w:ascii="Bell MT" w:hAnsi="Bell MT"/>
              <w:i/>
              <w:iCs/>
              <w:sz w:val="32"/>
              <w:szCs w:val="32"/>
              <w:lang w:val="en-GB"/>
            </w:rPr>
          </w:rPrChange>
        </w:rPr>
        <w:t>DOCUMENT STRUCTURE</w:t>
      </w:r>
    </w:p>
    <w:p w14:paraId="46C7F3B8" w14:textId="77777777" w:rsidR="006625AC" w:rsidRPr="00801F40" w:rsidRDefault="006625AC" w:rsidP="006625AC">
      <w:pPr>
        <w:rPr>
          <w:rFonts w:ascii="Bell MT" w:hAnsi="Bell MT"/>
          <w:lang w:val="en-US"/>
          <w:rPrChange w:id="88" w:author="Etion Pinari" w:date="2021-01-06T12:27:00Z">
            <w:rPr>
              <w:rFonts w:ascii="Bell MT" w:hAnsi="Bell MT"/>
              <w:lang w:val="en-GB"/>
            </w:rPr>
          </w:rPrChange>
        </w:rPr>
      </w:pPr>
      <w:r w:rsidRPr="00801F40">
        <w:rPr>
          <w:rFonts w:ascii="Bell MT" w:hAnsi="Bell MT"/>
          <w:lang w:val="en-US"/>
          <w:rPrChange w:id="89" w:author="Etion Pinari" w:date="2021-01-06T12:27:00Z">
            <w:rPr>
              <w:rFonts w:ascii="Bell MT" w:hAnsi="Bell MT"/>
              <w:lang w:val="en-GB"/>
            </w:rPr>
          </w:rPrChange>
        </w:rPr>
        <w:br w:type="page"/>
      </w:r>
    </w:p>
    <w:p w14:paraId="7FDDC36A" w14:textId="1124A453" w:rsidR="006625AC" w:rsidRPr="00801F40" w:rsidRDefault="00B50293" w:rsidP="00E728A1">
      <w:pPr>
        <w:pStyle w:val="ListParagraph"/>
        <w:numPr>
          <w:ilvl w:val="0"/>
          <w:numId w:val="1"/>
        </w:numPr>
        <w:spacing w:line="360" w:lineRule="auto"/>
        <w:rPr>
          <w:rFonts w:ascii="Bell MT" w:hAnsi="Bell MT"/>
          <w:b/>
          <w:bCs/>
          <w:sz w:val="40"/>
          <w:szCs w:val="40"/>
          <w:lang w:val="en-US"/>
          <w:rPrChange w:id="90" w:author="Etion Pinari" w:date="2021-01-06T12:27:00Z">
            <w:rPr>
              <w:rFonts w:ascii="Bell MT" w:hAnsi="Bell MT"/>
              <w:b/>
              <w:bCs/>
              <w:sz w:val="40"/>
              <w:szCs w:val="40"/>
              <w:lang w:val="en-GB"/>
            </w:rPr>
          </w:rPrChange>
        </w:rPr>
      </w:pPr>
      <w:r w:rsidRPr="00801F40">
        <w:rPr>
          <w:rFonts w:ascii="Bell MT" w:hAnsi="Bell MT"/>
          <w:b/>
          <w:bCs/>
          <w:sz w:val="40"/>
          <w:szCs w:val="40"/>
          <w:lang w:val="en-US"/>
          <w:rPrChange w:id="91" w:author="Etion Pinari" w:date="2021-01-06T12:27:00Z">
            <w:rPr>
              <w:rFonts w:ascii="Bell MT" w:hAnsi="Bell MT"/>
              <w:b/>
              <w:bCs/>
              <w:sz w:val="40"/>
              <w:szCs w:val="40"/>
              <w:lang w:val="en-GB"/>
            </w:rPr>
          </w:rPrChange>
        </w:rPr>
        <w:lastRenderedPageBreak/>
        <w:t xml:space="preserve"> </w:t>
      </w:r>
      <w:r w:rsidR="006625AC" w:rsidRPr="00801F40">
        <w:rPr>
          <w:rFonts w:ascii="Bell MT" w:hAnsi="Bell MT"/>
          <w:b/>
          <w:bCs/>
          <w:sz w:val="40"/>
          <w:szCs w:val="40"/>
          <w:lang w:val="en-US"/>
          <w:rPrChange w:id="92" w:author="Etion Pinari" w:date="2021-01-06T12:27:00Z">
            <w:rPr>
              <w:rFonts w:ascii="Bell MT" w:hAnsi="Bell MT"/>
              <w:b/>
              <w:bCs/>
              <w:sz w:val="40"/>
              <w:szCs w:val="40"/>
              <w:lang w:val="en-GB"/>
            </w:rPr>
          </w:rPrChange>
        </w:rPr>
        <w:t>ARCHITECTURAL DESIGN</w:t>
      </w:r>
    </w:p>
    <w:p w14:paraId="41917A71" w14:textId="24F2C963" w:rsidR="00E728A1" w:rsidRPr="00801F40" w:rsidRDefault="00E728A1" w:rsidP="006625AC">
      <w:pPr>
        <w:pStyle w:val="ListParagraph"/>
        <w:numPr>
          <w:ilvl w:val="1"/>
          <w:numId w:val="1"/>
        </w:numPr>
        <w:rPr>
          <w:rFonts w:ascii="Bell MT" w:hAnsi="Bell MT"/>
          <w:lang w:val="en-US"/>
          <w:rPrChange w:id="93" w:author="Etion Pinari" w:date="2021-01-06T12:27:00Z">
            <w:rPr>
              <w:rFonts w:ascii="Bell MT" w:hAnsi="Bell MT"/>
              <w:lang w:val="en-GB"/>
            </w:rPr>
          </w:rPrChange>
        </w:rPr>
      </w:pPr>
      <w:r w:rsidRPr="00801F40">
        <w:rPr>
          <w:rFonts w:ascii="Bell MT" w:hAnsi="Bell MT" w:cs="Calibri-Bold"/>
          <w:i/>
          <w:iCs/>
          <w:sz w:val="36"/>
          <w:szCs w:val="32"/>
          <w:lang w:val="en-US"/>
          <w:rPrChange w:id="94" w:author="Etion Pinari" w:date="2021-01-06T12:27:00Z">
            <w:rPr>
              <w:rFonts w:ascii="Bell MT" w:hAnsi="Bell MT" w:cs="Calibri-Bold"/>
              <w:i/>
              <w:iCs/>
              <w:sz w:val="36"/>
              <w:szCs w:val="32"/>
              <w:lang w:val="en-GB"/>
            </w:rPr>
          </w:rPrChange>
        </w:rPr>
        <w:t>Overview: high-level components and their interacti</w:t>
      </w:r>
      <w:r w:rsidR="00B50293" w:rsidRPr="00801F40">
        <w:rPr>
          <w:rFonts w:ascii="Bell MT" w:hAnsi="Bell MT" w:cs="Calibri-Bold"/>
          <w:i/>
          <w:iCs/>
          <w:sz w:val="36"/>
          <w:szCs w:val="32"/>
          <w:lang w:val="en-US"/>
          <w:rPrChange w:id="95" w:author="Etion Pinari" w:date="2021-01-06T12:27:00Z">
            <w:rPr>
              <w:rFonts w:ascii="Bell MT" w:hAnsi="Bell MT" w:cs="Calibri-Bold"/>
              <w:i/>
              <w:iCs/>
              <w:sz w:val="36"/>
              <w:szCs w:val="32"/>
              <w:lang w:val="en-GB"/>
            </w:rPr>
          </w:rPrChange>
        </w:rPr>
        <w:t>on</w:t>
      </w:r>
    </w:p>
    <w:p w14:paraId="2B75C0FA" w14:textId="77777777" w:rsidR="00E728A1" w:rsidRPr="00801F40" w:rsidRDefault="00E728A1" w:rsidP="00E728A1">
      <w:pPr>
        <w:jc w:val="both"/>
        <w:rPr>
          <w:rFonts w:ascii="Bell MT" w:hAnsi="Bell MT" w:cs="Calibri"/>
          <w:sz w:val="28"/>
          <w:szCs w:val="28"/>
          <w:lang w:val="en-US"/>
          <w:rPrChange w:id="96" w:author="Etion Pinari" w:date="2021-01-06T12:27:00Z">
            <w:rPr>
              <w:rFonts w:ascii="Bell MT" w:hAnsi="Bell MT" w:cs="Calibri"/>
              <w:sz w:val="28"/>
              <w:szCs w:val="28"/>
              <w:lang w:val="en-GB"/>
            </w:rPr>
          </w:rPrChange>
        </w:rPr>
      </w:pPr>
      <w:r w:rsidRPr="00801F40">
        <w:rPr>
          <w:rFonts w:ascii="Bell MT" w:hAnsi="Bell MT" w:cs="Calibri"/>
          <w:sz w:val="28"/>
          <w:szCs w:val="28"/>
          <w:lang w:val="en-US"/>
          <w:rPrChange w:id="97" w:author="Etion Pinari" w:date="2021-01-06T12:27:00Z">
            <w:rPr>
              <w:rFonts w:ascii="Bell MT" w:hAnsi="Bell MT" w:cs="Calibri"/>
              <w:sz w:val="28"/>
              <w:szCs w:val="28"/>
              <w:lang w:val="en-GB"/>
            </w:rPr>
          </w:rPrChange>
        </w:rPr>
        <w:t>The architecture of the application is structured according to three logic layers:</w:t>
      </w:r>
    </w:p>
    <w:p w14:paraId="5F790412" w14:textId="77777777" w:rsidR="00E728A1" w:rsidRPr="00801F40" w:rsidRDefault="00E728A1" w:rsidP="00E728A1">
      <w:pPr>
        <w:pStyle w:val="ListParagraph"/>
        <w:numPr>
          <w:ilvl w:val="0"/>
          <w:numId w:val="2"/>
        </w:numPr>
        <w:jc w:val="both"/>
        <w:rPr>
          <w:rFonts w:ascii="Bell MT" w:hAnsi="Bell MT" w:cs="Calibri-Bold"/>
          <w:i/>
          <w:iCs/>
          <w:sz w:val="28"/>
          <w:szCs w:val="28"/>
          <w:lang w:val="en-US"/>
          <w:rPrChange w:id="98" w:author="Etion Pinari" w:date="2021-01-06T12:27:00Z">
            <w:rPr>
              <w:rFonts w:ascii="Bell MT" w:hAnsi="Bell MT" w:cs="Calibri-Bold"/>
              <w:i/>
              <w:iCs/>
              <w:sz w:val="28"/>
              <w:szCs w:val="28"/>
              <w:lang w:val="en-GB"/>
            </w:rPr>
          </w:rPrChange>
        </w:rPr>
      </w:pPr>
      <w:r w:rsidRPr="00801F40">
        <w:rPr>
          <w:rFonts w:ascii="Bell MT" w:hAnsi="Bell MT" w:cs="Calibri-Bold"/>
          <w:i/>
          <w:iCs/>
          <w:sz w:val="28"/>
          <w:szCs w:val="28"/>
          <w:lang w:val="en-US"/>
          <w:rPrChange w:id="99" w:author="Etion Pinari" w:date="2021-01-06T12:27:00Z">
            <w:rPr>
              <w:rFonts w:ascii="Bell MT" w:hAnsi="Bell MT" w:cs="Calibri-Bold"/>
              <w:i/>
              <w:iCs/>
              <w:sz w:val="28"/>
              <w:szCs w:val="28"/>
              <w:lang w:val="en-GB"/>
            </w:rPr>
          </w:rPrChange>
        </w:rPr>
        <w:t>Presentation Layer (P)</w:t>
      </w:r>
      <w:r w:rsidRPr="00801F40">
        <w:rPr>
          <w:rFonts w:ascii="Bell MT" w:hAnsi="Bell MT" w:cs="Calibri-Bold"/>
          <w:sz w:val="28"/>
          <w:szCs w:val="28"/>
          <w:lang w:val="en-US"/>
          <w:rPrChange w:id="100" w:author="Etion Pinari" w:date="2021-01-06T12:27:00Z">
            <w:rPr>
              <w:rFonts w:ascii="Bell MT" w:hAnsi="Bell MT" w:cs="Calibri-Bold"/>
              <w:sz w:val="28"/>
              <w:szCs w:val="28"/>
              <w:lang w:val="en-GB"/>
            </w:rPr>
          </w:rPrChange>
        </w:rPr>
        <w:t xml:space="preserve"> manages the presentation logic, namely the interaction with the user. It comprises a GUI (Graphic User Interface) that makes the application’s functionalities more understandable to the user.</w:t>
      </w:r>
    </w:p>
    <w:p w14:paraId="409E0ACB" w14:textId="77777777" w:rsidR="00E728A1" w:rsidRPr="00801F40" w:rsidRDefault="00E728A1" w:rsidP="00E728A1">
      <w:pPr>
        <w:pStyle w:val="ListParagraph"/>
        <w:numPr>
          <w:ilvl w:val="0"/>
          <w:numId w:val="2"/>
        </w:numPr>
        <w:jc w:val="both"/>
        <w:rPr>
          <w:rFonts w:ascii="Bell MT" w:hAnsi="Bell MT" w:cs="Calibri-Bold"/>
          <w:i/>
          <w:iCs/>
          <w:sz w:val="28"/>
          <w:szCs w:val="28"/>
          <w:lang w:val="en-US"/>
          <w:rPrChange w:id="101" w:author="Etion Pinari" w:date="2021-01-06T12:27:00Z">
            <w:rPr>
              <w:rFonts w:ascii="Bell MT" w:hAnsi="Bell MT" w:cs="Calibri-Bold"/>
              <w:i/>
              <w:iCs/>
              <w:sz w:val="28"/>
              <w:szCs w:val="28"/>
              <w:lang w:val="en-GB"/>
            </w:rPr>
          </w:rPrChange>
        </w:rPr>
      </w:pPr>
      <w:r w:rsidRPr="00801F40">
        <w:rPr>
          <w:rFonts w:ascii="Bell MT" w:hAnsi="Bell MT" w:cs="Calibri-Bold"/>
          <w:i/>
          <w:iCs/>
          <w:sz w:val="28"/>
          <w:szCs w:val="28"/>
          <w:lang w:val="en-US"/>
          <w:rPrChange w:id="102" w:author="Etion Pinari" w:date="2021-01-06T12:27:00Z">
            <w:rPr>
              <w:rFonts w:ascii="Bell MT" w:hAnsi="Bell MT" w:cs="Calibri-Bold"/>
              <w:i/>
              <w:iCs/>
              <w:sz w:val="28"/>
              <w:szCs w:val="28"/>
              <w:lang w:val="en-GB"/>
            </w:rPr>
          </w:rPrChange>
        </w:rPr>
        <w:t>Business Logic</w:t>
      </w:r>
      <w:r w:rsidRPr="00801F40">
        <w:rPr>
          <w:rFonts w:ascii="Bell MT" w:hAnsi="Bell MT" w:cs="Calibri-Bold"/>
          <w:sz w:val="28"/>
          <w:szCs w:val="28"/>
          <w:lang w:val="en-US"/>
          <w:rPrChange w:id="103" w:author="Etion Pinari" w:date="2021-01-06T12:27:00Z">
            <w:rPr>
              <w:rFonts w:ascii="Bell MT" w:hAnsi="Bell MT" w:cs="Calibri-Bold"/>
              <w:sz w:val="28"/>
              <w:szCs w:val="28"/>
              <w:lang w:val="en-GB"/>
            </w:rPr>
          </w:rPrChange>
        </w:rPr>
        <w:t xml:space="preserve"> or </w:t>
      </w:r>
      <w:r w:rsidRPr="00801F40">
        <w:rPr>
          <w:rFonts w:ascii="Bell MT" w:hAnsi="Bell MT" w:cs="Calibri-Bold"/>
          <w:i/>
          <w:iCs/>
          <w:sz w:val="28"/>
          <w:szCs w:val="28"/>
          <w:lang w:val="en-US"/>
          <w:rPrChange w:id="104" w:author="Etion Pinari" w:date="2021-01-06T12:27:00Z">
            <w:rPr>
              <w:rFonts w:ascii="Bell MT" w:hAnsi="Bell MT" w:cs="Calibri-Bold"/>
              <w:i/>
              <w:iCs/>
              <w:sz w:val="28"/>
              <w:szCs w:val="28"/>
              <w:lang w:val="en-GB"/>
            </w:rPr>
          </w:rPrChange>
        </w:rPr>
        <w:t>Application Layer</w:t>
      </w:r>
      <w:r w:rsidRPr="00801F40">
        <w:rPr>
          <w:rFonts w:ascii="Bell MT" w:hAnsi="Bell MT" w:cs="Calibri-Bold"/>
          <w:sz w:val="28"/>
          <w:szCs w:val="28"/>
          <w:lang w:val="en-US"/>
          <w:rPrChange w:id="105" w:author="Etion Pinari" w:date="2021-01-06T12:27:00Z">
            <w:rPr>
              <w:rFonts w:ascii="Bell MT" w:hAnsi="Bell MT" w:cs="Calibri-Bold"/>
              <w:sz w:val="28"/>
              <w:szCs w:val="28"/>
              <w:lang w:val="en-GB"/>
            </w:rPr>
          </w:rPrChange>
        </w:rPr>
        <w:t xml:space="preserve"> (</w:t>
      </w:r>
      <w:r w:rsidRPr="00801F40">
        <w:rPr>
          <w:rFonts w:ascii="Bell MT" w:hAnsi="Bell MT" w:cs="Calibri-Bold"/>
          <w:i/>
          <w:iCs/>
          <w:sz w:val="28"/>
          <w:szCs w:val="28"/>
          <w:lang w:val="en-US"/>
          <w:rPrChange w:id="106" w:author="Etion Pinari" w:date="2021-01-06T12:27:00Z">
            <w:rPr>
              <w:rFonts w:ascii="Bell MT" w:hAnsi="Bell MT" w:cs="Calibri-Bold"/>
              <w:i/>
              <w:iCs/>
              <w:sz w:val="28"/>
              <w:szCs w:val="28"/>
              <w:lang w:val="en-GB"/>
            </w:rPr>
          </w:rPrChange>
        </w:rPr>
        <w:t>A</w:t>
      </w:r>
      <w:r w:rsidRPr="00801F40">
        <w:rPr>
          <w:rFonts w:ascii="Bell MT" w:hAnsi="Bell MT" w:cs="Calibri-Bold"/>
          <w:sz w:val="28"/>
          <w:szCs w:val="28"/>
          <w:lang w:val="en-US"/>
          <w:rPrChange w:id="107" w:author="Etion Pinari" w:date="2021-01-06T12:27:00Z">
            <w:rPr>
              <w:rFonts w:ascii="Bell MT" w:hAnsi="Bell MT" w:cs="Calibri-Bold"/>
              <w:sz w:val="28"/>
              <w:szCs w:val="28"/>
              <w:lang w:val="en-GB"/>
            </w:rPr>
          </w:rPrChange>
        </w:rPr>
        <w:t>) handles all the functions to provide to the user and manages the exchange of information between the user interface and the data source.</w:t>
      </w:r>
    </w:p>
    <w:p w14:paraId="0A10E8F0" w14:textId="77777777" w:rsidR="00E728A1" w:rsidRPr="00801F40" w:rsidRDefault="00E728A1" w:rsidP="00E728A1">
      <w:pPr>
        <w:pStyle w:val="ListParagraph"/>
        <w:numPr>
          <w:ilvl w:val="0"/>
          <w:numId w:val="2"/>
        </w:numPr>
        <w:jc w:val="both"/>
        <w:rPr>
          <w:rFonts w:ascii="Bell MT" w:hAnsi="Bell MT" w:cs="Calibri-Bold"/>
          <w:i/>
          <w:iCs/>
          <w:sz w:val="28"/>
          <w:szCs w:val="28"/>
          <w:lang w:val="en-US"/>
          <w:rPrChange w:id="108" w:author="Etion Pinari" w:date="2021-01-06T12:27:00Z">
            <w:rPr>
              <w:rFonts w:ascii="Bell MT" w:hAnsi="Bell MT" w:cs="Calibri-Bold"/>
              <w:i/>
              <w:iCs/>
              <w:sz w:val="28"/>
              <w:szCs w:val="28"/>
              <w:lang w:val="en-GB"/>
            </w:rPr>
          </w:rPrChange>
        </w:rPr>
      </w:pPr>
      <w:r w:rsidRPr="00801F40">
        <w:rPr>
          <w:rFonts w:ascii="Bell MT" w:hAnsi="Bell MT" w:cs="Calibri-Bold"/>
          <w:i/>
          <w:iCs/>
          <w:sz w:val="28"/>
          <w:szCs w:val="28"/>
          <w:lang w:val="en-US"/>
          <w:rPrChange w:id="109" w:author="Etion Pinari" w:date="2021-01-06T12:27:00Z">
            <w:rPr>
              <w:rFonts w:ascii="Bell MT" w:hAnsi="Bell MT" w:cs="Calibri-Bold"/>
              <w:i/>
              <w:iCs/>
              <w:sz w:val="28"/>
              <w:szCs w:val="28"/>
              <w:lang w:val="en-GB"/>
            </w:rPr>
          </w:rPrChange>
        </w:rPr>
        <w:t>Data Access Layer</w:t>
      </w:r>
      <w:r w:rsidRPr="00801F40">
        <w:rPr>
          <w:rFonts w:ascii="Bell MT" w:hAnsi="Bell MT" w:cs="Calibri-Bold"/>
          <w:sz w:val="28"/>
          <w:szCs w:val="28"/>
          <w:lang w:val="en-US"/>
          <w:rPrChange w:id="110" w:author="Etion Pinari" w:date="2021-01-06T12:27:00Z">
            <w:rPr>
              <w:rFonts w:ascii="Bell MT" w:hAnsi="Bell MT" w:cs="Calibri-Bold"/>
              <w:sz w:val="28"/>
              <w:szCs w:val="28"/>
              <w:lang w:val="en-GB"/>
            </w:rPr>
          </w:rPrChange>
        </w:rPr>
        <w:t xml:space="preserve"> (</w:t>
      </w:r>
      <w:r w:rsidRPr="00801F40">
        <w:rPr>
          <w:rFonts w:ascii="Bell MT" w:hAnsi="Bell MT" w:cs="Calibri-Bold"/>
          <w:i/>
          <w:iCs/>
          <w:sz w:val="28"/>
          <w:szCs w:val="28"/>
          <w:lang w:val="en-US"/>
          <w:rPrChange w:id="111" w:author="Etion Pinari" w:date="2021-01-06T12:27:00Z">
            <w:rPr>
              <w:rFonts w:ascii="Bell MT" w:hAnsi="Bell MT" w:cs="Calibri-Bold"/>
              <w:i/>
              <w:iCs/>
              <w:sz w:val="28"/>
              <w:szCs w:val="28"/>
              <w:lang w:val="en-GB"/>
            </w:rPr>
          </w:rPrChange>
        </w:rPr>
        <w:t>D</w:t>
      </w:r>
      <w:r w:rsidRPr="00801F40">
        <w:rPr>
          <w:rFonts w:ascii="Bell MT" w:hAnsi="Bell MT" w:cs="Calibri-Bold"/>
          <w:sz w:val="28"/>
          <w:szCs w:val="28"/>
          <w:lang w:val="en-US"/>
          <w:rPrChange w:id="112" w:author="Etion Pinari" w:date="2021-01-06T12:27:00Z">
            <w:rPr>
              <w:rFonts w:ascii="Bell MT" w:hAnsi="Bell MT" w:cs="Calibri-Bold"/>
              <w:sz w:val="28"/>
              <w:szCs w:val="28"/>
              <w:lang w:val="en-GB"/>
            </w:rPr>
          </w:rPrChange>
        </w:rPr>
        <w:t>) provides access to the stored data. The implementation of the access logic should be both easy and structurally robust to guarantee a correct abstraction from the specific database and provide a model easy to use.</w:t>
      </w:r>
    </w:p>
    <w:p w14:paraId="45C4F4D6" w14:textId="2AA6D02E" w:rsidR="00E728A1" w:rsidRPr="00801F40" w:rsidRDefault="009144B8" w:rsidP="00E728A1">
      <w:pPr>
        <w:jc w:val="both"/>
        <w:rPr>
          <w:rFonts w:ascii="Bell MT" w:hAnsi="Bell MT" w:cs="Calibri-Bold"/>
          <w:sz w:val="28"/>
          <w:szCs w:val="28"/>
          <w:lang w:val="en-US"/>
          <w:rPrChange w:id="113" w:author="Etion Pinari" w:date="2021-01-06T12:27:00Z">
            <w:rPr>
              <w:rFonts w:ascii="Bell MT" w:hAnsi="Bell MT" w:cs="Calibri-Bold"/>
              <w:sz w:val="28"/>
              <w:szCs w:val="28"/>
              <w:lang w:val="en-GB"/>
            </w:rPr>
          </w:rPrChange>
        </w:rPr>
      </w:pPr>
      <w:r w:rsidRPr="00801F40">
        <w:rPr>
          <w:rFonts w:ascii="Bell MT" w:hAnsi="Bell MT" w:cs="Calibri-Bold"/>
          <w:noProof/>
          <w:sz w:val="28"/>
          <w:szCs w:val="28"/>
          <w:lang w:val="en-US"/>
          <w:rPrChange w:id="114" w:author="Etion Pinari" w:date="2021-01-06T12:27:00Z">
            <w:rPr>
              <w:rFonts w:ascii="Bell MT" w:hAnsi="Bell MT" w:cs="Calibri-Bold"/>
              <w:noProof/>
              <w:sz w:val="28"/>
              <w:szCs w:val="28"/>
              <w:lang w:val="en-GB"/>
            </w:rPr>
          </w:rPrChange>
        </w:rPr>
        <mc:AlternateContent>
          <mc:Choice Requires="wpg">
            <w:drawing>
              <wp:anchor distT="0" distB="0" distL="114300" distR="114300" simplePos="0" relativeHeight="251674624" behindDoc="0" locked="0" layoutInCell="1" allowOverlap="1" wp14:anchorId="7E783514" wp14:editId="609B540F">
                <wp:simplePos x="0" y="0"/>
                <wp:positionH relativeFrom="margin">
                  <wp:posOffset>214630</wp:posOffset>
                </wp:positionH>
                <wp:positionV relativeFrom="paragraph">
                  <wp:posOffset>2973705</wp:posOffset>
                </wp:positionV>
                <wp:extent cx="6127750" cy="2905760"/>
                <wp:effectExtent l="0" t="0" r="6350" b="8890"/>
                <wp:wrapSquare wrapText="bothSides"/>
                <wp:docPr id="22" name="Gruppo 22"/>
                <wp:cNvGraphicFramePr/>
                <a:graphic xmlns:a="http://schemas.openxmlformats.org/drawingml/2006/main">
                  <a:graphicData uri="http://schemas.microsoft.com/office/word/2010/wordprocessingGroup">
                    <wpg:wgp>
                      <wpg:cNvGrpSpPr/>
                      <wpg:grpSpPr>
                        <a:xfrm>
                          <a:off x="0" y="0"/>
                          <a:ext cx="6127750" cy="2905760"/>
                          <a:chOff x="0" y="0"/>
                          <a:chExt cx="6127750" cy="2905760"/>
                        </a:xfrm>
                      </wpg:grpSpPr>
                      <pic:pic xmlns:pic="http://schemas.openxmlformats.org/drawingml/2006/picture">
                        <pic:nvPicPr>
                          <pic:cNvPr id="20" name="Immagine 2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7620" y="0"/>
                            <a:ext cx="6120130" cy="2905760"/>
                          </a:xfrm>
                          <a:prstGeom prst="rect">
                            <a:avLst/>
                          </a:prstGeom>
                        </pic:spPr>
                      </pic:pic>
                      <wps:wsp>
                        <wps:cNvPr id="21" name="Casella di testo 21"/>
                        <wps:cNvSpPr txBox="1"/>
                        <wps:spPr>
                          <a:xfrm>
                            <a:off x="0" y="2354580"/>
                            <a:ext cx="6120130" cy="289560"/>
                          </a:xfrm>
                          <a:prstGeom prst="rect">
                            <a:avLst/>
                          </a:prstGeom>
                          <a:solidFill>
                            <a:prstClr val="white"/>
                          </a:solidFill>
                          <a:ln>
                            <a:noFill/>
                          </a:ln>
                        </wps:spPr>
                        <wps:txbx>
                          <w:txbxContent>
                            <w:p w14:paraId="7599DDB3" w14:textId="6181588E" w:rsidR="001F3859" w:rsidRPr="00175F1F" w:rsidRDefault="001F3859" w:rsidP="00634813">
                              <w:pPr>
                                <w:pStyle w:val="Caption"/>
                                <w:rPr>
                                  <w:rFonts w:ascii="Bell MT" w:hAnsi="Bell MT" w:cs="Calibri-Bold"/>
                                  <w:noProof/>
                                  <w:sz w:val="28"/>
                                  <w:szCs w:val="28"/>
                                </w:rPr>
                              </w:pPr>
                              <w:r>
                                <w:t>Figure 2.1 – high level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783514" id="Gruppo 22" o:spid="_x0000_s1026" style="position:absolute;left:0;text-align:left;margin-left:16.9pt;margin-top:234.15pt;width:482.5pt;height:228.8pt;z-index:251674624;mso-position-horizontal-relative:margin" coordsize="61277,290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vkew8f+LPiB/wAJPdah4q1SDSrrVL7T4NH01kso7OG2vJoI2iniRboSOkKs5M5BZm2h&#10;FIQAH1xRXxbH8OYJJkVvFvj6JSQCzePtdwuerHF2Tj6A1q/8Ktsvs/k/8LE8W7f73/Cb+It3XP3v&#10;Pz7UAfXtFfFsnw5gjlZF8W+PpQpOHXx9ruHGeGGbsHH1ArdHjLxb4Gk8LyaV4r1SbS7XU7Gxn0rV&#10;nW+jvIrm6ihcyzzq1yZFSVmRhOAGCFg6hkIB9a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IXwtvW0/wAD3skUVszv4o19WM1vHKcDUpzj51OOSTx619e18c/Dv/kQ&#10;rj/safEH/pxmoA67/hIrr/njp/8A4Lrf/wCIpf8AhJLv/nlYf+C+3/8AiKy80ZoA0/8AhIrv/njp&#10;/wD4Lrf/AOIrM8a3R1Dwnp00sVsk0fifREV4beOI7WvoiRlFGRkDr6CjNQ+KP+RMsv8AsadD/wDS&#10;2OgD6x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CDvS0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">
                <v:shape id="Immagine 20" o:spid="_x0000_s1027" type="#_x0000_t75" style="position:absolute;left:76;width:61201;height:2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">
                  <v:imagedata r:id="rId9" o:title=""/>
                </v:shape>
                <v:shapetype id="_x0000_t202" coordsize="21600,21600" o:spt="202" path="m,l,21600r21600,l21600,xe">
                  <v:stroke joinstyle="miter"/>
                  <v:path gradientshapeok="t" o:connecttype="rect"/>
                </v:shapetype>
                <v:shape id="Casella di testo 21" o:spid="_x0000_s1028" type="#_x0000_t202" style="position:absolute;top:23545;width:61201;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7599DDB3" w14:textId="6181588E" w:rsidR="001F3859" w:rsidRPr="00175F1F" w:rsidRDefault="001F3859" w:rsidP="00634813">
                        <w:pPr>
                          <w:pStyle w:val="Caption"/>
                          <w:rPr>
                            <w:rFonts w:ascii="Bell MT" w:hAnsi="Bell MT" w:cs="Calibri-Bold"/>
                            <w:noProof/>
                            <w:sz w:val="28"/>
                            <w:szCs w:val="28"/>
                          </w:rPr>
                        </w:pPr>
                        <w:r>
                          <w:t>Figure 2.1 – high level architecture</w:t>
                        </w:r>
                      </w:p>
                    </w:txbxContent>
                  </v:textbox>
                </v:shape>
                <w10:wrap type="square" anchorx="margin"/>
              </v:group>
            </w:pict>
          </mc:Fallback>
        </mc:AlternateContent>
      </w:r>
      <w:proofErr w:type="gramStart"/>
      <w:r w:rsidR="00E728A1" w:rsidRPr="00801F40">
        <w:rPr>
          <w:rFonts w:ascii="Bell MT" w:hAnsi="Bell MT" w:cs="Calibri-Bold"/>
          <w:sz w:val="28"/>
          <w:szCs w:val="28"/>
          <w:lang w:val="en-US"/>
          <w:rPrChange w:id="115" w:author="Etion Pinari" w:date="2021-01-06T12:27:00Z">
            <w:rPr>
              <w:rFonts w:ascii="Bell MT" w:hAnsi="Bell MT" w:cs="Calibri-Bold"/>
              <w:sz w:val="28"/>
              <w:szCs w:val="28"/>
              <w:lang w:val="en-GB"/>
            </w:rPr>
          </w:rPrChange>
        </w:rPr>
        <w:t>In order to</w:t>
      </w:r>
      <w:proofErr w:type="gramEnd"/>
      <w:r w:rsidR="00E728A1" w:rsidRPr="00801F40">
        <w:rPr>
          <w:rFonts w:ascii="Bell MT" w:hAnsi="Bell MT" w:cs="Calibri-Bold"/>
          <w:sz w:val="28"/>
          <w:szCs w:val="28"/>
          <w:lang w:val="en-US"/>
          <w:rPrChange w:id="116" w:author="Etion Pinari" w:date="2021-01-06T12:27:00Z">
            <w:rPr>
              <w:rFonts w:ascii="Bell MT" w:hAnsi="Bell MT" w:cs="Calibri-Bold"/>
              <w:sz w:val="28"/>
              <w:szCs w:val="28"/>
              <w:lang w:val="en-GB"/>
            </w:rPr>
          </w:rPrChange>
        </w:rPr>
        <w:t xml:space="preserve"> guarantee as much flexibility and scalability as possible, the system is based on a 4-tier architecture (Client, Web Server, Application Server, Database Server) with a thin client. Since the application should be easy to use and executable in several different devices, the use of a thin client prevents a heavy computation load client side, carrying out all the heavy operation at server side. </w:t>
      </w:r>
      <w:r w:rsidRPr="00801F40">
        <w:rPr>
          <w:rFonts w:ascii="Bell MT" w:hAnsi="Bell MT" w:cs="Calibri-Bold"/>
          <w:sz w:val="28"/>
          <w:szCs w:val="28"/>
          <w:lang w:val="en-US"/>
          <w:rPrChange w:id="117" w:author="Etion Pinari" w:date="2021-01-06T12:27:00Z">
            <w:rPr>
              <w:rFonts w:ascii="Bell MT" w:hAnsi="Bell MT" w:cs="Calibri-Bold"/>
              <w:sz w:val="28"/>
              <w:szCs w:val="28"/>
              <w:lang w:val="en-GB"/>
            </w:rPr>
          </w:rPrChange>
        </w:rPr>
        <w:t>As represented in figure 2.1 t</w:t>
      </w:r>
      <w:r w:rsidR="00E728A1" w:rsidRPr="00801F40">
        <w:rPr>
          <w:rFonts w:ascii="Bell MT" w:hAnsi="Bell MT" w:cs="Calibri-Bold"/>
          <w:sz w:val="28"/>
          <w:szCs w:val="28"/>
          <w:lang w:val="en-US"/>
          <w:rPrChange w:id="118" w:author="Etion Pinari" w:date="2021-01-06T12:27:00Z">
            <w:rPr>
              <w:rFonts w:ascii="Bell MT" w:hAnsi="Bell MT" w:cs="Calibri-Bold"/>
              <w:sz w:val="28"/>
              <w:szCs w:val="28"/>
              <w:lang w:val="en-GB"/>
            </w:rPr>
          </w:rPrChange>
        </w:rPr>
        <w:t>he user</w:t>
      </w:r>
      <w:r w:rsidRPr="00801F40">
        <w:rPr>
          <w:rFonts w:ascii="Bell MT" w:hAnsi="Bell MT" w:cs="Calibri-Bold"/>
          <w:sz w:val="28"/>
          <w:szCs w:val="28"/>
          <w:lang w:val="en-US"/>
          <w:rPrChange w:id="119" w:author="Etion Pinari" w:date="2021-01-06T12:27:00Z">
            <w:rPr>
              <w:rFonts w:ascii="Bell MT" w:hAnsi="Bell MT" w:cs="Calibri-Bold"/>
              <w:sz w:val="28"/>
              <w:szCs w:val="28"/>
              <w:lang w:val="en-GB"/>
            </w:rPr>
          </w:rPrChange>
        </w:rPr>
        <w:t>, through a smartphone or a tablet, and the physical dispenser</w:t>
      </w:r>
      <w:r w:rsidR="00E728A1" w:rsidRPr="00801F40">
        <w:rPr>
          <w:rFonts w:ascii="Bell MT" w:hAnsi="Bell MT" w:cs="Calibri-Bold"/>
          <w:sz w:val="28"/>
          <w:szCs w:val="28"/>
          <w:lang w:val="en-US"/>
          <w:rPrChange w:id="120" w:author="Etion Pinari" w:date="2021-01-06T12:27:00Z">
            <w:rPr>
              <w:rFonts w:ascii="Bell MT" w:hAnsi="Bell MT" w:cs="Calibri-Bold"/>
              <w:sz w:val="28"/>
              <w:szCs w:val="28"/>
              <w:lang w:val="en-GB"/>
            </w:rPr>
          </w:rPrChange>
        </w:rPr>
        <w:t xml:space="preserve"> can directly communicate with the application server, while the store manager can access the functionalities devoted to him through a web application communicating with the web server.</w:t>
      </w:r>
      <w:r w:rsidRPr="00801F40">
        <w:rPr>
          <w:rFonts w:ascii="Bell MT" w:hAnsi="Bell MT" w:cs="Calibri-Bold"/>
          <w:sz w:val="28"/>
          <w:szCs w:val="28"/>
          <w:lang w:val="en-US"/>
          <w:rPrChange w:id="121" w:author="Etion Pinari" w:date="2021-01-06T12:27:00Z">
            <w:rPr>
              <w:rFonts w:ascii="Bell MT" w:hAnsi="Bell MT" w:cs="Calibri-Bold"/>
              <w:sz w:val="28"/>
              <w:szCs w:val="28"/>
              <w:lang w:val="en-GB"/>
            </w:rPr>
          </w:rPrChange>
        </w:rPr>
        <w:t xml:space="preserve"> The use of a web server for the store manager’s functionalities is </w:t>
      </w:r>
      <w:proofErr w:type="gramStart"/>
      <w:r w:rsidRPr="00801F40">
        <w:rPr>
          <w:rFonts w:ascii="Bell MT" w:hAnsi="Bell MT" w:cs="Calibri-Bold"/>
          <w:sz w:val="28"/>
          <w:szCs w:val="28"/>
          <w:lang w:val="en-US"/>
          <w:rPrChange w:id="122" w:author="Etion Pinari" w:date="2021-01-06T12:27:00Z">
            <w:rPr>
              <w:rFonts w:ascii="Bell MT" w:hAnsi="Bell MT" w:cs="Calibri-Bold"/>
              <w:sz w:val="28"/>
              <w:szCs w:val="28"/>
              <w:lang w:val="en-GB"/>
            </w:rPr>
          </w:rPrChange>
        </w:rPr>
        <w:t>based on the fact that</w:t>
      </w:r>
      <w:proofErr w:type="gramEnd"/>
      <w:r w:rsidRPr="00801F40">
        <w:rPr>
          <w:rFonts w:ascii="Bell MT" w:hAnsi="Bell MT" w:cs="Calibri-Bold"/>
          <w:sz w:val="28"/>
          <w:szCs w:val="28"/>
          <w:lang w:val="en-US"/>
          <w:rPrChange w:id="123" w:author="Etion Pinari" w:date="2021-01-06T12:27:00Z">
            <w:rPr>
              <w:rFonts w:ascii="Bell MT" w:hAnsi="Bell MT" w:cs="Calibri-Bold"/>
              <w:sz w:val="28"/>
              <w:szCs w:val="28"/>
              <w:lang w:val="en-GB"/>
            </w:rPr>
          </w:rPrChange>
        </w:rPr>
        <w:t>, in general, the web apps are quicker and easier to build, maintain and update and less expensive than the mobile apps, even if slower. The application server communicates with the data server to store the needed information. A more detailed description of the architectural design is given in the next section.</w:t>
      </w:r>
    </w:p>
    <w:p w14:paraId="6B295190" w14:textId="50211B6B" w:rsidR="00D174AE" w:rsidRPr="00801F40" w:rsidRDefault="001F1E46" w:rsidP="006625AC">
      <w:pPr>
        <w:pStyle w:val="ListParagraph"/>
        <w:numPr>
          <w:ilvl w:val="1"/>
          <w:numId w:val="1"/>
        </w:numPr>
        <w:rPr>
          <w:rFonts w:ascii="Bell MT" w:hAnsi="Bell MT"/>
          <w:sz w:val="36"/>
          <w:szCs w:val="36"/>
          <w:lang w:val="en-US"/>
          <w:rPrChange w:id="124" w:author="Etion Pinari" w:date="2021-01-06T12:27:00Z">
            <w:rPr>
              <w:rFonts w:ascii="Bell MT" w:hAnsi="Bell MT"/>
              <w:sz w:val="36"/>
              <w:szCs w:val="36"/>
              <w:lang w:val="en-GB"/>
            </w:rPr>
          </w:rPrChange>
        </w:rPr>
      </w:pPr>
      <w:commentRangeStart w:id="125"/>
      <w:commentRangeEnd w:id="125"/>
      <w:r w:rsidRPr="00801F40">
        <w:rPr>
          <w:rStyle w:val="CommentReference"/>
          <w:sz w:val="36"/>
          <w:szCs w:val="36"/>
          <w:lang w:val="en-US"/>
          <w:rPrChange w:id="126" w:author="Etion Pinari" w:date="2021-01-06T12:27:00Z">
            <w:rPr>
              <w:rStyle w:val="CommentReference"/>
              <w:sz w:val="36"/>
              <w:szCs w:val="36"/>
            </w:rPr>
          </w:rPrChange>
        </w:rPr>
        <w:lastRenderedPageBreak/>
        <w:commentReference w:id="125"/>
      </w:r>
      <w:r w:rsidR="006625AC" w:rsidRPr="00801F40">
        <w:rPr>
          <w:rFonts w:ascii="Bell MT" w:hAnsi="Bell MT"/>
          <w:i/>
          <w:iCs/>
          <w:sz w:val="36"/>
          <w:szCs w:val="36"/>
          <w:lang w:val="en-US"/>
          <w:rPrChange w:id="127" w:author="Etion Pinari" w:date="2021-01-06T12:27:00Z">
            <w:rPr>
              <w:rFonts w:ascii="Bell MT" w:hAnsi="Bell MT"/>
              <w:i/>
              <w:iCs/>
              <w:sz w:val="36"/>
              <w:szCs w:val="36"/>
              <w:lang w:val="en-GB"/>
            </w:rPr>
          </w:rPrChange>
        </w:rPr>
        <w:t>Component v</w:t>
      </w:r>
      <w:r w:rsidR="00B50293" w:rsidRPr="00801F40">
        <w:rPr>
          <w:rFonts w:ascii="Bell MT" w:hAnsi="Bell MT"/>
          <w:i/>
          <w:iCs/>
          <w:sz w:val="36"/>
          <w:szCs w:val="36"/>
          <w:lang w:val="en-US"/>
          <w:rPrChange w:id="128" w:author="Etion Pinari" w:date="2021-01-06T12:27:00Z">
            <w:rPr>
              <w:rFonts w:ascii="Bell MT" w:hAnsi="Bell MT"/>
              <w:i/>
              <w:iCs/>
              <w:sz w:val="36"/>
              <w:szCs w:val="36"/>
              <w:lang w:val="en-GB"/>
            </w:rPr>
          </w:rPrChange>
        </w:rPr>
        <w:t>iew</w:t>
      </w:r>
      <w:ins w:id="129" w:author="Cristian Sbrolli" w:date="2020-12-31T13:06:00Z">
        <w:del w:id="130" w:author="Giorgio Romeo" w:date="2021-01-04T10:21:00Z">
          <w:r w:rsidR="000F7986" w:rsidRPr="00801F40" w:rsidDel="00057D48">
            <w:rPr>
              <w:rFonts w:ascii="Bell MT" w:hAnsi="Bell MT"/>
              <w:i/>
              <w:iCs/>
              <w:sz w:val="36"/>
              <w:szCs w:val="36"/>
              <w:lang w:val="en-US"/>
              <w:rPrChange w:id="131" w:author="Etion Pinari" w:date="2021-01-06T12:27:00Z">
                <w:rPr>
                  <w:rFonts w:ascii="Bell MT" w:hAnsi="Bell MT"/>
                  <w:i/>
                  <w:iCs/>
                  <w:sz w:val="36"/>
                  <w:szCs w:val="36"/>
                  <w:lang w:val="en-GB"/>
                </w:rPr>
              </w:rPrChange>
            </w:rPr>
            <w:br/>
          </w:r>
        </w:del>
      </w:ins>
    </w:p>
    <w:p w14:paraId="34D5ABBE" w14:textId="49524ED7" w:rsidR="00634813" w:rsidRPr="00801F40" w:rsidRDefault="007A2322" w:rsidP="00634813">
      <w:pPr>
        <w:pStyle w:val="ListParagraph"/>
        <w:numPr>
          <w:ilvl w:val="0"/>
          <w:numId w:val="22"/>
        </w:numPr>
        <w:ind w:left="1208" w:hanging="357"/>
        <w:jc w:val="both"/>
        <w:rPr>
          <w:ins w:id="132" w:author="Cristian Sbrolli" w:date="2021-01-05T22:18:00Z"/>
          <w:rFonts w:ascii="Bell MT" w:hAnsi="Bell MT"/>
          <w:sz w:val="36"/>
          <w:szCs w:val="36"/>
          <w:lang w:val="en-US"/>
          <w:rPrChange w:id="133" w:author="Etion Pinari" w:date="2021-01-06T12:27:00Z">
            <w:rPr>
              <w:ins w:id="134" w:author="Cristian Sbrolli" w:date="2021-01-05T22:18:00Z"/>
              <w:rFonts w:ascii="Bell MT" w:hAnsi="Bell MT"/>
              <w:i/>
              <w:iCs/>
              <w:sz w:val="36"/>
              <w:szCs w:val="36"/>
              <w:lang w:val="en-GB"/>
            </w:rPr>
          </w:rPrChange>
        </w:rPr>
      </w:pPr>
      <w:ins w:id="135" w:author="Cristian Sbrolli" w:date="2021-01-04T01:18:00Z">
        <w:del w:id="136" w:author="Giorgio Romeo" w:date="2021-01-04T10:21:00Z">
          <w:r w:rsidRPr="00801F40" w:rsidDel="00057D48">
            <w:rPr>
              <w:rFonts w:ascii="Bell MT" w:hAnsi="Bell MT"/>
              <w:i/>
              <w:iCs/>
              <w:noProof/>
              <w:sz w:val="36"/>
              <w:szCs w:val="36"/>
              <w:lang w:val="en-US"/>
              <w:rPrChange w:id="137" w:author="Etion Pinari" w:date="2021-01-06T12:27:00Z">
                <w:rPr>
                  <w:rFonts w:ascii="Bell MT" w:hAnsi="Bell MT"/>
                  <w:i/>
                  <w:iCs/>
                  <w:noProof/>
                  <w:sz w:val="36"/>
                  <w:szCs w:val="36"/>
                  <w:lang w:val="en-GB"/>
                </w:rPr>
              </w:rPrChange>
            </w:rPr>
            <w:drawing>
              <wp:anchor distT="0" distB="0" distL="114300" distR="114300" simplePos="0" relativeHeight="251723776" behindDoc="0" locked="0" layoutInCell="1" allowOverlap="1" wp14:anchorId="4A9EB0C5" wp14:editId="7A07E6E5">
                <wp:simplePos x="0" y="0"/>
                <wp:positionH relativeFrom="margin">
                  <wp:posOffset>-523875</wp:posOffset>
                </wp:positionH>
                <wp:positionV relativeFrom="paragraph">
                  <wp:posOffset>363855</wp:posOffset>
                </wp:positionV>
                <wp:extent cx="7168515" cy="280098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168515" cy="2800985"/>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del w:id="138" w:author="Cristian Sbrolli" w:date="2020-12-31T13:04:00Z">
        <w:r w:rsidR="00634813" w:rsidRPr="00801F40" w:rsidDel="00017991">
          <w:rPr>
            <w:rFonts w:ascii="Bell MT" w:hAnsi="Bell MT"/>
            <w:i/>
            <w:iCs/>
            <w:noProof/>
            <w:sz w:val="32"/>
            <w:szCs w:val="32"/>
            <w:lang w:val="en-US"/>
            <w:rPrChange w:id="139" w:author="Etion Pinari" w:date="2021-01-06T12:27:00Z">
              <w:rPr>
                <w:rFonts w:ascii="Bell MT" w:hAnsi="Bell MT"/>
                <w:i/>
                <w:iCs/>
                <w:noProof/>
                <w:sz w:val="32"/>
                <w:szCs w:val="32"/>
                <w:lang w:val="en-GB"/>
              </w:rPr>
            </w:rPrChange>
          </w:rPr>
          <w:drawing>
            <wp:anchor distT="0" distB="0" distL="114300" distR="114300" simplePos="0" relativeHeight="251676672" behindDoc="0" locked="0" layoutInCell="1" allowOverlap="1" wp14:anchorId="37B7F09E" wp14:editId="5FEF954E">
              <wp:simplePos x="0" y="0"/>
              <wp:positionH relativeFrom="margin">
                <wp:posOffset>-16615</wp:posOffset>
              </wp:positionH>
              <wp:positionV relativeFrom="paragraph">
                <wp:posOffset>538480</wp:posOffset>
              </wp:positionV>
              <wp:extent cx="6507480" cy="4349750"/>
              <wp:effectExtent l="0" t="0" r="762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07480" cy="434975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634813" w:rsidRPr="00801F40">
        <w:rPr>
          <w:rFonts w:ascii="Bell MT" w:hAnsi="Bell MT"/>
          <w:i/>
          <w:iCs/>
          <w:sz w:val="36"/>
          <w:szCs w:val="36"/>
          <w:lang w:val="en-US"/>
          <w:rPrChange w:id="140" w:author="Etion Pinari" w:date="2021-01-06T12:27:00Z">
            <w:rPr>
              <w:rFonts w:ascii="Bell MT" w:hAnsi="Bell MT"/>
              <w:i/>
              <w:iCs/>
              <w:sz w:val="36"/>
              <w:szCs w:val="36"/>
              <w:lang w:val="en-GB"/>
            </w:rPr>
          </w:rPrChange>
        </w:rPr>
        <w:t>General component view</w:t>
      </w:r>
    </w:p>
    <w:p w14:paraId="3FB17A83" w14:textId="75A76F5C" w:rsidR="001062EE" w:rsidRPr="00801F40" w:rsidRDefault="001062EE">
      <w:pPr>
        <w:pStyle w:val="ListParagraph"/>
        <w:ind w:left="1208"/>
        <w:jc w:val="both"/>
        <w:rPr>
          <w:rFonts w:ascii="Bell MT" w:hAnsi="Bell MT"/>
          <w:sz w:val="36"/>
          <w:szCs w:val="36"/>
          <w:lang w:val="en-US"/>
          <w:rPrChange w:id="141" w:author="Etion Pinari" w:date="2021-01-06T12:27:00Z">
            <w:rPr>
              <w:rFonts w:ascii="Bell MT" w:hAnsi="Bell MT"/>
              <w:sz w:val="36"/>
              <w:szCs w:val="36"/>
              <w:lang w:val="en-GB"/>
            </w:rPr>
          </w:rPrChange>
        </w:rPr>
        <w:pPrChange w:id="142" w:author="Cristian Sbrolli" w:date="2021-01-05T22:18:00Z">
          <w:pPr>
            <w:pStyle w:val="ListParagraph"/>
            <w:numPr>
              <w:numId w:val="22"/>
            </w:numPr>
            <w:ind w:left="1208" w:hanging="357"/>
            <w:jc w:val="both"/>
          </w:pPr>
        </w:pPrChange>
      </w:pPr>
      <w:ins w:id="143" w:author="Cristian Sbrolli" w:date="2021-01-05T22:18:00Z">
        <w:r w:rsidRPr="00801F40">
          <w:rPr>
            <w:rFonts w:ascii="Bell MT" w:hAnsi="Bell MT"/>
            <w:i/>
            <w:iCs/>
            <w:noProof/>
            <w:sz w:val="36"/>
            <w:szCs w:val="36"/>
            <w:lang w:val="en-US"/>
            <w:rPrChange w:id="144" w:author="Etion Pinari" w:date="2021-01-06T12:27:00Z">
              <w:rPr>
                <w:rFonts w:ascii="Bell MT" w:hAnsi="Bell MT"/>
                <w:i/>
                <w:iCs/>
                <w:noProof/>
                <w:sz w:val="36"/>
                <w:szCs w:val="36"/>
                <w:lang w:val="en-GB"/>
              </w:rPr>
            </w:rPrChange>
          </w:rPr>
          <mc:AlternateContent>
            <mc:Choice Requires="wps">
              <w:drawing>
                <wp:anchor distT="0" distB="0" distL="114300" distR="114300" simplePos="0" relativeHeight="251748352" behindDoc="0" locked="0" layoutInCell="1" allowOverlap="1" wp14:anchorId="46EA9F94" wp14:editId="04812534">
                  <wp:simplePos x="0" y="0"/>
                  <wp:positionH relativeFrom="column">
                    <wp:posOffset>5280660</wp:posOffset>
                  </wp:positionH>
                  <wp:positionV relativeFrom="paragraph">
                    <wp:posOffset>2579053</wp:posOffset>
                  </wp:positionV>
                  <wp:extent cx="902677" cy="76200"/>
                  <wp:effectExtent l="0" t="0" r="12065" b="19050"/>
                  <wp:wrapNone/>
                  <wp:docPr id="74" name="Rectangle 74"/>
                  <wp:cNvGraphicFramePr/>
                  <a:graphic xmlns:a="http://schemas.openxmlformats.org/drawingml/2006/main">
                    <a:graphicData uri="http://schemas.microsoft.com/office/word/2010/wordprocessingShape">
                      <wps:wsp>
                        <wps:cNvSpPr/>
                        <wps:spPr>
                          <a:xfrm>
                            <a:off x="0" y="0"/>
                            <a:ext cx="902677" cy="76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1D631" id="Rectangle 74" o:spid="_x0000_s1026" style="position:absolute;margin-left:415.8pt;margin-top:203.1pt;width:71.1pt;height:6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" fillcolor="white [3212]" strokecolor="white [3212]" strokeweight="1pt"/>
              </w:pict>
            </mc:Fallback>
          </mc:AlternateContent>
        </w:r>
        <w:r w:rsidRPr="00801F40">
          <w:rPr>
            <w:rFonts w:ascii="Bell MT" w:hAnsi="Bell MT"/>
            <w:i/>
            <w:iCs/>
            <w:noProof/>
            <w:sz w:val="36"/>
            <w:szCs w:val="36"/>
            <w:lang w:val="en-US"/>
            <w:rPrChange w:id="145" w:author="Etion Pinari" w:date="2021-01-06T12:27:00Z">
              <w:rPr>
                <w:rFonts w:ascii="Bell MT" w:hAnsi="Bell MT"/>
                <w:i/>
                <w:iCs/>
                <w:noProof/>
                <w:sz w:val="36"/>
                <w:szCs w:val="36"/>
                <w:lang w:val="en-GB"/>
              </w:rPr>
            </w:rPrChange>
          </w:rPr>
          <mc:AlternateContent>
            <mc:Choice Requires="wps">
              <w:drawing>
                <wp:anchor distT="0" distB="0" distL="114300" distR="114300" simplePos="0" relativeHeight="251750400" behindDoc="0" locked="0" layoutInCell="1" allowOverlap="1" wp14:anchorId="0D8B7260" wp14:editId="3BBF799C">
                  <wp:simplePos x="0" y="0"/>
                  <wp:positionH relativeFrom="margin">
                    <wp:posOffset>-66675</wp:posOffset>
                  </wp:positionH>
                  <wp:positionV relativeFrom="paragraph">
                    <wp:posOffset>298132</wp:posOffset>
                  </wp:positionV>
                  <wp:extent cx="902335" cy="46404"/>
                  <wp:effectExtent l="0" t="0" r="12065" b="10795"/>
                  <wp:wrapNone/>
                  <wp:docPr id="79" name="Rectangle 79"/>
                  <wp:cNvGraphicFramePr/>
                  <a:graphic xmlns:a="http://schemas.openxmlformats.org/drawingml/2006/main">
                    <a:graphicData uri="http://schemas.microsoft.com/office/word/2010/wordprocessingShape">
                      <wps:wsp>
                        <wps:cNvSpPr/>
                        <wps:spPr>
                          <a:xfrm>
                            <a:off x="0" y="0"/>
                            <a:ext cx="902335" cy="4640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87ECB6" id="Rectangle 79" o:spid="_x0000_s1026" style="position:absolute;margin-left:-5.25pt;margin-top:23.45pt;width:71.05pt;height:3.65pt;z-index:251750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" fillcolor="white [3212]" strokecolor="white [3212]" strokeweight="1pt">
                  <w10:wrap anchorx="margin"/>
                </v:rect>
              </w:pict>
            </mc:Fallback>
          </mc:AlternateContent>
        </w:r>
      </w:ins>
    </w:p>
    <w:p w14:paraId="67E1052D" w14:textId="6E686701" w:rsidR="00634813" w:rsidRPr="00801F40" w:rsidRDefault="001062EE" w:rsidP="00634813">
      <w:pPr>
        <w:pStyle w:val="ListParagraph"/>
        <w:ind w:left="357"/>
        <w:jc w:val="both"/>
        <w:rPr>
          <w:rFonts w:ascii="Bell MT" w:hAnsi="Bell MT"/>
          <w:sz w:val="28"/>
          <w:szCs w:val="28"/>
          <w:lang w:val="en-US"/>
          <w:rPrChange w:id="146" w:author="Etion Pinari" w:date="2021-01-06T12:27:00Z">
            <w:rPr>
              <w:rFonts w:ascii="Bell MT" w:hAnsi="Bell MT"/>
              <w:sz w:val="28"/>
              <w:szCs w:val="28"/>
              <w:lang w:val="en-GB"/>
            </w:rPr>
          </w:rPrChange>
        </w:rPr>
      </w:pPr>
      <w:ins w:id="147" w:author="Cristian Sbrolli" w:date="2021-01-05T22:17:00Z">
        <w:r w:rsidRPr="00801F40">
          <w:rPr>
            <w:rFonts w:ascii="Bell MT" w:hAnsi="Bell MT"/>
            <w:noProof/>
            <w:sz w:val="28"/>
            <w:szCs w:val="28"/>
            <w:lang w:val="en-US"/>
            <w:rPrChange w:id="148" w:author="Etion Pinari" w:date="2021-01-06T12:27:00Z">
              <w:rPr>
                <w:rFonts w:ascii="Bell MT" w:hAnsi="Bell MT"/>
                <w:noProof/>
                <w:sz w:val="28"/>
                <w:szCs w:val="28"/>
                <w:lang w:val="en-GB"/>
              </w:rPr>
            </w:rPrChange>
          </w:rPr>
          <w:drawing>
            <wp:anchor distT="0" distB="0" distL="114300" distR="114300" simplePos="0" relativeHeight="251747328" behindDoc="0" locked="0" layoutInCell="1" allowOverlap="1" wp14:anchorId="41189969" wp14:editId="00D3A812">
              <wp:simplePos x="949569" y="1459523"/>
              <wp:positionH relativeFrom="column">
                <wp:align>center</wp:align>
              </wp:positionH>
              <wp:positionV relativeFrom="paragraph">
                <wp:posOffset>0</wp:posOffset>
              </wp:positionV>
              <wp:extent cx="6120000" cy="2372400"/>
              <wp:effectExtent l="0" t="0" r="0" b="889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0000" cy="23724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149" w:author="Giorgio Romeo" w:date="2021-01-04T10:21:00Z">
        <w:del w:id="150" w:author="Cristian Sbrolli" w:date="2021-01-05T22:17:00Z">
          <w:r w:rsidR="00057D48" w:rsidRPr="00801F40" w:rsidDel="001062EE">
            <w:rPr>
              <w:rFonts w:ascii="Bell MT" w:hAnsi="Bell MT"/>
              <w:i/>
              <w:iCs/>
              <w:noProof/>
              <w:sz w:val="36"/>
              <w:szCs w:val="36"/>
              <w:lang w:val="en-US"/>
              <w:rPrChange w:id="151" w:author="Etion Pinari" w:date="2021-01-06T12:27:00Z">
                <w:rPr>
                  <w:rFonts w:ascii="Bell MT" w:hAnsi="Bell MT"/>
                  <w:i/>
                  <w:iCs/>
                  <w:noProof/>
                  <w:sz w:val="36"/>
                  <w:szCs w:val="36"/>
                  <w:lang w:val="en-GB"/>
                </w:rPr>
              </w:rPrChange>
            </w:rPr>
            <w:drawing>
              <wp:anchor distT="0" distB="0" distL="114300" distR="114300" simplePos="0" relativeHeight="251726848" behindDoc="0" locked="0" layoutInCell="1" allowOverlap="1" wp14:anchorId="56F9C87B" wp14:editId="56F48CCF">
                <wp:simplePos x="0" y="0"/>
                <wp:positionH relativeFrom="margin">
                  <wp:align>center</wp:align>
                </wp:positionH>
                <wp:positionV relativeFrom="paragraph">
                  <wp:posOffset>239267</wp:posOffset>
                </wp:positionV>
                <wp:extent cx="6518275" cy="2545715"/>
                <wp:effectExtent l="0" t="0" r="0" b="6985"/>
                <wp:wrapSquare wrapText="bothSides"/>
                <wp:docPr id="32" name="Immagine 32" descr="Immagine che contiene test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 screenshot&#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18275" cy="2545715"/>
                        </a:xfrm>
                        <a:prstGeom prst="rect">
                          <a:avLst/>
                        </a:prstGeom>
                      </pic:spPr>
                    </pic:pic>
                  </a:graphicData>
                </a:graphic>
                <wp14:sizeRelH relativeFrom="margin">
                  <wp14:pctWidth>0</wp14:pctWidth>
                </wp14:sizeRelH>
                <wp14:sizeRelV relativeFrom="margin">
                  <wp14:pctHeight>0</wp14:pctHeight>
                </wp14:sizeRelV>
              </wp:anchor>
            </w:drawing>
          </w:r>
        </w:del>
      </w:ins>
      <w:ins w:id="152" w:author="Giorgio Romeo" w:date="2021-01-01T23:25:00Z">
        <w:del w:id="153" w:author="Cristian Sbrolli" w:date="2021-01-04T01:16:00Z">
          <w:r w:rsidR="0003277B" w:rsidRPr="00801F40" w:rsidDel="007A2322">
            <w:rPr>
              <w:rFonts w:ascii="Bell MT" w:hAnsi="Bell MT"/>
              <w:noProof/>
              <w:sz w:val="28"/>
              <w:szCs w:val="28"/>
              <w:lang w:val="en-US"/>
              <w:rPrChange w:id="154" w:author="Etion Pinari" w:date="2021-01-06T12:27:00Z">
                <w:rPr>
                  <w:rFonts w:ascii="Bell MT" w:hAnsi="Bell MT"/>
                  <w:noProof/>
                  <w:sz w:val="28"/>
                  <w:szCs w:val="28"/>
                  <w:lang w:val="en-GB"/>
                </w:rPr>
              </w:rPrChange>
            </w:rPr>
            <w:drawing>
              <wp:anchor distT="0" distB="0" distL="114300" distR="114300" simplePos="0" relativeHeight="251681792" behindDoc="0" locked="0" layoutInCell="1" allowOverlap="1" wp14:anchorId="0840C703" wp14:editId="772F082A">
                <wp:simplePos x="0" y="0"/>
                <wp:positionH relativeFrom="margin">
                  <wp:align>center</wp:align>
                </wp:positionH>
                <wp:positionV relativeFrom="paragraph">
                  <wp:posOffset>237490</wp:posOffset>
                </wp:positionV>
                <wp:extent cx="6878217" cy="2836069"/>
                <wp:effectExtent l="0" t="0" r="0" b="254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78217" cy="2836069"/>
                        </a:xfrm>
                        <a:prstGeom prst="rect">
                          <a:avLst/>
                        </a:prstGeom>
                      </pic:spPr>
                    </pic:pic>
                  </a:graphicData>
                </a:graphic>
              </wp:anchor>
            </w:drawing>
          </w:r>
        </w:del>
      </w:ins>
    </w:p>
    <w:p w14:paraId="2BF72CDE" w14:textId="799AE65C" w:rsidR="000F7986" w:rsidRPr="00801F40" w:rsidRDefault="000F7986" w:rsidP="000F7986">
      <w:pPr>
        <w:pStyle w:val="ListParagraph"/>
        <w:ind w:left="357"/>
        <w:rPr>
          <w:ins w:id="155" w:author="Cristian Sbrolli" w:date="2020-12-31T13:06:00Z"/>
          <w:rFonts w:ascii="Bell MT" w:hAnsi="Bell MT"/>
          <w:sz w:val="28"/>
          <w:szCs w:val="28"/>
          <w:lang w:val="en-US"/>
          <w:rPrChange w:id="156" w:author="Etion Pinari" w:date="2021-01-06T12:27:00Z">
            <w:rPr>
              <w:ins w:id="157" w:author="Cristian Sbrolli" w:date="2020-12-31T13:06:00Z"/>
              <w:rFonts w:ascii="Bell MT" w:hAnsi="Bell MT"/>
              <w:sz w:val="28"/>
              <w:szCs w:val="28"/>
              <w:lang w:val="en-GB"/>
            </w:rPr>
          </w:rPrChange>
        </w:rPr>
      </w:pPr>
      <w:ins w:id="158" w:author="Cristian Sbrolli" w:date="2020-12-31T13:04:00Z">
        <w:del w:id="159" w:author="Giorgio Romeo" w:date="2021-01-01T20:27:00Z">
          <w:r w:rsidRPr="00801F40" w:rsidDel="00E912F0">
            <w:rPr>
              <w:rFonts w:ascii="Bell MT" w:hAnsi="Bell MT"/>
              <w:i/>
              <w:iCs/>
              <w:noProof/>
              <w:sz w:val="36"/>
              <w:szCs w:val="36"/>
              <w:lang w:val="en-US"/>
              <w:rPrChange w:id="160" w:author="Etion Pinari" w:date="2021-01-06T12:27:00Z">
                <w:rPr>
                  <w:rFonts w:ascii="Bell MT" w:hAnsi="Bell MT"/>
                  <w:i/>
                  <w:iCs/>
                  <w:noProof/>
                  <w:sz w:val="36"/>
                  <w:szCs w:val="36"/>
                  <w:lang w:val="en-GB"/>
                </w:rPr>
              </w:rPrChange>
            </w:rPr>
            <w:drawing>
              <wp:anchor distT="0" distB="0" distL="114300" distR="114300" simplePos="0" relativeHeight="251678720" behindDoc="0" locked="0" layoutInCell="1" allowOverlap="1" wp14:anchorId="260B9A42" wp14:editId="62591869">
                <wp:simplePos x="0" y="0"/>
                <wp:positionH relativeFrom="margin">
                  <wp:align>center</wp:align>
                </wp:positionH>
                <wp:positionV relativeFrom="paragraph">
                  <wp:posOffset>268453</wp:posOffset>
                </wp:positionV>
                <wp:extent cx="7239671" cy="2826328"/>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239671" cy="2826328"/>
                        </a:xfrm>
                        <a:prstGeom prst="rect">
                          <a:avLst/>
                        </a:prstGeom>
                        <a:noFill/>
                        <a:ln>
                          <a:noFill/>
                        </a:ln>
                      </pic:spPr>
                    </pic:pic>
                  </a:graphicData>
                </a:graphic>
                <wp14:sizeRelH relativeFrom="page">
                  <wp14:pctWidth>0</wp14:pctWidth>
                </wp14:sizeRelH>
                <wp14:sizeRelV relativeFrom="page">
                  <wp14:pctHeight>0</wp14:pctHeight>
                </wp14:sizeRelV>
              </wp:anchor>
            </w:drawing>
          </w:r>
        </w:del>
        <w:del w:id="161" w:author="Giorgio Romeo" w:date="2021-01-01T20:28:00Z">
          <w:r w:rsidRPr="00801F40" w:rsidDel="00E912F0">
            <w:rPr>
              <w:rFonts w:ascii="Bell MT" w:hAnsi="Bell MT"/>
              <w:sz w:val="28"/>
              <w:szCs w:val="28"/>
              <w:lang w:val="en-US"/>
              <w:rPrChange w:id="162" w:author="Etion Pinari" w:date="2021-01-06T12:27:00Z">
                <w:rPr>
                  <w:rFonts w:ascii="Bell MT" w:hAnsi="Bell MT"/>
                  <w:sz w:val="28"/>
                  <w:szCs w:val="28"/>
                  <w:lang w:val="en-GB"/>
                </w:rPr>
              </w:rPrChange>
            </w:rPr>
            <w:br/>
          </w:r>
        </w:del>
      </w:ins>
    </w:p>
    <w:p w14:paraId="04F54A34" w14:textId="77777777" w:rsidR="002714C9" w:rsidRPr="00801F40" w:rsidRDefault="00D04D9B" w:rsidP="00D04D9B">
      <w:pPr>
        <w:jc w:val="both"/>
        <w:rPr>
          <w:ins w:id="163" w:author="Cristian Sbrolli" w:date="2021-01-05T22:45:00Z"/>
          <w:rFonts w:ascii="Bell MT" w:hAnsi="Bell MT"/>
          <w:sz w:val="28"/>
          <w:szCs w:val="28"/>
          <w:lang w:val="en-US"/>
          <w:rPrChange w:id="164" w:author="Etion Pinari" w:date="2021-01-06T12:27:00Z">
            <w:rPr>
              <w:ins w:id="165" w:author="Cristian Sbrolli" w:date="2021-01-05T22:45:00Z"/>
              <w:rFonts w:ascii="Bell MT" w:hAnsi="Bell MT"/>
              <w:sz w:val="28"/>
              <w:szCs w:val="28"/>
              <w:lang w:val="en-GB"/>
            </w:rPr>
          </w:rPrChange>
        </w:rPr>
      </w:pPr>
      <w:ins w:id="166" w:author="Giorgio Romeo" w:date="2021-01-01T20:10:00Z">
        <w:r w:rsidRPr="00801F40">
          <w:rPr>
            <w:rFonts w:ascii="Bell MT" w:hAnsi="Bell MT"/>
            <w:sz w:val="28"/>
            <w:szCs w:val="28"/>
            <w:lang w:val="en-US"/>
            <w:rPrChange w:id="167" w:author="Etion Pinari" w:date="2021-01-06T12:27:00Z">
              <w:rPr>
                <w:rFonts w:ascii="Bell MT" w:hAnsi="Bell MT"/>
                <w:sz w:val="28"/>
                <w:szCs w:val="28"/>
                <w:lang w:val="en-GB"/>
              </w:rPr>
            </w:rPrChange>
          </w:rPr>
          <w:t xml:space="preserve">In the above image represents the general component representation of </w:t>
        </w:r>
        <w:proofErr w:type="gramStart"/>
        <w:r w:rsidRPr="00801F40">
          <w:rPr>
            <w:rFonts w:ascii="Bell MT" w:hAnsi="Bell MT"/>
            <w:sz w:val="28"/>
            <w:szCs w:val="28"/>
            <w:lang w:val="en-US"/>
            <w:rPrChange w:id="168" w:author="Etion Pinari" w:date="2021-01-06T12:27:00Z">
              <w:rPr>
                <w:rFonts w:ascii="Bell MT" w:hAnsi="Bell MT"/>
                <w:sz w:val="28"/>
                <w:szCs w:val="28"/>
                <w:lang w:val="en-GB"/>
              </w:rPr>
            </w:rPrChange>
          </w:rPr>
          <w:t>the  system</w:t>
        </w:r>
        <w:proofErr w:type="gramEnd"/>
        <w:r w:rsidRPr="00801F40">
          <w:rPr>
            <w:rFonts w:ascii="Bell MT" w:hAnsi="Bell MT"/>
            <w:sz w:val="28"/>
            <w:szCs w:val="28"/>
            <w:lang w:val="en-US"/>
            <w:rPrChange w:id="169" w:author="Etion Pinari" w:date="2021-01-06T12:27:00Z">
              <w:rPr>
                <w:rFonts w:ascii="Bell MT" w:hAnsi="Bell MT"/>
                <w:sz w:val="28"/>
                <w:szCs w:val="28"/>
                <w:lang w:val="en-GB"/>
              </w:rPr>
            </w:rPrChange>
          </w:rPr>
          <w:t>.</w:t>
        </w:r>
      </w:ins>
      <w:ins w:id="170" w:author="Cristian Sbrolli" w:date="2021-01-05T22:44:00Z">
        <w:r w:rsidR="002714C9" w:rsidRPr="00801F40">
          <w:rPr>
            <w:rFonts w:ascii="Bell MT" w:hAnsi="Bell MT"/>
            <w:sz w:val="28"/>
            <w:szCs w:val="28"/>
            <w:lang w:val="en-US"/>
            <w:rPrChange w:id="171" w:author="Etion Pinari" w:date="2021-01-06T12:27:00Z">
              <w:rPr>
                <w:rFonts w:ascii="Bell MT" w:hAnsi="Bell MT"/>
                <w:sz w:val="28"/>
                <w:szCs w:val="28"/>
                <w:lang w:val="en-GB"/>
              </w:rPr>
            </w:rPrChange>
          </w:rPr>
          <w:t xml:space="preserve"> The application server architecture is not shown here (see next paragraph). </w:t>
        </w:r>
      </w:ins>
    </w:p>
    <w:p w14:paraId="45A84DAD" w14:textId="436E9920" w:rsidR="007A2322" w:rsidRPr="00801F40" w:rsidRDefault="00D04D9B" w:rsidP="00D04D9B">
      <w:pPr>
        <w:jc w:val="both"/>
        <w:rPr>
          <w:ins w:id="172" w:author="Giorgio Romeo" w:date="2021-01-01T20:29:00Z"/>
          <w:rFonts w:ascii="Bell MT" w:hAnsi="Bell MT"/>
          <w:sz w:val="28"/>
          <w:szCs w:val="28"/>
          <w:lang w:val="en-US"/>
          <w:rPrChange w:id="173" w:author="Etion Pinari" w:date="2021-01-06T12:27:00Z">
            <w:rPr>
              <w:ins w:id="174" w:author="Giorgio Romeo" w:date="2021-01-01T20:29:00Z"/>
              <w:rFonts w:ascii="Bell MT" w:hAnsi="Bell MT"/>
              <w:sz w:val="28"/>
              <w:szCs w:val="28"/>
              <w:lang w:val="en-GB"/>
            </w:rPr>
          </w:rPrChange>
        </w:rPr>
      </w:pPr>
      <w:ins w:id="175" w:author="Giorgio Romeo" w:date="2021-01-01T20:10:00Z">
        <w:del w:id="176" w:author="Cristian Sbrolli" w:date="2021-01-05T22:44:00Z">
          <w:r w:rsidRPr="00801F40" w:rsidDel="002714C9">
            <w:rPr>
              <w:rFonts w:ascii="Bell MT" w:hAnsi="Bell MT"/>
              <w:sz w:val="28"/>
              <w:szCs w:val="28"/>
              <w:lang w:val="en-US"/>
              <w:rPrChange w:id="177" w:author="Etion Pinari" w:date="2021-01-06T12:27:00Z">
                <w:rPr>
                  <w:rFonts w:ascii="Bell MT" w:hAnsi="Bell MT"/>
                  <w:sz w:val="28"/>
                  <w:szCs w:val="28"/>
                  <w:lang w:val="en-GB"/>
                </w:rPr>
              </w:rPrChange>
            </w:rPr>
            <w:delText xml:space="preserve"> </w:delText>
          </w:r>
        </w:del>
        <w:r w:rsidRPr="00801F40">
          <w:rPr>
            <w:rFonts w:ascii="Bell MT" w:hAnsi="Bell MT"/>
            <w:sz w:val="28"/>
            <w:szCs w:val="28"/>
            <w:lang w:val="en-US"/>
            <w:rPrChange w:id="178" w:author="Etion Pinari" w:date="2021-01-06T12:27:00Z">
              <w:rPr>
                <w:rFonts w:ascii="Bell MT" w:hAnsi="Bell MT"/>
                <w:sz w:val="28"/>
                <w:szCs w:val="28"/>
                <w:lang w:val="en-GB"/>
              </w:rPr>
            </w:rPrChange>
          </w:rPr>
          <w:t>Here are shown  the interfaces with the application server needed by the other components of the system: turnstiles have an interface to handle QR codes checking; the physical dispenser interacts with the application server as it was a normal device getting a ticket, but with “restricted” degrees of freedom (e.g. it cannot choose store, but it is linked to the one it is in front of, it cannot specify shopping list…); Web Server will interface with application server to get all information on statistics it needs to allow the correct usage of the web app; Mobile App, having a thin client, will interface with the system to do basically everything it needs: account and ticket managing, subscribing to notifications, getting new tickets and visits. It is also shown that the application server communicates with external DBMS to maintain permanent data and with a geolocation service</w:t>
        </w:r>
      </w:ins>
      <w:ins w:id="179" w:author="Cristian Sbrolli" w:date="2021-01-05T22:21:00Z">
        <w:r w:rsidR="001062EE" w:rsidRPr="00801F40">
          <w:rPr>
            <w:rFonts w:ascii="Bell MT" w:hAnsi="Bell MT"/>
            <w:sz w:val="28"/>
            <w:szCs w:val="28"/>
            <w:lang w:val="en-US"/>
            <w:rPrChange w:id="180" w:author="Etion Pinari" w:date="2021-01-06T12:27:00Z">
              <w:rPr>
                <w:rFonts w:ascii="Bell MT" w:hAnsi="Bell MT"/>
                <w:sz w:val="28"/>
                <w:szCs w:val="28"/>
                <w:lang w:val="en-GB"/>
              </w:rPr>
            </w:rPrChange>
          </w:rPr>
          <w:t xml:space="preserve">: Google </w:t>
        </w:r>
      </w:ins>
      <w:ins w:id="181" w:author="Cristian Sbrolli" w:date="2021-01-05T22:22:00Z">
        <w:r w:rsidR="001062EE" w:rsidRPr="00801F40">
          <w:rPr>
            <w:rFonts w:ascii="Bell MT" w:hAnsi="Bell MT"/>
            <w:sz w:val="28"/>
            <w:szCs w:val="28"/>
            <w:lang w:val="en-US"/>
            <w:rPrChange w:id="182" w:author="Etion Pinari" w:date="2021-01-06T12:27:00Z">
              <w:rPr>
                <w:rFonts w:ascii="Bell MT" w:hAnsi="Bell MT"/>
                <w:sz w:val="28"/>
                <w:szCs w:val="28"/>
                <w:lang w:val="en-GB"/>
              </w:rPr>
            </w:rPrChange>
          </w:rPr>
          <w:t>Maps</w:t>
        </w:r>
      </w:ins>
      <w:ins w:id="183" w:author="Giorgio Romeo" w:date="2021-01-01T20:10:00Z">
        <w:r w:rsidRPr="00801F40">
          <w:rPr>
            <w:rFonts w:ascii="Bell MT" w:hAnsi="Bell MT"/>
            <w:sz w:val="28"/>
            <w:szCs w:val="28"/>
            <w:lang w:val="en-US"/>
            <w:rPrChange w:id="184" w:author="Etion Pinari" w:date="2021-01-06T12:27:00Z">
              <w:rPr>
                <w:rFonts w:ascii="Bell MT" w:hAnsi="Bell MT"/>
                <w:sz w:val="28"/>
                <w:szCs w:val="28"/>
                <w:lang w:val="en-GB"/>
              </w:rPr>
            </w:rPrChange>
          </w:rPr>
          <w:t>, that must provide services allowing retrieving distances between locations (both in terms of space and time) and retrieving info on nearby places given a type of place (in our case, shops). Google</w:t>
        </w:r>
      </w:ins>
      <w:ins w:id="185" w:author="Cristian Sbrolli" w:date="2021-01-05T22:23:00Z">
        <w:r w:rsidR="001062EE" w:rsidRPr="00801F40">
          <w:rPr>
            <w:rFonts w:ascii="Bell MT" w:hAnsi="Bell MT"/>
            <w:sz w:val="28"/>
            <w:szCs w:val="28"/>
            <w:lang w:val="en-US"/>
            <w:rPrChange w:id="186" w:author="Etion Pinari" w:date="2021-01-06T12:27:00Z">
              <w:rPr>
                <w:rFonts w:ascii="Bell MT" w:hAnsi="Bell MT"/>
                <w:sz w:val="28"/>
                <w:szCs w:val="28"/>
                <w:lang w:val="en-GB"/>
              </w:rPr>
            </w:rPrChange>
          </w:rPr>
          <w:t xml:space="preserve">, under the Maps category in its API library, offers </w:t>
        </w:r>
      </w:ins>
      <w:ins w:id="187" w:author="Cristian Sbrolli" w:date="2021-01-05T22:24:00Z">
        <w:r w:rsidR="001062EE" w:rsidRPr="00801F40">
          <w:rPr>
            <w:rFonts w:ascii="Bell MT" w:hAnsi="Bell MT"/>
            <w:sz w:val="28"/>
            <w:szCs w:val="28"/>
            <w:lang w:val="en-US"/>
            <w:rPrChange w:id="188" w:author="Etion Pinari" w:date="2021-01-06T12:27:00Z">
              <w:rPr>
                <w:rFonts w:ascii="Bell MT" w:hAnsi="Bell MT"/>
                <w:sz w:val="28"/>
                <w:szCs w:val="28"/>
                <w:lang w:val="en-GB"/>
              </w:rPr>
            </w:rPrChange>
          </w:rPr>
          <w:t>interesting APIs for our case:</w:t>
        </w:r>
      </w:ins>
      <w:ins w:id="189" w:author="Giorgio Romeo" w:date="2021-01-01T20:10:00Z">
        <w:del w:id="190" w:author="Cristian Sbrolli" w:date="2021-01-05T22:23:00Z">
          <w:r w:rsidRPr="00801F40" w:rsidDel="001062EE">
            <w:rPr>
              <w:rFonts w:ascii="Bell MT" w:hAnsi="Bell MT"/>
              <w:sz w:val="28"/>
              <w:szCs w:val="28"/>
              <w:lang w:val="en-US"/>
              <w:rPrChange w:id="191" w:author="Etion Pinari" w:date="2021-01-06T12:27:00Z">
                <w:rPr>
                  <w:rFonts w:ascii="Bell MT" w:hAnsi="Bell MT"/>
                  <w:sz w:val="28"/>
                  <w:szCs w:val="28"/>
                  <w:lang w:val="en-GB"/>
                </w:rPr>
              </w:rPrChange>
            </w:rPr>
            <w:delText xml:space="preserve"> Maps is a good candidate, as</w:delText>
          </w:r>
        </w:del>
        <w:del w:id="192" w:author="Cristian Sbrolli" w:date="2021-01-05T22:24:00Z">
          <w:r w:rsidRPr="00801F40" w:rsidDel="001062EE">
            <w:rPr>
              <w:rFonts w:ascii="Bell MT" w:hAnsi="Bell MT"/>
              <w:sz w:val="28"/>
              <w:szCs w:val="28"/>
              <w:lang w:val="en-US"/>
              <w:rPrChange w:id="193" w:author="Etion Pinari" w:date="2021-01-06T12:27:00Z">
                <w:rPr>
                  <w:rFonts w:ascii="Bell MT" w:hAnsi="Bell MT"/>
                  <w:sz w:val="28"/>
                  <w:szCs w:val="28"/>
                  <w:lang w:val="en-GB"/>
                </w:rPr>
              </w:rPrChange>
            </w:rPr>
            <w:delText xml:space="preserve"> it provides APIs as</w:delText>
          </w:r>
        </w:del>
        <w:r w:rsidRPr="00801F40">
          <w:rPr>
            <w:rFonts w:ascii="Bell MT" w:hAnsi="Bell MT"/>
            <w:sz w:val="28"/>
            <w:szCs w:val="28"/>
            <w:lang w:val="en-US"/>
            <w:rPrChange w:id="194" w:author="Etion Pinari" w:date="2021-01-06T12:27:00Z">
              <w:rPr>
                <w:rFonts w:ascii="Bell MT" w:hAnsi="Bell MT"/>
                <w:sz w:val="28"/>
                <w:szCs w:val="28"/>
                <w:lang w:val="en-GB"/>
              </w:rPr>
            </w:rPrChange>
          </w:rPr>
          <w:t xml:space="preserve"> “Places API”</w:t>
        </w:r>
        <w:del w:id="195" w:author="Cristian Sbrolli" w:date="2021-01-05T22:25:00Z">
          <w:r w:rsidRPr="00801F40" w:rsidDel="001062EE">
            <w:rPr>
              <w:rFonts w:ascii="Bell MT" w:hAnsi="Bell MT"/>
              <w:sz w:val="28"/>
              <w:szCs w:val="28"/>
              <w:lang w:val="en-US"/>
              <w:rPrChange w:id="196" w:author="Etion Pinari" w:date="2021-01-06T12:27:00Z">
                <w:rPr>
                  <w:rFonts w:ascii="Bell MT" w:hAnsi="Bell MT"/>
                  <w:sz w:val="28"/>
                  <w:szCs w:val="28"/>
                  <w:lang w:val="en-GB"/>
                </w:rPr>
              </w:rPrChange>
            </w:rPr>
            <w:delText xml:space="preserve"> that</w:delText>
          </w:r>
        </w:del>
        <w:r w:rsidRPr="00801F40">
          <w:rPr>
            <w:rFonts w:ascii="Bell MT" w:hAnsi="Bell MT"/>
            <w:sz w:val="28"/>
            <w:szCs w:val="28"/>
            <w:lang w:val="en-US"/>
            <w:rPrChange w:id="197" w:author="Etion Pinari" w:date="2021-01-06T12:27:00Z">
              <w:rPr>
                <w:rFonts w:ascii="Bell MT" w:hAnsi="Bell MT"/>
                <w:sz w:val="28"/>
                <w:szCs w:val="28"/>
                <w:lang w:val="en-GB"/>
              </w:rPr>
            </w:rPrChange>
          </w:rPr>
          <w:t xml:space="preserve"> allow</w:t>
        </w:r>
      </w:ins>
      <w:ins w:id="198" w:author="Cristian Sbrolli" w:date="2021-01-05T22:25:00Z">
        <w:r w:rsidR="001062EE" w:rsidRPr="00801F40">
          <w:rPr>
            <w:rFonts w:ascii="Bell MT" w:hAnsi="Bell MT"/>
            <w:sz w:val="28"/>
            <w:szCs w:val="28"/>
            <w:lang w:val="en-US"/>
            <w:rPrChange w:id="199" w:author="Etion Pinari" w:date="2021-01-06T12:27:00Z">
              <w:rPr>
                <w:rFonts w:ascii="Bell MT" w:hAnsi="Bell MT"/>
                <w:sz w:val="28"/>
                <w:szCs w:val="28"/>
                <w:lang w:val="en-GB"/>
              </w:rPr>
            </w:rPrChange>
          </w:rPr>
          <w:t xml:space="preserve">s </w:t>
        </w:r>
      </w:ins>
      <w:ins w:id="200" w:author="Giorgio Romeo" w:date="2021-01-01T20:10:00Z">
        <w:del w:id="201" w:author="Cristian Sbrolli" w:date="2021-01-05T22:25:00Z">
          <w:r w:rsidRPr="00801F40" w:rsidDel="001062EE">
            <w:rPr>
              <w:rFonts w:ascii="Bell MT" w:hAnsi="Bell MT"/>
              <w:sz w:val="28"/>
              <w:szCs w:val="28"/>
              <w:lang w:val="en-US"/>
              <w:rPrChange w:id="202" w:author="Etion Pinari" w:date="2021-01-06T12:27:00Z">
                <w:rPr>
                  <w:rFonts w:ascii="Bell MT" w:hAnsi="Bell MT"/>
                  <w:sz w:val="28"/>
                  <w:szCs w:val="28"/>
                  <w:lang w:val="en-GB"/>
                </w:rPr>
              </w:rPrChange>
            </w:rPr>
            <w:delText xml:space="preserve"> </w:delText>
          </w:r>
        </w:del>
        <w:r w:rsidRPr="00801F40">
          <w:rPr>
            <w:rFonts w:ascii="Bell MT" w:hAnsi="Bell MT"/>
            <w:sz w:val="28"/>
            <w:szCs w:val="28"/>
            <w:lang w:val="en-US"/>
            <w:rPrChange w:id="203" w:author="Etion Pinari" w:date="2021-01-06T12:27:00Z">
              <w:rPr>
                <w:rFonts w:ascii="Bell MT" w:hAnsi="Bell MT"/>
                <w:sz w:val="28"/>
                <w:szCs w:val="28"/>
                <w:lang w:val="en-GB"/>
              </w:rPr>
            </w:rPrChange>
          </w:rPr>
          <w:t>lookups for specific types of places</w:t>
        </w:r>
      </w:ins>
      <w:ins w:id="204" w:author="Cristian Sbrolli" w:date="2021-01-05T22:25:00Z">
        <w:r w:rsidR="001062EE" w:rsidRPr="00801F40">
          <w:rPr>
            <w:rFonts w:ascii="Bell MT" w:hAnsi="Bell MT"/>
            <w:sz w:val="28"/>
            <w:szCs w:val="28"/>
            <w:lang w:val="en-US"/>
            <w:rPrChange w:id="205" w:author="Etion Pinari" w:date="2021-01-06T12:27:00Z">
              <w:rPr>
                <w:rFonts w:ascii="Bell MT" w:hAnsi="Bell MT"/>
                <w:sz w:val="28"/>
                <w:szCs w:val="28"/>
                <w:lang w:val="en-GB"/>
              </w:rPr>
            </w:rPrChange>
          </w:rPr>
          <w:t>(again, in our case, shops)</w:t>
        </w:r>
      </w:ins>
      <w:ins w:id="206" w:author="Giorgio Romeo" w:date="2021-01-01T20:10:00Z">
        <w:r w:rsidRPr="00801F40">
          <w:rPr>
            <w:rFonts w:ascii="Bell MT" w:hAnsi="Bell MT"/>
            <w:sz w:val="28"/>
            <w:szCs w:val="28"/>
            <w:lang w:val="en-US"/>
            <w:rPrChange w:id="207" w:author="Etion Pinari" w:date="2021-01-06T12:27:00Z">
              <w:rPr>
                <w:rFonts w:ascii="Bell MT" w:hAnsi="Bell MT"/>
                <w:sz w:val="28"/>
                <w:szCs w:val="28"/>
                <w:lang w:val="en-GB"/>
              </w:rPr>
            </w:rPrChange>
          </w:rPr>
          <w:t xml:space="preserve">, with useful parameters as the </w:t>
        </w:r>
        <w:del w:id="208" w:author="Cristian Sbrolli" w:date="2021-01-05T22:25:00Z">
          <w:r w:rsidRPr="00801F40" w:rsidDel="001062EE">
            <w:rPr>
              <w:rFonts w:ascii="Bell MT" w:hAnsi="Bell MT"/>
              <w:sz w:val="28"/>
              <w:szCs w:val="28"/>
              <w:lang w:val="en-US"/>
              <w:rPrChange w:id="209" w:author="Etion Pinari" w:date="2021-01-06T12:27:00Z">
                <w:rPr>
                  <w:rFonts w:ascii="Bell MT" w:hAnsi="Bell MT"/>
                  <w:sz w:val="28"/>
                  <w:szCs w:val="28"/>
                  <w:lang w:val="en-GB"/>
                </w:rPr>
              </w:rPrChange>
            </w:rPr>
            <w:delText>“</w:delText>
          </w:r>
        </w:del>
        <w:r w:rsidRPr="00801F40">
          <w:rPr>
            <w:rFonts w:ascii="Bell MT" w:hAnsi="Bell MT"/>
            <w:sz w:val="28"/>
            <w:szCs w:val="28"/>
            <w:lang w:val="en-US"/>
            <w:rPrChange w:id="210" w:author="Etion Pinari" w:date="2021-01-06T12:27:00Z">
              <w:rPr>
                <w:rFonts w:ascii="Bell MT" w:hAnsi="Bell MT"/>
                <w:sz w:val="28"/>
                <w:szCs w:val="28"/>
                <w:lang w:val="en-GB"/>
              </w:rPr>
            </w:rPrChange>
          </w:rPr>
          <w:t>radius</w:t>
        </w:r>
        <w:del w:id="211" w:author="Cristian Sbrolli" w:date="2021-01-05T22:25:00Z">
          <w:r w:rsidRPr="00801F40" w:rsidDel="001062EE">
            <w:rPr>
              <w:rFonts w:ascii="Bell MT" w:hAnsi="Bell MT"/>
              <w:sz w:val="28"/>
              <w:szCs w:val="28"/>
              <w:lang w:val="en-US"/>
              <w:rPrChange w:id="212" w:author="Etion Pinari" w:date="2021-01-06T12:27:00Z">
                <w:rPr>
                  <w:rFonts w:ascii="Bell MT" w:hAnsi="Bell MT"/>
                  <w:sz w:val="28"/>
                  <w:szCs w:val="28"/>
                  <w:lang w:val="en-GB"/>
                </w:rPr>
              </w:rPrChange>
            </w:rPr>
            <w:delText>”</w:delText>
          </w:r>
        </w:del>
      </w:ins>
      <w:ins w:id="213" w:author="Cristian Sbrolli" w:date="2021-01-05T22:25:00Z">
        <w:r w:rsidR="001062EE" w:rsidRPr="00801F40">
          <w:rPr>
            <w:rFonts w:ascii="Bell MT" w:hAnsi="Bell MT"/>
            <w:sz w:val="28"/>
            <w:szCs w:val="28"/>
            <w:lang w:val="en-US"/>
            <w:rPrChange w:id="214" w:author="Etion Pinari" w:date="2021-01-06T12:27:00Z">
              <w:rPr>
                <w:rFonts w:ascii="Bell MT" w:hAnsi="Bell MT"/>
                <w:sz w:val="28"/>
                <w:szCs w:val="28"/>
                <w:lang w:val="en-GB"/>
              </w:rPr>
            </w:rPrChange>
          </w:rPr>
          <w:t xml:space="preserve"> of search</w:t>
        </w:r>
      </w:ins>
      <w:ins w:id="215" w:author="Cristian Sbrolli" w:date="2021-01-05T22:32:00Z">
        <w:r w:rsidR="00FB13C9" w:rsidRPr="00801F40">
          <w:rPr>
            <w:rFonts w:ascii="Bell MT" w:hAnsi="Bell MT"/>
            <w:sz w:val="28"/>
            <w:szCs w:val="28"/>
            <w:lang w:val="en-US"/>
            <w:rPrChange w:id="216" w:author="Etion Pinari" w:date="2021-01-06T12:27:00Z">
              <w:rPr>
                <w:rFonts w:ascii="Bell MT" w:hAnsi="Bell MT"/>
                <w:sz w:val="28"/>
                <w:szCs w:val="28"/>
                <w:lang w:val="en-GB"/>
              </w:rPr>
            </w:rPrChange>
          </w:rPr>
          <w:t xml:space="preserve">, while “Distance Matrix API” provides </w:t>
        </w:r>
      </w:ins>
      <w:ins w:id="217" w:author="Cristian Sbrolli" w:date="2021-01-05T22:33:00Z">
        <w:r w:rsidR="00FB13C9" w:rsidRPr="00801F40">
          <w:rPr>
            <w:rFonts w:ascii="Bell MT" w:hAnsi="Bell MT"/>
            <w:sz w:val="28"/>
            <w:szCs w:val="28"/>
            <w:lang w:val="en-US"/>
            <w:rPrChange w:id="218" w:author="Etion Pinari" w:date="2021-01-06T12:27:00Z">
              <w:rPr>
                <w:rFonts w:ascii="Bell MT" w:hAnsi="Bell MT"/>
                <w:sz w:val="28"/>
                <w:szCs w:val="28"/>
                <w:lang w:val="en-GB"/>
              </w:rPr>
            </w:rPrChange>
          </w:rPr>
          <w:t xml:space="preserve">travel distance and time </w:t>
        </w:r>
      </w:ins>
      <w:ins w:id="219" w:author="Cristian Sbrolli" w:date="2021-01-05T22:36:00Z">
        <w:r w:rsidR="00FB13C9" w:rsidRPr="00801F40">
          <w:rPr>
            <w:rFonts w:ascii="Bell MT" w:hAnsi="Bell MT"/>
            <w:sz w:val="28"/>
            <w:szCs w:val="28"/>
            <w:lang w:val="en-US"/>
            <w:rPrChange w:id="220" w:author="Etion Pinari" w:date="2021-01-06T12:27:00Z">
              <w:rPr>
                <w:rFonts w:ascii="Bell MT" w:hAnsi="Bell MT"/>
                <w:sz w:val="28"/>
                <w:szCs w:val="28"/>
                <w:lang w:val="en-GB"/>
              </w:rPr>
            </w:rPrChange>
          </w:rPr>
          <w:t>from</w:t>
        </w:r>
      </w:ins>
      <w:ins w:id="221" w:author="Cristian Sbrolli" w:date="2021-01-05T22:37:00Z">
        <w:r w:rsidR="00FB13C9" w:rsidRPr="00801F40">
          <w:rPr>
            <w:rFonts w:ascii="Bell MT" w:hAnsi="Bell MT"/>
            <w:sz w:val="28"/>
            <w:szCs w:val="28"/>
            <w:lang w:val="en-US"/>
            <w:rPrChange w:id="222" w:author="Etion Pinari" w:date="2021-01-06T12:27:00Z">
              <w:rPr>
                <w:rFonts w:ascii="Bell MT" w:hAnsi="Bell MT"/>
                <w:sz w:val="28"/>
                <w:szCs w:val="28"/>
                <w:lang w:val="en-GB"/>
              </w:rPr>
            </w:rPrChange>
          </w:rPr>
          <w:t xml:space="preserve"> locations to locations</w:t>
        </w:r>
      </w:ins>
      <w:ins w:id="223" w:author="Giorgio Romeo" w:date="2021-01-01T20:10:00Z">
        <w:r w:rsidRPr="00801F40">
          <w:rPr>
            <w:rFonts w:ascii="Bell MT" w:hAnsi="Bell MT"/>
            <w:sz w:val="28"/>
            <w:szCs w:val="28"/>
            <w:lang w:val="en-US"/>
            <w:rPrChange w:id="224" w:author="Etion Pinari" w:date="2021-01-06T12:27:00Z">
              <w:rPr>
                <w:rFonts w:ascii="Bell MT" w:hAnsi="Bell MT"/>
                <w:sz w:val="28"/>
                <w:szCs w:val="28"/>
                <w:lang w:val="en-GB"/>
              </w:rPr>
            </w:rPrChange>
          </w:rPr>
          <w:t>.</w:t>
        </w:r>
      </w:ins>
      <w:ins w:id="225" w:author="Cristian Sbrolli" w:date="2021-01-04T01:20:00Z">
        <w:r w:rsidR="007A2322" w:rsidRPr="00801F40">
          <w:rPr>
            <w:rFonts w:ascii="Bell MT" w:hAnsi="Bell MT"/>
            <w:sz w:val="28"/>
            <w:szCs w:val="28"/>
            <w:lang w:val="en-US"/>
            <w:rPrChange w:id="226" w:author="Etion Pinari" w:date="2021-01-06T12:27:00Z">
              <w:rPr>
                <w:rFonts w:ascii="Bell MT" w:hAnsi="Bell MT"/>
                <w:sz w:val="28"/>
                <w:szCs w:val="28"/>
                <w:lang w:val="en-GB"/>
              </w:rPr>
            </w:rPrChange>
          </w:rPr>
          <w:t xml:space="preserve"> </w:t>
        </w:r>
      </w:ins>
      <w:ins w:id="227" w:author="Cristian Sbrolli" w:date="2021-01-05T22:37:00Z">
        <w:r w:rsidR="00FB13C9" w:rsidRPr="00801F40">
          <w:rPr>
            <w:rFonts w:ascii="Bell MT" w:hAnsi="Bell MT"/>
            <w:sz w:val="28"/>
            <w:szCs w:val="28"/>
            <w:lang w:val="en-US"/>
            <w:rPrChange w:id="228" w:author="Etion Pinari" w:date="2021-01-06T12:27:00Z">
              <w:rPr>
                <w:rFonts w:ascii="Bell MT" w:hAnsi="Bell MT"/>
                <w:sz w:val="28"/>
                <w:szCs w:val="28"/>
                <w:lang w:val="en-GB"/>
              </w:rPr>
            </w:rPrChange>
          </w:rPr>
          <w:t xml:space="preserve">Furthermore, </w:t>
        </w:r>
      </w:ins>
      <w:ins w:id="229" w:author="Cristian Sbrolli" w:date="2021-01-04T01:20:00Z">
        <w:r w:rsidR="007A2322" w:rsidRPr="00801F40">
          <w:rPr>
            <w:rFonts w:ascii="Bell MT" w:hAnsi="Bell MT"/>
            <w:sz w:val="28"/>
            <w:szCs w:val="28"/>
            <w:lang w:val="en-US"/>
            <w:rPrChange w:id="230" w:author="Etion Pinari" w:date="2021-01-06T12:27:00Z">
              <w:rPr>
                <w:rFonts w:ascii="Bell MT" w:hAnsi="Bell MT"/>
                <w:sz w:val="28"/>
                <w:szCs w:val="28"/>
                <w:lang w:val="en-GB"/>
              </w:rPr>
            </w:rPrChange>
          </w:rPr>
          <w:t>Firebase Cloud Messaging is used to provide push notification services</w:t>
        </w:r>
      </w:ins>
      <w:ins w:id="231" w:author="Cristian Sbrolli" w:date="2021-01-04T01:21:00Z">
        <w:r w:rsidR="007A2322" w:rsidRPr="00801F40">
          <w:rPr>
            <w:rFonts w:ascii="Bell MT" w:hAnsi="Bell MT"/>
            <w:sz w:val="28"/>
            <w:szCs w:val="28"/>
            <w:lang w:val="en-US"/>
            <w:rPrChange w:id="232" w:author="Etion Pinari" w:date="2021-01-06T12:27:00Z">
              <w:rPr>
                <w:rFonts w:ascii="Bell MT" w:hAnsi="Bell MT"/>
                <w:sz w:val="28"/>
                <w:szCs w:val="28"/>
                <w:lang w:val="en-GB"/>
              </w:rPr>
            </w:rPrChange>
          </w:rPr>
          <w:t xml:space="preserve"> (see details in section H-additional specifications).</w:t>
        </w:r>
      </w:ins>
    </w:p>
    <w:p w14:paraId="5994EF83" w14:textId="41B55FF6" w:rsidR="00E912F0" w:rsidRPr="00801F40" w:rsidRDefault="00E912F0" w:rsidP="00D04D9B">
      <w:pPr>
        <w:jc w:val="both"/>
        <w:rPr>
          <w:ins w:id="233" w:author="Giorgio Romeo" w:date="2021-01-01T20:29:00Z"/>
          <w:rFonts w:ascii="Bell MT" w:hAnsi="Bell MT"/>
          <w:sz w:val="28"/>
          <w:szCs w:val="28"/>
          <w:lang w:val="en-US"/>
          <w:rPrChange w:id="234" w:author="Etion Pinari" w:date="2021-01-06T12:27:00Z">
            <w:rPr>
              <w:ins w:id="235" w:author="Giorgio Romeo" w:date="2021-01-01T20:29:00Z"/>
              <w:rFonts w:ascii="Bell MT" w:hAnsi="Bell MT"/>
              <w:sz w:val="28"/>
              <w:szCs w:val="28"/>
              <w:lang w:val="en-GB"/>
            </w:rPr>
          </w:rPrChange>
        </w:rPr>
      </w:pPr>
    </w:p>
    <w:p w14:paraId="662F455E" w14:textId="3E8521A8" w:rsidR="00E912F0" w:rsidRPr="00801F40" w:rsidRDefault="00E912F0" w:rsidP="00D04D9B">
      <w:pPr>
        <w:jc w:val="both"/>
        <w:rPr>
          <w:ins w:id="236" w:author="Giorgio Romeo" w:date="2021-01-01T20:29:00Z"/>
          <w:rFonts w:ascii="Bell MT" w:hAnsi="Bell MT"/>
          <w:sz w:val="28"/>
          <w:szCs w:val="28"/>
          <w:lang w:val="en-US"/>
          <w:rPrChange w:id="237" w:author="Etion Pinari" w:date="2021-01-06T12:27:00Z">
            <w:rPr>
              <w:ins w:id="238" w:author="Giorgio Romeo" w:date="2021-01-01T20:29:00Z"/>
              <w:rFonts w:ascii="Bell MT" w:hAnsi="Bell MT"/>
              <w:sz w:val="28"/>
              <w:szCs w:val="28"/>
              <w:lang w:val="en-GB"/>
            </w:rPr>
          </w:rPrChange>
        </w:rPr>
      </w:pPr>
    </w:p>
    <w:p w14:paraId="14690333" w14:textId="0487FECA" w:rsidR="00E912F0" w:rsidRPr="00801F40" w:rsidRDefault="00E912F0" w:rsidP="00D04D9B">
      <w:pPr>
        <w:jc w:val="both"/>
        <w:rPr>
          <w:ins w:id="239" w:author="Etion Pinari" w:date="2021-01-04T15:46:00Z"/>
          <w:rFonts w:ascii="Bell MT" w:hAnsi="Bell MT"/>
          <w:sz w:val="28"/>
          <w:szCs w:val="28"/>
          <w:lang w:val="en-US"/>
          <w:rPrChange w:id="240" w:author="Etion Pinari" w:date="2021-01-06T12:27:00Z">
            <w:rPr>
              <w:ins w:id="241" w:author="Etion Pinari" w:date="2021-01-04T15:46:00Z"/>
              <w:rFonts w:ascii="Bell MT" w:hAnsi="Bell MT"/>
              <w:sz w:val="28"/>
              <w:szCs w:val="28"/>
              <w:lang w:val="en-GB"/>
            </w:rPr>
          </w:rPrChange>
        </w:rPr>
      </w:pPr>
    </w:p>
    <w:p w14:paraId="7046448D" w14:textId="77777777" w:rsidR="004201DC" w:rsidRPr="00801F40" w:rsidRDefault="004201DC" w:rsidP="00D04D9B">
      <w:pPr>
        <w:jc w:val="both"/>
        <w:rPr>
          <w:ins w:id="242" w:author="Giorgio Romeo" w:date="2021-01-01T20:29:00Z"/>
          <w:rFonts w:ascii="Bell MT" w:hAnsi="Bell MT"/>
          <w:sz w:val="28"/>
          <w:szCs w:val="28"/>
          <w:lang w:val="en-US"/>
          <w:rPrChange w:id="243" w:author="Etion Pinari" w:date="2021-01-06T12:27:00Z">
            <w:rPr>
              <w:ins w:id="244" w:author="Giorgio Romeo" w:date="2021-01-01T20:29:00Z"/>
              <w:rFonts w:ascii="Bell MT" w:hAnsi="Bell MT"/>
              <w:sz w:val="28"/>
              <w:szCs w:val="28"/>
              <w:lang w:val="en-GB"/>
            </w:rPr>
          </w:rPrChange>
        </w:rPr>
      </w:pPr>
    </w:p>
    <w:p w14:paraId="420B80F3" w14:textId="77777777" w:rsidR="00E912F0" w:rsidRPr="00801F40" w:rsidRDefault="00E912F0">
      <w:pPr>
        <w:jc w:val="both"/>
        <w:rPr>
          <w:ins w:id="245" w:author="Giorgio Romeo" w:date="2021-01-01T20:10:00Z"/>
          <w:rFonts w:ascii="Bell MT" w:hAnsi="Bell MT"/>
          <w:sz w:val="28"/>
          <w:szCs w:val="28"/>
          <w:lang w:val="en-US"/>
          <w:rPrChange w:id="246" w:author="Etion Pinari" w:date="2021-01-06T12:27:00Z">
            <w:rPr>
              <w:ins w:id="247" w:author="Giorgio Romeo" w:date="2021-01-01T20:10:00Z"/>
              <w:rFonts w:ascii="Bell MT" w:hAnsi="Bell MT"/>
              <w:sz w:val="28"/>
              <w:szCs w:val="28"/>
              <w:lang w:val="en-GB"/>
            </w:rPr>
          </w:rPrChange>
        </w:rPr>
        <w:pPrChange w:id="248" w:author="Giorgio Romeo" w:date="2021-01-01T20:10:00Z">
          <w:pPr/>
        </w:pPrChange>
      </w:pPr>
    </w:p>
    <w:p w14:paraId="2BA74C81" w14:textId="7DB9DB61" w:rsidR="00D174AE" w:rsidRPr="00801F40" w:rsidDel="00D04D9B" w:rsidRDefault="00786FFC">
      <w:pPr>
        <w:pStyle w:val="ListParagraph"/>
        <w:ind w:left="357"/>
        <w:jc w:val="both"/>
        <w:rPr>
          <w:del w:id="249" w:author="Giorgio Romeo" w:date="2021-01-01T20:10:00Z"/>
          <w:rFonts w:ascii="Bell MT" w:hAnsi="Bell MT"/>
          <w:sz w:val="28"/>
          <w:szCs w:val="28"/>
          <w:lang w:val="en-US"/>
          <w:rPrChange w:id="250" w:author="Etion Pinari" w:date="2021-01-06T12:27:00Z">
            <w:rPr>
              <w:del w:id="251" w:author="Giorgio Romeo" w:date="2021-01-01T20:10:00Z"/>
              <w:rFonts w:ascii="Bell MT" w:hAnsi="Bell MT"/>
              <w:sz w:val="28"/>
              <w:szCs w:val="28"/>
              <w:lang w:val="en-GB"/>
            </w:rPr>
          </w:rPrChange>
        </w:rPr>
      </w:pPr>
      <w:ins w:id="252" w:author="Cristian Sbrolli" w:date="2021-01-04T00:55:00Z">
        <w:del w:id="253" w:author="Giorgio Romeo" w:date="2021-01-04T10:24:00Z">
          <w:r w:rsidRPr="00801F40" w:rsidDel="00057D48">
            <w:rPr>
              <w:rFonts w:ascii="Bell MT" w:hAnsi="Bell MT"/>
              <w:noProof/>
              <w:sz w:val="28"/>
              <w:szCs w:val="28"/>
              <w:lang w:val="en-US"/>
              <w:rPrChange w:id="254" w:author="Etion Pinari" w:date="2021-01-06T12:27:00Z">
                <w:rPr>
                  <w:rFonts w:ascii="Bell MT" w:hAnsi="Bell MT"/>
                  <w:noProof/>
                  <w:sz w:val="28"/>
                  <w:szCs w:val="28"/>
                  <w:lang w:val="en-GB"/>
                </w:rPr>
              </w:rPrChange>
            </w:rPr>
            <w:drawing>
              <wp:anchor distT="0" distB="0" distL="114300" distR="114300" simplePos="0" relativeHeight="251722752" behindDoc="0" locked="0" layoutInCell="1" allowOverlap="1" wp14:anchorId="419B978E" wp14:editId="0F0A5661">
                <wp:simplePos x="0" y="0"/>
                <wp:positionH relativeFrom="margin">
                  <wp:align>center</wp:align>
                </wp:positionH>
                <wp:positionV relativeFrom="paragraph">
                  <wp:posOffset>348078</wp:posOffset>
                </wp:positionV>
                <wp:extent cx="7151622" cy="4167553"/>
                <wp:effectExtent l="0" t="0" r="0" b="444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151622" cy="4167553"/>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del w:id="255" w:author="Giorgio Romeo" w:date="2021-01-01T20:10:00Z">
        <w:r w:rsidR="00634813" w:rsidRPr="00801F40" w:rsidDel="00D04D9B">
          <w:rPr>
            <w:rFonts w:ascii="Bell MT" w:hAnsi="Bell MT"/>
            <w:sz w:val="28"/>
            <w:szCs w:val="28"/>
            <w:lang w:val="en-US"/>
            <w:rPrChange w:id="256" w:author="Etion Pinari" w:date="2021-01-06T12:27:00Z">
              <w:rPr>
                <w:rFonts w:ascii="Bell MT" w:hAnsi="Bell MT"/>
                <w:sz w:val="28"/>
                <w:szCs w:val="28"/>
                <w:lang w:val="en-GB"/>
              </w:rPr>
            </w:rPrChange>
          </w:rPr>
          <w:delText xml:space="preserve">In the above image represents the general component representation of </w:delText>
        </w:r>
        <w:commentRangeStart w:id="257"/>
        <w:r w:rsidR="00634813" w:rsidRPr="00801F40" w:rsidDel="00D04D9B">
          <w:rPr>
            <w:rFonts w:ascii="Bell MT" w:hAnsi="Bell MT"/>
            <w:sz w:val="28"/>
            <w:szCs w:val="28"/>
            <w:lang w:val="en-US"/>
            <w:rPrChange w:id="258" w:author="Etion Pinari" w:date="2021-01-06T12:27:00Z">
              <w:rPr>
                <w:rFonts w:ascii="Bell MT" w:hAnsi="Bell MT"/>
                <w:sz w:val="28"/>
                <w:szCs w:val="28"/>
                <w:lang w:val="en-GB"/>
              </w:rPr>
            </w:rPrChange>
          </w:rPr>
          <w:delText>the</w:delText>
        </w:r>
        <w:commentRangeEnd w:id="257"/>
        <w:r w:rsidR="00634813" w:rsidRPr="00801F40" w:rsidDel="00D04D9B">
          <w:rPr>
            <w:rStyle w:val="CommentReference"/>
            <w:lang w:val="en-US"/>
            <w:rPrChange w:id="259" w:author="Etion Pinari" w:date="2021-01-06T12:27:00Z">
              <w:rPr>
                <w:rStyle w:val="CommentReference"/>
              </w:rPr>
            </w:rPrChange>
          </w:rPr>
          <w:commentReference w:id="257"/>
        </w:r>
        <w:r w:rsidR="00634813" w:rsidRPr="00801F40" w:rsidDel="00D04D9B">
          <w:rPr>
            <w:rFonts w:ascii="Bell MT" w:hAnsi="Bell MT"/>
            <w:sz w:val="28"/>
            <w:szCs w:val="28"/>
            <w:lang w:val="en-US"/>
            <w:rPrChange w:id="260" w:author="Etion Pinari" w:date="2021-01-06T12:27:00Z">
              <w:rPr>
                <w:rFonts w:ascii="Bell MT" w:hAnsi="Bell MT"/>
                <w:sz w:val="28"/>
                <w:szCs w:val="28"/>
                <w:lang w:val="en-GB"/>
              </w:rPr>
            </w:rPrChange>
          </w:rPr>
          <w:delText xml:space="preserve"> system. Here are </w:delText>
        </w:r>
        <w:commentRangeStart w:id="261"/>
        <w:r w:rsidR="00634813" w:rsidRPr="00801F40" w:rsidDel="00D04D9B">
          <w:rPr>
            <w:rFonts w:ascii="Bell MT" w:hAnsi="Bell MT"/>
            <w:sz w:val="28"/>
            <w:szCs w:val="28"/>
            <w:lang w:val="en-US"/>
            <w:rPrChange w:id="262" w:author="Etion Pinari" w:date="2021-01-06T12:27:00Z">
              <w:rPr>
                <w:rFonts w:ascii="Bell MT" w:hAnsi="Bell MT"/>
                <w:sz w:val="28"/>
                <w:szCs w:val="28"/>
                <w:lang w:val="en-GB"/>
              </w:rPr>
            </w:rPrChange>
          </w:rPr>
          <w:delText>shown</w:delText>
        </w:r>
        <w:commentRangeEnd w:id="261"/>
        <w:r w:rsidR="00634813" w:rsidRPr="00801F40" w:rsidDel="00D04D9B">
          <w:rPr>
            <w:rStyle w:val="CommentReference"/>
            <w:lang w:val="en-US"/>
            <w:rPrChange w:id="263" w:author="Etion Pinari" w:date="2021-01-06T12:27:00Z">
              <w:rPr>
                <w:rStyle w:val="CommentReference"/>
              </w:rPr>
            </w:rPrChange>
          </w:rPr>
          <w:commentReference w:id="261"/>
        </w:r>
        <w:r w:rsidR="00634813" w:rsidRPr="00801F40" w:rsidDel="00D04D9B">
          <w:rPr>
            <w:rFonts w:ascii="Bell MT" w:hAnsi="Bell MT"/>
            <w:sz w:val="28"/>
            <w:szCs w:val="28"/>
            <w:lang w:val="en-US"/>
            <w:rPrChange w:id="264" w:author="Etion Pinari" w:date="2021-01-06T12:27:00Z">
              <w:rPr>
                <w:rFonts w:ascii="Bell MT" w:hAnsi="Bell MT"/>
                <w:sz w:val="28"/>
                <w:szCs w:val="28"/>
                <w:lang w:val="en-GB"/>
              </w:rPr>
            </w:rPrChange>
          </w:rPr>
          <w:delText xml:space="preserve"> the interfaces with the application server needed by the other components of the system: turnstiles have an interface to handle QR codes checking; the physical dispenser interacts with the application server as it was a normal device getting a ticket, but with “restricted” degrees of freedom</w:delText>
        </w:r>
      </w:del>
      <w:ins w:id="265" w:author="Cristian Sbrolli" w:date="2020-12-31T13:05:00Z">
        <w:del w:id="266" w:author="Giorgio Romeo" w:date="2021-01-01T20:10:00Z">
          <w:r w:rsidR="000F7986" w:rsidRPr="00801F40" w:rsidDel="00D04D9B">
            <w:rPr>
              <w:rFonts w:ascii="Bell MT" w:hAnsi="Bell MT"/>
              <w:sz w:val="28"/>
              <w:szCs w:val="28"/>
              <w:lang w:val="en-US"/>
              <w:rPrChange w:id="267" w:author="Etion Pinari" w:date="2021-01-06T12:27:00Z">
                <w:rPr>
                  <w:rFonts w:ascii="Bell MT" w:hAnsi="Bell MT"/>
                  <w:sz w:val="28"/>
                  <w:szCs w:val="28"/>
                  <w:lang w:val="en-GB"/>
                </w:rPr>
              </w:rPrChange>
            </w:rPr>
            <w:delText xml:space="preserve"> (e.g. it cannot choose store, but it is linked to the one it is in front of, it cannot specify shopping list…)</w:delText>
          </w:r>
        </w:del>
      </w:ins>
      <w:del w:id="268" w:author="Giorgio Romeo" w:date="2021-01-01T20:10:00Z">
        <w:r w:rsidR="00634813" w:rsidRPr="00801F40" w:rsidDel="00D04D9B">
          <w:rPr>
            <w:rFonts w:ascii="Bell MT" w:hAnsi="Bell MT"/>
            <w:sz w:val="28"/>
            <w:szCs w:val="28"/>
            <w:lang w:val="en-US"/>
            <w:rPrChange w:id="269" w:author="Etion Pinari" w:date="2021-01-06T12:27:00Z">
              <w:rPr>
                <w:rFonts w:ascii="Bell MT" w:hAnsi="Bell MT"/>
                <w:sz w:val="28"/>
                <w:szCs w:val="28"/>
                <w:lang w:val="en-GB"/>
              </w:rPr>
            </w:rPrChange>
          </w:rPr>
          <w:delText xml:space="preserve">; Web Server will interface with application server to get all information on statistics it needs to allow the correct usage of the web app; Mobile App, having a thin client, will interface with the system to do basically everything it needs: account and ticket managing, subscribing to notifications, getting new tickets and visits. It is also shown that the application server communicates with external DBMS to maintain permanent data and with a geolocation service, that must provide services allowing retrieving distances between locations (both in terms of space and time) and retrieving info on nearby places given a type of place (in our case, shops). Google Maps is a good candidate, as it provides APIs as “Places API” that allow lookups for specific types of places, with useful </w:delText>
        </w:r>
      </w:del>
      <w:del w:id="270" w:author="Giorgio Romeo" w:date="2021-01-01T20:08:00Z">
        <w:r w:rsidR="00634813" w:rsidRPr="00801F40" w:rsidDel="00F371AE">
          <w:rPr>
            <w:rFonts w:ascii="Bell MT" w:hAnsi="Bell MT"/>
            <w:sz w:val="28"/>
            <w:szCs w:val="28"/>
            <w:lang w:val="en-US"/>
            <w:rPrChange w:id="271" w:author="Etion Pinari" w:date="2021-01-06T12:27:00Z">
              <w:rPr>
                <w:rFonts w:ascii="Bell MT" w:hAnsi="Bell MT"/>
                <w:sz w:val="28"/>
                <w:szCs w:val="28"/>
                <w:lang w:val="en-GB"/>
              </w:rPr>
            </w:rPrChange>
          </w:rPr>
          <w:delText>parameter</w:delText>
        </w:r>
      </w:del>
      <w:del w:id="272" w:author="Giorgio Romeo" w:date="2021-01-01T20:07:00Z">
        <w:r w:rsidR="00634813" w:rsidRPr="00801F40" w:rsidDel="00F371AE">
          <w:rPr>
            <w:rFonts w:ascii="Bell MT" w:hAnsi="Bell MT"/>
            <w:sz w:val="28"/>
            <w:szCs w:val="28"/>
            <w:lang w:val="en-US"/>
            <w:rPrChange w:id="273" w:author="Etion Pinari" w:date="2021-01-06T12:27:00Z">
              <w:rPr>
                <w:rFonts w:ascii="Bell MT" w:hAnsi="Bell MT"/>
                <w:sz w:val="28"/>
                <w:szCs w:val="28"/>
                <w:lang w:val="en-GB"/>
              </w:rPr>
            </w:rPrChange>
          </w:rPr>
          <w:delText>s</w:delText>
        </w:r>
      </w:del>
      <w:del w:id="274" w:author="Giorgio Romeo" w:date="2021-01-01T20:06:00Z">
        <w:r w:rsidR="00634813" w:rsidRPr="00801F40" w:rsidDel="00F371AE">
          <w:rPr>
            <w:rFonts w:ascii="Bell MT" w:hAnsi="Bell MT"/>
            <w:sz w:val="28"/>
            <w:szCs w:val="28"/>
            <w:lang w:val="en-US"/>
            <w:rPrChange w:id="275" w:author="Etion Pinari" w:date="2021-01-06T12:27:00Z">
              <w:rPr>
                <w:rFonts w:ascii="Bell MT" w:hAnsi="Bell MT"/>
                <w:sz w:val="28"/>
                <w:szCs w:val="28"/>
                <w:lang w:val="en-GB"/>
              </w:rPr>
            </w:rPrChange>
          </w:rPr>
          <w:delText xml:space="preserve"> as</w:delText>
        </w:r>
      </w:del>
      <w:ins w:id="276" w:author="Cristian Sbrolli" w:date="2020-12-31T13:06:00Z">
        <w:del w:id="277" w:author="Giorgio Romeo" w:date="2021-01-01T20:06:00Z">
          <w:r w:rsidR="000F7986" w:rsidRPr="00801F40" w:rsidDel="00F371AE">
            <w:rPr>
              <w:rFonts w:ascii="Bell MT" w:hAnsi="Bell MT"/>
              <w:sz w:val="28"/>
              <w:szCs w:val="28"/>
              <w:lang w:val="en-US"/>
              <w:rPrChange w:id="278" w:author="Etion Pinari" w:date="2021-01-06T12:27:00Z">
                <w:rPr>
                  <w:rFonts w:ascii="Bell MT" w:hAnsi="Bell MT"/>
                  <w:sz w:val="28"/>
                  <w:szCs w:val="28"/>
                  <w:lang w:val="en-GB"/>
                </w:rPr>
              </w:rPrChange>
            </w:rPr>
            <w:delText xml:space="preserve"> the </w:delText>
          </w:r>
        </w:del>
      </w:ins>
      <w:del w:id="279" w:author="Giorgio Romeo" w:date="2021-01-01T20:10:00Z">
        <w:r w:rsidR="00634813" w:rsidRPr="00801F40" w:rsidDel="00D04D9B">
          <w:rPr>
            <w:rFonts w:ascii="Bell MT" w:hAnsi="Bell MT"/>
            <w:sz w:val="28"/>
            <w:szCs w:val="28"/>
            <w:lang w:val="en-US"/>
            <w:rPrChange w:id="280" w:author="Etion Pinari" w:date="2021-01-06T12:27:00Z">
              <w:rPr>
                <w:rFonts w:ascii="Bell MT" w:hAnsi="Bell MT"/>
                <w:sz w:val="28"/>
                <w:szCs w:val="28"/>
                <w:lang w:val="en-GB"/>
              </w:rPr>
            </w:rPrChange>
          </w:rPr>
          <w:delText xml:space="preserve"> </w:delText>
        </w:r>
      </w:del>
      <w:del w:id="281" w:author="Giorgio Romeo" w:date="2021-01-01T20:06:00Z">
        <w:r w:rsidR="00634813" w:rsidRPr="00801F40" w:rsidDel="00F371AE">
          <w:rPr>
            <w:rFonts w:ascii="Bell MT" w:hAnsi="Bell MT"/>
            <w:sz w:val="28"/>
            <w:szCs w:val="28"/>
            <w:lang w:val="en-US"/>
            <w:rPrChange w:id="282" w:author="Etion Pinari" w:date="2021-01-06T12:27:00Z">
              <w:rPr>
                <w:rFonts w:ascii="Bell MT" w:hAnsi="Bell MT"/>
                <w:sz w:val="28"/>
                <w:szCs w:val="28"/>
                <w:lang w:val="en-GB"/>
              </w:rPr>
            </w:rPrChange>
          </w:rPr>
          <w:delText>“radius”</w:delText>
        </w:r>
      </w:del>
      <w:del w:id="283" w:author="Giorgio Romeo" w:date="2021-01-01T20:07:00Z">
        <w:r w:rsidR="00634813" w:rsidRPr="00801F40" w:rsidDel="00F371AE">
          <w:rPr>
            <w:rFonts w:ascii="Bell MT" w:hAnsi="Bell MT"/>
            <w:sz w:val="28"/>
            <w:szCs w:val="28"/>
            <w:lang w:val="en-US"/>
            <w:rPrChange w:id="284" w:author="Etion Pinari" w:date="2021-01-06T12:27:00Z">
              <w:rPr>
                <w:rFonts w:ascii="Bell MT" w:hAnsi="Bell MT"/>
                <w:sz w:val="28"/>
                <w:szCs w:val="28"/>
                <w:lang w:val="en-GB"/>
              </w:rPr>
            </w:rPrChange>
          </w:rPr>
          <w:delText>.</w:delText>
        </w:r>
      </w:del>
      <w:del w:id="285" w:author="Giorgio Romeo" w:date="2021-01-01T20:10:00Z">
        <w:r w:rsidR="00634813" w:rsidRPr="00801F40" w:rsidDel="00D04D9B">
          <w:rPr>
            <w:rFonts w:ascii="Bell MT" w:hAnsi="Bell MT"/>
            <w:sz w:val="28"/>
            <w:szCs w:val="28"/>
            <w:lang w:val="en-US"/>
            <w:rPrChange w:id="286" w:author="Etion Pinari" w:date="2021-01-06T12:27:00Z">
              <w:rPr>
                <w:rFonts w:ascii="Bell MT" w:hAnsi="Bell MT"/>
                <w:sz w:val="28"/>
                <w:szCs w:val="28"/>
                <w:lang w:val="en-GB"/>
              </w:rPr>
            </w:rPrChange>
          </w:rPr>
          <w:delText xml:space="preserve"> </w:delText>
        </w:r>
        <w:r w:rsidR="00634813" w:rsidRPr="00801F40" w:rsidDel="00D04D9B">
          <w:rPr>
            <w:rFonts w:ascii="Bell MT" w:hAnsi="Bell MT"/>
            <w:i/>
            <w:iCs/>
            <w:sz w:val="36"/>
            <w:szCs w:val="36"/>
            <w:lang w:val="en-US"/>
            <w:rPrChange w:id="287" w:author="Etion Pinari" w:date="2021-01-06T12:27:00Z">
              <w:rPr>
                <w:rFonts w:ascii="Bell MT" w:hAnsi="Bell MT"/>
                <w:i/>
                <w:iCs/>
                <w:sz w:val="36"/>
                <w:szCs w:val="36"/>
                <w:lang w:val="en-GB"/>
              </w:rPr>
            </w:rPrChange>
          </w:rPr>
          <w:br/>
        </w:r>
      </w:del>
    </w:p>
    <w:p w14:paraId="005AD941" w14:textId="6728A11E" w:rsidR="00D174AE" w:rsidRPr="00801F40" w:rsidRDefault="00AB08A6" w:rsidP="00634813">
      <w:pPr>
        <w:pStyle w:val="ListParagraph"/>
        <w:numPr>
          <w:ilvl w:val="0"/>
          <w:numId w:val="22"/>
        </w:numPr>
        <w:rPr>
          <w:rFonts w:ascii="Bell MT" w:hAnsi="Bell MT"/>
          <w:i/>
          <w:iCs/>
          <w:sz w:val="32"/>
          <w:szCs w:val="32"/>
          <w:lang w:val="en-US"/>
          <w:rPrChange w:id="288" w:author="Etion Pinari" w:date="2021-01-06T12:27:00Z">
            <w:rPr>
              <w:rFonts w:ascii="Bell MT" w:hAnsi="Bell MT"/>
              <w:i/>
              <w:iCs/>
              <w:sz w:val="32"/>
              <w:szCs w:val="32"/>
              <w:lang w:val="en-GB"/>
            </w:rPr>
          </w:rPrChange>
        </w:rPr>
      </w:pPr>
      <w:ins w:id="289" w:author="Cristian Sbrolli" w:date="2020-12-31T12:49:00Z">
        <w:del w:id="290" w:author="Giorgio Romeo" w:date="2021-01-01T20:28:00Z">
          <w:r w:rsidRPr="00801F40" w:rsidDel="00E912F0">
            <w:rPr>
              <w:rFonts w:ascii="Bell MT" w:hAnsi="Bell MT"/>
              <w:i/>
              <w:iCs/>
              <w:noProof/>
              <w:sz w:val="32"/>
              <w:szCs w:val="32"/>
              <w:lang w:val="en-US"/>
              <w:rPrChange w:id="291" w:author="Etion Pinari" w:date="2021-01-06T12:27:00Z">
                <w:rPr>
                  <w:rFonts w:ascii="Bell MT" w:hAnsi="Bell MT"/>
                  <w:i/>
                  <w:iCs/>
                  <w:noProof/>
                  <w:sz w:val="32"/>
                  <w:szCs w:val="32"/>
                  <w:lang w:val="en-GB"/>
                </w:rPr>
              </w:rPrChange>
            </w:rPr>
            <w:drawing>
              <wp:anchor distT="0" distB="0" distL="114300" distR="114300" simplePos="0" relativeHeight="251677696" behindDoc="0" locked="0" layoutInCell="1" allowOverlap="1" wp14:anchorId="102F6F7D" wp14:editId="1AA07FBD">
                <wp:simplePos x="0" y="0"/>
                <wp:positionH relativeFrom="margin">
                  <wp:align>center</wp:align>
                </wp:positionH>
                <wp:positionV relativeFrom="paragraph">
                  <wp:posOffset>299364</wp:posOffset>
                </wp:positionV>
                <wp:extent cx="6992620" cy="381825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992620" cy="3818255"/>
                        </a:xfrm>
                        <a:prstGeom prst="rect">
                          <a:avLst/>
                        </a:prstGeom>
                        <a:noFill/>
                        <a:ln>
                          <a:noFill/>
                        </a:ln>
                      </pic:spPr>
                    </pic:pic>
                  </a:graphicData>
                </a:graphic>
                <wp14:sizeRelH relativeFrom="page">
                  <wp14:pctWidth>0</wp14:pctWidth>
                </wp14:sizeRelH>
                <wp14:sizeRelV relativeFrom="page">
                  <wp14:pctHeight>0</wp14:pctHeight>
                </wp14:sizeRelV>
              </wp:anchor>
            </w:drawing>
          </w:r>
        </w:del>
      </w:ins>
      <w:del w:id="292" w:author="Cristian Sbrolli" w:date="2020-12-31T12:49:00Z">
        <w:r w:rsidR="00D174AE" w:rsidRPr="00801F40" w:rsidDel="00AB08A6">
          <w:rPr>
            <w:i/>
            <w:iCs/>
            <w:noProof/>
            <w:sz w:val="24"/>
            <w:szCs w:val="24"/>
            <w:lang w:val="en-US"/>
            <w:rPrChange w:id="293" w:author="Etion Pinari" w:date="2021-01-06T12:27:00Z">
              <w:rPr>
                <w:i/>
                <w:iCs/>
                <w:noProof/>
                <w:sz w:val="24"/>
                <w:szCs w:val="24"/>
                <w:lang w:val="en-GB"/>
              </w:rPr>
            </w:rPrChange>
          </w:rPr>
          <w:drawing>
            <wp:anchor distT="0" distB="0" distL="114300" distR="114300" simplePos="0" relativeHeight="251675648" behindDoc="0" locked="0" layoutInCell="1" allowOverlap="1" wp14:anchorId="1C657FEE" wp14:editId="1A51277D">
              <wp:simplePos x="0" y="0"/>
              <wp:positionH relativeFrom="margin">
                <wp:posOffset>-191135</wp:posOffset>
              </wp:positionH>
              <wp:positionV relativeFrom="paragraph">
                <wp:posOffset>330200</wp:posOffset>
              </wp:positionV>
              <wp:extent cx="6852285" cy="5667375"/>
              <wp:effectExtent l="0" t="0" r="5715"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52285" cy="5667375"/>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244FF0" w:rsidRPr="00801F40">
        <w:rPr>
          <w:rFonts w:ascii="Bell MT" w:hAnsi="Bell MT"/>
          <w:i/>
          <w:iCs/>
          <w:sz w:val="32"/>
          <w:szCs w:val="32"/>
          <w:lang w:val="en-US"/>
          <w:rPrChange w:id="294" w:author="Etion Pinari" w:date="2021-01-06T12:27:00Z">
            <w:rPr>
              <w:rFonts w:ascii="Bell MT" w:hAnsi="Bell MT"/>
              <w:i/>
              <w:iCs/>
              <w:sz w:val="32"/>
              <w:szCs w:val="32"/>
              <w:lang w:val="en-GB"/>
            </w:rPr>
          </w:rPrChange>
        </w:rPr>
        <w:t>Application Server component view</w:t>
      </w:r>
    </w:p>
    <w:p w14:paraId="06E73F99" w14:textId="5E2206E8" w:rsidR="00D04D9B" w:rsidRPr="00801F40" w:rsidRDefault="00057D48" w:rsidP="00D04D9B">
      <w:pPr>
        <w:pStyle w:val="ListParagraph"/>
        <w:jc w:val="both"/>
        <w:rPr>
          <w:ins w:id="295" w:author="Giorgio Romeo" w:date="2021-01-01T20:14:00Z"/>
          <w:rFonts w:ascii="Bell MT" w:hAnsi="Bell MT"/>
          <w:sz w:val="28"/>
          <w:szCs w:val="28"/>
          <w:lang w:val="en-US"/>
          <w:rPrChange w:id="296" w:author="Etion Pinari" w:date="2021-01-06T12:27:00Z">
            <w:rPr>
              <w:ins w:id="297" w:author="Giorgio Romeo" w:date="2021-01-01T20:14:00Z"/>
              <w:rFonts w:ascii="Bell MT" w:hAnsi="Bell MT"/>
              <w:sz w:val="28"/>
              <w:szCs w:val="28"/>
              <w:lang w:val="en-GB"/>
            </w:rPr>
          </w:rPrChange>
        </w:rPr>
      </w:pPr>
      <w:commentRangeStart w:id="298"/>
      <w:ins w:id="299" w:author="Giorgio Romeo" w:date="2021-01-04T10:24:00Z">
        <w:r w:rsidRPr="00801F40">
          <w:rPr>
            <w:rFonts w:ascii="Bell MT" w:hAnsi="Bell MT"/>
            <w:noProof/>
            <w:sz w:val="28"/>
            <w:szCs w:val="28"/>
            <w:lang w:val="en-US"/>
            <w:rPrChange w:id="300" w:author="Etion Pinari" w:date="2021-01-06T12:27:00Z">
              <w:rPr>
                <w:rFonts w:ascii="Bell MT" w:hAnsi="Bell MT"/>
                <w:noProof/>
                <w:sz w:val="28"/>
                <w:szCs w:val="28"/>
                <w:lang w:val="en-GB"/>
              </w:rPr>
            </w:rPrChange>
          </w:rPr>
          <w:drawing>
            <wp:anchor distT="0" distB="0" distL="114300" distR="114300" simplePos="0" relativeHeight="251727872" behindDoc="0" locked="0" layoutInCell="1" allowOverlap="1" wp14:anchorId="4B61F7F6" wp14:editId="3664B83C">
              <wp:simplePos x="0" y="0"/>
              <wp:positionH relativeFrom="margin">
                <wp:align>right</wp:align>
              </wp:positionH>
              <wp:positionV relativeFrom="paragraph">
                <wp:posOffset>226548</wp:posOffset>
              </wp:positionV>
              <wp:extent cx="6120130" cy="3564255"/>
              <wp:effectExtent l="0" t="0" r="0" b="0"/>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3564255"/>
                      </a:xfrm>
                      <a:prstGeom prst="rect">
                        <a:avLst/>
                      </a:prstGeom>
                    </pic:spPr>
                  </pic:pic>
                </a:graphicData>
              </a:graphic>
            </wp:anchor>
          </w:drawing>
        </w:r>
      </w:ins>
      <w:commentRangeEnd w:id="298"/>
      <w:r w:rsidR="001F3859" w:rsidRPr="00801F40">
        <w:rPr>
          <w:rStyle w:val="CommentReference"/>
          <w:lang w:val="en-US"/>
          <w:rPrChange w:id="301" w:author="Etion Pinari" w:date="2021-01-06T12:27:00Z">
            <w:rPr>
              <w:rStyle w:val="CommentReference"/>
            </w:rPr>
          </w:rPrChange>
        </w:rPr>
        <w:commentReference w:id="298"/>
      </w:r>
      <w:ins w:id="302" w:author="Giorgio Romeo" w:date="2021-01-01T23:25:00Z">
        <w:del w:id="303" w:author="Cristian Sbrolli" w:date="2021-01-04T00:55:00Z">
          <w:r w:rsidR="0003277B" w:rsidRPr="00801F40" w:rsidDel="00786FFC">
            <w:rPr>
              <w:rFonts w:ascii="Bell MT" w:hAnsi="Bell MT"/>
              <w:noProof/>
              <w:sz w:val="28"/>
              <w:szCs w:val="28"/>
              <w:lang w:val="en-US"/>
              <w:rPrChange w:id="304" w:author="Etion Pinari" w:date="2021-01-06T12:27:00Z">
                <w:rPr>
                  <w:rFonts w:ascii="Bell MT" w:hAnsi="Bell MT"/>
                  <w:noProof/>
                  <w:sz w:val="28"/>
                  <w:szCs w:val="28"/>
                  <w:lang w:val="en-GB"/>
                </w:rPr>
              </w:rPrChange>
            </w:rPr>
            <w:drawing>
              <wp:anchor distT="0" distB="0" distL="114300" distR="114300" simplePos="0" relativeHeight="251680768" behindDoc="0" locked="0" layoutInCell="1" allowOverlap="1" wp14:anchorId="5FCDEA02" wp14:editId="50FC96C2">
                <wp:simplePos x="0" y="0"/>
                <wp:positionH relativeFrom="margin">
                  <wp:align>center</wp:align>
                </wp:positionH>
                <wp:positionV relativeFrom="paragraph">
                  <wp:posOffset>200819</wp:posOffset>
                </wp:positionV>
                <wp:extent cx="7156877" cy="4007643"/>
                <wp:effectExtent l="0" t="0" r="6350"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56877" cy="4007643"/>
                        </a:xfrm>
                        <a:prstGeom prst="rect">
                          <a:avLst/>
                        </a:prstGeom>
                      </pic:spPr>
                    </pic:pic>
                  </a:graphicData>
                </a:graphic>
                <wp14:sizeRelH relativeFrom="margin">
                  <wp14:pctWidth>0</wp14:pctWidth>
                </wp14:sizeRelH>
                <wp14:sizeRelV relativeFrom="margin">
                  <wp14:pctHeight>0</wp14:pctHeight>
                </wp14:sizeRelV>
              </wp:anchor>
            </w:drawing>
          </w:r>
        </w:del>
      </w:ins>
    </w:p>
    <w:p w14:paraId="685E7515" w14:textId="7C527D4E" w:rsidR="00D04D9B" w:rsidRPr="00801F40" w:rsidRDefault="00D04D9B" w:rsidP="00D04D9B">
      <w:pPr>
        <w:pStyle w:val="ListParagraph"/>
        <w:jc w:val="both"/>
        <w:rPr>
          <w:ins w:id="305" w:author="Giorgio Romeo" w:date="2021-01-01T20:14:00Z"/>
          <w:rFonts w:ascii="Bell MT" w:hAnsi="Bell MT"/>
          <w:sz w:val="28"/>
          <w:szCs w:val="28"/>
          <w:lang w:val="en-US"/>
          <w:rPrChange w:id="306" w:author="Etion Pinari" w:date="2021-01-06T12:27:00Z">
            <w:rPr>
              <w:ins w:id="307" w:author="Giorgio Romeo" w:date="2021-01-01T20:14:00Z"/>
              <w:rFonts w:ascii="Bell MT" w:hAnsi="Bell MT"/>
              <w:sz w:val="28"/>
              <w:szCs w:val="28"/>
              <w:lang w:val="en-GB"/>
            </w:rPr>
          </w:rPrChange>
        </w:rPr>
      </w:pPr>
    </w:p>
    <w:p w14:paraId="21DAF247" w14:textId="707F8D59" w:rsidR="00B50293" w:rsidRPr="00801F40" w:rsidRDefault="00B50293">
      <w:pPr>
        <w:pStyle w:val="ListParagraph"/>
        <w:jc w:val="both"/>
        <w:rPr>
          <w:rFonts w:ascii="Bell MT" w:hAnsi="Bell MT"/>
          <w:sz w:val="28"/>
          <w:szCs w:val="28"/>
          <w:lang w:val="en-US"/>
          <w:rPrChange w:id="308" w:author="Etion Pinari" w:date="2021-01-06T12:27:00Z">
            <w:rPr>
              <w:rFonts w:ascii="Bell MT" w:hAnsi="Bell MT"/>
              <w:sz w:val="28"/>
              <w:szCs w:val="28"/>
              <w:lang w:val="en-GB"/>
            </w:rPr>
          </w:rPrChange>
        </w:rPr>
        <w:pPrChange w:id="309" w:author="Giorgio Romeo" w:date="2021-01-01T20:10:00Z">
          <w:pPr>
            <w:pStyle w:val="ListParagraph"/>
          </w:pPr>
        </w:pPrChange>
      </w:pPr>
      <w:r w:rsidRPr="00801F40">
        <w:rPr>
          <w:rFonts w:ascii="Bell MT" w:hAnsi="Bell MT"/>
          <w:sz w:val="28"/>
          <w:szCs w:val="28"/>
          <w:lang w:val="en-US"/>
          <w:rPrChange w:id="310" w:author="Etion Pinari" w:date="2021-01-06T12:27:00Z">
            <w:rPr>
              <w:rFonts w:ascii="Bell MT" w:hAnsi="Bell MT"/>
              <w:sz w:val="28"/>
              <w:szCs w:val="28"/>
              <w:lang w:val="en-GB"/>
            </w:rPr>
          </w:rPrChange>
        </w:rPr>
        <w:t>The image above shows the internal architecture of the Application Server and all the interfaces that are provided to the outside world, and all interfaces required.</w:t>
      </w:r>
    </w:p>
    <w:p w14:paraId="06A8EC81" w14:textId="4D48D1BF" w:rsidR="00D04D9B" w:rsidRPr="00801F40" w:rsidDel="00D04D9B" w:rsidRDefault="00B50293">
      <w:pPr>
        <w:pStyle w:val="ListParagraph"/>
        <w:jc w:val="both"/>
        <w:rPr>
          <w:del w:id="311" w:author="Giorgio Romeo" w:date="2021-01-01T20:12:00Z"/>
          <w:rFonts w:ascii="Bell MT" w:hAnsi="Bell MT"/>
          <w:sz w:val="28"/>
          <w:szCs w:val="28"/>
          <w:lang w:val="en-US"/>
          <w:rPrChange w:id="312" w:author="Etion Pinari" w:date="2021-01-06T12:27:00Z">
            <w:rPr>
              <w:del w:id="313" w:author="Giorgio Romeo" w:date="2021-01-01T20:12:00Z"/>
              <w:lang w:val="en-GB"/>
            </w:rPr>
          </w:rPrChange>
        </w:rPr>
        <w:pPrChange w:id="314" w:author="Giorgio Romeo" w:date="2021-01-01T20:12:00Z">
          <w:pPr>
            <w:pStyle w:val="ListParagraph"/>
          </w:pPr>
        </w:pPrChange>
      </w:pPr>
      <w:r w:rsidRPr="00801F40">
        <w:rPr>
          <w:rFonts w:ascii="Bell MT" w:hAnsi="Bell MT"/>
          <w:sz w:val="28"/>
          <w:szCs w:val="28"/>
          <w:lang w:val="en-US"/>
          <w:rPrChange w:id="315" w:author="Etion Pinari" w:date="2021-01-06T12:27:00Z">
            <w:rPr>
              <w:rFonts w:ascii="Bell MT" w:hAnsi="Bell MT"/>
              <w:sz w:val="28"/>
              <w:szCs w:val="28"/>
              <w:lang w:val="en-GB"/>
            </w:rPr>
          </w:rPrChange>
        </w:rPr>
        <w:t>Starting from what are conceptually two mediators, the system will contain two components called:</w:t>
      </w:r>
    </w:p>
    <w:p w14:paraId="3594319F" w14:textId="652E59E1" w:rsidR="00B50293" w:rsidRPr="00801F40" w:rsidRDefault="00B50293">
      <w:pPr>
        <w:pStyle w:val="ListParagraph"/>
        <w:jc w:val="both"/>
        <w:rPr>
          <w:ins w:id="316" w:author="Giorgio Romeo" w:date="2021-01-01T20:12:00Z"/>
          <w:lang w:val="en-US"/>
          <w:rPrChange w:id="317" w:author="Etion Pinari" w:date="2021-01-06T12:27:00Z">
            <w:rPr>
              <w:ins w:id="318" w:author="Giorgio Romeo" w:date="2021-01-01T20:12:00Z"/>
              <w:lang w:val="en-GB"/>
            </w:rPr>
          </w:rPrChange>
        </w:rPr>
        <w:pPrChange w:id="319" w:author="Giorgio Romeo" w:date="2021-01-01T20:12:00Z">
          <w:pPr>
            <w:pStyle w:val="ListParagraph"/>
            <w:numPr>
              <w:numId w:val="3"/>
            </w:numPr>
            <w:spacing w:line="257" w:lineRule="auto"/>
            <w:ind w:left="1321" w:hanging="357"/>
            <w:jc w:val="both"/>
          </w:pPr>
        </w:pPrChange>
      </w:pPr>
      <w:del w:id="320" w:author="Giorgio Romeo" w:date="2021-01-01T20:11:00Z">
        <w:r w:rsidRPr="00801F40" w:rsidDel="00D04D9B">
          <w:rPr>
            <w:i/>
            <w:iCs/>
            <w:lang w:val="en-US"/>
            <w:rPrChange w:id="321" w:author="Etion Pinari" w:date="2021-01-06T12:27:00Z">
              <w:rPr>
                <w:i/>
                <w:iCs/>
                <w:lang w:val="en-GB"/>
              </w:rPr>
            </w:rPrChange>
          </w:rPr>
          <w:delText>Map Mediator Module</w:delText>
        </w:r>
      </w:del>
      <w:del w:id="322" w:author="Giorgio Romeo" w:date="2021-01-01T20:12:00Z">
        <w:r w:rsidRPr="00801F40" w:rsidDel="00D04D9B">
          <w:rPr>
            <w:lang w:val="en-US"/>
            <w:rPrChange w:id="323" w:author="Etion Pinari" w:date="2021-01-06T12:27:00Z">
              <w:rPr>
                <w:lang w:val="en-GB"/>
              </w:rPr>
            </w:rPrChange>
          </w:rPr>
          <w:delText xml:space="preserve"> </w:delText>
        </w:r>
        <w:r w:rsidRPr="00801F40" w:rsidDel="00D04D9B">
          <w:rPr>
            <w:lang w:val="en-US"/>
            <w:rPrChange w:id="324" w:author="Etion Pinari" w:date="2021-01-06T12:27:00Z">
              <w:rPr>
                <w:lang w:val="en-GB"/>
              </w:rPr>
            </w:rPrChange>
          </w:rPr>
          <w:br/>
          <w:delText>This component’s job is to communicate with the external API, by modifying the API’s information so that it can be comprehensible by the Application server, and adapting the requests to the API’s protocol, required by other modules of the server. It provides information regarding the local map with all the relevant stores in the map as well as an estimation of the time it takes to reach one store from a certain location.</w:delText>
        </w:r>
      </w:del>
    </w:p>
    <w:p w14:paraId="01CC02C7" w14:textId="05C82968" w:rsidR="00D04D9B" w:rsidRPr="00801F40" w:rsidRDefault="00D04D9B" w:rsidP="00D04D9B">
      <w:pPr>
        <w:pStyle w:val="ListParagraph"/>
        <w:numPr>
          <w:ilvl w:val="0"/>
          <w:numId w:val="3"/>
        </w:numPr>
        <w:spacing w:line="257" w:lineRule="auto"/>
        <w:ind w:left="1321" w:hanging="357"/>
        <w:jc w:val="both"/>
        <w:rPr>
          <w:ins w:id="325" w:author="Giorgio Romeo" w:date="2021-01-01T20:12:00Z"/>
          <w:rFonts w:ascii="Bell MT" w:hAnsi="Bell MT"/>
          <w:b/>
          <w:bCs/>
          <w:i/>
          <w:iCs/>
          <w:sz w:val="28"/>
          <w:szCs w:val="28"/>
          <w:lang w:val="en-US"/>
          <w:rPrChange w:id="326" w:author="Etion Pinari" w:date="2021-01-06T12:27:00Z">
            <w:rPr>
              <w:ins w:id="327" w:author="Giorgio Romeo" w:date="2021-01-01T20:12:00Z"/>
              <w:rFonts w:ascii="Bell MT" w:hAnsi="Bell MT"/>
              <w:sz w:val="28"/>
              <w:szCs w:val="28"/>
              <w:lang w:val="en-GB"/>
            </w:rPr>
          </w:rPrChange>
        </w:rPr>
      </w:pPr>
      <w:ins w:id="328" w:author="Giorgio Romeo" w:date="2021-01-01T20:12:00Z">
        <w:r w:rsidRPr="00801F40">
          <w:rPr>
            <w:rFonts w:ascii="Bell MT" w:hAnsi="Bell MT"/>
            <w:b/>
            <w:bCs/>
            <w:i/>
            <w:iCs/>
            <w:sz w:val="28"/>
            <w:szCs w:val="28"/>
            <w:lang w:val="en-US"/>
            <w:rPrChange w:id="329" w:author="Etion Pinari" w:date="2021-01-06T12:27:00Z">
              <w:rPr>
                <w:rFonts w:ascii="Bell MT" w:hAnsi="Bell MT"/>
                <w:sz w:val="28"/>
                <w:szCs w:val="28"/>
                <w:lang w:val="en-GB"/>
              </w:rPr>
            </w:rPrChange>
          </w:rPr>
          <w:t>Map Mediator Module</w:t>
        </w:r>
      </w:ins>
    </w:p>
    <w:p w14:paraId="6AE92184" w14:textId="6CC09BDA" w:rsidR="00D04D9B" w:rsidRPr="00801F40" w:rsidDel="00D04D9B" w:rsidRDefault="00D04D9B">
      <w:pPr>
        <w:pStyle w:val="ListParagraph"/>
        <w:spacing w:line="257" w:lineRule="auto"/>
        <w:ind w:left="1321"/>
        <w:jc w:val="both"/>
        <w:rPr>
          <w:del w:id="330" w:author="Giorgio Romeo" w:date="2021-01-01T20:13:00Z"/>
          <w:rFonts w:ascii="Bell MT" w:hAnsi="Bell MT"/>
          <w:sz w:val="28"/>
          <w:szCs w:val="28"/>
          <w:lang w:val="en-US"/>
          <w:rPrChange w:id="331" w:author="Etion Pinari" w:date="2021-01-06T12:27:00Z">
            <w:rPr>
              <w:del w:id="332" w:author="Giorgio Romeo" w:date="2021-01-01T20:13:00Z"/>
              <w:rFonts w:ascii="Bell MT" w:hAnsi="Bell MT"/>
              <w:sz w:val="28"/>
              <w:szCs w:val="28"/>
              <w:lang w:val="en-GB"/>
            </w:rPr>
          </w:rPrChange>
        </w:rPr>
        <w:pPrChange w:id="333" w:author="Giorgio Romeo" w:date="2021-01-01T20:12:00Z">
          <w:pPr>
            <w:pStyle w:val="ListParagraph"/>
            <w:numPr>
              <w:numId w:val="3"/>
            </w:numPr>
            <w:spacing w:line="257" w:lineRule="auto"/>
            <w:ind w:left="1321" w:hanging="357"/>
          </w:pPr>
        </w:pPrChange>
      </w:pPr>
      <w:ins w:id="334" w:author="Giorgio Romeo" w:date="2021-01-01T20:12:00Z">
        <w:r w:rsidRPr="00801F40">
          <w:rPr>
            <w:rFonts w:ascii="Bell MT" w:hAnsi="Bell MT"/>
            <w:sz w:val="28"/>
            <w:szCs w:val="28"/>
            <w:lang w:val="en-US"/>
            <w:rPrChange w:id="335" w:author="Etion Pinari" w:date="2021-01-06T12:27:00Z">
              <w:rPr>
                <w:rFonts w:ascii="Bell MT" w:hAnsi="Bell MT"/>
                <w:sz w:val="28"/>
                <w:szCs w:val="28"/>
                <w:lang w:val="en-GB"/>
              </w:rPr>
            </w:rPrChange>
          </w:rPr>
          <w:t>This component’s job is to communicate with the external API, by modifying the API’s information so that it can be comprehensible by the Application server, and adapting the requests to the API’s protocol, required by other modules of the server. It provides information regarding the local map with all the relevant stores in the map as well as an estimation of the time it takes to reach one store from a certain location.</w:t>
        </w:r>
      </w:ins>
    </w:p>
    <w:p w14:paraId="323C64BC" w14:textId="5B76C72C" w:rsidR="00B50293" w:rsidRPr="00801F40" w:rsidRDefault="00B50293">
      <w:pPr>
        <w:pStyle w:val="ListParagraph"/>
        <w:spacing w:line="257" w:lineRule="auto"/>
        <w:ind w:left="1321"/>
        <w:jc w:val="both"/>
        <w:rPr>
          <w:ins w:id="336" w:author="Giorgio Romeo" w:date="2021-01-01T20:13:00Z"/>
          <w:lang w:val="en-US"/>
          <w:rPrChange w:id="337" w:author="Etion Pinari" w:date="2021-01-06T12:27:00Z">
            <w:rPr>
              <w:ins w:id="338" w:author="Giorgio Romeo" w:date="2021-01-01T20:13:00Z"/>
              <w:lang w:val="en-GB"/>
            </w:rPr>
          </w:rPrChange>
        </w:rPr>
        <w:pPrChange w:id="339" w:author="Giorgio Romeo" w:date="2021-01-01T20:13:00Z">
          <w:pPr>
            <w:pStyle w:val="ListParagraph"/>
            <w:numPr>
              <w:numId w:val="3"/>
            </w:numPr>
            <w:spacing w:line="257" w:lineRule="auto"/>
            <w:ind w:left="1321" w:hanging="357"/>
            <w:jc w:val="both"/>
          </w:pPr>
        </w:pPrChange>
      </w:pPr>
      <w:del w:id="340" w:author="Giorgio Romeo" w:date="2021-01-01T20:13:00Z">
        <w:r w:rsidRPr="00801F40" w:rsidDel="00D04D9B">
          <w:rPr>
            <w:i/>
            <w:iCs/>
            <w:lang w:val="en-US"/>
            <w:rPrChange w:id="341" w:author="Etion Pinari" w:date="2021-01-06T12:27:00Z">
              <w:rPr>
                <w:rFonts w:ascii="Bell MT" w:hAnsi="Bell MT"/>
                <w:i/>
                <w:iCs/>
                <w:sz w:val="28"/>
                <w:szCs w:val="28"/>
                <w:lang w:val="en-GB"/>
              </w:rPr>
            </w:rPrChange>
          </w:rPr>
          <w:delText>Turnstile manager</w:delText>
        </w:r>
        <w:r w:rsidRPr="00801F40" w:rsidDel="00D04D9B">
          <w:rPr>
            <w:lang w:val="en-US"/>
            <w:rPrChange w:id="342" w:author="Etion Pinari" w:date="2021-01-06T12:27:00Z">
              <w:rPr>
                <w:lang w:val="en-GB"/>
              </w:rPr>
            </w:rPrChange>
          </w:rPr>
          <w:br/>
        </w:r>
      </w:del>
      <w:moveFromRangeStart w:id="343" w:author="Giorgio Romeo" w:date="2021-01-01T20:13:00Z" w:name="move60424442"/>
      <w:moveFrom w:id="344" w:author="Giorgio Romeo" w:date="2021-01-01T20:13:00Z">
        <w:r w:rsidRPr="00801F40" w:rsidDel="00D04D9B">
          <w:rPr>
            <w:lang w:val="en-US"/>
            <w:rPrChange w:id="345" w:author="Etion Pinari" w:date="2021-01-06T12:27:00Z">
              <w:rPr>
                <w:lang w:val="en-GB"/>
              </w:rPr>
            </w:rPrChange>
          </w:rPr>
          <w:t>The turnstile manager, as opposed to the previous component, provides an interface for the turnstiles so that they can be opened or closed through the scans of the right QR codes.</w:t>
        </w:r>
        <w:ins w:id="346" w:author="Cristian Sbrolli" w:date="2020-12-31T10:33:00Z">
          <w:r w:rsidR="003E0547" w:rsidRPr="00801F40" w:rsidDel="00D04D9B">
            <w:rPr>
              <w:lang w:val="en-US"/>
              <w:rPrChange w:id="347" w:author="Etion Pinari" w:date="2021-01-06T12:27:00Z">
                <w:rPr>
                  <w:lang w:val="en-GB"/>
                </w:rPr>
              </w:rPrChange>
            </w:rPr>
            <w:t xml:space="preserve"> It is meant to also </w:t>
          </w:r>
        </w:ins>
        <w:ins w:id="348" w:author="Cristian Sbrolli" w:date="2020-12-31T10:34:00Z">
          <w:r w:rsidR="003E0547" w:rsidRPr="00801F40" w:rsidDel="00D04D9B">
            <w:rPr>
              <w:lang w:val="en-US"/>
              <w:rPrChange w:id="349" w:author="Etion Pinari" w:date="2021-01-06T12:27:00Z">
                <w:rPr>
                  <w:lang w:val="en-GB"/>
                </w:rPr>
              </w:rPrChange>
            </w:rPr>
            <w:t xml:space="preserve">manage the possible (and probable) different requests caused by different types or brands </w:t>
          </w:r>
        </w:ins>
        <w:ins w:id="350" w:author="Cristian Sbrolli" w:date="2020-12-31T10:35:00Z">
          <w:r w:rsidR="003E0547" w:rsidRPr="00801F40" w:rsidDel="00D04D9B">
            <w:rPr>
              <w:lang w:val="en-US"/>
              <w:rPrChange w:id="351" w:author="Etion Pinari" w:date="2021-01-06T12:27:00Z">
                <w:rPr>
                  <w:lang w:val="en-GB"/>
                </w:rPr>
              </w:rPrChange>
            </w:rPr>
            <w:t>of turnstiles.</w:t>
          </w:r>
        </w:ins>
      </w:moveFrom>
      <w:moveFromRangeEnd w:id="343"/>
    </w:p>
    <w:p w14:paraId="259313F3" w14:textId="31C744D4" w:rsidR="00D04D9B" w:rsidRPr="00801F40" w:rsidRDefault="00D04D9B" w:rsidP="00D04D9B">
      <w:pPr>
        <w:pStyle w:val="ListParagraph"/>
        <w:numPr>
          <w:ilvl w:val="0"/>
          <w:numId w:val="3"/>
        </w:numPr>
        <w:spacing w:line="257" w:lineRule="auto"/>
        <w:ind w:left="1321" w:hanging="357"/>
        <w:jc w:val="both"/>
        <w:rPr>
          <w:ins w:id="352" w:author="Giorgio Romeo" w:date="2021-01-01T20:13:00Z"/>
          <w:rFonts w:ascii="Bell MT" w:hAnsi="Bell MT"/>
          <w:b/>
          <w:bCs/>
          <w:sz w:val="28"/>
          <w:szCs w:val="28"/>
          <w:lang w:val="en-US"/>
          <w:rPrChange w:id="353" w:author="Etion Pinari" w:date="2021-01-06T12:27:00Z">
            <w:rPr>
              <w:ins w:id="354" w:author="Giorgio Romeo" w:date="2021-01-01T20:13:00Z"/>
              <w:rFonts w:ascii="Bell MT" w:hAnsi="Bell MT"/>
              <w:i/>
              <w:iCs/>
              <w:sz w:val="28"/>
              <w:szCs w:val="28"/>
              <w:lang w:val="en-GB"/>
            </w:rPr>
          </w:rPrChange>
        </w:rPr>
      </w:pPr>
      <w:ins w:id="355" w:author="Giorgio Romeo" w:date="2021-01-01T20:13:00Z">
        <w:r w:rsidRPr="00801F40">
          <w:rPr>
            <w:rFonts w:ascii="Bell MT" w:hAnsi="Bell MT"/>
            <w:b/>
            <w:bCs/>
            <w:i/>
            <w:iCs/>
            <w:sz w:val="28"/>
            <w:szCs w:val="28"/>
            <w:lang w:val="en-US"/>
            <w:rPrChange w:id="356" w:author="Etion Pinari" w:date="2021-01-06T12:27:00Z">
              <w:rPr>
                <w:rFonts w:ascii="Bell MT" w:hAnsi="Bell MT"/>
                <w:i/>
                <w:iCs/>
                <w:sz w:val="28"/>
                <w:szCs w:val="28"/>
                <w:lang w:val="en-GB"/>
              </w:rPr>
            </w:rPrChange>
          </w:rPr>
          <w:t>Turnstile Manager</w:t>
        </w:r>
      </w:ins>
    </w:p>
    <w:p w14:paraId="4F241155" w14:textId="0ABE9A3F" w:rsidR="00D04D9B" w:rsidRPr="00801F40" w:rsidRDefault="00D04D9B" w:rsidP="00D04D9B">
      <w:pPr>
        <w:pStyle w:val="ListParagraph"/>
        <w:spacing w:line="257" w:lineRule="auto"/>
        <w:ind w:left="1321"/>
        <w:jc w:val="both"/>
        <w:rPr>
          <w:ins w:id="357" w:author="Giorgio Romeo" w:date="2021-01-01T20:14:00Z"/>
          <w:rFonts w:ascii="Bell MT" w:hAnsi="Bell MT"/>
          <w:sz w:val="28"/>
          <w:szCs w:val="28"/>
          <w:lang w:val="en-US"/>
          <w:rPrChange w:id="358" w:author="Etion Pinari" w:date="2021-01-06T12:27:00Z">
            <w:rPr>
              <w:ins w:id="359" w:author="Giorgio Romeo" w:date="2021-01-01T20:14:00Z"/>
              <w:rFonts w:ascii="Bell MT" w:hAnsi="Bell MT"/>
              <w:sz w:val="28"/>
              <w:szCs w:val="28"/>
              <w:lang w:val="en-GB"/>
            </w:rPr>
          </w:rPrChange>
        </w:rPr>
      </w:pPr>
      <w:moveToRangeStart w:id="360" w:author="Giorgio Romeo" w:date="2021-01-01T20:13:00Z" w:name="move60424442"/>
      <w:moveTo w:id="361" w:author="Giorgio Romeo" w:date="2021-01-01T20:13:00Z">
        <w:r w:rsidRPr="00801F40">
          <w:rPr>
            <w:rFonts w:ascii="Bell MT" w:hAnsi="Bell MT"/>
            <w:sz w:val="28"/>
            <w:szCs w:val="28"/>
            <w:lang w:val="en-US"/>
            <w:rPrChange w:id="362" w:author="Etion Pinari" w:date="2021-01-06T12:27:00Z">
              <w:rPr>
                <w:rFonts w:ascii="Bell MT" w:hAnsi="Bell MT"/>
                <w:sz w:val="28"/>
                <w:szCs w:val="28"/>
                <w:lang w:val="en-GB"/>
              </w:rPr>
            </w:rPrChange>
          </w:rPr>
          <w:t>The turnstile manager, as opposed to the previous component, provides an interface for the turnstiles so that they can be opened or closed through the scans of the right QR codes. It is meant to also manage the possible (and probable) different requests caused by different types or brands of turnstiles.</w:t>
        </w:r>
      </w:moveTo>
      <w:moveToRangeEnd w:id="360"/>
    </w:p>
    <w:p w14:paraId="4D3020C7" w14:textId="77777777" w:rsidR="00D04D9B" w:rsidRPr="00801F40" w:rsidRDefault="00D04D9B">
      <w:pPr>
        <w:pStyle w:val="ListParagraph"/>
        <w:spacing w:line="257" w:lineRule="auto"/>
        <w:ind w:left="1321"/>
        <w:jc w:val="both"/>
        <w:rPr>
          <w:rFonts w:ascii="Bell MT" w:hAnsi="Bell MT"/>
          <w:sz w:val="28"/>
          <w:szCs w:val="28"/>
          <w:lang w:val="en-US"/>
          <w:rPrChange w:id="363" w:author="Etion Pinari" w:date="2021-01-06T12:27:00Z">
            <w:rPr>
              <w:rFonts w:ascii="Bell MT" w:hAnsi="Bell MT"/>
              <w:sz w:val="28"/>
              <w:szCs w:val="28"/>
              <w:lang w:val="en-GB"/>
            </w:rPr>
          </w:rPrChange>
        </w:rPr>
        <w:pPrChange w:id="364" w:author="Giorgio Romeo" w:date="2021-01-01T20:13:00Z">
          <w:pPr>
            <w:pStyle w:val="ListParagraph"/>
            <w:numPr>
              <w:numId w:val="3"/>
            </w:numPr>
            <w:spacing w:line="257" w:lineRule="auto"/>
            <w:ind w:left="1321" w:hanging="357"/>
          </w:pPr>
        </w:pPrChange>
      </w:pPr>
    </w:p>
    <w:p w14:paraId="51F16154" w14:textId="77777777" w:rsidR="00B50293" w:rsidRPr="00801F40" w:rsidRDefault="00B50293">
      <w:pPr>
        <w:ind w:left="708"/>
        <w:jc w:val="both"/>
        <w:rPr>
          <w:rFonts w:ascii="Bell MT" w:hAnsi="Bell MT"/>
          <w:sz w:val="28"/>
          <w:szCs w:val="28"/>
          <w:lang w:val="en-US"/>
          <w:rPrChange w:id="365" w:author="Etion Pinari" w:date="2021-01-06T12:27:00Z">
            <w:rPr>
              <w:rFonts w:ascii="Bell MT" w:hAnsi="Bell MT"/>
              <w:sz w:val="28"/>
              <w:szCs w:val="28"/>
              <w:lang w:val="en-GB"/>
            </w:rPr>
          </w:rPrChange>
        </w:rPr>
        <w:pPrChange w:id="366" w:author="Giorgio Romeo" w:date="2021-01-01T20:14:00Z">
          <w:pPr>
            <w:ind w:left="708"/>
          </w:pPr>
        </w:pPrChange>
      </w:pPr>
      <w:r w:rsidRPr="00801F40">
        <w:rPr>
          <w:rFonts w:ascii="Bell MT" w:hAnsi="Bell MT"/>
          <w:sz w:val="28"/>
          <w:szCs w:val="28"/>
          <w:lang w:val="en-US"/>
          <w:rPrChange w:id="367" w:author="Etion Pinari" w:date="2021-01-06T12:27:00Z">
            <w:rPr>
              <w:rFonts w:ascii="Bell MT" w:hAnsi="Bell MT"/>
              <w:sz w:val="28"/>
              <w:szCs w:val="28"/>
              <w:lang w:val="en-GB"/>
            </w:rPr>
          </w:rPrChange>
        </w:rPr>
        <w:t>For the authentication of an account, be it user or store manager, the following component will be of help:</w:t>
      </w:r>
    </w:p>
    <w:p w14:paraId="4309493F" w14:textId="380D4162" w:rsidR="00D04D9B" w:rsidRPr="00801F40" w:rsidRDefault="00B50293" w:rsidP="00D04D9B">
      <w:pPr>
        <w:pStyle w:val="ListParagraph"/>
        <w:numPr>
          <w:ilvl w:val="0"/>
          <w:numId w:val="4"/>
        </w:numPr>
        <w:spacing w:line="257" w:lineRule="auto"/>
        <w:ind w:left="1321" w:hanging="357"/>
        <w:jc w:val="both"/>
        <w:rPr>
          <w:ins w:id="368" w:author="Giorgio Romeo" w:date="2021-01-01T20:14:00Z"/>
          <w:rFonts w:ascii="Bell MT" w:hAnsi="Bell MT"/>
          <w:b/>
          <w:bCs/>
          <w:i/>
          <w:iCs/>
          <w:sz w:val="28"/>
          <w:szCs w:val="28"/>
          <w:lang w:val="en-US"/>
          <w:rPrChange w:id="369" w:author="Etion Pinari" w:date="2021-01-06T12:27:00Z">
            <w:rPr>
              <w:ins w:id="370" w:author="Giorgio Romeo" w:date="2021-01-01T20:14:00Z"/>
              <w:rFonts w:ascii="Bell MT" w:hAnsi="Bell MT"/>
              <w:i/>
              <w:iCs/>
              <w:sz w:val="28"/>
              <w:szCs w:val="28"/>
              <w:lang w:val="en-GB"/>
            </w:rPr>
          </w:rPrChange>
        </w:rPr>
      </w:pPr>
      <w:del w:id="371" w:author="Giorgio Romeo" w:date="2021-01-01T20:14:00Z">
        <w:r w:rsidRPr="00801F40" w:rsidDel="00D04D9B">
          <w:rPr>
            <w:rFonts w:ascii="Bell MT" w:hAnsi="Bell MT"/>
            <w:b/>
            <w:bCs/>
            <w:i/>
            <w:iCs/>
            <w:sz w:val="28"/>
            <w:szCs w:val="28"/>
            <w:lang w:val="en-US"/>
            <w:rPrChange w:id="372" w:author="Etion Pinari" w:date="2021-01-06T12:27:00Z">
              <w:rPr>
                <w:rFonts w:ascii="Bell MT" w:hAnsi="Bell MT"/>
                <w:i/>
                <w:iCs/>
                <w:sz w:val="28"/>
                <w:szCs w:val="28"/>
                <w:lang w:val="en-GB"/>
              </w:rPr>
            </w:rPrChange>
          </w:rPr>
          <w:delText>Account manager</w:delText>
        </w:r>
        <w:r w:rsidRPr="00801F40" w:rsidDel="00D04D9B">
          <w:rPr>
            <w:rFonts w:ascii="Bell MT" w:hAnsi="Bell MT"/>
            <w:b/>
            <w:bCs/>
            <w:sz w:val="28"/>
            <w:szCs w:val="28"/>
            <w:lang w:val="en-US"/>
            <w:rPrChange w:id="373" w:author="Etion Pinari" w:date="2021-01-06T12:27:00Z">
              <w:rPr>
                <w:rFonts w:ascii="Bell MT" w:hAnsi="Bell MT"/>
                <w:sz w:val="28"/>
                <w:szCs w:val="28"/>
                <w:lang w:val="en-GB"/>
              </w:rPr>
            </w:rPrChange>
          </w:rPr>
          <w:br/>
          <w:delText xml:space="preserve">This is the component which is responsible for the authentication of any user that wants to log in or </w:delText>
        </w:r>
        <w:r w:rsidRPr="00801F40" w:rsidDel="00D04D9B">
          <w:rPr>
            <w:rFonts w:ascii="Bell MT" w:hAnsi="Bell MT"/>
            <w:b/>
            <w:bCs/>
            <w:i/>
            <w:sz w:val="28"/>
            <w:szCs w:val="28"/>
            <w:lang w:val="en-US"/>
            <w:rPrChange w:id="374" w:author="Etion Pinari" w:date="2021-01-06T12:27:00Z">
              <w:rPr>
                <w:rFonts w:ascii="Bell MT" w:hAnsi="Bell MT"/>
                <w:b/>
                <w:bCs/>
                <w:i/>
                <w:sz w:val="28"/>
                <w:szCs w:val="28"/>
                <w:lang w:val="en-GB"/>
              </w:rPr>
            </w:rPrChange>
          </w:rPr>
          <w:delText>register</w:delText>
        </w:r>
        <w:r w:rsidRPr="00801F40" w:rsidDel="00D04D9B">
          <w:rPr>
            <w:rFonts w:ascii="Bell MT" w:hAnsi="Bell MT"/>
            <w:b/>
            <w:bCs/>
            <w:sz w:val="28"/>
            <w:szCs w:val="28"/>
            <w:lang w:val="en-US"/>
            <w:rPrChange w:id="375" w:author="Etion Pinari" w:date="2021-01-06T12:27:00Z">
              <w:rPr>
                <w:rFonts w:ascii="Bell MT" w:hAnsi="Bell MT"/>
                <w:sz w:val="28"/>
                <w:szCs w:val="28"/>
                <w:lang w:val="en-GB"/>
              </w:rPr>
            </w:rPrChange>
          </w:rPr>
          <w:delText xml:space="preserve">, so it saves all the relevant information about that account and furthermore, provides to all users the possibility to fetch all upcoming tickets that they have an appointment </w:delText>
        </w:r>
        <w:commentRangeStart w:id="376"/>
        <w:r w:rsidRPr="00801F40" w:rsidDel="00D04D9B">
          <w:rPr>
            <w:rFonts w:ascii="Bell MT" w:hAnsi="Bell MT"/>
            <w:b/>
            <w:bCs/>
            <w:sz w:val="28"/>
            <w:szCs w:val="28"/>
            <w:lang w:val="en-US"/>
            <w:rPrChange w:id="377" w:author="Etion Pinari" w:date="2021-01-06T12:27:00Z">
              <w:rPr>
                <w:rFonts w:ascii="Bell MT" w:hAnsi="Bell MT"/>
                <w:sz w:val="28"/>
                <w:szCs w:val="28"/>
                <w:lang w:val="en-GB"/>
              </w:rPr>
            </w:rPrChange>
          </w:rPr>
          <w:delText>for</w:delText>
        </w:r>
        <w:commentRangeEnd w:id="376"/>
        <w:r w:rsidR="0098587D" w:rsidRPr="00801F40" w:rsidDel="00D04D9B">
          <w:rPr>
            <w:rStyle w:val="CommentReference"/>
            <w:b/>
            <w:bCs/>
            <w:lang w:val="en-US"/>
            <w:rPrChange w:id="378" w:author="Etion Pinari" w:date="2021-01-06T12:27:00Z">
              <w:rPr>
                <w:rStyle w:val="CommentReference"/>
              </w:rPr>
            </w:rPrChange>
          </w:rPr>
          <w:commentReference w:id="376"/>
        </w:r>
        <w:r w:rsidRPr="00801F40" w:rsidDel="00D04D9B">
          <w:rPr>
            <w:rFonts w:ascii="Bell MT" w:hAnsi="Bell MT"/>
            <w:b/>
            <w:bCs/>
            <w:sz w:val="28"/>
            <w:szCs w:val="28"/>
            <w:lang w:val="en-US"/>
            <w:rPrChange w:id="379" w:author="Etion Pinari" w:date="2021-01-06T12:27:00Z">
              <w:rPr>
                <w:rFonts w:ascii="Bell MT" w:hAnsi="Bell MT"/>
                <w:sz w:val="28"/>
                <w:szCs w:val="28"/>
                <w:lang w:val="en-GB"/>
              </w:rPr>
            </w:rPrChange>
          </w:rPr>
          <w:delText>.</w:delText>
        </w:r>
        <w:r w:rsidR="0098587D" w:rsidRPr="00801F40" w:rsidDel="00D04D9B">
          <w:rPr>
            <w:rFonts w:ascii="Bell MT" w:hAnsi="Bell MT"/>
            <w:b/>
            <w:bCs/>
            <w:sz w:val="28"/>
            <w:szCs w:val="28"/>
            <w:lang w:val="en-US"/>
            <w:rPrChange w:id="380" w:author="Etion Pinari" w:date="2021-01-06T12:27:00Z">
              <w:rPr>
                <w:rFonts w:ascii="Bell MT" w:hAnsi="Bell MT"/>
                <w:sz w:val="28"/>
                <w:szCs w:val="28"/>
                <w:lang w:val="en-GB"/>
              </w:rPr>
            </w:rPrChange>
          </w:rPr>
          <w:delText xml:space="preserve"> </w:delText>
        </w:r>
      </w:del>
      <w:ins w:id="381" w:author="Giorgio Romeo" w:date="2021-01-01T20:14:00Z">
        <w:r w:rsidR="00D04D9B" w:rsidRPr="00801F40">
          <w:rPr>
            <w:rFonts w:ascii="Bell MT" w:hAnsi="Bell MT"/>
            <w:b/>
            <w:bCs/>
            <w:i/>
            <w:iCs/>
            <w:sz w:val="28"/>
            <w:szCs w:val="28"/>
            <w:lang w:val="en-US"/>
            <w:rPrChange w:id="382" w:author="Etion Pinari" w:date="2021-01-06T12:27:00Z">
              <w:rPr>
                <w:rFonts w:ascii="Bell MT" w:hAnsi="Bell MT"/>
                <w:sz w:val="28"/>
                <w:szCs w:val="28"/>
                <w:lang w:val="en-GB"/>
              </w:rPr>
            </w:rPrChange>
          </w:rPr>
          <w:t>Account Manager</w:t>
        </w:r>
      </w:ins>
    </w:p>
    <w:p w14:paraId="4DDACC56" w14:textId="257DA8F6" w:rsidR="00D04D9B" w:rsidRPr="00801F40" w:rsidRDefault="00D04D9B">
      <w:pPr>
        <w:pStyle w:val="ListParagraph"/>
        <w:spacing w:line="257" w:lineRule="auto"/>
        <w:ind w:left="1321"/>
        <w:jc w:val="both"/>
        <w:rPr>
          <w:rFonts w:ascii="Bell MT" w:hAnsi="Bell MT"/>
          <w:i/>
          <w:iCs/>
          <w:sz w:val="28"/>
          <w:szCs w:val="28"/>
          <w:lang w:val="en-US"/>
          <w:rPrChange w:id="383" w:author="Etion Pinari" w:date="2021-01-06T12:27:00Z">
            <w:rPr>
              <w:rFonts w:ascii="Bell MT" w:hAnsi="Bell MT"/>
              <w:sz w:val="28"/>
              <w:szCs w:val="28"/>
              <w:lang w:val="en-GB"/>
            </w:rPr>
          </w:rPrChange>
        </w:rPr>
        <w:pPrChange w:id="384" w:author="Cristian Sbrolli" w:date="2021-01-02T21:42:00Z">
          <w:pPr>
            <w:pStyle w:val="ListParagraph"/>
            <w:numPr>
              <w:numId w:val="4"/>
            </w:numPr>
            <w:spacing w:line="257" w:lineRule="auto"/>
            <w:ind w:left="1321" w:hanging="357"/>
          </w:pPr>
        </w:pPrChange>
      </w:pPr>
      <w:ins w:id="385" w:author="Giorgio Romeo" w:date="2021-01-01T20:14:00Z">
        <w:r w:rsidRPr="00801F40">
          <w:rPr>
            <w:rFonts w:ascii="Bell MT" w:hAnsi="Bell MT"/>
            <w:sz w:val="28"/>
            <w:szCs w:val="28"/>
            <w:lang w:val="en-US"/>
            <w:rPrChange w:id="386" w:author="Etion Pinari" w:date="2021-01-06T12:27:00Z">
              <w:rPr>
                <w:rFonts w:ascii="Bell MT" w:hAnsi="Bell MT"/>
                <w:sz w:val="28"/>
                <w:szCs w:val="28"/>
                <w:lang w:val="en-GB"/>
              </w:rPr>
            </w:rPrChange>
          </w:rPr>
          <w:t>This is the component which is responsible for the authentication</w:t>
        </w:r>
      </w:ins>
      <w:ins w:id="387" w:author="Cristian Sbrolli" w:date="2021-01-02T21:42:00Z">
        <w:r w:rsidR="0059054A" w:rsidRPr="00801F40">
          <w:rPr>
            <w:rFonts w:ascii="Bell MT" w:hAnsi="Bell MT"/>
            <w:sz w:val="28"/>
            <w:szCs w:val="28"/>
            <w:lang w:val="en-US"/>
            <w:rPrChange w:id="388" w:author="Etion Pinari" w:date="2021-01-06T12:27:00Z">
              <w:rPr>
                <w:rFonts w:ascii="Bell MT" w:hAnsi="Bell MT"/>
                <w:sz w:val="28"/>
                <w:szCs w:val="28"/>
                <w:lang w:val="en-GB"/>
              </w:rPr>
            </w:rPrChange>
          </w:rPr>
          <w:t xml:space="preserve"> of Store Managers</w:t>
        </w:r>
      </w:ins>
      <w:ins w:id="389" w:author="Giorgio Romeo" w:date="2021-01-01T20:14:00Z">
        <w:r w:rsidRPr="00801F40">
          <w:rPr>
            <w:rFonts w:ascii="Bell MT" w:hAnsi="Bell MT"/>
            <w:sz w:val="28"/>
            <w:szCs w:val="28"/>
            <w:lang w:val="en-US"/>
            <w:rPrChange w:id="390" w:author="Etion Pinari" w:date="2021-01-06T12:27:00Z">
              <w:rPr>
                <w:rFonts w:ascii="Bell MT" w:hAnsi="Bell MT"/>
                <w:sz w:val="28"/>
                <w:szCs w:val="28"/>
                <w:lang w:val="en-GB"/>
              </w:rPr>
            </w:rPrChange>
          </w:rPr>
          <w:t xml:space="preserve"> </w:t>
        </w:r>
      </w:ins>
      <w:ins w:id="391" w:author="Cristian Sbrolli" w:date="2021-01-02T21:42:00Z">
        <w:r w:rsidR="0059054A" w:rsidRPr="00801F40">
          <w:rPr>
            <w:rFonts w:ascii="Bell MT" w:hAnsi="Bell MT"/>
            <w:sz w:val="28"/>
            <w:szCs w:val="28"/>
            <w:lang w:val="en-US"/>
            <w:rPrChange w:id="392" w:author="Etion Pinari" w:date="2021-01-06T12:27:00Z">
              <w:rPr>
                <w:rFonts w:ascii="Bell MT" w:hAnsi="Bell MT"/>
                <w:sz w:val="28"/>
                <w:szCs w:val="28"/>
                <w:lang w:val="en-GB"/>
              </w:rPr>
            </w:rPrChange>
          </w:rPr>
          <w:t xml:space="preserve">and </w:t>
        </w:r>
      </w:ins>
      <w:ins w:id="393" w:author="Giorgio Romeo" w:date="2021-01-01T20:14:00Z">
        <w:r w:rsidRPr="00801F40">
          <w:rPr>
            <w:rFonts w:ascii="Bell MT" w:hAnsi="Bell MT"/>
            <w:sz w:val="28"/>
            <w:szCs w:val="28"/>
            <w:lang w:val="en-US"/>
            <w:rPrChange w:id="394" w:author="Etion Pinari" w:date="2021-01-06T12:27:00Z">
              <w:rPr>
                <w:rFonts w:ascii="Bell MT" w:hAnsi="Bell MT"/>
                <w:sz w:val="28"/>
                <w:szCs w:val="28"/>
                <w:lang w:val="en-GB"/>
              </w:rPr>
            </w:rPrChange>
          </w:rPr>
          <w:t xml:space="preserve">of any user that wants to log in or </w:t>
        </w:r>
        <w:r w:rsidRPr="00801F40">
          <w:rPr>
            <w:rFonts w:ascii="Bell MT" w:hAnsi="Bell MT"/>
            <w:bCs/>
            <w:iCs/>
            <w:sz w:val="28"/>
            <w:szCs w:val="28"/>
            <w:lang w:val="en-US"/>
            <w:rPrChange w:id="395" w:author="Etion Pinari" w:date="2021-01-06T12:27:00Z">
              <w:rPr>
                <w:rFonts w:ascii="Bell MT" w:hAnsi="Bell MT"/>
                <w:b/>
                <w:i/>
                <w:sz w:val="28"/>
                <w:szCs w:val="28"/>
                <w:lang w:val="en-GB"/>
              </w:rPr>
            </w:rPrChange>
          </w:rPr>
          <w:t>register</w:t>
        </w:r>
        <w:r w:rsidRPr="00801F40">
          <w:rPr>
            <w:rFonts w:ascii="Bell MT" w:hAnsi="Bell MT"/>
            <w:sz w:val="28"/>
            <w:szCs w:val="28"/>
            <w:lang w:val="en-US"/>
            <w:rPrChange w:id="396" w:author="Etion Pinari" w:date="2021-01-06T12:27:00Z">
              <w:rPr>
                <w:rFonts w:ascii="Bell MT" w:hAnsi="Bell MT"/>
                <w:sz w:val="28"/>
                <w:szCs w:val="28"/>
                <w:lang w:val="en-GB"/>
              </w:rPr>
            </w:rPrChange>
          </w:rPr>
          <w:t xml:space="preserve">, </w:t>
        </w:r>
      </w:ins>
      <w:ins w:id="397" w:author="Cristian Sbrolli" w:date="2021-01-02T21:39:00Z">
        <w:r w:rsidR="0059054A" w:rsidRPr="00801F40">
          <w:rPr>
            <w:rFonts w:ascii="Bell MT" w:hAnsi="Bell MT"/>
            <w:sz w:val="28"/>
            <w:szCs w:val="28"/>
            <w:lang w:val="en-US"/>
            <w:rPrChange w:id="398" w:author="Etion Pinari" w:date="2021-01-06T12:27:00Z">
              <w:rPr>
                <w:rFonts w:ascii="Bell MT" w:hAnsi="Bell MT"/>
                <w:sz w:val="28"/>
                <w:szCs w:val="28"/>
                <w:lang w:val="en-GB"/>
              </w:rPr>
            </w:rPrChange>
          </w:rPr>
          <w:t>allowing also account modifications and ge</w:t>
        </w:r>
      </w:ins>
      <w:ins w:id="399" w:author="Cristian Sbrolli" w:date="2021-01-02T21:40:00Z">
        <w:r w:rsidR="0059054A" w:rsidRPr="00801F40">
          <w:rPr>
            <w:rFonts w:ascii="Bell MT" w:hAnsi="Bell MT"/>
            <w:sz w:val="28"/>
            <w:szCs w:val="28"/>
            <w:lang w:val="en-US"/>
            <w:rPrChange w:id="400" w:author="Etion Pinari" w:date="2021-01-06T12:27:00Z">
              <w:rPr>
                <w:rFonts w:ascii="Bell MT" w:hAnsi="Bell MT"/>
                <w:sz w:val="28"/>
                <w:szCs w:val="28"/>
                <w:lang w:val="en-GB"/>
              </w:rPr>
            </w:rPrChange>
          </w:rPr>
          <w:t xml:space="preserve">neral </w:t>
        </w:r>
      </w:ins>
      <w:ins w:id="401" w:author="Cristian Sbrolli" w:date="2021-01-02T21:42:00Z">
        <w:r w:rsidR="0059054A" w:rsidRPr="00801F40">
          <w:rPr>
            <w:rFonts w:ascii="Bell MT" w:hAnsi="Bell MT"/>
            <w:sz w:val="28"/>
            <w:szCs w:val="28"/>
            <w:lang w:val="en-US"/>
            <w:rPrChange w:id="402" w:author="Etion Pinari" w:date="2021-01-06T12:27:00Z">
              <w:rPr>
                <w:rFonts w:ascii="Bell MT" w:hAnsi="Bell MT"/>
                <w:sz w:val="28"/>
                <w:szCs w:val="28"/>
                <w:lang w:val="en-GB"/>
              </w:rPr>
            </w:rPrChange>
          </w:rPr>
          <w:t xml:space="preserve">account </w:t>
        </w:r>
      </w:ins>
      <w:ins w:id="403" w:author="Cristian Sbrolli" w:date="2021-01-02T21:40:00Z">
        <w:r w:rsidR="0059054A" w:rsidRPr="00801F40">
          <w:rPr>
            <w:rFonts w:ascii="Bell MT" w:hAnsi="Bell MT"/>
            <w:sz w:val="28"/>
            <w:szCs w:val="28"/>
            <w:lang w:val="en-US"/>
            <w:rPrChange w:id="404" w:author="Etion Pinari" w:date="2021-01-06T12:27:00Z">
              <w:rPr>
                <w:rFonts w:ascii="Bell MT" w:hAnsi="Bell MT"/>
                <w:sz w:val="28"/>
                <w:szCs w:val="28"/>
                <w:lang w:val="en-GB"/>
              </w:rPr>
            </w:rPrChange>
          </w:rPr>
          <w:t>managing</w:t>
        </w:r>
      </w:ins>
      <w:ins w:id="405" w:author="Giorgio Romeo" w:date="2021-01-01T20:14:00Z">
        <w:del w:id="406" w:author="Cristian Sbrolli" w:date="2021-01-02T21:39:00Z">
          <w:r w:rsidRPr="00801F40" w:rsidDel="0059054A">
            <w:rPr>
              <w:rFonts w:ascii="Bell MT" w:hAnsi="Bell MT"/>
              <w:sz w:val="28"/>
              <w:szCs w:val="28"/>
              <w:lang w:val="en-US"/>
              <w:rPrChange w:id="407" w:author="Etion Pinari" w:date="2021-01-06T12:27:00Z">
                <w:rPr>
                  <w:rFonts w:ascii="Bell MT" w:hAnsi="Bell MT"/>
                  <w:sz w:val="28"/>
                  <w:szCs w:val="28"/>
                  <w:lang w:val="en-GB"/>
                </w:rPr>
              </w:rPrChange>
            </w:rPr>
            <w:delText>so it saves all the relevant information about that account</w:delText>
          </w:r>
        </w:del>
      </w:ins>
      <w:ins w:id="408" w:author="Cristian Sbrolli" w:date="2021-01-02T21:40:00Z">
        <w:r w:rsidR="0059054A" w:rsidRPr="00801F40">
          <w:rPr>
            <w:rFonts w:ascii="Bell MT" w:hAnsi="Bell MT"/>
            <w:sz w:val="28"/>
            <w:szCs w:val="28"/>
            <w:lang w:val="en-US"/>
            <w:rPrChange w:id="409" w:author="Etion Pinari" w:date="2021-01-06T12:27:00Z">
              <w:rPr>
                <w:rFonts w:ascii="Bell MT" w:hAnsi="Bell MT"/>
                <w:sz w:val="28"/>
                <w:szCs w:val="28"/>
                <w:lang w:val="en-GB"/>
              </w:rPr>
            </w:rPrChange>
          </w:rPr>
          <w:t>. F</w:t>
        </w:r>
      </w:ins>
      <w:ins w:id="410" w:author="Giorgio Romeo" w:date="2021-01-01T20:14:00Z">
        <w:del w:id="411" w:author="Cristian Sbrolli" w:date="2021-01-02T21:40:00Z">
          <w:r w:rsidRPr="00801F40" w:rsidDel="0059054A">
            <w:rPr>
              <w:rFonts w:ascii="Bell MT" w:hAnsi="Bell MT"/>
              <w:sz w:val="28"/>
              <w:szCs w:val="28"/>
              <w:lang w:val="en-US"/>
              <w:rPrChange w:id="412" w:author="Etion Pinari" w:date="2021-01-06T12:27:00Z">
                <w:rPr>
                  <w:rFonts w:ascii="Bell MT" w:hAnsi="Bell MT"/>
                  <w:sz w:val="28"/>
                  <w:szCs w:val="28"/>
                  <w:lang w:val="en-GB"/>
                </w:rPr>
              </w:rPrChange>
            </w:rPr>
            <w:delText xml:space="preserve"> and f</w:delText>
          </w:r>
        </w:del>
        <w:r w:rsidRPr="00801F40">
          <w:rPr>
            <w:rFonts w:ascii="Bell MT" w:hAnsi="Bell MT"/>
            <w:sz w:val="28"/>
            <w:szCs w:val="28"/>
            <w:lang w:val="en-US"/>
            <w:rPrChange w:id="413" w:author="Etion Pinari" w:date="2021-01-06T12:27:00Z">
              <w:rPr>
                <w:rFonts w:ascii="Bell MT" w:hAnsi="Bell MT"/>
                <w:sz w:val="28"/>
                <w:szCs w:val="28"/>
                <w:lang w:val="en-GB"/>
              </w:rPr>
            </w:rPrChange>
          </w:rPr>
          <w:t xml:space="preserve">urthermore, </w:t>
        </w:r>
      </w:ins>
      <w:ins w:id="414" w:author="Cristian Sbrolli" w:date="2021-01-02T21:43:00Z">
        <w:r w:rsidR="0059054A" w:rsidRPr="00801F40">
          <w:rPr>
            <w:rFonts w:ascii="Bell MT" w:hAnsi="Bell MT"/>
            <w:sz w:val="28"/>
            <w:szCs w:val="28"/>
            <w:lang w:val="en-US"/>
            <w:rPrChange w:id="415" w:author="Etion Pinari" w:date="2021-01-06T12:27:00Z">
              <w:rPr>
                <w:rFonts w:ascii="Bell MT" w:hAnsi="Bell MT"/>
                <w:sz w:val="28"/>
                <w:szCs w:val="28"/>
                <w:lang w:val="en-GB"/>
              </w:rPr>
            </w:rPrChange>
          </w:rPr>
          <w:t xml:space="preserve">it </w:t>
        </w:r>
      </w:ins>
      <w:ins w:id="416" w:author="Giorgio Romeo" w:date="2021-01-01T20:14:00Z">
        <w:r w:rsidRPr="00801F40">
          <w:rPr>
            <w:rFonts w:ascii="Bell MT" w:hAnsi="Bell MT"/>
            <w:sz w:val="28"/>
            <w:szCs w:val="28"/>
            <w:lang w:val="en-US"/>
            <w:rPrChange w:id="417" w:author="Etion Pinari" w:date="2021-01-06T12:27:00Z">
              <w:rPr>
                <w:rFonts w:ascii="Bell MT" w:hAnsi="Bell MT"/>
                <w:sz w:val="28"/>
                <w:szCs w:val="28"/>
                <w:lang w:val="en-GB"/>
              </w:rPr>
            </w:rPrChange>
          </w:rPr>
          <w:t>provides to all users the possibility to fetch all</w:t>
        </w:r>
      </w:ins>
      <w:ins w:id="418" w:author="Cristian Sbrolli" w:date="2021-01-02T21:40:00Z">
        <w:r w:rsidR="0059054A" w:rsidRPr="00801F40">
          <w:rPr>
            <w:rFonts w:ascii="Bell MT" w:hAnsi="Bell MT"/>
            <w:sz w:val="28"/>
            <w:szCs w:val="28"/>
            <w:lang w:val="en-US"/>
            <w:rPrChange w:id="419" w:author="Etion Pinari" w:date="2021-01-06T12:27:00Z">
              <w:rPr>
                <w:rFonts w:ascii="Bell MT" w:hAnsi="Bell MT"/>
                <w:sz w:val="28"/>
                <w:szCs w:val="28"/>
                <w:lang w:val="en-GB"/>
              </w:rPr>
            </w:rPrChange>
          </w:rPr>
          <w:t xml:space="preserve"> </w:t>
        </w:r>
      </w:ins>
      <w:ins w:id="420" w:author="Giorgio Romeo" w:date="2021-01-01T20:14:00Z">
        <w:del w:id="421" w:author="Cristian Sbrolli" w:date="2021-01-02T21:40:00Z">
          <w:r w:rsidRPr="00801F40" w:rsidDel="0059054A">
            <w:rPr>
              <w:rFonts w:ascii="Bell MT" w:hAnsi="Bell MT"/>
              <w:sz w:val="28"/>
              <w:szCs w:val="28"/>
              <w:lang w:val="en-US"/>
              <w:rPrChange w:id="422" w:author="Etion Pinari" w:date="2021-01-06T12:27:00Z">
                <w:rPr>
                  <w:rFonts w:ascii="Bell MT" w:hAnsi="Bell MT"/>
                  <w:sz w:val="28"/>
                  <w:szCs w:val="28"/>
                  <w:lang w:val="en-GB"/>
                </w:rPr>
              </w:rPrChange>
            </w:rPr>
            <w:delText xml:space="preserve"> upcomin</w:delText>
          </w:r>
        </w:del>
      </w:ins>
      <w:ins w:id="423" w:author="Cristian Sbrolli" w:date="2021-01-02T21:40:00Z">
        <w:r w:rsidR="0059054A" w:rsidRPr="00801F40">
          <w:rPr>
            <w:rFonts w:ascii="Bell MT" w:hAnsi="Bell MT"/>
            <w:sz w:val="28"/>
            <w:szCs w:val="28"/>
            <w:lang w:val="en-US"/>
            <w:rPrChange w:id="424" w:author="Etion Pinari" w:date="2021-01-06T12:27:00Z">
              <w:rPr>
                <w:rFonts w:ascii="Bell MT" w:hAnsi="Bell MT"/>
                <w:sz w:val="28"/>
                <w:szCs w:val="28"/>
                <w:lang w:val="en-GB"/>
              </w:rPr>
            </w:rPrChange>
          </w:rPr>
          <w:t>of theirs tickets</w:t>
        </w:r>
      </w:ins>
      <w:ins w:id="425" w:author="Giorgio Romeo" w:date="2021-01-01T20:14:00Z">
        <w:del w:id="426" w:author="Cristian Sbrolli" w:date="2021-01-02T21:40:00Z">
          <w:r w:rsidRPr="00801F40" w:rsidDel="0059054A">
            <w:rPr>
              <w:rFonts w:ascii="Bell MT" w:hAnsi="Bell MT"/>
              <w:sz w:val="28"/>
              <w:szCs w:val="28"/>
              <w:lang w:val="en-US"/>
              <w:rPrChange w:id="427" w:author="Etion Pinari" w:date="2021-01-06T12:27:00Z">
                <w:rPr>
                  <w:rFonts w:ascii="Bell MT" w:hAnsi="Bell MT"/>
                  <w:sz w:val="28"/>
                  <w:szCs w:val="28"/>
                  <w:lang w:val="en-GB"/>
                </w:rPr>
              </w:rPrChange>
            </w:rPr>
            <w:delText xml:space="preserve">g tickets that they have an appointment </w:delText>
          </w:r>
          <w:commentRangeStart w:id="428"/>
          <w:r w:rsidRPr="00801F40" w:rsidDel="0059054A">
            <w:rPr>
              <w:rFonts w:ascii="Bell MT" w:hAnsi="Bell MT"/>
              <w:sz w:val="28"/>
              <w:szCs w:val="28"/>
              <w:lang w:val="en-US"/>
              <w:rPrChange w:id="429" w:author="Etion Pinari" w:date="2021-01-06T12:27:00Z">
                <w:rPr>
                  <w:rFonts w:ascii="Bell MT" w:hAnsi="Bell MT"/>
                  <w:sz w:val="28"/>
                  <w:szCs w:val="28"/>
                  <w:lang w:val="en-GB"/>
                </w:rPr>
              </w:rPrChange>
            </w:rPr>
            <w:delText>for</w:delText>
          </w:r>
          <w:commentRangeEnd w:id="428"/>
          <w:r w:rsidRPr="00801F40" w:rsidDel="0059054A">
            <w:rPr>
              <w:rStyle w:val="CommentReference"/>
              <w:lang w:val="en-US"/>
              <w:rPrChange w:id="430" w:author="Etion Pinari" w:date="2021-01-06T12:27:00Z">
                <w:rPr>
                  <w:rStyle w:val="CommentReference"/>
                </w:rPr>
              </w:rPrChange>
            </w:rPr>
            <w:commentReference w:id="428"/>
          </w:r>
        </w:del>
        <w:r w:rsidRPr="00801F40">
          <w:rPr>
            <w:rFonts w:ascii="Bell MT" w:hAnsi="Bell MT"/>
            <w:sz w:val="28"/>
            <w:szCs w:val="28"/>
            <w:lang w:val="en-US"/>
            <w:rPrChange w:id="431" w:author="Etion Pinari" w:date="2021-01-06T12:27:00Z">
              <w:rPr>
                <w:rFonts w:ascii="Bell MT" w:hAnsi="Bell MT"/>
                <w:sz w:val="28"/>
                <w:szCs w:val="28"/>
                <w:lang w:val="en-GB"/>
              </w:rPr>
            </w:rPrChange>
          </w:rPr>
          <w:t>.</w:t>
        </w:r>
      </w:ins>
    </w:p>
    <w:p w14:paraId="2564DEDC" w14:textId="550A91A4" w:rsidR="00B50293" w:rsidRPr="00801F40" w:rsidRDefault="00B50293">
      <w:pPr>
        <w:ind w:left="708"/>
        <w:jc w:val="both"/>
        <w:rPr>
          <w:rFonts w:ascii="Bell MT" w:hAnsi="Bell MT"/>
          <w:sz w:val="28"/>
          <w:szCs w:val="28"/>
          <w:lang w:val="en-US"/>
          <w:rPrChange w:id="432" w:author="Etion Pinari" w:date="2021-01-06T12:27:00Z">
            <w:rPr>
              <w:rFonts w:ascii="Bell MT" w:hAnsi="Bell MT"/>
              <w:sz w:val="28"/>
              <w:szCs w:val="28"/>
              <w:lang w:val="en-GB"/>
            </w:rPr>
          </w:rPrChange>
        </w:rPr>
        <w:pPrChange w:id="433" w:author="Giorgio Romeo" w:date="2021-01-01T20:14:00Z">
          <w:pPr>
            <w:ind w:left="708"/>
          </w:pPr>
        </w:pPrChange>
      </w:pPr>
      <w:r w:rsidRPr="00801F40">
        <w:rPr>
          <w:rFonts w:ascii="Bell MT" w:hAnsi="Bell MT"/>
          <w:sz w:val="28"/>
          <w:szCs w:val="28"/>
          <w:lang w:val="en-US"/>
          <w:rPrChange w:id="434" w:author="Etion Pinari" w:date="2021-01-06T12:27:00Z">
            <w:rPr>
              <w:rFonts w:ascii="Bell MT" w:hAnsi="Bell MT"/>
              <w:sz w:val="28"/>
              <w:szCs w:val="28"/>
              <w:lang w:val="en-GB"/>
            </w:rPr>
          </w:rPrChange>
        </w:rPr>
        <w:t>Once a user is logged in the system,</w:t>
      </w:r>
      <w:r w:rsidR="00E807C1" w:rsidRPr="00801F40">
        <w:rPr>
          <w:rFonts w:ascii="Bell MT" w:hAnsi="Bell MT"/>
          <w:sz w:val="28"/>
          <w:szCs w:val="28"/>
          <w:lang w:val="en-US"/>
          <w:rPrChange w:id="435" w:author="Etion Pinari" w:date="2021-01-06T12:27:00Z">
            <w:rPr>
              <w:rFonts w:ascii="Bell MT" w:hAnsi="Bell MT"/>
              <w:sz w:val="28"/>
              <w:szCs w:val="28"/>
              <w:lang w:val="en-GB"/>
            </w:rPr>
          </w:rPrChange>
        </w:rPr>
        <w:t xml:space="preserve"> th</w:t>
      </w:r>
      <w:ins w:id="436" w:author="Cristian Sbrolli" w:date="2021-01-02T21:43:00Z">
        <w:r w:rsidR="0059054A" w:rsidRPr="00801F40">
          <w:rPr>
            <w:rFonts w:ascii="Bell MT" w:hAnsi="Bell MT"/>
            <w:sz w:val="28"/>
            <w:szCs w:val="28"/>
            <w:lang w:val="en-US"/>
            <w:rPrChange w:id="437" w:author="Etion Pinari" w:date="2021-01-06T12:27:00Z">
              <w:rPr>
                <w:rFonts w:ascii="Bell MT" w:hAnsi="Bell MT"/>
                <w:sz w:val="28"/>
                <w:szCs w:val="28"/>
                <w:lang w:val="en-GB"/>
              </w:rPr>
            </w:rPrChange>
          </w:rPr>
          <w:t>e application server</w:t>
        </w:r>
      </w:ins>
      <w:del w:id="438" w:author="Cristian Sbrolli" w:date="2021-01-02T21:43:00Z">
        <w:r w:rsidR="00E807C1" w:rsidRPr="00801F40" w:rsidDel="0059054A">
          <w:rPr>
            <w:rFonts w:ascii="Bell MT" w:hAnsi="Bell MT"/>
            <w:sz w:val="28"/>
            <w:szCs w:val="28"/>
            <w:lang w:val="en-US"/>
            <w:rPrChange w:id="439" w:author="Etion Pinari" w:date="2021-01-06T12:27:00Z">
              <w:rPr>
                <w:rFonts w:ascii="Bell MT" w:hAnsi="Bell MT"/>
                <w:sz w:val="28"/>
                <w:szCs w:val="28"/>
                <w:lang w:val="en-GB"/>
              </w:rPr>
            </w:rPrChange>
          </w:rPr>
          <w:delText>is</w:delText>
        </w:r>
      </w:del>
      <w:r w:rsidRPr="00801F40">
        <w:rPr>
          <w:rFonts w:ascii="Bell MT" w:hAnsi="Bell MT"/>
          <w:sz w:val="28"/>
          <w:szCs w:val="28"/>
          <w:lang w:val="en-US"/>
          <w:rPrChange w:id="440" w:author="Etion Pinari" w:date="2021-01-06T12:27:00Z">
            <w:rPr>
              <w:rFonts w:ascii="Bell MT" w:hAnsi="Bell MT"/>
              <w:sz w:val="28"/>
              <w:szCs w:val="28"/>
              <w:lang w:val="en-GB"/>
            </w:rPr>
          </w:rPrChange>
        </w:rPr>
        <w:t xml:space="preserve"> </w:t>
      </w:r>
      <w:r w:rsidR="0098587D" w:rsidRPr="00801F40">
        <w:rPr>
          <w:rFonts w:ascii="Bell MT" w:hAnsi="Bell MT"/>
          <w:sz w:val="28"/>
          <w:szCs w:val="28"/>
          <w:lang w:val="en-US"/>
          <w:rPrChange w:id="441" w:author="Etion Pinari" w:date="2021-01-06T12:27:00Z">
            <w:rPr>
              <w:rFonts w:ascii="Bell MT" w:hAnsi="Bell MT"/>
              <w:sz w:val="28"/>
              <w:szCs w:val="28"/>
              <w:lang w:val="en-GB"/>
            </w:rPr>
          </w:rPrChange>
        </w:rPr>
        <w:t>must</w:t>
      </w:r>
      <w:r w:rsidRPr="00801F40">
        <w:rPr>
          <w:rFonts w:ascii="Bell MT" w:hAnsi="Bell MT"/>
          <w:sz w:val="28"/>
          <w:szCs w:val="28"/>
          <w:lang w:val="en-US"/>
          <w:rPrChange w:id="442" w:author="Etion Pinari" w:date="2021-01-06T12:27:00Z">
            <w:rPr>
              <w:rFonts w:ascii="Bell MT" w:hAnsi="Bell MT"/>
              <w:sz w:val="28"/>
              <w:szCs w:val="28"/>
              <w:lang w:val="en-GB"/>
            </w:rPr>
          </w:rPrChange>
        </w:rPr>
        <w:t xml:space="preserve"> provide functionalities to the user that allow </w:t>
      </w:r>
      <w:r w:rsidR="00E807C1" w:rsidRPr="00801F40">
        <w:rPr>
          <w:rFonts w:ascii="Bell MT" w:hAnsi="Bell MT"/>
          <w:sz w:val="28"/>
          <w:szCs w:val="28"/>
          <w:lang w:val="en-US"/>
          <w:rPrChange w:id="443" w:author="Etion Pinari" w:date="2021-01-06T12:27:00Z">
            <w:rPr>
              <w:rFonts w:ascii="Bell MT" w:hAnsi="Bell MT"/>
              <w:sz w:val="28"/>
              <w:szCs w:val="28"/>
              <w:lang w:val="en-GB"/>
            </w:rPr>
          </w:rPrChange>
        </w:rPr>
        <w:t xml:space="preserve">him </w:t>
      </w:r>
      <w:r w:rsidRPr="00801F40">
        <w:rPr>
          <w:rFonts w:ascii="Bell MT" w:hAnsi="Bell MT"/>
          <w:sz w:val="28"/>
          <w:szCs w:val="28"/>
          <w:lang w:val="en-US"/>
          <w:rPrChange w:id="444" w:author="Etion Pinari" w:date="2021-01-06T12:27:00Z">
            <w:rPr>
              <w:rFonts w:ascii="Bell MT" w:hAnsi="Bell MT"/>
              <w:sz w:val="28"/>
              <w:szCs w:val="28"/>
              <w:lang w:val="en-GB"/>
            </w:rPr>
          </w:rPrChange>
        </w:rPr>
        <w:t xml:space="preserve">to book visits, get tickets, be reminded of upcoming </w:t>
      </w:r>
      <w:proofErr w:type="gramStart"/>
      <w:r w:rsidRPr="00801F40">
        <w:rPr>
          <w:rFonts w:ascii="Bell MT" w:hAnsi="Bell MT"/>
          <w:sz w:val="28"/>
          <w:szCs w:val="28"/>
          <w:lang w:val="en-US"/>
          <w:rPrChange w:id="445" w:author="Etion Pinari" w:date="2021-01-06T12:27:00Z">
            <w:rPr>
              <w:rFonts w:ascii="Bell MT" w:hAnsi="Bell MT"/>
              <w:sz w:val="28"/>
              <w:szCs w:val="28"/>
              <w:lang w:val="en-GB"/>
            </w:rPr>
          </w:rPrChange>
        </w:rPr>
        <w:t>visits</w:t>
      </w:r>
      <w:proofErr w:type="gramEnd"/>
      <w:r w:rsidRPr="00801F40">
        <w:rPr>
          <w:rFonts w:ascii="Bell MT" w:hAnsi="Bell MT"/>
          <w:sz w:val="28"/>
          <w:szCs w:val="28"/>
          <w:lang w:val="en-US"/>
          <w:rPrChange w:id="446" w:author="Etion Pinari" w:date="2021-01-06T12:27:00Z">
            <w:rPr>
              <w:rFonts w:ascii="Bell MT" w:hAnsi="Bell MT"/>
              <w:sz w:val="28"/>
              <w:szCs w:val="28"/>
              <w:lang w:val="en-GB"/>
            </w:rPr>
          </w:rPrChange>
        </w:rPr>
        <w:t xml:space="preserve"> and be suggested different stores in case the requested ones are full. The following components allow users to:</w:t>
      </w:r>
    </w:p>
    <w:p w14:paraId="6E1F9A60" w14:textId="1BC4E1EC" w:rsidR="00D04D9B" w:rsidRPr="00801F40" w:rsidRDefault="00B50293" w:rsidP="00D04D9B">
      <w:pPr>
        <w:pStyle w:val="ListParagraph"/>
        <w:numPr>
          <w:ilvl w:val="0"/>
          <w:numId w:val="4"/>
        </w:numPr>
        <w:spacing w:line="257" w:lineRule="auto"/>
        <w:ind w:left="1321" w:hanging="357"/>
        <w:jc w:val="both"/>
        <w:rPr>
          <w:ins w:id="447" w:author="Giorgio Romeo" w:date="2021-01-01T20:15:00Z"/>
          <w:rFonts w:ascii="Bell MT" w:hAnsi="Bell MT"/>
          <w:b/>
          <w:bCs/>
          <w:sz w:val="28"/>
          <w:szCs w:val="28"/>
          <w:lang w:val="en-US"/>
          <w:rPrChange w:id="448" w:author="Etion Pinari" w:date="2021-01-06T12:27:00Z">
            <w:rPr>
              <w:ins w:id="449" w:author="Giorgio Romeo" w:date="2021-01-01T20:15:00Z"/>
              <w:rFonts w:ascii="Bell MT" w:hAnsi="Bell MT"/>
              <w:i/>
              <w:iCs/>
              <w:sz w:val="28"/>
              <w:szCs w:val="28"/>
              <w:lang w:val="en-GB"/>
            </w:rPr>
          </w:rPrChange>
        </w:rPr>
      </w:pPr>
      <w:del w:id="450" w:author="Giorgio Romeo" w:date="2021-01-01T20:15:00Z">
        <w:r w:rsidRPr="00801F40" w:rsidDel="00D04D9B">
          <w:rPr>
            <w:rFonts w:ascii="Bell MT" w:hAnsi="Bell MT"/>
            <w:b/>
            <w:bCs/>
            <w:i/>
            <w:iCs/>
            <w:sz w:val="28"/>
            <w:szCs w:val="28"/>
            <w:lang w:val="en-US"/>
            <w:rPrChange w:id="451" w:author="Etion Pinari" w:date="2021-01-06T12:27:00Z">
              <w:rPr>
                <w:rFonts w:ascii="Bell MT" w:hAnsi="Bell MT"/>
                <w:i/>
                <w:iCs/>
                <w:sz w:val="28"/>
                <w:szCs w:val="28"/>
                <w:lang w:val="en-GB"/>
              </w:rPr>
            </w:rPrChange>
          </w:rPr>
          <w:delText>Reservation manager</w:delText>
        </w:r>
        <w:r w:rsidRPr="00801F40" w:rsidDel="00D04D9B">
          <w:rPr>
            <w:rFonts w:ascii="Bell MT" w:hAnsi="Bell MT"/>
            <w:b/>
            <w:bCs/>
            <w:sz w:val="28"/>
            <w:szCs w:val="28"/>
            <w:lang w:val="en-US"/>
            <w:rPrChange w:id="452" w:author="Etion Pinari" w:date="2021-01-06T12:27:00Z">
              <w:rPr>
                <w:rFonts w:ascii="Bell MT" w:hAnsi="Bell MT"/>
                <w:sz w:val="28"/>
                <w:szCs w:val="28"/>
                <w:lang w:val="en-GB"/>
              </w:rPr>
            </w:rPrChange>
          </w:rPr>
          <w:br/>
        </w:r>
      </w:del>
      <w:moveFromRangeStart w:id="453" w:author="Giorgio Romeo" w:date="2021-01-01T20:15:00Z" w:name="move60424545"/>
      <w:moveFrom w:id="454" w:author="Giorgio Romeo" w:date="2021-01-01T20:15:00Z">
        <w:del w:id="455" w:author="Giorgio Romeo" w:date="2021-01-01T20:15:00Z">
          <w:r w:rsidRPr="00801F40" w:rsidDel="00D04D9B">
            <w:rPr>
              <w:rFonts w:ascii="Bell MT" w:hAnsi="Bell MT"/>
              <w:b/>
              <w:bCs/>
              <w:sz w:val="28"/>
              <w:szCs w:val="28"/>
              <w:lang w:val="en-US"/>
              <w:rPrChange w:id="456" w:author="Etion Pinari" w:date="2021-01-06T12:27:00Z">
                <w:rPr>
                  <w:rFonts w:ascii="Bell MT" w:hAnsi="Bell MT"/>
                  <w:sz w:val="28"/>
                  <w:szCs w:val="28"/>
                  <w:lang w:val="en-GB"/>
                </w:rPr>
              </w:rPrChange>
            </w:rPr>
            <w:delText xml:space="preserve">It provides the interfaces that allow booking of tickets and </w:delText>
          </w:r>
          <w:r w:rsidR="0098587D" w:rsidRPr="00801F40" w:rsidDel="00D04D9B">
            <w:rPr>
              <w:rFonts w:ascii="Bell MT" w:hAnsi="Bell MT"/>
              <w:b/>
              <w:bCs/>
              <w:sz w:val="28"/>
              <w:szCs w:val="28"/>
              <w:lang w:val="en-US"/>
              <w:rPrChange w:id="457" w:author="Etion Pinari" w:date="2021-01-06T12:27:00Z">
                <w:rPr>
                  <w:rFonts w:ascii="Bell MT" w:hAnsi="Bell MT"/>
                  <w:sz w:val="28"/>
                  <w:szCs w:val="28"/>
                  <w:lang w:val="en-GB"/>
                </w:rPr>
              </w:rPrChange>
            </w:rPr>
            <w:delText>visits</w:delText>
          </w:r>
          <w:r w:rsidRPr="00801F40" w:rsidDel="00D04D9B">
            <w:rPr>
              <w:rFonts w:ascii="Bell MT" w:hAnsi="Bell MT"/>
              <w:b/>
              <w:bCs/>
              <w:sz w:val="28"/>
              <w:szCs w:val="28"/>
              <w:lang w:val="en-US"/>
              <w:rPrChange w:id="458" w:author="Etion Pinari" w:date="2021-01-06T12:27:00Z">
                <w:rPr>
                  <w:rFonts w:ascii="Bell MT" w:hAnsi="Bell MT"/>
                  <w:sz w:val="28"/>
                  <w:szCs w:val="28"/>
                  <w:lang w:val="en-GB"/>
                </w:rPr>
              </w:rPrChange>
            </w:rPr>
            <w:delText xml:space="preserve">. It communicates with different components to </w:delText>
          </w:r>
          <w:r w:rsidR="000230B9" w:rsidRPr="00801F40" w:rsidDel="00D04D9B">
            <w:rPr>
              <w:rFonts w:ascii="Bell MT" w:hAnsi="Bell MT"/>
              <w:b/>
              <w:bCs/>
              <w:sz w:val="28"/>
              <w:szCs w:val="28"/>
              <w:lang w:val="en-US"/>
              <w:rPrChange w:id="459" w:author="Etion Pinari" w:date="2021-01-06T12:27:00Z">
                <w:rPr>
                  <w:rFonts w:ascii="Bell MT" w:hAnsi="Bell MT"/>
                  <w:sz w:val="28"/>
                  <w:szCs w:val="28"/>
                  <w:lang w:val="en-GB"/>
                </w:rPr>
              </w:rPrChange>
            </w:rPr>
            <w:delText xml:space="preserve">provide the functionalities required by tickets and visits requests i.e., </w:delText>
          </w:r>
          <w:r w:rsidRPr="00801F40" w:rsidDel="00D04D9B">
            <w:rPr>
              <w:rFonts w:ascii="Bell MT" w:hAnsi="Bell MT"/>
              <w:b/>
              <w:bCs/>
              <w:sz w:val="28"/>
              <w:szCs w:val="28"/>
              <w:lang w:val="en-US"/>
              <w:rPrChange w:id="460" w:author="Etion Pinari" w:date="2021-01-06T12:27:00Z">
                <w:rPr>
                  <w:rFonts w:ascii="Bell MT" w:hAnsi="Bell MT"/>
                  <w:sz w:val="28"/>
                  <w:szCs w:val="28"/>
                  <w:lang w:val="en-GB"/>
                </w:rPr>
              </w:rPrChange>
            </w:rPr>
            <w:delText>check</w:delText>
          </w:r>
          <w:r w:rsidR="00B36592" w:rsidRPr="00801F40" w:rsidDel="00D04D9B">
            <w:rPr>
              <w:rFonts w:ascii="Bell MT" w:hAnsi="Bell MT"/>
              <w:b/>
              <w:bCs/>
              <w:sz w:val="28"/>
              <w:szCs w:val="28"/>
              <w:lang w:val="en-US"/>
              <w:rPrChange w:id="461" w:author="Etion Pinari" w:date="2021-01-06T12:27:00Z">
                <w:rPr>
                  <w:rFonts w:ascii="Bell MT" w:hAnsi="Bell MT"/>
                  <w:sz w:val="28"/>
                  <w:szCs w:val="28"/>
                  <w:lang w:val="en-GB"/>
                </w:rPr>
              </w:rPrChange>
            </w:rPr>
            <w:delText xml:space="preserve"> </w:delText>
          </w:r>
          <w:r w:rsidRPr="00801F40" w:rsidDel="00D04D9B">
            <w:rPr>
              <w:rFonts w:ascii="Bell MT" w:hAnsi="Bell MT"/>
              <w:b/>
              <w:bCs/>
              <w:sz w:val="28"/>
              <w:szCs w:val="28"/>
              <w:lang w:val="en-US"/>
              <w:rPrChange w:id="462" w:author="Etion Pinari" w:date="2021-01-06T12:27:00Z">
                <w:rPr>
                  <w:rFonts w:ascii="Bell MT" w:hAnsi="Bell MT"/>
                  <w:sz w:val="28"/>
                  <w:szCs w:val="28"/>
                  <w:lang w:val="en-GB"/>
                </w:rPr>
              </w:rPrChange>
            </w:rPr>
            <w:delText xml:space="preserve">the relevant, </w:delText>
          </w:r>
          <w:r w:rsidR="0098587D" w:rsidRPr="00801F40" w:rsidDel="00D04D9B">
            <w:rPr>
              <w:rFonts w:ascii="Bell MT" w:hAnsi="Bell MT"/>
              <w:b/>
              <w:bCs/>
              <w:sz w:val="28"/>
              <w:szCs w:val="28"/>
              <w:lang w:val="en-US"/>
              <w:rPrChange w:id="463" w:author="Etion Pinari" w:date="2021-01-06T12:27:00Z">
                <w:rPr>
                  <w:rFonts w:ascii="Bell MT" w:hAnsi="Bell MT"/>
                  <w:sz w:val="28"/>
                  <w:szCs w:val="28"/>
                  <w:lang w:val="en-GB"/>
                </w:rPr>
              </w:rPrChange>
            </w:rPr>
            <w:delText xml:space="preserve">available </w:delText>
          </w:r>
          <w:r w:rsidRPr="00801F40" w:rsidDel="00D04D9B">
            <w:rPr>
              <w:rFonts w:ascii="Bell MT" w:hAnsi="Bell MT"/>
              <w:b/>
              <w:bCs/>
              <w:sz w:val="28"/>
              <w:szCs w:val="28"/>
              <w:lang w:val="en-US"/>
              <w:rPrChange w:id="464" w:author="Etion Pinari" w:date="2021-01-06T12:27:00Z">
                <w:rPr>
                  <w:rFonts w:ascii="Bell MT" w:hAnsi="Bell MT"/>
                  <w:sz w:val="28"/>
                  <w:szCs w:val="28"/>
                  <w:lang w:val="en-GB"/>
                </w:rPr>
              </w:rPrChange>
            </w:rPr>
            <w:delText xml:space="preserve">timeslots, </w:delText>
          </w:r>
          <w:r w:rsidR="00B36592" w:rsidRPr="00801F40" w:rsidDel="00D04D9B">
            <w:rPr>
              <w:rFonts w:ascii="Bell MT" w:hAnsi="Bell MT"/>
              <w:b/>
              <w:bCs/>
              <w:sz w:val="28"/>
              <w:szCs w:val="28"/>
              <w:lang w:val="en-US"/>
              <w:rPrChange w:id="465" w:author="Etion Pinari" w:date="2021-01-06T12:27:00Z">
                <w:rPr>
                  <w:rFonts w:ascii="Bell MT" w:hAnsi="Bell MT"/>
                  <w:sz w:val="28"/>
                  <w:szCs w:val="28"/>
                  <w:lang w:val="en-GB"/>
                </w:rPr>
              </w:rPrChange>
            </w:rPr>
            <w:delText xml:space="preserve">gets the info that will allow the presentation layer to build </w:delText>
          </w:r>
          <w:r w:rsidRPr="00801F40" w:rsidDel="00D04D9B">
            <w:rPr>
              <w:rFonts w:ascii="Bell MT" w:hAnsi="Bell MT"/>
              <w:b/>
              <w:bCs/>
              <w:sz w:val="28"/>
              <w:szCs w:val="28"/>
              <w:lang w:val="en-US"/>
              <w:rPrChange w:id="466" w:author="Etion Pinari" w:date="2021-01-06T12:27:00Z">
                <w:rPr>
                  <w:rFonts w:ascii="Bell MT" w:hAnsi="Bell MT"/>
                  <w:sz w:val="28"/>
                  <w:szCs w:val="28"/>
                  <w:lang w:val="en-GB"/>
                </w:rPr>
              </w:rPrChange>
            </w:rPr>
            <w:delText xml:space="preserve"> map of the available shops around the user’s current location</w:delText>
          </w:r>
          <w:r w:rsidR="0098587D" w:rsidRPr="00801F40" w:rsidDel="00D04D9B">
            <w:rPr>
              <w:rFonts w:ascii="Bell MT" w:hAnsi="Bell MT"/>
              <w:b/>
              <w:bCs/>
              <w:sz w:val="28"/>
              <w:szCs w:val="28"/>
              <w:lang w:val="en-US"/>
              <w:rPrChange w:id="467" w:author="Etion Pinari" w:date="2021-01-06T12:27:00Z">
                <w:rPr>
                  <w:rFonts w:ascii="Bell MT" w:hAnsi="Bell MT"/>
                  <w:sz w:val="28"/>
                  <w:szCs w:val="28"/>
                  <w:lang w:val="en-GB"/>
                </w:rPr>
              </w:rPrChange>
            </w:rPr>
            <w:delText xml:space="preserve">, </w:delText>
          </w:r>
          <w:r w:rsidR="000230B9" w:rsidRPr="00801F40" w:rsidDel="00D04D9B">
            <w:rPr>
              <w:rFonts w:ascii="Bell MT" w:hAnsi="Bell MT"/>
              <w:b/>
              <w:bCs/>
              <w:sz w:val="28"/>
              <w:szCs w:val="28"/>
              <w:lang w:val="en-US"/>
              <w:rPrChange w:id="468" w:author="Etion Pinari" w:date="2021-01-06T12:27:00Z">
                <w:rPr>
                  <w:rFonts w:ascii="Bell MT" w:hAnsi="Bell MT"/>
                  <w:sz w:val="28"/>
                  <w:szCs w:val="28"/>
                  <w:lang w:val="en-GB"/>
                </w:rPr>
              </w:rPrChange>
            </w:rPr>
            <w:delText>handle visits additional info…(See interface diagram for a more detailed list)</w:delText>
          </w:r>
        </w:del>
      </w:moveFrom>
      <w:moveFromRangeEnd w:id="453"/>
      <w:ins w:id="469" w:author="Giorgio Romeo" w:date="2021-01-01T20:15:00Z">
        <w:r w:rsidR="00D04D9B" w:rsidRPr="00801F40">
          <w:rPr>
            <w:rFonts w:ascii="Bell MT" w:hAnsi="Bell MT"/>
            <w:b/>
            <w:bCs/>
            <w:i/>
            <w:iCs/>
            <w:sz w:val="28"/>
            <w:szCs w:val="28"/>
            <w:lang w:val="en-US"/>
            <w:rPrChange w:id="470" w:author="Etion Pinari" w:date="2021-01-06T12:27:00Z">
              <w:rPr>
                <w:rFonts w:ascii="Bell MT" w:hAnsi="Bell MT"/>
                <w:i/>
                <w:iCs/>
                <w:sz w:val="28"/>
                <w:szCs w:val="28"/>
                <w:lang w:val="en-GB"/>
              </w:rPr>
            </w:rPrChange>
          </w:rPr>
          <w:t>Reservation Manager</w:t>
        </w:r>
      </w:ins>
    </w:p>
    <w:p w14:paraId="10339CE8" w14:textId="77777777" w:rsidR="00D04D9B" w:rsidRPr="00801F40" w:rsidRDefault="00D04D9B">
      <w:pPr>
        <w:pStyle w:val="ListParagraph"/>
        <w:spacing w:line="257" w:lineRule="auto"/>
        <w:ind w:left="1321"/>
        <w:jc w:val="both"/>
        <w:rPr>
          <w:moveTo w:id="471" w:author="Giorgio Romeo" w:date="2021-01-01T20:15:00Z"/>
          <w:rFonts w:ascii="Bell MT" w:hAnsi="Bell MT"/>
          <w:sz w:val="28"/>
          <w:szCs w:val="28"/>
          <w:lang w:val="en-US"/>
          <w:rPrChange w:id="472" w:author="Etion Pinari" w:date="2021-01-06T12:27:00Z">
            <w:rPr>
              <w:moveTo w:id="473" w:author="Giorgio Romeo" w:date="2021-01-01T20:15:00Z"/>
              <w:rFonts w:ascii="Bell MT" w:hAnsi="Bell MT"/>
              <w:sz w:val="28"/>
              <w:szCs w:val="28"/>
              <w:lang w:val="en-GB"/>
            </w:rPr>
          </w:rPrChange>
        </w:rPr>
        <w:pPrChange w:id="474" w:author="Giorgio Romeo" w:date="2021-01-01T20:15:00Z">
          <w:pPr>
            <w:pStyle w:val="ListParagraph"/>
            <w:numPr>
              <w:numId w:val="4"/>
            </w:numPr>
            <w:spacing w:line="257" w:lineRule="auto"/>
            <w:ind w:left="1321" w:hanging="357"/>
            <w:jc w:val="both"/>
          </w:pPr>
        </w:pPrChange>
      </w:pPr>
      <w:moveToRangeStart w:id="475" w:author="Giorgio Romeo" w:date="2021-01-01T20:15:00Z" w:name="move60424545"/>
      <w:moveTo w:id="476" w:author="Giorgio Romeo" w:date="2021-01-01T20:15:00Z">
        <w:r w:rsidRPr="00801F40">
          <w:rPr>
            <w:rFonts w:ascii="Bell MT" w:hAnsi="Bell MT"/>
            <w:sz w:val="28"/>
            <w:szCs w:val="28"/>
            <w:lang w:val="en-US"/>
            <w:rPrChange w:id="477" w:author="Etion Pinari" w:date="2021-01-06T12:27:00Z">
              <w:rPr>
                <w:rFonts w:ascii="Bell MT" w:hAnsi="Bell MT"/>
                <w:sz w:val="28"/>
                <w:szCs w:val="28"/>
                <w:lang w:val="en-GB"/>
              </w:rPr>
            </w:rPrChange>
          </w:rPr>
          <w:t xml:space="preserve">It provides the interfaces that allow booking of tickets and visits. It communicates with different components to provide the functionalities required by tickets and visits requests i.e., check the relevant, available timeslots, gets the info that will allow the presentation layer to </w:t>
        </w:r>
        <w:proofErr w:type="gramStart"/>
        <w:r w:rsidRPr="00801F40">
          <w:rPr>
            <w:rFonts w:ascii="Bell MT" w:hAnsi="Bell MT"/>
            <w:sz w:val="28"/>
            <w:szCs w:val="28"/>
            <w:lang w:val="en-US"/>
            <w:rPrChange w:id="478" w:author="Etion Pinari" w:date="2021-01-06T12:27:00Z">
              <w:rPr>
                <w:rFonts w:ascii="Bell MT" w:hAnsi="Bell MT"/>
                <w:sz w:val="28"/>
                <w:szCs w:val="28"/>
                <w:lang w:val="en-GB"/>
              </w:rPr>
            </w:rPrChange>
          </w:rPr>
          <w:t>build  map</w:t>
        </w:r>
        <w:proofErr w:type="gramEnd"/>
        <w:r w:rsidRPr="00801F40">
          <w:rPr>
            <w:rFonts w:ascii="Bell MT" w:hAnsi="Bell MT"/>
            <w:sz w:val="28"/>
            <w:szCs w:val="28"/>
            <w:lang w:val="en-US"/>
            <w:rPrChange w:id="479" w:author="Etion Pinari" w:date="2021-01-06T12:27:00Z">
              <w:rPr>
                <w:rFonts w:ascii="Bell MT" w:hAnsi="Bell MT"/>
                <w:sz w:val="28"/>
                <w:szCs w:val="28"/>
                <w:lang w:val="en-GB"/>
              </w:rPr>
            </w:rPrChange>
          </w:rPr>
          <w:t xml:space="preserve"> of the available shops around the user’s current location, handle visits additional info…(See interface diagram for a more detailed list)</w:t>
        </w:r>
      </w:moveTo>
    </w:p>
    <w:moveToRangeEnd w:id="475"/>
    <w:p w14:paraId="0B27C816" w14:textId="77777777" w:rsidR="00D04D9B" w:rsidRPr="00801F40" w:rsidRDefault="00D04D9B">
      <w:pPr>
        <w:pStyle w:val="ListParagraph"/>
        <w:spacing w:line="257" w:lineRule="auto"/>
        <w:ind w:left="1321"/>
        <w:jc w:val="both"/>
        <w:rPr>
          <w:rFonts w:ascii="Bell MT" w:hAnsi="Bell MT"/>
          <w:sz w:val="28"/>
          <w:szCs w:val="28"/>
          <w:lang w:val="en-US"/>
          <w:rPrChange w:id="480" w:author="Etion Pinari" w:date="2021-01-06T12:27:00Z">
            <w:rPr>
              <w:rFonts w:ascii="Bell MT" w:hAnsi="Bell MT"/>
              <w:sz w:val="28"/>
              <w:szCs w:val="28"/>
              <w:lang w:val="en-GB"/>
            </w:rPr>
          </w:rPrChange>
        </w:rPr>
        <w:pPrChange w:id="481" w:author="Giorgio Romeo" w:date="2021-01-01T20:15:00Z">
          <w:pPr>
            <w:pStyle w:val="ListParagraph"/>
            <w:numPr>
              <w:numId w:val="4"/>
            </w:numPr>
            <w:spacing w:line="257" w:lineRule="auto"/>
            <w:ind w:left="1321" w:hanging="357"/>
          </w:pPr>
        </w:pPrChange>
      </w:pPr>
    </w:p>
    <w:p w14:paraId="64FEE077" w14:textId="24305AE5" w:rsidR="00D04D9B" w:rsidRPr="00801F40" w:rsidRDefault="00B50293" w:rsidP="00D04D9B">
      <w:pPr>
        <w:pStyle w:val="ListParagraph"/>
        <w:numPr>
          <w:ilvl w:val="0"/>
          <w:numId w:val="4"/>
        </w:numPr>
        <w:spacing w:line="257" w:lineRule="auto"/>
        <w:ind w:left="1321" w:hanging="357"/>
        <w:jc w:val="both"/>
        <w:rPr>
          <w:ins w:id="482" w:author="Giorgio Romeo" w:date="2021-01-01T20:16:00Z"/>
          <w:rFonts w:ascii="Bell MT" w:hAnsi="Bell MT"/>
          <w:b/>
          <w:bCs/>
          <w:i/>
          <w:iCs/>
          <w:sz w:val="28"/>
          <w:szCs w:val="28"/>
          <w:lang w:val="en-US"/>
          <w:rPrChange w:id="483" w:author="Etion Pinari" w:date="2021-01-06T12:27:00Z">
            <w:rPr>
              <w:ins w:id="484" w:author="Giorgio Romeo" w:date="2021-01-01T20:16:00Z"/>
              <w:rFonts w:ascii="Bell MT" w:hAnsi="Bell MT"/>
              <w:i/>
              <w:iCs/>
              <w:sz w:val="28"/>
              <w:szCs w:val="28"/>
              <w:lang w:val="en-GB"/>
            </w:rPr>
          </w:rPrChange>
        </w:rPr>
      </w:pPr>
      <w:del w:id="485" w:author="Giorgio Romeo" w:date="2021-01-01T20:16:00Z">
        <w:r w:rsidRPr="00801F40" w:rsidDel="00D04D9B">
          <w:rPr>
            <w:rFonts w:ascii="Bell MT" w:hAnsi="Bell MT"/>
            <w:b/>
            <w:bCs/>
            <w:i/>
            <w:iCs/>
            <w:sz w:val="28"/>
            <w:szCs w:val="28"/>
            <w:lang w:val="en-US"/>
            <w:rPrChange w:id="486" w:author="Etion Pinari" w:date="2021-01-06T12:27:00Z">
              <w:rPr>
                <w:rFonts w:ascii="Bell MT" w:hAnsi="Bell MT"/>
                <w:i/>
                <w:iCs/>
                <w:sz w:val="28"/>
                <w:szCs w:val="28"/>
                <w:lang w:val="en-GB"/>
              </w:rPr>
            </w:rPrChange>
          </w:rPr>
          <w:delText>Notification manager</w:delText>
        </w:r>
        <w:r w:rsidRPr="00801F40" w:rsidDel="00D04D9B">
          <w:rPr>
            <w:rFonts w:ascii="Bell MT" w:hAnsi="Bell MT"/>
            <w:b/>
            <w:bCs/>
            <w:sz w:val="28"/>
            <w:szCs w:val="28"/>
            <w:lang w:val="en-US"/>
            <w:rPrChange w:id="487" w:author="Etion Pinari" w:date="2021-01-06T12:27:00Z">
              <w:rPr>
                <w:rFonts w:ascii="Bell MT" w:hAnsi="Bell MT"/>
                <w:sz w:val="28"/>
                <w:szCs w:val="28"/>
                <w:lang w:val="en-GB"/>
              </w:rPr>
            </w:rPrChange>
          </w:rPr>
          <w:br/>
          <w:delText>This component has the job of</w:delText>
        </w:r>
        <w:r w:rsidR="000230B9" w:rsidRPr="00801F40" w:rsidDel="00D04D9B">
          <w:rPr>
            <w:rFonts w:ascii="Bell MT" w:hAnsi="Bell MT"/>
            <w:b/>
            <w:bCs/>
            <w:sz w:val="28"/>
            <w:szCs w:val="28"/>
            <w:lang w:val="en-US"/>
            <w:rPrChange w:id="488" w:author="Etion Pinari" w:date="2021-01-06T12:27:00Z">
              <w:rPr>
                <w:rFonts w:ascii="Bell MT" w:hAnsi="Bell MT"/>
                <w:sz w:val="28"/>
                <w:szCs w:val="28"/>
                <w:lang w:val="en-GB"/>
              </w:rPr>
            </w:rPrChange>
          </w:rPr>
          <w:delText xml:space="preserve"> handling notifications of two types:</w:delText>
        </w:r>
        <w:r w:rsidRPr="00801F40" w:rsidDel="00D04D9B">
          <w:rPr>
            <w:rFonts w:ascii="Bell MT" w:hAnsi="Bell MT"/>
            <w:b/>
            <w:bCs/>
            <w:sz w:val="28"/>
            <w:szCs w:val="28"/>
            <w:lang w:val="en-US"/>
            <w:rPrChange w:id="489" w:author="Etion Pinari" w:date="2021-01-06T12:27:00Z">
              <w:rPr>
                <w:rFonts w:ascii="Bell MT" w:hAnsi="Bell MT"/>
                <w:sz w:val="28"/>
                <w:szCs w:val="28"/>
                <w:lang w:val="en-GB"/>
              </w:rPr>
            </w:rPrChange>
          </w:rPr>
          <w:delText xml:space="preserve"> </w:delText>
        </w:r>
        <w:r w:rsidR="000230B9" w:rsidRPr="00801F40" w:rsidDel="00D04D9B">
          <w:rPr>
            <w:rFonts w:ascii="Bell MT" w:hAnsi="Bell MT"/>
            <w:b/>
            <w:bCs/>
            <w:sz w:val="28"/>
            <w:szCs w:val="28"/>
            <w:lang w:val="en-US"/>
            <w:rPrChange w:id="490" w:author="Etion Pinari" w:date="2021-01-06T12:27:00Z">
              <w:rPr>
                <w:rFonts w:ascii="Bell MT" w:hAnsi="Bell MT"/>
                <w:sz w:val="28"/>
                <w:szCs w:val="28"/>
                <w:lang w:val="en-GB"/>
              </w:rPr>
            </w:rPrChange>
          </w:rPr>
          <w:br/>
          <w:delText>-r</w:delText>
        </w:r>
        <w:r w:rsidRPr="00801F40" w:rsidDel="00D04D9B">
          <w:rPr>
            <w:rFonts w:ascii="Bell MT" w:hAnsi="Bell MT"/>
            <w:b/>
            <w:bCs/>
            <w:sz w:val="28"/>
            <w:szCs w:val="28"/>
            <w:lang w:val="en-US"/>
            <w:rPrChange w:id="491" w:author="Etion Pinari" w:date="2021-01-06T12:27:00Z">
              <w:rPr>
                <w:rFonts w:ascii="Bell MT" w:hAnsi="Bell MT"/>
                <w:sz w:val="28"/>
                <w:szCs w:val="28"/>
                <w:lang w:val="en-GB"/>
              </w:rPr>
            </w:rPrChange>
          </w:rPr>
          <w:delText xml:space="preserve">eminding users when it is time to leave their current location </w:delText>
        </w:r>
        <w:r w:rsidR="000230B9" w:rsidRPr="00801F40" w:rsidDel="00D04D9B">
          <w:rPr>
            <w:rFonts w:ascii="Bell MT" w:hAnsi="Bell MT"/>
            <w:b/>
            <w:bCs/>
            <w:sz w:val="28"/>
            <w:szCs w:val="28"/>
            <w:lang w:val="en-US"/>
            <w:rPrChange w:id="492" w:author="Etion Pinari" w:date="2021-01-06T12:27:00Z">
              <w:rPr>
                <w:rFonts w:ascii="Bell MT" w:hAnsi="Bell MT"/>
                <w:sz w:val="28"/>
                <w:szCs w:val="28"/>
                <w:lang w:val="en-GB"/>
              </w:rPr>
            </w:rPrChange>
          </w:rPr>
          <w:delText xml:space="preserve">so </w:delText>
        </w:r>
        <w:r w:rsidRPr="00801F40" w:rsidDel="00D04D9B">
          <w:rPr>
            <w:rFonts w:ascii="Bell MT" w:hAnsi="Bell MT"/>
            <w:b/>
            <w:bCs/>
            <w:sz w:val="28"/>
            <w:szCs w:val="28"/>
            <w:lang w:val="en-US"/>
            <w:rPrChange w:id="493" w:author="Etion Pinari" w:date="2021-01-06T12:27:00Z">
              <w:rPr>
                <w:rFonts w:ascii="Bell MT" w:hAnsi="Bell MT"/>
                <w:sz w:val="28"/>
                <w:szCs w:val="28"/>
                <w:lang w:val="en-GB"/>
              </w:rPr>
            </w:rPrChange>
          </w:rPr>
          <w:delText>to reach in time their destination</w:delText>
        </w:r>
        <w:r w:rsidR="000230B9" w:rsidRPr="00801F40" w:rsidDel="00D04D9B">
          <w:rPr>
            <w:rFonts w:ascii="Bell MT" w:hAnsi="Bell MT"/>
            <w:b/>
            <w:bCs/>
            <w:sz w:val="28"/>
            <w:szCs w:val="28"/>
            <w:lang w:val="en-US"/>
            <w:rPrChange w:id="494" w:author="Etion Pinari" w:date="2021-01-06T12:27:00Z">
              <w:rPr>
                <w:rFonts w:ascii="Bell MT" w:hAnsi="Bell MT"/>
                <w:sz w:val="28"/>
                <w:szCs w:val="28"/>
                <w:lang w:val="en-GB"/>
              </w:rPr>
            </w:rPrChange>
          </w:rPr>
          <w:delText>; to do this, the component interfaces with the map</w:delText>
        </w:r>
      </w:del>
      <w:del w:id="495" w:author="Giorgio Romeo" w:date="2021-01-01T20:15:00Z">
        <w:r w:rsidR="000230B9" w:rsidRPr="00801F40" w:rsidDel="00D04D9B">
          <w:rPr>
            <w:rFonts w:ascii="Bell MT" w:hAnsi="Bell MT"/>
            <w:b/>
            <w:bCs/>
            <w:sz w:val="28"/>
            <w:szCs w:val="28"/>
            <w:lang w:val="en-US"/>
            <w:rPrChange w:id="496" w:author="Etion Pinari" w:date="2021-01-06T12:27:00Z">
              <w:rPr>
                <w:rFonts w:ascii="Bell MT" w:hAnsi="Bell MT"/>
                <w:sz w:val="28"/>
                <w:szCs w:val="28"/>
                <w:lang w:val="en-GB"/>
              </w:rPr>
            </w:rPrChange>
          </w:rPr>
          <w:delText>s</w:delText>
        </w:r>
      </w:del>
      <w:del w:id="497" w:author="Giorgio Romeo" w:date="2021-01-01T20:16:00Z">
        <w:r w:rsidR="000230B9" w:rsidRPr="00801F40" w:rsidDel="00D04D9B">
          <w:rPr>
            <w:rFonts w:ascii="Bell MT" w:hAnsi="Bell MT"/>
            <w:b/>
            <w:bCs/>
            <w:sz w:val="28"/>
            <w:szCs w:val="28"/>
            <w:lang w:val="en-US"/>
            <w:rPrChange w:id="498" w:author="Etion Pinari" w:date="2021-01-06T12:27:00Z">
              <w:rPr>
                <w:rFonts w:ascii="Bell MT" w:hAnsi="Bell MT"/>
                <w:sz w:val="28"/>
                <w:szCs w:val="28"/>
                <w:lang w:val="en-GB"/>
              </w:rPr>
            </w:rPrChange>
          </w:rPr>
          <w:delText xml:space="preserve"> provider, getting info on ETA.</w:delText>
        </w:r>
        <w:r w:rsidRPr="00801F40" w:rsidDel="00D04D9B">
          <w:rPr>
            <w:rFonts w:ascii="Bell MT" w:hAnsi="Bell MT"/>
            <w:b/>
            <w:bCs/>
            <w:sz w:val="28"/>
            <w:szCs w:val="28"/>
            <w:lang w:val="en-US"/>
            <w:rPrChange w:id="499" w:author="Etion Pinari" w:date="2021-01-06T12:27:00Z">
              <w:rPr>
                <w:rFonts w:ascii="Bell MT" w:hAnsi="Bell MT"/>
                <w:sz w:val="28"/>
                <w:szCs w:val="28"/>
                <w:lang w:val="en-GB"/>
              </w:rPr>
            </w:rPrChange>
          </w:rPr>
          <w:delText xml:space="preserve"> </w:delText>
        </w:r>
        <w:r w:rsidR="000230B9" w:rsidRPr="00801F40" w:rsidDel="00D04D9B">
          <w:rPr>
            <w:rFonts w:ascii="Bell MT" w:hAnsi="Bell MT"/>
            <w:b/>
            <w:bCs/>
            <w:sz w:val="28"/>
            <w:szCs w:val="28"/>
            <w:lang w:val="en-US"/>
            <w:rPrChange w:id="500" w:author="Etion Pinari" w:date="2021-01-06T12:27:00Z">
              <w:rPr>
                <w:rFonts w:ascii="Bell MT" w:hAnsi="Bell MT"/>
                <w:sz w:val="28"/>
                <w:szCs w:val="28"/>
                <w:lang w:val="en-GB"/>
              </w:rPr>
            </w:rPrChange>
          </w:rPr>
          <w:br/>
          <w:delText>-</w:delText>
        </w:r>
        <w:r w:rsidRPr="00801F40" w:rsidDel="00D04D9B">
          <w:rPr>
            <w:rFonts w:ascii="Bell MT" w:hAnsi="Bell MT"/>
            <w:b/>
            <w:bCs/>
            <w:sz w:val="28"/>
            <w:szCs w:val="28"/>
            <w:lang w:val="en-US"/>
            <w:rPrChange w:id="501" w:author="Etion Pinari" w:date="2021-01-06T12:27:00Z">
              <w:rPr>
                <w:rFonts w:ascii="Bell MT" w:hAnsi="Bell MT"/>
                <w:sz w:val="28"/>
                <w:szCs w:val="28"/>
                <w:lang w:val="en-GB"/>
              </w:rPr>
            </w:rPrChange>
          </w:rPr>
          <w:delText xml:space="preserve">provide </w:delText>
        </w:r>
        <w:r w:rsidR="000230B9" w:rsidRPr="00801F40" w:rsidDel="00D04D9B">
          <w:rPr>
            <w:rFonts w:ascii="Bell MT" w:hAnsi="Bell MT"/>
            <w:b/>
            <w:bCs/>
            <w:sz w:val="28"/>
            <w:szCs w:val="28"/>
            <w:lang w:val="en-US"/>
            <w:rPrChange w:id="502" w:author="Etion Pinari" w:date="2021-01-06T12:27:00Z">
              <w:rPr>
                <w:rFonts w:ascii="Bell MT" w:hAnsi="Bell MT"/>
                <w:sz w:val="28"/>
                <w:szCs w:val="28"/>
                <w:lang w:val="en-GB"/>
              </w:rPr>
            </w:rPrChange>
          </w:rPr>
          <w:delText>suggestions</w:delText>
        </w:r>
        <w:r w:rsidRPr="00801F40" w:rsidDel="00D04D9B">
          <w:rPr>
            <w:rFonts w:ascii="Bell MT" w:hAnsi="Bell MT"/>
            <w:b/>
            <w:bCs/>
            <w:sz w:val="28"/>
            <w:szCs w:val="28"/>
            <w:lang w:val="en-US"/>
            <w:rPrChange w:id="503" w:author="Etion Pinari" w:date="2021-01-06T12:27:00Z">
              <w:rPr>
                <w:rFonts w:ascii="Bell MT" w:hAnsi="Bell MT"/>
                <w:sz w:val="28"/>
                <w:szCs w:val="28"/>
                <w:lang w:val="en-GB"/>
              </w:rPr>
            </w:rPrChange>
          </w:rPr>
          <w:delText xml:space="preserve"> of </w:delText>
        </w:r>
        <w:r w:rsidR="000230B9" w:rsidRPr="00801F40" w:rsidDel="00D04D9B">
          <w:rPr>
            <w:rFonts w:ascii="Bell MT" w:hAnsi="Bell MT"/>
            <w:b/>
            <w:bCs/>
            <w:sz w:val="28"/>
            <w:szCs w:val="28"/>
            <w:lang w:val="en-US"/>
            <w:rPrChange w:id="504" w:author="Etion Pinari" w:date="2021-01-06T12:27:00Z">
              <w:rPr>
                <w:rFonts w:ascii="Bell MT" w:hAnsi="Bell MT"/>
                <w:sz w:val="28"/>
                <w:szCs w:val="28"/>
                <w:lang w:val="en-GB"/>
              </w:rPr>
            </w:rPrChange>
          </w:rPr>
          <w:delText xml:space="preserve">relevant </w:delText>
        </w:r>
        <w:r w:rsidRPr="00801F40" w:rsidDel="00D04D9B">
          <w:rPr>
            <w:rFonts w:ascii="Bell MT" w:hAnsi="Bell MT"/>
            <w:b/>
            <w:bCs/>
            <w:sz w:val="28"/>
            <w:szCs w:val="28"/>
            <w:lang w:val="en-US"/>
            <w:rPrChange w:id="505" w:author="Etion Pinari" w:date="2021-01-06T12:27:00Z">
              <w:rPr>
                <w:rFonts w:ascii="Bell MT" w:hAnsi="Bell MT"/>
                <w:sz w:val="28"/>
                <w:szCs w:val="28"/>
                <w:lang w:val="en-GB"/>
              </w:rPr>
            </w:rPrChange>
          </w:rPr>
          <w:delText xml:space="preserve">available stores </w:delText>
        </w:r>
        <w:r w:rsidR="000230B9" w:rsidRPr="00801F40" w:rsidDel="00D04D9B">
          <w:rPr>
            <w:rFonts w:ascii="Bell MT" w:hAnsi="Bell MT"/>
            <w:b/>
            <w:bCs/>
            <w:sz w:val="28"/>
            <w:szCs w:val="28"/>
            <w:lang w:val="en-US"/>
            <w:rPrChange w:id="506" w:author="Etion Pinari" w:date="2021-01-06T12:27:00Z">
              <w:rPr>
                <w:rFonts w:ascii="Bell MT" w:hAnsi="Bell MT"/>
                <w:sz w:val="28"/>
                <w:szCs w:val="28"/>
                <w:lang w:val="en-GB"/>
              </w:rPr>
            </w:rPrChange>
          </w:rPr>
          <w:delText xml:space="preserve">and timeslots </w:delText>
        </w:r>
        <w:r w:rsidRPr="00801F40" w:rsidDel="00D04D9B">
          <w:rPr>
            <w:rFonts w:ascii="Bell MT" w:hAnsi="Bell MT"/>
            <w:b/>
            <w:bCs/>
            <w:sz w:val="28"/>
            <w:szCs w:val="28"/>
            <w:lang w:val="en-US"/>
            <w:rPrChange w:id="507" w:author="Etion Pinari" w:date="2021-01-06T12:27:00Z">
              <w:rPr>
                <w:rFonts w:ascii="Bell MT" w:hAnsi="Bell MT"/>
                <w:sz w:val="28"/>
                <w:szCs w:val="28"/>
                <w:lang w:val="en-GB"/>
              </w:rPr>
            </w:rPrChange>
          </w:rPr>
          <w:delText>when the requested one is full</w:delText>
        </w:r>
        <w:r w:rsidR="000230B9" w:rsidRPr="00801F40" w:rsidDel="00D04D9B">
          <w:rPr>
            <w:rFonts w:ascii="Bell MT" w:hAnsi="Bell MT"/>
            <w:b/>
            <w:bCs/>
            <w:sz w:val="28"/>
            <w:szCs w:val="28"/>
            <w:lang w:val="en-US"/>
            <w:rPrChange w:id="508" w:author="Etion Pinari" w:date="2021-01-06T12:27:00Z">
              <w:rPr>
                <w:rFonts w:ascii="Bell MT" w:hAnsi="Bell MT"/>
                <w:sz w:val="28"/>
                <w:szCs w:val="28"/>
                <w:lang w:val="en-GB"/>
              </w:rPr>
            </w:rPrChange>
          </w:rPr>
          <w:delText xml:space="preserve"> or the user is inactive.</w:delText>
        </w:r>
      </w:del>
      <w:ins w:id="509" w:author="Giorgio Romeo" w:date="2021-01-01T20:16:00Z">
        <w:r w:rsidR="00D04D9B" w:rsidRPr="00801F40">
          <w:rPr>
            <w:rFonts w:ascii="Bell MT" w:hAnsi="Bell MT"/>
            <w:b/>
            <w:bCs/>
            <w:i/>
            <w:iCs/>
            <w:sz w:val="28"/>
            <w:szCs w:val="28"/>
            <w:lang w:val="en-US"/>
            <w:rPrChange w:id="510" w:author="Etion Pinari" w:date="2021-01-06T12:27:00Z">
              <w:rPr>
                <w:rFonts w:ascii="Bell MT" w:hAnsi="Bell MT"/>
                <w:sz w:val="28"/>
                <w:szCs w:val="28"/>
                <w:lang w:val="en-GB"/>
              </w:rPr>
            </w:rPrChange>
          </w:rPr>
          <w:t>Notification Manager</w:t>
        </w:r>
      </w:ins>
    </w:p>
    <w:p w14:paraId="7E519F26" w14:textId="77777777" w:rsidR="00D04D9B" w:rsidRPr="00801F40" w:rsidRDefault="00D04D9B" w:rsidP="00D04D9B">
      <w:pPr>
        <w:pStyle w:val="ListParagraph"/>
        <w:spacing w:line="257" w:lineRule="auto"/>
        <w:ind w:left="1321"/>
        <w:jc w:val="both"/>
        <w:rPr>
          <w:ins w:id="511" w:author="Giorgio Romeo" w:date="2021-01-01T20:16:00Z"/>
          <w:rFonts w:ascii="Bell MT" w:hAnsi="Bell MT"/>
          <w:sz w:val="28"/>
          <w:szCs w:val="28"/>
          <w:lang w:val="en-US"/>
          <w:rPrChange w:id="512" w:author="Etion Pinari" w:date="2021-01-06T12:27:00Z">
            <w:rPr>
              <w:ins w:id="513" w:author="Giorgio Romeo" w:date="2021-01-01T20:16:00Z"/>
              <w:rFonts w:ascii="Bell MT" w:hAnsi="Bell MT"/>
              <w:i/>
              <w:iCs/>
              <w:sz w:val="28"/>
              <w:szCs w:val="28"/>
              <w:lang w:val="en-GB"/>
            </w:rPr>
          </w:rPrChange>
        </w:rPr>
      </w:pPr>
      <w:ins w:id="514" w:author="Giorgio Romeo" w:date="2021-01-01T20:16:00Z">
        <w:r w:rsidRPr="00801F40">
          <w:rPr>
            <w:rFonts w:ascii="Bell MT" w:hAnsi="Bell MT"/>
            <w:sz w:val="28"/>
            <w:szCs w:val="28"/>
            <w:lang w:val="en-US"/>
            <w:rPrChange w:id="515" w:author="Etion Pinari" w:date="2021-01-06T12:27:00Z">
              <w:rPr>
                <w:rFonts w:ascii="Bell MT" w:hAnsi="Bell MT"/>
                <w:i/>
                <w:iCs/>
                <w:sz w:val="28"/>
                <w:szCs w:val="28"/>
                <w:lang w:val="en-GB"/>
              </w:rPr>
            </w:rPrChange>
          </w:rPr>
          <w:t xml:space="preserve">This component has the job of handling notifications of two types: </w:t>
        </w:r>
      </w:ins>
    </w:p>
    <w:p w14:paraId="1C536307" w14:textId="620A1E63" w:rsidR="00D04D9B" w:rsidRPr="00801F40" w:rsidRDefault="00D04D9B" w:rsidP="00D04D9B">
      <w:pPr>
        <w:pStyle w:val="ListParagraph"/>
        <w:spacing w:line="257" w:lineRule="auto"/>
        <w:ind w:left="1321"/>
        <w:jc w:val="both"/>
        <w:rPr>
          <w:ins w:id="516" w:author="Giorgio Romeo" w:date="2021-01-01T20:16:00Z"/>
          <w:rFonts w:ascii="Bell MT" w:hAnsi="Bell MT"/>
          <w:sz w:val="28"/>
          <w:szCs w:val="28"/>
          <w:lang w:val="en-US"/>
          <w:rPrChange w:id="517" w:author="Etion Pinari" w:date="2021-01-06T12:27:00Z">
            <w:rPr>
              <w:ins w:id="518" w:author="Giorgio Romeo" w:date="2021-01-01T20:16:00Z"/>
              <w:rFonts w:ascii="Bell MT" w:hAnsi="Bell MT"/>
              <w:i/>
              <w:iCs/>
              <w:sz w:val="28"/>
              <w:szCs w:val="28"/>
              <w:lang w:val="en-GB"/>
            </w:rPr>
          </w:rPrChange>
        </w:rPr>
      </w:pPr>
      <w:ins w:id="519" w:author="Giorgio Romeo" w:date="2021-01-01T20:16:00Z">
        <w:r w:rsidRPr="00801F40">
          <w:rPr>
            <w:rFonts w:ascii="Bell MT" w:hAnsi="Bell MT"/>
            <w:sz w:val="28"/>
            <w:szCs w:val="28"/>
            <w:lang w:val="en-US"/>
            <w:rPrChange w:id="520" w:author="Etion Pinari" w:date="2021-01-06T12:27:00Z">
              <w:rPr>
                <w:rFonts w:ascii="Bell MT" w:hAnsi="Bell MT"/>
                <w:i/>
                <w:iCs/>
                <w:sz w:val="28"/>
                <w:szCs w:val="28"/>
                <w:lang w:val="en-GB"/>
              </w:rPr>
            </w:rPrChange>
          </w:rPr>
          <w:t>- reminding users when it is time to leave their current location so to reach in time their destination; to do this, the component interfaces with the map provider, getting info on ETA.</w:t>
        </w:r>
      </w:ins>
      <w:ins w:id="521" w:author="Cristian Sbrolli" w:date="2021-01-04T00:56:00Z">
        <w:r w:rsidR="00786FFC" w:rsidRPr="00801F40">
          <w:rPr>
            <w:rFonts w:ascii="Bell MT" w:hAnsi="Bell MT"/>
            <w:sz w:val="28"/>
            <w:szCs w:val="28"/>
            <w:lang w:val="en-US"/>
            <w:rPrChange w:id="522" w:author="Etion Pinari" w:date="2021-01-06T12:27:00Z">
              <w:rPr>
                <w:rFonts w:ascii="Bell MT" w:hAnsi="Bell MT"/>
                <w:sz w:val="28"/>
                <w:szCs w:val="28"/>
                <w:lang w:val="en-GB"/>
              </w:rPr>
            </w:rPrChange>
          </w:rPr>
          <w:t xml:space="preserve"> Push notifications are handled through </w:t>
        </w:r>
      </w:ins>
      <w:ins w:id="523" w:author="Cristian Sbrolli" w:date="2021-01-04T00:57:00Z">
        <w:r w:rsidR="00786FFC" w:rsidRPr="00801F40">
          <w:rPr>
            <w:rFonts w:ascii="Bell MT" w:hAnsi="Bell MT"/>
            <w:sz w:val="28"/>
            <w:szCs w:val="28"/>
            <w:lang w:val="en-US"/>
            <w:rPrChange w:id="524" w:author="Etion Pinari" w:date="2021-01-06T12:27:00Z">
              <w:rPr>
                <w:rFonts w:ascii="Bell MT" w:hAnsi="Bell MT"/>
                <w:sz w:val="28"/>
                <w:szCs w:val="28"/>
                <w:lang w:val="en-GB"/>
              </w:rPr>
            </w:rPrChange>
          </w:rPr>
          <w:t>F</w:t>
        </w:r>
      </w:ins>
      <w:ins w:id="525" w:author="Cristian Sbrolli" w:date="2021-01-04T00:56:00Z">
        <w:r w:rsidR="00786FFC" w:rsidRPr="00801F40">
          <w:rPr>
            <w:rFonts w:ascii="Bell MT" w:hAnsi="Bell MT"/>
            <w:sz w:val="28"/>
            <w:szCs w:val="28"/>
            <w:lang w:val="en-US"/>
            <w:rPrChange w:id="526" w:author="Etion Pinari" w:date="2021-01-06T12:27:00Z">
              <w:rPr>
                <w:rFonts w:ascii="Bell MT" w:hAnsi="Bell MT"/>
                <w:sz w:val="28"/>
                <w:szCs w:val="28"/>
                <w:lang w:val="en-GB"/>
              </w:rPr>
            </w:rPrChange>
          </w:rPr>
          <w:t xml:space="preserve">irebase </w:t>
        </w:r>
      </w:ins>
      <w:ins w:id="527" w:author="Cristian Sbrolli" w:date="2021-01-04T00:57:00Z">
        <w:r w:rsidR="00786FFC" w:rsidRPr="00801F40">
          <w:rPr>
            <w:rFonts w:ascii="Bell MT" w:hAnsi="Bell MT"/>
            <w:sz w:val="28"/>
            <w:szCs w:val="28"/>
            <w:lang w:val="en-US"/>
            <w:rPrChange w:id="528" w:author="Etion Pinari" w:date="2021-01-06T12:27:00Z">
              <w:rPr>
                <w:rFonts w:ascii="Bell MT" w:hAnsi="Bell MT"/>
                <w:sz w:val="28"/>
                <w:szCs w:val="28"/>
                <w:lang w:val="en-GB"/>
              </w:rPr>
            </w:rPrChange>
          </w:rPr>
          <w:t>Cloud Messaging</w:t>
        </w:r>
      </w:ins>
      <w:ins w:id="529" w:author="Cristian Sbrolli" w:date="2021-01-04T00:56:00Z">
        <w:r w:rsidR="00786FFC" w:rsidRPr="00801F40">
          <w:rPr>
            <w:rFonts w:ascii="Bell MT" w:hAnsi="Bell MT"/>
            <w:sz w:val="28"/>
            <w:szCs w:val="28"/>
            <w:lang w:val="en-US"/>
            <w:rPrChange w:id="530" w:author="Etion Pinari" w:date="2021-01-06T12:27:00Z">
              <w:rPr>
                <w:rFonts w:ascii="Bell MT" w:hAnsi="Bell MT"/>
                <w:sz w:val="28"/>
                <w:szCs w:val="28"/>
                <w:lang w:val="en-GB"/>
              </w:rPr>
            </w:rPrChange>
          </w:rPr>
          <w:t>.</w:t>
        </w:r>
      </w:ins>
      <w:ins w:id="531" w:author="Giorgio Romeo" w:date="2021-01-01T20:16:00Z">
        <w:del w:id="532" w:author="Cristian Sbrolli" w:date="2021-01-04T00:56:00Z">
          <w:r w:rsidRPr="00801F40" w:rsidDel="00786FFC">
            <w:rPr>
              <w:rFonts w:ascii="Bell MT" w:hAnsi="Bell MT"/>
              <w:sz w:val="28"/>
              <w:szCs w:val="28"/>
              <w:lang w:val="en-US"/>
              <w:rPrChange w:id="533" w:author="Etion Pinari" w:date="2021-01-06T12:27:00Z">
                <w:rPr>
                  <w:rFonts w:ascii="Bell MT" w:hAnsi="Bell MT"/>
                  <w:i/>
                  <w:iCs/>
                  <w:sz w:val="28"/>
                  <w:szCs w:val="28"/>
                  <w:lang w:val="en-GB"/>
                </w:rPr>
              </w:rPrChange>
            </w:rPr>
            <w:delText xml:space="preserve"> </w:delText>
          </w:r>
        </w:del>
      </w:ins>
    </w:p>
    <w:p w14:paraId="6E1BC068" w14:textId="4EEB5A92" w:rsidR="00D04D9B" w:rsidRPr="00801F40" w:rsidRDefault="00D04D9B">
      <w:pPr>
        <w:pStyle w:val="ListParagraph"/>
        <w:spacing w:line="257" w:lineRule="auto"/>
        <w:ind w:left="1321"/>
        <w:jc w:val="both"/>
        <w:rPr>
          <w:ins w:id="534" w:author="Giorgio Romeo" w:date="2021-01-01T20:16:00Z"/>
          <w:rFonts w:ascii="Bell MT" w:hAnsi="Bell MT"/>
          <w:sz w:val="28"/>
          <w:szCs w:val="28"/>
          <w:lang w:val="en-US"/>
          <w:rPrChange w:id="535" w:author="Etion Pinari" w:date="2021-01-06T12:27:00Z">
            <w:rPr>
              <w:ins w:id="536" w:author="Giorgio Romeo" w:date="2021-01-01T20:16:00Z"/>
              <w:rFonts w:ascii="Bell MT" w:hAnsi="Bell MT"/>
              <w:i/>
              <w:iCs/>
              <w:sz w:val="28"/>
              <w:szCs w:val="28"/>
              <w:lang w:val="en-GB"/>
            </w:rPr>
          </w:rPrChange>
        </w:rPr>
        <w:pPrChange w:id="537" w:author="Giorgio Romeo" w:date="2021-01-01T20:16:00Z">
          <w:pPr>
            <w:pStyle w:val="ListParagraph"/>
            <w:numPr>
              <w:numId w:val="4"/>
            </w:numPr>
            <w:spacing w:line="257" w:lineRule="auto"/>
            <w:ind w:left="1321" w:hanging="357"/>
            <w:jc w:val="both"/>
          </w:pPr>
        </w:pPrChange>
      </w:pPr>
      <w:ins w:id="538" w:author="Giorgio Romeo" w:date="2021-01-01T20:16:00Z">
        <w:r w:rsidRPr="00801F40">
          <w:rPr>
            <w:rFonts w:ascii="Bell MT" w:hAnsi="Bell MT"/>
            <w:sz w:val="28"/>
            <w:szCs w:val="28"/>
            <w:lang w:val="en-US"/>
            <w:rPrChange w:id="539" w:author="Etion Pinari" w:date="2021-01-06T12:27:00Z">
              <w:rPr>
                <w:rFonts w:ascii="Bell MT" w:hAnsi="Bell MT"/>
                <w:i/>
                <w:iCs/>
                <w:sz w:val="28"/>
                <w:szCs w:val="28"/>
                <w:lang w:val="en-GB"/>
              </w:rPr>
            </w:rPrChange>
          </w:rPr>
          <w:t>- provide suggestions of relevant available stores and timeslots when the</w:t>
        </w:r>
      </w:ins>
      <w:ins w:id="540" w:author="Cristian Sbrolli" w:date="2021-01-02T21:44:00Z">
        <w:r w:rsidR="0059054A" w:rsidRPr="00801F40">
          <w:rPr>
            <w:rFonts w:ascii="Bell MT" w:hAnsi="Bell MT"/>
            <w:sz w:val="28"/>
            <w:szCs w:val="28"/>
            <w:lang w:val="en-US"/>
            <w:rPrChange w:id="541" w:author="Etion Pinari" w:date="2021-01-06T12:27:00Z">
              <w:rPr>
                <w:rFonts w:ascii="Bell MT" w:hAnsi="Bell MT"/>
                <w:sz w:val="28"/>
                <w:szCs w:val="28"/>
                <w:lang w:val="en-GB"/>
              </w:rPr>
            </w:rPrChange>
          </w:rPr>
          <w:t xml:space="preserve"> </w:t>
        </w:r>
      </w:ins>
      <w:ins w:id="542" w:author="Giorgio Romeo" w:date="2021-01-01T20:16:00Z">
        <w:del w:id="543" w:author="Cristian Sbrolli" w:date="2021-01-02T21:44:00Z">
          <w:r w:rsidRPr="00801F40" w:rsidDel="0059054A">
            <w:rPr>
              <w:rFonts w:ascii="Bell MT" w:hAnsi="Bell MT"/>
              <w:sz w:val="28"/>
              <w:szCs w:val="28"/>
              <w:lang w:val="en-US"/>
              <w:rPrChange w:id="544" w:author="Etion Pinari" w:date="2021-01-06T12:27:00Z">
                <w:rPr>
                  <w:rFonts w:ascii="Bell MT" w:hAnsi="Bell MT"/>
                  <w:i/>
                  <w:iCs/>
                  <w:sz w:val="28"/>
                  <w:szCs w:val="28"/>
                  <w:lang w:val="en-GB"/>
                </w:rPr>
              </w:rPrChange>
            </w:rPr>
            <w:delText xml:space="preserve"> </w:delText>
          </w:r>
        </w:del>
        <w:r w:rsidRPr="00801F40">
          <w:rPr>
            <w:rFonts w:ascii="Bell MT" w:hAnsi="Bell MT"/>
            <w:sz w:val="28"/>
            <w:szCs w:val="28"/>
            <w:lang w:val="en-US"/>
            <w:rPrChange w:id="545" w:author="Etion Pinari" w:date="2021-01-06T12:27:00Z">
              <w:rPr>
                <w:rFonts w:ascii="Bell MT" w:hAnsi="Bell MT"/>
                <w:i/>
                <w:iCs/>
                <w:sz w:val="28"/>
                <w:szCs w:val="28"/>
                <w:lang w:val="en-GB"/>
              </w:rPr>
            </w:rPrChange>
          </w:rPr>
          <w:t xml:space="preserve">requested one is </w:t>
        </w:r>
        <w:proofErr w:type="gramStart"/>
        <w:r w:rsidRPr="00801F40">
          <w:rPr>
            <w:rFonts w:ascii="Bell MT" w:hAnsi="Bell MT"/>
            <w:sz w:val="28"/>
            <w:szCs w:val="28"/>
            <w:lang w:val="en-US"/>
            <w:rPrChange w:id="546" w:author="Etion Pinari" w:date="2021-01-06T12:27:00Z">
              <w:rPr>
                <w:rFonts w:ascii="Bell MT" w:hAnsi="Bell MT"/>
                <w:i/>
                <w:iCs/>
                <w:sz w:val="28"/>
                <w:szCs w:val="28"/>
                <w:lang w:val="en-GB"/>
              </w:rPr>
            </w:rPrChange>
          </w:rPr>
          <w:t>full</w:t>
        </w:r>
        <w:proofErr w:type="gramEnd"/>
        <w:r w:rsidRPr="00801F40">
          <w:rPr>
            <w:rFonts w:ascii="Bell MT" w:hAnsi="Bell MT"/>
            <w:sz w:val="28"/>
            <w:szCs w:val="28"/>
            <w:lang w:val="en-US"/>
            <w:rPrChange w:id="547" w:author="Etion Pinari" w:date="2021-01-06T12:27:00Z">
              <w:rPr>
                <w:rFonts w:ascii="Bell MT" w:hAnsi="Bell MT"/>
                <w:i/>
                <w:iCs/>
                <w:sz w:val="28"/>
                <w:szCs w:val="28"/>
                <w:lang w:val="en-GB"/>
              </w:rPr>
            </w:rPrChange>
          </w:rPr>
          <w:t xml:space="preserve"> or the user is inactive.</w:t>
        </w:r>
      </w:ins>
    </w:p>
    <w:p w14:paraId="5CE982E0" w14:textId="194F5296" w:rsidR="00D04D9B" w:rsidRPr="00801F40" w:rsidDel="0059054A" w:rsidRDefault="00D04D9B">
      <w:pPr>
        <w:ind w:left="708"/>
        <w:jc w:val="both"/>
        <w:rPr>
          <w:del w:id="548" w:author="Giorgio Romeo" w:date="2021-01-01T20:16:00Z"/>
          <w:rFonts w:ascii="Bell MT" w:hAnsi="Bell MT"/>
          <w:i/>
          <w:iCs/>
          <w:sz w:val="28"/>
          <w:szCs w:val="28"/>
          <w:lang w:val="en-US"/>
          <w:rPrChange w:id="549" w:author="Etion Pinari" w:date="2021-01-06T12:27:00Z">
            <w:rPr>
              <w:del w:id="550" w:author="Giorgio Romeo" w:date="2021-01-01T20:16:00Z"/>
              <w:rFonts w:ascii="Bell MT" w:hAnsi="Bell MT"/>
              <w:i/>
              <w:iCs/>
              <w:sz w:val="28"/>
              <w:szCs w:val="28"/>
              <w:lang w:val="en-GB"/>
            </w:rPr>
          </w:rPrChange>
        </w:rPr>
      </w:pPr>
    </w:p>
    <w:p w14:paraId="1320084E" w14:textId="77777777" w:rsidR="0059054A" w:rsidRPr="00801F40" w:rsidRDefault="0059054A">
      <w:pPr>
        <w:pStyle w:val="ListParagraph"/>
        <w:spacing w:line="257" w:lineRule="auto"/>
        <w:ind w:left="1321"/>
        <w:jc w:val="both"/>
        <w:rPr>
          <w:ins w:id="551" w:author="Cristian Sbrolli" w:date="2021-01-02T21:44:00Z"/>
          <w:rFonts w:ascii="Bell MT" w:hAnsi="Bell MT"/>
          <w:i/>
          <w:iCs/>
          <w:sz w:val="28"/>
          <w:szCs w:val="28"/>
          <w:lang w:val="en-US"/>
          <w:rPrChange w:id="552" w:author="Etion Pinari" w:date="2021-01-06T12:27:00Z">
            <w:rPr>
              <w:ins w:id="553" w:author="Cristian Sbrolli" w:date="2021-01-02T21:44:00Z"/>
              <w:rFonts w:ascii="Bell MT" w:hAnsi="Bell MT"/>
              <w:sz w:val="28"/>
              <w:szCs w:val="28"/>
              <w:lang w:val="en-GB"/>
            </w:rPr>
          </w:rPrChange>
        </w:rPr>
        <w:pPrChange w:id="554" w:author="Giorgio Romeo" w:date="2021-01-01T20:16:00Z">
          <w:pPr>
            <w:pStyle w:val="ListParagraph"/>
            <w:numPr>
              <w:numId w:val="4"/>
            </w:numPr>
            <w:spacing w:line="257" w:lineRule="auto"/>
            <w:ind w:left="1321" w:hanging="357"/>
          </w:pPr>
        </w:pPrChange>
      </w:pPr>
    </w:p>
    <w:p w14:paraId="4521326D" w14:textId="63B96BD2" w:rsidR="00B50293" w:rsidRPr="00801F40" w:rsidDel="0059054A" w:rsidRDefault="00B50293">
      <w:pPr>
        <w:ind w:left="708"/>
        <w:jc w:val="both"/>
        <w:rPr>
          <w:del w:id="555" w:author="Giorgio Romeo" w:date="2021-01-01T20:17:00Z"/>
          <w:rFonts w:ascii="Bell MT" w:hAnsi="Bell MT"/>
          <w:sz w:val="28"/>
          <w:szCs w:val="28"/>
          <w:lang w:val="en-US"/>
          <w:rPrChange w:id="556" w:author="Etion Pinari" w:date="2021-01-06T12:27:00Z">
            <w:rPr>
              <w:del w:id="557" w:author="Giorgio Romeo" w:date="2021-01-01T20:17:00Z"/>
              <w:rFonts w:ascii="Bell MT" w:hAnsi="Bell MT"/>
              <w:sz w:val="28"/>
              <w:szCs w:val="28"/>
              <w:lang w:val="en-GB"/>
            </w:rPr>
          </w:rPrChange>
        </w:rPr>
      </w:pPr>
      <w:r w:rsidRPr="00801F40">
        <w:rPr>
          <w:rFonts w:ascii="Bell MT" w:hAnsi="Bell MT"/>
          <w:sz w:val="28"/>
          <w:szCs w:val="28"/>
          <w:lang w:val="en-US"/>
          <w:rPrChange w:id="558" w:author="Etion Pinari" w:date="2021-01-06T12:27:00Z">
            <w:rPr>
              <w:rFonts w:ascii="Bell MT" w:hAnsi="Bell MT"/>
              <w:sz w:val="28"/>
              <w:szCs w:val="28"/>
              <w:lang w:val="en-GB"/>
            </w:rPr>
          </w:rPrChange>
        </w:rPr>
        <w:t xml:space="preserve">Instead, functionalities related to the store managers </w:t>
      </w:r>
      <w:r w:rsidR="000230B9" w:rsidRPr="00801F40">
        <w:rPr>
          <w:rFonts w:ascii="Bell MT" w:hAnsi="Bell MT"/>
          <w:sz w:val="28"/>
          <w:szCs w:val="28"/>
          <w:lang w:val="en-US"/>
          <w:rPrChange w:id="559" w:author="Etion Pinari" w:date="2021-01-06T12:27:00Z">
            <w:rPr>
              <w:rFonts w:ascii="Bell MT" w:hAnsi="Bell MT"/>
              <w:sz w:val="28"/>
              <w:szCs w:val="28"/>
              <w:lang w:val="en-GB"/>
            </w:rPr>
          </w:rPrChange>
        </w:rPr>
        <w:t xml:space="preserve">are provided by </w:t>
      </w:r>
      <w:r w:rsidRPr="00801F40">
        <w:rPr>
          <w:rFonts w:ascii="Bell MT" w:hAnsi="Bell MT"/>
          <w:sz w:val="28"/>
          <w:szCs w:val="28"/>
          <w:lang w:val="en-US"/>
          <w:rPrChange w:id="560" w:author="Etion Pinari" w:date="2021-01-06T12:27:00Z">
            <w:rPr>
              <w:rFonts w:ascii="Bell MT" w:hAnsi="Bell MT"/>
              <w:sz w:val="28"/>
              <w:szCs w:val="28"/>
              <w:lang w:val="en-GB"/>
            </w:rPr>
          </w:rPrChange>
        </w:rPr>
        <w:t>the following component:</w:t>
      </w:r>
    </w:p>
    <w:p w14:paraId="5B6A5518" w14:textId="77777777" w:rsidR="0059054A" w:rsidRPr="00801F40" w:rsidRDefault="0059054A">
      <w:pPr>
        <w:ind w:left="708"/>
        <w:jc w:val="both"/>
        <w:rPr>
          <w:ins w:id="561" w:author="Cristian Sbrolli" w:date="2021-01-02T21:44:00Z"/>
          <w:rFonts w:ascii="Bell MT" w:hAnsi="Bell MT"/>
          <w:sz w:val="28"/>
          <w:szCs w:val="28"/>
          <w:lang w:val="en-US"/>
          <w:rPrChange w:id="562" w:author="Etion Pinari" w:date="2021-01-06T12:27:00Z">
            <w:rPr>
              <w:ins w:id="563" w:author="Cristian Sbrolli" w:date="2021-01-02T21:44:00Z"/>
              <w:rFonts w:ascii="Bell MT" w:hAnsi="Bell MT"/>
              <w:sz w:val="28"/>
              <w:szCs w:val="28"/>
              <w:lang w:val="en-GB"/>
            </w:rPr>
          </w:rPrChange>
        </w:rPr>
        <w:pPrChange w:id="564" w:author="Giorgio Romeo" w:date="2021-01-01T20:17:00Z">
          <w:pPr>
            <w:ind w:left="708"/>
          </w:pPr>
        </w:pPrChange>
      </w:pPr>
    </w:p>
    <w:p w14:paraId="2598547E" w14:textId="78E509AF" w:rsidR="00B50293" w:rsidRPr="00801F40" w:rsidRDefault="00B50293">
      <w:pPr>
        <w:ind w:left="708"/>
        <w:jc w:val="both"/>
        <w:rPr>
          <w:ins w:id="565" w:author="Giorgio Romeo" w:date="2021-01-01T20:17:00Z"/>
          <w:rFonts w:ascii="Bell MT" w:hAnsi="Bell MT"/>
          <w:sz w:val="28"/>
          <w:szCs w:val="28"/>
          <w:lang w:val="en-US"/>
          <w:rPrChange w:id="566" w:author="Etion Pinari" w:date="2021-01-06T12:27:00Z">
            <w:rPr>
              <w:ins w:id="567" w:author="Giorgio Romeo" w:date="2021-01-01T20:17:00Z"/>
              <w:lang w:val="en-GB"/>
            </w:rPr>
          </w:rPrChange>
        </w:rPr>
        <w:pPrChange w:id="568" w:author="Giorgio Romeo" w:date="2021-01-01T20:17:00Z">
          <w:pPr>
            <w:pStyle w:val="ListParagraph"/>
            <w:numPr>
              <w:numId w:val="4"/>
            </w:numPr>
            <w:spacing w:line="257" w:lineRule="auto"/>
            <w:ind w:left="1321" w:hanging="357"/>
            <w:jc w:val="both"/>
          </w:pPr>
        </w:pPrChange>
      </w:pPr>
      <w:del w:id="569" w:author="Giorgio Romeo" w:date="2021-01-01T20:17:00Z">
        <w:r w:rsidRPr="00801F40" w:rsidDel="00D04D9B">
          <w:rPr>
            <w:rFonts w:ascii="Bell MT" w:hAnsi="Bell MT"/>
            <w:i/>
            <w:iCs/>
            <w:sz w:val="28"/>
            <w:szCs w:val="28"/>
            <w:lang w:val="en-US"/>
            <w:rPrChange w:id="570" w:author="Etion Pinari" w:date="2021-01-06T12:27:00Z">
              <w:rPr>
                <w:i/>
                <w:iCs/>
                <w:lang w:val="en-GB"/>
              </w:rPr>
            </w:rPrChange>
          </w:rPr>
          <w:delText>Market Manager</w:delText>
        </w:r>
        <w:r w:rsidRPr="00801F40" w:rsidDel="00D04D9B">
          <w:rPr>
            <w:rFonts w:ascii="Bell MT" w:hAnsi="Bell MT"/>
            <w:sz w:val="28"/>
            <w:szCs w:val="28"/>
            <w:lang w:val="en-US"/>
            <w:rPrChange w:id="571" w:author="Etion Pinari" w:date="2021-01-06T12:27:00Z">
              <w:rPr>
                <w:lang w:val="en-GB"/>
              </w:rPr>
            </w:rPrChange>
          </w:rPr>
          <w:br/>
          <w:delText>Issues, through its interfaces, the functionalities of controlling how many customers can enter in the store, how many people are inside of said store and the statistics regarding all entrances within a certain period.</w:delText>
        </w:r>
      </w:del>
    </w:p>
    <w:p w14:paraId="76994DDD" w14:textId="05B1695A" w:rsidR="00D04D9B" w:rsidRPr="00801F40" w:rsidRDefault="00D04D9B" w:rsidP="00D04D9B">
      <w:pPr>
        <w:pStyle w:val="ListParagraph"/>
        <w:numPr>
          <w:ilvl w:val="0"/>
          <w:numId w:val="4"/>
        </w:numPr>
        <w:spacing w:line="257" w:lineRule="auto"/>
        <w:ind w:left="1321" w:hanging="357"/>
        <w:jc w:val="both"/>
        <w:rPr>
          <w:ins w:id="572" w:author="Giorgio Romeo" w:date="2021-01-01T20:17:00Z"/>
          <w:rFonts w:ascii="Bell MT" w:hAnsi="Bell MT"/>
          <w:b/>
          <w:bCs/>
          <w:sz w:val="28"/>
          <w:szCs w:val="28"/>
          <w:lang w:val="en-US"/>
          <w:rPrChange w:id="573" w:author="Etion Pinari" w:date="2021-01-06T12:27:00Z">
            <w:rPr>
              <w:ins w:id="574" w:author="Giorgio Romeo" w:date="2021-01-01T20:17:00Z"/>
              <w:rFonts w:ascii="Bell MT" w:hAnsi="Bell MT"/>
              <w:i/>
              <w:iCs/>
              <w:sz w:val="28"/>
              <w:szCs w:val="28"/>
              <w:lang w:val="en-GB"/>
            </w:rPr>
          </w:rPrChange>
        </w:rPr>
      </w:pPr>
      <w:ins w:id="575" w:author="Giorgio Romeo" w:date="2021-01-01T20:17:00Z">
        <w:r w:rsidRPr="00801F40">
          <w:rPr>
            <w:rFonts w:ascii="Bell MT" w:hAnsi="Bell MT"/>
            <w:b/>
            <w:bCs/>
            <w:i/>
            <w:iCs/>
            <w:sz w:val="28"/>
            <w:szCs w:val="28"/>
            <w:lang w:val="en-US"/>
            <w:rPrChange w:id="576" w:author="Etion Pinari" w:date="2021-01-06T12:27:00Z">
              <w:rPr>
                <w:rFonts w:ascii="Bell MT" w:hAnsi="Bell MT"/>
                <w:i/>
                <w:iCs/>
                <w:sz w:val="28"/>
                <w:szCs w:val="28"/>
                <w:lang w:val="en-GB"/>
              </w:rPr>
            </w:rPrChange>
          </w:rPr>
          <w:t>Market Manager</w:t>
        </w:r>
      </w:ins>
    </w:p>
    <w:p w14:paraId="1F9B9543" w14:textId="167DED2B" w:rsidR="00D04D9B" w:rsidRPr="00801F40" w:rsidRDefault="00D04D9B">
      <w:pPr>
        <w:pStyle w:val="ListParagraph"/>
        <w:spacing w:line="257" w:lineRule="auto"/>
        <w:ind w:left="1321"/>
        <w:jc w:val="both"/>
        <w:rPr>
          <w:ins w:id="577" w:author="Giorgio Romeo" w:date="2021-01-01T20:17:00Z"/>
          <w:rFonts w:ascii="Bell MT" w:hAnsi="Bell MT"/>
          <w:sz w:val="28"/>
          <w:szCs w:val="28"/>
          <w:lang w:val="en-US"/>
          <w:rPrChange w:id="578" w:author="Etion Pinari" w:date="2021-01-06T12:27:00Z">
            <w:rPr>
              <w:ins w:id="579" w:author="Giorgio Romeo" w:date="2021-01-01T20:17:00Z"/>
              <w:lang w:val="en-GB"/>
            </w:rPr>
          </w:rPrChange>
        </w:rPr>
        <w:pPrChange w:id="580" w:author="Cristian Sbrolli" w:date="2021-01-02T21:46:00Z">
          <w:pPr>
            <w:pStyle w:val="ListParagraph"/>
            <w:numPr>
              <w:numId w:val="4"/>
            </w:numPr>
            <w:spacing w:line="257" w:lineRule="auto"/>
            <w:ind w:left="1321" w:hanging="357"/>
            <w:jc w:val="both"/>
          </w:pPr>
        </w:pPrChange>
      </w:pPr>
      <w:ins w:id="581" w:author="Giorgio Romeo" w:date="2021-01-01T20:17:00Z">
        <w:r w:rsidRPr="00801F40">
          <w:rPr>
            <w:rFonts w:ascii="Bell MT" w:hAnsi="Bell MT"/>
            <w:sz w:val="28"/>
            <w:szCs w:val="28"/>
            <w:lang w:val="en-US"/>
            <w:rPrChange w:id="582" w:author="Etion Pinari" w:date="2021-01-06T12:27:00Z">
              <w:rPr>
                <w:rFonts w:ascii="Bell MT" w:hAnsi="Bell MT"/>
                <w:sz w:val="28"/>
                <w:szCs w:val="28"/>
                <w:lang w:val="en-GB"/>
              </w:rPr>
            </w:rPrChange>
          </w:rPr>
          <w:t>Issues, through its interfaces, the functionalities of controlling how many customers can enter in the store</w:t>
        </w:r>
      </w:ins>
      <w:ins w:id="583" w:author="Cristian Sbrolli" w:date="2021-01-02T21:46:00Z">
        <w:r w:rsidR="0059054A" w:rsidRPr="00801F40">
          <w:rPr>
            <w:rFonts w:ascii="Bell MT" w:hAnsi="Bell MT"/>
            <w:sz w:val="28"/>
            <w:szCs w:val="28"/>
            <w:lang w:val="en-US"/>
            <w:rPrChange w:id="584" w:author="Etion Pinari" w:date="2021-01-06T12:27:00Z">
              <w:rPr>
                <w:rFonts w:ascii="Bell MT" w:hAnsi="Bell MT"/>
                <w:sz w:val="28"/>
                <w:szCs w:val="28"/>
                <w:lang w:val="en-GB"/>
              </w:rPr>
            </w:rPrChange>
          </w:rPr>
          <w:t xml:space="preserve"> and </w:t>
        </w:r>
      </w:ins>
      <w:ins w:id="585" w:author="Giorgio Romeo" w:date="2021-01-01T20:17:00Z">
        <w:del w:id="586" w:author="Cristian Sbrolli" w:date="2021-01-02T21:46:00Z">
          <w:r w:rsidRPr="00801F40" w:rsidDel="0059054A">
            <w:rPr>
              <w:rFonts w:ascii="Bell MT" w:hAnsi="Bell MT"/>
              <w:sz w:val="28"/>
              <w:szCs w:val="28"/>
              <w:lang w:val="en-US"/>
              <w:rPrChange w:id="587" w:author="Etion Pinari" w:date="2021-01-06T12:27:00Z">
                <w:rPr>
                  <w:rFonts w:ascii="Bell MT" w:hAnsi="Bell MT"/>
                  <w:sz w:val="28"/>
                  <w:szCs w:val="28"/>
                  <w:lang w:val="en-GB"/>
                </w:rPr>
              </w:rPrChange>
            </w:rPr>
            <w:delText xml:space="preserve">, </w:delText>
          </w:r>
        </w:del>
        <w:r w:rsidRPr="00801F40">
          <w:rPr>
            <w:rFonts w:ascii="Bell MT" w:hAnsi="Bell MT"/>
            <w:sz w:val="28"/>
            <w:szCs w:val="28"/>
            <w:lang w:val="en-US"/>
            <w:rPrChange w:id="588" w:author="Etion Pinari" w:date="2021-01-06T12:27:00Z">
              <w:rPr>
                <w:rFonts w:ascii="Bell MT" w:hAnsi="Bell MT"/>
                <w:sz w:val="28"/>
                <w:szCs w:val="28"/>
                <w:lang w:val="en-GB"/>
              </w:rPr>
            </w:rPrChange>
          </w:rPr>
          <w:t>how many people are inside of said store</w:t>
        </w:r>
      </w:ins>
      <w:ins w:id="589" w:author="Cristian Sbrolli" w:date="2021-01-02T21:46:00Z">
        <w:r w:rsidR="0059054A" w:rsidRPr="00801F40">
          <w:rPr>
            <w:rFonts w:ascii="Bell MT" w:hAnsi="Bell MT"/>
            <w:sz w:val="28"/>
            <w:szCs w:val="28"/>
            <w:lang w:val="en-US"/>
            <w:rPrChange w:id="590" w:author="Etion Pinari" w:date="2021-01-06T12:27:00Z">
              <w:rPr>
                <w:rFonts w:ascii="Bell MT" w:hAnsi="Bell MT"/>
                <w:sz w:val="28"/>
                <w:szCs w:val="28"/>
                <w:lang w:val="en-GB"/>
              </w:rPr>
            </w:rPrChange>
          </w:rPr>
          <w:t>. It also provides</w:t>
        </w:r>
      </w:ins>
      <w:ins w:id="591" w:author="Giorgio Romeo" w:date="2021-01-01T20:17:00Z">
        <w:del w:id="592" w:author="Cristian Sbrolli" w:date="2021-01-02T21:46:00Z">
          <w:r w:rsidRPr="00801F40" w:rsidDel="0059054A">
            <w:rPr>
              <w:rFonts w:ascii="Bell MT" w:hAnsi="Bell MT"/>
              <w:sz w:val="28"/>
              <w:szCs w:val="28"/>
              <w:lang w:val="en-US"/>
              <w:rPrChange w:id="593" w:author="Etion Pinari" w:date="2021-01-06T12:27:00Z">
                <w:rPr>
                  <w:rFonts w:ascii="Bell MT" w:hAnsi="Bell MT"/>
                  <w:sz w:val="28"/>
                  <w:szCs w:val="28"/>
                  <w:lang w:val="en-GB"/>
                </w:rPr>
              </w:rPrChange>
            </w:rPr>
            <w:delText xml:space="preserve"> and</w:delText>
          </w:r>
        </w:del>
        <w:r w:rsidRPr="00801F40">
          <w:rPr>
            <w:rFonts w:ascii="Bell MT" w:hAnsi="Bell MT"/>
            <w:sz w:val="28"/>
            <w:szCs w:val="28"/>
            <w:lang w:val="en-US"/>
            <w:rPrChange w:id="594" w:author="Etion Pinari" w:date="2021-01-06T12:27:00Z">
              <w:rPr>
                <w:lang w:val="en-GB"/>
              </w:rPr>
            </w:rPrChange>
          </w:rPr>
          <w:t xml:space="preserve"> the statistics </w:t>
        </w:r>
        <w:del w:id="595" w:author="Cristian Sbrolli" w:date="2021-01-02T21:46:00Z">
          <w:r w:rsidRPr="00801F40" w:rsidDel="0059054A">
            <w:rPr>
              <w:rFonts w:ascii="Bell MT" w:hAnsi="Bell MT"/>
              <w:sz w:val="28"/>
              <w:szCs w:val="28"/>
              <w:lang w:val="en-US"/>
              <w:rPrChange w:id="596" w:author="Etion Pinari" w:date="2021-01-06T12:27:00Z">
                <w:rPr>
                  <w:lang w:val="en-GB"/>
                </w:rPr>
              </w:rPrChange>
            </w:rPr>
            <w:delText>regarding</w:delText>
          </w:r>
        </w:del>
        <w:del w:id="597" w:author="Cristian Sbrolli" w:date="2021-01-02T21:45:00Z">
          <w:r w:rsidRPr="00801F40" w:rsidDel="0059054A">
            <w:rPr>
              <w:rFonts w:ascii="Bell MT" w:hAnsi="Bell MT"/>
              <w:sz w:val="28"/>
              <w:szCs w:val="28"/>
              <w:lang w:val="en-US"/>
              <w:rPrChange w:id="598" w:author="Etion Pinari" w:date="2021-01-06T12:27:00Z">
                <w:rPr>
                  <w:lang w:val="en-GB"/>
                </w:rPr>
              </w:rPrChange>
            </w:rPr>
            <w:delText xml:space="preserve"> all</w:delText>
          </w:r>
        </w:del>
      </w:ins>
      <w:ins w:id="599" w:author="Cristian Sbrolli" w:date="2021-01-02T21:46:00Z">
        <w:r w:rsidR="0059054A" w:rsidRPr="00801F40">
          <w:rPr>
            <w:rFonts w:ascii="Bell MT" w:hAnsi="Bell MT"/>
            <w:sz w:val="28"/>
            <w:szCs w:val="28"/>
            <w:lang w:val="en-US"/>
            <w:rPrChange w:id="600" w:author="Etion Pinari" w:date="2021-01-06T12:27:00Z">
              <w:rPr>
                <w:rFonts w:ascii="Bell MT" w:hAnsi="Bell MT"/>
                <w:sz w:val="28"/>
                <w:szCs w:val="28"/>
                <w:lang w:val="en-GB"/>
              </w:rPr>
            </w:rPrChange>
          </w:rPr>
          <w:t>as average</w:t>
        </w:r>
      </w:ins>
      <w:ins w:id="601" w:author="Giorgio Romeo" w:date="2021-01-01T20:17:00Z">
        <w:r w:rsidRPr="00801F40">
          <w:rPr>
            <w:rFonts w:ascii="Bell MT" w:hAnsi="Bell MT"/>
            <w:sz w:val="28"/>
            <w:szCs w:val="28"/>
            <w:lang w:val="en-US"/>
            <w:rPrChange w:id="602" w:author="Etion Pinari" w:date="2021-01-06T12:27:00Z">
              <w:rPr>
                <w:lang w:val="en-GB"/>
              </w:rPr>
            </w:rPrChange>
          </w:rPr>
          <w:t xml:space="preserve"> entrances</w:t>
        </w:r>
      </w:ins>
      <w:ins w:id="603" w:author="Cristian Sbrolli" w:date="2021-01-02T21:46:00Z">
        <w:r w:rsidR="0059054A" w:rsidRPr="00801F40">
          <w:rPr>
            <w:rFonts w:ascii="Bell MT" w:hAnsi="Bell MT"/>
            <w:sz w:val="28"/>
            <w:szCs w:val="28"/>
            <w:lang w:val="en-US"/>
            <w:rPrChange w:id="604" w:author="Etion Pinari" w:date="2021-01-06T12:27:00Z">
              <w:rPr>
                <w:rFonts w:ascii="Bell MT" w:hAnsi="Bell MT"/>
                <w:sz w:val="28"/>
                <w:szCs w:val="28"/>
                <w:lang w:val="en-GB"/>
              </w:rPr>
            </w:rPrChange>
          </w:rPr>
          <w:t xml:space="preserve"> per time range</w:t>
        </w:r>
      </w:ins>
      <w:ins w:id="605" w:author="Cristian Sbrolli" w:date="2021-01-02T21:45:00Z">
        <w:r w:rsidR="0059054A" w:rsidRPr="00801F40">
          <w:rPr>
            <w:rFonts w:ascii="Bell MT" w:hAnsi="Bell MT"/>
            <w:sz w:val="28"/>
            <w:szCs w:val="28"/>
            <w:lang w:val="en-US"/>
            <w:rPrChange w:id="606" w:author="Etion Pinari" w:date="2021-01-06T12:27:00Z">
              <w:rPr>
                <w:lang w:val="en-GB"/>
              </w:rPr>
            </w:rPrChange>
          </w:rPr>
          <w:t>, average duration of shopping</w:t>
        </w:r>
      </w:ins>
      <w:ins w:id="607" w:author="Cristian Sbrolli" w:date="2021-01-02T21:47:00Z">
        <w:r w:rsidR="0059054A" w:rsidRPr="00801F40">
          <w:rPr>
            <w:rFonts w:ascii="Bell MT" w:hAnsi="Bell MT"/>
            <w:sz w:val="28"/>
            <w:szCs w:val="28"/>
            <w:lang w:val="en-US"/>
            <w:rPrChange w:id="608" w:author="Etion Pinari" w:date="2021-01-06T12:27:00Z">
              <w:rPr>
                <w:rFonts w:ascii="Bell MT" w:hAnsi="Bell MT"/>
                <w:sz w:val="28"/>
                <w:szCs w:val="28"/>
                <w:lang w:val="en-GB"/>
              </w:rPr>
            </w:rPrChange>
          </w:rPr>
          <w:t>, most selected items in shopping lists (for visit only).</w:t>
        </w:r>
      </w:ins>
      <w:ins w:id="609" w:author="Giorgio Romeo" w:date="2021-01-01T20:17:00Z">
        <w:del w:id="610" w:author="Cristian Sbrolli" w:date="2021-01-02T21:47:00Z">
          <w:r w:rsidRPr="00801F40" w:rsidDel="0059054A">
            <w:rPr>
              <w:rFonts w:ascii="Bell MT" w:hAnsi="Bell MT"/>
              <w:sz w:val="28"/>
              <w:szCs w:val="28"/>
              <w:lang w:val="en-US"/>
              <w:rPrChange w:id="611" w:author="Etion Pinari" w:date="2021-01-06T12:27:00Z">
                <w:rPr>
                  <w:lang w:val="en-GB"/>
                </w:rPr>
              </w:rPrChange>
            </w:rPr>
            <w:delText xml:space="preserve"> </w:delText>
          </w:r>
        </w:del>
        <w:del w:id="612" w:author="Cristian Sbrolli" w:date="2021-01-02T21:46:00Z">
          <w:r w:rsidRPr="00801F40" w:rsidDel="0059054A">
            <w:rPr>
              <w:rFonts w:ascii="Bell MT" w:hAnsi="Bell MT"/>
              <w:sz w:val="28"/>
              <w:szCs w:val="28"/>
              <w:lang w:val="en-US"/>
              <w:rPrChange w:id="613" w:author="Etion Pinari" w:date="2021-01-06T12:27:00Z">
                <w:rPr>
                  <w:lang w:val="en-GB"/>
                </w:rPr>
              </w:rPrChange>
            </w:rPr>
            <w:delText>within a certain period.</w:delText>
          </w:r>
        </w:del>
      </w:ins>
    </w:p>
    <w:p w14:paraId="02234F08" w14:textId="7D97C880" w:rsidR="00D04D9B" w:rsidRPr="00801F40" w:rsidRDefault="00D04D9B" w:rsidP="00D04D9B">
      <w:pPr>
        <w:pStyle w:val="ListParagraph"/>
        <w:spacing w:line="257" w:lineRule="auto"/>
        <w:ind w:left="1321"/>
        <w:jc w:val="both"/>
        <w:rPr>
          <w:ins w:id="614" w:author="Giorgio Romeo" w:date="2021-01-01T20:17:00Z"/>
          <w:rFonts w:ascii="Bell MT" w:hAnsi="Bell MT"/>
          <w:sz w:val="28"/>
          <w:szCs w:val="28"/>
          <w:lang w:val="en-US"/>
          <w:rPrChange w:id="615" w:author="Etion Pinari" w:date="2021-01-06T12:27:00Z">
            <w:rPr>
              <w:ins w:id="616" w:author="Giorgio Romeo" w:date="2021-01-01T20:17:00Z"/>
              <w:rFonts w:ascii="Bell MT" w:hAnsi="Bell MT"/>
              <w:sz w:val="28"/>
              <w:szCs w:val="28"/>
              <w:lang w:val="en-GB"/>
            </w:rPr>
          </w:rPrChange>
        </w:rPr>
      </w:pPr>
    </w:p>
    <w:p w14:paraId="42F3D62E" w14:textId="1F6C69F8" w:rsidR="00D04D9B" w:rsidRPr="00801F40" w:rsidRDefault="00D04D9B" w:rsidP="00D04D9B">
      <w:pPr>
        <w:pStyle w:val="ListParagraph"/>
        <w:spacing w:line="257" w:lineRule="auto"/>
        <w:ind w:left="1321"/>
        <w:jc w:val="both"/>
        <w:rPr>
          <w:ins w:id="617" w:author="Giorgio Romeo" w:date="2021-01-01T20:17:00Z"/>
          <w:rFonts w:ascii="Bell MT" w:hAnsi="Bell MT"/>
          <w:sz w:val="28"/>
          <w:szCs w:val="28"/>
          <w:lang w:val="en-US"/>
          <w:rPrChange w:id="618" w:author="Etion Pinari" w:date="2021-01-06T12:27:00Z">
            <w:rPr>
              <w:ins w:id="619" w:author="Giorgio Romeo" w:date="2021-01-01T20:17:00Z"/>
              <w:rFonts w:ascii="Bell MT" w:hAnsi="Bell MT"/>
              <w:sz w:val="28"/>
              <w:szCs w:val="28"/>
              <w:lang w:val="en-GB"/>
            </w:rPr>
          </w:rPrChange>
        </w:rPr>
      </w:pPr>
    </w:p>
    <w:p w14:paraId="1D2A1EF8" w14:textId="73F2DBB2" w:rsidR="00D04D9B" w:rsidRPr="00801F40" w:rsidRDefault="00D04D9B" w:rsidP="00D04D9B">
      <w:pPr>
        <w:pStyle w:val="ListParagraph"/>
        <w:spacing w:line="257" w:lineRule="auto"/>
        <w:ind w:left="1321"/>
        <w:jc w:val="both"/>
        <w:rPr>
          <w:ins w:id="620" w:author="Giorgio Romeo" w:date="2021-01-01T20:17:00Z"/>
          <w:rFonts w:ascii="Bell MT" w:hAnsi="Bell MT"/>
          <w:sz w:val="28"/>
          <w:szCs w:val="28"/>
          <w:lang w:val="en-US"/>
          <w:rPrChange w:id="621" w:author="Etion Pinari" w:date="2021-01-06T12:27:00Z">
            <w:rPr>
              <w:ins w:id="622" w:author="Giorgio Romeo" w:date="2021-01-01T20:17:00Z"/>
              <w:rFonts w:ascii="Bell MT" w:hAnsi="Bell MT"/>
              <w:sz w:val="28"/>
              <w:szCs w:val="28"/>
              <w:lang w:val="en-GB"/>
            </w:rPr>
          </w:rPrChange>
        </w:rPr>
      </w:pPr>
    </w:p>
    <w:p w14:paraId="46E32011" w14:textId="37D4CF34" w:rsidR="00D04D9B" w:rsidRPr="00801F40" w:rsidDel="0059054A" w:rsidRDefault="00D04D9B" w:rsidP="0059054A">
      <w:pPr>
        <w:spacing w:line="257" w:lineRule="auto"/>
        <w:jc w:val="both"/>
        <w:rPr>
          <w:del w:id="623" w:author="Cristian Sbrolli" w:date="2021-01-02T21:44:00Z"/>
          <w:rFonts w:ascii="Bell MT" w:hAnsi="Bell MT"/>
          <w:sz w:val="28"/>
          <w:szCs w:val="28"/>
          <w:lang w:val="en-US"/>
          <w:rPrChange w:id="624" w:author="Etion Pinari" w:date="2021-01-06T12:27:00Z">
            <w:rPr>
              <w:del w:id="625" w:author="Cristian Sbrolli" w:date="2021-01-02T21:44:00Z"/>
              <w:rFonts w:ascii="Bell MT" w:hAnsi="Bell MT"/>
              <w:sz w:val="28"/>
              <w:szCs w:val="28"/>
              <w:lang w:val="en-GB"/>
            </w:rPr>
          </w:rPrChange>
        </w:rPr>
      </w:pPr>
    </w:p>
    <w:p w14:paraId="7A1DC91E" w14:textId="77777777" w:rsidR="0059054A" w:rsidRPr="00801F40" w:rsidRDefault="0059054A" w:rsidP="00D04D9B">
      <w:pPr>
        <w:pStyle w:val="ListParagraph"/>
        <w:spacing w:line="257" w:lineRule="auto"/>
        <w:ind w:left="1321"/>
        <w:jc w:val="both"/>
        <w:rPr>
          <w:ins w:id="626" w:author="Cristian Sbrolli" w:date="2021-01-02T21:44:00Z"/>
          <w:rFonts w:ascii="Bell MT" w:hAnsi="Bell MT"/>
          <w:sz w:val="28"/>
          <w:szCs w:val="28"/>
          <w:lang w:val="en-US"/>
          <w:rPrChange w:id="627" w:author="Etion Pinari" w:date="2021-01-06T12:27:00Z">
            <w:rPr>
              <w:ins w:id="628" w:author="Cristian Sbrolli" w:date="2021-01-02T21:44:00Z"/>
              <w:rFonts w:ascii="Bell MT" w:hAnsi="Bell MT"/>
              <w:sz w:val="28"/>
              <w:szCs w:val="28"/>
              <w:lang w:val="en-GB"/>
            </w:rPr>
          </w:rPrChange>
        </w:rPr>
      </w:pPr>
    </w:p>
    <w:p w14:paraId="7207FEBD" w14:textId="77777777" w:rsidR="00D04D9B" w:rsidRPr="00801F40" w:rsidRDefault="00D04D9B">
      <w:pPr>
        <w:spacing w:line="257" w:lineRule="auto"/>
        <w:jc w:val="both"/>
        <w:rPr>
          <w:rFonts w:ascii="Bell MT" w:hAnsi="Bell MT"/>
          <w:sz w:val="28"/>
          <w:szCs w:val="28"/>
          <w:lang w:val="en-US"/>
          <w:rPrChange w:id="629" w:author="Etion Pinari" w:date="2021-01-06T12:27:00Z">
            <w:rPr>
              <w:lang w:val="en-GB"/>
            </w:rPr>
          </w:rPrChange>
        </w:rPr>
        <w:pPrChange w:id="630" w:author="Cristian Sbrolli" w:date="2021-01-02T21:44:00Z">
          <w:pPr>
            <w:pStyle w:val="ListParagraph"/>
            <w:numPr>
              <w:numId w:val="4"/>
            </w:numPr>
            <w:spacing w:line="257" w:lineRule="auto"/>
            <w:ind w:left="1321" w:hanging="357"/>
          </w:pPr>
        </w:pPrChange>
      </w:pPr>
    </w:p>
    <w:p w14:paraId="5FEE37E5" w14:textId="77777777" w:rsidR="00B50293" w:rsidRPr="00801F40" w:rsidDel="00D04D9B" w:rsidRDefault="00B50293">
      <w:pPr>
        <w:ind w:left="720"/>
        <w:jc w:val="both"/>
        <w:rPr>
          <w:del w:id="631" w:author="Giorgio Romeo" w:date="2021-01-01T20:18:00Z"/>
          <w:rFonts w:ascii="Bell MT" w:hAnsi="Bell MT"/>
          <w:sz w:val="28"/>
          <w:szCs w:val="28"/>
          <w:lang w:val="en-US"/>
          <w:rPrChange w:id="632" w:author="Etion Pinari" w:date="2021-01-06T12:27:00Z">
            <w:rPr>
              <w:del w:id="633" w:author="Giorgio Romeo" w:date="2021-01-01T20:18:00Z"/>
              <w:rFonts w:ascii="Bell MT" w:hAnsi="Bell MT"/>
              <w:sz w:val="28"/>
              <w:szCs w:val="28"/>
              <w:lang w:val="en-GB"/>
            </w:rPr>
          </w:rPrChange>
        </w:rPr>
        <w:pPrChange w:id="634" w:author="Giorgio Romeo" w:date="2021-01-01T20:17:00Z">
          <w:pPr>
            <w:ind w:left="720"/>
          </w:pPr>
        </w:pPrChange>
      </w:pPr>
      <w:r w:rsidRPr="00801F40">
        <w:rPr>
          <w:rFonts w:ascii="Bell MT" w:hAnsi="Bell MT"/>
          <w:sz w:val="28"/>
          <w:szCs w:val="28"/>
          <w:lang w:val="en-US"/>
          <w:rPrChange w:id="635" w:author="Etion Pinari" w:date="2021-01-06T12:27:00Z">
            <w:rPr>
              <w:rFonts w:ascii="Bell MT" w:hAnsi="Bell MT"/>
              <w:sz w:val="28"/>
              <w:szCs w:val="28"/>
              <w:lang w:val="en-GB"/>
            </w:rPr>
          </w:rPrChange>
        </w:rPr>
        <w:t>The components which connect everything together and provide the logic of the dispensing of tickets are the following:</w:t>
      </w:r>
    </w:p>
    <w:p w14:paraId="50E32907" w14:textId="2E3E4505" w:rsidR="00B50293" w:rsidRPr="00801F40" w:rsidRDefault="00B50293">
      <w:pPr>
        <w:ind w:left="720"/>
        <w:jc w:val="both"/>
        <w:rPr>
          <w:ins w:id="636" w:author="Giorgio Romeo" w:date="2021-01-01T20:18:00Z"/>
          <w:rFonts w:ascii="Bell MT" w:hAnsi="Bell MT"/>
          <w:sz w:val="28"/>
          <w:szCs w:val="28"/>
          <w:lang w:val="en-US"/>
          <w:rPrChange w:id="637" w:author="Etion Pinari" w:date="2021-01-06T12:27:00Z">
            <w:rPr>
              <w:ins w:id="638" w:author="Giorgio Romeo" w:date="2021-01-01T20:18:00Z"/>
              <w:lang w:val="en-GB"/>
            </w:rPr>
          </w:rPrChange>
        </w:rPr>
        <w:pPrChange w:id="639" w:author="Giorgio Romeo" w:date="2021-01-01T20:18:00Z">
          <w:pPr>
            <w:pStyle w:val="ListParagraph"/>
            <w:numPr>
              <w:numId w:val="4"/>
            </w:numPr>
            <w:spacing w:line="257" w:lineRule="auto"/>
            <w:ind w:left="1321" w:hanging="357"/>
            <w:jc w:val="both"/>
          </w:pPr>
        </w:pPrChange>
      </w:pPr>
      <w:del w:id="640" w:author="Giorgio Romeo" w:date="2021-01-01T20:18:00Z">
        <w:r w:rsidRPr="00801F40" w:rsidDel="00D04D9B">
          <w:rPr>
            <w:rFonts w:ascii="Bell MT" w:hAnsi="Bell MT"/>
            <w:i/>
            <w:iCs/>
            <w:sz w:val="28"/>
            <w:szCs w:val="28"/>
            <w:lang w:val="en-US"/>
            <w:rPrChange w:id="641" w:author="Etion Pinari" w:date="2021-01-06T12:27:00Z">
              <w:rPr>
                <w:i/>
                <w:iCs/>
                <w:lang w:val="en-GB"/>
              </w:rPr>
            </w:rPrChange>
          </w:rPr>
          <w:delText>Queue Manager</w:delText>
        </w:r>
        <w:r w:rsidR="000230B9" w:rsidRPr="00801F40" w:rsidDel="00D04D9B">
          <w:rPr>
            <w:rFonts w:ascii="Bell MT" w:hAnsi="Bell MT"/>
            <w:i/>
            <w:iCs/>
            <w:sz w:val="28"/>
            <w:szCs w:val="28"/>
            <w:lang w:val="en-US"/>
            <w:rPrChange w:id="642" w:author="Etion Pinari" w:date="2021-01-06T12:27:00Z">
              <w:rPr>
                <w:i/>
                <w:iCs/>
                <w:lang w:val="en-GB"/>
              </w:rPr>
            </w:rPrChange>
          </w:rPr>
          <w:br/>
        </w:r>
        <w:r w:rsidR="000230B9" w:rsidRPr="00801F40" w:rsidDel="00D04D9B">
          <w:rPr>
            <w:rFonts w:ascii="Bell MT" w:hAnsi="Bell MT"/>
            <w:sz w:val="28"/>
            <w:szCs w:val="28"/>
            <w:lang w:val="en-US"/>
            <w:rPrChange w:id="643" w:author="Etion Pinari" w:date="2021-01-06T12:27:00Z">
              <w:rPr>
                <w:lang w:val="en-GB"/>
              </w:rPr>
            </w:rPrChange>
          </w:rPr>
          <w:delText>This is the most critical and important component of the system, as it defines and handles timeslots and the queue. Through the timeslot manager subcomponent,</w:delText>
        </w:r>
        <w:r w:rsidR="004D0DBB" w:rsidRPr="00801F40" w:rsidDel="00D04D9B">
          <w:rPr>
            <w:rFonts w:ascii="Bell MT" w:hAnsi="Bell MT"/>
            <w:sz w:val="28"/>
            <w:szCs w:val="28"/>
            <w:lang w:val="en-US"/>
            <w:rPrChange w:id="644" w:author="Etion Pinari" w:date="2021-01-06T12:27:00Z">
              <w:rPr>
                <w:lang w:val="en-GB"/>
              </w:rPr>
            </w:rPrChange>
          </w:rPr>
          <w:delText xml:space="preserve"> timeslots are searched to see or update their availability on new tickets requests. It also generates </w:delText>
        </w:r>
        <w:r w:rsidR="000230B9" w:rsidRPr="00801F40" w:rsidDel="00D04D9B">
          <w:rPr>
            <w:rFonts w:ascii="Bell MT" w:hAnsi="Bell MT"/>
            <w:sz w:val="28"/>
            <w:szCs w:val="28"/>
            <w:lang w:val="en-US"/>
            <w:rPrChange w:id="645" w:author="Etion Pinari" w:date="2021-01-06T12:27:00Z">
              <w:rPr>
                <w:lang w:val="en-GB"/>
              </w:rPr>
            </w:rPrChange>
          </w:rPr>
          <w:delText xml:space="preserve">QRCodes </w:delText>
        </w:r>
        <w:r w:rsidR="004D0DBB" w:rsidRPr="00801F40" w:rsidDel="00D04D9B">
          <w:rPr>
            <w:rFonts w:ascii="Bell MT" w:hAnsi="Bell MT"/>
            <w:sz w:val="28"/>
            <w:szCs w:val="28"/>
            <w:lang w:val="en-US"/>
            <w:rPrChange w:id="646" w:author="Etion Pinari" w:date="2021-01-06T12:27:00Z">
              <w:rPr>
                <w:lang w:val="en-GB"/>
              </w:rPr>
            </w:rPrChange>
          </w:rPr>
          <w:delText>for new tickets and visits, assigning them to available timeslots, and checks QRCodes on scan,</w:delText>
        </w:r>
        <w:r w:rsidR="000230B9" w:rsidRPr="00801F40" w:rsidDel="00D04D9B">
          <w:rPr>
            <w:rFonts w:ascii="Bell MT" w:hAnsi="Bell MT"/>
            <w:sz w:val="28"/>
            <w:szCs w:val="28"/>
            <w:lang w:val="en-US"/>
            <w:rPrChange w:id="647" w:author="Etion Pinari" w:date="2021-01-06T12:27:00Z">
              <w:rPr>
                <w:lang w:val="en-GB"/>
              </w:rPr>
            </w:rPrChange>
          </w:rPr>
          <w:delText xml:space="preserve"> </w:delText>
        </w:r>
        <w:r w:rsidR="004D0DBB" w:rsidRPr="00801F40" w:rsidDel="00D04D9B">
          <w:rPr>
            <w:rFonts w:ascii="Bell MT" w:hAnsi="Bell MT"/>
            <w:sz w:val="28"/>
            <w:szCs w:val="28"/>
            <w:lang w:val="en-US"/>
            <w:rPrChange w:id="648" w:author="Etion Pinari" w:date="2021-01-06T12:27:00Z">
              <w:rPr>
                <w:lang w:val="en-GB"/>
              </w:rPr>
            </w:rPrChange>
          </w:rPr>
          <w:delText>so to correctly update the state of the queue</w:delText>
        </w:r>
        <w:r w:rsidR="000230B9" w:rsidRPr="00801F40" w:rsidDel="00D04D9B">
          <w:rPr>
            <w:rFonts w:ascii="Bell MT" w:hAnsi="Bell MT"/>
            <w:sz w:val="28"/>
            <w:szCs w:val="28"/>
            <w:lang w:val="en-US"/>
            <w:rPrChange w:id="649" w:author="Etion Pinari" w:date="2021-01-06T12:27:00Z">
              <w:rPr>
                <w:lang w:val="en-GB"/>
              </w:rPr>
            </w:rPrChange>
          </w:rPr>
          <w:delText xml:space="preserve"> </w:delText>
        </w:r>
        <w:r w:rsidR="004D0DBB" w:rsidRPr="00801F40" w:rsidDel="00D04D9B">
          <w:rPr>
            <w:rFonts w:ascii="Bell MT" w:hAnsi="Bell MT"/>
            <w:sz w:val="28"/>
            <w:szCs w:val="28"/>
            <w:lang w:val="en-US"/>
            <w:rPrChange w:id="650" w:author="Etion Pinari" w:date="2021-01-06T12:27:00Z">
              <w:rPr>
                <w:lang w:val="en-GB"/>
              </w:rPr>
            </w:rPrChange>
          </w:rPr>
          <w:delText>in that timeslot.</w:delText>
        </w:r>
        <w:r w:rsidRPr="00801F40" w:rsidDel="00D04D9B">
          <w:rPr>
            <w:rFonts w:ascii="Bell MT" w:hAnsi="Bell MT"/>
            <w:sz w:val="28"/>
            <w:szCs w:val="28"/>
            <w:lang w:val="en-US"/>
            <w:rPrChange w:id="651" w:author="Etion Pinari" w:date="2021-01-06T12:27:00Z">
              <w:rPr>
                <w:lang w:val="en-GB"/>
              </w:rPr>
            </w:rPrChange>
          </w:rPr>
          <w:br/>
        </w:r>
        <w:r w:rsidR="004D0DBB" w:rsidRPr="00801F40" w:rsidDel="00D04D9B">
          <w:rPr>
            <w:rFonts w:ascii="Bell MT" w:hAnsi="Bell MT"/>
            <w:sz w:val="28"/>
            <w:szCs w:val="28"/>
            <w:lang w:val="en-US"/>
            <w:rPrChange w:id="652" w:author="Etion Pinari" w:date="2021-01-06T12:27:00Z">
              <w:rPr>
                <w:lang w:val="en-GB"/>
              </w:rPr>
            </w:rPrChange>
          </w:rPr>
          <w:delText>The other components is a timeslot optimizer, that is a periodic activated component, which handles aspects of the optimization of timeslots, as the maximum number of people that can enter considering info about user visits that declared their shopping list or departments they will visit; another possible optimization is the duration of timeslots, performed once in a greater period of time w.r.t. to the previous one, that could optimize the duration of timeslots based on the average shopping duration.</w:delText>
        </w:r>
      </w:del>
    </w:p>
    <w:p w14:paraId="6F4F4C94" w14:textId="25EA9561" w:rsidR="00D04D9B" w:rsidRPr="00801F40" w:rsidRDefault="00D04D9B" w:rsidP="00D04D9B">
      <w:pPr>
        <w:pStyle w:val="ListParagraph"/>
        <w:numPr>
          <w:ilvl w:val="0"/>
          <w:numId w:val="4"/>
        </w:numPr>
        <w:spacing w:line="257" w:lineRule="auto"/>
        <w:ind w:left="1321" w:hanging="357"/>
        <w:jc w:val="both"/>
        <w:rPr>
          <w:ins w:id="653" w:author="Giorgio Romeo" w:date="2021-01-01T20:18:00Z"/>
          <w:rFonts w:ascii="Bell MT" w:hAnsi="Bell MT"/>
          <w:b/>
          <w:bCs/>
          <w:sz w:val="28"/>
          <w:szCs w:val="28"/>
          <w:lang w:val="en-US"/>
          <w:rPrChange w:id="654" w:author="Etion Pinari" w:date="2021-01-06T12:27:00Z">
            <w:rPr>
              <w:ins w:id="655" w:author="Giorgio Romeo" w:date="2021-01-01T20:18:00Z"/>
              <w:rFonts w:ascii="Bell MT" w:hAnsi="Bell MT"/>
              <w:i/>
              <w:iCs/>
              <w:sz w:val="28"/>
              <w:szCs w:val="28"/>
              <w:lang w:val="en-GB"/>
            </w:rPr>
          </w:rPrChange>
        </w:rPr>
      </w:pPr>
      <w:ins w:id="656" w:author="Giorgio Romeo" w:date="2021-01-01T20:18:00Z">
        <w:r w:rsidRPr="00801F40">
          <w:rPr>
            <w:rFonts w:ascii="Bell MT" w:hAnsi="Bell MT"/>
            <w:b/>
            <w:bCs/>
            <w:i/>
            <w:iCs/>
            <w:sz w:val="28"/>
            <w:szCs w:val="28"/>
            <w:lang w:val="en-US"/>
            <w:rPrChange w:id="657" w:author="Etion Pinari" w:date="2021-01-06T12:27:00Z">
              <w:rPr>
                <w:rFonts w:ascii="Bell MT" w:hAnsi="Bell MT"/>
                <w:i/>
                <w:iCs/>
                <w:sz w:val="28"/>
                <w:szCs w:val="28"/>
                <w:lang w:val="en-GB"/>
              </w:rPr>
            </w:rPrChange>
          </w:rPr>
          <w:t>Queue Manager</w:t>
        </w:r>
      </w:ins>
    </w:p>
    <w:p w14:paraId="3371656F" w14:textId="2E73E3EA" w:rsidR="00D04D9B" w:rsidRPr="00801F40" w:rsidDel="00E912F0" w:rsidRDefault="00D04D9B">
      <w:pPr>
        <w:pStyle w:val="ListParagraph"/>
        <w:spacing w:line="257" w:lineRule="auto"/>
        <w:ind w:left="1321"/>
        <w:jc w:val="both"/>
        <w:rPr>
          <w:del w:id="658" w:author="Giorgio Romeo" w:date="2021-01-01T20:20:00Z"/>
          <w:rFonts w:ascii="Bell MT" w:hAnsi="Bell MT"/>
          <w:sz w:val="28"/>
          <w:szCs w:val="28"/>
          <w:lang w:val="en-US"/>
          <w:rPrChange w:id="659" w:author="Etion Pinari" w:date="2021-01-06T12:27:00Z">
            <w:rPr>
              <w:del w:id="660" w:author="Giorgio Romeo" w:date="2021-01-01T20:20:00Z"/>
              <w:lang w:val="en-GB"/>
            </w:rPr>
          </w:rPrChange>
        </w:rPr>
        <w:pPrChange w:id="661" w:author="Giorgio Romeo" w:date="2021-01-01T20:19:00Z">
          <w:pPr>
            <w:pStyle w:val="ListParagraph"/>
            <w:numPr>
              <w:numId w:val="4"/>
            </w:numPr>
            <w:spacing w:line="257" w:lineRule="auto"/>
            <w:ind w:left="1321" w:hanging="357"/>
          </w:pPr>
        </w:pPrChange>
      </w:pPr>
      <w:ins w:id="662" w:author="Giorgio Romeo" w:date="2021-01-01T20:18:00Z">
        <w:r w:rsidRPr="00801F40">
          <w:rPr>
            <w:rFonts w:ascii="Bell MT" w:hAnsi="Bell MT"/>
            <w:sz w:val="28"/>
            <w:szCs w:val="28"/>
            <w:lang w:val="en-US"/>
            <w:rPrChange w:id="663" w:author="Etion Pinari" w:date="2021-01-06T12:27:00Z">
              <w:rPr>
                <w:rFonts w:ascii="Bell MT" w:hAnsi="Bell MT"/>
                <w:sz w:val="28"/>
                <w:szCs w:val="28"/>
                <w:lang w:val="en-GB"/>
              </w:rPr>
            </w:rPrChange>
          </w:rPr>
          <w:t>This is the most critical and important component of the system, as it defines and handles timeslots and the queue. Through the timeslot manager subcomponent, timeslots are searched to see or update their availability on new tickets requests. It also generates QR</w:t>
        </w:r>
      </w:ins>
      <w:ins w:id="664" w:author="Giorgio Romeo" w:date="2021-01-01T20:19:00Z">
        <w:r w:rsidR="00E912F0" w:rsidRPr="00801F40">
          <w:rPr>
            <w:rFonts w:ascii="Bell MT" w:hAnsi="Bell MT"/>
            <w:sz w:val="28"/>
            <w:szCs w:val="28"/>
            <w:lang w:val="en-US"/>
            <w:rPrChange w:id="665" w:author="Etion Pinari" w:date="2021-01-06T12:27:00Z">
              <w:rPr>
                <w:rFonts w:ascii="Bell MT" w:hAnsi="Bell MT"/>
                <w:sz w:val="28"/>
                <w:szCs w:val="28"/>
                <w:lang w:val="en-GB"/>
              </w:rPr>
            </w:rPrChange>
          </w:rPr>
          <w:t xml:space="preserve"> c</w:t>
        </w:r>
      </w:ins>
      <w:ins w:id="666" w:author="Giorgio Romeo" w:date="2021-01-01T20:18:00Z">
        <w:r w:rsidRPr="00801F40">
          <w:rPr>
            <w:rFonts w:ascii="Bell MT" w:hAnsi="Bell MT"/>
            <w:sz w:val="28"/>
            <w:szCs w:val="28"/>
            <w:lang w:val="en-US"/>
            <w:rPrChange w:id="667" w:author="Etion Pinari" w:date="2021-01-06T12:27:00Z">
              <w:rPr>
                <w:rFonts w:ascii="Bell MT" w:hAnsi="Bell MT"/>
                <w:sz w:val="28"/>
                <w:szCs w:val="28"/>
                <w:lang w:val="en-GB"/>
              </w:rPr>
            </w:rPrChange>
          </w:rPr>
          <w:t>odes for new tickets and visits, assigning them to available timeslots, and checks QR</w:t>
        </w:r>
      </w:ins>
      <w:ins w:id="668" w:author="Giorgio Romeo" w:date="2021-01-01T20:19:00Z">
        <w:r w:rsidR="00E912F0" w:rsidRPr="00801F40">
          <w:rPr>
            <w:rFonts w:ascii="Bell MT" w:hAnsi="Bell MT"/>
            <w:sz w:val="28"/>
            <w:szCs w:val="28"/>
            <w:lang w:val="en-US"/>
            <w:rPrChange w:id="669" w:author="Etion Pinari" w:date="2021-01-06T12:27:00Z">
              <w:rPr>
                <w:rFonts w:ascii="Bell MT" w:hAnsi="Bell MT"/>
                <w:sz w:val="28"/>
                <w:szCs w:val="28"/>
                <w:lang w:val="en-GB"/>
              </w:rPr>
            </w:rPrChange>
          </w:rPr>
          <w:t xml:space="preserve"> c</w:t>
        </w:r>
      </w:ins>
      <w:ins w:id="670" w:author="Giorgio Romeo" w:date="2021-01-01T20:18:00Z">
        <w:r w:rsidRPr="00801F40">
          <w:rPr>
            <w:rFonts w:ascii="Bell MT" w:hAnsi="Bell MT"/>
            <w:sz w:val="28"/>
            <w:szCs w:val="28"/>
            <w:lang w:val="en-US"/>
            <w:rPrChange w:id="671" w:author="Etion Pinari" w:date="2021-01-06T12:27:00Z">
              <w:rPr>
                <w:rFonts w:ascii="Bell MT" w:hAnsi="Bell MT"/>
                <w:sz w:val="28"/>
                <w:szCs w:val="28"/>
                <w:lang w:val="en-GB"/>
              </w:rPr>
            </w:rPrChange>
          </w:rPr>
          <w:t>odes on scan, so to correctly update the state of the queue in that timeslot.</w:t>
        </w:r>
        <w:r w:rsidRPr="00801F40">
          <w:rPr>
            <w:rFonts w:ascii="Bell MT" w:hAnsi="Bell MT"/>
            <w:sz w:val="28"/>
            <w:szCs w:val="28"/>
            <w:lang w:val="en-US"/>
            <w:rPrChange w:id="672" w:author="Etion Pinari" w:date="2021-01-06T12:27:00Z">
              <w:rPr>
                <w:lang w:val="en-GB"/>
              </w:rPr>
            </w:rPrChange>
          </w:rPr>
          <w:br/>
          <w:t>The other component is a timeslot optimizer, that is a periodic activated component, which handles aspects of the optimization of timeslots, as the maximum number of people that can enter considering info about user visits that declared their shopping list or departments they will visit; another possible optimization is the duration of timeslots, performed once in a greater period of time w</w:t>
        </w:r>
        <w:r w:rsidR="00E912F0" w:rsidRPr="00801F40">
          <w:rPr>
            <w:rFonts w:ascii="Bell MT" w:hAnsi="Bell MT"/>
            <w:sz w:val="28"/>
            <w:szCs w:val="28"/>
            <w:lang w:val="en-US"/>
            <w:rPrChange w:id="673" w:author="Etion Pinari" w:date="2021-01-06T12:27:00Z">
              <w:rPr>
                <w:lang w:val="en-GB"/>
              </w:rPr>
            </w:rPrChange>
          </w:rPr>
          <w:t>ith respect to</w:t>
        </w:r>
        <w:r w:rsidRPr="00801F40">
          <w:rPr>
            <w:rFonts w:ascii="Bell MT" w:hAnsi="Bell MT"/>
            <w:sz w:val="28"/>
            <w:szCs w:val="28"/>
            <w:lang w:val="en-US"/>
            <w:rPrChange w:id="674" w:author="Etion Pinari" w:date="2021-01-06T12:27:00Z">
              <w:rPr>
                <w:lang w:val="en-GB"/>
              </w:rPr>
            </w:rPrChange>
          </w:rPr>
          <w:t xml:space="preserve"> the previous one, that could optimize the duration of timeslots based on the average shopping duration.</w:t>
        </w:r>
      </w:ins>
      <w:ins w:id="675" w:author="Cristian Sbrolli" w:date="2021-01-02T21:47:00Z">
        <w:r w:rsidR="00E6172C" w:rsidRPr="00801F40">
          <w:rPr>
            <w:rFonts w:ascii="Bell MT" w:hAnsi="Bell MT"/>
            <w:sz w:val="28"/>
            <w:szCs w:val="28"/>
            <w:lang w:val="en-US"/>
            <w:rPrChange w:id="676" w:author="Etion Pinari" w:date="2021-01-06T12:27:00Z">
              <w:rPr>
                <w:rFonts w:ascii="Bell MT" w:hAnsi="Bell MT"/>
                <w:sz w:val="28"/>
                <w:szCs w:val="28"/>
                <w:lang w:val="en-GB"/>
              </w:rPr>
            </w:rPrChange>
          </w:rPr>
          <w:t xml:space="preserve"> T</w:t>
        </w:r>
      </w:ins>
      <w:ins w:id="677" w:author="Cristian Sbrolli" w:date="2021-01-02T21:48:00Z">
        <w:r w:rsidR="00E6172C" w:rsidRPr="00801F40">
          <w:rPr>
            <w:rFonts w:ascii="Bell MT" w:hAnsi="Bell MT"/>
            <w:sz w:val="28"/>
            <w:szCs w:val="28"/>
            <w:lang w:val="en-US"/>
            <w:rPrChange w:id="678" w:author="Etion Pinari" w:date="2021-01-06T12:27:00Z">
              <w:rPr>
                <w:rFonts w:ascii="Bell MT" w:hAnsi="Bell MT"/>
                <w:sz w:val="28"/>
                <w:szCs w:val="28"/>
                <w:lang w:val="en-GB"/>
              </w:rPr>
            </w:rPrChange>
          </w:rPr>
          <w:t xml:space="preserve">o have a </w:t>
        </w:r>
      </w:ins>
      <w:ins w:id="679" w:author="Cristian Sbrolli" w:date="2021-01-02T21:49:00Z">
        <w:del w:id="680" w:author="Giorgio Romeo" w:date="2021-01-03T22:41:00Z">
          <w:r w:rsidR="00E6172C" w:rsidRPr="00801F40" w:rsidDel="00C97095">
            <w:rPr>
              <w:rFonts w:ascii="Bell MT" w:hAnsi="Bell MT"/>
              <w:sz w:val="28"/>
              <w:szCs w:val="28"/>
              <w:lang w:val="en-US"/>
              <w:rPrChange w:id="681" w:author="Etion Pinari" w:date="2021-01-06T12:27:00Z">
                <w:rPr>
                  <w:rFonts w:ascii="Bell MT" w:hAnsi="Bell MT"/>
                  <w:sz w:val="28"/>
                  <w:szCs w:val="28"/>
                  <w:lang w:val="en-GB"/>
                </w:rPr>
              </w:rPrChange>
            </w:rPr>
            <w:delText>more clear</w:delText>
          </w:r>
        </w:del>
      </w:ins>
      <w:ins w:id="682" w:author="Giorgio Romeo" w:date="2021-01-03T22:41:00Z">
        <w:r w:rsidR="00C97095" w:rsidRPr="00801F40">
          <w:rPr>
            <w:rFonts w:ascii="Bell MT" w:hAnsi="Bell MT"/>
            <w:sz w:val="28"/>
            <w:szCs w:val="28"/>
            <w:lang w:val="en-US"/>
            <w:rPrChange w:id="683" w:author="Etion Pinari" w:date="2021-01-06T12:27:00Z">
              <w:rPr>
                <w:rFonts w:ascii="Bell MT" w:hAnsi="Bell MT"/>
                <w:sz w:val="28"/>
                <w:szCs w:val="28"/>
                <w:lang w:val="en-GB"/>
              </w:rPr>
            </w:rPrChange>
          </w:rPr>
          <w:t>clearer</w:t>
        </w:r>
      </w:ins>
      <w:ins w:id="684" w:author="Cristian Sbrolli" w:date="2021-01-02T21:49:00Z">
        <w:r w:rsidR="00E6172C" w:rsidRPr="00801F40">
          <w:rPr>
            <w:rFonts w:ascii="Bell MT" w:hAnsi="Bell MT"/>
            <w:sz w:val="28"/>
            <w:szCs w:val="28"/>
            <w:lang w:val="en-US"/>
            <w:rPrChange w:id="685" w:author="Etion Pinari" w:date="2021-01-06T12:27:00Z">
              <w:rPr>
                <w:rFonts w:ascii="Bell MT" w:hAnsi="Bell MT"/>
                <w:sz w:val="28"/>
                <w:szCs w:val="28"/>
                <w:lang w:val="en-GB"/>
              </w:rPr>
            </w:rPrChange>
          </w:rPr>
          <w:t xml:space="preserve"> understanding of how the timeslot system works, see the referenced </w:t>
        </w:r>
        <w:commentRangeStart w:id="686"/>
        <w:r w:rsidR="00E6172C" w:rsidRPr="00801F40">
          <w:rPr>
            <w:rFonts w:ascii="Bell MT" w:hAnsi="Bell MT"/>
            <w:sz w:val="28"/>
            <w:szCs w:val="28"/>
            <w:lang w:val="en-US"/>
            <w:rPrChange w:id="687" w:author="Etion Pinari" w:date="2021-01-06T12:27:00Z">
              <w:rPr>
                <w:rFonts w:ascii="Bell MT" w:hAnsi="Bell MT"/>
                <w:sz w:val="28"/>
                <w:szCs w:val="28"/>
                <w:lang w:val="en-GB"/>
              </w:rPr>
            </w:rPrChange>
          </w:rPr>
          <w:t>document</w:t>
        </w:r>
      </w:ins>
      <w:commentRangeEnd w:id="686"/>
      <w:ins w:id="688" w:author="Cristian Sbrolli" w:date="2021-01-03T22:56:00Z">
        <w:r w:rsidR="00E35DEF" w:rsidRPr="00801F40">
          <w:rPr>
            <w:rStyle w:val="CommentReference"/>
            <w:lang w:val="en-US"/>
            <w:rPrChange w:id="689" w:author="Etion Pinari" w:date="2021-01-06T12:27:00Z">
              <w:rPr>
                <w:rStyle w:val="CommentReference"/>
              </w:rPr>
            </w:rPrChange>
          </w:rPr>
          <w:commentReference w:id="686"/>
        </w:r>
      </w:ins>
      <w:ins w:id="690" w:author="Cristian Sbrolli" w:date="2021-01-02T21:50:00Z">
        <w:r w:rsidR="00E6172C" w:rsidRPr="00801F40">
          <w:rPr>
            <w:rFonts w:ascii="Bell MT" w:hAnsi="Bell MT"/>
            <w:sz w:val="28"/>
            <w:szCs w:val="28"/>
            <w:lang w:val="en-US"/>
            <w:rPrChange w:id="691" w:author="Etion Pinari" w:date="2021-01-06T12:27:00Z">
              <w:rPr>
                <w:rFonts w:ascii="Bell MT" w:hAnsi="Bell MT"/>
                <w:sz w:val="28"/>
                <w:szCs w:val="28"/>
                <w:lang w:val="en-GB"/>
              </w:rPr>
            </w:rPrChange>
          </w:rPr>
          <w:t>.</w:t>
        </w:r>
      </w:ins>
    </w:p>
    <w:p w14:paraId="2CF99300" w14:textId="2EF4086C" w:rsidR="00B50293" w:rsidRPr="00801F40" w:rsidRDefault="00B50293">
      <w:pPr>
        <w:pStyle w:val="ListParagraph"/>
        <w:spacing w:line="257" w:lineRule="auto"/>
        <w:ind w:left="1321"/>
        <w:jc w:val="both"/>
        <w:rPr>
          <w:ins w:id="692" w:author="Giorgio Romeo" w:date="2021-01-01T20:19:00Z"/>
          <w:lang w:val="en-US"/>
          <w:rPrChange w:id="693" w:author="Etion Pinari" w:date="2021-01-06T12:27:00Z">
            <w:rPr>
              <w:ins w:id="694" w:author="Giorgio Romeo" w:date="2021-01-01T20:19:00Z"/>
              <w:lang w:val="en-GB"/>
            </w:rPr>
          </w:rPrChange>
        </w:rPr>
        <w:pPrChange w:id="695" w:author="Giorgio Romeo" w:date="2021-01-01T20:20:00Z">
          <w:pPr>
            <w:pStyle w:val="ListParagraph"/>
            <w:numPr>
              <w:numId w:val="4"/>
            </w:numPr>
            <w:spacing w:line="257" w:lineRule="auto"/>
            <w:ind w:left="1321" w:hanging="357"/>
            <w:jc w:val="both"/>
          </w:pPr>
        </w:pPrChange>
      </w:pPr>
      <w:del w:id="696" w:author="Giorgio Romeo" w:date="2021-01-01T20:19:00Z">
        <w:r w:rsidRPr="00801F40" w:rsidDel="00E912F0">
          <w:rPr>
            <w:i/>
            <w:iCs/>
            <w:lang w:val="en-US"/>
            <w:rPrChange w:id="697" w:author="Etion Pinari" w:date="2021-01-06T12:27:00Z">
              <w:rPr>
                <w:i/>
                <w:iCs/>
                <w:lang w:val="en-GB"/>
              </w:rPr>
            </w:rPrChange>
          </w:rPr>
          <w:delText>Location Module</w:delText>
        </w:r>
      </w:del>
      <w:del w:id="698" w:author="Giorgio Romeo" w:date="2021-01-01T20:20:00Z">
        <w:r w:rsidRPr="00801F40" w:rsidDel="00E912F0">
          <w:rPr>
            <w:lang w:val="en-US"/>
            <w:rPrChange w:id="699" w:author="Etion Pinari" w:date="2021-01-06T12:27:00Z">
              <w:rPr>
                <w:lang w:val="en-GB"/>
              </w:rPr>
            </w:rPrChange>
          </w:rPr>
          <w:br/>
        </w:r>
      </w:del>
      <w:moveFromRangeStart w:id="700" w:author="Giorgio Romeo" w:date="2021-01-01T20:20:00Z" w:name="move60424821"/>
      <w:moveFrom w:id="701" w:author="Giorgio Romeo" w:date="2021-01-01T20:20:00Z">
        <w:r w:rsidRPr="00801F40" w:rsidDel="00E912F0">
          <w:rPr>
            <w:lang w:val="en-US"/>
            <w:rPrChange w:id="702" w:author="Etion Pinari" w:date="2021-01-06T12:27:00Z">
              <w:rPr>
                <w:lang w:val="en-GB"/>
              </w:rPr>
            </w:rPrChange>
          </w:rPr>
          <w:t xml:space="preserve">It provides interfaces that allow the search of the closest stores </w:t>
        </w:r>
        <w:r w:rsidR="00803B46" w:rsidRPr="00801F40" w:rsidDel="00E912F0">
          <w:rPr>
            <w:lang w:val="en-US"/>
            <w:rPrChange w:id="703" w:author="Etion Pinari" w:date="2021-01-06T12:27:00Z">
              <w:rPr>
                <w:lang w:val="en-GB"/>
              </w:rPr>
            </w:rPrChange>
          </w:rPr>
          <w:t xml:space="preserve">in a range </w:t>
        </w:r>
        <w:r w:rsidRPr="00801F40" w:rsidDel="00E912F0">
          <w:rPr>
            <w:lang w:val="en-US"/>
            <w:rPrChange w:id="704" w:author="Etion Pinari" w:date="2021-01-06T12:27:00Z">
              <w:rPr>
                <w:lang w:val="en-GB"/>
              </w:rPr>
            </w:rPrChange>
          </w:rPr>
          <w:t xml:space="preserve">around a </w:t>
        </w:r>
        <w:r w:rsidR="00803B46" w:rsidRPr="00801F40" w:rsidDel="00E912F0">
          <w:rPr>
            <w:lang w:val="en-US"/>
            <w:rPrChange w:id="705" w:author="Etion Pinari" w:date="2021-01-06T12:27:00Z">
              <w:rPr>
                <w:lang w:val="en-GB"/>
              </w:rPr>
            </w:rPrChange>
          </w:rPr>
          <w:t xml:space="preserve">given </w:t>
        </w:r>
        <w:r w:rsidRPr="00801F40" w:rsidDel="00E912F0">
          <w:rPr>
            <w:lang w:val="en-US"/>
            <w:rPrChange w:id="706" w:author="Etion Pinari" w:date="2021-01-06T12:27:00Z">
              <w:rPr>
                <w:lang w:val="en-GB"/>
              </w:rPr>
            </w:rPrChange>
          </w:rPr>
          <w:t>location</w:t>
        </w:r>
        <w:r w:rsidR="00803B46" w:rsidRPr="00801F40" w:rsidDel="00E912F0">
          <w:rPr>
            <w:lang w:val="en-US"/>
            <w:rPrChange w:id="707" w:author="Etion Pinari" w:date="2021-01-06T12:27:00Z">
              <w:rPr>
                <w:lang w:val="en-GB"/>
              </w:rPr>
            </w:rPrChange>
          </w:rPr>
          <w:t>, filtering on the stores that are registered and use CLup; it also provides the ETA services, needed by other components to have an estimation of the user distance (quantified in time) from the given location. To provide these services, it interfaces with the Mediator, that will then process and forward requests to the external API.</w:t>
        </w:r>
      </w:moveFrom>
      <w:moveFromRangeEnd w:id="700"/>
    </w:p>
    <w:p w14:paraId="47BB2900" w14:textId="08E012FA" w:rsidR="00E912F0" w:rsidRPr="00801F40" w:rsidRDefault="00E912F0" w:rsidP="00E912F0">
      <w:pPr>
        <w:pStyle w:val="ListParagraph"/>
        <w:numPr>
          <w:ilvl w:val="0"/>
          <w:numId w:val="4"/>
        </w:numPr>
        <w:spacing w:line="257" w:lineRule="auto"/>
        <w:ind w:left="1321" w:hanging="357"/>
        <w:jc w:val="both"/>
        <w:rPr>
          <w:ins w:id="708" w:author="Giorgio Romeo" w:date="2021-01-01T20:20:00Z"/>
          <w:rFonts w:ascii="Bell MT" w:hAnsi="Bell MT"/>
          <w:b/>
          <w:bCs/>
          <w:sz w:val="28"/>
          <w:szCs w:val="28"/>
          <w:lang w:val="en-US"/>
          <w:rPrChange w:id="709" w:author="Etion Pinari" w:date="2021-01-06T12:27:00Z">
            <w:rPr>
              <w:ins w:id="710" w:author="Giorgio Romeo" w:date="2021-01-01T20:20:00Z"/>
              <w:rFonts w:ascii="Bell MT" w:hAnsi="Bell MT"/>
              <w:i/>
              <w:iCs/>
              <w:sz w:val="28"/>
              <w:szCs w:val="28"/>
              <w:lang w:val="en-GB"/>
            </w:rPr>
          </w:rPrChange>
        </w:rPr>
      </w:pPr>
      <w:ins w:id="711" w:author="Giorgio Romeo" w:date="2021-01-01T20:19:00Z">
        <w:r w:rsidRPr="00801F40">
          <w:rPr>
            <w:rFonts w:ascii="Bell MT" w:hAnsi="Bell MT"/>
            <w:b/>
            <w:bCs/>
            <w:i/>
            <w:iCs/>
            <w:sz w:val="28"/>
            <w:szCs w:val="28"/>
            <w:lang w:val="en-US"/>
            <w:rPrChange w:id="712" w:author="Etion Pinari" w:date="2021-01-06T12:27:00Z">
              <w:rPr>
                <w:rFonts w:ascii="Bell MT" w:hAnsi="Bell MT"/>
                <w:i/>
                <w:iCs/>
                <w:sz w:val="28"/>
                <w:szCs w:val="28"/>
                <w:lang w:val="en-GB"/>
              </w:rPr>
            </w:rPrChange>
          </w:rPr>
          <w:t>Location Module</w:t>
        </w:r>
      </w:ins>
    </w:p>
    <w:p w14:paraId="1744C8FB" w14:textId="44DEF596" w:rsidR="00E912F0" w:rsidRPr="00801F40" w:rsidDel="00E912F0" w:rsidRDefault="00E912F0">
      <w:pPr>
        <w:pStyle w:val="ListParagraph"/>
        <w:spacing w:line="257" w:lineRule="auto"/>
        <w:ind w:left="1321"/>
        <w:jc w:val="both"/>
        <w:rPr>
          <w:del w:id="713" w:author="Giorgio Romeo" w:date="2021-01-01T20:20:00Z"/>
          <w:rFonts w:ascii="Bell MT" w:hAnsi="Bell MT"/>
          <w:sz w:val="28"/>
          <w:szCs w:val="28"/>
          <w:lang w:val="en-US"/>
          <w:rPrChange w:id="714" w:author="Etion Pinari" w:date="2021-01-06T12:27:00Z">
            <w:rPr>
              <w:del w:id="715" w:author="Giorgio Romeo" w:date="2021-01-01T20:20:00Z"/>
              <w:rFonts w:ascii="Bell MT" w:hAnsi="Bell MT"/>
              <w:sz w:val="28"/>
              <w:szCs w:val="28"/>
              <w:lang w:val="en-GB"/>
            </w:rPr>
          </w:rPrChange>
        </w:rPr>
        <w:pPrChange w:id="716" w:author="Giorgio Romeo" w:date="2021-01-01T20:20:00Z">
          <w:pPr>
            <w:pStyle w:val="ListParagraph"/>
            <w:numPr>
              <w:numId w:val="4"/>
            </w:numPr>
            <w:spacing w:line="257" w:lineRule="auto"/>
            <w:ind w:left="1321" w:hanging="357"/>
          </w:pPr>
        </w:pPrChange>
      </w:pPr>
      <w:moveToRangeStart w:id="717" w:author="Giorgio Romeo" w:date="2021-01-01T20:20:00Z" w:name="move60424821"/>
      <w:moveTo w:id="718" w:author="Giorgio Romeo" w:date="2021-01-01T20:20:00Z">
        <w:r w:rsidRPr="00801F40">
          <w:rPr>
            <w:rFonts w:ascii="Bell MT" w:hAnsi="Bell MT"/>
            <w:sz w:val="28"/>
            <w:szCs w:val="28"/>
            <w:lang w:val="en-US"/>
            <w:rPrChange w:id="719" w:author="Etion Pinari" w:date="2021-01-06T12:27:00Z">
              <w:rPr>
                <w:rFonts w:ascii="Bell MT" w:hAnsi="Bell MT"/>
                <w:sz w:val="28"/>
                <w:szCs w:val="28"/>
                <w:lang w:val="en-GB"/>
              </w:rPr>
            </w:rPrChange>
          </w:rPr>
          <w:t xml:space="preserve">It provides interfaces that allow the search of the closest stores in a range around a given location, filtering on the stores that are registered and use </w:t>
        </w:r>
        <w:proofErr w:type="spellStart"/>
        <w:r w:rsidRPr="00801F40">
          <w:rPr>
            <w:rFonts w:ascii="Bell MT" w:hAnsi="Bell MT"/>
            <w:sz w:val="28"/>
            <w:szCs w:val="28"/>
            <w:lang w:val="en-US"/>
            <w:rPrChange w:id="720" w:author="Etion Pinari" w:date="2021-01-06T12:27:00Z">
              <w:rPr>
                <w:rFonts w:ascii="Bell MT" w:hAnsi="Bell MT"/>
                <w:sz w:val="28"/>
                <w:szCs w:val="28"/>
                <w:lang w:val="en-GB"/>
              </w:rPr>
            </w:rPrChange>
          </w:rPr>
          <w:t>CLup</w:t>
        </w:r>
        <w:proofErr w:type="spellEnd"/>
        <w:r w:rsidRPr="00801F40">
          <w:rPr>
            <w:rFonts w:ascii="Bell MT" w:hAnsi="Bell MT"/>
            <w:sz w:val="28"/>
            <w:szCs w:val="28"/>
            <w:lang w:val="en-US"/>
            <w:rPrChange w:id="721" w:author="Etion Pinari" w:date="2021-01-06T12:27:00Z">
              <w:rPr>
                <w:rFonts w:ascii="Bell MT" w:hAnsi="Bell MT"/>
                <w:sz w:val="28"/>
                <w:szCs w:val="28"/>
                <w:lang w:val="en-GB"/>
              </w:rPr>
            </w:rPrChange>
          </w:rPr>
          <w:t>; it also provides the ETA services, needed by other components to have an estimation of the user distance (quantified in time) from the given location. To provide these services, it interfaces with the Mediator, that will then process and forward requests to the external API.</w:t>
        </w:r>
      </w:moveTo>
      <w:moveToRangeEnd w:id="717"/>
    </w:p>
    <w:p w14:paraId="7C360DDC" w14:textId="1CC78E06" w:rsidR="00D174AE" w:rsidRPr="00801F40" w:rsidRDefault="00D174AE">
      <w:pPr>
        <w:pStyle w:val="ListParagraph"/>
        <w:spacing w:line="257" w:lineRule="auto"/>
        <w:ind w:left="1321"/>
        <w:jc w:val="both"/>
        <w:rPr>
          <w:ins w:id="722" w:author="Giorgio Romeo" w:date="2021-01-01T20:20:00Z"/>
          <w:lang w:val="en-US"/>
          <w:rPrChange w:id="723" w:author="Etion Pinari" w:date="2021-01-06T12:27:00Z">
            <w:rPr>
              <w:ins w:id="724" w:author="Giorgio Romeo" w:date="2021-01-01T20:20:00Z"/>
              <w:lang w:val="en-GB"/>
            </w:rPr>
          </w:rPrChange>
        </w:rPr>
        <w:pPrChange w:id="725" w:author="Giorgio Romeo" w:date="2021-01-01T20:20:00Z">
          <w:pPr>
            <w:pStyle w:val="ListParagraph"/>
            <w:numPr>
              <w:numId w:val="4"/>
            </w:numPr>
            <w:spacing w:line="257" w:lineRule="auto"/>
            <w:ind w:left="1321" w:hanging="357"/>
            <w:jc w:val="both"/>
          </w:pPr>
        </w:pPrChange>
      </w:pPr>
      <w:del w:id="726" w:author="Giorgio Romeo" w:date="2021-01-01T20:20:00Z">
        <w:r w:rsidRPr="00801F40" w:rsidDel="00E912F0">
          <w:rPr>
            <w:i/>
            <w:iCs/>
            <w:lang w:val="en-US"/>
            <w:rPrChange w:id="727" w:author="Etion Pinari" w:date="2021-01-06T12:27:00Z">
              <w:rPr>
                <w:i/>
                <w:iCs/>
                <w:lang w:val="en-GB"/>
              </w:rPr>
            </w:rPrChange>
          </w:rPr>
          <w:delText>Data Service</w:delText>
        </w:r>
        <w:r w:rsidRPr="00801F40" w:rsidDel="00E912F0">
          <w:rPr>
            <w:i/>
            <w:iCs/>
            <w:lang w:val="en-US"/>
            <w:rPrChange w:id="728" w:author="Etion Pinari" w:date="2021-01-06T12:27:00Z">
              <w:rPr>
                <w:i/>
                <w:iCs/>
                <w:lang w:val="en-GB"/>
              </w:rPr>
            </w:rPrChange>
          </w:rPr>
          <w:br/>
        </w:r>
        <w:r w:rsidRPr="00801F40" w:rsidDel="00E912F0">
          <w:rPr>
            <w:lang w:val="en-US"/>
            <w:rPrChange w:id="729" w:author="Etion Pinari" w:date="2021-01-06T12:27:00Z">
              <w:rPr>
                <w:lang w:val="en-GB"/>
              </w:rPr>
            </w:rPrChange>
          </w:rPr>
          <w:delText>It provides access to the external interface of the database, doing queries and generally interacting with the database for every operation needed.</w:delText>
        </w:r>
      </w:del>
    </w:p>
    <w:p w14:paraId="794F1509" w14:textId="71514790" w:rsidR="00E912F0" w:rsidRPr="00801F40" w:rsidRDefault="00E912F0" w:rsidP="00E912F0">
      <w:pPr>
        <w:pStyle w:val="ListParagraph"/>
        <w:numPr>
          <w:ilvl w:val="0"/>
          <w:numId w:val="4"/>
        </w:numPr>
        <w:spacing w:line="257" w:lineRule="auto"/>
        <w:ind w:left="1321" w:hanging="357"/>
        <w:jc w:val="both"/>
        <w:rPr>
          <w:ins w:id="730" w:author="Giorgio Romeo" w:date="2021-01-01T20:20:00Z"/>
          <w:rFonts w:ascii="Bell MT" w:hAnsi="Bell MT"/>
          <w:b/>
          <w:bCs/>
          <w:sz w:val="28"/>
          <w:szCs w:val="28"/>
          <w:lang w:val="en-US"/>
          <w:rPrChange w:id="731" w:author="Etion Pinari" w:date="2021-01-06T12:27:00Z">
            <w:rPr>
              <w:ins w:id="732" w:author="Giorgio Romeo" w:date="2021-01-01T20:20:00Z"/>
              <w:rFonts w:ascii="Bell MT" w:hAnsi="Bell MT"/>
              <w:i/>
              <w:iCs/>
              <w:sz w:val="28"/>
              <w:szCs w:val="28"/>
              <w:lang w:val="en-GB"/>
            </w:rPr>
          </w:rPrChange>
        </w:rPr>
      </w:pPr>
      <w:ins w:id="733" w:author="Giorgio Romeo" w:date="2021-01-01T20:20:00Z">
        <w:r w:rsidRPr="00801F40">
          <w:rPr>
            <w:rFonts w:ascii="Bell MT" w:hAnsi="Bell MT"/>
            <w:b/>
            <w:bCs/>
            <w:i/>
            <w:iCs/>
            <w:sz w:val="28"/>
            <w:szCs w:val="28"/>
            <w:lang w:val="en-US"/>
            <w:rPrChange w:id="734" w:author="Etion Pinari" w:date="2021-01-06T12:27:00Z">
              <w:rPr>
                <w:rFonts w:ascii="Bell MT" w:hAnsi="Bell MT"/>
                <w:i/>
                <w:iCs/>
                <w:sz w:val="28"/>
                <w:szCs w:val="28"/>
                <w:lang w:val="en-GB"/>
              </w:rPr>
            </w:rPrChange>
          </w:rPr>
          <w:t>Data Service</w:t>
        </w:r>
      </w:ins>
    </w:p>
    <w:p w14:paraId="0926BC42" w14:textId="21510D65" w:rsidR="00E912F0" w:rsidRPr="00801F40" w:rsidRDefault="00E912F0">
      <w:pPr>
        <w:pStyle w:val="ListParagraph"/>
        <w:spacing w:line="257" w:lineRule="auto"/>
        <w:ind w:left="1321"/>
        <w:jc w:val="both"/>
        <w:rPr>
          <w:ins w:id="735" w:author="Giorgio Romeo" w:date="2021-01-01T20:20:00Z"/>
          <w:rFonts w:ascii="Bell MT" w:hAnsi="Bell MT"/>
          <w:sz w:val="28"/>
          <w:szCs w:val="28"/>
          <w:lang w:val="en-US"/>
          <w:rPrChange w:id="736" w:author="Etion Pinari" w:date="2021-01-06T12:27:00Z">
            <w:rPr>
              <w:ins w:id="737" w:author="Giorgio Romeo" w:date="2021-01-01T20:20:00Z"/>
              <w:rFonts w:ascii="Bell MT" w:hAnsi="Bell MT"/>
              <w:sz w:val="28"/>
              <w:szCs w:val="28"/>
              <w:lang w:val="en-GB"/>
            </w:rPr>
          </w:rPrChange>
        </w:rPr>
        <w:pPrChange w:id="738" w:author="Giorgio Romeo" w:date="2021-01-01T20:20:00Z">
          <w:pPr>
            <w:pStyle w:val="ListParagraph"/>
            <w:numPr>
              <w:numId w:val="4"/>
            </w:numPr>
            <w:spacing w:line="257" w:lineRule="auto"/>
            <w:ind w:left="1321" w:hanging="357"/>
            <w:jc w:val="both"/>
          </w:pPr>
        </w:pPrChange>
      </w:pPr>
      <w:ins w:id="739" w:author="Giorgio Romeo" w:date="2021-01-01T20:20:00Z">
        <w:r w:rsidRPr="00801F40">
          <w:rPr>
            <w:rFonts w:ascii="Bell MT" w:hAnsi="Bell MT"/>
            <w:sz w:val="28"/>
            <w:szCs w:val="28"/>
            <w:lang w:val="en-US"/>
            <w:rPrChange w:id="740" w:author="Etion Pinari" w:date="2021-01-06T12:27:00Z">
              <w:rPr>
                <w:rFonts w:ascii="Bell MT" w:hAnsi="Bell MT"/>
                <w:sz w:val="28"/>
                <w:szCs w:val="28"/>
                <w:lang w:val="en-GB"/>
              </w:rPr>
            </w:rPrChange>
          </w:rPr>
          <w:t xml:space="preserve">It provides access to the external interface of the database, doing queries and generally interacting with the database for </w:t>
        </w:r>
        <w:del w:id="741" w:author="Cristian Sbrolli" w:date="2021-01-02T21:50:00Z">
          <w:r w:rsidRPr="00801F40" w:rsidDel="00E6172C">
            <w:rPr>
              <w:rFonts w:ascii="Bell MT" w:hAnsi="Bell MT"/>
              <w:sz w:val="28"/>
              <w:szCs w:val="28"/>
              <w:lang w:val="en-US"/>
              <w:rPrChange w:id="742" w:author="Etion Pinari" w:date="2021-01-06T12:27:00Z">
                <w:rPr>
                  <w:rFonts w:ascii="Bell MT" w:hAnsi="Bell MT"/>
                  <w:sz w:val="28"/>
                  <w:szCs w:val="28"/>
                  <w:lang w:val="en-GB"/>
                </w:rPr>
              </w:rPrChange>
            </w:rPr>
            <w:delText>every operation needed</w:delText>
          </w:r>
        </w:del>
      </w:ins>
      <w:ins w:id="743" w:author="Cristian Sbrolli" w:date="2021-01-02T21:50:00Z">
        <w:r w:rsidR="00E6172C" w:rsidRPr="00801F40">
          <w:rPr>
            <w:rFonts w:ascii="Bell MT" w:hAnsi="Bell MT"/>
            <w:sz w:val="28"/>
            <w:szCs w:val="28"/>
            <w:lang w:val="en-US"/>
            <w:rPrChange w:id="744" w:author="Etion Pinari" w:date="2021-01-06T12:27:00Z">
              <w:rPr>
                <w:rFonts w:ascii="Bell MT" w:hAnsi="Bell MT"/>
                <w:sz w:val="28"/>
                <w:szCs w:val="28"/>
                <w:lang w:val="en-GB"/>
              </w:rPr>
            </w:rPrChange>
          </w:rPr>
          <w:t>needed operations</w:t>
        </w:r>
      </w:ins>
      <w:ins w:id="745" w:author="Giorgio Romeo" w:date="2021-01-01T20:20:00Z">
        <w:r w:rsidRPr="00801F40">
          <w:rPr>
            <w:rFonts w:ascii="Bell MT" w:hAnsi="Bell MT"/>
            <w:sz w:val="28"/>
            <w:szCs w:val="28"/>
            <w:lang w:val="en-US"/>
            <w:rPrChange w:id="746" w:author="Etion Pinari" w:date="2021-01-06T12:27:00Z">
              <w:rPr>
                <w:rFonts w:ascii="Bell MT" w:hAnsi="Bell MT"/>
                <w:sz w:val="28"/>
                <w:szCs w:val="28"/>
                <w:lang w:val="en-GB"/>
              </w:rPr>
            </w:rPrChange>
          </w:rPr>
          <w:t>.</w:t>
        </w:r>
      </w:ins>
    </w:p>
    <w:p w14:paraId="56334D3B" w14:textId="77777777" w:rsidR="00E912F0" w:rsidRPr="00801F40" w:rsidRDefault="00E912F0">
      <w:pPr>
        <w:pStyle w:val="ListParagraph"/>
        <w:spacing w:line="257" w:lineRule="auto"/>
        <w:ind w:left="1321"/>
        <w:jc w:val="both"/>
        <w:rPr>
          <w:rFonts w:ascii="Bell MT" w:hAnsi="Bell MT"/>
          <w:sz w:val="28"/>
          <w:szCs w:val="28"/>
          <w:lang w:val="en-US"/>
          <w:rPrChange w:id="747" w:author="Etion Pinari" w:date="2021-01-06T12:27:00Z">
            <w:rPr>
              <w:rFonts w:ascii="Bell MT" w:hAnsi="Bell MT"/>
              <w:sz w:val="28"/>
              <w:szCs w:val="28"/>
              <w:lang w:val="en-GB"/>
            </w:rPr>
          </w:rPrChange>
        </w:rPr>
        <w:pPrChange w:id="748" w:author="Giorgio Romeo" w:date="2021-01-01T20:20:00Z">
          <w:pPr>
            <w:pStyle w:val="ListParagraph"/>
            <w:numPr>
              <w:numId w:val="4"/>
            </w:numPr>
            <w:spacing w:line="257" w:lineRule="auto"/>
            <w:ind w:left="1321" w:hanging="357"/>
          </w:pPr>
        </w:pPrChange>
      </w:pPr>
    </w:p>
    <w:p w14:paraId="09301EE4" w14:textId="161DD624" w:rsidR="00D174AE" w:rsidRPr="00801F40" w:rsidRDefault="00D174AE" w:rsidP="00D174AE">
      <w:pPr>
        <w:rPr>
          <w:rFonts w:ascii="Bell MT" w:hAnsi="Bell MT"/>
          <w:sz w:val="28"/>
          <w:szCs w:val="28"/>
          <w:lang w:val="en-US"/>
          <w:rPrChange w:id="749" w:author="Etion Pinari" w:date="2021-01-06T12:27:00Z">
            <w:rPr>
              <w:rFonts w:ascii="Bell MT" w:hAnsi="Bell MT"/>
              <w:sz w:val="28"/>
              <w:szCs w:val="28"/>
              <w:lang w:val="en-GB"/>
            </w:rPr>
          </w:rPrChange>
        </w:rPr>
      </w:pPr>
    </w:p>
    <w:p w14:paraId="11ACD73B" w14:textId="2EC9B618" w:rsidR="00D174AE" w:rsidRPr="00801F40" w:rsidRDefault="00D174AE" w:rsidP="00D174AE">
      <w:pPr>
        <w:rPr>
          <w:rFonts w:ascii="Bell MT" w:hAnsi="Bell MT"/>
          <w:sz w:val="28"/>
          <w:szCs w:val="28"/>
          <w:lang w:val="en-US"/>
          <w:rPrChange w:id="750" w:author="Etion Pinari" w:date="2021-01-06T12:27:00Z">
            <w:rPr>
              <w:rFonts w:ascii="Bell MT" w:hAnsi="Bell MT"/>
              <w:sz w:val="28"/>
              <w:szCs w:val="28"/>
              <w:lang w:val="en-GB"/>
            </w:rPr>
          </w:rPrChange>
        </w:rPr>
      </w:pPr>
    </w:p>
    <w:p w14:paraId="0B5B9163" w14:textId="52E52E33" w:rsidR="00D174AE" w:rsidRPr="00801F40" w:rsidRDefault="00D174AE" w:rsidP="00D174AE">
      <w:pPr>
        <w:rPr>
          <w:rFonts w:ascii="Bell MT" w:hAnsi="Bell MT"/>
          <w:sz w:val="28"/>
          <w:szCs w:val="28"/>
          <w:lang w:val="en-US"/>
          <w:rPrChange w:id="751" w:author="Etion Pinari" w:date="2021-01-06T12:27:00Z">
            <w:rPr>
              <w:rFonts w:ascii="Bell MT" w:hAnsi="Bell MT"/>
              <w:sz w:val="28"/>
              <w:szCs w:val="28"/>
              <w:lang w:val="en-GB"/>
            </w:rPr>
          </w:rPrChange>
        </w:rPr>
      </w:pPr>
    </w:p>
    <w:p w14:paraId="056797EA" w14:textId="723B984A" w:rsidR="00D174AE" w:rsidRPr="00801F40" w:rsidRDefault="00D174AE" w:rsidP="00D174AE">
      <w:pPr>
        <w:rPr>
          <w:rFonts w:ascii="Bell MT" w:hAnsi="Bell MT"/>
          <w:sz w:val="28"/>
          <w:szCs w:val="28"/>
          <w:lang w:val="en-US"/>
          <w:rPrChange w:id="752" w:author="Etion Pinari" w:date="2021-01-06T12:27:00Z">
            <w:rPr>
              <w:rFonts w:ascii="Bell MT" w:hAnsi="Bell MT"/>
              <w:sz w:val="28"/>
              <w:szCs w:val="28"/>
              <w:lang w:val="en-GB"/>
            </w:rPr>
          </w:rPrChange>
        </w:rPr>
      </w:pPr>
    </w:p>
    <w:p w14:paraId="734E3622" w14:textId="0F9A400E" w:rsidR="00D174AE" w:rsidRPr="00801F40" w:rsidRDefault="00D174AE" w:rsidP="00634813">
      <w:pPr>
        <w:rPr>
          <w:ins w:id="753" w:author="Giorgio Romeo" w:date="2021-01-04T10:25:00Z"/>
          <w:rFonts w:ascii="Bell MT" w:hAnsi="Bell MT"/>
          <w:sz w:val="28"/>
          <w:szCs w:val="28"/>
          <w:lang w:val="en-US"/>
          <w:rPrChange w:id="754" w:author="Etion Pinari" w:date="2021-01-06T12:27:00Z">
            <w:rPr>
              <w:ins w:id="755" w:author="Giorgio Romeo" w:date="2021-01-04T10:25:00Z"/>
              <w:rFonts w:ascii="Bell MT" w:hAnsi="Bell MT"/>
              <w:sz w:val="28"/>
              <w:szCs w:val="28"/>
              <w:lang w:val="en-GB"/>
            </w:rPr>
          </w:rPrChange>
        </w:rPr>
      </w:pPr>
    </w:p>
    <w:p w14:paraId="2B981841" w14:textId="77777777" w:rsidR="00057D48" w:rsidRPr="00801F40" w:rsidRDefault="00057D48" w:rsidP="00634813">
      <w:pPr>
        <w:rPr>
          <w:rFonts w:ascii="Bell MT" w:hAnsi="Bell MT"/>
          <w:sz w:val="28"/>
          <w:szCs w:val="28"/>
          <w:lang w:val="en-US"/>
          <w:rPrChange w:id="756" w:author="Etion Pinari" w:date="2021-01-06T12:27:00Z">
            <w:rPr>
              <w:rFonts w:ascii="Bell MT" w:hAnsi="Bell MT"/>
              <w:sz w:val="28"/>
              <w:szCs w:val="28"/>
              <w:lang w:val="en-GB"/>
            </w:rPr>
          </w:rPrChange>
        </w:rPr>
      </w:pPr>
    </w:p>
    <w:p w14:paraId="437157B4" w14:textId="5E0269CA" w:rsidR="00E912F0" w:rsidRPr="00801F40" w:rsidDel="00C97095" w:rsidRDefault="00E912F0" w:rsidP="00D174AE">
      <w:pPr>
        <w:rPr>
          <w:del w:id="757" w:author="Giorgio Romeo" w:date="2021-01-03T22:38:00Z"/>
          <w:u w:val="single"/>
          <w:lang w:val="en-US"/>
          <w:rPrChange w:id="758" w:author="Etion Pinari" w:date="2021-01-06T12:27:00Z">
            <w:rPr>
              <w:del w:id="759" w:author="Giorgio Romeo" w:date="2021-01-03T22:38:00Z"/>
              <w:u w:val="single"/>
              <w:lang w:val="en-GB"/>
            </w:rPr>
          </w:rPrChange>
        </w:rPr>
      </w:pPr>
    </w:p>
    <w:p w14:paraId="75BB473B" w14:textId="1DA1645E" w:rsidR="00D174AE" w:rsidRPr="00801F40" w:rsidDel="00C97095" w:rsidRDefault="00D174AE" w:rsidP="00634813">
      <w:pPr>
        <w:rPr>
          <w:del w:id="760" w:author="Giorgio Romeo" w:date="2021-01-03T22:38:00Z"/>
          <w:u w:val="single"/>
          <w:lang w:val="en-US"/>
          <w:rPrChange w:id="761" w:author="Etion Pinari" w:date="2021-01-06T12:27:00Z">
            <w:rPr>
              <w:del w:id="762" w:author="Giorgio Romeo" w:date="2021-01-03T22:38:00Z"/>
              <w:u w:val="single"/>
              <w:lang w:val="en-GB"/>
            </w:rPr>
          </w:rPrChange>
        </w:rPr>
      </w:pPr>
    </w:p>
    <w:p w14:paraId="6ED99DD6" w14:textId="77777777" w:rsidR="00B50293" w:rsidRPr="00801F40" w:rsidDel="00E912F0" w:rsidRDefault="00B50293">
      <w:pPr>
        <w:ind w:left="720"/>
        <w:rPr>
          <w:del w:id="763" w:author="Giorgio Romeo" w:date="2021-01-01T20:22:00Z"/>
          <w:rFonts w:ascii="Bell MT" w:hAnsi="Bell MT"/>
          <w:u w:val="single"/>
          <w:lang w:val="en-US"/>
          <w:rPrChange w:id="764" w:author="Etion Pinari" w:date="2021-01-06T12:27:00Z">
            <w:rPr>
              <w:del w:id="765" w:author="Giorgio Romeo" w:date="2021-01-01T20:22:00Z"/>
              <w:rFonts w:ascii="Bell MT" w:hAnsi="Bell MT"/>
              <w:u w:val="single"/>
              <w:lang w:val="en-GB"/>
            </w:rPr>
          </w:rPrChange>
        </w:rPr>
        <w:pPrChange w:id="766" w:author="Giorgio Romeo" w:date="2021-01-01T20:22:00Z">
          <w:pPr/>
        </w:pPrChange>
      </w:pPr>
    </w:p>
    <w:p w14:paraId="70B8AF96" w14:textId="539438E6" w:rsidR="00E912F0" w:rsidRPr="00801F40" w:rsidRDefault="006625AC">
      <w:pPr>
        <w:pStyle w:val="ListParagraph"/>
        <w:jc w:val="both"/>
        <w:rPr>
          <w:ins w:id="767" w:author="Giorgio Romeo" w:date="2021-01-01T20:22:00Z"/>
          <w:rFonts w:ascii="Bell MT" w:hAnsi="Bell MT"/>
          <w:sz w:val="32"/>
          <w:szCs w:val="32"/>
          <w:lang w:val="en-US"/>
          <w:rPrChange w:id="768" w:author="Etion Pinari" w:date="2021-01-06T12:27:00Z">
            <w:rPr>
              <w:ins w:id="769" w:author="Giorgio Romeo" w:date="2021-01-01T20:22:00Z"/>
              <w:rFonts w:ascii="Bell MT" w:hAnsi="Bell MT"/>
              <w:sz w:val="32"/>
              <w:szCs w:val="32"/>
              <w:lang w:val="en-GB"/>
            </w:rPr>
          </w:rPrChange>
        </w:rPr>
        <w:pPrChange w:id="770" w:author="Giorgio Romeo" w:date="2021-01-01T20:22:00Z">
          <w:pPr>
            <w:pStyle w:val="ListParagraph"/>
            <w:numPr>
              <w:ilvl w:val="1"/>
              <w:numId w:val="1"/>
            </w:numPr>
            <w:ind w:hanging="360"/>
            <w:jc w:val="both"/>
          </w:pPr>
        </w:pPrChange>
      </w:pPr>
      <w:del w:id="771" w:author="Giorgio Romeo" w:date="2021-01-01T20:21:00Z">
        <w:r w:rsidRPr="00801F40" w:rsidDel="00E912F0">
          <w:rPr>
            <w:rFonts w:ascii="Bell MT" w:hAnsi="Bell MT"/>
            <w:i/>
            <w:iCs/>
            <w:sz w:val="32"/>
            <w:szCs w:val="32"/>
            <w:lang w:val="en-US"/>
            <w:rPrChange w:id="772" w:author="Etion Pinari" w:date="2021-01-06T12:27:00Z">
              <w:rPr>
                <w:rFonts w:ascii="Bell MT" w:hAnsi="Bell MT"/>
                <w:i/>
                <w:iCs/>
                <w:sz w:val="32"/>
                <w:szCs w:val="32"/>
                <w:lang w:val="en-GB"/>
              </w:rPr>
            </w:rPrChange>
          </w:rPr>
          <w:delText xml:space="preserve">Deployment </w:delText>
        </w:r>
        <w:r w:rsidR="002B504C" w:rsidRPr="00801F40" w:rsidDel="00E912F0">
          <w:rPr>
            <w:rFonts w:ascii="Bell MT" w:hAnsi="Bell MT"/>
            <w:i/>
            <w:iCs/>
            <w:sz w:val="32"/>
            <w:szCs w:val="32"/>
            <w:lang w:val="en-US"/>
            <w:rPrChange w:id="773" w:author="Etion Pinari" w:date="2021-01-06T12:27:00Z">
              <w:rPr>
                <w:rFonts w:ascii="Bell MT" w:hAnsi="Bell MT"/>
                <w:i/>
                <w:iCs/>
                <w:sz w:val="32"/>
                <w:szCs w:val="32"/>
                <w:lang w:val="en-GB"/>
              </w:rPr>
            </w:rPrChange>
          </w:rPr>
          <w:delText>v</w:delText>
        </w:r>
        <w:r w:rsidRPr="00801F40" w:rsidDel="00E912F0">
          <w:rPr>
            <w:rFonts w:ascii="Bell MT" w:hAnsi="Bell MT"/>
            <w:i/>
            <w:iCs/>
            <w:sz w:val="32"/>
            <w:szCs w:val="32"/>
            <w:lang w:val="en-US"/>
            <w:rPrChange w:id="774" w:author="Etion Pinari" w:date="2021-01-06T12:27:00Z">
              <w:rPr>
                <w:rFonts w:ascii="Bell MT" w:hAnsi="Bell MT"/>
                <w:i/>
                <w:iCs/>
                <w:sz w:val="32"/>
                <w:szCs w:val="32"/>
                <w:lang w:val="en-GB"/>
              </w:rPr>
            </w:rPrChange>
          </w:rPr>
          <w:delText>iew</w:delText>
        </w:r>
      </w:del>
      <w:del w:id="775" w:author="Giorgio Romeo" w:date="2021-01-03T22:38:00Z">
        <w:r w:rsidRPr="00801F40" w:rsidDel="00C97095">
          <w:rPr>
            <w:rFonts w:ascii="Bell MT" w:hAnsi="Bell MT"/>
            <w:sz w:val="32"/>
            <w:szCs w:val="32"/>
            <w:lang w:val="en-US"/>
            <w:rPrChange w:id="776" w:author="Etion Pinari" w:date="2021-01-06T12:27:00Z">
              <w:rPr>
                <w:rFonts w:ascii="Bell MT" w:hAnsi="Bell MT"/>
                <w:sz w:val="32"/>
                <w:szCs w:val="32"/>
                <w:lang w:val="en-GB"/>
              </w:rPr>
            </w:rPrChange>
          </w:rPr>
          <w:delText xml:space="preserve"> </w:delText>
        </w:r>
      </w:del>
    </w:p>
    <w:p w14:paraId="7D3947ED" w14:textId="7013630E" w:rsidR="00E912F0" w:rsidRPr="00801F40" w:rsidRDefault="00E912F0">
      <w:pPr>
        <w:pStyle w:val="ListParagraph"/>
        <w:numPr>
          <w:ilvl w:val="1"/>
          <w:numId w:val="1"/>
        </w:numPr>
        <w:rPr>
          <w:ins w:id="777" w:author="Giorgio Romeo" w:date="2021-01-01T20:21:00Z"/>
          <w:rFonts w:ascii="Bell MT" w:hAnsi="Bell MT"/>
          <w:sz w:val="32"/>
          <w:szCs w:val="32"/>
          <w:lang w:val="en-US"/>
          <w:rPrChange w:id="778" w:author="Etion Pinari" w:date="2021-01-06T12:27:00Z">
            <w:rPr>
              <w:ins w:id="779" w:author="Giorgio Romeo" w:date="2021-01-01T20:21:00Z"/>
              <w:rFonts w:ascii="Bell MT" w:hAnsi="Bell MT"/>
              <w:sz w:val="28"/>
              <w:szCs w:val="28"/>
              <w:lang w:val="en-GB"/>
            </w:rPr>
          </w:rPrChange>
        </w:rPr>
        <w:pPrChange w:id="780" w:author="Giorgio Romeo" w:date="2021-01-01T20:22:00Z">
          <w:pPr>
            <w:pStyle w:val="ListParagraph"/>
            <w:numPr>
              <w:ilvl w:val="1"/>
              <w:numId w:val="1"/>
            </w:numPr>
            <w:ind w:hanging="360"/>
            <w:jc w:val="both"/>
          </w:pPr>
        </w:pPrChange>
      </w:pPr>
      <w:ins w:id="781" w:author="Giorgio Romeo" w:date="2021-01-01T20:22:00Z">
        <w:r w:rsidRPr="00801F40">
          <w:rPr>
            <w:rFonts w:ascii="Bell MT" w:hAnsi="Bell MT"/>
            <w:i/>
            <w:iCs/>
            <w:sz w:val="32"/>
            <w:szCs w:val="32"/>
            <w:lang w:val="en-US"/>
            <w:rPrChange w:id="782" w:author="Etion Pinari" w:date="2021-01-06T12:27:00Z">
              <w:rPr>
                <w:rFonts w:ascii="Bell MT" w:hAnsi="Bell MT"/>
                <w:sz w:val="32"/>
                <w:szCs w:val="32"/>
                <w:lang w:val="en-GB"/>
              </w:rPr>
            </w:rPrChange>
          </w:rPr>
          <w:t>Deployment view</w:t>
        </w:r>
      </w:ins>
      <w:r w:rsidR="00C40F46" w:rsidRPr="00801F40">
        <w:rPr>
          <w:rFonts w:ascii="Bell MT" w:hAnsi="Bell MT"/>
          <w:sz w:val="32"/>
          <w:szCs w:val="32"/>
          <w:lang w:val="en-US"/>
          <w:rPrChange w:id="783" w:author="Etion Pinari" w:date="2021-01-06T12:27:00Z">
            <w:rPr>
              <w:rFonts w:ascii="Bell MT" w:hAnsi="Bell MT"/>
              <w:sz w:val="32"/>
              <w:szCs w:val="32"/>
              <w:lang w:val="en-GB"/>
            </w:rPr>
          </w:rPrChange>
        </w:rPr>
        <w:br/>
      </w:r>
      <w:r w:rsidR="00097BE3" w:rsidRPr="00801F40">
        <w:rPr>
          <w:rFonts w:ascii="Bell MT" w:hAnsi="Bell MT"/>
          <w:sz w:val="32"/>
          <w:szCs w:val="32"/>
          <w:lang w:val="en-US"/>
          <w:rPrChange w:id="784" w:author="Etion Pinari" w:date="2021-01-06T12:27:00Z">
            <w:rPr>
              <w:rFonts w:ascii="Bell MT" w:hAnsi="Bell MT"/>
              <w:sz w:val="32"/>
              <w:szCs w:val="32"/>
              <w:lang w:val="en-GB"/>
            </w:rPr>
          </w:rPrChange>
        </w:rPr>
        <w:br/>
      </w:r>
      <w:r w:rsidR="00C40F46" w:rsidRPr="00801F40">
        <w:rPr>
          <w:rFonts w:ascii="Bell MT" w:hAnsi="Bell MT"/>
          <w:noProof/>
          <w:sz w:val="32"/>
          <w:szCs w:val="32"/>
          <w:lang w:val="en-US"/>
          <w:rPrChange w:id="785" w:author="Etion Pinari" w:date="2021-01-06T12:27:00Z">
            <w:rPr>
              <w:rFonts w:ascii="Bell MT" w:hAnsi="Bell MT"/>
              <w:noProof/>
              <w:sz w:val="32"/>
              <w:szCs w:val="32"/>
              <w:lang w:val="en-GB"/>
            </w:rPr>
          </w:rPrChange>
        </w:rPr>
        <w:drawing>
          <wp:anchor distT="0" distB="0" distL="114300" distR="114300" simplePos="0" relativeHeight="251721728" behindDoc="0" locked="0" layoutInCell="1" allowOverlap="1" wp14:anchorId="2C406564" wp14:editId="05307CD4">
            <wp:simplePos x="1178560" y="1393825"/>
            <wp:positionH relativeFrom="column">
              <wp:align>center</wp:align>
            </wp:positionH>
            <wp:positionV relativeFrom="paragraph">
              <wp:posOffset>493395</wp:posOffset>
            </wp:positionV>
            <wp:extent cx="6109200" cy="4068000"/>
            <wp:effectExtent l="0" t="0" r="6350" b="889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09200" cy="40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7BE3" w:rsidRPr="00801F40">
        <w:rPr>
          <w:rFonts w:ascii="Bell MT" w:hAnsi="Bell MT"/>
          <w:sz w:val="32"/>
          <w:szCs w:val="32"/>
          <w:lang w:val="en-US"/>
          <w:rPrChange w:id="786" w:author="Etion Pinari" w:date="2021-01-06T12:27:00Z">
            <w:rPr>
              <w:rFonts w:ascii="Bell MT" w:hAnsi="Bell MT"/>
              <w:sz w:val="32"/>
              <w:szCs w:val="32"/>
              <w:lang w:val="en-GB"/>
            </w:rPr>
          </w:rPrChange>
        </w:rPr>
        <w:br/>
      </w:r>
    </w:p>
    <w:p w14:paraId="292DE86D" w14:textId="5B4B9252" w:rsidR="00C40F46" w:rsidRPr="00801F40" w:rsidRDefault="00C40F46">
      <w:pPr>
        <w:pStyle w:val="ListParagraph"/>
        <w:jc w:val="both"/>
        <w:rPr>
          <w:rFonts w:ascii="Bell MT" w:hAnsi="Bell MT"/>
          <w:sz w:val="32"/>
          <w:szCs w:val="32"/>
          <w:lang w:val="en-US"/>
          <w:rPrChange w:id="787" w:author="Etion Pinari" w:date="2021-01-06T12:27:00Z">
            <w:rPr>
              <w:rFonts w:ascii="Bell MT" w:hAnsi="Bell MT"/>
              <w:sz w:val="32"/>
              <w:szCs w:val="32"/>
              <w:lang w:val="en-GB"/>
            </w:rPr>
          </w:rPrChange>
        </w:rPr>
        <w:pPrChange w:id="788" w:author="Giorgio Romeo" w:date="2021-01-01T20:21:00Z">
          <w:pPr>
            <w:pStyle w:val="ListParagraph"/>
            <w:numPr>
              <w:ilvl w:val="1"/>
              <w:numId w:val="1"/>
            </w:numPr>
            <w:ind w:hanging="360"/>
          </w:pPr>
        </w:pPrChange>
      </w:pPr>
      <w:r w:rsidRPr="00801F40">
        <w:rPr>
          <w:rFonts w:ascii="Bell MT" w:hAnsi="Bell MT"/>
          <w:sz w:val="28"/>
          <w:szCs w:val="28"/>
          <w:lang w:val="en-US"/>
          <w:rPrChange w:id="789" w:author="Etion Pinari" w:date="2021-01-06T12:27:00Z">
            <w:rPr>
              <w:rFonts w:ascii="Bell MT" w:hAnsi="Bell MT"/>
              <w:sz w:val="28"/>
              <w:szCs w:val="28"/>
              <w:lang w:val="en-GB"/>
            </w:rPr>
          </w:rPrChange>
        </w:rPr>
        <w:t>Some important aspects to highlight are the following:</w:t>
      </w:r>
    </w:p>
    <w:p w14:paraId="7DD932BA" w14:textId="13C36A33" w:rsidR="006474EC" w:rsidRPr="00801F40" w:rsidRDefault="006474EC">
      <w:pPr>
        <w:pStyle w:val="ListParagraph"/>
        <w:numPr>
          <w:ilvl w:val="0"/>
          <w:numId w:val="9"/>
        </w:numPr>
        <w:jc w:val="both"/>
        <w:rPr>
          <w:rFonts w:ascii="Bell MT" w:hAnsi="Bell MT"/>
          <w:sz w:val="28"/>
          <w:szCs w:val="28"/>
          <w:lang w:val="en-US"/>
          <w:rPrChange w:id="790" w:author="Etion Pinari" w:date="2021-01-06T12:27:00Z">
            <w:rPr>
              <w:rFonts w:ascii="Bell MT" w:hAnsi="Bell MT"/>
              <w:sz w:val="28"/>
              <w:szCs w:val="28"/>
              <w:lang w:val="en-GB"/>
            </w:rPr>
          </w:rPrChange>
        </w:rPr>
        <w:pPrChange w:id="791" w:author="Giorgio Romeo" w:date="2021-01-01T20:20:00Z">
          <w:pPr>
            <w:pStyle w:val="ListParagraph"/>
            <w:numPr>
              <w:numId w:val="9"/>
            </w:numPr>
            <w:ind w:left="1440" w:hanging="360"/>
          </w:pPr>
        </w:pPrChange>
      </w:pPr>
      <w:r w:rsidRPr="00801F40">
        <w:rPr>
          <w:rFonts w:ascii="Bell MT" w:hAnsi="Bell MT"/>
          <w:sz w:val="28"/>
          <w:szCs w:val="28"/>
          <w:lang w:val="en-US"/>
          <w:rPrChange w:id="792" w:author="Etion Pinari" w:date="2021-01-06T12:27:00Z">
            <w:rPr>
              <w:rFonts w:ascii="Bell MT" w:hAnsi="Bell MT"/>
              <w:sz w:val="28"/>
              <w:szCs w:val="28"/>
              <w:lang w:val="en-GB"/>
            </w:rPr>
          </w:rPrChange>
        </w:rPr>
        <w:t xml:space="preserve">With Portable </w:t>
      </w:r>
      <w:proofErr w:type="spellStart"/>
      <w:r w:rsidRPr="00801F40">
        <w:rPr>
          <w:rFonts w:ascii="Bell MT" w:hAnsi="Bell MT"/>
          <w:sz w:val="28"/>
          <w:szCs w:val="28"/>
          <w:lang w:val="en-US"/>
          <w:rPrChange w:id="793" w:author="Etion Pinari" w:date="2021-01-06T12:27:00Z">
            <w:rPr>
              <w:rFonts w:ascii="Bell MT" w:hAnsi="Bell MT"/>
              <w:sz w:val="28"/>
              <w:szCs w:val="28"/>
              <w:lang w:val="en-GB"/>
            </w:rPr>
          </w:rPrChange>
        </w:rPr>
        <w:t>SmartDevice</w:t>
      </w:r>
      <w:proofErr w:type="spellEnd"/>
      <w:r w:rsidRPr="00801F40">
        <w:rPr>
          <w:rFonts w:ascii="Bell MT" w:hAnsi="Bell MT"/>
          <w:sz w:val="28"/>
          <w:szCs w:val="28"/>
          <w:lang w:val="en-US"/>
          <w:rPrChange w:id="794" w:author="Etion Pinari" w:date="2021-01-06T12:27:00Z">
            <w:rPr>
              <w:rFonts w:ascii="Bell MT" w:hAnsi="Bell MT"/>
              <w:sz w:val="28"/>
              <w:szCs w:val="28"/>
              <w:lang w:val="en-GB"/>
            </w:rPr>
          </w:rPrChange>
        </w:rPr>
        <w:t xml:space="preserve"> we mean any mobile device such as tablets and smartphones. With OS we intend either IOS or Android. </w:t>
      </w:r>
      <w:r w:rsidRPr="00801F40">
        <w:rPr>
          <w:rFonts w:ascii="Bell MT" w:hAnsi="Bell MT"/>
          <w:sz w:val="28"/>
          <w:szCs w:val="28"/>
          <w:lang w:val="en-US"/>
          <w:rPrChange w:id="795" w:author="Etion Pinari" w:date="2021-01-06T12:27:00Z">
            <w:rPr>
              <w:rFonts w:ascii="Bell MT" w:hAnsi="Bell MT"/>
              <w:sz w:val="28"/>
              <w:szCs w:val="28"/>
              <w:lang w:val="en-GB"/>
            </w:rPr>
          </w:rPrChange>
        </w:rPr>
        <w:br/>
        <w:t xml:space="preserve">In computer, any OS and Web browser can communicate with the web server </w:t>
      </w:r>
      <w:proofErr w:type="gramStart"/>
      <w:r w:rsidRPr="00801F40">
        <w:rPr>
          <w:rFonts w:ascii="Bell MT" w:hAnsi="Bell MT"/>
          <w:sz w:val="28"/>
          <w:szCs w:val="28"/>
          <w:lang w:val="en-US"/>
          <w:rPrChange w:id="796" w:author="Etion Pinari" w:date="2021-01-06T12:27:00Z">
            <w:rPr>
              <w:rFonts w:ascii="Bell MT" w:hAnsi="Bell MT"/>
              <w:sz w:val="28"/>
              <w:szCs w:val="28"/>
              <w:lang w:val="en-GB"/>
            </w:rPr>
          </w:rPrChange>
        </w:rPr>
        <w:t>as long as</w:t>
      </w:r>
      <w:proofErr w:type="gramEnd"/>
      <w:r w:rsidRPr="00801F40">
        <w:rPr>
          <w:rFonts w:ascii="Bell MT" w:hAnsi="Bell MT"/>
          <w:sz w:val="28"/>
          <w:szCs w:val="28"/>
          <w:lang w:val="en-US"/>
          <w:rPrChange w:id="797" w:author="Etion Pinari" w:date="2021-01-06T12:27:00Z">
            <w:rPr>
              <w:rFonts w:ascii="Bell MT" w:hAnsi="Bell MT"/>
              <w:sz w:val="28"/>
              <w:szCs w:val="28"/>
              <w:lang w:val="en-GB"/>
            </w:rPr>
          </w:rPrChange>
        </w:rPr>
        <w:t xml:space="preserve"> the HTTP protocol is being used.</w:t>
      </w:r>
    </w:p>
    <w:p w14:paraId="02E36AAF" w14:textId="6670CE4B" w:rsidR="00C40F46" w:rsidRPr="00801F40" w:rsidRDefault="00C40F46">
      <w:pPr>
        <w:pStyle w:val="ListParagraph"/>
        <w:numPr>
          <w:ilvl w:val="0"/>
          <w:numId w:val="9"/>
        </w:numPr>
        <w:jc w:val="both"/>
        <w:rPr>
          <w:rFonts w:ascii="Bell MT" w:hAnsi="Bell MT"/>
          <w:sz w:val="28"/>
          <w:szCs w:val="28"/>
          <w:lang w:val="en-US"/>
          <w:rPrChange w:id="798" w:author="Etion Pinari" w:date="2021-01-06T12:27:00Z">
            <w:rPr>
              <w:rFonts w:ascii="Bell MT" w:hAnsi="Bell MT"/>
              <w:sz w:val="28"/>
              <w:szCs w:val="28"/>
              <w:lang w:val="en-GB"/>
            </w:rPr>
          </w:rPrChange>
        </w:rPr>
        <w:pPrChange w:id="799" w:author="Giorgio Romeo" w:date="2021-01-01T20:20:00Z">
          <w:pPr>
            <w:pStyle w:val="ListParagraph"/>
            <w:numPr>
              <w:numId w:val="9"/>
            </w:numPr>
            <w:ind w:left="1440" w:hanging="360"/>
          </w:pPr>
        </w:pPrChange>
      </w:pPr>
      <w:r w:rsidRPr="00801F40">
        <w:rPr>
          <w:rFonts w:ascii="Bell MT" w:hAnsi="Bell MT"/>
          <w:sz w:val="28"/>
          <w:szCs w:val="28"/>
          <w:lang w:val="en-US"/>
          <w:rPrChange w:id="800" w:author="Etion Pinari" w:date="2021-01-06T12:27:00Z">
            <w:rPr>
              <w:rFonts w:ascii="Bell MT" w:hAnsi="Bell MT"/>
              <w:sz w:val="28"/>
              <w:szCs w:val="28"/>
              <w:lang w:val="en-GB"/>
            </w:rPr>
          </w:rPrChange>
        </w:rPr>
        <w:t xml:space="preserve">The </w:t>
      </w:r>
      <w:proofErr w:type="spellStart"/>
      <w:r w:rsidRPr="00801F40">
        <w:rPr>
          <w:rFonts w:ascii="Bell MT" w:hAnsi="Bell MT"/>
          <w:sz w:val="28"/>
          <w:szCs w:val="28"/>
          <w:lang w:val="en-US"/>
          <w:rPrChange w:id="801" w:author="Etion Pinari" w:date="2021-01-06T12:27:00Z">
            <w:rPr>
              <w:rFonts w:ascii="Bell MT" w:hAnsi="Bell MT"/>
              <w:sz w:val="28"/>
              <w:szCs w:val="28"/>
              <w:lang w:val="en-GB"/>
            </w:rPr>
          </w:rPrChange>
        </w:rPr>
        <w:t>CLup</w:t>
      </w:r>
      <w:proofErr w:type="spellEnd"/>
      <w:r w:rsidRPr="00801F40">
        <w:rPr>
          <w:rFonts w:ascii="Bell MT" w:hAnsi="Bell MT"/>
          <w:sz w:val="28"/>
          <w:szCs w:val="28"/>
          <w:lang w:val="en-US"/>
          <w:rPrChange w:id="802" w:author="Etion Pinari" w:date="2021-01-06T12:27:00Z">
            <w:rPr>
              <w:rFonts w:ascii="Bell MT" w:hAnsi="Bell MT"/>
              <w:sz w:val="28"/>
              <w:szCs w:val="28"/>
              <w:lang w:val="en-GB"/>
            </w:rPr>
          </w:rPrChange>
        </w:rPr>
        <w:t xml:space="preserve"> mobile app will store information in the client side such as upcoming tickets data, for faster data retrieval and user information for identification. It furthermore uses a specific communication protocol that</w:t>
      </w:r>
      <w:r w:rsidR="004625F0" w:rsidRPr="00801F40">
        <w:rPr>
          <w:rFonts w:ascii="Bell MT" w:hAnsi="Bell MT"/>
          <w:sz w:val="28"/>
          <w:szCs w:val="28"/>
          <w:lang w:val="en-US"/>
          <w:rPrChange w:id="803" w:author="Etion Pinari" w:date="2021-01-06T12:27:00Z">
            <w:rPr>
              <w:rFonts w:ascii="Bell MT" w:hAnsi="Bell MT"/>
              <w:sz w:val="28"/>
              <w:szCs w:val="28"/>
              <w:lang w:val="en-GB"/>
            </w:rPr>
          </w:rPrChange>
        </w:rPr>
        <w:t xml:space="preserve"> the programmers might see fit.</w:t>
      </w:r>
    </w:p>
    <w:p w14:paraId="7FAE7393" w14:textId="6BF9BA66" w:rsidR="004625F0" w:rsidRPr="00801F40" w:rsidRDefault="006474EC">
      <w:pPr>
        <w:pStyle w:val="ListParagraph"/>
        <w:numPr>
          <w:ilvl w:val="0"/>
          <w:numId w:val="9"/>
        </w:numPr>
        <w:jc w:val="both"/>
        <w:rPr>
          <w:rFonts w:ascii="Bell MT" w:hAnsi="Bell MT"/>
          <w:sz w:val="28"/>
          <w:szCs w:val="28"/>
          <w:lang w:val="en-US"/>
          <w:rPrChange w:id="804" w:author="Etion Pinari" w:date="2021-01-06T12:27:00Z">
            <w:rPr>
              <w:rFonts w:ascii="Bell MT" w:hAnsi="Bell MT"/>
              <w:sz w:val="28"/>
              <w:szCs w:val="28"/>
              <w:lang w:val="en-GB"/>
            </w:rPr>
          </w:rPrChange>
        </w:rPr>
        <w:pPrChange w:id="805" w:author="Giorgio Romeo" w:date="2021-01-01T20:20:00Z">
          <w:pPr>
            <w:pStyle w:val="ListParagraph"/>
            <w:numPr>
              <w:numId w:val="9"/>
            </w:numPr>
            <w:ind w:left="1440" w:hanging="360"/>
          </w:pPr>
        </w:pPrChange>
      </w:pPr>
      <w:r w:rsidRPr="00801F40">
        <w:rPr>
          <w:rFonts w:ascii="Bell MT" w:hAnsi="Bell MT"/>
          <w:sz w:val="28"/>
          <w:szCs w:val="28"/>
          <w:lang w:val="en-US"/>
          <w:rPrChange w:id="806" w:author="Etion Pinari" w:date="2021-01-06T12:27:00Z">
            <w:rPr>
              <w:rFonts w:ascii="Bell MT" w:hAnsi="Bell MT"/>
              <w:sz w:val="28"/>
              <w:szCs w:val="28"/>
              <w:lang w:val="en-GB"/>
            </w:rPr>
          </w:rPrChange>
        </w:rPr>
        <w:t xml:space="preserve">The installation of the </w:t>
      </w:r>
      <w:proofErr w:type="spellStart"/>
      <w:r w:rsidRPr="00801F40">
        <w:rPr>
          <w:rFonts w:ascii="Bell MT" w:hAnsi="Bell MT"/>
          <w:sz w:val="28"/>
          <w:szCs w:val="28"/>
          <w:lang w:val="en-US"/>
          <w:rPrChange w:id="807" w:author="Etion Pinari" w:date="2021-01-06T12:27:00Z">
            <w:rPr>
              <w:rFonts w:ascii="Bell MT" w:hAnsi="Bell MT"/>
              <w:sz w:val="28"/>
              <w:szCs w:val="28"/>
              <w:lang w:val="en-GB"/>
            </w:rPr>
          </w:rPrChange>
        </w:rPr>
        <w:t>CLup</w:t>
      </w:r>
      <w:proofErr w:type="spellEnd"/>
      <w:r w:rsidRPr="00801F40">
        <w:rPr>
          <w:rFonts w:ascii="Bell MT" w:hAnsi="Bell MT"/>
          <w:sz w:val="28"/>
          <w:szCs w:val="28"/>
          <w:lang w:val="en-US"/>
          <w:rPrChange w:id="808" w:author="Etion Pinari" w:date="2021-01-06T12:27:00Z">
            <w:rPr>
              <w:rFonts w:ascii="Bell MT" w:hAnsi="Bell MT"/>
              <w:sz w:val="28"/>
              <w:szCs w:val="28"/>
              <w:lang w:val="en-GB"/>
            </w:rPr>
          </w:rPrChange>
        </w:rPr>
        <w:t xml:space="preserve"> mobile app is done through the mobile phone’s application store and is not been shown in the deployment view.</w:t>
      </w:r>
    </w:p>
    <w:p w14:paraId="15499302" w14:textId="400F2EDA" w:rsidR="004625F0" w:rsidRPr="00801F40" w:rsidRDefault="004625F0">
      <w:pPr>
        <w:pStyle w:val="ListParagraph"/>
        <w:numPr>
          <w:ilvl w:val="0"/>
          <w:numId w:val="9"/>
        </w:numPr>
        <w:jc w:val="both"/>
        <w:rPr>
          <w:rFonts w:ascii="Bell MT" w:hAnsi="Bell MT"/>
          <w:sz w:val="28"/>
          <w:szCs w:val="28"/>
          <w:lang w:val="en-US"/>
          <w:rPrChange w:id="809" w:author="Etion Pinari" w:date="2021-01-06T12:27:00Z">
            <w:rPr>
              <w:rFonts w:ascii="Bell MT" w:hAnsi="Bell MT"/>
              <w:sz w:val="28"/>
              <w:szCs w:val="28"/>
              <w:lang w:val="en-GB"/>
            </w:rPr>
          </w:rPrChange>
        </w:rPr>
        <w:pPrChange w:id="810" w:author="Giorgio Romeo" w:date="2021-01-01T20:20:00Z">
          <w:pPr>
            <w:pStyle w:val="ListParagraph"/>
            <w:numPr>
              <w:numId w:val="9"/>
            </w:numPr>
            <w:ind w:left="1440" w:hanging="360"/>
          </w:pPr>
        </w:pPrChange>
      </w:pPr>
      <w:r w:rsidRPr="00801F40">
        <w:rPr>
          <w:rFonts w:ascii="Bell MT" w:hAnsi="Bell MT"/>
          <w:sz w:val="28"/>
          <w:szCs w:val="28"/>
          <w:lang w:val="en-US"/>
          <w:rPrChange w:id="811" w:author="Etion Pinari" w:date="2021-01-06T12:27:00Z">
            <w:rPr>
              <w:rFonts w:ascii="Bell MT" w:hAnsi="Bell MT"/>
              <w:sz w:val="28"/>
              <w:szCs w:val="28"/>
              <w:lang w:val="en-GB"/>
            </w:rPr>
          </w:rPrChange>
        </w:rPr>
        <w:t>The application server is connected to the database through an internal LAN with no firewalls, for increased connection speed.</w:t>
      </w:r>
    </w:p>
    <w:p w14:paraId="21852814" w14:textId="4ECF79E1" w:rsidR="00FC57A9" w:rsidRPr="00801F40" w:rsidDel="00C97095" w:rsidRDefault="00FC57A9">
      <w:pPr>
        <w:pStyle w:val="ListParagraph"/>
        <w:numPr>
          <w:ilvl w:val="0"/>
          <w:numId w:val="9"/>
        </w:numPr>
        <w:jc w:val="both"/>
        <w:rPr>
          <w:del w:id="812" w:author="Giorgio Romeo" w:date="2021-01-03T00:02:00Z"/>
          <w:rFonts w:ascii="Bell MT" w:hAnsi="Bell MT"/>
          <w:sz w:val="28"/>
          <w:szCs w:val="28"/>
          <w:lang w:val="en-US"/>
          <w:rPrChange w:id="813" w:author="Etion Pinari" w:date="2021-01-06T12:27:00Z">
            <w:rPr>
              <w:del w:id="814" w:author="Giorgio Romeo" w:date="2021-01-03T00:02:00Z"/>
              <w:rFonts w:ascii="Bell MT" w:hAnsi="Bell MT"/>
              <w:sz w:val="28"/>
              <w:szCs w:val="28"/>
              <w:lang w:val="en-GB"/>
            </w:rPr>
          </w:rPrChange>
        </w:rPr>
      </w:pPr>
      <w:r w:rsidRPr="00801F40">
        <w:rPr>
          <w:rFonts w:ascii="Bell MT" w:hAnsi="Bell MT"/>
          <w:sz w:val="28"/>
          <w:szCs w:val="28"/>
          <w:lang w:val="en-US"/>
          <w:rPrChange w:id="815" w:author="Etion Pinari" w:date="2021-01-06T12:27:00Z">
            <w:rPr>
              <w:rFonts w:ascii="Bell MT" w:hAnsi="Bell MT"/>
              <w:sz w:val="28"/>
              <w:szCs w:val="28"/>
              <w:lang w:val="en-GB"/>
            </w:rPr>
          </w:rPrChange>
        </w:rPr>
        <w:t>Turnstiles and cash registers need to forward information regarding QR codes through the internet.</w:t>
      </w:r>
      <w:del w:id="816" w:author="Giorgio Romeo" w:date="2021-01-03T00:02:00Z">
        <w:r w:rsidRPr="00801F40" w:rsidDel="0095335C">
          <w:rPr>
            <w:rFonts w:ascii="Bell MT" w:hAnsi="Bell MT"/>
            <w:sz w:val="28"/>
            <w:szCs w:val="28"/>
            <w:lang w:val="en-US"/>
            <w:rPrChange w:id="817" w:author="Etion Pinari" w:date="2021-01-06T12:27:00Z">
              <w:rPr>
                <w:rFonts w:ascii="Bell MT" w:hAnsi="Bell MT"/>
                <w:sz w:val="28"/>
                <w:szCs w:val="28"/>
                <w:lang w:val="en-GB"/>
              </w:rPr>
            </w:rPrChange>
          </w:rPr>
          <w:delText xml:space="preserve"> </w:delText>
        </w:r>
      </w:del>
    </w:p>
    <w:p w14:paraId="088379B1" w14:textId="77777777" w:rsidR="00C97095" w:rsidRPr="00801F40" w:rsidRDefault="00C97095">
      <w:pPr>
        <w:pStyle w:val="ListParagraph"/>
        <w:numPr>
          <w:ilvl w:val="0"/>
          <w:numId w:val="9"/>
        </w:numPr>
        <w:jc w:val="both"/>
        <w:rPr>
          <w:ins w:id="818" w:author="Giorgio Romeo" w:date="2021-01-03T22:39:00Z"/>
          <w:rFonts w:ascii="Bell MT" w:hAnsi="Bell MT"/>
          <w:sz w:val="28"/>
          <w:szCs w:val="28"/>
          <w:lang w:val="en-US"/>
          <w:rPrChange w:id="819" w:author="Etion Pinari" w:date="2021-01-06T12:27:00Z">
            <w:rPr>
              <w:ins w:id="820" w:author="Giorgio Romeo" w:date="2021-01-03T22:39:00Z"/>
              <w:rFonts w:ascii="Bell MT" w:hAnsi="Bell MT"/>
              <w:sz w:val="28"/>
              <w:szCs w:val="28"/>
              <w:lang w:val="en-GB"/>
            </w:rPr>
          </w:rPrChange>
        </w:rPr>
        <w:pPrChange w:id="821" w:author="Giorgio Romeo" w:date="2021-01-01T20:20:00Z">
          <w:pPr>
            <w:pStyle w:val="ListParagraph"/>
            <w:numPr>
              <w:numId w:val="9"/>
            </w:numPr>
            <w:ind w:left="1440" w:hanging="360"/>
          </w:pPr>
        </w:pPrChange>
      </w:pPr>
    </w:p>
    <w:p w14:paraId="34D69A08" w14:textId="36E043AF" w:rsidR="00634813" w:rsidRPr="00801F40" w:rsidRDefault="00634813" w:rsidP="00C97095">
      <w:pPr>
        <w:pStyle w:val="ListParagraph"/>
        <w:ind w:left="1440"/>
        <w:jc w:val="both"/>
        <w:rPr>
          <w:ins w:id="822" w:author="Giorgio Romeo" w:date="2021-01-03T22:39:00Z"/>
          <w:rFonts w:ascii="Bell MT" w:hAnsi="Bell MT"/>
          <w:sz w:val="28"/>
          <w:szCs w:val="28"/>
          <w:lang w:val="en-US"/>
          <w:rPrChange w:id="823" w:author="Etion Pinari" w:date="2021-01-06T12:27:00Z">
            <w:rPr>
              <w:ins w:id="824" w:author="Giorgio Romeo" w:date="2021-01-03T22:39:00Z"/>
              <w:rFonts w:ascii="Bell MT" w:hAnsi="Bell MT"/>
              <w:sz w:val="28"/>
              <w:szCs w:val="28"/>
              <w:lang w:val="en-GB"/>
            </w:rPr>
          </w:rPrChange>
        </w:rPr>
      </w:pPr>
    </w:p>
    <w:p w14:paraId="549155E2" w14:textId="054FCE49" w:rsidR="00C97095" w:rsidRPr="00801F40" w:rsidRDefault="00C97095">
      <w:pPr>
        <w:pStyle w:val="ListParagraph"/>
        <w:ind w:left="1440"/>
        <w:jc w:val="both"/>
        <w:rPr>
          <w:ins w:id="825" w:author="Giorgio Romeo" w:date="2021-01-04T10:47:00Z"/>
          <w:rFonts w:ascii="Bell MT" w:hAnsi="Bell MT"/>
          <w:sz w:val="28"/>
          <w:szCs w:val="28"/>
          <w:lang w:val="en-US"/>
          <w:rPrChange w:id="826" w:author="Etion Pinari" w:date="2021-01-06T12:27:00Z">
            <w:rPr>
              <w:ins w:id="827" w:author="Giorgio Romeo" w:date="2021-01-04T10:47:00Z"/>
              <w:rFonts w:ascii="Bell MT" w:hAnsi="Bell MT"/>
              <w:sz w:val="28"/>
              <w:szCs w:val="28"/>
              <w:lang w:val="en-GB"/>
            </w:rPr>
          </w:rPrChange>
        </w:rPr>
      </w:pPr>
    </w:p>
    <w:p w14:paraId="61A97499" w14:textId="77777777" w:rsidR="004C0824" w:rsidRPr="00801F40" w:rsidRDefault="004C0824">
      <w:pPr>
        <w:pStyle w:val="ListParagraph"/>
        <w:ind w:left="1440"/>
        <w:jc w:val="both"/>
        <w:rPr>
          <w:rFonts w:ascii="Bell MT" w:hAnsi="Bell MT"/>
          <w:sz w:val="28"/>
          <w:szCs w:val="28"/>
          <w:lang w:val="en-US"/>
          <w:rPrChange w:id="828" w:author="Etion Pinari" w:date="2021-01-06T12:27:00Z">
            <w:rPr>
              <w:lang w:val="en-GB"/>
            </w:rPr>
          </w:rPrChange>
        </w:rPr>
        <w:pPrChange w:id="829" w:author="Giorgio Romeo" w:date="2021-01-03T22:39:00Z">
          <w:pPr/>
        </w:pPrChange>
      </w:pPr>
    </w:p>
    <w:p w14:paraId="55C0AA21" w14:textId="3A1904F8" w:rsidR="00E912F0" w:rsidRPr="00801F40" w:rsidDel="00E912F0" w:rsidRDefault="00E912F0">
      <w:pPr>
        <w:numPr>
          <w:ilvl w:val="0"/>
          <w:numId w:val="1"/>
        </w:numPr>
        <w:rPr>
          <w:del w:id="830" w:author="Giorgio Romeo" w:date="2021-01-01T20:23:00Z"/>
          <w:rFonts w:ascii="Bell MT" w:hAnsi="Bell MT"/>
          <w:i/>
          <w:iCs/>
          <w:sz w:val="28"/>
          <w:szCs w:val="28"/>
          <w:lang w:val="en-US"/>
          <w:rPrChange w:id="831" w:author="Etion Pinari" w:date="2021-01-06T12:27:00Z">
            <w:rPr>
              <w:del w:id="832" w:author="Giorgio Romeo" w:date="2021-01-01T20:23:00Z"/>
              <w:rFonts w:ascii="Bell MT" w:hAnsi="Bell MT"/>
              <w:sz w:val="28"/>
              <w:szCs w:val="28"/>
              <w:lang w:val="en-GB"/>
            </w:rPr>
          </w:rPrChange>
        </w:rPr>
        <w:pPrChange w:id="833" w:author="Giorgio Romeo" w:date="2021-01-03T22:39:00Z">
          <w:pPr/>
        </w:pPrChange>
      </w:pPr>
    </w:p>
    <w:p w14:paraId="4E478B48" w14:textId="5CC4F583" w:rsidR="004C0824" w:rsidRPr="00801F40" w:rsidRDefault="006625AC">
      <w:pPr>
        <w:pStyle w:val="ListParagraph"/>
        <w:numPr>
          <w:ilvl w:val="1"/>
          <w:numId w:val="1"/>
        </w:numPr>
        <w:spacing w:line="360" w:lineRule="auto"/>
        <w:rPr>
          <w:ins w:id="834" w:author="Cristian Sbrolli" w:date="2021-01-02T21:52:00Z"/>
          <w:rFonts w:ascii="Bell MT" w:hAnsi="Bell MT"/>
          <w:sz w:val="32"/>
          <w:szCs w:val="32"/>
          <w:lang w:val="en-US"/>
          <w:rPrChange w:id="835" w:author="Etion Pinari" w:date="2021-01-06T12:27:00Z">
            <w:rPr>
              <w:ins w:id="836" w:author="Cristian Sbrolli" w:date="2021-01-02T21:52:00Z"/>
              <w:rFonts w:ascii="Bell MT" w:hAnsi="Bell MT"/>
              <w:lang w:val="en-GB"/>
            </w:rPr>
          </w:rPrChange>
        </w:rPr>
        <w:pPrChange w:id="837" w:author="Giorgio Romeo" w:date="2021-01-04T10:47:00Z">
          <w:pPr>
            <w:pStyle w:val="ListParagraph"/>
            <w:numPr>
              <w:ilvl w:val="1"/>
              <w:numId w:val="1"/>
            </w:numPr>
            <w:ind w:hanging="360"/>
          </w:pPr>
        </w:pPrChange>
      </w:pPr>
      <w:r w:rsidRPr="00801F40">
        <w:rPr>
          <w:rFonts w:ascii="Bell MT" w:hAnsi="Bell MT"/>
          <w:i/>
          <w:iCs/>
          <w:sz w:val="32"/>
          <w:szCs w:val="32"/>
          <w:lang w:val="en-US"/>
          <w:rPrChange w:id="838" w:author="Etion Pinari" w:date="2021-01-06T12:27:00Z">
            <w:rPr>
              <w:rFonts w:ascii="Bell MT" w:hAnsi="Bell MT"/>
              <w:i/>
              <w:iCs/>
              <w:sz w:val="32"/>
              <w:szCs w:val="32"/>
              <w:lang w:val="en-GB"/>
            </w:rPr>
          </w:rPrChange>
        </w:rPr>
        <w:t>Runtime view</w:t>
      </w:r>
      <w:r w:rsidRPr="00801F40">
        <w:rPr>
          <w:rFonts w:ascii="Bell MT" w:hAnsi="Bell MT"/>
          <w:i/>
          <w:iCs/>
          <w:sz w:val="32"/>
          <w:szCs w:val="32"/>
          <w:lang w:val="en-US"/>
          <w:rPrChange w:id="839" w:author="Etion Pinari" w:date="2021-01-06T12:27:00Z">
            <w:rPr>
              <w:rFonts w:ascii="Bell MT" w:hAnsi="Bell MT"/>
              <w:sz w:val="32"/>
              <w:szCs w:val="32"/>
              <w:lang w:val="en-GB"/>
            </w:rPr>
          </w:rPrChange>
        </w:rPr>
        <w:t>:</w:t>
      </w:r>
      <w:r w:rsidRPr="00801F40">
        <w:rPr>
          <w:rFonts w:ascii="Bell MT" w:hAnsi="Bell MT"/>
          <w:sz w:val="32"/>
          <w:szCs w:val="32"/>
          <w:lang w:val="en-US"/>
          <w:rPrChange w:id="840" w:author="Etion Pinari" w:date="2021-01-06T12:27:00Z">
            <w:rPr>
              <w:rFonts w:ascii="Bell MT" w:hAnsi="Bell MT"/>
              <w:sz w:val="32"/>
              <w:szCs w:val="32"/>
              <w:lang w:val="en-GB"/>
            </w:rPr>
          </w:rPrChange>
        </w:rPr>
        <w:t xml:space="preserve"> </w:t>
      </w:r>
      <w:ins w:id="841" w:author="Cristian Sbrolli" w:date="2021-01-02T21:54:00Z">
        <w:del w:id="842" w:author="Giorgio Romeo" w:date="2021-01-04T10:46:00Z">
          <w:r w:rsidR="00E6172C" w:rsidRPr="00801F40" w:rsidDel="004C0824">
            <w:rPr>
              <w:rFonts w:ascii="Bell MT" w:hAnsi="Bell MT"/>
              <w:sz w:val="32"/>
              <w:szCs w:val="32"/>
              <w:lang w:val="en-US"/>
              <w:rPrChange w:id="843" w:author="Etion Pinari" w:date="2021-01-06T12:27:00Z">
                <w:rPr>
                  <w:rFonts w:ascii="Bell MT" w:hAnsi="Bell MT"/>
                  <w:sz w:val="32"/>
                  <w:szCs w:val="32"/>
                  <w:lang w:val="en-GB"/>
                </w:rPr>
              </w:rPrChange>
            </w:rPr>
            <w:br/>
          </w:r>
        </w:del>
      </w:ins>
      <w:del w:id="844" w:author="Cristian Sbrolli" w:date="2021-01-02T21:51:00Z">
        <w:r w:rsidRPr="00801F40" w:rsidDel="00E6172C">
          <w:rPr>
            <w:rFonts w:ascii="Bell MT" w:hAnsi="Bell MT"/>
            <w:lang w:val="en-US"/>
            <w:rPrChange w:id="845" w:author="Etion Pinari" w:date="2021-01-06T12:27:00Z">
              <w:rPr>
                <w:rFonts w:ascii="Bell MT" w:hAnsi="Bell MT"/>
                <w:lang w:val="en-GB"/>
              </w:rPr>
            </w:rPrChange>
          </w:rPr>
          <w:delText xml:space="preserve">You can use sequence diagrams to describe the way components interact to accomplish specific tasks typically related to your use cases </w:delText>
        </w:r>
      </w:del>
    </w:p>
    <w:p w14:paraId="750139D0" w14:textId="3FECA803" w:rsidR="00E6172C" w:rsidRPr="00801F40" w:rsidRDefault="00252D73" w:rsidP="00E6172C">
      <w:pPr>
        <w:pStyle w:val="ListParagraph"/>
        <w:numPr>
          <w:ilvl w:val="0"/>
          <w:numId w:val="39"/>
        </w:numPr>
        <w:rPr>
          <w:ins w:id="846" w:author="Giorgio Romeo" w:date="2021-01-04T10:47:00Z"/>
          <w:rFonts w:ascii="Bell MT" w:hAnsi="Bell MT"/>
          <w:i/>
          <w:iCs/>
          <w:sz w:val="28"/>
          <w:szCs w:val="28"/>
          <w:lang w:val="en-US"/>
          <w:rPrChange w:id="847" w:author="Etion Pinari" w:date="2021-01-06T12:27:00Z">
            <w:rPr>
              <w:ins w:id="848" w:author="Giorgio Romeo" w:date="2021-01-04T10:47:00Z"/>
              <w:rFonts w:ascii="Bell MT" w:hAnsi="Bell MT"/>
              <w:i/>
              <w:iCs/>
              <w:sz w:val="28"/>
              <w:szCs w:val="28"/>
              <w:lang w:val="en-GB"/>
            </w:rPr>
          </w:rPrChange>
        </w:rPr>
      </w:pPr>
      <w:ins w:id="849" w:author="Giorgio Romeo" w:date="2021-01-04T10:52:00Z">
        <w:r w:rsidRPr="00801F40">
          <w:rPr>
            <w:rFonts w:ascii="Bell MT" w:hAnsi="Bell MT"/>
            <w:i/>
            <w:iCs/>
            <w:noProof/>
            <w:sz w:val="28"/>
            <w:szCs w:val="28"/>
            <w:lang w:val="en-US"/>
            <w:rPrChange w:id="850" w:author="Etion Pinari" w:date="2021-01-06T12:27:00Z">
              <w:rPr>
                <w:rFonts w:ascii="Bell MT" w:hAnsi="Bell MT"/>
                <w:i/>
                <w:iCs/>
                <w:noProof/>
                <w:sz w:val="28"/>
                <w:szCs w:val="28"/>
                <w:lang w:val="en-GB"/>
              </w:rPr>
            </w:rPrChange>
          </w:rPr>
          <w:drawing>
            <wp:anchor distT="0" distB="0" distL="114300" distR="114300" simplePos="0" relativeHeight="251732992" behindDoc="0" locked="0" layoutInCell="1" allowOverlap="1" wp14:anchorId="5469CE7C" wp14:editId="5810D720">
              <wp:simplePos x="0" y="0"/>
              <wp:positionH relativeFrom="margin">
                <wp:align>left</wp:align>
              </wp:positionH>
              <wp:positionV relativeFrom="paragraph">
                <wp:posOffset>408636</wp:posOffset>
              </wp:positionV>
              <wp:extent cx="6120130" cy="3096895"/>
              <wp:effectExtent l="0" t="0" r="0" b="8255"/>
              <wp:wrapSquare wrapText="bothSides"/>
              <wp:docPr id="63" name="Immagine 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avolo&#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6120130" cy="3096895"/>
                      </a:xfrm>
                      <a:prstGeom prst="rect">
                        <a:avLst/>
                      </a:prstGeom>
                    </pic:spPr>
                  </pic:pic>
                </a:graphicData>
              </a:graphic>
              <wp14:sizeRelH relativeFrom="margin">
                <wp14:pctWidth>0</wp14:pctWidth>
              </wp14:sizeRelH>
              <wp14:sizeRelV relativeFrom="margin">
                <wp14:pctHeight>0</wp14:pctHeight>
              </wp14:sizeRelV>
            </wp:anchor>
          </w:drawing>
        </w:r>
      </w:ins>
      <w:ins w:id="851" w:author="Cristian Sbrolli" w:date="2021-01-02T21:53:00Z">
        <w:del w:id="852" w:author="Giorgio Romeo" w:date="2021-01-04T10:52:00Z">
          <w:r w:rsidR="00E6172C" w:rsidRPr="00801F40" w:rsidDel="004C0824">
            <w:rPr>
              <w:rFonts w:ascii="Bell MT" w:hAnsi="Bell MT"/>
              <w:i/>
              <w:iCs/>
              <w:noProof/>
              <w:sz w:val="28"/>
              <w:szCs w:val="28"/>
              <w:lang w:val="en-US"/>
              <w:rPrChange w:id="853" w:author="Etion Pinari" w:date="2021-01-06T12:27:00Z">
                <w:rPr>
                  <w:rFonts w:ascii="Bell MT" w:hAnsi="Bell MT"/>
                  <w:i/>
                  <w:iCs/>
                  <w:noProof/>
                  <w:sz w:val="32"/>
                  <w:szCs w:val="32"/>
                  <w:lang w:val="en-GB"/>
                </w:rPr>
              </w:rPrChange>
            </w:rPr>
            <w:drawing>
              <wp:anchor distT="0" distB="0" distL="114300" distR="114300" simplePos="0" relativeHeight="251682816" behindDoc="0" locked="0" layoutInCell="1" allowOverlap="1" wp14:anchorId="276E9BFF" wp14:editId="2191348E">
                <wp:simplePos x="0" y="0"/>
                <wp:positionH relativeFrom="margin">
                  <wp:align>center</wp:align>
                </wp:positionH>
                <wp:positionV relativeFrom="paragraph">
                  <wp:posOffset>398598</wp:posOffset>
                </wp:positionV>
                <wp:extent cx="6112800" cy="276480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2800" cy="276480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854" w:author="Etion Pinari" w:date="2021-01-04T16:27:00Z">
        <w:r w:rsidR="009121E5" w:rsidRPr="00801F40">
          <w:rPr>
            <w:rFonts w:ascii="Bell MT" w:hAnsi="Bell MT"/>
            <w:i/>
            <w:iCs/>
            <w:sz w:val="28"/>
            <w:szCs w:val="28"/>
            <w:lang w:val="en-US"/>
            <w:rPrChange w:id="855" w:author="Etion Pinari" w:date="2021-01-06T12:27:00Z">
              <w:rPr>
                <w:rFonts w:ascii="Bell MT" w:hAnsi="Bell MT"/>
                <w:i/>
                <w:iCs/>
                <w:sz w:val="28"/>
                <w:szCs w:val="28"/>
                <w:lang w:val="en-GB"/>
              </w:rPr>
            </w:rPrChange>
          </w:rPr>
          <w:t xml:space="preserve"> </w:t>
        </w:r>
      </w:ins>
      <w:ins w:id="856" w:author="Cristian Sbrolli" w:date="2021-01-02T21:52:00Z">
        <w:r w:rsidR="00E6172C" w:rsidRPr="00801F40">
          <w:rPr>
            <w:rFonts w:ascii="Bell MT" w:hAnsi="Bell MT"/>
            <w:i/>
            <w:iCs/>
            <w:sz w:val="28"/>
            <w:szCs w:val="28"/>
            <w:lang w:val="en-US"/>
            <w:rPrChange w:id="857" w:author="Etion Pinari" w:date="2021-01-06T12:27:00Z">
              <w:rPr>
                <w:rFonts w:ascii="Bell MT" w:hAnsi="Bell MT"/>
                <w:sz w:val="32"/>
                <w:szCs w:val="32"/>
                <w:lang w:val="en-GB"/>
              </w:rPr>
            </w:rPrChange>
          </w:rPr>
          <w:t>User Registration</w:t>
        </w:r>
      </w:ins>
    </w:p>
    <w:p w14:paraId="55E9EE50" w14:textId="7AD764FC" w:rsidR="004C0824" w:rsidRPr="00801F40" w:rsidRDefault="004C0824" w:rsidP="004C0824">
      <w:pPr>
        <w:rPr>
          <w:ins w:id="858" w:author="Giorgio Romeo" w:date="2021-01-04T10:47:00Z"/>
          <w:rFonts w:ascii="Bell MT" w:hAnsi="Bell MT"/>
          <w:i/>
          <w:iCs/>
          <w:sz w:val="28"/>
          <w:szCs w:val="28"/>
          <w:lang w:val="en-US"/>
          <w:rPrChange w:id="859" w:author="Etion Pinari" w:date="2021-01-06T12:27:00Z">
            <w:rPr>
              <w:ins w:id="860" w:author="Giorgio Romeo" w:date="2021-01-04T10:47:00Z"/>
              <w:rFonts w:ascii="Bell MT" w:hAnsi="Bell MT"/>
              <w:i/>
              <w:iCs/>
              <w:sz w:val="28"/>
              <w:szCs w:val="28"/>
              <w:lang w:val="en-GB"/>
            </w:rPr>
          </w:rPrChange>
        </w:rPr>
      </w:pPr>
    </w:p>
    <w:p w14:paraId="33ACF12D" w14:textId="4FE4A419" w:rsidR="004C0824" w:rsidRPr="00801F40" w:rsidDel="00252D73" w:rsidRDefault="004C0824" w:rsidP="00252D73">
      <w:pPr>
        <w:jc w:val="both"/>
        <w:rPr>
          <w:del w:id="861" w:author="Giorgio Romeo" w:date="2021-01-04T10:59:00Z"/>
          <w:rFonts w:ascii="Bell MT" w:hAnsi="Bell MT"/>
          <w:sz w:val="28"/>
          <w:szCs w:val="28"/>
          <w:lang w:val="en-US"/>
          <w:rPrChange w:id="862" w:author="Etion Pinari" w:date="2021-01-06T12:27:00Z">
            <w:rPr>
              <w:del w:id="863" w:author="Giorgio Romeo" w:date="2021-01-04T10:59:00Z"/>
              <w:rFonts w:ascii="Bell MT" w:hAnsi="Bell MT"/>
              <w:sz w:val="28"/>
              <w:szCs w:val="28"/>
              <w:lang w:val="en-GB"/>
            </w:rPr>
          </w:rPrChange>
        </w:rPr>
      </w:pPr>
      <w:moveToRangeStart w:id="864" w:author="Giorgio Romeo" w:date="2021-01-04T10:47:00Z" w:name="move60649655"/>
      <w:moveTo w:id="865" w:author="Giorgio Romeo" w:date="2021-01-04T10:47:00Z">
        <w:r w:rsidRPr="00801F40">
          <w:rPr>
            <w:rFonts w:ascii="Bell MT" w:hAnsi="Bell MT"/>
            <w:sz w:val="28"/>
            <w:szCs w:val="28"/>
            <w:lang w:val="en-US"/>
            <w:rPrChange w:id="866" w:author="Etion Pinari" w:date="2021-01-06T12:27:00Z">
              <w:rPr>
                <w:rFonts w:ascii="Bell MT" w:hAnsi="Bell MT"/>
                <w:sz w:val="28"/>
                <w:szCs w:val="28"/>
                <w:lang w:val="en-GB"/>
              </w:rPr>
            </w:rPrChange>
          </w:rPr>
          <w:t>User registration is the usual, with checks on registration fields. User interactions have been omitted as trivial and superfluous to the understanding of the interaction.</w:t>
        </w:r>
      </w:moveTo>
    </w:p>
    <w:p w14:paraId="117820DC" w14:textId="77777777" w:rsidR="00252D73" w:rsidRPr="00801F40" w:rsidRDefault="00252D73" w:rsidP="004C0824">
      <w:pPr>
        <w:jc w:val="both"/>
        <w:rPr>
          <w:ins w:id="867" w:author="Giorgio Romeo" w:date="2021-01-04T11:06:00Z"/>
          <w:moveTo w:id="868" w:author="Giorgio Romeo" w:date="2021-01-04T10:47:00Z"/>
          <w:rFonts w:ascii="Bell MT" w:hAnsi="Bell MT"/>
          <w:sz w:val="28"/>
          <w:szCs w:val="28"/>
          <w:lang w:val="en-US"/>
          <w:rPrChange w:id="869" w:author="Etion Pinari" w:date="2021-01-06T12:27:00Z">
            <w:rPr>
              <w:ins w:id="870" w:author="Giorgio Romeo" w:date="2021-01-04T11:06:00Z"/>
              <w:moveTo w:id="871" w:author="Giorgio Romeo" w:date="2021-01-04T10:47:00Z"/>
              <w:rFonts w:ascii="Bell MT" w:hAnsi="Bell MT"/>
              <w:sz w:val="28"/>
              <w:szCs w:val="28"/>
              <w:lang w:val="en-GB"/>
            </w:rPr>
          </w:rPrChange>
        </w:rPr>
      </w:pPr>
    </w:p>
    <w:moveToRangeEnd w:id="864"/>
    <w:p w14:paraId="316395DE" w14:textId="02A9E50D" w:rsidR="004201DC" w:rsidRPr="00801F40" w:rsidRDefault="004201DC">
      <w:pPr>
        <w:jc w:val="both"/>
        <w:rPr>
          <w:ins w:id="872" w:author="Etion Pinari" w:date="2021-01-04T15:46:00Z"/>
          <w:rFonts w:ascii="Bell MT" w:hAnsi="Bell MT"/>
          <w:i/>
          <w:iCs/>
          <w:sz w:val="28"/>
          <w:szCs w:val="28"/>
          <w:lang w:val="en-US"/>
          <w:rPrChange w:id="873" w:author="Etion Pinari" w:date="2021-01-06T12:27:00Z">
            <w:rPr>
              <w:ins w:id="874" w:author="Etion Pinari" w:date="2021-01-04T15:46:00Z"/>
              <w:rFonts w:ascii="Bell MT" w:hAnsi="Bell MT"/>
              <w:i/>
              <w:iCs/>
              <w:sz w:val="28"/>
              <w:szCs w:val="28"/>
              <w:lang w:val="en-GB"/>
            </w:rPr>
          </w:rPrChange>
        </w:rPr>
      </w:pPr>
    </w:p>
    <w:p w14:paraId="4AC4E822" w14:textId="77777777" w:rsidR="004201DC" w:rsidRPr="00801F40" w:rsidRDefault="004201DC">
      <w:pPr>
        <w:rPr>
          <w:ins w:id="875" w:author="Etion Pinari" w:date="2021-01-04T15:46:00Z"/>
          <w:rFonts w:ascii="Bell MT" w:hAnsi="Bell MT"/>
          <w:i/>
          <w:iCs/>
          <w:sz w:val="28"/>
          <w:szCs w:val="28"/>
          <w:lang w:val="en-US"/>
          <w:rPrChange w:id="876" w:author="Etion Pinari" w:date="2021-01-06T12:27:00Z">
            <w:rPr>
              <w:ins w:id="877" w:author="Etion Pinari" w:date="2021-01-04T15:46:00Z"/>
              <w:rFonts w:ascii="Bell MT" w:hAnsi="Bell MT"/>
              <w:i/>
              <w:iCs/>
              <w:sz w:val="28"/>
              <w:szCs w:val="28"/>
              <w:lang w:val="en-GB"/>
            </w:rPr>
          </w:rPrChange>
        </w:rPr>
      </w:pPr>
      <w:ins w:id="878" w:author="Etion Pinari" w:date="2021-01-04T15:46:00Z">
        <w:r w:rsidRPr="00801F40">
          <w:rPr>
            <w:rFonts w:ascii="Bell MT" w:hAnsi="Bell MT"/>
            <w:i/>
            <w:iCs/>
            <w:sz w:val="28"/>
            <w:szCs w:val="28"/>
            <w:lang w:val="en-US"/>
            <w:rPrChange w:id="879" w:author="Etion Pinari" w:date="2021-01-06T12:27:00Z">
              <w:rPr>
                <w:rFonts w:ascii="Bell MT" w:hAnsi="Bell MT"/>
                <w:i/>
                <w:iCs/>
                <w:sz w:val="28"/>
                <w:szCs w:val="28"/>
                <w:lang w:val="en-GB"/>
              </w:rPr>
            </w:rPrChange>
          </w:rPr>
          <w:br w:type="page"/>
        </w:r>
      </w:ins>
    </w:p>
    <w:p w14:paraId="4578BD36" w14:textId="55C22467" w:rsidR="004C0824" w:rsidRPr="00801F40" w:rsidDel="004201DC" w:rsidRDefault="009121E5">
      <w:pPr>
        <w:rPr>
          <w:ins w:id="880" w:author="Giorgio Romeo" w:date="2021-01-04T10:47:00Z"/>
          <w:del w:id="881" w:author="Etion Pinari" w:date="2021-01-04T15:46:00Z"/>
          <w:rFonts w:ascii="Bell MT" w:hAnsi="Bell MT"/>
          <w:i/>
          <w:iCs/>
          <w:sz w:val="28"/>
          <w:szCs w:val="28"/>
          <w:lang w:val="en-US"/>
          <w:rPrChange w:id="882" w:author="Etion Pinari" w:date="2021-01-06T12:27:00Z">
            <w:rPr>
              <w:ins w:id="883" w:author="Giorgio Romeo" w:date="2021-01-04T10:47:00Z"/>
              <w:del w:id="884" w:author="Etion Pinari" w:date="2021-01-04T15:46:00Z"/>
              <w:lang w:val="en-GB"/>
            </w:rPr>
          </w:rPrChange>
        </w:rPr>
        <w:pPrChange w:id="885" w:author="Etion Pinari" w:date="2021-01-04T15:46:00Z">
          <w:pPr>
            <w:pStyle w:val="ListParagraph"/>
            <w:numPr>
              <w:numId w:val="39"/>
            </w:numPr>
            <w:ind w:left="1350" w:hanging="360"/>
          </w:pPr>
        </w:pPrChange>
      </w:pPr>
      <w:ins w:id="886" w:author="Etion Pinari" w:date="2021-01-04T16:27:00Z">
        <w:r w:rsidRPr="00801F40">
          <w:rPr>
            <w:rFonts w:ascii="Bell MT" w:hAnsi="Bell MT"/>
            <w:i/>
            <w:iCs/>
            <w:sz w:val="28"/>
            <w:szCs w:val="28"/>
            <w:lang w:val="en-US"/>
            <w:rPrChange w:id="887" w:author="Etion Pinari" w:date="2021-01-06T12:27:00Z">
              <w:rPr>
                <w:rFonts w:ascii="Bell MT" w:hAnsi="Bell MT"/>
                <w:i/>
                <w:iCs/>
                <w:sz w:val="28"/>
                <w:szCs w:val="28"/>
                <w:lang w:val="en-GB"/>
              </w:rPr>
            </w:rPrChange>
          </w:rPr>
          <w:lastRenderedPageBreak/>
          <w:t xml:space="preserve"> </w:t>
        </w:r>
      </w:ins>
    </w:p>
    <w:p w14:paraId="1F69D0F7" w14:textId="6BF3F453" w:rsidR="004C0824" w:rsidRPr="00801F40" w:rsidRDefault="00252D73" w:rsidP="00E6172C">
      <w:pPr>
        <w:pStyle w:val="ListParagraph"/>
        <w:numPr>
          <w:ilvl w:val="0"/>
          <w:numId w:val="39"/>
        </w:numPr>
        <w:rPr>
          <w:ins w:id="888" w:author="Cristian Sbrolli" w:date="2021-01-02T21:55:00Z"/>
          <w:rFonts w:ascii="Bell MT" w:hAnsi="Bell MT"/>
          <w:i/>
          <w:iCs/>
          <w:sz w:val="28"/>
          <w:szCs w:val="28"/>
          <w:lang w:val="en-US"/>
          <w:rPrChange w:id="889" w:author="Etion Pinari" w:date="2021-01-06T12:27:00Z">
            <w:rPr>
              <w:ins w:id="890" w:author="Cristian Sbrolli" w:date="2021-01-02T21:55:00Z"/>
              <w:rFonts w:ascii="Bell MT" w:hAnsi="Bell MT"/>
              <w:i/>
              <w:iCs/>
              <w:sz w:val="32"/>
              <w:szCs w:val="32"/>
              <w:lang w:val="en-GB"/>
            </w:rPr>
          </w:rPrChange>
        </w:rPr>
      </w:pPr>
      <w:ins w:id="891" w:author="Giorgio Romeo" w:date="2021-01-04T10:58:00Z">
        <w:r w:rsidRPr="00801F40">
          <w:rPr>
            <w:rFonts w:ascii="Bell MT" w:hAnsi="Bell MT"/>
            <w:i/>
            <w:iCs/>
            <w:noProof/>
            <w:sz w:val="28"/>
            <w:szCs w:val="28"/>
            <w:lang w:val="en-US"/>
            <w:rPrChange w:id="892" w:author="Etion Pinari" w:date="2021-01-06T12:27:00Z">
              <w:rPr>
                <w:rFonts w:ascii="Bell MT" w:hAnsi="Bell MT"/>
                <w:i/>
                <w:iCs/>
                <w:noProof/>
                <w:sz w:val="28"/>
                <w:szCs w:val="28"/>
                <w:lang w:val="en-GB"/>
              </w:rPr>
            </w:rPrChange>
          </w:rPr>
          <w:drawing>
            <wp:anchor distT="0" distB="0" distL="114300" distR="114300" simplePos="0" relativeHeight="251734016" behindDoc="0" locked="0" layoutInCell="1" allowOverlap="1" wp14:anchorId="6DA47582" wp14:editId="08F108D2">
              <wp:simplePos x="0" y="0"/>
              <wp:positionH relativeFrom="margin">
                <wp:align>right</wp:align>
              </wp:positionH>
              <wp:positionV relativeFrom="paragraph">
                <wp:posOffset>423269</wp:posOffset>
              </wp:positionV>
              <wp:extent cx="6120130" cy="3235960"/>
              <wp:effectExtent l="0" t="0" r="0" b="254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28">
                        <a:extLst>
                          <a:ext uri="{28A0092B-C50C-407E-A947-70E740481C1C}">
                            <a14:useLocalDpi xmlns:a14="http://schemas.microsoft.com/office/drawing/2010/main" val="0"/>
                          </a:ext>
                        </a:extLst>
                      </a:blip>
                      <a:stretch>
                        <a:fillRect/>
                      </a:stretch>
                    </pic:blipFill>
                    <pic:spPr>
                      <a:xfrm>
                        <a:off x="0" y="0"/>
                        <a:ext cx="6120130" cy="3235960"/>
                      </a:xfrm>
                      <a:prstGeom prst="rect">
                        <a:avLst/>
                      </a:prstGeom>
                    </pic:spPr>
                  </pic:pic>
                </a:graphicData>
              </a:graphic>
            </wp:anchor>
          </w:drawing>
        </w:r>
      </w:ins>
      <w:ins w:id="893" w:author="Giorgio Romeo" w:date="2021-01-04T10:47:00Z">
        <w:r w:rsidR="004C0824" w:rsidRPr="00801F40">
          <w:rPr>
            <w:rFonts w:ascii="Bell MT" w:hAnsi="Bell MT"/>
            <w:i/>
            <w:iCs/>
            <w:sz w:val="28"/>
            <w:szCs w:val="28"/>
            <w:lang w:val="en-US"/>
            <w:rPrChange w:id="894" w:author="Etion Pinari" w:date="2021-01-06T12:27:00Z">
              <w:rPr>
                <w:rFonts w:ascii="Bell MT" w:hAnsi="Bell MT"/>
                <w:i/>
                <w:iCs/>
                <w:sz w:val="28"/>
                <w:szCs w:val="28"/>
                <w:lang w:val="en-GB"/>
              </w:rPr>
            </w:rPrChange>
          </w:rPr>
          <w:t>User Login</w:t>
        </w:r>
      </w:ins>
    </w:p>
    <w:p w14:paraId="21C6FB54" w14:textId="434AC9FD" w:rsidR="0095335C" w:rsidRPr="00801F40" w:rsidRDefault="0095335C" w:rsidP="0095335C">
      <w:pPr>
        <w:jc w:val="both"/>
        <w:rPr>
          <w:ins w:id="895" w:author="Giorgio Romeo" w:date="2021-01-04T10:59:00Z"/>
          <w:rFonts w:ascii="Bell MT" w:hAnsi="Bell MT"/>
          <w:sz w:val="28"/>
          <w:szCs w:val="28"/>
          <w:lang w:val="en-US"/>
          <w:rPrChange w:id="896" w:author="Etion Pinari" w:date="2021-01-06T12:27:00Z">
            <w:rPr>
              <w:ins w:id="897" w:author="Giorgio Romeo" w:date="2021-01-04T10:59:00Z"/>
              <w:rFonts w:ascii="Bell MT" w:hAnsi="Bell MT"/>
              <w:sz w:val="28"/>
              <w:szCs w:val="28"/>
              <w:lang w:val="en-GB"/>
            </w:rPr>
          </w:rPrChange>
        </w:rPr>
      </w:pPr>
    </w:p>
    <w:p w14:paraId="254BC612" w14:textId="68D9C750" w:rsidR="00252D73" w:rsidRPr="00801F40" w:rsidRDefault="00252D73" w:rsidP="0095335C">
      <w:pPr>
        <w:jc w:val="both"/>
        <w:rPr>
          <w:ins w:id="898" w:author="Giorgio Romeo" w:date="2021-01-03T00:01:00Z"/>
          <w:rFonts w:ascii="Bell MT" w:hAnsi="Bell MT"/>
          <w:sz w:val="28"/>
          <w:szCs w:val="28"/>
          <w:lang w:val="en-US"/>
          <w:rPrChange w:id="899" w:author="Etion Pinari" w:date="2021-01-06T12:27:00Z">
            <w:rPr>
              <w:ins w:id="900" w:author="Giorgio Romeo" w:date="2021-01-03T00:01:00Z"/>
              <w:rFonts w:ascii="Bell MT" w:hAnsi="Bell MT"/>
              <w:sz w:val="28"/>
              <w:szCs w:val="28"/>
              <w:lang w:val="en-GB"/>
            </w:rPr>
          </w:rPrChange>
        </w:rPr>
      </w:pPr>
      <w:ins w:id="901" w:author="Giorgio Romeo" w:date="2021-01-04T11:01:00Z">
        <w:r w:rsidRPr="00801F40">
          <w:rPr>
            <w:rFonts w:ascii="Bell MT" w:hAnsi="Bell MT"/>
            <w:sz w:val="28"/>
            <w:szCs w:val="28"/>
            <w:lang w:val="en-US"/>
            <w:rPrChange w:id="902" w:author="Etion Pinari" w:date="2021-01-06T12:27:00Z">
              <w:rPr>
                <w:rFonts w:ascii="Bell MT" w:hAnsi="Bell MT"/>
                <w:sz w:val="28"/>
                <w:szCs w:val="28"/>
                <w:lang w:val="en-GB"/>
              </w:rPr>
            </w:rPrChange>
          </w:rPr>
          <w:t>The</w:t>
        </w:r>
      </w:ins>
      <w:ins w:id="903" w:author="Giorgio Romeo" w:date="2021-01-04T11:00:00Z">
        <w:r w:rsidRPr="00801F40">
          <w:rPr>
            <w:rFonts w:ascii="Bell MT" w:hAnsi="Bell MT"/>
            <w:sz w:val="28"/>
            <w:szCs w:val="28"/>
            <w:lang w:val="en-US"/>
            <w:rPrChange w:id="904" w:author="Etion Pinari" w:date="2021-01-06T12:27:00Z">
              <w:rPr>
                <w:rFonts w:ascii="Bell MT" w:hAnsi="Bell MT"/>
                <w:sz w:val="28"/>
                <w:szCs w:val="28"/>
                <w:lang w:val="en-GB"/>
              </w:rPr>
            </w:rPrChange>
          </w:rPr>
          <w:t xml:space="preserve"> user</w:t>
        </w:r>
      </w:ins>
      <w:ins w:id="905" w:author="Giorgio Romeo" w:date="2021-01-04T11:01:00Z">
        <w:r w:rsidRPr="00801F40">
          <w:rPr>
            <w:rFonts w:ascii="Bell MT" w:hAnsi="Bell MT"/>
            <w:sz w:val="28"/>
            <w:szCs w:val="28"/>
            <w:lang w:val="en-US"/>
            <w:rPrChange w:id="906" w:author="Etion Pinari" w:date="2021-01-06T12:27:00Z">
              <w:rPr>
                <w:rFonts w:ascii="Bell MT" w:hAnsi="Bell MT"/>
                <w:sz w:val="28"/>
                <w:szCs w:val="28"/>
                <w:lang w:val="en-GB"/>
              </w:rPr>
            </w:rPrChange>
          </w:rPr>
          <w:t>, whose representation has been considered superfluous,</w:t>
        </w:r>
      </w:ins>
      <w:ins w:id="907" w:author="Giorgio Romeo" w:date="2021-01-04T11:00:00Z">
        <w:r w:rsidRPr="00801F40">
          <w:rPr>
            <w:rFonts w:ascii="Bell MT" w:hAnsi="Bell MT"/>
            <w:sz w:val="28"/>
            <w:szCs w:val="28"/>
            <w:lang w:val="en-US"/>
            <w:rPrChange w:id="908" w:author="Etion Pinari" w:date="2021-01-06T12:27:00Z">
              <w:rPr>
                <w:rFonts w:ascii="Bell MT" w:hAnsi="Bell MT"/>
                <w:sz w:val="28"/>
                <w:szCs w:val="28"/>
                <w:lang w:val="en-GB"/>
              </w:rPr>
            </w:rPrChange>
          </w:rPr>
          <w:t xml:space="preserve"> attempts to login </w:t>
        </w:r>
      </w:ins>
      <w:ins w:id="909" w:author="Giorgio Romeo" w:date="2021-01-04T11:01:00Z">
        <w:r w:rsidRPr="00801F40">
          <w:rPr>
            <w:rFonts w:ascii="Bell MT" w:hAnsi="Bell MT"/>
            <w:sz w:val="28"/>
            <w:szCs w:val="28"/>
            <w:lang w:val="en-US"/>
            <w:rPrChange w:id="910" w:author="Etion Pinari" w:date="2021-01-06T12:27:00Z">
              <w:rPr>
                <w:rFonts w:ascii="Bell MT" w:hAnsi="Bell MT"/>
                <w:sz w:val="28"/>
                <w:szCs w:val="28"/>
                <w:lang w:val="en-GB"/>
              </w:rPr>
            </w:rPrChange>
          </w:rPr>
          <w:t>in the application</w:t>
        </w:r>
      </w:ins>
      <w:ins w:id="911" w:author="Giorgio Romeo" w:date="2021-01-04T11:03:00Z">
        <w:r w:rsidRPr="00801F40">
          <w:rPr>
            <w:rFonts w:ascii="Bell MT" w:hAnsi="Bell MT"/>
            <w:sz w:val="28"/>
            <w:szCs w:val="28"/>
            <w:lang w:val="en-US"/>
            <w:rPrChange w:id="912" w:author="Etion Pinari" w:date="2021-01-06T12:27:00Z">
              <w:rPr>
                <w:rFonts w:ascii="Bell MT" w:hAnsi="Bell MT"/>
                <w:sz w:val="28"/>
                <w:szCs w:val="28"/>
                <w:lang w:val="en-GB"/>
              </w:rPr>
            </w:rPrChange>
          </w:rPr>
          <w:t xml:space="preserve"> thr</w:t>
        </w:r>
      </w:ins>
      <w:ins w:id="913" w:author="Giorgio Romeo" w:date="2021-01-04T11:04:00Z">
        <w:r w:rsidRPr="00801F40">
          <w:rPr>
            <w:rFonts w:ascii="Bell MT" w:hAnsi="Bell MT"/>
            <w:sz w:val="28"/>
            <w:szCs w:val="28"/>
            <w:lang w:val="en-US"/>
            <w:rPrChange w:id="914" w:author="Etion Pinari" w:date="2021-01-06T12:27:00Z">
              <w:rPr>
                <w:rFonts w:ascii="Bell MT" w:hAnsi="Bell MT"/>
                <w:sz w:val="28"/>
                <w:szCs w:val="28"/>
                <w:lang w:val="en-GB"/>
              </w:rPr>
            </w:rPrChange>
          </w:rPr>
          <w:t>ough the Mobile App and h</w:t>
        </w:r>
      </w:ins>
      <w:ins w:id="915" w:author="Giorgio Romeo" w:date="2021-01-04T11:02:00Z">
        <w:r w:rsidRPr="00801F40">
          <w:rPr>
            <w:rFonts w:ascii="Bell MT" w:hAnsi="Bell MT"/>
            <w:sz w:val="28"/>
            <w:szCs w:val="28"/>
            <w:lang w:val="en-US"/>
            <w:rPrChange w:id="916" w:author="Etion Pinari" w:date="2021-01-06T12:27:00Z">
              <w:rPr>
                <w:rFonts w:ascii="Bell MT" w:hAnsi="Bell MT"/>
                <w:sz w:val="28"/>
                <w:szCs w:val="28"/>
                <w:lang w:val="en-GB"/>
              </w:rPr>
            </w:rPrChange>
          </w:rPr>
          <w:t>is</w:t>
        </w:r>
      </w:ins>
      <w:ins w:id="917" w:author="Giorgio Romeo" w:date="2021-01-04T11:00:00Z">
        <w:r w:rsidRPr="00801F40">
          <w:rPr>
            <w:rFonts w:ascii="Bell MT" w:hAnsi="Bell MT"/>
            <w:sz w:val="28"/>
            <w:szCs w:val="28"/>
            <w:lang w:val="en-US"/>
            <w:rPrChange w:id="918" w:author="Etion Pinari" w:date="2021-01-06T12:27:00Z">
              <w:rPr>
                <w:rFonts w:ascii="Bell MT" w:hAnsi="Bell MT"/>
                <w:sz w:val="28"/>
                <w:szCs w:val="28"/>
                <w:lang w:val="en-GB"/>
              </w:rPr>
            </w:rPrChange>
          </w:rPr>
          <w:t xml:space="preserve"> access is granted </w:t>
        </w:r>
      </w:ins>
      <w:ins w:id="919" w:author="Giorgio Romeo" w:date="2021-01-04T11:01:00Z">
        <w:r w:rsidRPr="00801F40">
          <w:rPr>
            <w:rFonts w:ascii="Bell MT" w:hAnsi="Bell MT"/>
            <w:sz w:val="28"/>
            <w:szCs w:val="28"/>
            <w:lang w:val="en-US"/>
            <w:rPrChange w:id="920" w:author="Etion Pinari" w:date="2021-01-06T12:27:00Z">
              <w:rPr>
                <w:rFonts w:ascii="Bell MT" w:hAnsi="Bell MT"/>
                <w:sz w:val="28"/>
                <w:szCs w:val="28"/>
                <w:lang w:val="en-GB"/>
              </w:rPr>
            </w:rPrChange>
          </w:rPr>
          <w:t xml:space="preserve">only </w:t>
        </w:r>
      </w:ins>
      <w:ins w:id="921" w:author="Giorgio Romeo" w:date="2021-01-04T11:00:00Z">
        <w:r w:rsidRPr="00801F40">
          <w:rPr>
            <w:rFonts w:ascii="Bell MT" w:hAnsi="Bell MT"/>
            <w:sz w:val="28"/>
            <w:szCs w:val="28"/>
            <w:lang w:val="en-US"/>
            <w:rPrChange w:id="922" w:author="Etion Pinari" w:date="2021-01-06T12:27:00Z">
              <w:rPr>
                <w:rFonts w:ascii="Bell MT" w:hAnsi="Bell MT"/>
                <w:sz w:val="28"/>
                <w:szCs w:val="28"/>
                <w:lang w:val="en-GB"/>
              </w:rPr>
            </w:rPrChange>
          </w:rPr>
          <w:t>after a credential chec</w:t>
        </w:r>
      </w:ins>
      <w:ins w:id="923" w:author="Giorgio Romeo" w:date="2021-01-04T11:04:00Z">
        <w:r w:rsidRPr="00801F40">
          <w:rPr>
            <w:rFonts w:ascii="Bell MT" w:hAnsi="Bell MT"/>
            <w:sz w:val="28"/>
            <w:szCs w:val="28"/>
            <w:lang w:val="en-US"/>
            <w:rPrChange w:id="924" w:author="Etion Pinari" w:date="2021-01-06T12:27:00Z">
              <w:rPr>
                <w:rFonts w:ascii="Bell MT" w:hAnsi="Bell MT"/>
                <w:sz w:val="28"/>
                <w:szCs w:val="28"/>
                <w:lang w:val="en-GB"/>
              </w:rPr>
            </w:rPrChange>
          </w:rPr>
          <w:t>k</w:t>
        </w:r>
      </w:ins>
      <w:ins w:id="925" w:author="Giorgio Romeo" w:date="2021-01-04T11:02:00Z">
        <w:r w:rsidRPr="00801F40">
          <w:rPr>
            <w:rFonts w:ascii="Bell MT" w:hAnsi="Bell MT"/>
            <w:sz w:val="28"/>
            <w:szCs w:val="28"/>
            <w:lang w:val="en-US"/>
            <w:rPrChange w:id="926" w:author="Etion Pinari" w:date="2021-01-06T12:27:00Z">
              <w:rPr>
                <w:rFonts w:ascii="Bell MT" w:hAnsi="Bell MT"/>
                <w:sz w:val="28"/>
                <w:szCs w:val="28"/>
                <w:lang w:val="en-GB"/>
              </w:rPr>
            </w:rPrChange>
          </w:rPr>
          <w:t xml:space="preserve"> through the Data Service component. </w:t>
        </w:r>
      </w:ins>
      <w:ins w:id="927" w:author="Giorgio Romeo" w:date="2021-01-04T11:00:00Z">
        <w:r w:rsidRPr="00801F40">
          <w:rPr>
            <w:rFonts w:ascii="Bell MT" w:hAnsi="Bell MT"/>
            <w:sz w:val="28"/>
            <w:szCs w:val="28"/>
            <w:lang w:val="en-US"/>
            <w:rPrChange w:id="928" w:author="Etion Pinari" w:date="2021-01-06T12:27:00Z">
              <w:rPr>
                <w:rFonts w:ascii="Bell MT" w:hAnsi="Bell MT"/>
                <w:sz w:val="28"/>
                <w:szCs w:val="28"/>
                <w:lang w:val="en-GB"/>
              </w:rPr>
            </w:rPrChange>
          </w:rPr>
          <w:t xml:space="preserve"> </w:t>
        </w:r>
      </w:ins>
      <w:ins w:id="929" w:author="Giorgio Romeo" w:date="2021-01-04T11:02:00Z">
        <w:r w:rsidRPr="00801F40">
          <w:rPr>
            <w:rFonts w:ascii="Bell MT" w:hAnsi="Bell MT"/>
            <w:sz w:val="28"/>
            <w:szCs w:val="28"/>
            <w:lang w:val="en-US"/>
            <w:rPrChange w:id="930" w:author="Etion Pinari" w:date="2021-01-06T12:27:00Z">
              <w:rPr>
                <w:rFonts w:ascii="Bell MT" w:hAnsi="Bell MT"/>
                <w:sz w:val="28"/>
                <w:szCs w:val="28"/>
                <w:lang w:val="en-GB"/>
              </w:rPr>
            </w:rPrChange>
          </w:rPr>
          <w:t xml:space="preserve">If the credential check </w:t>
        </w:r>
      </w:ins>
      <w:ins w:id="931" w:author="Giorgio Romeo" w:date="2021-01-04T11:03:00Z">
        <w:r w:rsidRPr="00801F40">
          <w:rPr>
            <w:rFonts w:ascii="Bell MT" w:hAnsi="Bell MT"/>
            <w:sz w:val="28"/>
            <w:szCs w:val="28"/>
            <w:lang w:val="en-US"/>
            <w:rPrChange w:id="932" w:author="Etion Pinari" w:date="2021-01-06T12:27:00Z">
              <w:rPr>
                <w:rFonts w:ascii="Bell MT" w:hAnsi="Bell MT"/>
                <w:sz w:val="28"/>
                <w:szCs w:val="28"/>
                <w:lang w:val="en-GB"/>
              </w:rPr>
            </w:rPrChange>
          </w:rPr>
          <w:t>is not passed, then the application notifies the user</w:t>
        </w:r>
      </w:ins>
      <w:ins w:id="933" w:author="Giorgio Romeo" w:date="2021-01-04T11:05:00Z">
        <w:r w:rsidRPr="00801F40">
          <w:rPr>
            <w:rFonts w:ascii="Bell MT" w:hAnsi="Bell MT"/>
            <w:sz w:val="28"/>
            <w:szCs w:val="28"/>
            <w:lang w:val="en-US"/>
            <w:rPrChange w:id="934" w:author="Etion Pinari" w:date="2021-01-06T12:27:00Z">
              <w:rPr>
                <w:rFonts w:ascii="Bell MT" w:hAnsi="Bell MT"/>
                <w:sz w:val="28"/>
                <w:szCs w:val="28"/>
                <w:lang w:val="en-GB"/>
              </w:rPr>
            </w:rPrChange>
          </w:rPr>
          <w:t xml:space="preserve">, who can retry the procedure, that an error occurred due to either </w:t>
        </w:r>
      </w:ins>
      <w:ins w:id="935" w:author="Giorgio Romeo" w:date="2021-01-04T11:06:00Z">
        <w:r w:rsidRPr="00801F40">
          <w:rPr>
            <w:rFonts w:ascii="Bell MT" w:hAnsi="Bell MT"/>
            <w:sz w:val="28"/>
            <w:szCs w:val="28"/>
            <w:lang w:val="en-US"/>
            <w:rPrChange w:id="936" w:author="Etion Pinari" w:date="2021-01-06T12:27:00Z">
              <w:rPr>
                <w:rFonts w:ascii="Bell MT" w:hAnsi="Bell MT"/>
                <w:sz w:val="28"/>
                <w:szCs w:val="28"/>
                <w:lang w:val="en-GB"/>
              </w:rPr>
            </w:rPrChange>
          </w:rPr>
          <w:t>a</w:t>
        </w:r>
      </w:ins>
      <w:ins w:id="937" w:author="Giorgio Romeo" w:date="2021-01-04T11:05:00Z">
        <w:r w:rsidRPr="00801F40">
          <w:rPr>
            <w:rFonts w:ascii="Bell MT" w:hAnsi="Bell MT"/>
            <w:sz w:val="28"/>
            <w:szCs w:val="28"/>
            <w:lang w:val="en-US"/>
            <w:rPrChange w:id="938" w:author="Etion Pinari" w:date="2021-01-06T12:27:00Z">
              <w:rPr>
                <w:rFonts w:ascii="Bell MT" w:hAnsi="Bell MT"/>
                <w:sz w:val="28"/>
                <w:szCs w:val="28"/>
                <w:lang w:val="en-GB"/>
              </w:rPr>
            </w:rPrChange>
          </w:rPr>
          <w:t xml:space="preserve"> username or password error.</w:t>
        </w:r>
      </w:ins>
    </w:p>
    <w:p w14:paraId="5495EBF6" w14:textId="3DE674A0" w:rsidR="004C0824" w:rsidRPr="00801F40" w:rsidRDefault="007C732E">
      <w:pPr>
        <w:jc w:val="both"/>
        <w:rPr>
          <w:ins w:id="939" w:author="Giorgio Romeo" w:date="2021-01-05T15:35:00Z"/>
          <w:rFonts w:ascii="Bell MT" w:hAnsi="Bell MT"/>
          <w:sz w:val="28"/>
          <w:szCs w:val="28"/>
          <w:lang w:val="en-US"/>
          <w:rPrChange w:id="940" w:author="Etion Pinari" w:date="2021-01-06T12:27:00Z">
            <w:rPr>
              <w:ins w:id="941" w:author="Giorgio Romeo" w:date="2021-01-05T15:35:00Z"/>
              <w:rFonts w:ascii="Bell MT" w:hAnsi="Bell MT"/>
              <w:sz w:val="28"/>
              <w:szCs w:val="28"/>
              <w:lang w:val="en-GB"/>
            </w:rPr>
          </w:rPrChange>
        </w:rPr>
      </w:pPr>
      <w:moveFromRangeStart w:id="942" w:author="Giorgio Romeo" w:date="2021-01-04T10:47:00Z" w:name="move60649655"/>
      <w:moveFrom w:id="943" w:author="Giorgio Romeo" w:date="2021-01-04T10:47:00Z">
        <w:ins w:id="944" w:author="Cristian Sbrolli" w:date="2021-01-02T22:02:00Z">
          <w:r w:rsidRPr="00801F40" w:rsidDel="004C0824">
            <w:rPr>
              <w:rFonts w:ascii="Bell MT" w:hAnsi="Bell MT"/>
              <w:sz w:val="28"/>
              <w:szCs w:val="28"/>
              <w:lang w:val="en-US"/>
              <w:rPrChange w:id="945" w:author="Etion Pinari" w:date="2021-01-06T12:27:00Z">
                <w:rPr>
                  <w:rFonts w:ascii="Bell MT" w:hAnsi="Bell MT"/>
                  <w:sz w:val="28"/>
                  <w:szCs w:val="28"/>
                  <w:lang w:val="en-GB"/>
                </w:rPr>
              </w:rPrChange>
            </w:rPr>
            <w:t>User registration is the usual,</w:t>
          </w:r>
        </w:ins>
        <w:ins w:id="946" w:author="Cristian Sbrolli" w:date="2021-01-02T21:55:00Z">
          <w:r w:rsidR="00E6172C" w:rsidRPr="00801F40" w:rsidDel="004C0824">
            <w:rPr>
              <w:rFonts w:ascii="Bell MT" w:hAnsi="Bell MT"/>
              <w:sz w:val="28"/>
              <w:szCs w:val="28"/>
              <w:lang w:val="en-US"/>
              <w:rPrChange w:id="947" w:author="Etion Pinari" w:date="2021-01-06T12:27:00Z">
                <w:rPr>
                  <w:rFonts w:ascii="Bell MT" w:hAnsi="Bell MT"/>
                  <w:sz w:val="28"/>
                  <w:szCs w:val="28"/>
                  <w:lang w:val="en-GB"/>
                </w:rPr>
              </w:rPrChange>
            </w:rPr>
            <w:t xml:space="preserve"> with checks on registration fields</w:t>
          </w:r>
        </w:ins>
        <w:ins w:id="948" w:author="Cristian Sbrolli" w:date="2021-01-02T21:56:00Z">
          <w:r w:rsidR="00E6172C" w:rsidRPr="00801F40" w:rsidDel="004C0824">
            <w:rPr>
              <w:rFonts w:ascii="Bell MT" w:hAnsi="Bell MT"/>
              <w:sz w:val="28"/>
              <w:szCs w:val="28"/>
              <w:lang w:val="en-US"/>
              <w:rPrChange w:id="949" w:author="Etion Pinari" w:date="2021-01-06T12:27:00Z">
                <w:rPr>
                  <w:rFonts w:ascii="Bell MT" w:hAnsi="Bell MT"/>
                  <w:sz w:val="28"/>
                  <w:szCs w:val="28"/>
                  <w:lang w:val="en-GB"/>
                </w:rPr>
              </w:rPrChange>
            </w:rPr>
            <w:t>. User interactions have been omitted as trivial and</w:t>
          </w:r>
        </w:ins>
        <w:ins w:id="950" w:author="Cristian Sbrolli" w:date="2021-01-02T21:57:00Z">
          <w:r w:rsidR="00E6172C" w:rsidRPr="00801F40" w:rsidDel="004C0824">
            <w:rPr>
              <w:rFonts w:ascii="Bell MT" w:hAnsi="Bell MT"/>
              <w:sz w:val="28"/>
              <w:szCs w:val="28"/>
              <w:lang w:val="en-US"/>
              <w:rPrChange w:id="951" w:author="Etion Pinari" w:date="2021-01-06T12:27:00Z">
                <w:rPr>
                  <w:rFonts w:ascii="Bell MT" w:hAnsi="Bell MT"/>
                  <w:sz w:val="28"/>
                  <w:szCs w:val="28"/>
                  <w:lang w:val="en-GB"/>
                </w:rPr>
              </w:rPrChange>
            </w:rPr>
            <w:t xml:space="preserve"> superfluous </w:t>
          </w:r>
        </w:ins>
        <w:ins w:id="952" w:author="Cristian Sbrolli" w:date="2021-01-02T21:58:00Z">
          <w:r w:rsidRPr="00801F40" w:rsidDel="004C0824">
            <w:rPr>
              <w:rFonts w:ascii="Bell MT" w:hAnsi="Bell MT"/>
              <w:sz w:val="28"/>
              <w:szCs w:val="28"/>
              <w:lang w:val="en-US"/>
              <w:rPrChange w:id="953" w:author="Etion Pinari" w:date="2021-01-06T12:27:00Z">
                <w:rPr>
                  <w:rFonts w:ascii="Bell MT" w:hAnsi="Bell MT"/>
                  <w:sz w:val="28"/>
                  <w:szCs w:val="28"/>
                  <w:lang w:val="en-GB"/>
                </w:rPr>
              </w:rPrChange>
            </w:rPr>
            <w:t>to the understanding of the interaction</w:t>
          </w:r>
          <w:del w:id="954" w:author="Giorgio Romeo" w:date="2021-01-04T11:06:00Z">
            <w:r w:rsidRPr="00801F40" w:rsidDel="00252D73">
              <w:rPr>
                <w:rFonts w:ascii="Bell MT" w:hAnsi="Bell MT"/>
                <w:sz w:val="28"/>
                <w:szCs w:val="28"/>
                <w:lang w:val="en-US"/>
                <w:rPrChange w:id="955" w:author="Etion Pinari" w:date="2021-01-06T12:27:00Z">
                  <w:rPr>
                    <w:rFonts w:ascii="Bell MT" w:hAnsi="Bell MT"/>
                    <w:sz w:val="28"/>
                    <w:szCs w:val="28"/>
                    <w:lang w:val="en-GB"/>
                  </w:rPr>
                </w:rPrChange>
              </w:rPr>
              <w:delText>.</w:delText>
            </w:r>
          </w:del>
        </w:ins>
      </w:moveFrom>
      <w:moveFromRangeEnd w:id="942"/>
    </w:p>
    <w:p w14:paraId="4D14E921" w14:textId="36406A02" w:rsidR="003D0DEA" w:rsidRPr="00801F40" w:rsidRDefault="003D0DEA">
      <w:pPr>
        <w:jc w:val="both"/>
        <w:rPr>
          <w:ins w:id="956" w:author="Giorgio Romeo" w:date="2021-01-05T15:35:00Z"/>
          <w:rFonts w:ascii="Bell MT" w:hAnsi="Bell MT"/>
          <w:sz w:val="28"/>
          <w:szCs w:val="28"/>
          <w:lang w:val="en-US"/>
          <w:rPrChange w:id="957" w:author="Etion Pinari" w:date="2021-01-06T12:27:00Z">
            <w:rPr>
              <w:ins w:id="958" w:author="Giorgio Romeo" w:date="2021-01-05T15:35:00Z"/>
              <w:rFonts w:ascii="Bell MT" w:hAnsi="Bell MT"/>
              <w:sz w:val="28"/>
              <w:szCs w:val="28"/>
              <w:lang w:val="en-GB"/>
            </w:rPr>
          </w:rPrChange>
        </w:rPr>
      </w:pPr>
    </w:p>
    <w:p w14:paraId="602FB274" w14:textId="20DE0347" w:rsidR="003D0DEA" w:rsidRPr="00801F40" w:rsidRDefault="003D0DEA">
      <w:pPr>
        <w:jc w:val="both"/>
        <w:rPr>
          <w:ins w:id="959" w:author="Giorgio Romeo" w:date="2021-01-05T15:35:00Z"/>
          <w:rFonts w:ascii="Bell MT" w:hAnsi="Bell MT"/>
          <w:sz w:val="28"/>
          <w:szCs w:val="28"/>
          <w:lang w:val="en-US"/>
          <w:rPrChange w:id="960" w:author="Etion Pinari" w:date="2021-01-06T12:27:00Z">
            <w:rPr>
              <w:ins w:id="961" w:author="Giorgio Romeo" w:date="2021-01-05T15:35:00Z"/>
              <w:rFonts w:ascii="Bell MT" w:hAnsi="Bell MT"/>
              <w:sz w:val="28"/>
              <w:szCs w:val="28"/>
              <w:lang w:val="en-GB"/>
            </w:rPr>
          </w:rPrChange>
        </w:rPr>
      </w:pPr>
    </w:p>
    <w:p w14:paraId="00308D4B" w14:textId="61A92932" w:rsidR="003D0DEA" w:rsidRPr="00801F40" w:rsidRDefault="003D0DEA">
      <w:pPr>
        <w:jc w:val="both"/>
        <w:rPr>
          <w:ins w:id="962" w:author="Giorgio Romeo" w:date="2021-01-05T15:35:00Z"/>
          <w:rFonts w:ascii="Bell MT" w:hAnsi="Bell MT"/>
          <w:sz w:val="28"/>
          <w:szCs w:val="28"/>
          <w:lang w:val="en-US"/>
          <w:rPrChange w:id="963" w:author="Etion Pinari" w:date="2021-01-06T12:27:00Z">
            <w:rPr>
              <w:ins w:id="964" w:author="Giorgio Romeo" w:date="2021-01-05T15:35:00Z"/>
              <w:rFonts w:ascii="Bell MT" w:hAnsi="Bell MT"/>
              <w:sz w:val="28"/>
              <w:szCs w:val="28"/>
              <w:lang w:val="en-GB"/>
            </w:rPr>
          </w:rPrChange>
        </w:rPr>
      </w:pPr>
    </w:p>
    <w:p w14:paraId="319E50C9" w14:textId="218E0D48" w:rsidR="003D0DEA" w:rsidRPr="00801F40" w:rsidRDefault="003D0DEA">
      <w:pPr>
        <w:jc w:val="both"/>
        <w:rPr>
          <w:ins w:id="965" w:author="Giorgio Romeo" w:date="2021-01-05T15:35:00Z"/>
          <w:rFonts w:ascii="Bell MT" w:hAnsi="Bell MT"/>
          <w:sz w:val="28"/>
          <w:szCs w:val="28"/>
          <w:lang w:val="en-US"/>
          <w:rPrChange w:id="966" w:author="Etion Pinari" w:date="2021-01-06T12:27:00Z">
            <w:rPr>
              <w:ins w:id="967" w:author="Giorgio Romeo" w:date="2021-01-05T15:35:00Z"/>
              <w:rFonts w:ascii="Bell MT" w:hAnsi="Bell MT"/>
              <w:sz w:val="28"/>
              <w:szCs w:val="28"/>
              <w:lang w:val="en-GB"/>
            </w:rPr>
          </w:rPrChange>
        </w:rPr>
      </w:pPr>
    </w:p>
    <w:p w14:paraId="61A049F6" w14:textId="5D425528" w:rsidR="003D0DEA" w:rsidRPr="00801F40" w:rsidRDefault="003D0DEA">
      <w:pPr>
        <w:jc w:val="both"/>
        <w:rPr>
          <w:ins w:id="968" w:author="Giorgio Romeo" w:date="2021-01-05T15:35:00Z"/>
          <w:rFonts w:ascii="Bell MT" w:hAnsi="Bell MT"/>
          <w:sz w:val="28"/>
          <w:szCs w:val="28"/>
          <w:lang w:val="en-US"/>
          <w:rPrChange w:id="969" w:author="Etion Pinari" w:date="2021-01-06T12:27:00Z">
            <w:rPr>
              <w:ins w:id="970" w:author="Giorgio Romeo" w:date="2021-01-05T15:35:00Z"/>
              <w:rFonts w:ascii="Bell MT" w:hAnsi="Bell MT"/>
              <w:sz w:val="28"/>
              <w:szCs w:val="28"/>
              <w:lang w:val="en-GB"/>
            </w:rPr>
          </w:rPrChange>
        </w:rPr>
      </w:pPr>
    </w:p>
    <w:p w14:paraId="54C9C3DC" w14:textId="5B6BB114" w:rsidR="003D0DEA" w:rsidRPr="00801F40" w:rsidRDefault="003D0DEA">
      <w:pPr>
        <w:jc w:val="both"/>
        <w:rPr>
          <w:ins w:id="971" w:author="Giorgio Romeo" w:date="2021-01-05T15:35:00Z"/>
          <w:rFonts w:ascii="Bell MT" w:hAnsi="Bell MT"/>
          <w:sz w:val="28"/>
          <w:szCs w:val="28"/>
          <w:lang w:val="en-US"/>
          <w:rPrChange w:id="972" w:author="Etion Pinari" w:date="2021-01-06T12:27:00Z">
            <w:rPr>
              <w:ins w:id="973" w:author="Giorgio Romeo" w:date="2021-01-05T15:35:00Z"/>
              <w:rFonts w:ascii="Bell MT" w:hAnsi="Bell MT"/>
              <w:sz w:val="28"/>
              <w:szCs w:val="28"/>
              <w:lang w:val="en-GB"/>
            </w:rPr>
          </w:rPrChange>
        </w:rPr>
      </w:pPr>
    </w:p>
    <w:p w14:paraId="4D752428" w14:textId="21F8EED8" w:rsidR="003D0DEA" w:rsidRPr="00801F40" w:rsidRDefault="003D0DEA">
      <w:pPr>
        <w:jc w:val="both"/>
        <w:rPr>
          <w:ins w:id="974" w:author="Giorgio Romeo" w:date="2021-01-05T15:35:00Z"/>
          <w:rFonts w:ascii="Bell MT" w:hAnsi="Bell MT"/>
          <w:sz w:val="28"/>
          <w:szCs w:val="28"/>
          <w:lang w:val="en-US"/>
          <w:rPrChange w:id="975" w:author="Etion Pinari" w:date="2021-01-06T12:27:00Z">
            <w:rPr>
              <w:ins w:id="976" w:author="Giorgio Romeo" w:date="2021-01-05T15:35:00Z"/>
              <w:rFonts w:ascii="Bell MT" w:hAnsi="Bell MT"/>
              <w:sz w:val="28"/>
              <w:szCs w:val="28"/>
              <w:lang w:val="en-GB"/>
            </w:rPr>
          </w:rPrChange>
        </w:rPr>
      </w:pPr>
    </w:p>
    <w:p w14:paraId="65EFA5EA" w14:textId="35BCECDB" w:rsidR="003D0DEA" w:rsidRPr="00801F40" w:rsidRDefault="003D0DEA">
      <w:pPr>
        <w:jc w:val="both"/>
        <w:rPr>
          <w:ins w:id="977" w:author="Giorgio Romeo" w:date="2021-01-05T15:35:00Z"/>
          <w:rFonts w:ascii="Bell MT" w:hAnsi="Bell MT"/>
          <w:sz w:val="28"/>
          <w:szCs w:val="28"/>
          <w:lang w:val="en-US"/>
          <w:rPrChange w:id="978" w:author="Etion Pinari" w:date="2021-01-06T12:27:00Z">
            <w:rPr>
              <w:ins w:id="979" w:author="Giorgio Romeo" w:date="2021-01-05T15:35:00Z"/>
              <w:rFonts w:ascii="Bell MT" w:hAnsi="Bell MT"/>
              <w:sz w:val="28"/>
              <w:szCs w:val="28"/>
              <w:lang w:val="en-GB"/>
            </w:rPr>
          </w:rPrChange>
        </w:rPr>
      </w:pPr>
    </w:p>
    <w:p w14:paraId="2BD76826" w14:textId="01C34470" w:rsidR="003D0DEA" w:rsidRPr="00801F40" w:rsidRDefault="003D0DEA">
      <w:pPr>
        <w:jc w:val="both"/>
        <w:rPr>
          <w:ins w:id="980" w:author="Giorgio Romeo" w:date="2021-01-05T15:35:00Z"/>
          <w:rFonts w:ascii="Bell MT" w:hAnsi="Bell MT"/>
          <w:sz w:val="28"/>
          <w:szCs w:val="28"/>
          <w:lang w:val="en-US"/>
          <w:rPrChange w:id="981" w:author="Etion Pinari" w:date="2021-01-06T12:27:00Z">
            <w:rPr>
              <w:ins w:id="982" w:author="Giorgio Romeo" w:date="2021-01-05T15:35:00Z"/>
              <w:rFonts w:ascii="Bell MT" w:hAnsi="Bell MT"/>
              <w:sz w:val="28"/>
              <w:szCs w:val="28"/>
              <w:lang w:val="en-GB"/>
            </w:rPr>
          </w:rPrChange>
        </w:rPr>
      </w:pPr>
    </w:p>
    <w:p w14:paraId="3B252CDE" w14:textId="1C3712A0" w:rsidR="003D0DEA" w:rsidRPr="00801F40" w:rsidRDefault="003D0DEA">
      <w:pPr>
        <w:jc w:val="both"/>
        <w:rPr>
          <w:ins w:id="983" w:author="Giorgio Romeo" w:date="2021-01-05T15:35:00Z"/>
          <w:rFonts w:ascii="Bell MT" w:hAnsi="Bell MT"/>
          <w:sz w:val="28"/>
          <w:szCs w:val="28"/>
          <w:lang w:val="en-US"/>
          <w:rPrChange w:id="984" w:author="Etion Pinari" w:date="2021-01-06T12:27:00Z">
            <w:rPr>
              <w:ins w:id="985" w:author="Giorgio Romeo" w:date="2021-01-05T15:35:00Z"/>
              <w:rFonts w:ascii="Bell MT" w:hAnsi="Bell MT"/>
              <w:sz w:val="28"/>
              <w:szCs w:val="28"/>
              <w:lang w:val="en-GB"/>
            </w:rPr>
          </w:rPrChange>
        </w:rPr>
      </w:pPr>
    </w:p>
    <w:p w14:paraId="07D243AB" w14:textId="77777777" w:rsidR="003D0DEA" w:rsidRPr="00801F40" w:rsidRDefault="003D0DEA">
      <w:pPr>
        <w:jc w:val="both"/>
        <w:rPr>
          <w:ins w:id="986" w:author="Cristian Sbrolli" w:date="2021-01-02T22:02:00Z"/>
          <w:rFonts w:ascii="Bell MT" w:hAnsi="Bell MT"/>
          <w:sz w:val="28"/>
          <w:szCs w:val="28"/>
          <w:lang w:val="en-US"/>
          <w:rPrChange w:id="987" w:author="Etion Pinari" w:date="2021-01-06T12:27:00Z">
            <w:rPr>
              <w:ins w:id="988" w:author="Cristian Sbrolli" w:date="2021-01-02T22:02:00Z"/>
              <w:rFonts w:ascii="Bell MT" w:hAnsi="Bell MT"/>
              <w:sz w:val="28"/>
              <w:szCs w:val="28"/>
              <w:lang w:val="en-GB"/>
            </w:rPr>
          </w:rPrChange>
        </w:rPr>
        <w:pPrChange w:id="989" w:author="Giorgio Romeo" w:date="2021-01-03T00:01:00Z">
          <w:pPr/>
        </w:pPrChange>
      </w:pPr>
    </w:p>
    <w:p w14:paraId="40E77E4D" w14:textId="07473FB6" w:rsidR="00E6172C" w:rsidRPr="00801F40" w:rsidRDefault="002A6A84">
      <w:pPr>
        <w:pStyle w:val="ListParagraph"/>
        <w:numPr>
          <w:ilvl w:val="0"/>
          <w:numId w:val="39"/>
        </w:numPr>
        <w:rPr>
          <w:ins w:id="990" w:author="Giorgio Romeo" w:date="2021-01-04T11:10:00Z"/>
          <w:rFonts w:ascii="Bell MT" w:hAnsi="Bell MT"/>
          <w:i/>
          <w:iCs/>
          <w:sz w:val="28"/>
          <w:szCs w:val="28"/>
          <w:lang w:val="en-US"/>
          <w:rPrChange w:id="991" w:author="Etion Pinari" w:date="2021-01-06T12:27:00Z">
            <w:rPr>
              <w:ins w:id="992" w:author="Giorgio Romeo" w:date="2021-01-04T11:10:00Z"/>
              <w:rFonts w:ascii="Bell MT" w:hAnsi="Bell MT"/>
              <w:i/>
              <w:iCs/>
              <w:sz w:val="28"/>
              <w:szCs w:val="28"/>
              <w:lang w:val="en-GB"/>
            </w:rPr>
          </w:rPrChange>
        </w:rPr>
      </w:pPr>
      <w:ins w:id="993" w:author="Cristian Sbrolli" w:date="2021-01-06T00:22:00Z">
        <w:r w:rsidRPr="00801F40">
          <w:rPr>
            <w:rFonts w:ascii="Bell MT" w:hAnsi="Bell MT"/>
            <w:i/>
            <w:iCs/>
            <w:noProof/>
            <w:sz w:val="28"/>
            <w:szCs w:val="28"/>
            <w:lang w:val="en-US"/>
            <w:rPrChange w:id="994" w:author="Etion Pinari" w:date="2021-01-06T12:27:00Z">
              <w:rPr>
                <w:rFonts w:ascii="Bell MT" w:hAnsi="Bell MT"/>
                <w:i/>
                <w:iCs/>
                <w:noProof/>
                <w:sz w:val="28"/>
                <w:szCs w:val="28"/>
                <w:lang w:val="en-GB"/>
              </w:rPr>
            </w:rPrChange>
          </w:rPr>
          <w:lastRenderedPageBreak/>
          <w:drawing>
            <wp:anchor distT="0" distB="0" distL="114300" distR="114300" simplePos="0" relativeHeight="251751424" behindDoc="0" locked="0" layoutInCell="1" allowOverlap="1" wp14:anchorId="187C997E" wp14:editId="5F8ABEA0">
              <wp:simplePos x="0" y="0"/>
              <wp:positionH relativeFrom="margin">
                <wp:align>right</wp:align>
              </wp:positionH>
              <wp:positionV relativeFrom="paragraph">
                <wp:posOffset>284018</wp:posOffset>
              </wp:positionV>
              <wp:extent cx="6109200" cy="3873600"/>
              <wp:effectExtent l="0" t="0" r="635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9200" cy="38736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995" w:author="Giorgio Romeo" w:date="2021-01-05T15:35:00Z">
        <w:del w:id="996" w:author="Cristian Sbrolli" w:date="2021-01-06T00:22:00Z">
          <w:r w:rsidRPr="00801F40" w:rsidDel="002A6A84">
            <w:rPr>
              <w:rFonts w:ascii="Bell MT" w:hAnsi="Bell MT"/>
              <w:i/>
              <w:iCs/>
              <w:noProof/>
              <w:sz w:val="28"/>
              <w:szCs w:val="28"/>
              <w:lang w:val="en-US"/>
              <w:rPrChange w:id="997" w:author="Etion Pinari" w:date="2021-01-06T12:27:00Z">
                <w:rPr>
                  <w:rFonts w:ascii="Bell MT" w:hAnsi="Bell MT"/>
                  <w:i/>
                  <w:iCs/>
                  <w:noProof/>
                  <w:sz w:val="28"/>
                  <w:szCs w:val="28"/>
                  <w:lang w:val="en-GB"/>
                </w:rPr>
              </w:rPrChange>
            </w:rPr>
            <w:drawing>
              <wp:anchor distT="0" distB="0" distL="114300" distR="114300" simplePos="0" relativeHeight="251744256" behindDoc="0" locked="0" layoutInCell="1" allowOverlap="1" wp14:anchorId="0C6E26D2" wp14:editId="6F7E921F">
                <wp:simplePos x="0" y="0"/>
                <wp:positionH relativeFrom="margin">
                  <wp:align>right</wp:align>
                </wp:positionH>
                <wp:positionV relativeFrom="paragraph">
                  <wp:posOffset>411643</wp:posOffset>
                </wp:positionV>
                <wp:extent cx="6120130" cy="3883660"/>
                <wp:effectExtent l="0" t="0" r="0" b="2540"/>
                <wp:wrapSquare wrapText="bothSides"/>
                <wp:docPr id="71" name="Immagine 7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descr="Immagine che contiene tavolo&#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6120130" cy="3883660"/>
                        </a:xfrm>
                        <a:prstGeom prst="rect">
                          <a:avLst/>
                        </a:prstGeom>
                      </pic:spPr>
                    </pic:pic>
                  </a:graphicData>
                </a:graphic>
              </wp:anchor>
            </w:drawing>
          </w:r>
        </w:del>
      </w:ins>
      <w:ins w:id="998" w:author="Cristian Sbrolli" w:date="2021-01-02T22:03:00Z">
        <w:del w:id="999" w:author="Giorgio Romeo" w:date="2021-01-05T15:35:00Z">
          <w:r w:rsidR="007C732E" w:rsidRPr="00801F40" w:rsidDel="003D0DEA">
            <w:rPr>
              <w:i/>
              <w:iCs/>
              <w:noProof/>
              <w:lang w:val="en-US"/>
              <w:rPrChange w:id="1000" w:author="Etion Pinari" w:date="2021-01-06T12:27:00Z">
                <w:rPr>
                  <w:noProof/>
                  <w:lang w:val="en-GB"/>
                </w:rPr>
              </w:rPrChange>
            </w:rPr>
            <w:drawing>
              <wp:anchor distT="0" distB="0" distL="114300" distR="114300" simplePos="0" relativeHeight="251683840" behindDoc="0" locked="0" layoutInCell="1" allowOverlap="1" wp14:anchorId="685B102D" wp14:editId="755CB236">
                <wp:simplePos x="0" y="0"/>
                <wp:positionH relativeFrom="margin">
                  <wp:align>right</wp:align>
                </wp:positionH>
                <wp:positionV relativeFrom="paragraph">
                  <wp:posOffset>363855</wp:posOffset>
                </wp:positionV>
                <wp:extent cx="6116400" cy="3880800"/>
                <wp:effectExtent l="0" t="0" r="0" b="571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6400" cy="3880800"/>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ins w:id="1001" w:author="Etion Pinari" w:date="2021-01-04T16:26:00Z">
        <w:r w:rsidR="009121E5" w:rsidRPr="00801F40">
          <w:rPr>
            <w:rFonts w:ascii="Bell MT" w:hAnsi="Bell MT"/>
            <w:i/>
            <w:iCs/>
            <w:sz w:val="28"/>
            <w:szCs w:val="28"/>
            <w:lang w:val="en-US"/>
            <w:rPrChange w:id="1002" w:author="Etion Pinari" w:date="2021-01-06T12:27:00Z">
              <w:rPr>
                <w:rFonts w:ascii="Bell MT" w:hAnsi="Bell MT"/>
                <w:i/>
                <w:iCs/>
                <w:sz w:val="28"/>
                <w:szCs w:val="28"/>
                <w:lang w:val="en-GB"/>
              </w:rPr>
            </w:rPrChange>
          </w:rPr>
          <w:t xml:space="preserve"> </w:t>
        </w:r>
      </w:ins>
      <w:ins w:id="1003" w:author="Cristian Sbrolli" w:date="2021-01-02T22:03:00Z">
        <w:del w:id="1004" w:author="Giorgio Romeo" w:date="2021-01-04T11:07:00Z">
          <w:r w:rsidR="007C732E" w:rsidRPr="00801F40" w:rsidDel="006B27AC">
            <w:rPr>
              <w:rFonts w:ascii="Bell MT" w:hAnsi="Bell MT"/>
              <w:i/>
              <w:iCs/>
              <w:sz w:val="28"/>
              <w:szCs w:val="28"/>
              <w:lang w:val="en-US"/>
              <w:rPrChange w:id="1005" w:author="Etion Pinari" w:date="2021-01-06T12:27:00Z">
                <w:rPr>
                  <w:rFonts w:ascii="Bell MT" w:hAnsi="Bell MT"/>
                  <w:sz w:val="28"/>
                  <w:szCs w:val="28"/>
                  <w:lang w:val="en-GB"/>
                </w:rPr>
              </w:rPrChange>
            </w:rPr>
            <w:delText xml:space="preserve">Book </w:delText>
          </w:r>
        </w:del>
      </w:ins>
      <w:ins w:id="1006" w:author="Giorgio Romeo" w:date="2021-01-04T11:07:00Z">
        <w:r w:rsidR="006B27AC" w:rsidRPr="00801F40">
          <w:rPr>
            <w:rFonts w:ascii="Bell MT" w:hAnsi="Bell MT"/>
            <w:i/>
            <w:iCs/>
            <w:sz w:val="28"/>
            <w:szCs w:val="28"/>
            <w:lang w:val="en-US"/>
            <w:rPrChange w:id="1007" w:author="Etion Pinari" w:date="2021-01-06T12:27:00Z">
              <w:rPr>
                <w:rFonts w:ascii="Bell MT" w:hAnsi="Bell MT"/>
                <w:i/>
                <w:iCs/>
                <w:sz w:val="28"/>
                <w:szCs w:val="28"/>
                <w:lang w:val="en-GB"/>
              </w:rPr>
            </w:rPrChange>
          </w:rPr>
          <w:t xml:space="preserve">Get </w:t>
        </w:r>
      </w:ins>
      <w:ins w:id="1008" w:author="Cristian Sbrolli" w:date="2021-01-02T22:03:00Z">
        <w:r w:rsidR="007C732E" w:rsidRPr="00801F40">
          <w:rPr>
            <w:rFonts w:ascii="Bell MT" w:hAnsi="Bell MT"/>
            <w:i/>
            <w:iCs/>
            <w:sz w:val="28"/>
            <w:szCs w:val="28"/>
            <w:lang w:val="en-US"/>
            <w:rPrChange w:id="1009" w:author="Etion Pinari" w:date="2021-01-06T12:27:00Z">
              <w:rPr>
                <w:rFonts w:ascii="Bell MT" w:hAnsi="Bell MT"/>
                <w:sz w:val="28"/>
                <w:szCs w:val="28"/>
                <w:lang w:val="en-GB"/>
              </w:rPr>
            </w:rPrChange>
          </w:rPr>
          <w:t>Virtual Ticket</w:t>
        </w:r>
      </w:ins>
    </w:p>
    <w:p w14:paraId="6B48DD93" w14:textId="03B8DFF1" w:rsidR="006B27AC" w:rsidRPr="00801F40" w:rsidRDefault="006B27AC" w:rsidP="006B27AC">
      <w:pPr>
        <w:rPr>
          <w:ins w:id="1010" w:author="Giorgio Romeo" w:date="2021-01-04T11:10:00Z"/>
          <w:rFonts w:ascii="Bell MT" w:hAnsi="Bell MT"/>
          <w:i/>
          <w:iCs/>
          <w:sz w:val="28"/>
          <w:szCs w:val="28"/>
          <w:lang w:val="en-US"/>
          <w:rPrChange w:id="1011" w:author="Etion Pinari" w:date="2021-01-06T12:27:00Z">
            <w:rPr>
              <w:ins w:id="1012" w:author="Giorgio Romeo" w:date="2021-01-04T11:10:00Z"/>
              <w:rFonts w:ascii="Bell MT" w:hAnsi="Bell MT"/>
              <w:i/>
              <w:iCs/>
              <w:sz w:val="28"/>
              <w:szCs w:val="28"/>
              <w:lang w:val="en-GB"/>
            </w:rPr>
          </w:rPrChange>
        </w:rPr>
      </w:pPr>
    </w:p>
    <w:p w14:paraId="5C524ABF" w14:textId="06C600AF" w:rsidR="006B27AC" w:rsidRPr="00801F40" w:rsidRDefault="006B27AC" w:rsidP="006B27AC">
      <w:pPr>
        <w:jc w:val="both"/>
        <w:rPr>
          <w:ins w:id="1013" w:author="Giorgio Romeo" w:date="2021-01-04T11:10:00Z"/>
          <w:rFonts w:ascii="Bell MT" w:hAnsi="Bell MT"/>
          <w:sz w:val="28"/>
          <w:szCs w:val="28"/>
          <w:lang w:val="en-US"/>
          <w:rPrChange w:id="1014" w:author="Etion Pinari" w:date="2021-01-06T12:27:00Z">
            <w:rPr>
              <w:ins w:id="1015" w:author="Giorgio Romeo" w:date="2021-01-04T11:10:00Z"/>
              <w:rFonts w:ascii="Bell MT" w:hAnsi="Bell MT"/>
              <w:sz w:val="28"/>
              <w:szCs w:val="28"/>
              <w:lang w:val="en-GB"/>
            </w:rPr>
          </w:rPrChange>
        </w:rPr>
      </w:pPr>
      <w:ins w:id="1016" w:author="Giorgio Romeo" w:date="2021-01-04T11:10:00Z">
        <w:r w:rsidRPr="00801F40">
          <w:rPr>
            <w:rFonts w:ascii="Bell MT" w:hAnsi="Bell MT"/>
            <w:sz w:val="28"/>
            <w:szCs w:val="28"/>
            <w:lang w:val="en-US"/>
            <w:rPrChange w:id="1017" w:author="Etion Pinari" w:date="2021-01-06T12:27:00Z">
              <w:rPr>
                <w:rFonts w:ascii="Bell MT" w:hAnsi="Bell MT"/>
                <w:sz w:val="28"/>
                <w:szCs w:val="28"/>
                <w:lang w:val="en-GB"/>
              </w:rPr>
            </w:rPrChange>
          </w:rPr>
          <w:t>This sequence diagram represents the interaction between components to search for an available shop to get a virtual ticket. As we can see, the system handles cases where the user has no close markets by trying to increase the radius if no close markets or too few have been found, eventually stopping when a max distance of search has been reached. This allows to give some degree of choice to all users.</w:t>
        </w:r>
      </w:ins>
    </w:p>
    <w:p w14:paraId="116BFCE8" w14:textId="05347950" w:rsidR="006B27AC" w:rsidRPr="00801F40" w:rsidRDefault="006B27AC" w:rsidP="006B27AC">
      <w:pPr>
        <w:rPr>
          <w:ins w:id="1018" w:author="Giorgio Romeo" w:date="2021-01-04T11:10:00Z"/>
          <w:rFonts w:ascii="Bell MT" w:hAnsi="Bell MT"/>
          <w:i/>
          <w:iCs/>
          <w:sz w:val="28"/>
          <w:szCs w:val="28"/>
          <w:lang w:val="en-US"/>
          <w:rPrChange w:id="1019" w:author="Etion Pinari" w:date="2021-01-06T12:27:00Z">
            <w:rPr>
              <w:ins w:id="1020" w:author="Giorgio Romeo" w:date="2021-01-04T11:10:00Z"/>
              <w:rFonts w:ascii="Bell MT" w:hAnsi="Bell MT"/>
              <w:i/>
              <w:iCs/>
              <w:sz w:val="28"/>
              <w:szCs w:val="28"/>
              <w:lang w:val="en-GB"/>
            </w:rPr>
          </w:rPrChange>
        </w:rPr>
      </w:pPr>
    </w:p>
    <w:p w14:paraId="7484BD03" w14:textId="2956079B" w:rsidR="006B27AC" w:rsidRPr="00801F40" w:rsidRDefault="006B27AC" w:rsidP="006B27AC">
      <w:pPr>
        <w:rPr>
          <w:ins w:id="1021" w:author="Giorgio Romeo" w:date="2021-01-04T11:10:00Z"/>
          <w:rFonts w:ascii="Bell MT" w:hAnsi="Bell MT"/>
          <w:i/>
          <w:iCs/>
          <w:sz w:val="28"/>
          <w:szCs w:val="28"/>
          <w:lang w:val="en-US"/>
          <w:rPrChange w:id="1022" w:author="Etion Pinari" w:date="2021-01-06T12:27:00Z">
            <w:rPr>
              <w:ins w:id="1023" w:author="Giorgio Romeo" w:date="2021-01-04T11:10:00Z"/>
              <w:rFonts w:ascii="Bell MT" w:hAnsi="Bell MT"/>
              <w:i/>
              <w:iCs/>
              <w:sz w:val="28"/>
              <w:szCs w:val="28"/>
              <w:lang w:val="en-GB"/>
            </w:rPr>
          </w:rPrChange>
        </w:rPr>
      </w:pPr>
    </w:p>
    <w:p w14:paraId="6C94BD94" w14:textId="26851BB2" w:rsidR="006B27AC" w:rsidRPr="00801F40" w:rsidRDefault="006B27AC" w:rsidP="006B27AC">
      <w:pPr>
        <w:rPr>
          <w:ins w:id="1024" w:author="Giorgio Romeo" w:date="2021-01-04T11:10:00Z"/>
          <w:rFonts w:ascii="Bell MT" w:hAnsi="Bell MT"/>
          <w:i/>
          <w:iCs/>
          <w:sz w:val="28"/>
          <w:szCs w:val="28"/>
          <w:lang w:val="en-US"/>
          <w:rPrChange w:id="1025" w:author="Etion Pinari" w:date="2021-01-06T12:27:00Z">
            <w:rPr>
              <w:ins w:id="1026" w:author="Giorgio Romeo" w:date="2021-01-04T11:10:00Z"/>
              <w:rFonts w:ascii="Bell MT" w:hAnsi="Bell MT"/>
              <w:i/>
              <w:iCs/>
              <w:sz w:val="28"/>
              <w:szCs w:val="28"/>
              <w:lang w:val="en-GB"/>
            </w:rPr>
          </w:rPrChange>
        </w:rPr>
      </w:pPr>
    </w:p>
    <w:p w14:paraId="1585844C" w14:textId="3E31040B" w:rsidR="006B27AC" w:rsidRPr="00801F40" w:rsidRDefault="006B27AC" w:rsidP="006B27AC">
      <w:pPr>
        <w:rPr>
          <w:ins w:id="1027" w:author="Giorgio Romeo" w:date="2021-01-04T11:10:00Z"/>
          <w:rFonts w:ascii="Bell MT" w:hAnsi="Bell MT"/>
          <w:i/>
          <w:iCs/>
          <w:sz w:val="28"/>
          <w:szCs w:val="28"/>
          <w:lang w:val="en-US"/>
          <w:rPrChange w:id="1028" w:author="Etion Pinari" w:date="2021-01-06T12:27:00Z">
            <w:rPr>
              <w:ins w:id="1029" w:author="Giorgio Romeo" w:date="2021-01-04T11:10:00Z"/>
              <w:rFonts w:ascii="Bell MT" w:hAnsi="Bell MT"/>
              <w:i/>
              <w:iCs/>
              <w:sz w:val="28"/>
              <w:szCs w:val="28"/>
              <w:lang w:val="en-GB"/>
            </w:rPr>
          </w:rPrChange>
        </w:rPr>
      </w:pPr>
    </w:p>
    <w:p w14:paraId="7974E8D1" w14:textId="2C0D765B" w:rsidR="006B27AC" w:rsidRPr="00801F40" w:rsidRDefault="006B27AC" w:rsidP="006B27AC">
      <w:pPr>
        <w:rPr>
          <w:ins w:id="1030" w:author="Giorgio Romeo" w:date="2021-01-04T11:10:00Z"/>
          <w:rFonts w:ascii="Bell MT" w:hAnsi="Bell MT"/>
          <w:i/>
          <w:iCs/>
          <w:sz w:val="28"/>
          <w:szCs w:val="28"/>
          <w:lang w:val="en-US"/>
          <w:rPrChange w:id="1031" w:author="Etion Pinari" w:date="2021-01-06T12:27:00Z">
            <w:rPr>
              <w:ins w:id="1032" w:author="Giorgio Romeo" w:date="2021-01-04T11:10:00Z"/>
              <w:rFonts w:ascii="Bell MT" w:hAnsi="Bell MT"/>
              <w:i/>
              <w:iCs/>
              <w:sz w:val="28"/>
              <w:szCs w:val="28"/>
              <w:lang w:val="en-GB"/>
            </w:rPr>
          </w:rPrChange>
        </w:rPr>
      </w:pPr>
    </w:p>
    <w:p w14:paraId="52E8300B" w14:textId="50248C68" w:rsidR="006B27AC" w:rsidRPr="00801F40" w:rsidRDefault="006B27AC">
      <w:pPr>
        <w:rPr>
          <w:ins w:id="1033" w:author="Giorgio Romeo" w:date="2021-01-05T15:36:00Z"/>
          <w:rFonts w:ascii="Bell MT" w:hAnsi="Bell MT"/>
          <w:i/>
          <w:iCs/>
          <w:sz w:val="28"/>
          <w:szCs w:val="28"/>
          <w:lang w:val="en-US"/>
          <w:rPrChange w:id="1034" w:author="Etion Pinari" w:date="2021-01-06T12:27:00Z">
            <w:rPr>
              <w:ins w:id="1035" w:author="Giorgio Romeo" w:date="2021-01-05T15:36:00Z"/>
              <w:rFonts w:ascii="Bell MT" w:hAnsi="Bell MT"/>
              <w:i/>
              <w:iCs/>
              <w:sz w:val="28"/>
              <w:szCs w:val="28"/>
              <w:lang w:val="en-GB"/>
            </w:rPr>
          </w:rPrChange>
        </w:rPr>
      </w:pPr>
    </w:p>
    <w:p w14:paraId="252B5CDB" w14:textId="0B9606B1" w:rsidR="003D0DEA" w:rsidRPr="00801F40" w:rsidRDefault="003D0DEA">
      <w:pPr>
        <w:rPr>
          <w:ins w:id="1036" w:author="Giorgio Romeo" w:date="2021-01-05T15:36:00Z"/>
          <w:rFonts w:ascii="Bell MT" w:hAnsi="Bell MT"/>
          <w:i/>
          <w:iCs/>
          <w:sz w:val="28"/>
          <w:szCs w:val="28"/>
          <w:lang w:val="en-US"/>
          <w:rPrChange w:id="1037" w:author="Etion Pinari" w:date="2021-01-06T12:27:00Z">
            <w:rPr>
              <w:ins w:id="1038" w:author="Giorgio Romeo" w:date="2021-01-05T15:36:00Z"/>
              <w:rFonts w:ascii="Bell MT" w:hAnsi="Bell MT"/>
              <w:i/>
              <w:iCs/>
              <w:sz w:val="28"/>
              <w:szCs w:val="28"/>
              <w:lang w:val="en-GB"/>
            </w:rPr>
          </w:rPrChange>
        </w:rPr>
      </w:pPr>
    </w:p>
    <w:p w14:paraId="158B7292" w14:textId="21B6FC58" w:rsidR="003D0DEA" w:rsidRPr="00801F40" w:rsidRDefault="003D0DEA">
      <w:pPr>
        <w:rPr>
          <w:ins w:id="1039" w:author="Giorgio Romeo" w:date="2021-01-05T15:36:00Z"/>
          <w:rFonts w:ascii="Bell MT" w:hAnsi="Bell MT"/>
          <w:i/>
          <w:iCs/>
          <w:sz w:val="28"/>
          <w:szCs w:val="28"/>
          <w:lang w:val="en-US"/>
          <w:rPrChange w:id="1040" w:author="Etion Pinari" w:date="2021-01-06T12:27:00Z">
            <w:rPr>
              <w:ins w:id="1041" w:author="Giorgio Romeo" w:date="2021-01-05T15:36:00Z"/>
              <w:rFonts w:ascii="Bell MT" w:hAnsi="Bell MT"/>
              <w:i/>
              <w:iCs/>
              <w:sz w:val="28"/>
              <w:szCs w:val="28"/>
              <w:lang w:val="en-GB"/>
            </w:rPr>
          </w:rPrChange>
        </w:rPr>
      </w:pPr>
    </w:p>
    <w:p w14:paraId="03FB8361" w14:textId="62EBD7AF" w:rsidR="003D0DEA" w:rsidRPr="00801F40" w:rsidRDefault="003D0DEA">
      <w:pPr>
        <w:rPr>
          <w:ins w:id="1042" w:author="Giorgio Romeo" w:date="2021-01-05T15:36:00Z"/>
          <w:rFonts w:ascii="Bell MT" w:hAnsi="Bell MT"/>
          <w:i/>
          <w:iCs/>
          <w:sz w:val="28"/>
          <w:szCs w:val="28"/>
          <w:lang w:val="en-US"/>
          <w:rPrChange w:id="1043" w:author="Etion Pinari" w:date="2021-01-06T12:27:00Z">
            <w:rPr>
              <w:ins w:id="1044" w:author="Giorgio Romeo" w:date="2021-01-05T15:36:00Z"/>
              <w:rFonts w:ascii="Bell MT" w:hAnsi="Bell MT"/>
              <w:i/>
              <w:iCs/>
              <w:sz w:val="28"/>
              <w:szCs w:val="28"/>
              <w:lang w:val="en-GB"/>
            </w:rPr>
          </w:rPrChange>
        </w:rPr>
      </w:pPr>
    </w:p>
    <w:p w14:paraId="0CBE3E4D" w14:textId="77777777" w:rsidR="003D0DEA" w:rsidRPr="00801F40" w:rsidRDefault="003D0DEA">
      <w:pPr>
        <w:rPr>
          <w:ins w:id="1045" w:author="Giorgio Romeo" w:date="2021-01-04T11:10:00Z"/>
          <w:rFonts w:ascii="Bell MT" w:hAnsi="Bell MT"/>
          <w:i/>
          <w:iCs/>
          <w:sz w:val="28"/>
          <w:szCs w:val="28"/>
          <w:lang w:val="en-US"/>
          <w:rPrChange w:id="1046" w:author="Etion Pinari" w:date="2021-01-06T12:27:00Z">
            <w:rPr>
              <w:ins w:id="1047" w:author="Giorgio Romeo" w:date="2021-01-04T11:10:00Z"/>
              <w:lang w:val="en-GB"/>
            </w:rPr>
          </w:rPrChange>
        </w:rPr>
        <w:pPrChange w:id="1048" w:author="Giorgio Romeo" w:date="2021-01-04T11:10:00Z">
          <w:pPr>
            <w:pStyle w:val="ListParagraph"/>
            <w:numPr>
              <w:numId w:val="39"/>
            </w:numPr>
            <w:ind w:left="1350" w:hanging="360"/>
          </w:pPr>
        </w:pPrChange>
      </w:pPr>
    </w:p>
    <w:p w14:paraId="23293B98" w14:textId="410FCCEB" w:rsidR="006B27AC" w:rsidRPr="00801F40" w:rsidRDefault="003D0DEA">
      <w:pPr>
        <w:pStyle w:val="ListParagraph"/>
        <w:numPr>
          <w:ilvl w:val="0"/>
          <w:numId w:val="39"/>
        </w:numPr>
        <w:rPr>
          <w:ins w:id="1049" w:author="Cristian Sbrolli" w:date="2021-01-02T21:53:00Z"/>
          <w:rFonts w:ascii="Bell MT" w:hAnsi="Bell MT"/>
          <w:i/>
          <w:iCs/>
          <w:sz w:val="28"/>
          <w:szCs w:val="28"/>
          <w:lang w:val="en-US"/>
          <w:rPrChange w:id="1050" w:author="Etion Pinari" w:date="2021-01-06T12:27:00Z">
            <w:rPr>
              <w:ins w:id="1051" w:author="Cristian Sbrolli" w:date="2021-01-02T21:53:00Z"/>
              <w:lang w:val="en-GB"/>
            </w:rPr>
          </w:rPrChange>
        </w:rPr>
        <w:pPrChange w:id="1052" w:author="Cristian Sbrolli" w:date="2021-01-02T22:04:00Z">
          <w:pPr>
            <w:pStyle w:val="ListParagraph"/>
            <w:ind w:left="1440"/>
          </w:pPr>
        </w:pPrChange>
      </w:pPr>
      <w:ins w:id="1053" w:author="Giorgio Romeo" w:date="2021-01-05T15:36:00Z">
        <w:r w:rsidRPr="00801F40">
          <w:rPr>
            <w:rFonts w:ascii="Bell MT" w:hAnsi="Bell MT"/>
            <w:i/>
            <w:iCs/>
            <w:noProof/>
            <w:sz w:val="28"/>
            <w:szCs w:val="28"/>
            <w:lang w:val="en-US"/>
            <w:rPrChange w:id="1054" w:author="Etion Pinari" w:date="2021-01-06T12:27:00Z">
              <w:rPr>
                <w:rFonts w:ascii="Bell MT" w:hAnsi="Bell MT"/>
                <w:i/>
                <w:iCs/>
                <w:noProof/>
                <w:sz w:val="28"/>
                <w:szCs w:val="28"/>
                <w:lang w:val="en-GB"/>
              </w:rPr>
            </w:rPrChange>
          </w:rPr>
          <w:lastRenderedPageBreak/>
          <w:drawing>
            <wp:anchor distT="0" distB="0" distL="114300" distR="114300" simplePos="0" relativeHeight="251745280" behindDoc="0" locked="0" layoutInCell="1" allowOverlap="1" wp14:anchorId="050E9C28" wp14:editId="16352FC3">
              <wp:simplePos x="0" y="0"/>
              <wp:positionH relativeFrom="margin">
                <wp:align>right</wp:align>
              </wp:positionH>
              <wp:positionV relativeFrom="paragraph">
                <wp:posOffset>443230</wp:posOffset>
              </wp:positionV>
              <wp:extent cx="6120130" cy="6597015"/>
              <wp:effectExtent l="0" t="0" r="0" b="0"/>
              <wp:wrapSquare wrapText="bothSides"/>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pic:cNvPicPr/>
                    </pic:nvPicPr>
                    <pic:blipFill>
                      <a:blip r:embed="rId32">
                        <a:extLst>
                          <a:ext uri="{28A0092B-C50C-407E-A947-70E740481C1C}">
                            <a14:useLocalDpi xmlns:a14="http://schemas.microsoft.com/office/drawing/2010/main" val="0"/>
                          </a:ext>
                        </a:extLst>
                      </a:blip>
                      <a:stretch>
                        <a:fillRect/>
                      </a:stretch>
                    </pic:blipFill>
                    <pic:spPr>
                      <a:xfrm>
                        <a:off x="0" y="0"/>
                        <a:ext cx="6120130" cy="6597015"/>
                      </a:xfrm>
                      <a:prstGeom prst="rect">
                        <a:avLst/>
                      </a:prstGeom>
                    </pic:spPr>
                  </pic:pic>
                </a:graphicData>
              </a:graphic>
            </wp:anchor>
          </w:drawing>
        </w:r>
      </w:ins>
      <w:ins w:id="1055" w:author="Etion Pinari" w:date="2021-01-04T16:26:00Z">
        <w:r w:rsidR="009121E5" w:rsidRPr="00801F40">
          <w:rPr>
            <w:rFonts w:ascii="Bell MT" w:hAnsi="Bell MT"/>
            <w:i/>
            <w:iCs/>
            <w:sz w:val="28"/>
            <w:szCs w:val="28"/>
            <w:lang w:val="en-US"/>
            <w:rPrChange w:id="1056" w:author="Etion Pinari" w:date="2021-01-06T12:27:00Z">
              <w:rPr>
                <w:rFonts w:ascii="Bell MT" w:hAnsi="Bell MT"/>
                <w:i/>
                <w:iCs/>
                <w:sz w:val="28"/>
                <w:szCs w:val="28"/>
                <w:lang w:val="en-GB"/>
              </w:rPr>
            </w:rPrChange>
          </w:rPr>
          <w:t xml:space="preserve"> </w:t>
        </w:r>
      </w:ins>
      <w:ins w:id="1057" w:author="Giorgio Romeo" w:date="2021-01-04T11:10:00Z">
        <w:r w:rsidR="006B27AC" w:rsidRPr="00801F40">
          <w:rPr>
            <w:rFonts w:ascii="Bell MT" w:hAnsi="Bell MT"/>
            <w:i/>
            <w:iCs/>
            <w:sz w:val="28"/>
            <w:szCs w:val="28"/>
            <w:lang w:val="en-US"/>
            <w:rPrChange w:id="1058" w:author="Etion Pinari" w:date="2021-01-06T12:27:00Z">
              <w:rPr>
                <w:rFonts w:ascii="Bell MT" w:hAnsi="Bell MT"/>
                <w:i/>
                <w:iCs/>
                <w:sz w:val="28"/>
                <w:szCs w:val="28"/>
                <w:lang w:val="en-GB"/>
              </w:rPr>
            </w:rPrChange>
          </w:rPr>
          <w:t>Book visit</w:t>
        </w:r>
      </w:ins>
    </w:p>
    <w:p w14:paraId="6965D00B" w14:textId="1F28910C" w:rsidR="0095335C" w:rsidRPr="00801F40" w:rsidRDefault="0095335C">
      <w:pPr>
        <w:ind w:left="708"/>
        <w:rPr>
          <w:ins w:id="1059" w:author="Giorgio Romeo" w:date="2021-01-03T00:01:00Z"/>
          <w:rFonts w:ascii="Bell MT" w:hAnsi="Bell MT"/>
          <w:sz w:val="28"/>
          <w:szCs w:val="28"/>
          <w:lang w:val="en-US"/>
          <w:rPrChange w:id="1060" w:author="Etion Pinari" w:date="2021-01-06T12:27:00Z">
            <w:rPr>
              <w:ins w:id="1061" w:author="Giorgio Romeo" w:date="2021-01-03T00:01:00Z"/>
              <w:rFonts w:ascii="Bell MT" w:hAnsi="Bell MT"/>
              <w:sz w:val="28"/>
              <w:szCs w:val="28"/>
              <w:lang w:val="en-GB"/>
            </w:rPr>
          </w:rPrChange>
        </w:rPr>
      </w:pPr>
    </w:p>
    <w:p w14:paraId="2860E749" w14:textId="4ED4264A" w:rsidR="0095335C" w:rsidRPr="00801F40" w:rsidRDefault="006B27AC">
      <w:pPr>
        <w:jc w:val="both"/>
        <w:rPr>
          <w:ins w:id="1062" w:author="Giorgio Romeo" w:date="2021-01-04T11:15:00Z"/>
          <w:rFonts w:ascii="Bell MT" w:hAnsi="Bell MT"/>
          <w:sz w:val="28"/>
          <w:szCs w:val="28"/>
          <w:lang w:val="en-US"/>
          <w:rPrChange w:id="1063" w:author="Etion Pinari" w:date="2021-01-06T12:27:00Z">
            <w:rPr>
              <w:ins w:id="1064" w:author="Giorgio Romeo" w:date="2021-01-04T11:15:00Z"/>
              <w:rFonts w:ascii="Bell MT" w:hAnsi="Bell MT"/>
              <w:sz w:val="28"/>
              <w:szCs w:val="28"/>
              <w:lang w:val="en-GB"/>
            </w:rPr>
          </w:rPrChange>
        </w:rPr>
        <w:pPrChange w:id="1065" w:author="Giorgio Romeo" w:date="2021-01-04T11:28:00Z">
          <w:pPr/>
        </w:pPrChange>
      </w:pPr>
      <w:ins w:id="1066" w:author="Giorgio Romeo" w:date="2021-01-04T11:13:00Z">
        <w:r w:rsidRPr="00801F40">
          <w:rPr>
            <w:rFonts w:ascii="Bell MT" w:hAnsi="Bell MT"/>
            <w:sz w:val="28"/>
            <w:szCs w:val="28"/>
            <w:lang w:val="en-US"/>
            <w:rPrChange w:id="1067" w:author="Etion Pinari" w:date="2021-01-06T12:27:00Z">
              <w:rPr>
                <w:rFonts w:ascii="Bell MT" w:hAnsi="Bell MT"/>
                <w:sz w:val="28"/>
                <w:szCs w:val="28"/>
                <w:lang w:val="en-GB"/>
              </w:rPr>
            </w:rPrChange>
          </w:rPr>
          <w:t>This sequence diagra</w:t>
        </w:r>
      </w:ins>
      <w:ins w:id="1068" w:author="Giorgio Romeo" w:date="2021-01-04T11:14:00Z">
        <w:r w:rsidRPr="00801F40">
          <w:rPr>
            <w:rFonts w:ascii="Bell MT" w:hAnsi="Bell MT"/>
            <w:sz w:val="28"/>
            <w:szCs w:val="28"/>
            <w:lang w:val="en-US"/>
            <w:rPrChange w:id="1069" w:author="Etion Pinari" w:date="2021-01-06T12:27:00Z">
              <w:rPr>
                <w:rFonts w:ascii="Bell MT" w:hAnsi="Bell MT"/>
                <w:sz w:val="28"/>
                <w:szCs w:val="28"/>
                <w:lang w:val="en-GB"/>
              </w:rPr>
            </w:rPrChange>
          </w:rPr>
          <w:t>m represents the procedure to book a visit. The difference</w:t>
        </w:r>
      </w:ins>
      <w:ins w:id="1070" w:author="Giorgio Romeo" w:date="2021-01-04T11:15:00Z">
        <w:r w:rsidRPr="00801F40">
          <w:rPr>
            <w:rFonts w:ascii="Bell MT" w:hAnsi="Bell MT"/>
            <w:sz w:val="28"/>
            <w:szCs w:val="28"/>
            <w:lang w:val="en-US"/>
            <w:rPrChange w:id="1071" w:author="Etion Pinari" w:date="2021-01-06T12:27:00Z">
              <w:rPr>
                <w:rFonts w:ascii="Bell MT" w:hAnsi="Bell MT"/>
                <w:sz w:val="28"/>
                <w:szCs w:val="28"/>
                <w:lang w:val="en-GB"/>
              </w:rPr>
            </w:rPrChange>
          </w:rPr>
          <w:t>s respect to the “Get Virtual Ticket” sequence diagram are:</w:t>
        </w:r>
      </w:ins>
      <w:ins w:id="1072" w:author="Cristian Sbrolli" w:date="2021-01-02T22:07:00Z">
        <w:del w:id="1073" w:author="Giorgio Romeo" w:date="2021-01-04T11:07:00Z">
          <w:r w:rsidR="007C732E" w:rsidRPr="00801F40" w:rsidDel="006B27AC">
            <w:rPr>
              <w:rFonts w:ascii="Bell MT" w:hAnsi="Bell MT"/>
              <w:sz w:val="28"/>
              <w:szCs w:val="28"/>
              <w:lang w:val="en-US"/>
              <w:rPrChange w:id="1074" w:author="Etion Pinari" w:date="2021-01-06T12:27:00Z">
                <w:rPr>
                  <w:rFonts w:ascii="Bell MT" w:hAnsi="Bell MT"/>
                  <w:sz w:val="28"/>
                  <w:szCs w:val="28"/>
                  <w:lang w:val="en-GB"/>
                </w:rPr>
              </w:rPrChange>
            </w:rPr>
            <w:delText>Here we see the</w:delText>
          </w:r>
        </w:del>
        <w:del w:id="1075" w:author="Giorgio Romeo" w:date="2021-01-04T11:10:00Z">
          <w:r w:rsidR="007C732E" w:rsidRPr="00801F40" w:rsidDel="006B27AC">
            <w:rPr>
              <w:rFonts w:ascii="Bell MT" w:hAnsi="Bell MT"/>
              <w:sz w:val="28"/>
              <w:szCs w:val="28"/>
              <w:lang w:val="en-US"/>
              <w:rPrChange w:id="1076" w:author="Etion Pinari" w:date="2021-01-06T12:27:00Z">
                <w:rPr>
                  <w:rFonts w:ascii="Bell MT" w:hAnsi="Bell MT"/>
                  <w:sz w:val="28"/>
                  <w:szCs w:val="28"/>
                  <w:lang w:val="en-GB"/>
                </w:rPr>
              </w:rPrChange>
            </w:rPr>
            <w:delText xml:space="preserve"> interaction between components to </w:delText>
          </w:r>
        </w:del>
      </w:ins>
      <w:ins w:id="1077" w:author="Cristian Sbrolli" w:date="2021-01-02T22:08:00Z">
        <w:del w:id="1078" w:author="Giorgio Romeo" w:date="2021-01-04T11:10:00Z">
          <w:r w:rsidR="007C732E" w:rsidRPr="00801F40" w:rsidDel="006B27AC">
            <w:rPr>
              <w:rFonts w:ascii="Bell MT" w:hAnsi="Bell MT"/>
              <w:sz w:val="28"/>
              <w:szCs w:val="28"/>
              <w:lang w:val="en-US"/>
              <w:rPrChange w:id="1079" w:author="Etion Pinari" w:date="2021-01-06T12:27:00Z">
                <w:rPr>
                  <w:rFonts w:ascii="Bell MT" w:hAnsi="Bell MT"/>
                  <w:sz w:val="28"/>
                  <w:szCs w:val="28"/>
                  <w:lang w:val="en-GB"/>
                </w:rPr>
              </w:rPrChange>
            </w:rPr>
            <w:delText>search for an available shop to get a virtual ticket</w:delText>
          </w:r>
          <w:r w:rsidR="00680773" w:rsidRPr="00801F40" w:rsidDel="006B27AC">
            <w:rPr>
              <w:rFonts w:ascii="Bell MT" w:hAnsi="Bell MT"/>
              <w:sz w:val="28"/>
              <w:szCs w:val="28"/>
              <w:lang w:val="en-US"/>
              <w:rPrChange w:id="1080" w:author="Etion Pinari" w:date="2021-01-06T12:27:00Z">
                <w:rPr>
                  <w:rFonts w:ascii="Bell MT" w:hAnsi="Bell MT"/>
                  <w:sz w:val="28"/>
                  <w:szCs w:val="28"/>
                  <w:lang w:val="en-GB"/>
                </w:rPr>
              </w:rPrChange>
            </w:rPr>
            <w:delText xml:space="preserve">. </w:delText>
          </w:r>
        </w:del>
      </w:ins>
      <w:ins w:id="1081" w:author="Cristian Sbrolli" w:date="2021-01-02T22:09:00Z">
        <w:del w:id="1082" w:author="Giorgio Romeo" w:date="2021-01-04T11:10:00Z">
          <w:r w:rsidR="00680773" w:rsidRPr="00801F40" w:rsidDel="006B27AC">
            <w:rPr>
              <w:rFonts w:ascii="Bell MT" w:hAnsi="Bell MT"/>
              <w:sz w:val="28"/>
              <w:szCs w:val="28"/>
              <w:lang w:val="en-US"/>
              <w:rPrChange w:id="1083" w:author="Etion Pinari" w:date="2021-01-06T12:27:00Z">
                <w:rPr>
                  <w:rFonts w:ascii="Bell MT" w:hAnsi="Bell MT"/>
                  <w:sz w:val="28"/>
                  <w:szCs w:val="28"/>
                  <w:lang w:val="en-GB"/>
                </w:rPr>
              </w:rPrChange>
            </w:rPr>
            <w:delText xml:space="preserve">As we can see, the system handles cases where the </w:delText>
          </w:r>
        </w:del>
      </w:ins>
      <w:ins w:id="1084" w:author="Cristian Sbrolli" w:date="2021-01-02T22:17:00Z">
        <w:del w:id="1085" w:author="Giorgio Romeo" w:date="2021-01-04T11:10:00Z">
          <w:r w:rsidR="00680773" w:rsidRPr="00801F40" w:rsidDel="006B27AC">
            <w:rPr>
              <w:rFonts w:ascii="Bell MT" w:hAnsi="Bell MT"/>
              <w:sz w:val="28"/>
              <w:szCs w:val="28"/>
              <w:lang w:val="en-US"/>
              <w:rPrChange w:id="1086" w:author="Etion Pinari" w:date="2021-01-06T12:27:00Z">
                <w:rPr>
                  <w:rFonts w:ascii="Bell MT" w:hAnsi="Bell MT"/>
                  <w:sz w:val="28"/>
                  <w:szCs w:val="28"/>
                  <w:lang w:val="en-GB"/>
                </w:rPr>
              </w:rPrChange>
            </w:rPr>
            <w:delText>user has no close markets by trying to increase the radius</w:delText>
          </w:r>
        </w:del>
      </w:ins>
      <w:ins w:id="1087" w:author="Cristian Sbrolli" w:date="2021-01-02T22:18:00Z">
        <w:del w:id="1088" w:author="Giorgio Romeo" w:date="2021-01-04T11:10:00Z">
          <w:r w:rsidR="00055229" w:rsidRPr="00801F40" w:rsidDel="006B27AC">
            <w:rPr>
              <w:rFonts w:ascii="Bell MT" w:hAnsi="Bell MT"/>
              <w:sz w:val="28"/>
              <w:szCs w:val="28"/>
              <w:lang w:val="en-US"/>
              <w:rPrChange w:id="1089" w:author="Etion Pinari" w:date="2021-01-06T12:27:00Z">
                <w:rPr>
                  <w:rFonts w:ascii="Bell MT" w:hAnsi="Bell MT"/>
                  <w:sz w:val="28"/>
                  <w:szCs w:val="28"/>
                  <w:lang w:val="en-GB"/>
                </w:rPr>
              </w:rPrChange>
            </w:rPr>
            <w:delText xml:space="preserve"> if no close markets or too few have been found</w:delText>
          </w:r>
        </w:del>
      </w:ins>
      <w:ins w:id="1090" w:author="Cristian Sbrolli" w:date="2021-01-02T22:17:00Z">
        <w:del w:id="1091" w:author="Giorgio Romeo" w:date="2021-01-04T11:10:00Z">
          <w:r w:rsidR="00680773" w:rsidRPr="00801F40" w:rsidDel="006B27AC">
            <w:rPr>
              <w:rFonts w:ascii="Bell MT" w:hAnsi="Bell MT"/>
              <w:sz w:val="28"/>
              <w:szCs w:val="28"/>
              <w:lang w:val="en-US"/>
              <w:rPrChange w:id="1092" w:author="Etion Pinari" w:date="2021-01-06T12:27:00Z">
                <w:rPr>
                  <w:rFonts w:ascii="Bell MT" w:hAnsi="Bell MT"/>
                  <w:sz w:val="28"/>
                  <w:szCs w:val="28"/>
                  <w:lang w:val="en-GB"/>
                </w:rPr>
              </w:rPrChange>
            </w:rPr>
            <w:delText>,</w:delText>
          </w:r>
        </w:del>
      </w:ins>
      <w:ins w:id="1093" w:author="Cristian Sbrolli" w:date="2021-01-02T22:19:00Z">
        <w:del w:id="1094" w:author="Giorgio Romeo" w:date="2021-01-04T11:10:00Z">
          <w:r w:rsidR="00055229" w:rsidRPr="00801F40" w:rsidDel="006B27AC">
            <w:rPr>
              <w:rFonts w:ascii="Bell MT" w:hAnsi="Bell MT"/>
              <w:sz w:val="28"/>
              <w:szCs w:val="28"/>
              <w:lang w:val="en-US"/>
              <w:rPrChange w:id="1095" w:author="Etion Pinari" w:date="2021-01-06T12:27:00Z">
                <w:rPr>
                  <w:rFonts w:ascii="Bell MT" w:hAnsi="Bell MT"/>
                  <w:sz w:val="28"/>
                  <w:szCs w:val="28"/>
                  <w:lang w:val="en-GB"/>
                </w:rPr>
              </w:rPrChange>
            </w:rPr>
            <w:delText xml:space="preserve"> </w:delText>
          </w:r>
        </w:del>
      </w:ins>
      <w:ins w:id="1096" w:author="Cristian Sbrolli" w:date="2021-01-02T22:17:00Z">
        <w:del w:id="1097" w:author="Giorgio Romeo" w:date="2021-01-04T11:10:00Z">
          <w:r w:rsidR="00680773" w:rsidRPr="00801F40" w:rsidDel="006B27AC">
            <w:rPr>
              <w:rFonts w:ascii="Bell MT" w:hAnsi="Bell MT"/>
              <w:sz w:val="28"/>
              <w:szCs w:val="28"/>
              <w:lang w:val="en-US"/>
              <w:rPrChange w:id="1098" w:author="Etion Pinari" w:date="2021-01-06T12:27:00Z">
                <w:rPr>
                  <w:rFonts w:ascii="Bell MT" w:hAnsi="Bell MT"/>
                  <w:sz w:val="28"/>
                  <w:szCs w:val="28"/>
                  <w:lang w:val="en-GB"/>
                </w:rPr>
              </w:rPrChange>
            </w:rPr>
            <w:delText xml:space="preserve">eventually stopping when a max distance of search has been reached. This </w:delText>
          </w:r>
        </w:del>
        <w:del w:id="1099" w:author="Giorgio Romeo" w:date="2021-01-04T11:08:00Z">
          <w:r w:rsidR="00680773" w:rsidRPr="00801F40" w:rsidDel="006B27AC">
            <w:rPr>
              <w:rFonts w:ascii="Bell MT" w:hAnsi="Bell MT"/>
              <w:sz w:val="28"/>
              <w:szCs w:val="28"/>
              <w:lang w:val="en-US"/>
              <w:rPrChange w:id="1100" w:author="Etion Pinari" w:date="2021-01-06T12:27:00Z">
                <w:rPr>
                  <w:rFonts w:ascii="Bell MT" w:hAnsi="Bell MT"/>
                  <w:sz w:val="28"/>
                  <w:szCs w:val="28"/>
                  <w:lang w:val="en-GB"/>
                </w:rPr>
              </w:rPrChange>
            </w:rPr>
            <w:delText xml:space="preserve">is to </w:delText>
          </w:r>
        </w:del>
      </w:ins>
      <w:ins w:id="1101" w:author="Cristian Sbrolli" w:date="2021-01-02T22:18:00Z">
        <w:del w:id="1102" w:author="Giorgio Romeo" w:date="2021-01-04T11:08:00Z">
          <w:r w:rsidR="00680773" w:rsidRPr="00801F40" w:rsidDel="006B27AC">
            <w:rPr>
              <w:rFonts w:ascii="Bell MT" w:hAnsi="Bell MT"/>
              <w:sz w:val="28"/>
              <w:szCs w:val="28"/>
              <w:lang w:val="en-US"/>
              <w:rPrChange w:id="1103" w:author="Etion Pinari" w:date="2021-01-06T12:27:00Z">
                <w:rPr>
                  <w:rFonts w:ascii="Bell MT" w:hAnsi="Bell MT"/>
                  <w:sz w:val="28"/>
                  <w:szCs w:val="28"/>
                  <w:lang w:val="en-GB"/>
                </w:rPr>
              </w:rPrChange>
            </w:rPr>
            <w:delText>try</w:delText>
          </w:r>
        </w:del>
        <w:del w:id="1104" w:author="Giorgio Romeo" w:date="2021-01-04T11:10:00Z">
          <w:r w:rsidR="00680773" w:rsidRPr="00801F40" w:rsidDel="006B27AC">
            <w:rPr>
              <w:rFonts w:ascii="Bell MT" w:hAnsi="Bell MT"/>
              <w:sz w:val="28"/>
              <w:szCs w:val="28"/>
              <w:lang w:val="en-US"/>
              <w:rPrChange w:id="1105" w:author="Etion Pinari" w:date="2021-01-06T12:27:00Z">
                <w:rPr>
                  <w:rFonts w:ascii="Bell MT" w:hAnsi="Bell MT"/>
                  <w:sz w:val="28"/>
                  <w:szCs w:val="28"/>
                  <w:lang w:val="en-GB"/>
                </w:rPr>
              </w:rPrChange>
            </w:rPr>
            <w:delText xml:space="preserve"> to give</w:delText>
          </w:r>
          <w:r w:rsidR="00055229" w:rsidRPr="00801F40" w:rsidDel="006B27AC">
            <w:rPr>
              <w:rFonts w:ascii="Bell MT" w:hAnsi="Bell MT"/>
              <w:sz w:val="28"/>
              <w:szCs w:val="28"/>
              <w:lang w:val="en-US"/>
              <w:rPrChange w:id="1106" w:author="Etion Pinari" w:date="2021-01-06T12:27:00Z">
                <w:rPr>
                  <w:rFonts w:ascii="Bell MT" w:hAnsi="Bell MT"/>
                  <w:sz w:val="28"/>
                  <w:szCs w:val="28"/>
                  <w:lang w:val="en-GB"/>
                </w:rPr>
              </w:rPrChange>
            </w:rPr>
            <w:delText xml:space="preserve"> some</w:delText>
          </w:r>
          <w:r w:rsidR="00680773" w:rsidRPr="00801F40" w:rsidDel="006B27AC">
            <w:rPr>
              <w:rFonts w:ascii="Bell MT" w:hAnsi="Bell MT"/>
              <w:sz w:val="28"/>
              <w:szCs w:val="28"/>
              <w:lang w:val="en-US"/>
              <w:rPrChange w:id="1107" w:author="Etion Pinari" w:date="2021-01-06T12:27:00Z">
                <w:rPr>
                  <w:rFonts w:ascii="Bell MT" w:hAnsi="Bell MT"/>
                  <w:sz w:val="28"/>
                  <w:szCs w:val="28"/>
                  <w:lang w:val="en-GB"/>
                </w:rPr>
              </w:rPrChange>
            </w:rPr>
            <w:delText xml:space="preserve"> degree of choice to</w:delText>
          </w:r>
          <w:r w:rsidR="00055229" w:rsidRPr="00801F40" w:rsidDel="006B27AC">
            <w:rPr>
              <w:rFonts w:ascii="Bell MT" w:hAnsi="Bell MT"/>
              <w:sz w:val="28"/>
              <w:szCs w:val="28"/>
              <w:lang w:val="en-US"/>
              <w:rPrChange w:id="1108" w:author="Etion Pinari" w:date="2021-01-06T12:27:00Z">
                <w:rPr>
                  <w:rFonts w:ascii="Bell MT" w:hAnsi="Bell MT"/>
                  <w:sz w:val="28"/>
                  <w:szCs w:val="28"/>
                  <w:lang w:val="en-GB"/>
                </w:rPr>
              </w:rPrChange>
            </w:rPr>
            <w:delText xml:space="preserve"> all</w:delText>
          </w:r>
          <w:r w:rsidR="00680773" w:rsidRPr="00801F40" w:rsidDel="006B27AC">
            <w:rPr>
              <w:rFonts w:ascii="Bell MT" w:hAnsi="Bell MT"/>
              <w:sz w:val="28"/>
              <w:szCs w:val="28"/>
              <w:lang w:val="en-US"/>
              <w:rPrChange w:id="1109" w:author="Etion Pinari" w:date="2021-01-06T12:27:00Z">
                <w:rPr>
                  <w:rFonts w:ascii="Bell MT" w:hAnsi="Bell MT"/>
                  <w:sz w:val="28"/>
                  <w:szCs w:val="28"/>
                  <w:lang w:val="en-GB"/>
                </w:rPr>
              </w:rPrChange>
            </w:rPr>
            <w:delText xml:space="preserve"> users.</w:delText>
          </w:r>
        </w:del>
      </w:ins>
    </w:p>
    <w:p w14:paraId="19BCDE2A" w14:textId="31AC7BA2" w:rsidR="006B27AC" w:rsidRPr="00801F40" w:rsidRDefault="006B27AC">
      <w:pPr>
        <w:pStyle w:val="ListParagraph"/>
        <w:numPr>
          <w:ilvl w:val="0"/>
          <w:numId w:val="44"/>
        </w:numPr>
        <w:jc w:val="both"/>
        <w:rPr>
          <w:ins w:id="1110" w:author="Giorgio Romeo" w:date="2021-01-04T11:21:00Z"/>
          <w:rFonts w:ascii="Bell MT" w:hAnsi="Bell MT"/>
          <w:sz w:val="28"/>
          <w:szCs w:val="28"/>
          <w:lang w:val="en-US"/>
          <w:rPrChange w:id="1111" w:author="Etion Pinari" w:date="2021-01-06T12:27:00Z">
            <w:rPr>
              <w:ins w:id="1112" w:author="Giorgio Romeo" w:date="2021-01-04T11:21:00Z"/>
              <w:rFonts w:ascii="Bell MT" w:hAnsi="Bell MT"/>
              <w:sz w:val="28"/>
              <w:szCs w:val="28"/>
              <w:lang w:val="en-GB"/>
            </w:rPr>
          </w:rPrChange>
        </w:rPr>
        <w:pPrChange w:id="1113" w:author="Giorgio Romeo" w:date="2021-01-04T11:28:00Z">
          <w:pPr>
            <w:pStyle w:val="ListParagraph"/>
            <w:numPr>
              <w:numId w:val="44"/>
            </w:numPr>
            <w:ind w:hanging="360"/>
          </w:pPr>
        </w:pPrChange>
      </w:pPr>
      <w:ins w:id="1114" w:author="Giorgio Romeo" w:date="2021-01-04T11:15:00Z">
        <w:r w:rsidRPr="00801F40">
          <w:rPr>
            <w:rFonts w:ascii="Bell MT" w:hAnsi="Bell MT"/>
            <w:sz w:val="28"/>
            <w:szCs w:val="28"/>
            <w:lang w:val="en-US"/>
            <w:rPrChange w:id="1115" w:author="Etion Pinari" w:date="2021-01-06T12:27:00Z">
              <w:rPr>
                <w:rFonts w:ascii="Bell MT" w:hAnsi="Bell MT"/>
                <w:sz w:val="28"/>
                <w:szCs w:val="28"/>
                <w:lang w:val="en-GB"/>
              </w:rPr>
            </w:rPrChange>
          </w:rPr>
          <w:t>The user ca</w:t>
        </w:r>
      </w:ins>
      <w:ins w:id="1116" w:author="Giorgio Romeo" w:date="2021-01-04T11:16:00Z">
        <w:r w:rsidRPr="00801F40">
          <w:rPr>
            <w:rFonts w:ascii="Bell MT" w:hAnsi="Bell MT"/>
            <w:sz w:val="28"/>
            <w:szCs w:val="28"/>
            <w:lang w:val="en-US"/>
            <w:rPrChange w:id="1117" w:author="Etion Pinari" w:date="2021-01-06T12:27:00Z">
              <w:rPr>
                <w:rFonts w:ascii="Bell MT" w:hAnsi="Bell MT"/>
                <w:sz w:val="28"/>
                <w:szCs w:val="28"/>
                <w:lang w:val="en-GB"/>
              </w:rPr>
            </w:rPrChange>
          </w:rPr>
          <w:t>n either selects the desired timeslot or store as first option</w:t>
        </w:r>
      </w:ins>
      <w:ins w:id="1118" w:author="Giorgio Romeo" w:date="2021-01-04T11:17:00Z">
        <w:r w:rsidR="00846BE2" w:rsidRPr="00801F40">
          <w:rPr>
            <w:rFonts w:ascii="Bell MT" w:hAnsi="Bell MT"/>
            <w:sz w:val="28"/>
            <w:szCs w:val="28"/>
            <w:lang w:val="en-US"/>
            <w:rPrChange w:id="1119" w:author="Etion Pinari" w:date="2021-01-06T12:27:00Z">
              <w:rPr>
                <w:rFonts w:ascii="Bell MT" w:hAnsi="Bell MT"/>
                <w:sz w:val="28"/>
                <w:szCs w:val="28"/>
                <w:lang w:val="en-GB"/>
              </w:rPr>
            </w:rPrChange>
          </w:rPr>
          <w:t xml:space="preserve">, </w:t>
        </w:r>
      </w:ins>
      <w:ins w:id="1120" w:author="Giorgio Romeo" w:date="2021-01-04T11:16:00Z">
        <w:r w:rsidRPr="00801F40">
          <w:rPr>
            <w:rFonts w:ascii="Bell MT" w:hAnsi="Bell MT"/>
            <w:sz w:val="28"/>
            <w:szCs w:val="28"/>
            <w:lang w:val="en-US"/>
            <w:rPrChange w:id="1121" w:author="Etion Pinari" w:date="2021-01-06T12:27:00Z">
              <w:rPr>
                <w:rFonts w:ascii="Bell MT" w:hAnsi="Bell MT"/>
                <w:sz w:val="28"/>
                <w:szCs w:val="28"/>
                <w:lang w:val="en-GB"/>
              </w:rPr>
            </w:rPrChange>
          </w:rPr>
          <w:t>while in getting a virtual ticket he can only selects a store</w:t>
        </w:r>
      </w:ins>
      <w:ins w:id="1122" w:author="Giorgio Romeo" w:date="2021-01-04T11:17:00Z">
        <w:r w:rsidR="00846BE2" w:rsidRPr="00801F40">
          <w:rPr>
            <w:rFonts w:ascii="Bell MT" w:hAnsi="Bell MT"/>
            <w:sz w:val="28"/>
            <w:szCs w:val="28"/>
            <w:lang w:val="en-US"/>
            <w:rPrChange w:id="1123" w:author="Etion Pinari" w:date="2021-01-06T12:27:00Z">
              <w:rPr>
                <w:rFonts w:ascii="Bell MT" w:hAnsi="Bell MT"/>
                <w:sz w:val="28"/>
                <w:szCs w:val="28"/>
                <w:lang w:val="en-GB"/>
              </w:rPr>
            </w:rPrChange>
          </w:rPr>
          <w:t>, accepting or rejecting t</w:t>
        </w:r>
      </w:ins>
      <w:ins w:id="1124" w:author="Giorgio Romeo" w:date="2021-01-04T11:16:00Z">
        <w:r w:rsidRPr="00801F40">
          <w:rPr>
            <w:rFonts w:ascii="Bell MT" w:hAnsi="Bell MT"/>
            <w:sz w:val="28"/>
            <w:szCs w:val="28"/>
            <w:lang w:val="en-US"/>
            <w:rPrChange w:id="1125" w:author="Etion Pinari" w:date="2021-01-06T12:27:00Z">
              <w:rPr>
                <w:rFonts w:ascii="Bell MT" w:hAnsi="Bell MT"/>
                <w:sz w:val="28"/>
                <w:szCs w:val="28"/>
                <w:lang w:val="en-GB"/>
              </w:rPr>
            </w:rPrChange>
          </w:rPr>
          <w:t>he first available timeslot</w:t>
        </w:r>
        <w:r w:rsidR="00846BE2" w:rsidRPr="00801F40">
          <w:rPr>
            <w:rFonts w:ascii="Bell MT" w:hAnsi="Bell MT"/>
            <w:sz w:val="28"/>
            <w:szCs w:val="28"/>
            <w:lang w:val="en-US"/>
            <w:rPrChange w:id="1126" w:author="Etion Pinari" w:date="2021-01-06T12:27:00Z">
              <w:rPr>
                <w:rFonts w:ascii="Bell MT" w:hAnsi="Bell MT"/>
                <w:sz w:val="28"/>
                <w:szCs w:val="28"/>
                <w:lang w:val="en-GB"/>
              </w:rPr>
            </w:rPrChange>
          </w:rPr>
          <w:t xml:space="preserve"> of the </w:t>
        </w:r>
      </w:ins>
      <w:ins w:id="1127" w:author="Giorgio Romeo" w:date="2021-01-04T11:17:00Z">
        <w:r w:rsidR="00846BE2" w:rsidRPr="00801F40">
          <w:rPr>
            <w:rFonts w:ascii="Bell MT" w:hAnsi="Bell MT"/>
            <w:sz w:val="28"/>
            <w:szCs w:val="28"/>
            <w:lang w:val="en-US"/>
            <w:rPrChange w:id="1128" w:author="Etion Pinari" w:date="2021-01-06T12:27:00Z">
              <w:rPr>
                <w:rFonts w:ascii="Bell MT" w:hAnsi="Bell MT"/>
                <w:sz w:val="28"/>
                <w:szCs w:val="28"/>
                <w:lang w:val="en-GB"/>
              </w:rPr>
            </w:rPrChange>
          </w:rPr>
          <w:t xml:space="preserve">chosen store. Note that in this case the user selects a </w:t>
        </w:r>
      </w:ins>
      <w:ins w:id="1129" w:author="Giorgio Romeo" w:date="2021-01-04T11:18:00Z">
        <w:r w:rsidR="00846BE2" w:rsidRPr="00801F40">
          <w:rPr>
            <w:rFonts w:ascii="Bell MT" w:hAnsi="Bell MT"/>
            <w:sz w:val="28"/>
            <w:szCs w:val="28"/>
            <w:lang w:val="en-US"/>
            <w:rPrChange w:id="1130" w:author="Etion Pinari" w:date="2021-01-06T12:27:00Z">
              <w:rPr>
                <w:rFonts w:ascii="Bell MT" w:hAnsi="Bell MT"/>
                <w:sz w:val="28"/>
                <w:szCs w:val="28"/>
                <w:lang w:val="en-GB"/>
              </w:rPr>
            </w:rPrChange>
          </w:rPr>
          <w:t>store</w:t>
        </w:r>
      </w:ins>
      <w:ins w:id="1131" w:author="Giorgio Romeo" w:date="2021-01-04T11:17:00Z">
        <w:r w:rsidR="00846BE2" w:rsidRPr="00801F40">
          <w:rPr>
            <w:rFonts w:ascii="Bell MT" w:hAnsi="Bell MT"/>
            <w:sz w:val="28"/>
            <w:szCs w:val="28"/>
            <w:lang w:val="en-US"/>
            <w:rPrChange w:id="1132" w:author="Etion Pinari" w:date="2021-01-06T12:27:00Z">
              <w:rPr>
                <w:rFonts w:ascii="Bell MT" w:hAnsi="Bell MT"/>
                <w:sz w:val="28"/>
                <w:szCs w:val="28"/>
                <w:lang w:val="en-GB"/>
              </w:rPr>
            </w:rPrChange>
          </w:rPr>
          <w:t xml:space="preserve"> as</w:t>
        </w:r>
      </w:ins>
      <w:ins w:id="1133" w:author="Giorgio Romeo" w:date="2021-01-04T11:18:00Z">
        <w:r w:rsidR="00846BE2" w:rsidRPr="00801F40">
          <w:rPr>
            <w:rFonts w:ascii="Bell MT" w:hAnsi="Bell MT"/>
            <w:sz w:val="28"/>
            <w:szCs w:val="28"/>
            <w:lang w:val="en-US"/>
            <w:rPrChange w:id="1134" w:author="Etion Pinari" w:date="2021-01-06T12:27:00Z">
              <w:rPr>
                <w:rFonts w:ascii="Bell MT" w:hAnsi="Bell MT"/>
                <w:sz w:val="28"/>
                <w:szCs w:val="28"/>
                <w:lang w:val="en-GB"/>
              </w:rPr>
            </w:rPrChange>
          </w:rPr>
          <w:t xml:space="preserve"> first option and then a timeslot between those ones provided by the application</w:t>
        </w:r>
      </w:ins>
      <w:ins w:id="1135" w:author="Giorgio Romeo" w:date="2021-01-04T11:58:00Z">
        <w:r w:rsidR="0025283F" w:rsidRPr="00801F40">
          <w:rPr>
            <w:rFonts w:ascii="Bell MT" w:hAnsi="Bell MT"/>
            <w:sz w:val="28"/>
            <w:szCs w:val="28"/>
            <w:lang w:val="en-US"/>
            <w:rPrChange w:id="1136" w:author="Etion Pinari" w:date="2021-01-06T12:27:00Z">
              <w:rPr>
                <w:rFonts w:ascii="Bell MT" w:hAnsi="Bell MT"/>
                <w:sz w:val="28"/>
                <w:szCs w:val="28"/>
                <w:lang w:val="en-GB"/>
              </w:rPr>
            </w:rPrChange>
          </w:rPr>
          <w:t>. T</w:t>
        </w:r>
      </w:ins>
      <w:ins w:id="1137" w:author="Giorgio Romeo" w:date="2021-01-04T11:18:00Z">
        <w:r w:rsidR="00846BE2" w:rsidRPr="00801F40">
          <w:rPr>
            <w:rFonts w:ascii="Bell MT" w:hAnsi="Bell MT"/>
            <w:sz w:val="28"/>
            <w:szCs w:val="28"/>
            <w:lang w:val="en-US"/>
            <w:rPrChange w:id="1138" w:author="Etion Pinari" w:date="2021-01-06T12:27:00Z">
              <w:rPr>
                <w:rFonts w:ascii="Bell MT" w:hAnsi="Bell MT"/>
                <w:sz w:val="28"/>
                <w:szCs w:val="28"/>
                <w:lang w:val="en-GB"/>
              </w:rPr>
            </w:rPrChange>
          </w:rPr>
          <w:t>he cas</w:t>
        </w:r>
      </w:ins>
      <w:ins w:id="1139" w:author="Giorgio Romeo" w:date="2021-01-04T11:19:00Z">
        <w:r w:rsidR="00846BE2" w:rsidRPr="00801F40">
          <w:rPr>
            <w:rFonts w:ascii="Bell MT" w:hAnsi="Bell MT"/>
            <w:sz w:val="28"/>
            <w:szCs w:val="28"/>
            <w:lang w:val="en-US"/>
            <w:rPrChange w:id="1140" w:author="Etion Pinari" w:date="2021-01-06T12:27:00Z">
              <w:rPr>
                <w:rFonts w:ascii="Bell MT" w:hAnsi="Bell MT"/>
                <w:sz w:val="28"/>
                <w:szCs w:val="28"/>
                <w:lang w:val="en-GB"/>
              </w:rPr>
            </w:rPrChange>
          </w:rPr>
          <w:t xml:space="preserve">e in which the user selects a timeslot as first option is </w:t>
        </w:r>
        <w:r w:rsidR="00846BE2" w:rsidRPr="00801F40">
          <w:rPr>
            <w:rFonts w:ascii="Bell MT" w:hAnsi="Bell MT"/>
            <w:sz w:val="28"/>
            <w:szCs w:val="28"/>
            <w:lang w:val="en-US"/>
            <w:rPrChange w:id="1141" w:author="Etion Pinari" w:date="2021-01-06T12:27:00Z">
              <w:rPr>
                <w:rFonts w:ascii="Bell MT" w:hAnsi="Bell MT"/>
                <w:sz w:val="28"/>
                <w:szCs w:val="28"/>
                <w:lang w:val="en-GB"/>
              </w:rPr>
            </w:rPrChange>
          </w:rPr>
          <w:lastRenderedPageBreak/>
          <w:t xml:space="preserve">symmetrical to this sequence diagram respect to the </w:t>
        </w:r>
        <w:proofErr w:type="spellStart"/>
        <w:r w:rsidR="00846BE2" w:rsidRPr="00801F40">
          <w:rPr>
            <w:rFonts w:ascii="Bell MT" w:hAnsi="Bell MT"/>
            <w:sz w:val="28"/>
            <w:szCs w:val="28"/>
            <w:lang w:val="en-US"/>
            <w:rPrChange w:id="1142" w:author="Etion Pinari" w:date="2021-01-06T12:27:00Z">
              <w:rPr>
                <w:rFonts w:ascii="Bell MT" w:hAnsi="Bell MT"/>
                <w:sz w:val="28"/>
                <w:szCs w:val="28"/>
                <w:lang w:val="en-GB"/>
              </w:rPr>
            </w:rPrChange>
          </w:rPr>
          <w:t>getStores</w:t>
        </w:r>
        <w:proofErr w:type="spellEnd"/>
        <w:r w:rsidR="00846BE2" w:rsidRPr="00801F40">
          <w:rPr>
            <w:rFonts w:ascii="Bell MT" w:hAnsi="Bell MT"/>
            <w:sz w:val="28"/>
            <w:szCs w:val="28"/>
            <w:lang w:val="en-US"/>
            <w:rPrChange w:id="1143" w:author="Etion Pinari" w:date="2021-01-06T12:27:00Z">
              <w:rPr>
                <w:rFonts w:ascii="Bell MT" w:hAnsi="Bell MT"/>
                <w:sz w:val="28"/>
                <w:szCs w:val="28"/>
                <w:lang w:val="en-GB"/>
              </w:rPr>
            </w:rPrChange>
          </w:rPr>
          <w:t>/</w:t>
        </w:r>
        <w:proofErr w:type="spellStart"/>
        <w:r w:rsidR="00846BE2" w:rsidRPr="00801F40">
          <w:rPr>
            <w:rFonts w:ascii="Bell MT" w:hAnsi="Bell MT"/>
            <w:sz w:val="28"/>
            <w:szCs w:val="28"/>
            <w:lang w:val="en-US"/>
            <w:rPrChange w:id="1144" w:author="Etion Pinari" w:date="2021-01-06T12:27:00Z">
              <w:rPr>
                <w:rFonts w:ascii="Bell MT" w:hAnsi="Bell MT"/>
                <w:sz w:val="28"/>
                <w:szCs w:val="28"/>
                <w:lang w:val="en-GB"/>
              </w:rPr>
            </w:rPrChange>
          </w:rPr>
          <w:t>selectStore</w:t>
        </w:r>
        <w:proofErr w:type="spellEnd"/>
        <w:r w:rsidR="00846BE2" w:rsidRPr="00801F40">
          <w:rPr>
            <w:rFonts w:ascii="Bell MT" w:hAnsi="Bell MT"/>
            <w:sz w:val="28"/>
            <w:szCs w:val="28"/>
            <w:lang w:val="en-US"/>
            <w:rPrChange w:id="1145" w:author="Etion Pinari" w:date="2021-01-06T12:27:00Z">
              <w:rPr>
                <w:rFonts w:ascii="Bell MT" w:hAnsi="Bell MT"/>
                <w:sz w:val="28"/>
                <w:szCs w:val="28"/>
                <w:lang w:val="en-GB"/>
              </w:rPr>
            </w:rPrChange>
          </w:rPr>
          <w:t xml:space="preserve"> and </w:t>
        </w:r>
        <w:proofErr w:type="spellStart"/>
        <w:r w:rsidR="00846BE2" w:rsidRPr="00801F40">
          <w:rPr>
            <w:rFonts w:ascii="Bell MT" w:hAnsi="Bell MT"/>
            <w:sz w:val="28"/>
            <w:szCs w:val="28"/>
            <w:lang w:val="en-US"/>
            <w:rPrChange w:id="1146" w:author="Etion Pinari" w:date="2021-01-06T12:27:00Z">
              <w:rPr>
                <w:rFonts w:ascii="Bell MT" w:hAnsi="Bell MT"/>
                <w:sz w:val="28"/>
                <w:szCs w:val="28"/>
                <w:lang w:val="en-GB"/>
              </w:rPr>
            </w:rPrChange>
          </w:rPr>
          <w:t>getAvai</w:t>
        </w:r>
      </w:ins>
      <w:ins w:id="1147" w:author="Giorgio Romeo" w:date="2021-01-04T11:20:00Z">
        <w:r w:rsidR="00846BE2" w:rsidRPr="00801F40">
          <w:rPr>
            <w:rFonts w:ascii="Bell MT" w:hAnsi="Bell MT"/>
            <w:sz w:val="28"/>
            <w:szCs w:val="28"/>
            <w:lang w:val="en-US"/>
            <w:rPrChange w:id="1148" w:author="Etion Pinari" w:date="2021-01-06T12:27:00Z">
              <w:rPr>
                <w:rFonts w:ascii="Bell MT" w:hAnsi="Bell MT"/>
                <w:sz w:val="28"/>
                <w:szCs w:val="28"/>
                <w:lang w:val="en-GB"/>
              </w:rPr>
            </w:rPrChange>
          </w:rPr>
          <w:t>lableTimeslots</w:t>
        </w:r>
        <w:proofErr w:type="spellEnd"/>
        <w:r w:rsidR="00846BE2" w:rsidRPr="00801F40">
          <w:rPr>
            <w:rFonts w:ascii="Bell MT" w:hAnsi="Bell MT"/>
            <w:sz w:val="28"/>
            <w:szCs w:val="28"/>
            <w:lang w:val="en-US"/>
            <w:rPrChange w:id="1149" w:author="Etion Pinari" w:date="2021-01-06T12:27:00Z">
              <w:rPr>
                <w:rFonts w:ascii="Bell MT" w:hAnsi="Bell MT"/>
                <w:sz w:val="28"/>
                <w:szCs w:val="28"/>
                <w:lang w:val="en-GB"/>
              </w:rPr>
            </w:rPrChange>
          </w:rPr>
          <w:t>/</w:t>
        </w:r>
        <w:proofErr w:type="spellStart"/>
        <w:r w:rsidR="00846BE2" w:rsidRPr="00801F40">
          <w:rPr>
            <w:rFonts w:ascii="Bell MT" w:hAnsi="Bell MT"/>
            <w:sz w:val="28"/>
            <w:szCs w:val="28"/>
            <w:lang w:val="en-US"/>
            <w:rPrChange w:id="1150" w:author="Etion Pinari" w:date="2021-01-06T12:27:00Z">
              <w:rPr>
                <w:rFonts w:ascii="Bell MT" w:hAnsi="Bell MT"/>
                <w:sz w:val="28"/>
                <w:szCs w:val="28"/>
                <w:lang w:val="en-GB"/>
              </w:rPr>
            </w:rPrChange>
          </w:rPr>
          <w:t>selectTimeslot</w:t>
        </w:r>
        <w:proofErr w:type="spellEnd"/>
        <w:r w:rsidR="00846BE2" w:rsidRPr="00801F40">
          <w:rPr>
            <w:rFonts w:ascii="Bell MT" w:hAnsi="Bell MT"/>
            <w:sz w:val="28"/>
            <w:szCs w:val="28"/>
            <w:lang w:val="en-US"/>
            <w:rPrChange w:id="1151" w:author="Etion Pinari" w:date="2021-01-06T12:27:00Z">
              <w:rPr>
                <w:rFonts w:ascii="Bell MT" w:hAnsi="Bell MT"/>
                <w:sz w:val="28"/>
                <w:szCs w:val="28"/>
                <w:lang w:val="en-GB"/>
              </w:rPr>
            </w:rPrChange>
          </w:rPr>
          <w:t xml:space="preserve"> part</w:t>
        </w:r>
      </w:ins>
      <w:ins w:id="1152" w:author="Giorgio Romeo" w:date="2021-01-04T11:21:00Z">
        <w:r w:rsidR="00846BE2" w:rsidRPr="00801F40">
          <w:rPr>
            <w:rFonts w:ascii="Bell MT" w:hAnsi="Bell MT"/>
            <w:sz w:val="28"/>
            <w:szCs w:val="28"/>
            <w:lang w:val="en-US"/>
            <w:rPrChange w:id="1153" w:author="Etion Pinari" w:date="2021-01-06T12:27:00Z">
              <w:rPr>
                <w:rFonts w:ascii="Bell MT" w:hAnsi="Bell MT"/>
                <w:sz w:val="28"/>
                <w:szCs w:val="28"/>
                <w:lang w:val="en-GB"/>
              </w:rPr>
            </w:rPrChange>
          </w:rPr>
          <w:t>s.</w:t>
        </w:r>
      </w:ins>
      <w:ins w:id="1154" w:author="Giorgio Romeo" w:date="2021-01-04T11:58:00Z">
        <w:r w:rsidR="0025283F" w:rsidRPr="00801F40">
          <w:rPr>
            <w:rFonts w:ascii="Bell MT" w:hAnsi="Bell MT"/>
            <w:sz w:val="28"/>
            <w:szCs w:val="28"/>
            <w:lang w:val="en-US"/>
            <w:rPrChange w:id="1155" w:author="Etion Pinari" w:date="2021-01-06T12:27:00Z">
              <w:rPr>
                <w:rFonts w:ascii="Bell MT" w:hAnsi="Bell MT"/>
                <w:sz w:val="28"/>
                <w:szCs w:val="28"/>
                <w:lang w:val="en-GB"/>
              </w:rPr>
            </w:rPrChange>
          </w:rPr>
          <w:t xml:space="preserve"> Moreover, in the second case, </w:t>
        </w:r>
      </w:ins>
      <w:ins w:id="1156" w:author="Giorgio Romeo" w:date="2021-01-04T12:00:00Z">
        <w:r w:rsidR="0025283F" w:rsidRPr="00801F40">
          <w:rPr>
            <w:rFonts w:ascii="Bell MT" w:hAnsi="Bell MT"/>
            <w:sz w:val="28"/>
            <w:szCs w:val="28"/>
            <w:lang w:val="en-US"/>
            <w:rPrChange w:id="1157" w:author="Etion Pinari" w:date="2021-01-06T12:27:00Z">
              <w:rPr>
                <w:rFonts w:ascii="Bell MT" w:hAnsi="Bell MT"/>
                <w:sz w:val="28"/>
                <w:szCs w:val="28"/>
                <w:lang w:val="en-GB"/>
              </w:rPr>
            </w:rPrChange>
          </w:rPr>
          <w:t>*</w:t>
        </w:r>
      </w:ins>
      <w:ins w:id="1158" w:author="Giorgio Romeo" w:date="2021-01-04T11:58:00Z">
        <w:r w:rsidR="0025283F" w:rsidRPr="00801F40">
          <w:rPr>
            <w:rFonts w:ascii="Bell MT" w:hAnsi="Bell MT"/>
            <w:sz w:val="28"/>
            <w:szCs w:val="28"/>
            <w:lang w:val="en-US"/>
            <w:rPrChange w:id="1159" w:author="Etion Pinari" w:date="2021-01-06T12:27:00Z">
              <w:rPr>
                <w:rFonts w:ascii="Bell MT" w:hAnsi="Bell MT"/>
                <w:sz w:val="28"/>
                <w:szCs w:val="28"/>
                <w:lang w:val="en-GB"/>
              </w:rPr>
            </w:rPrChange>
          </w:rPr>
          <w:t xml:space="preserve">suggestion_1 would be substituted </w:t>
        </w:r>
      </w:ins>
      <w:ins w:id="1160" w:author="Giorgio Romeo" w:date="2021-01-04T12:00:00Z">
        <w:r w:rsidR="0025283F" w:rsidRPr="00801F40">
          <w:rPr>
            <w:rFonts w:ascii="Bell MT" w:hAnsi="Bell MT"/>
            <w:sz w:val="28"/>
            <w:szCs w:val="28"/>
            <w:lang w:val="en-US"/>
            <w:rPrChange w:id="1161" w:author="Etion Pinari" w:date="2021-01-06T12:27:00Z">
              <w:rPr>
                <w:rFonts w:ascii="Bell MT" w:hAnsi="Bell MT"/>
                <w:sz w:val="28"/>
                <w:szCs w:val="28"/>
                <w:lang w:val="en-GB"/>
              </w:rPr>
            </w:rPrChange>
          </w:rPr>
          <w:t>*</w:t>
        </w:r>
      </w:ins>
      <w:ins w:id="1162" w:author="Giorgio Romeo" w:date="2021-01-04T11:58:00Z">
        <w:r w:rsidR="0025283F" w:rsidRPr="00801F40">
          <w:rPr>
            <w:rFonts w:ascii="Bell MT" w:hAnsi="Bell MT"/>
            <w:sz w:val="28"/>
            <w:szCs w:val="28"/>
            <w:lang w:val="en-US"/>
            <w:rPrChange w:id="1163" w:author="Etion Pinari" w:date="2021-01-06T12:27:00Z">
              <w:rPr>
                <w:rFonts w:ascii="Bell MT" w:hAnsi="Bell MT"/>
                <w:sz w:val="28"/>
                <w:szCs w:val="28"/>
                <w:lang w:val="en-GB"/>
              </w:rPr>
            </w:rPrChange>
          </w:rPr>
          <w:t>by suggestion_2,</w:t>
        </w:r>
      </w:ins>
    </w:p>
    <w:p w14:paraId="4328BC94" w14:textId="01334CF1" w:rsidR="00846BE2" w:rsidRPr="00801F40" w:rsidRDefault="00846BE2">
      <w:pPr>
        <w:pStyle w:val="ListParagraph"/>
        <w:numPr>
          <w:ilvl w:val="0"/>
          <w:numId w:val="44"/>
        </w:numPr>
        <w:jc w:val="both"/>
        <w:rPr>
          <w:ins w:id="1164" w:author="Giorgio Romeo" w:date="2021-01-04T11:25:00Z"/>
          <w:rFonts w:ascii="Bell MT" w:hAnsi="Bell MT"/>
          <w:sz w:val="28"/>
          <w:szCs w:val="28"/>
          <w:lang w:val="en-US"/>
          <w:rPrChange w:id="1165" w:author="Etion Pinari" w:date="2021-01-06T12:27:00Z">
            <w:rPr>
              <w:ins w:id="1166" w:author="Giorgio Romeo" w:date="2021-01-04T11:25:00Z"/>
              <w:rFonts w:ascii="Bell MT" w:hAnsi="Bell MT"/>
              <w:sz w:val="28"/>
              <w:szCs w:val="28"/>
              <w:lang w:val="en-GB"/>
            </w:rPr>
          </w:rPrChange>
        </w:rPr>
        <w:pPrChange w:id="1167" w:author="Giorgio Romeo" w:date="2021-01-04T11:28:00Z">
          <w:pPr>
            <w:pStyle w:val="ListParagraph"/>
            <w:numPr>
              <w:numId w:val="44"/>
            </w:numPr>
            <w:ind w:hanging="360"/>
          </w:pPr>
        </w:pPrChange>
      </w:pPr>
      <w:ins w:id="1168" w:author="Giorgio Romeo" w:date="2021-01-04T11:21:00Z">
        <w:r w:rsidRPr="00801F40">
          <w:rPr>
            <w:rFonts w:ascii="Bell MT" w:hAnsi="Bell MT"/>
            <w:sz w:val="28"/>
            <w:szCs w:val="28"/>
            <w:lang w:val="en-US"/>
            <w:rPrChange w:id="1169" w:author="Etion Pinari" w:date="2021-01-06T12:27:00Z">
              <w:rPr>
                <w:rFonts w:ascii="Bell MT" w:hAnsi="Bell MT"/>
                <w:sz w:val="28"/>
                <w:szCs w:val="28"/>
                <w:lang w:val="en-GB"/>
              </w:rPr>
            </w:rPrChange>
          </w:rPr>
          <w:t xml:space="preserve">The user can, optionally, fill a form where he inserts the estimated duration of the shop trip, and either the specific items or the categories of </w:t>
        </w:r>
      </w:ins>
      <w:ins w:id="1170" w:author="Giorgio Romeo" w:date="2021-01-04T11:23:00Z">
        <w:r w:rsidRPr="00801F40">
          <w:rPr>
            <w:rFonts w:ascii="Bell MT" w:hAnsi="Bell MT"/>
            <w:sz w:val="28"/>
            <w:szCs w:val="28"/>
            <w:lang w:val="en-US"/>
            <w:rPrChange w:id="1171" w:author="Etion Pinari" w:date="2021-01-06T12:27:00Z">
              <w:rPr>
                <w:rFonts w:ascii="Bell MT" w:hAnsi="Bell MT"/>
                <w:sz w:val="28"/>
                <w:szCs w:val="28"/>
                <w:lang w:val="en-GB"/>
              </w:rPr>
            </w:rPrChange>
          </w:rPr>
          <w:t>goods</w:t>
        </w:r>
      </w:ins>
      <w:ins w:id="1172" w:author="Giorgio Romeo" w:date="2021-01-04T11:21:00Z">
        <w:r w:rsidRPr="00801F40">
          <w:rPr>
            <w:rFonts w:ascii="Bell MT" w:hAnsi="Bell MT"/>
            <w:sz w:val="28"/>
            <w:szCs w:val="28"/>
            <w:lang w:val="en-US"/>
            <w:rPrChange w:id="1173" w:author="Etion Pinari" w:date="2021-01-06T12:27:00Z">
              <w:rPr>
                <w:rFonts w:ascii="Bell MT" w:hAnsi="Bell MT"/>
                <w:sz w:val="28"/>
                <w:szCs w:val="28"/>
                <w:lang w:val="en-GB"/>
              </w:rPr>
            </w:rPrChange>
          </w:rPr>
          <w:t xml:space="preserve"> he intends to purchase</w:t>
        </w:r>
      </w:ins>
      <w:ins w:id="1174" w:author="Giorgio Romeo" w:date="2021-01-04T11:22:00Z">
        <w:r w:rsidRPr="00801F40">
          <w:rPr>
            <w:rFonts w:ascii="Bell MT" w:hAnsi="Bell MT"/>
            <w:sz w:val="28"/>
            <w:szCs w:val="28"/>
            <w:lang w:val="en-US"/>
            <w:rPrChange w:id="1175" w:author="Etion Pinari" w:date="2021-01-06T12:27:00Z">
              <w:rPr>
                <w:rFonts w:ascii="Bell MT" w:hAnsi="Bell MT"/>
                <w:sz w:val="28"/>
                <w:szCs w:val="28"/>
                <w:lang w:val="en-GB"/>
              </w:rPr>
            </w:rPrChange>
          </w:rPr>
          <w:t xml:space="preserve">. </w:t>
        </w:r>
      </w:ins>
      <w:ins w:id="1176" w:author="Giorgio Romeo" w:date="2021-01-04T11:24:00Z">
        <w:r w:rsidRPr="00801F40">
          <w:rPr>
            <w:rFonts w:ascii="Bell MT" w:hAnsi="Bell MT"/>
            <w:sz w:val="28"/>
            <w:szCs w:val="28"/>
            <w:lang w:val="en-US"/>
            <w:rPrChange w:id="1177" w:author="Etion Pinari" w:date="2021-01-06T12:27:00Z">
              <w:rPr>
                <w:rFonts w:ascii="Bell MT" w:hAnsi="Bell MT"/>
                <w:sz w:val="28"/>
                <w:szCs w:val="28"/>
                <w:lang w:val="en-GB"/>
              </w:rPr>
            </w:rPrChange>
          </w:rPr>
          <w:t>Other than the new ticket, t</w:t>
        </w:r>
      </w:ins>
      <w:ins w:id="1178" w:author="Giorgio Romeo" w:date="2021-01-04T11:22:00Z">
        <w:r w:rsidRPr="00801F40">
          <w:rPr>
            <w:rFonts w:ascii="Bell MT" w:hAnsi="Bell MT"/>
            <w:sz w:val="28"/>
            <w:szCs w:val="28"/>
            <w:lang w:val="en-US"/>
            <w:rPrChange w:id="1179" w:author="Etion Pinari" w:date="2021-01-06T12:27:00Z">
              <w:rPr>
                <w:rFonts w:ascii="Bell MT" w:hAnsi="Bell MT"/>
                <w:sz w:val="28"/>
                <w:szCs w:val="28"/>
                <w:lang w:val="en-GB"/>
              </w:rPr>
            </w:rPrChange>
          </w:rPr>
          <w:t>he additional information</w:t>
        </w:r>
      </w:ins>
      <w:ins w:id="1180" w:author="Giorgio Romeo" w:date="2021-01-04T11:23:00Z">
        <w:r w:rsidRPr="00801F40">
          <w:rPr>
            <w:rFonts w:ascii="Bell MT" w:hAnsi="Bell MT"/>
            <w:sz w:val="28"/>
            <w:szCs w:val="28"/>
            <w:lang w:val="en-US"/>
            <w:rPrChange w:id="1181" w:author="Etion Pinari" w:date="2021-01-06T12:27:00Z">
              <w:rPr>
                <w:rFonts w:ascii="Bell MT" w:hAnsi="Bell MT"/>
                <w:sz w:val="28"/>
                <w:szCs w:val="28"/>
                <w:lang w:val="en-GB"/>
              </w:rPr>
            </w:rPrChange>
          </w:rPr>
          <w:t xml:space="preserve">, </w:t>
        </w:r>
      </w:ins>
      <w:ins w:id="1182" w:author="Giorgio Romeo" w:date="2021-01-04T11:24:00Z">
        <w:r w:rsidRPr="00801F40">
          <w:rPr>
            <w:rFonts w:ascii="Bell MT" w:hAnsi="Bell MT"/>
            <w:sz w:val="28"/>
            <w:szCs w:val="28"/>
            <w:lang w:val="en-US"/>
            <w:rPrChange w:id="1183" w:author="Etion Pinari" w:date="2021-01-06T12:27:00Z">
              <w:rPr>
                <w:rFonts w:ascii="Bell MT" w:hAnsi="Bell MT"/>
                <w:sz w:val="28"/>
                <w:szCs w:val="28"/>
                <w:lang w:val="en-GB"/>
              </w:rPr>
            </w:rPrChange>
          </w:rPr>
          <w:t>if</w:t>
        </w:r>
      </w:ins>
      <w:ins w:id="1184" w:author="Giorgio Romeo" w:date="2021-01-04T11:23:00Z">
        <w:r w:rsidRPr="00801F40">
          <w:rPr>
            <w:rFonts w:ascii="Bell MT" w:hAnsi="Bell MT"/>
            <w:sz w:val="28"/>
            <w:szCs w:val="28"/>
            <w:lang w:val="en-US"/>
            <w:rPrChange w:id="1185" w:author="Etion Pinari" w:date="2021-01-06T12:27:00Z">
              <w:rPr>
                <w:rFonts w:ascii="Bell MT" w:hAnsi="Bell MT"/>
                <w:sz w:val="28"/>
                <w:szCs w:val="28"/>
                <w:lang w:val="en-GB"/>
              </w:rPr>
            </w:rPrChange>
          </w:rPr>
          <w:t xml:space="preserve"> </w:t>
        </w:r>
      </w:ins>
      <w:ins w:id="1186" w:author="Giorgio Romeo" w:date="2021-01-04T11:22:00Z">
        <w:r w:rsidRPr="00801F40">
          <w:rPr>
            <w:rFonts w:ascii="Bell MT" w:hAnsi="Bell MT"/>
            <w:sz w:val="28"/>
            <w:szCs w:val="28"/>
            <w:lang w:val="en-US"/>
            <w:rPrChange w:id="1187" w:author="Etion Pinari" w:date="2021-01-06T12:27:00Z">
              <w:rPr>
                <w:rFonts w:ascii="Bell MT" w:hAnsi="Bell MT"/>
                <w:sz w:val="28"/>
                <w:szCs w:val="28"/>
                <w:lang w:val="en-GB"/>
              </w:rPr>
            </w:rPrChange>
          </w:rPr>
          <w:t>provided by the user</w:t>
        </w:r>
      </w:ins>
      <w:ins w:id="1188" w:author="Giorgio Romeo" w:date="2021-01-04T11:23:00Z">
        <w:r w:rsidRPr="00801F40">
          <w:rPr>
            <w:rFonts w:ascii="Bell MT" w:hAnsi="Bell MT"/>
            <w:sz w:val="28"/>
            <w:szCs w:val="28"/>
            <w:lang w:val="en-US"/>
            <w:rPrChange w:id="1189" w:author="Etion Pinari" w:date="2021-01-06T12:27:00Z">
              <w:rPr>
                <w:rFonts w:ascii="Bell MT" w:hAnsi="Bell MT"/>
                <w:sz w:val="28"/>
                <w:szCs w:val="28"/>
                <w:lang w:val="en-GB"/>
              </w:rPr>
            </w:rPrChange>
          </w:rPr>
          <w:t xml:space="preserve">, </w:t>
        </w:r>
      </w:ins>
      <w:ins w:id="1190" w:author="Giorgio Romeo" w:date="2021-01-04T11:22:00Z">
        <w:r w:rsidRPr="00801F40">
          <w:rPr>
            <w:rFonts w:ascii="Bell MT" w:hAnsi="Bell MT"/>
            <w:sz w:val="28"/>
            <w:szCs w:val="28"/>
            <w:lang w:val="en-US"/>
            <w:rPrChange w:id="1191" w:author="Etion Pinari" w:date="2021-01-06T12:27:00Z">
              <w:rPr>
                <w:rFonts w:ascii="Bell MT" w:hAnsi="Bell MT"/>
                <w:sz w:val="28"/>
                <w:szCs w:val="28"/>
                <w:lang w:val="en-GB"/>
              </w:rPr>
            </w:rPrChange>
          </w:rPr>
          <w:t>will be store</w:t>
        </w:r>
      </w:ins>
      <w:ins w:id="1192" w:author="Giorgio Romeo" w:date="2021-01-04T11:24:00Z">
        <w:r w:rsidRPr="00801F40">
          <w:rPr>
            <w:rFonts w:ascii="Bell MT" w:hAnsi="Bell MT"/>
            <w:sz w:val="28"/>
            <w:szCs w:val="28"/>
            <w:lang w:val="en-US"/>
            <w:rPrChange w:id="1193" w:author="Etion Pinari" w:date="2021-01-06T12:27:00Z">
              <w:rPr>
                <w:rFonts w:ascii="Bell MT" w:hAnsi="Bell MT"/>
                <w:sz w:val="28"/>
                <w:szCs w:val="28"/>
                <w:lang w:val="en-GB"/>
              </w:rPr>
            </w:rPrChange>
          </w:rPr>
          <w:t>d</w:t>
        </w:r>
      </w:ins>
      <w:ins w:id="1194" w:author="Giorgio Romeo" w:date="2021-01-04T11:22:00Z">
        <w:r w:rsidRPr="00801F40">
          <w:rPr>
            <w:rFonts w:ascii="Bell MT" w:hAnsi="Bell MT"/>
            <w:sz w:val="28"/>
            <w:szCs w:val="28"/>
            <w:lang w:val="en-US"/>
            <w:rPrChange w:id="1195" w:author="Etion Pinari" w:date="2021-01-06T12:27:00Z">
              <w:rPr>
                <w:rFonts w:ascii="Bell MT" w:hAnsi="Bell MT"/>
                <w:sz w:val="28"/>
                <w:szCs w:val="28"/>
                <w:lang w:val="en-GB"/>
              </w:rPr>
            </w:rPrChange>
          </w:rPr>
          <w:t xml:space="preserve"> in the database through the Data Service Component</w:t>
        </w:r>
      </w:ins>
      <w:ins w:id="1196" w:author="Giorgio Romeo" w:date="2021-01-04T11:24:00Z">
        <w:r w:rsidRPr="00801F40">
          <w:rPr>
            <w:rFonts w:ascii="Bell MT" w:hAnsi="Bell MT"/>
            <w:sz w:val="28"/>
            <w:szCs w:val="28"/>
            <w:lang w:val="en-US"/>
            <w:rPrChange w:id="1197" w:author="Etion Pinari" w:date="2021-01-06T12:27:00Z">
              <w:rPr>
                <w:rFonts w:ascii="Bell MT" w:hAnsi="Bell MT"/>
                <w:sz w:val="28"/>
                <w:szCs w:val="28"/>
                <w:lang w:val="en-GB"/>
              </w:rPr>
            </w:rPrChange>
          </w:rPr>
          <w:t>.</w:t>
        </w:r>
      </w:ins>
    </w:p>
    <w:p w14:paraId="71AA2695" w14:textId="036F9665" w:rsidR="006B27AC" w:rsidRPr="00801F40" w:rsidRDefault="00846BE2">
      <w:pPr>
        <w:pStyle w:val="ListParagraph"/>
        <w:numPr>
          <w:ilvl w:val="0"/>
          <w:numId w:val="44"/>
        </w:numPr>
        <w:jc w:val="both"/>
        <w:rPr>
          <w:ins w:id="1198" w:author="Giorgio Romeo" w:date="2021-01-04T11:10:00Z"/>
          <w:rFonts w:ascii="Bell MT" w:hAnsi="Bell MT"/>
          <w:sz w:val="28"/>
          <w:szCs w:val="28"/>
          <w:lang w:val="en-US"/>
          <w:rPrChange w:id="1199" w:author="Etion Pinari" w:date="2021-01-06T12:27:00Z">
            <w:rPr>
              <w:ins w:id="1200" w:author="Giorgio Romeo" w:date="2021-01-04T11:10:00Z"/>
              <w:lang w:val="en-GB"/>
            </w:rPr>
          </w:rPrChange>
        </w:rPr>
        <w:pPrChange w:id="1201" w:author="Giorgio Romeo" w:date="2021-01-04T11:29:00Z">
          <w:pPr>
            <w:ind w:left="708"/>
          </w:pPr>
        </w:pPrChange>
      </w:pPr>
      <w:ins w:id="1202" w:author="Giorgio Romeo" w:date="2021-01-04T11:25:00Z">
        <w:r w:rsidRPr="00801F40">
          <w:rPr>
            <w:rFonts w:ascii="Bell MT" w:hAnsi="Bell MT"/>
            <w:sz w:val="28"/>
            <w:szCs w:val="28"/>
            <w:lang w:val="en-US"/>
            <w:rPrChange w:id="1203" w:author="Etion Pinari" w:date="2021-01-06T12:27:00Z">
              <w:rPr>
                <w:rFonts w:ascii="Bell MT" w:hAnsi="Bell MT"/>
                <w:sz w:val="28"/>
                <w:szCs w:val="28"/>
                <w:lang w:val="en-GB"/>
              </w:rPr>
            </w:rPrChange>
          </w:rPr>
          <w:t xml:space="preserve">The *suggestion_1 and *suggestion_2 </w:t>
        </w:r>
      </w:ins>
      <w:ins w:id="1204" w:author="Giorgio Romeo" w:date="2021-01-04T11:27:00Z">
        <w:r w:rsidR="00792973" w:rsidRPr="00801F40">
          <w:rPr>
            <w:rFonts w:ascii="Bell MT" w:hAnsi="Bell MT"/>
            <w:sz w:val="28"/>
            <w:szCs w:val="28"/>
            <w:lang w:val="en-US"/>
            <w:rPrChange w:id="1205" w:author="Etion Pinari" w:date="2021-01-06T12:27:00Z">
              <w:rPr>
                <w:rFonts w:ascii="Bell MT" w:hAnsi="Bell MT"/>
                <w:sz w:val="28"/>
                <w:szCs w:val="28"/>
                <w:lang w:val="en-GB"/>
              </w:rPr>
            </w:rPrChange>
          </w:rPr>
          <w:t xml:space="preserve">represent the cases in which the user is inactive </w:t>
        </w:r>
      </w:ins>
      <w:ins w:id="1206" w:author="Giorgio Romeo" w:date="2021-01-04T11:43:00Z">
        <w:r w:rsidR="009A6EF1" w:rsidRPr="00801F40">
          <w:rPr>
            <w:rFonts w:ascii="Bell MT" w:hAnsi="Bell MT"/>
            <w:sz w:val="28"/>
            <w:szCs w:val="28"/>
            <w:lang w:val="en-US"/>
            <w:rPrChange w:id="1207" w:author="Etion Pinari" w:date="2021-01-06T12:27:00Z">
              <w:rPr>
                <w:rFonts w:ascii="Bell MT" w:hAnsi="Bell MT"/>
                <w:sz w:val="28"/>
                <w:szCs w:val="28"/>
                <w:lang w:val="en-GB"/>
              </w:rPr>
            </w:rPrChange>
          </w:rPr>
          <w:t>for</w:t>
        </w:r>
      </w:ins>
      <w:ins w:id="1208" w:author="Giorgio Romeo" w:date="2021-01-04T11:52:00Z">
        <w:r w:rsidR="00CC518E" w:rsidRPr="00801F40">
          <w:rPr>
            <w:rFonts w:ascii="Bell MT" w:hAnsi="Bell MT"/>
            <w:sz w:val="28"/>
            <w:szCs w:val="28"/>
            <w:lang w:val="en-US"/>
            <w:rPrChange w:id="1209" w:author="Etion Pinari" w:date="2021-01-06T12:27:00Z">
              <w:rPr>
                <w:rFonts w:ascii="Bell MT" w:hAnsi="Bell MT"/>
                <w:sz w:val="28"/>
                <w:szCs w:val="28"/>
                <w:lang w:val="en-GB"/>
              </w:rPr>
            </w:rPrChange>
          </w:rPr>
          <w:t xml:space="preserve"> </w:t>
        </w:r>
      </w:ins>
      <w:ins w:id="1210" w:author="Giorgio Romeo" w:date="2021-01-04T11:51:00Z">
        <w:r w:rsidR="00CC518E" w:rsidRPr="00801F40">
          <w:rPr>
            <w:rFonts w:ascii="Bell MT" w:hAnsi="Bell MT"/>
            <w:sz w:val="28"/>
            <w:szCs w:val="28"/>
            <w:lang w:val="en-US"/>
            <w:rPrChange w:id="1211" w:author="Etion Pinari" w:date="2021-01-06T12:27:00Z">
              <w:rPr>
                <w:rFonts w:ascii="Bell MT" w:hAnsi="Bell MT"/>
                <w:sz w:val="28"/>
                <w:szCs w:val="28"/>
                <w:lang w:val="en-GB"/>
              </w:rPr>
            </w:rPrChange>
          </w:rPr>
          <w:t>15</w:t>
        </w:r>
      </w:ins>
      <w:ins w:id="1212" w:author="Giorgio Romeo" w:date="2021-01-04T11:43:00Z">
        <w:r w:rsidR="009A6EF1" w:rsidRPr="00801F40">
          <w:rPr>
            <w:rFonts w:ascii="Bell MT" w:hAnsi="Bell MT"/>
            <w:sz w:val="28"/>
            <w:szCs w:val="28"/>
            <w:lang w:val="en-US"/>
            <w:rPrChange w:id="1213" w:author="Etion Pinari" w:date="2021-01-06T12:27:00Z">
              <w:rPr>
                <w:rFonts w:ascii="Bell MT" w:hAnsi="Bell MT"/>
                <w:sz w:val="28"/>
                <w:szCs w:val="28"/>
                <w:lang w:val="en-GB"/>
              </w:rPr>
            </w:rPrChange>
          </w:rPr>
          <w:t xml:space="preserve"> seconds </w:t>
        </w:r>
      </w:ins>
      <w:ins w:id="1214" w:author="Giorgio Romeo" w:date="2021-01-04T11:27:00Z">
        <w:r w:rsidR="00792973" w:rsidRPr="00801F40">
          <w:rPr>
            <w:rFonts w:ascii="Bell MT" w:hAnsi="Bell MT"/>
            <w:sz w:val="28"/>
            <w:szCs w:val="28"/>
            <w:lang w:val="en-US"/>
            <w:rPrChange w:id="1215" w:author="Etion Pinari" w:date="2021-01-06T12:27:00Z">
              <w:rPr>
                <w:rFonts w:ascii="Bell MT" w:hAnsi="Bell MT"/>
                <w:sz w:val="28"/>
                <w:szCs w:val="28"/>
                <w:lang w:val="en-GB"/>
              </w:rPr>
            </w:rPrChange>
          </w:rPr>
          <w:t>(</w:t>
        </w:r>
        <w:commentRangeStart w:id="1216"/>
        <w:r w:rsidR="00792973" w:rsidRPr="00801F40">
          <w:rPr>
            <w:rFonts w:ascii="Bell MT" w:hAnsi="Bell MT"/>
            <w:sz w:val="28"/>
            <w:szCs w:val="28"/>
            <w:lang w:val="en-US"/>
            <w:rPrChange w:id="1217" w:author="Etion Pinari" w:date="2021-01-06T12:27:00Z">
              <w:rPr>
                <w:rFonts w:ascii="Bell MT" w:hAnsi="Bell MT"/>
                <w:sz w:val="28"/>
                <w:szCs w:val="28"/>
                <w:lang w:val="en-GB"/>
              </w:rPr>
            </w:rPrChange>
          </w:rPr>
          <w:t>INSERT THE SPECIFIC TIMING</w:t>
        </w:r>
      </w:ins>
      <w:commentRangeEnd w:id="1216"/>
      <w:r w:rsidR="009121E5" w:rsidRPr="00801F40">
        <w:rPr>
          <w:rStyle w:val="CommentReference"/>
          <w:lang w:val="en-US"/>
          <w:rPrChange w:id="1218" w:author="Etion Pinari" w:date="2021-01-06T12:27:00Z">
            <w:rPr>
              <w:rStyle w:val="CommentReference"/>
            </w:rPr>
          </w:rPrChange>
        </w:rPr>
        <w:commentReference w:id="1216"/>
      </w:r>
      <w:ins w:id="1219" w:author="Giorgio Romeo" w:date="2021-01-04T11:27:00Z">
        <w:r w:rsidR="00792973" w:rsidRPr="00801F40">
          <w:rPr>
            <w:rFonts w:ascii="Bell MT" w:hAnsi="Bell MT"/>
            <w:sz w:val="28"/>
            <w:szCs w:val="28"/>
            <w:lang w:val="en-US"/>
            <w:rPrChange w:id="1220" w:author="Etion Pinari" w:date="2021-01-06T12:27:00Z">
              <w:rPr>
                <w:rFonts w:ascii="Bell MT" w:hAnsi="Bell MT"/>
                <w:sz w:val="28"/>
                <w:szCs w:val="28"/>
                <w:lang w:val="en-GB"/>
              </w:rPr>
            </w:rPrChange>
          </w:rPr>
          <w:t>???) while selecting, respectively, a s</w:t>
        </w:r>
      </w:ins>
      <w:ins w:id="1221" w:author="Giorgio Romeo" w:date="2021-01-04T11:28:00Z">
        <w:r w:rsidR="00792973" w:rsidRPr="00801F40">
          <w:rPr>
            <w:rFonts w:ascii="Bell MT" w:hAnsi="Bell MT"/>
            <w:sz w:val="28"/>
            <w:szCs w:val="28"/>
            <w:lang w:val="en-US"/>
            <w:rPrChange w:id="1222" w:author="Etion Pinari" w:date="2021-01-06T12:27:00Z">
              <w:rPr>
                <w:rFonts w:ascii="Bell MT" w:hAnsi="Bell MT"/>
                <w:sz w:val="28"/>
                <w:szCs w:val="28"/>
                <w:lang w:val="en-GB"/>
              </w:rPr>
            </w:rPrChange>
          </w:rPr>
          <w:t>tore and a timeslot. These two sequence diagrams are represented below.</w:t>
        </w:r>
      </w:ins>
      <w:ins w:id="1223" w:author="Giorgio Romeo" w:date="2021-01-04T11:27:00Z">
        <w:r w:rsidR="00792973" w:rsidRPr="00801F40">
          <w:rPr>
            <w:rFonts w:ascii="Bell MT" w:hAnsi="Bell MT"/>
            <w:sz w:val="28"/>
            <w:szCs w:val="28"/>
            <w:lang w:val="en-US"/>
            <w:rPrChange w:id="1224" w:author="Etion Pinari" w:date="2021-01-06T12:27:00Z">
              <w:rPr>
                <w:rFonts w:ascii="Bell MT" w:hAnsi="Bell MT"/>
                <w:sz w:val="28"/>
                <w:szCs w:val="28"/>
                <w:lang w:val="en-GB"/>
              </w:rPr>
            </w:rPrChange>
          </w:rPr>
          <w:t xml:space="preserve"> </w:t>
        </w:r>
      </w:ins>
    </w:p>
    <w:p w14:paraId="2A9B4584" w14:textId="21C6AA1A" w:rsidR="006B27AC" w:rsidRPr="00801F40" w:rsidRDefault="009121E5">
      <w:pPr>
        <w:rPr>
          <w:ins w:id="1225" w:author="Giorgio Romeo" w:date="2021-01-04T11:10:00Z"/>
          <w:rFonts w:ascii="Bell MT" w:hAnsi="Bell MT"/>
          <w:sz w:val="28"/>
          <w:szCs w:val="28"/>
          <w:lang w:val="en-US"/>
          <w:rPrChange w:id="1226" w:author="Etion Pinari" w:date="2021-01-06T12:27:00Z">
            <w:rPr>
              <w:ins w:id="1227" w:author="Giorgio Romeo" w:date="2021-01-04T11:10:00Z"/>
              <w:rFonts w:ascii="Bell MT" w:hAnsi="Bell MT"/>
              <w:sz w:val="28"/>
              <w:szCs w:val="28"/>
              <w:lang w:val="en-GB"/>
            </w:rPr>
          </w:rPrChange>
        </w:rPr>
        <w:pPrChange w:id="1228" w:author="Etion Pinari" w:date="2021-01-04T16:23:00Z">
          <w:pPr>
            <w:ind w:left="708"/>
          </w:pPr>
        </w:pPrChange>
      </w:pPr>
      <w:ins w:id="1229" w:author="Etion Pinari" w:date="2021-01-04T16:23:00Z">
        <w:r w:rsidRPr="00801F40">
          <w:rPr>
            <w:rFonts w:ascii="Bell MT" w:hAnsi="Bell MT"/>
            <w:sz w:val="28"/>
            <w:szCs w:val="28"/>
            <w:lang w:val="en-US"/>
            <w:rPrChange w:id="1230" w:author="Etion Pinari" w:date="2021-01-06T12:27:00Z">
              <w:rPr>
                <w:rFonts w:ascii="Bell MT" w:hAnsi="Bell MT"/>
                <w:sz w:val="28"/>
                <w:szCs w:val="28"/>
                <w:lang w:val="en-GB"/>
              </w:rPr>
            </w:rPrChange>
          </w:rPr>
          <w:br w:type="page"/>
        </w:r>
      </w:ins>
    </w:p>
    <w:p w14:paraId="4A9E9584" w14:textId="7F8EE6F9" w:rsidR="006B27AC" w:rsidRPr="00801F40" w:rsidDel="006B27AC" w:rsidRDefault="003D0DEA">
      <w:pPr>
        <w:ind w:left="708"/>
        <w:rPr>
          <w:ins w:id="1231" w:author="Cristian Sbrolli" w:date="2021-01-02T22:22:00Z"/>
          <w:del w:id="1232" w:author="Giorgio Romeo" w:date="2021-01-04T11:12:00Z"/>
          <w:rFonts w:ascii="Bell MT" w:hAnsi="Bell MT"/>
          <w:sz w:val="28"/>
          <w:szCs w:val="28"/>
          <w:lang w:val="en-US"/>
          <w:rPrChange w:id="1233" w:author="Etion Pinari" w:date="2021-01-06T12:27:00Z">
            <w:rPr>
              <w:ins w:id="1234" w:author="Cristian Sbrolli" w:date="2021-01-02T22:22:00Z"/>
              <w:del w:id="1235" w:author="Giorgio Romeo" w:date="2021-01-04T11:12:00Z"/>
              <w:rFonts w:ascii="Bell MT" w:hAnsi="Bell MT"/>
              <w:sz w:val="28"/>
              <w:szCs w:val="28"/>
              <w:lang w:val="en-GB"/>
            </w:rPr>
          </w:rPrChange>
        </w:rPr>
        <w:pPrChange w:id="1236" w:author="Cristian Sbrolli" w:date="2021-01-02T22:39:00Z">
          <w:pPr>
            <w:ind w:left="360"/>
          </w:pPr>
        </w:pPrChange>
      </w:pPr>
      <w:ins w:id="1237" w:author="Giorgio Romeo" w:date="2021-01-05T15:36:00Z">
        <w:r w:rsidRPr="00801F40">
          <w:rPr>
            <w:rFonts w:ascii="Bell MT" w:hAnsi="Bell MT"/>
            <w:noProof/>
            <w:sz w:val="28"/>
            <w:szCs w:val="28"/>
            <w:lang w:val="en-US"/>
            <w:rPrChange w:id="1238" w:author="Etion Pinari" w:date="2021-01-06T12:27:00Z">
              <w:rPr>
                <w:rFonts w:ascii="Bell MT" w:hAnsi="Bell MT"/>
                <w:noProof/>
                <w:sz w:val="28"/>
                <w:szCs w:val="28"/>
                <w:lang w:val="en-GB"/>
              </w:rPr>
            </w:rPrChange>
          </w:rPr>
          <w:lastRenderedPageBreak/>
          <w:drawing>
            <wp:anchor distT="0" distB="0" distL="114300" distR="114300" simplePos="0" relativeHeight="251746304" behindDoc="0" locked="0" layoutInCell="1" allowOverlap="1" wp14:anchorId="5A0B8C7A" wp14:editId="0820E7D4">
              <wp:simplePos x="0" y="0"/>
              <wp:positionH relativeFrom="margin">
                <wp:align>right</wp:align>
              </wp:positionH>
              <wp:positionV relativeFrom="paragraph">
                <wp:posOffset>461211</wp:posOffset>
              </wp:positionV>
              <wp:extent cx="6120130" cy="3708400"/>
              <wp:effectExtent l="0" t="0" r="0" b="6350"/>
              <wp:wrapSquare wrapText="bothSides"/>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pic:cNvPicPr/>
                    </pic:nvPicPr>
                    <pic:blipFill>
                      <a:blip r:embed="rId33">
                        <a:extLst>
                          <a:ext uri="{28A0092B-C50C-407E-A947-70E740481C1C}">
                            <a14:useLocalDpi xmlns:a14="http://schemas.microsoft.com/office/drawing/2010/main" val="0"/>
                          </a:ext>
                        </a:extLst>
                      </a:blip>
                      <a:stretch>
                        <a:fillRect/>
                      </a:stretch>
                    </pic:blipFill>
                    <pic:spPr>
                      <a:xfrm>
                        <a:off x="0" y="0"/>
                        <a:ext cx="6120130" cy="3708400"/>
                      </a:xfrm>
                      <a:prstGeom prst="rect">
                        <a:avLst/>
                      </a:prstGeom>
                    </pic:spPr>
                  </pic:pic>
                </a:graphicData>
              </a:graphic>
            </wp:anchor>
          </w:drawing>
        </w:r>
      </w:ins>
    </w:p>
    <w:p w14:paraId="781E2FA1" w14:textId="4EA94A46" w:rsidR="0047108A" w:rsidRPr="00801F40" w:rsidRDefault="00055229" w:rsidP="00055229">
      <w:pPr>
        <w:pStyle w:val="ListParagraph"/>
        <w:numPr>
          <w:ilvl w:val="0"/>
          <w:numId w:val="39"/>
        </w:numPr>
        <w:rPr>
          <w:ins w:id="1239" w:author="Cristian Sbrolli" w:date="2021-01-02T22:38:00Z"/>
          <w:rFonts w:ascii="Bell MT" w:hAnsi="Bell MT"/>
          <w:sz w:val="28"/>
          <w:szCs w:val="28"/>
          <w:lang w:val="en-US"/>
          <w:rPrChange w:id="1240" w:author="Etion Pinari" w:date="2021-01-06T12:27:00Z">
            <w:rPr>
              <w:ins w:id="1241" w:author="Cristian Sbrolli" w:date="2021-01-02T22:38:00Z"/>
              <w:rFonts w:ascii="Bell MT" w:hAnsi="Bell MT"/>
              <w:i/>
              <w:iCs/>
              <w:sz w:val="28"/>
              <w:szCs w:val="28"/>
              <w:lang w:val="en-GB"/>
            </w:rPr>
          </w:rPrChange>
        </w:rPr>
      </w:pPr>
      <w:ins w:id="1242" w:author="Cristian Sbrolli" w:date="2021-01-02T22:25:00Z">
        <w:del w:id="1243" w:author="Giorgio Romeo" w:date="2021-01-04T11:32:00Z">
          <w:r w:rsidRPr="00801F40" w:rsidDel="00E952C0">
            <w:rPr>
              <w:rFonts w:ascii="Bell MT" w:hAnsi="Bell MT"/>
              <w:i/>
              <w:iCs/>
              <w:noProof/>
              <w:sz w:val="28"/>
              <w:szCs w:val="28"/>
              <w:lang w:val="en-US"/>
              <w:rPrChange w:id="1244" w:author="Etion Pinari" w:date="2021-01-06T12:27:00Z">
                <w:rPr>
                  <w:rFonts w:ascii="Bell MT" w:hAnsi="Bell MT"/>
                  <w:noProof/>
                  <w:sz w:val="28"/>
                  <w:szCs w:val="28"/>
                  <w:lang w:val="en-GB"/>
                </w:rPr>
              </w:rPrChange>
            </w:rPr>
            <w:drawing>
              <wp:anchor distT="0" distB="0" distL="114300" distR="114300" simplePos="0" relativeHeight="251684864" behindDoc="0" locked="0" layoutInCell="1" allowOverlap="1" wp14:anchorId="66793DA0" wp14:editId="60B110A6">
                <wp:simplePos x="0" y="0"/>
                <wp:positionH relativeFrom="margin">
                  <wp:align>right</wp:align>
                </wp:positionH>
                <wp:positionV relativeFrom="paragraph">
                  <wp:posOffset>452238</wp:posOffset>
                </wp:positionV>
                <wp:extent cx="6112800" cy="2786400"/>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2800" cy="278640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1245" w:author="Cristian Sbrolli" w:date="2021-01-02T22:24:00Z">
        <w:r w:rsidRPr="00801F40">
          <w:rPr>
            <w:rFonts w:ascii="Bell MT" w:hAnsi="Bell MT"/>
            <w:i/>
            <w:iCs/>
            <w:sz w:val="28"/>
            <w:szCs w:val="28"/>
            <w:lang w:val="en-US"/>
            <w:rPrChange w:id="1246" w:author="Etion Pinari" w:date="2021-01-06T12:27:00Z">
              <w:rPr>
                <w:rFonts w:ascii="Bell MT" w:hAnsi="Bell MT"/>
                <w:sz w:val="28"/>
                <w:szCs w:val="28"/>
                <w:lang w:val="en-GB"/>
              </w:rPr>
            </w:rPrChange>
          </w:rPr>
          <w:t xml:space="preserve">Get </w:t>
        </w:r>
      </w:ins>
      <w:ins w:id="1247" w:author="Giorgio Romeo" w:date="2021-01-04T11:45:00Z">
        <w:r w:rsidR="009A6EF1" w:rsidRPr="00801F40">
          <w:rPr>
            <w:rFonts w:ascii="Bell MT" w:hAnsi="Bell MT"/>
            <w:i/>
            <w:iCs/>
            <w:sz w:val="28"/>
            <w:szCs w:val="28"/>
            <w:lang w:val="en-US"/>
            <w:rPrChange w:id="1248" w:author="Etion Pinari" w:date="2021-01-06T12:27:00Z">
              <w:rPr>
                <w:rFonts w:ascii="Bell MT" w:hAnsi="Bell MT"/>
                <w:i/>
                <w:iCs/>
                <w:sz w:val="28"/>
                <w:szCs w:val="28"/>
                <w:lang w:val="en-GB"/>
              </w:rPr>
            </w:rPrChange>
          </w:rPr>
          <w:t>s</w:t>
        </w:r>
      </w:ins>
      <w:ins w:id="1249" w:author="Cristian Sbrolli" w:date="2021-01-02T22:24:00Z">
        <w:del w:id="1250" w:author="Giorgio Romeo" w:date="2021-01-04T11:45:00Z">
          <w:r w:rsidRPr="00801F40" w:rsidDel="009A6EF1">
            <w:rPr>
              <w:rFonts w:ascii="Bell MT" w:hAnsi="Bell MT"/>
              <w:i/>
              <w:iCs/>
              <w:sz w:val="28"/>
              <w:szCs w:val="28"/>
              <w:lang w:val="en-US"/>
              <w:rPrChange w:id="1251" w:author="Etion Pinari" w:date="2021-01-06T12:27:00Z">
                <w:rPr>
                  <w:rFonts w:ascii="Bell MT" w:hAnsi="Bell MT"/>
                  <w:sz w:val="28"/>
                  <w:szCs w:val="28"/>
                  <w:lang w:val="en-GB"/>
                </w:rPr>
              </w:rPrChange>
            </w:rPr>
            <w:delText>S</w:delText>
          </w:r>
        </w:del>
        <w:r w:rsidRPr="00801F40">
          <w:rPr>
            <w:rFonts w:ascii="Bell MT" w:hAnsi="Bell MT"/>
            <w:i/>
            <w:iCs/>
            <w:sz w:val="28"/>
            <w:szCs w:val="28"/>
            <w:lang w:val="en-US"/>
            <w:rPrChange w:id="1252" w:author="Etion Pinari" w:date="2021-01-06T12:27:00Z">
              <w:rPr>
                <w:rFonts w:ascii="Bell MT" w:hAnsi="Bell MT"/>
                <w:sz w:val="28"/>
                <w:szCs w:val="28"/>
                <w:lang w:val="en-GB"/>
              </w:rPr>
            </w:rPrChange>
          </w:rPr>
          <w:t>uggestio</w:t>
        </w:r>
      </w:ins>
      <w:ins w:id="1253" w:author="Cristian Sbrolli" w:date="2021-01-02T22:25:00Z">
        <w:r w:rsidRPr="00801F40">
          <w:rPr>
            <w:rFonts w:ascii="Bell MT" w:hAnsi="Bell MT"/>
            <w:i/>
            <w:iCs/>
            <w:sz w:val="28"/>
            <w:szCs w:val="28"/>
            <w:lang w:val="en-US"/>
            <w:rPrChange w:id="1254" w:author="Etion Pinari" w:date="2021-01-06T12:27:00Z">
              <w:rPr>
                <w:rFonts w:ascii="Bell MT" w:hAnsi="Bell MT"/>
                <w:sz w:val="28"/>
                <w:szCs w:val="28"/>
                <w:lang w:val="en-GB"/>
              </w:rPr>
            </w:rPrChange>
          </w:rPr>
          <w:t xml:space="preserve">ns </w:t>
        </w:r>
      </w:ins>
      <w:ins w:id="1255" w:author="Cristian Sbrolli" w:date="2021-01-02T22:31:00Z">
        <w:r w:rsidR="0047108A" w:rsidRPr="00801F40">
          <w:rPr>
            <w:rFonts w:ascii="Bell MT" w:hAnsi="Bell MT"/>
            <w:i/>
            <w:iCs/>
            <w:sz w:val="28"/>
            <w:szCs w:val="28"/>
            <w:lang w:val="en-US"/>
            <w:rPrChange w:id="1256" w:author="Etion Pinari" w:date="2021-01-06T12:27:00Z">
              <w:rPr>
                <w:rFonts w:ascii="Bell MT" w:hAnsi="Bell MT"/>
                <w:i/>
                <w:iCs/>
                <w:sz w:val="28"/>
                <w:szCs w:val="28"/>
                <w:lang w:val="en-GB"/>
              </w:rPr>
            </w:rPrChange>
          </w:rPr>
          <w:t>about other available near stores</w:t>
        </w:r>
      </w:ins>
      <w:ins w:id="1257" w:author="Giorgio Romeo" w:date="2021-01-04T11:29:00Z">
        <w:r w:rsidR="00792973" w:rsidRPr="00801F40">
          <w:rPr>
            <w:rFonts w:ascii="Bell MT" w:hAnsi="Bell MT"/>
            <w:i/>
            <w:iCs/>
            <w:sz w:val="28"/>
            <w:szCs w:val="28"/>
            <w:lang w:val="en-US"/>
            <w:rPrChange w:id="1258" w:author="Etion Pinari" w:date="2021-01-06T12:27:00Z">
              <w:rPr>
                <w:rFonts w:ascii="Bell MT" w:hAnsi="Bell MT"/>
                <w:i/>
                <w:iCs/>
                <w:sz w:val="28"/>
                <w:szCs w:val="28"/>
                <w:lang w:val="en-GB"/>
              </w:rPr>
            </w:rPrChange>
          </w:rPr>
          <w:t xml:space="preserve"> (suggestion_1)</w:t>
        </w:r>
      </w:ins>
    </w:p>
    <w:p w14:paraId="7267687E" w14:textId="67388D3A" w:rsidR="0095335C" w:rsidRPr="00801F40" w:rsidRDefault="0047108A">
      <w:pPr>
        <w:ind w:left="708"/>
        <w:jc w:val="both"/>
        <w:rPr>
          <w:ins w:id="1259" w:author="Giorgio Romeo" w:date="2021-01-03T00:05:00Z"/>
          <w:rFonts w:ascii="Bell MT" w:hAnsi="Bell MT"/>
          <w:sz w:val="28"/>
          <w:szCs w:val="28"/>
          <w:lang w:val="en-US"/>
          <w:rPrChange w:id="1260" w:author="Etion Pinari" w:date="2021-01-06T12:27:00Z">
            <w:rPr>
              <w:ins w:id="1261" w:author="Giorgio Romeo" w:date="2021-01-03T00:05:00Z"/>
              <w:rFonts w:ascii="Bell MT" w:hAnsi="Bell MT"/>
              <w:sz w:val="28"/>
              <w:szCs w:val="28"/>
              <w:lang w:val="en-GB"/>
            </w:rPr>
          </w:rPrChange>
        </w:rPr>
        <w:pPrChange w:id="1262" w:author="Giorgio Romeo" w:date="2021-01-04T11:32:00Z">
          <w:pPr>
            <w:ind w:left="708"/>
          </w:pPr>
        </w:pPrChange>
      </w:pPr>
      <w:ins w:id="1263" w:author="Cristian Sbrolli" w:date="2021-01-02T22:31:00Z">
        <w:del w:id="1264" w:author="Giorgio Romeo" w:date="2021-01-03T00:05:00Z">
          <w:r w:rsidRPr="00801F40" w:rsidDel="0095335C">
            <w:rPr>
              <w:rFonts w:ascii="Bell MT" w:hAnsi="Bell MT"/>
              <w:sz w:val="28"/>
              <w:szCs w:val="28"/>
              <w:lang w:val="en-US"/>
              <w:rPrChange w:id="1265" w:author="Etion Pinari" w:date="2021-01-06T12:27:00Z">
                <w:rPr>
                  <w:rFonts w:ascii="Bell MT" w:hAnsi="Bell MT"/>
                  <w:i/>
                  <w:iCs/>
                  <w:sz w:val="28"/>
                  <w:szCs w:val="28"/>
                  <w:lang w:val="en-GB"/>
                </w:rPr>
              </w:rPrChange>
            </w:rPr>
            <w:delText>This diagram</w:delText>
          </w:r>
        </w:del>
      </w:ins>
      <w:ins w:id="1266" w:author="Cristian Sbrolli" w:date="2021-01-02T22:33:00Z">
        <w:del w:id="1267" w:author="Giorgio Romeo" w:date="2021-01-03T00:05:00Z">
          <w:r w:rsidRPr="00801F40" w:rsidDel="0095335C">
            <w:rPr>
              <w:rFonts w:ascii="Bell MT" w:hAnsi="Bell MT"/>
              <w:sz w:val="28"/>
              <w:szCs w:val="28"/>
              <w:lang w:val="en-US"/>
              <w:rPrChange w:id="1268" w:author="Etion Pinari" w:date="2021-01-06T12:27:00Z">
                <w:rPr>
                  <w:lang w:val="en-GB"/>
                </w:rPr>
              </w:rPrChange>
            </w:rPr>
            <w:delText xml:space="preserve"> shows the interactions providing the first type of suggestion given to inactive users during a ticket/visit booking. </w:delText>
          </w:r>
        </w:del>
      </w:ins>
      <w:ins w:id="1269" w:author="Cristian Sbrolli" w:date="2021-01-02T22:34:00Z">
        <w:del w:id="1270" w:author="Giorgio Romeo" w:date="2021-01-03T00:05:00Z">
          <w:r w:rsidRPr="00801F40" w:rsidDel="0095335C">
            <w:rPr>
              <w:rFonts w:ascii="Bell MT" w:hAnsi="Bell MT"/>
              <w:sz w:val="28"/>
              <w:szCs w:val="28"/>
              <w:lang w:val="en-US"/>
              <w:rPrChange w:id="1271" w:author="Etion Pinari" w:date="2021-01-06T12:27:00Z">
                <w:rPr>
                  <w:lang w:val="en-GB"/>
                </w:rPr>
              </w:rPrChange>
            </w:rPr>
            <w:delText>As shown, the system searches for further available stores near the searched one</w:delText>
          </w:r>
        </w:del>
      </w:ins>
      <w:ins w:id="1272" w:author="Cristian Sbrolli" w:date="2021-01-02T22:35:00Z">
        <w:del w:id="1273" w:author="Giorgio Romeo" w:date="2021-01-03T00:05:00Z">
          <w:r w:rsidRPr="00801F40" w:rsidDel="0095335C">
            <w:rPr>
              <w:rFonts w:ascii="Bell MT" w:hAnsi="Bell MT"/>
              <w:sz w:val="28"/>
              <w:szCs w:val="28"/>
              <w:lang w:val="en-US"/>
              <w:rPrChange w:id="1274" w:author="Etion Pinari" w:date="2021-01-06T12:27:00Z">
                <w:rPr>
                  <w:lang w:val="en-GB"/>
                </w:rPr>
              </w:rPrChange>
            </w:rPr>
            <w:delText xml:space="preserve">. After the suggestion is shown to user, if he selects on </w:delText>
          </w:r>
        </w:del>
        <w:del w:id="1275" w:author="Giorgio Romeo" w:date="2021-01-03T00:02:00Z">
          <w:r w:rsidRPr="00801F40" w:rsidDel="0095335C">
            <w:rPr>
              <w:rFonts w:ascii="Bell MT" w:hAnsi="Bell MT"/>
              <w:sz w:val="28"/>
              <w:szCs w:val="28"/>
              <w:lang w:val="en-US"/>
              <w:rPrChange w:id="1276" w:author="Etion Pinari" w:date="2021-01-06T12:27:00Z">
                <w:rPr>
                  <w:lang w:val="en-GB"/>
                </w:rPr>
              </w:rPrChange>
            </w:rPr>
            <w:delText>it</w:delText>
          </w:r>
        </w:del>
        <w:del w:id="1277" w:author="Giorgio Romeo" w:date="2021-01-03T00:05:00Z">
          <w:r w:rsidRPr="00801F40" w:rsidDel="0095335C">
            <w:rPr>
              <w:rFonts w:ascii="Bell MT" w:hAnsi="Bell MT"/>
              <w:sz w:val="28"/>
              <w:szCs w:val="28"/>
              <w:lang w:val="en-US"/>
              <w:rPrChange w:id="1278" w:author="Etion Pinari" w:date="2021-01-06T12:27:00Z">
                <w:rPr>
                  <w:lang w:val="en-GB"/>
                </w:rPr>
              </w:rPrChange>
            </w:rPr>
            <w:delText xml:space="preserve"> </w:delText>
          </w:r>
        </w:del>
      </w:ins>
      <w:ins w:id="1279" w:author="Cristian Sbrolli" w:date="2021-01-02T22:37:00Z">
        <w:del w:id="1280" w:author="Giorgio Romeo" w:date="2021-01-03T00:05:00Z">
          <w:r w:rsidRPr="00801F40" w:rsidDel="0095335C">
            <w:rPr>
              <w:rFonts w:ascii="Bell MT" w:hAnsi="Bell MT"/>
              <w:sz w:val="28"/>
              <w:szCs w:val="28"/>
              <w:lang w:val="en-US"/>
              <w:rPrChange w:id="1281" w:author="Etion Pinari" w:date="2021-01-06T12:27:00Z">
                <w:rPr>
                  <w:lang w:val="en-GB"/>
                </w:rPr>
              </w:rPrChange>
            </w:rPr>
            <w:delText>he will start</w:delText>
          </w:r>
        </w:del>
      </w:ins>
      <w:ins w:id="1282" w:author="Cristian Sbrolli" w:date="2021-01-02T22:35:00Z">
        <w:del w:id="1283" w:author="Giorgio Romeo" w:date="2021-01-03T00:05:00Z">
          <w:r w:rsidRPr="00801F40" w:rsidDel="0095335C">
            <w:rPr>
              <w:rFonts w:ascii="Bell MT" w:hAnsi="Bell MT"/>
              <w:sz w:val="28"/>
              <w:szCs w:val="28"/>
              <w:lang w:val="en-US"/>
              <w:rPrChange w:id="1284" w:author="Etion Pinari" w:date="2021-01-06T12:27:00Z">
                <w:rPr>
                  <w:lang w:val="en-GB"/>
                </w:rPr>
              </w:rPrChange>
            </w:rPr>
            <w:delText xml:space="preserve"> browsing through the suggested stores,</w:delText>
          </w:r>
        </w:del>
      </w:ins>
      <w:ins w:id="1285" w:author="Cristian Sbrolli" w:date="2021-01-02T22:37:00Z">
        <w:del w:id="1286" w:author="Giorgio Romeo" w:date="2021-01-03T00:05:00Z">
          <w:r w:rsidRPr="00801F40" w:rsidDel="0095335C">
            <w:rPr>
              <w:rFonts w:ascii="Bell MT" w:hAnsi="Bell MT"/>
              <w:sz w:val="28"/>
              <w:szCs w:val="28"/>
              <w:lang w:val="en-US"/>
              <w:rPrChange w:id="1287" w:author="Etion Pinari" w:date="2021-01-06T12:27:00Z">
                <w:rPr>
                  <w:lang w:val="en-GB"/>
                </w:rPr>
              </w:rPrChange>
            </w:rPr>
            <w:delText xml:space="preserve"> and </w:delText>
          </w:r>
        </w:del>
      </w:ins>
      <w:ins w:id="1288" w:author="Cristian Sbrolli" w:date="2021-01-02T22:35:00Z">
        <w:del w:id="1289" w:author="Giorgio Romeo" w:date="2021-01-03T00:05:00Z">
          <w:r w:rsidRPr="00801F40" w:rsidDel="0095335C">
            <w:rPr>
              <w:rFonts w:ascii="Bell MT" w:hAnsi="Bell MT"/>
              <w:sz w:val="28"/>
              <w:szCs w:val="28"/>
              <w:lang w:val="en-US"/>
              <w:rPrChange w:id="1290" w:author="Etion Pinari" w:date="2021-01-06T12:27:00Z">
                <w:rPr>
                  <w:lang w:val="en-GB"/>
                </w:rPr>
              </w:rPrChange>
            </w:rPr>
            <w:delText>the diagram i</w:delText>
          </w:r>
        </w:del>
      </w:ins>
      <w:ins w:id="1291" w:author="Cristian Sbrolli" w:date="2021-01-02T22:36:00Z">
        <w:del w:id="1292" w:author="Giorgio Romeo" w:date="2021-01-03T00:05:00Z">
          <w:r w:rsidRPr="00801F40" w:rsidDel="0095335C">
            <w:rPr>
              <w:rFonts w:ascii="Bell MT" w:hAnsi="Bell MT"/>
              <w:sz w:val="28"/>
              <w:szCs w:val="28"/>
              <w:lang w:val="en-US"/>
              <w:rPrChange w:id="1293" w:author="Etion Pinari" w:date="2021-01-06T12:27:00Z">
                <w:rPr>
                  <w:lang w:val="en-GB"/>
                </w:rPr>
              </w:rPrChange>
            </w:rPr>
            <w:delText>s the same of the ticket standard booking from</w:delText>
          </w:r>
        </w:del>
        <w:del w:id="1294" w:author="Giorgio Romeo" w:date="2021-01-03T00:02:00Z">
          <w:r w:rsidRPr="00801F40" w:rsidDel="0095335C">
            <w:rPr>
              <w:rFonts w:ascii="Bell MT" w:hAnsi="Bell MT"/>
              <w:sz w:val="28"/>
              <w:szCs w:val="28"/>
              <w:lang w:val="en-US"/>
              <w:rPrChange w:id="1295" w:author="Etion Pinari" w:date="2021-01-06T12:27:00Z">
                <w:rPr>
                  <w:lang w:val="en-GB"/>
                </w:rPr>
              </w:rPrChange>
            </w:rPr>
            <w:delText xml:space="preserve"> the point of selecting a store.</w:delText>
          </w:r>
        </w:del>
      </w:ins>
      <w:ins w:id="1296" w:author="Cristian Sbrolli" w:date="2021-01-02T22:34:00Z">
        <w:del w:id="1297" w:author="Giorgio Romeo" w:date="2021-01-03T00:05:00Z">
          <w:r w:rsidRPr="00801F40" w:rsidDel="0095335C">
            <w:rPr>
              <w:rFonts w:ascii="Bell MT" w:hAnsi="Bell MT"/>
              <w:sz w:val="28"/>
              <w:szCs w:val="28"/>
              <w:lang w:val="en-US"/>
              <w:rPrChange w:id="1298" w:author="Etion Pinari" w:date="2021-01-06T12:27:00Z">
                <w:rPr>
                  <w:lang w:val="en-GB"/>
                </w:rPr>
              </w:rPrChange>
            </w:rPr>
            <w:delText xml:space="preserve"> </w:delText>
          </w:r>
        </w:del>
      </w:ins>
    </w:p>
    <w:p w14:paraId="4D0DE66F" w14:textId="313B3CAF" w:rsidR="00CC518E" w:rsidRPr="00801F40" w:rsidRDefault="0095335C" w:rsidP="00E952C0">
      <w:pPr>
        <w:jc w:val="both"/>
        <w:rPr>
          <w:ins w:id="1299" w:author="Giorgio Romeo" w:date="2021-01-04T11:50:00Z"/>
          <w:rFonts w:ascii="Bell MT" w:hAnsi="Bell MT"/>
          <w:sz w:val="28"/>
          <w:szCs w:val="28"/>
          <w:lang w:val="en-US"/>
          <w:rPrChange w:id="1300" w:author="Etion Pinari" w:date="2021-01-06T12:27:00Z">
            <w:rPr>
              <w:ins w:id="1301" w:author="Giorgio Romeo" w:date="2021-01-04T11:50:00Z"/>
              <w:rFonts w:ascii="Bell MT" w:hAnsi="Bell MT"/>
              <w:sz w:val="28"/>
              <w:szCs w:val="28"/>
              <w:lang w:val="en-GB"/>
            </w:rPr>
          </w:rPrChange>
        </w:rPr>
      </w:pPr>
      <w:ins w:id="1302" w:author="Giorgio Romeo" w:date="2021-01-03T00:05:00Z">
        <w:r w:rsidRPr="00801F40">
          <w:rPr>
            <w:rFonts w:ascii="Bell MT" w:hAnsi="Bell MT"/>
            <w:sz w:val="28"/>
            <w:szCs w:val="28"/>
            <w:lang w:val="en-US"/>
            <w:rPrChange w:id="1303" w:author="Etion Pinari" w:date="2021-01-06T12:27:00Z">
              <w:rPr>
                <w:rFonts w:ascii="Bell MT" w:hAnsi="Bell MT"/>
                <w:sz w:val="28"/>
                <w:szCs w:val="28"/>
                <w:lang w:val="en-GB"/>
              </w:rPr>
            </w:rPrChange>
          </w:rPr>
          <w:t xml:space="preserve">This diagram shows the interactions providing the first type of suggestion given to inactive users during a ticket/visit booking. As shown, the system searches for further available stores near the </w:t>
        </w:r>
      </w:ins>
      <w:ins w:id="1304" w:author="Giorgio Romeo" w:date="2021-01-04T12:05:00Z">
        <w:r w:rsidR="0025283F" w:rsidRPr="00801F40">
          <w:rPr>
            <w:rFonts w:ascii="Bell MT" w:hAnsi="Bell MT"/>
            <w:sz w:val="28"/>
            <w:szCs w:val="28"/>
            <w:lang w:val="en-US"/>
            <w:rPrChange w:id="1305" w:author="Etion Pinari" w:date="2021-01-06T12:27:00Z">
              <w:rPr>
                <w:rFonts w:ascii="Bell MT" w:hAnsi="Bell MT"/>
                <w:sz w:val="28"/>
                <w:szCs w:val="28"/>
                <w:lang w:val="en-GB"/>
              </w:rPr>
            </w:rPrChange>
          </w:rPr>
          <w:t>selected</w:t>
        </w:r>
      </w:ins>
      <w:ins w:id="1306" w:author="Giorgio Romeo" w:date="2021-01-03T00:05:00Z">
        <w:r w:rsidRPr="00801F40">
          <w:rPr>
            <w:rFonts w:ascii="Bell MT" w:hAnsi="Bell MT"/>
            <w:sz w:val="28"/>
            <w:szCs w:val="28"/>
            <w:lang w:val="en-US"/>
            <w:rPrChange w:id="1307" w:author="Etion Pinari" w:date="2021-01-06T12:27:00Z">
              <w:rPr>
                <w:rFonts w:ascii="Bell MT" w:hAnsi="Bell MT"/>
                <w:sz w:val="28"/>
                <w:szCs w:val="28"/>
                <w:lang w:val="en-GB"/>
              </w:rPr>
            </w:rPrChange>
          </w:rPr>
          <w:t xml:space="preserve"> one. After the suggestion is shown to user, if he selects on it, he will start browsing through the suggested stores, and the diagram is the same of the ticket standard booking from the </w:t>
        </w:r>
      </w:ins>
      <w:ins w:id="1308" w:author="Giorgio Romeo" w:date="2021-01-03T00:06:00Z">
        <w:r w:rsidRPr="00801F40">
          <w:rPr>
            <w:rFonts w:ascii="Bell MT" w:hAnsi="Bell MT"/>
            <w:sz w:val="28"/>
            <w:szCs w:val="28"/>
            <w:lang w:val="en-US"/>
            <w:rPrChange w:id="1309" w:author="Etion Pinari" w:date="2021-01-06T12:27:00Z">
              <w:rPr>
                <w:rFonts w:ascii="Bell MT" w:hAnsi="Bell MT"/>
                <w:sz w:val="28"/>
                <w:szCs w:val="28"/>
                <w:lang w:val="en-GB"/>
              </w:rPr>
            </w:rPrChange>
          </w:rPr>
          <w:t>point of selecting a store.</w:t>
        </w:r>
      </w:ins>
    </w:p>
    <w:p w14:paraId="7005C5CC" w14:textId="1B1D45DD" w:rsidR="00CC518E" w:rsidRPr="00801F40" w:rsidRDefault="009A6EF1" w:rsidP="00E952C0">
      <w:pPr>
        <w:jc w:val="both"/>
        <w:rPr>
          <w:ins w:id="1310" w:author="Giorgio Romeo" w:date="2021-01-04T11:47:00Z"/>
          <w:rFonts w:ascii="Bell MT" w:hAnsi="Bell MT"/>
          <w:sz w:val="28"/>
          <w:szCs w:val="28"/>
          <w:lang w:val="en-US"/>
          <w:rPrChange w:id="1311" w:author="Etion Pinari" w:date="2021-01-06T12:27:00Z">
            <w:rPr>
              <w:ins w:id="1312" w:author="Giorgio Romeo" w:date="2021-01-04T11:47:00Z"/>
              <w:rFonts w:ascii="Bell MT" w:hAnsi="Bell MT"/>
              <w:sz w:val="28"/>
              <w:szCs w:val="28"/>
              <w:lang w:val="en-GB"/>
            </w:rPr>
          </w:rPrChange>
        </w:rPr>
      </w:pPr>
      <w:ins w:id="1313" w:author="Giorgio Romeo" w:date="2021-01-04T11:44:00Z">
        <w:r w:rsidRPr="00801F40">
          <w:rPr>
            <w:rFonts w:ascii="Bell MT" w:hAnsi="Bell MT"/>
            <w:sz w:val="28"/>
            <w:szCs w:val="28"/>
            <w:lang w:val="en-US"/>
            <w:rPrChange w:id="1314" w:author="Etion Pinari" w:date="2021-01-06T12:27:00Z">
              <w:rPr>
                <w:rFonts w:ascii="Bell MT" w:hAnsi="Bell MT"/>
                <w:sz w:val="28"/>
                <w:szCs w:val="28"/>
                <w:lang w:val="en-GB"/>
              </w:rPr>
            </w:rPrChange>
          </w:rPr>
          <w:t>The “</w:t>
        </w:r>
      </w:ins>
      <w:ins w:id="1315" w:author="Giorgio Romeo" w:date="2021-01-04T11:45:00Z">
        <w:r w:rsidRPr="00801F40">
          <w:rPr>
            <w:rFonts w:ascii="Bell MT" w:hAnsi="Bell MT"/>
            <w:sz w:val="28"/>
            <w:szCs w:val="28"/>
            <w:lang w:val="en-US"/>
            <w:rPrChange w:id="1316" w:author="Etion Pinari" w:date="2021-01-06T12:27:00Z">
              <w:rPr>
                <w:rFonts w:ascii="Bell MT" w:hAnsi="Bell MT"/>
                <w:sz w:val="28"/>
                <w:szCs w:val="28"/>
                <w:lang w:val="en-GB"/>
              </w:rPr>
            </w:rPrChange>
          </w:rPr>
          <w:t>Get suggestions about available timeslots (</w:t>
        </w:r>
      </w:ins>
      <w:ins w:id="1317" w:author="Giorgio Romeo" w:date="2021-01-04T11:44:00Z">
        <w:r w:rsidRPr="00801F40">
          <w:rPr>
            <w:rFonts w:ascii="Bell MT" w:hAnsi="Bell MT"/>
            <w:sz w:val="28"/>
            <w:szCs w:val="28"/>
            <w:lang w:val="en-US"/>
            <w:rPrChange w:id="1318" w:author="Etion Pinari" w:date="2021-01-06T12:27:00Z">
              <w:rPr>
                <w:rFonts w:ascii="Bell MT" w:hAnsi="Bell MT"/>
                <w:sz w:val="28"/>
                <w:szCs w:val="28"/>
                <w:lang w:val="en-GB"/>
              </w:rPr>
            </w:rPrChange>
          </w:rPr>
          <w:t>suggestion_2</w:t>
        </w:r>
      </w:ins>
      <w:ins w:id="1319" w:author="Giorgio Romeo" w:date="2021-01-04T11:45:00Z">
        <w:r w:rsidRPr="00801F40">
          <w:rPr>
            <w:rFonts w:ascii="Bell MT" w:hAnsi="Bell MT"/>
            <w:sz w:val="28"/>
            <w:szCs w:val="28"/>
            <w:lang w:val="en-US"/>
            <w:rPrChange w:id="1320" w:author="Etion Pinari" w:date="2021-01-06T12:27:00Z">
              <w:rPr>
                <w:rFonts w:ascii="Bell MT" w:hAnsi="Bell MT"/>
                <w:sz w:val="28"/>
                <w:szCs w:val="28"/>
                <w:lang w:val="en-GB"/>
              </w:rPr>
            </w:rPrChange>
          </w:rPr>
          <w:t>)</w:t>
        </w:r>
      </w:ins>
      <w:ins w:id="1321" w:author="Giorgio Romeo" w:date="2021-01-04T11:46:00Z">
        <w:r w:rsidRPr="00801F40">
          <w:rPr>
            <w:rFonts w:ascii="Bell MT" w:hAnsi="Bell MT"/>
            <w:sz w:val="28"/>
            <w:szCs w:val="28"/>
            <w:lang w:val="en-US"/>
            <w:rPrChange w:id="1322" w:author="Etion Pinari" w:date="2021-01-06T12:27:00Z">
              <w:rPr>
                <w:rFonts w:ascii="Bell MT" w:hAnsi="Bell MT"/>
                <w:sz w:val="28"/>
                <w:szCs w:val="28"/>
                <w:lang w:val="en-GB"/>
              </w:rPr>
            </w:rPrChange>
          </w:rPr>
          <w:t>” sequence diagram is not represented to avoid redundancy. Indeed, the difference between these two</w:t>
        </w:r>
      </w:ins>
      <w:ins w:id="1323" w:author="Giorgio Romeo" w:date="2021-01-04T11:47:00Z">
        <w:r w:rsidR="00CC518E" w:rsidRPr="00801F40">
          <w:rPr>
            <w:rFonts w:ascii="Bell MT" w:hAnsi="Bell MT"/>
            <w:sz w:val="28"/>
            <w:szCs w:val="28"/>
            <w:lang w:val="en-US"/>
            <w:rPrChange w:id="1324" w:author="Etion Pinari" w:date="2021-01-06T12:27:00Z">
              <w:rPr>
                <w:rFonts w:ascii="Bell MT" w:hAnsi="Bell MT"/>
                <w:sz w:val="28"/>
                <w:szCs w:val="28"/>
                <w:lang w:val="en-GB"/>
              </w:rPr>
            </w:rPrChange>
          </w:rPr>
          <w:t xml:space="preserve"> are:</w:t>
        </w:r>
      </w:ins>
    </w:p>
    <w:p w14:paraId="7D860273" w14:textId="6A4B4038" w:rsidR="00CC518E" w:rsidRPr="00801F40" w:rsidRDefault="00CC518E" w:rsidP="00CC518E">
      <w:pPr>
        <w:pStyle w:val="ListParagraph"/>
        <w:numPr>
          <w:ilvl w:val="0"/>
          <w:numId w:val="44"/>
        </w:numPr>
        <w:jc w:val="both"/>
        <w:rPr>
          <w:ins w:id="1325" w:author="Giorgio Romeo" w:date="2021-01-04T11:48:00Z"/>
          <w:rFonts w:ascii="Bell MT" w:hAnsi="Bell MT"/>
          <w:sz w:val="28"/>
          <w:szCs w:val="28"/>
          <w:lang w:val="en-US"/>
          <w:rPrChange w:id="1326" w:author="Etion Pinari" w:date="2021-01-06T12:27:00Z">
            <w:rPr>
              <w:ins w:id="1327" w:author="Giorgio Romeo" w:date="2021-01-04T11:48:00Z"/>
              <w:rFonts w:ascii="Bell MT" w:hAnsi="Bell MT"/>
              <w:sz w:val="28"/>
              <w:szCs w:val="28"/>
              <w:lang w:val="en-GB"/>
            </w:rPr>
          </w:rPrChange>
        </w:rPr>
      </w:pPr>
      <w:ins w:id="1328" w:author="Giorgio Romeo" w:date="2021-01-04T11:48:00Z">
        <w:r w:rsidRPr="00801F40">
          <w:rPr>
            <w:rFonts w:ascii="Bell MT" w:hAnsi="Bell MT"/>
            <w:sz w:val="28"/>
            <w:szCs w:val="28"/>
            <w:lang w:val="en-US"/>
            <w:rPrChange w:id="1329" w:author="Etion Pinari" w:date="2021-01-06T12:27:00Z">
              <w:rPr>
                <w:rFonts w:ascii="Bell MT" w:hAnsi="Bell MT"/>
                <w:sz w:val="28"/>
                <w:szCs w:val="28"/>
                <w:lang w:val="en-GB"/>
              </w:rPr>
            </w:rPrChange>
          </w:rPr>
          <w:t>Afte</w:t>
        </w:r>
      </w:ins>
      <w:ins w:id="1330" w:author="Giorgio Romeo" w:date="2021-01-04T11:49:00Z">
        <w:r w:rsidRPr="00801F40">
          <w:rPr>
            <w:rFonts w:ascii="Bell MT" w:hAnsi="Bell MT"/>
            <w:sz w:val="28"/>
            <w:szCs w:val="28"/>
            <w:lang w:val="en-US"/>
            <w:rPrChange w:id="1331" w:author="Etion Pinari" w:date="2021-01-06T12:27:00Z">
              <w:rPr>
                <w:rFonts w:ascii="Bell MT" w:hAnsi="Bell MT"/>
                <w:sz w:val="28"/>
                <w:szCs w:val="28"/>
                <w:lang w:val="en-GB"/>
              </w:rPr>
            </w:rPrChange>
          </w:rPr>
          <w:t xml:space="preserve">r the user being inactive for </w:t>
        </w:r>
      </w:ins>
      <w:ins w:id="1332" w:author="Giorgio Romeo" w:date="2021-01-04T11:51:00Z">
        <w:r w:rsidRPr="00801F40">
          <w:rPr>
            <w:rFonts w:ascii="Bell MT" w:hAnsi="Bell MT"/>
            <w:sz w:val="28"/>
            <w:szCs w:val="28"/>
            <w:lang w:val="en-US"/>
            <w:rPrChange w:id="1333" w:author="Etion Pinari" w:date="2021-01-06T12:27:00Z">
              <w:rPr>
                <w:rFonts w:ascii="Bell MT" w:hAnsi="Bell MT"/>
                <w:sz w:val="28"/>
                <w:szCs w:val="28"/>
                <w:lang w:val="en-GB"/>
              </w:rPr>
            </w:rPrChange>
          </w:rPr>
          <w:t>15</w:t>
        </w:r>
      </w:ins>
      <w:ins w:id="1334" w:author="Giorgio Romeo" w:date="2021-01-04T11:49:00Z">
        <w:r w:rsidRPr="00801F40">
          <w:rPr>
            <w:rFonts w:ascii="Bell MT" w:hAnsi="Bell MT"/>
            <w:sz w:val="28"/>
            <w:szCs w:val="28"/>
            <w:lang w:val="en-US"/>
            <w:rPrChange w:id="1335" w:author="Etion Pinari" w:date="2021-01-06T12:27:00Z">
              <w:rPr>
                <w:rFonts w:ascii="Bell MT" w:hAnsi="Bell MT"/>
                <w:sz w:val="28"/>
                <w:szCs w:val="28"/>
                <w:lang w:val="en-GB"/>
              </w:rPr>
            </w:rPrChange>
          </w:rPr>
          <w:t xml:space="preserve"> seconds, Suggestion_2 is triggered </w:t>
        </w:r>
      </w:ins>
      <w:ins w:id="1336" w:author="Giorgio Romeo" w:date="2021-01-04T12:05:00Z">
        <w:r w:rsidR="0025283F" w:rsidRPr="00801F40">
          <w:rPr>
            <w:rFonts w:ascii="Bell MT" w:hAnsi="Bell MT"/>
            <w:sz w:val="28"/>
            <w:szCs w:val="28"/>
            <w:lang w:val="en-US"/>
            <w:rPrChange w:id="1337" w:author="Etion Pinari" w:date="2021-01-06T12:27:00Z">
              <w:rPr>
                <w:rFonts w:ascii="Bell MT" w:hAnsi="Bell MT"/>
                <w:sz w:val="28"/>
                <w:szCs w:val="28"/>
                <w:lang w:val="en-GB"/>
              </w:rPr>
            </w:rPrChange>
          </w:rPr>
          <w:t>while</w:t>
        </w:r>
      </w:ins>
      <w:ins w:id="1338" w:author="Giorgio Romeo" w:date="2021-01-04T11:49:00Z">
        <w:r w:rsidRPr="00801F40">
          <w:rPr>
            <w:rFonts w:ascii="Bell MT" w:hAnsi="Bell MT"/>
            <w:sz w:val="28"/>
            <w:szCs w:val="28"/>
            <w:lang w:val="en-US"/>
            <w:rPrChange w:id="1339" w:author="Etion Pinari" w:date="2021-01-06T12:27:00Z">
              <w:rPr>
                <w:rFonts w:ascii="Bell MT" w:hAnsi="Bell MT"/>
                <w:sz w:val="28"/>
                <w:szCs w:val="28"/>
                <w:lang w:val="en-GB"/>
              </w:rPr>
            </w:rPrChange>
          </w:rPr>
          <w:t xml:space="preserve"> </w:t>
        </w:r>
      </w:ins>
      <w:ins w:id="1340" w:author="Giorgio Romeo" w:date="2021-01-04T11:50:00Z">
        <w:r w:rsidRPr="00801F40">
          <w:rPr>
            <w:rFonts w:ascii="Bell MT" w:hAnsi="Bell MT"/>
            <w:sz w:val="28"/>
            <w:szCs w:val="28"/>
            <w:lang w:val="en-US"/>
            <w:rPrChange w:id="1341" w:author="Etion Pinari" w:date="2021-01-06T12:27:00Z">
              <w:rPr>
                <w:rFonts w:ascii="Bell MT" w:hAnsi="Bell MT"/>
                <w:sz w:val="28"/>
                <w:szCs w:val="28"/>
                <w:lang w:val="en-GB"/>
              </w:rPr>
            </w:rPrChange>
          </w:rPr>
          <w:t>t</w:t>
        </w:r>
      </w:ins>
      <w:ins w:id="1342" w:author="Giorgio Romeo" w:date="2021-01-04T11:49:00Z">
        <w:r w:rsidRPr="00801F40">
          <w:rPr>
            <w:rFonts w:ascii="Bell MT" w:hAnsi="Bell MT"/>
            <w:sz w:val="28"/>
            <w:szCs w:val="28"/>
            <w:lang w:val="en-US"/>
            <w:rPrChange w:id="1343" w:author="Etion Pinari" w:date="2021-01-06T12:27:00Z">
              <w:rPr>
                <w:rFonts w:ascii="Bell MT" w:hAnsi="Bell MT"/>
                <w:sz w:val="28"/>
                <w:szCs w:val="28"/>
                <w:lang w:val="en-GB"/>
              </w:rPr>
            </w:rPrChange>
          </w:rPr>
          <w:t xml:space="preserve">he </w:t>
        </w:r>
      </w:ins>
      <w:ins w:id="1344" w:author="Giorgio Romeo" w:date="2021-01-04T11:50:00Z">
        <w:r w:rsidRPr="00801F40">
          <w:rPr>
            <w:rFonts w:ascii="Bell MT" w:hAnsi="Bell MT"/>
            <w:sz w:val="28"/>
            <w:szCs w:val="28"/>
            <w:lang w:val="en-US"/>
            <w:rPrChange w:id="1345" w:author="Etion Pinari" w:date="2021-01-06T12:27:00Z">
              <w:rPr>
                <w:rFonts w:ascii="Bell MT" w:hAnsi="Bell MT"/>
                <w:sz w:val="28"/>
                <w:szCs w:val="28"/>
                <w:lang w:val="en-GB"/>
              </w:rPr>
            </w:rPrChange>
          </w:rPr>
          <w:t xml:space="preserve">user </w:t>
        </w:r>
      </w:ins>
      <w:ins w:id="1346" w:author="Giorgio Romeo" w:date="2021-01-04T12:05:00Z">
        <w:r w:rsidR="0025283F" w:rsidRPr="00801F40">
          <w:rPr>
            <w:rFonts w:ascii="Bell MT" w:hAnsi="Bell MT"/>
            <w:sz w:val="28"/>
            <w:szCs w:val="28"/>
            <w:lang w:val="en-US"/>
            <w:rPrChange w:id="1347" w:author="Etion Pinari" w:date="2021-01-06T12:27:00Z">
              <w:rPr>
                <w:rFonts w:ascii="Bell MT" w:hAnsi="Bell MT"/>
                <w:sz w:val="28"/>
                <w:szCs w:val="28"/>
                <w:lang w:val="en-GB"/>
              </w:rPr>
            </w:rPrChange>
          </w:rPr>
          <w:t>is</w:t>
        </w:r>
      </w:ins>
      <w:ins w:id="1348" w:author="Giorgio Romeo" w:date="2021-01-04T11:50:00Z">
        <w:r w:rsidRPr="00801F40">
          <w:rPr>
            <w:rFonts w:ascii="Bell MT" w:hAnsi="Bell MT"/>
            <w:sz w:val="28"/>
            <w:szCs w:val="28"/>
            <w:lang w:val="en-US"/>
            <w:rPrChange w:id="1349" w:author="Etion Pinari" w:date="2021-01-06T12:27:00Z">
              <w:rPr>
                <w:rFonts w:ascii="Bell MT" w:hAnsi="Bell MT"/>
                <w:sz w:val="28"/>
                <w:szCs w:val="28"/>
                <w:lang w:val="en-GB"/>
              </w:rPr>
            </w:rPrChange>
          </w:rPr>
          <w:t xml:space="preserve"> select</w:t>
        </w:r>
      </w:ins>
      <w:ins w:id="1350" w:author="Giorgio Romeo" w:date="2021-01-04T12:05:00Z">
        <w:r w:rsidR="0025283F" w:rsidRPr="00801F40">
          <w:rPr>
            <w:rFonts w:ascii="Bell MT" w:hAnsi="Bell MT"/>
            <w:sz w:val="28"/>
            <w:szCs w:val="28"/>
            <w:lang w:val="en-US"/>
            <w:rPrChange w:id="1351" w:author="Etion Pinari" w:date="2021-01-06T12:27:00Z">
              <w:rPr>
                <w:rFonts w:ascii="Bell MT" w:hAnsi="Bell MT"/>
                <w:sz w:val="28"/>
                <w:szCs w:val="28"/>
                <w:lang w:val="en-GB"/>
              </w:rPr>
            </w:rPrChange>
          </w:rPr>
          <w:t>ing</w:t>
        </w:r>
      </w:ins>
      <w:ins w:id="1352" w:author="Giorgio Romeo" w:date="2021-01-04T11:50:00Z">
        <w:r w:rsidRPr="00801F40">
          <w:rPr>
            <w:rFonts w:ascii="Bell MT" w:hAnsi="Bell MT"/>
            <w:sz w:val="28"/>
            <w:szCs w:val="28"/>
            <w:lang w:val="en-US"/>
            <w:rPrChange w:id="1353" w:author="Etion Pinari" w:date="2021-01-06T12:27:00Z">
              <w:rPr>
                <w:rFonts w:ascii="Bell MT" w:hAnsi="Bell MT"/>
                <w:sz w:val="28"/>
                <w:szCs w:val="28"/>
                <w:lang w:val="en-GB"/>
              </w:rPr>
            </w:rPrChange>
          </w:rPr>
          <w:t xml:space="preserve"> a timeslot</w:t>
        </w:r>
      </w:ins>
      <w:ins w:id="1354" w:author="Giorgio Romeo" w:date="2021-01-04T12:05:00Z">
        <w:r w:rsidR="0025283F" w:rsidRPr="00801F40">
          <w:rPr>
            <w:rFonts w:ascii="Bell MT" w:hAnsi="Bell MT"/>
            <w:sz w:val="28"/>
            <w:szCs w:val="28"/>
            <w:lang w:val="en-US"/>
            <w:rPrChange w:id="1355" w:author="Etion Pinari" w:date="2021-01-06T12:27:00Z">
              <w:rPr>
                <w:rFonts w:ascii="Bell MT" w:hAnsi="Bell MT"/>
                <w:sz w:val="28"/>
                <w:szCs w:val="28"/>
                <w:lang w:val="en-GB"/>
              </w:rPr>
            </w:rPrChange>
          </w:rPr>
          <w:t xml:space="preserve"> (</w:t>
        </w:r>
      </w:ins>
      <w:ins w:id="1356" w:author="Giorgio Romeo" w:date="2021-01-04T12:06:00Z">
        <w:r w:rsidR="0025283F" w:rsidRPr="00801F40">
          <w:rPr>
            <w:rFonts w:ascii="Bell MT" w:hAnsi="Bell MT"/>
            <w:sz w:val="28"/>
            <w:szCs w:val="28"/>
            <w:lang w:val="en-US"/>
            <w:rPrChange w:id="1357" w:author="Etion Pinari" w:date="2021-01-06T12:27:00Z">
              <w:rPr>
                <w:rFonts w:ascii="Bell MT" w:hAnsi="Bell MT"/>
                <w:sz w:val="28"/>
                <w:szCs w:val="28"/>
                <w:lang w:val="en-GB"/>
              </w:rPr>
            </w:rPrChange>
          </w:rPr>
          <w:t>Suggestion_1 is triggered while the user is selecting a store).</w:t>
        </w:r>
      </w:ins>
    </w:p>
    <w:p w14:paraId="31A85B24" w14:textId="21C31842" w:rsidR="009A6EF1" w:rsidRPr="00801F40" w:rsidRDefault="00CC518E" w:rsidP="00CC518E">
      <w:pPr>
        <w:pStyle w:val="ListParagraph"/>
        <w:numPr>
          <w:ilvl w:val="0"/>
          <w:numId w:val="44"/>
        </w:numPr>
        <w:jc w:val="both"/>
        <w:rPr>
          <w:ins w:id="1358" w:author="Giorgio Romeo" w:date="2021-01-04T12:18:00Z"/>
          <w:rFonts w:ascii="Bell MT" w:hAnsi="Bell MT"/>
          <w:sz w:val="28"/>
          <w:szCs w:val="28"/>
          <w:lang w:val="en-US"/>
          <w:rPrChange w:id="1359" w:author="Etion Pinari" w:date="2021-01-06T12:27:00Z">
            <w:rPr>
              <w:ins w:id="1360" w:author="Giorgio Romeo" w:date="2021-01-04T12:18:00Z"/>
              <w:rFonts w:ascii="Bell MT" w:hAnsi="Bell MT"/>
              <w:sz w:val="28"/>
              <w:szCs w:val="28"/>
              <w:lang w:val="en-GB"/>
            </w:rPr>
          </w:rPrChange>
        </w:rPr>
      </w:pPr>
      <w:ins w:id="1361" w:author="Giorgio Romeo" w:date="2021-01-04T11:52:00Z">
        <w:r w:rsidRPr="00801F40">
          <w:rPr>
            <w:rFonts w:ascii="Bell MT" w:hAnsi="Bell MT"/>
            <w:sz w:val="28"/>
            <w:szCs w:val="28"/>
            <w:lang w:val="en-US"/>
            <w:rPrChange w:id="1362" w:author="Etion Pinari" w:date="2021-01-06T12:27:00Z">
              <w:rPr>
                <w:rFonts w:ascii="Bell MT" w:hAnsi="Bell MT"/>
                <w:sz w:val="28"/>
                <w:szCs w:val="28"/>
                <w:lang w:val="en-GB"/>
              </w:rPr>
            </w:rPrChange>
          </w:rPr>
          <w:t>Suggestion_</w:t>
        </w:r>
      </w:ins>
      <w:ins w:id="1363" w:author="Giorgio Romeo" w:date="2021-01-04T11:53:00Z">
        <w:r w:rsidRPr="00801F40">
          <w:rPr>
            <w:rFonts w:ascii="Bell MT" w:hAnsi="Bell MT"/>
            <w:sz w:val="28"/>
            <w:szCs w:val="28"/>
            <w:lang w:val="en-US"/>
            <w:rPrChange w:id="1364" w:author="Etion Pinari" w:date="2021-01-06T12:27:00Z">
              <w:rPr>
                <w:rFonts w:ascii="Bell MT" w:hAnsi="Bell MT"/>
                <w:sz w:val="28"/>
                <w:szCs w:val="28"/>
                <w:lang w:val="en-GB"/>
              </w:rPr>
            </w:rPrChange>
          </w:rPr>
          <w:t xml:space="preserve">2, unlike Suggestion_1, </w:t>
        </w:r>
      </w:ins>
      <w:ins w:id="1365" w:author="Giorgio Romeo" w:date="2021-01-04T12:06:00Z">
        <w:r w:rsidR="0025283F" w:rsidRPr="00801F40">
          <w:rPr>
            <w:rFonts w:ascii="Bell MT" w:hAnsi="Bell MT"/>
            <w:sz w:val="28"/>
            <w:szCs w:val="28"/>
            <w:lang w:val="en-US"/>
            <w:rPrChange w:id="1366" w:author="Etion Pinari" w:date="2021-01-06T12:27:00Z">
              <w:rPr>
                <w:rFonts w:ascii="Bell MT" w:hAnsi="Bell MT"/>
                <w:sz w:val="28"/>
                <w:szCs w:val="28"/>
                <w:lang w:val="en-GB"/>
              </w:rPr>
            </w:rPrChange>
          </w:rPr>
          <w:t>provides further</w:t>
        </w:r>
      </w:ins>
      <w:ins w:id="1367" w:author="Giorgio Romeo" w:date="2021-01-04T11:53:00Z">
        <w:r w:rsidRPr="00801F40">
          <w:rPr>
            <w:rFonts w:ascii="Bell MT" w:hAnsi="Bell MT"/>
            <w:sz w:val="28"/>
            <w:szCs w:val="28"/>
            <w:lang w:val="en-US"/>
            <w:rPrChange w:id="1368" w:author="Etion Pinari" w:date="2021-01-06T12:27:00Z">
              <w:rPr>
                <w:rFonts w:ascii="Bell MT" w:hAnsi="Bell MT"/>
                <w:sz w:val="28"/>
                <w:szCs w:val="28"/>
                <w:lang w:val="en-GB"/>
              </w:rPr>
            </w:rPrChange>
          </w:rPr>
          <w:t xml:space="preserve"> store</w:t>
        </w:r>
      </w:ins>
      <w:ins w:id="1369" w:author="Giorgio Romeo" w:date="2021-01-04T12:06:00Z">
        <w:r w:rsidR="0025283F" w:rsidRPr="00801F40">
          <w:rPr>
            <w:rFonts w:ascii="Bell MT" w:hAnsi="Bell MT"/>
            <w:sz w:val="28"/>
            <w:szCs w:val="28"/>
            <w:lang w:val="en-US"/>
            <w:rPrChange w:id="1370" w:author="Etion Pinari" w:date="2021-01-06T12:27:00Z">
              <w:rPr>
                <w:rFonts w:ascii="Bell MT" w:hAnsi="Bell MT"/>
                <w:sz w:val="28"/>
                <w:szCs w:val="28"/>
                <w:lang w:val="en-GB"/>
              </w:rPr>
            </w:rPrChange>
          </w:rPr>
          <w:t>s near the user’s location</w:t>
        </w:r>
      </w:ins>
      <w:ins w:id="1371" w:author="Giorgio Romeo" w:date="2021-01-04T12:07:00Z">
        <w:r w:rsidR="0025283F" w:rsidRPr="00801F40">
          <w:rPr>
            <w:rFonts w:ascii="Bell MT" w:hAnsi="Bell MT"/>
            <w:sz w:val="28"/>
            <w:szCs w:val="28"/>
            <w:lang w:val="en-US"/>
            <w:rPrChange w:id="1372" w:author="Etion Pinari" w:date="2021-01-06T12:27:00Z">
              <w:rPr>
                <w:rFonts w:ascii="Bell MT" w:hAnsi="Bell MT"/>
                <w:sz w:val="28"/>
                <w:szCs w:val="28"/>
                <w:lang w:val="en-GB"/>
              </w:rPr>
            </w:rPrChange>
          </w:rPr>
          <w:t xml:space="preserve"> filtering</w:t>
        </w:r>
      </w:ins>
      <w:ins w:id="1373" w:author="Giorgio Romeo" w:date="2021-01-04T12:06:00Z">
        <w:r w:rsidR="0025283F" w:rsidRPr="00801F40">
          <w:rPr>
            <w:rFonts w:ascii="Bell MT" w:hAnsi="Bell MT"/>
            <w:sz w:val="28"/>
            <w:szCs w:val="28"/>
            <w:lang w:val="en-US"/>
            <w:rPrChange w:id="1374" w:author="Etion Pinari" w:date="2021-01-06T12:27:00Z">
              <w:rPr>
                <w:rFonts w:ascii="Bell MT" w:hAnsi="Bell MT"/>
                <w:sz w:val="28"/>
                <w:szCs w:val="28"/>
                <w:lang w:val="en-GB"/>
              </w:rPr>
            </w:rPrChange>
          </w:rPr>
          <w:t xml:space="preserve"> them </w:t>
        </w:r>
      </w:ins>
      <w:ins w:id="1375" w:author="Giorgio Romeo" w:date="2021-01-04T12:07:00Z">
        <w:r w:rsidR="000765DD" w:rsidRPr="00801F40">
          <w:rPr>
            <w:rFonts w:ascii="Bell MT" w:hAnsi="Bell MT"/>
            <w:sz w:val="28"/>
            <w:szCs w:val="28"/>
            <w:lang w:val="en-US"/>
            <w:rPrChange w:id="1376" w:author="Etion Pinari" w:date="2021-01-06T12:27:00Z">
              <w:rPr>
                <w:rFonts w:ascii="Bell MT" w:hAnsi="Bell MT"/>
                <w:sz w:val="28"/>
                <w:szCs w:val="28"/>
                <w:lang w:val="en-GB"/>
              </w:rPr>
            </w:rPrChange>
          </w:rPr>
          <w:t>through their first available timeslot</w:t>
        </w:r>
      </w:ins>
      <w:ins w:id="1377" w:author="Giorgio Romeo" w:date="2021-01-04T12:11:00Z">
        <w:r w:rsidR="000765DD" w:rsidRPr="00801F40">
          <w:rPr>
            <w:rFonts w:ascii="Bell MT" w:hAnsi="Bell MT"/>
            <w:sz w:val="28"/>
            <w:szCs w:val="28"/>
            <w:lang w:val="en-US"/>
            <w:rPrChange w:id="1378" w:author="Etion Pinari" w:date="2021-01-06T12:27:00Z">
              <w:rPr>
                <w:rFonts w:ascii="Bell MT" w:hAnsi="Bell MT"/>
                <w:sz w:val="28"/>
                <w:szCs w:val="28"/>
                <w:lang w:val="en-GB"/>
              </w:rPr>
            </w:rPrChange>
          </w:rPr>
          <w:t xml:space="preserve">. </w:t>
        </w:r>
      </w:ins>
      <w:ins w:id="1379" w:author="Giorgio Romeo" w:date="2021-01-04T12:12:00Z">
        <w:r w:rsidR="000765DD" w:rsidRPr="00801F40">
          <w:rPr>
            <w:rFonts w:ascii="Bell MT" w:hAnsi="Bell MT"/>
            <w:sz w:val="28"/>
            <w:szCs w:val="28"/>
            <w:lang w:val="en-US"/>
            <w:rPrChange w:id="1380" w:author="Etion Pinari" w:date="2021-01-06T12:27:00Z">
              <w:rPr>
                <w:rFonts w:ascii="Bell MT" w:hAnsi="Bell MT"/>
                <w:sz w:val="28"/>
                <w:szCs w:val="28"/>
                <w:lang w:val="en-GB"/>
              </w:rPr>
            </w:rPrChange>
          </w:rPr>
          <w:t xml:space="preserve">Since the user has already selected </w:t>
        </w:r>
      </w:ins>
      <w:ins w:id="1381" w:author="Giorgio Romeo" w:date="2021-01-04T12:15:00Z">
        <w:r w:rsidR="007F3319" w:rsidRPr="00801F40">
          <w:rPr>
            <w:rFonts w:ascii="Bell MT" w:hAnsi="Bell MT"/>
            <w:sz w:val="28"/>
            <w:szCs w:val="28"/>
            <w:lang w:val="en-US"/>
            <w:rPrChange w:id="1382" w:author="Etion Pinari" w:date="2021-01-06T12:27:00Z">
              <w:rPr>
                <w:rFonts w:ascii="Bell MT" w:hAnsi="Bell MT"/>
                <w:sz w:val="28"/>
                <w:szCs w:val="28"/>
                <w:lang w:val="en-GB"/>
              </w:rPr>
            </w:rPrChange>
          </w:rPr>
          <w:t xml:space="preserve">a timeslot, it is likely that </w:t>
        </w:r>
      </w:ins>
      <w:ins w:id="1383" w:author="Giorgio Romeo" w:date="2021-01-04T12:16:00Z">
        <w:r w:rsidR="007F3319" w:rsidRPr="00801F40">
          <w:rPr>
            <w:rFonts w:ascii="Bell MT" w:hAnsi="Bell MT"/>
            <w:sz w:val="28"/>
            <w:szCs w:val="28"/>
            <w:lang w:val="en-US"/>
            <w:rPrChange w:id="1384" w:author="Etion Pinari" w:date="2021-01-06T12:27:00Z">
              <w:rPr>
                <w:rFonts w:ascii="Bell MT" w:hAnsi="Bell MT"/>
                <w:sz w:val="28"/>
                <w:szCs w:val="28"/>
                <w:lang w:val="en-GB"/>
              </w:rPr>
            </w:rPrChange>
          </w:rPr>
          <w:t>the user</w:t>
        </w:r>
      </w:ins>
      <w:ins w:id="1385" w:author="Giorgio Romeo" w:date="2021-01-04T12:15:00Z">
        <w:r w:rsidR="007F3319" w:rsidRPr="00801F40">
          <w:rPr>
            <w:rFonts w:ascii="Bell MT" w:hAnsi="Bell MT"/>
            <w:sz w:val="28"/>
            <w:szCs w:val="28"/>
            <w:lang w:val="en-US"/>
            <w:rPrChange w:id="1386" w:author="Etion Pinari" w:date="2021-01-06T12:27:00Z">
              <w:rPr>
                <w:rFonts w:ascii="Bell MT" w:hAnsi="Bell MT"/>
                <w:sz w:val="28"/>
                <w:szCs w:val="28"/>
                <w:lang w:val="en-GB"/>
              </w:rPr>
            </w:rPrChange>
          </w:rPr>
          <w:t xml:space="preserve"> would want to select a store with an available timeslot </w:t>
        </w:r>
      </w:ins>
      <w:ins w:id="1387" w:author="Giorgio Romeo" w:date="2021-01-04T12:16:00Z">
        <w:r w:rsidR="007F3319" w:rsidRPr="00801F40">
          <w:rPr>
            <w:rFonts w:ascii="Bell MT" w:hAnsi="Bell MT"/>
            <w:sz w:val="28"/>
            <w:szCs w:val="28"/>
            <w:lang w:val="en-US"/>
            <w:rPrChange w:id="1388" w:author="Etion Pinari" w:date="2021-01-06T12:27:00Z">
              <w:rPr>
                <w:rFonts w:ascii="Bell MT" w:hAnsi="Bell MT"/>
                <w:sz w:val="28"/>
                <w:szCs w:val="28"/>
                <w:lang w:val="en-GB"/>
              </w:rPr>
            </w:rPrChange>
          </w:rPr>
          <w:t>close to the selected one.</w:t>
        </w:r>
      </w:ins>
    </w:p>
    <w:p w14:paraId="54865B5D" w14:textId="3AE340B0" w:rsidR="007F3319" w:rsidRPr="00801F40" w:rsidDel="009121E5" w:rsidRDefault="009121E5">
      <w:pPr>
        <w:pStyle w:val="ListParagraph"/>
        <w:jc w:val="both"/>
        <w:rPr>
          <w:ins w:id="1389" w:author="Giorgio Romeo" w:date="2021-01-03T00:06:00Z"/>
          <w:del w:id="1390" w:author="Etion Pinari" w:date="2021-01-04T16:23:00Z"/>
          <w:rFonts w:ascii="Bell MT" w:hAnsi="Bell MT"/>
          <w:sz w:val="28"/>
          <w:szCs w:val="28"/>
          <w:lang w:val="en-US"/>
          <w:rPrChange w:id="1391" w:author="Etion Pinari" w:date="2021-01-06T12:27:00Z">
            <w:rPr>
              <w:ins w:id="1392" w:author="Giorgio Romeo" w:date="2021-01-03T00:06:00Z"/>
              <w:del w:id="1393" w:author="Etion Pinari" w:date="2021-01-04T16:23:00Z"/>
              <w:lang w:val="en-GB"/>
            </w:rPr>
          </w:rPrChange>
        </w:rPr>
        <w:pPrChange w:id="1394" w:author="Giorgio Romeo" w:date="2021-01-04T12:18:00Z">
          <w:pPr>
            <w:ind w:left="708"/>
            <w:jc w:val="both"/>
          </w:pPr>
        </w:pPrChange>
      </w:pPr>
      <w:ins w:id="1395" w:author="Etion Pinari" w:date="2021-01-04T16:26:00Z">
        <w:r w:rsidRPr="00801F40">
          <w:rPr>
            <w:rFonts w:ascii="Bell MT" w:hAnsi="Bell MT"/>
            <w:sz w:val="28"/>
            <w:szCs w:val="28"/>
            <w:lang w:val="en-US"/>
            <w:rPrChange w:id="1396" w:author="Etion Pinari" w:date="2021-01-06T12:27:00Z">
              <w:rPr>
                <w:rFonts w:ascii="Bell MT" w:hAnsi="Bell MT"/>
                <w:sz w:val="28"/>
                <w:szCs w:val="28"/>
                <w:lang w:val="en-GB"/>
              </w:rPr>
            </w:rPrChange>
          </w:rPr>
          <w:lastRenderedPageBreak/>
          <w:t xml:space="preserve"> </w:t>
        </w:r>
      </w:ins>
    </w:p>
    <w:p w14:paraId="5EE66906" w14:textId="7EDEEE00" w:rsidR="00055229" w:rsidRPr="00801F40" w:rsidDel="00057D48" w:rsidRDefault="007F3319">
      <w:pPr>
        <w:rPr>
          <w:del w:id="1397" w:author="Cristian Sbrolli" w:date="2021-01-04T02:12:00Z"/>
          <w:rFonts w:ascii="Bell MT" w:hAnsi="Bell MT"/>
          <w:sz w:val="28"/>
          <w:szCs w:val="28"/>
          <w:lang w:val="en-US"/>
          <w:rPrChange w:id="1398" w:author="Etion Pinari" w:date="2021-01-06T12:27:00Z">
            <w:rPr>
              <w:del w:id="1399" w:author="Cristian Sbrolli" w:date="2021-01-04T02:12:00Z"/>
              <w:rFonts w:ascii="Bell MT" w:hAnsi="Bell MT"/>
              <w:sz w:val="28"/>
              <w:szCs w:val="28"/>
              <w:lang w:val="en-GB"/>
            </w:rPr>
          </w:rPrChange>
        </w:rPr>
      </w:pPr>
      <w:ins w:id="1400" w:author="Giorgio Romeo" w:date="2021-01-04T12:18:00Z">
        <w:r w:rsidRPr="00801F40">
          <w:rPr>
            <w:rFonts w:ascii="Bell MT" w:hAnsi="Bell MT"/>
            <w:i/>
            <w:iCs/>
            <w:noProof/>
            <w:sz w:val="28"/>
            <w:szCs w:val="28"/>
            <w:lang w:val="en-US"/>
            <w:rPrChange w:id="1401" w:author="Etion Pinari" w:date="2021-01-06T12:27:00Z">
              <w:rPr>
                <w:rFonts w:ascii="Bell MT" w:hAnsi="Bell MT"/>
                <w:i/>
                <w:iCs/>
                <w:noProof/>
                <w:sz w:val="28"/>
                <w:szCs w:val="28"/>
                <w:lang w:val="en-GB"/>
              </w:rPr>
            </w:rPrChange>
          </w:rPr>
          <w:drawing>
            <wp:anchor distT="0" distB="0" distL="114300" distR="114300" simplePos="0" relativeHeight="251738112" behindDoc="0" locked="0" layoutInCell="1" allowOverlap="1" wp14:anchorId="107484FE" wp14:editId="495D77A0">
              <wp:simplePos x="0" y="0"/>
              <wp:positionH relativeFrom="margin">
                <wp:align>right</wp:align>
              </wp:positionH>
              <wp:positionV relativeFrom="paragraph">
                <wp:posOffset>417361</wp:posOffset>
              </wp:positionV>
              <wp:extent cx="6120130" cy="3025140"/>
              <wp:effectExtent l="0" t="0" r="0" b="3810"/>
              <wp:wrapSquare wrapText="bothSides"/>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pic:cNvPicPr/>
                    </pic:nvPicPr>
                    <pic:blipFill>
                      <a:blip r:embed="rId35">
                        <a:extLst>
                          <a:ext uri="{28A0092B-C50C-407E-A947-70E740481C1C}">
                            <a14:useLocalDpi xmlns:a14="http://schemas.microsoft.com/office/drawing/2010/main" val="0"/>
                          </a:ext>
                        </a:extLst>
                      </a:blip>
                      <a:stretch>
                        <a:fillRect/>
                      </a:stretch>
                    </pic:blipFill>
                    <pic:spPr>
                      <a:xfrm>
                        <a:off x="0" y="0"/>
                        <a:ext cx="6120130" cy="3025140"/>
                      </a:xfrm>
                      <a:prstGeom prst="rect">
                        <a:avLst/>
                      </a:prstGeom>
                    </pic:spPr>
                  </pic:pic>
                </a:graphicData>
              </a:graphic>
            </wp:anchor>
          </w:drawing>
        </w:r>
      </w:ins>
    </w:p>
    <w:p w14:paraId="18A3E0A5" w14:textId="66581C2A" w:rsidR="00C97095" w:rsidRPr="00801F40" w:rsidDel="00B15590" w:rsidRDefault="00C97095">
      <w:pPr>
        <w:rPr>
          <w:ins w:id="1402" w:author="Giorgio Romeo" w:date="2021-01-03T22:40:00Z"/>
          <w:del w:id="1403" w:author="Cristian Sbrolli" w:date="2021-01-04T02:12:00Z"/>
          <w:rFonts w:ascii="Bell MT" w:hAnsi="Bell MT"/>
          <w:sz w:val="28"/>
          <w:szCs w:val="28"/>
          <w:lang w:val="en-US"/>
          <w:rPrChange w:id="1404" w:author="Etion Pinari" w:date="2021-01-06T12:27:00Z">
            <w:rPr>
              <w:ins w:id="1405" w:author="Giorgio Romeo" w:date="2021-01-03T22:40:00Z"/>
              <w:del w:id="1406" w:author="Cristian Sbrolli" w:date="2021-01-04T02:12:00Z"/>
              <w:rFonts w:ascii="Bell MT" w:hAnsi="Bell MT"/>
              <w:sz w:val="28"/>
              <w:szCs w:val="28"/>
              <w:lang w:val="en-GB"/>
            </w:rPr>
          </w:rPrChange>
        </w:rPr>
      </w:pPr>
    </w:p>
    <w:p w14:paraId="7A085DE3" w14:textId="2E06BDA2" w:rsidR="00C97095" w:rsidRPr="00801F40" w:rsidDel="00B15590" w:rsidRDefault="00C97095">
      <w:pPr>
        <w:rPr>
          <w:ins w:id="1407" w:author="Giorgio Romeo" w:date="2021-01-03T22:40:00Z"/>
          <w:del w:id="1408" w:author="Cristian Sbrolli" w:date="2021-01-04T02:12:00Z"/>
          <w:rFonts w:ascii="Bell MT" w:hAnsi="Bell MT"/>
          <w:sz w:val="28"/>
          <w:szCs w:val="28"/>
          <w:lang w:val="en-US"/>
          <w:rPrChange w:id="1409" w:author="Etion Pinari" w:date="2021-01-06T12:27:00Z">
            <w:rPr>
              <w:ins w:id="1410" w:author="Giorgio Romeo" w:date="2021-01-03T22:40:00Z"/>
              <w:del w:id="1411" w:author="Cristian Sbrolli" w:date="2021-01-04T02:12:00Z"/>
              <w:rFonts w:ascii="Bell MT" w:hAnsi="Bell MT"/>
              <w:sz w:val="28"/>
              <w:szCs w:val="28"/>
              <w:lang w:val="en-GB"/>
            </w:rPr>
          </w:rPrChange>
        </w:rPr>
      </w:pPr>
    </w:p>
    <w:p w14:paraId="53A5C68B" w14:textId="19BEA268" w:rsidR="00C97095" w:rsidRPr="00801F40" w:rsidDel="00B15590" w:rsidRDefault="00C97095">
      <w:pPr>
        <w:rPr>
          <w:ins w:id="1412" w:author="Giorgio Romeo" w:date="2021-01-03T22:40:00Z"/>
          <w:del w:id="1413" w:author="Cristian Sbrolli" w:date="2021-01-04T02:12:00Z"/>
          <w:rFonts w:ascii="Bell MT" w:hAnsi="Bell MT"/>
          <w:sz w:val="28"/>
          <w:szCs w:val="28"/>
          <w:lang w:val="en-US"/>
          <w:rPrChange w:id="1414" w:author="Etion Pinari" w:date="2021-01-06T12:27:00Z">
            <w:rPr>
              <w:ins w:id="1415" w:author="Giorgio Romeo" w:date="2021-01-03T22:40:00Z"/>
              <w:del w:id="1416" w:author="Cristian Sbrolli" w:date="2021-01-04T02:12:00Z"/>
              <w:rFonts w:ascii="Bell MT" w:hAnsi="Bell MT"/>
              <w:sz w:val="28"/>
              <w:szCs w:val="28"/>
              <w:lang w:val="en-GB"/>
            </w:rPr>
          </w:rPrChange>
        </w:rPr>
      </w:pPr>
    </w:p>
    <w:p w14:paraId="41693670" w14:textId="7C5A4B8A" w:rsidR="00C97095" w:rsidRPr="00801F40" w:rsidDel="00B15590" w:rsidRDefault="00C97095">
      <w:pPr>
        <w:rPr>
          <w:ins w:id="1417" w:author="Giorgio Romeo" w:date="2021-01-03T22:40:00Z"/>
          <w:del w:id="1418" w:author="Cristian Sbrolli" w:date="2021-01-04T02:13:00Z"/>
          <w:rFonts w:ascii="Bell MT" w:hAnsi="Bell MT"/>
          <w:sz w:val="28"/>
          <w:szCs w:val="28"/>
          <w:lang w:val="en-US"/>
          <w:rPrChange w:id="1419" w:author="Etion Pinari" w:date="2021-01-06T12:27:00Z">
            <w:rPr>
              <w:ins w:id="1420" w:author="Giorgio Romeo" w:date="2021-01-03T22:40:00Z"/>
              <w:del w:id="1421" w:author="Cristian Sbrolli" w:date="2021-01-04T02:13:00Z"/>
              <w:rFonts w:ascii="Bell MT" w:hAnsi="Bell MT"/>
              <w:sz w:val="28"/>
              <w:szCs w:val="28"/>
              <w:lang w:val="en-GB"/>
            </w:rPr>
          </w:rPrChange>
        </w:rPr>
      </w:pPr>
    </w:p>
    <w:p w14:paraId="2F10D9B5" w14:textId="54103D5C" w:rsidR="00C97095" w:rsidRPr="00801F40" w:rsidDel="007F3319" w:rsidRDefault="00C97095">
      <w:pPr>
        <w:rPr>
          <w:ins w:id="1422" w:author="Cristian Sbrolli" w:date="2021-01-02T22:37:00Z"/>
          <w:del w:id="1423" w:author="Giorgio Romeo" w:date="2021-01-04T12:18:00Z"/>
          <w:rFonts w:ascii="Bell MT" w:hAnsi="Bell MT"/>
          <w:sz w:val="28"/>
          <w:szCs w:val="28"/>
          <w:lang w:val="en-US"/>
          <w:rPrChange w:id="1424" w:author="Etion Pinari" w:date="2021-01-06T12:27:00Z">
            <w:rPr>
              <w:ins w:id="1425" w:author="Cristian Sbrolli" w:date="2021-01-02T22:37:00Z"/>
              <w:del w:id="1426" w:author="Giorgio Romeo" w:date="2021-01-04T12:18:00Z"/>
              <w:lang w:val="en-GB"/>
            </w:rPr>
          </w:rPrChange>
        </w:rPr>
        <w:pPrChange w:id="1427" w:author="Giorgio Romeo" w:date="2021-01-03T00:06:00Z">
          <w:pPr>
            <w:pStyle w:val="ListParagraph"/>
            <w:numPr>
              <w:numId w:val="39"/>
            </w:numPr>
            <w:ind w:left="1350" w:hanging="360"/>
          </w:pPr>
        </w:pPrChange>
      </w:pPr>
    </w:p>
    <w:p w14:paraId="47F256E6" w14:textId="04DBD3A8" w:rsidR="004201DC" w:rsidRPr="00801F40" w:rsidRDefault="001F4162">
      <w:pPr>
        <w:pStyle w:val="ListParagraph"/>
        <w:numPr>
          <w:ilvl w:val="0"/>
          <w:numId w:val="39"/>
        </w:numPr>
        <w:jc w:val="both"/>
        <w:rPr>
          <w:ins w:id="1428" w:author="Giorgio Romeo" w:date="2021-01-03T22:40:00Z"/>
          <w:rFonts w:ascii="Bell MT" w:hAnsi="Bell MT"/>
          <w:i/>
          <w:iCs/>
          <w:sz w:val="28"/>
          <w:szCs w:val="28"/>
          <w:lang w:val="en-US"/>
          <w:rPrChange w:id="1429" w:author="Etion Pinari" w:date="2021-01-06T12:27:00Z">
            <w:rPr>
              <w:ins w:id="1430" w:author="Giorgio Romeo" w:date="2021-01-03T22:40:00Z"/>
              <w:rFonts w:ascii="Bell MT" w:hAnsi="Bell MT"/>
              <w:sz w:val="28"/>
              <w:szCs w:val="28"/>
              <w:lang w:val="en-GB"/>
            </w:rPr>
          </w:rPrChange>
        </w:rPr>
      </w:pPr>
      <w:ins w:id="1431" w:author="Cristian Sbrolli" w:date="2021-01-04T02:54:00Z">
        <w:del w:id="1432" w:author="Giorgio Romeo" w:date="2021-01-04T12:18:00Z">
          <w:r w:rsidRPr="00801F40" w:rsidDel="007F3319">
            <w:rPr>
              <w:noProof/>
              <w:lang w:val="en-US"/>
              <w:rPrChange w:id="1433" w:author="Etion Pinari" w:date="2021-01-06T12:27:00Z">
                <w:rPr>
                  <w:noProof/>
                  <w:lang w:val="en-GB"/>
                </w:rPr>
              </w:rPrChange>
            </w:rPr>
            <w:drawing>
              <wp:anchor distT="0" distB="0" distL="114300" distR="114300" simplePos="0" relativeHeight="251725824" behindDoc="0" locked="0" layoutInCell="1" allowOverlap="1" wp14:anchorId="7D34781B" wp14:editId="78EDC0F4">
                <wp:simplePos x="0" y="0"/>
                <wp:positionH relativeFrom="margin">
                  <wp:align>right</wp:align>
                </wp:positionH>
                <wp:positionV relativeFrom="page">
                  <wp:posOffset>3496693</wp:posOffset>
                </wp:positionV>
                <wp:extent cx="6112800" cy="2649600"/>
                <wp:effectExtent l="0" t="0" r="254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2800" cy="264960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1434" w:author="Giorgio Romeo" w:date="2021-01-03T22:40:00Z">
        <w:r w:rsidR="00C97095" w:rsidRPr="00801F40">
          <w:rPr>
            <w:rFonts w:ascii="Bell MT" w:hAnsi="Bell MT"/>
            <w:i/>
            <w:iCs/>
            <w:sz w:val="28"/>
            <w:szCs w:val="28"/>
            <w:lang w:val="en-US"/>
            <w:rPrChange w:id="1435" w:author="Etion Pinari" w:date="2021-01-06T12:27:00Z">
              <w:rPr>
                <w:rFonts w:ascii="Bell MT" w:hAnsi="Bell MT"/>
                <w:i/>
                <w:iCs/>
                <w:sz w:val="28"/>
                <w:szCs w:val="28"/>
                <w:lang w:val="en-GB"/>
              </w:rPr>
            </w:rPrChange>
          </w:rPr>
          <w:t>Periodic notifications subscription</w:t>
        </w:r>
      </w:ins>
    </w:p>
    <w:p w14:paraId="52A6ED8A" w14:textId="58AA6FFC" w:rsidR="008D13F0" w:rsidRPr="00801F40" w:rsidRDefault="0047108A" w:rsidP="008D13F0">
      <w:pPr>
        <w:ind w:left="1080"/>
        <w:jc w:val="both"/>
        <w:rPr>
          <w:ins w:id="1436" w:author="Cristian Sbrolli" w:date="2021-01-04T02:56:00Z"/>
          <w:rFonts w:ascii="Bell MT" w:hAnsi="Bell MT"/>
          <w:sz w:val="28"/>
          <w:szCs w:val="28"/>
          <w:lang w:val="en-US"/>
          <w:rPrChange w:id="1437" w:author="Etion Pinari" w:date="2021-01-06T12:27:00Z">
            <w:rPr>
              <w:ins w:id="1438" w:author="Cristian Sbrolli" w:date="2021-01-04T02:56:00Z"/>
              <w:rFonts w:ascii="Bell MT" w:hAnsi="Bell MT"/>
              <w:sz w:val="28"/>
              <w:szCs w:val="28"/>
              <w:lang w:val="en-GB"/>
            </w:rPr>
          </w:rPrChange>
        </w:rPr>
      </w:pPr>
      <w:ins w:id="1439" w:author="Cristian Sbrolli" w:date="2021-01-02T22:38:00Z">
        <w:del w:id="1440" w:author="Giorgio Romeo" w:date="2021-01-03T22:40:00Z">
          <w:r w:rsidRPr="00801F40" w:rsidDel="00C97095">
            <w:rPr>
              <w:rFonts w:ascii="Bell MT" w:hAnsi="Bell MT"/>
              <w:sz w:val="28"/>
              <w:szCs w:val="28"/>
              <w:lang w:val="en-US"/>
              <w:rPrChange w:id="1441" w:author="Etion Pinari" w:date="2021-01-06T12:27:00Z">
                <w:rPr>
                  <w:rFonts w:ascii="Bell MT" w:hAnsi="Bell MT"/>
                  <w:sz w:val="28"/>
                  <w:szCs w:val="28"/>
                  <w:lang w:val="en-GB"/>
                </w:rPr>
              </w:rPrChange>
            </w:rPr>
            <w:delText>Periodic notifications subscripti</w:delText>
          </w:r>
        </w:del>
        <w:del w:id="1442" w:author="Giorgio Romeo" w:date="2021-01-04T11:36:00Z">
          <w:r w:rsidRPr="00801F40" w:rsidDel="001F4162">
            <w:rPr>
              <w:rFonts w:ascii="Bell MT" w:hAnsi="Bell MT"/>
              <w:i/>
              <w:iCs/>
              <w:sz w:val="28"/>
              <w:szCs w:val="28"/>
              <w:lang w:val="en-US"/>
              <w:rPrChange w:id="1443" w:author="Etion Pinari" w:date="2021-01-06T12:27:00Z">
                <w:rPr>
                  <w:i/>
                  <w:iCs/>
                  <w:lang w:val="en-GB"/>
                </w:rPr>
              </w:rPrChange>
            </w:rPr>
            <w:br/>
          </w:r>
        </w:del>
      </w:ins>
    </w:p>
    <w:p w14:paraId="7877628B" w14:textId="79FEBC22" w:rsidR="00DF3A40" w:rsidRPr="00801F40" w:rsidDel="00672C82" w:rsidRDefault="00672C82" w:rsidP="00672C82">
      <w:pPr>
        <w:jc w:val="both"/>
        <w:rPr>
          <w:del w:id="1444" w:author="Giorgio Romeo" w:date="2021-01-04T23:13:00Z"/>
          <w:rFonts w:ascii="Bell MT" w:hAnsi="Bell MT"/>
          <w:sz w:val="28"/>
          <w:szCs w:val="28"/>
          <w:lang w:val="en-US"/>
          <w:rPrChange w:id="1445" w:author="Etion Pinari" w:date="2021-01-06T12:27:00Z">
            <w:rPr>
              <w:del w:id="1446" w:author="Giorgio Romeo" w:date="2021-01-04T23:13:00Z"/>
              <w:rFonts w:ascii="Bell MT" w:hAnsi="Bell MT"/>
              <w:sz w:val="28"/>
              <w:szCs w:val="28"/>
              <w:lang w:val="en-GB"/>
            </w:rPr>
          </w:rPrChange>
        </w:rPr>
      </w:pPr>
      <w:ins w:id="1447" w:author="Giorgio Romeo" w:date="2021-01-04T23:15:00Z">
        <w:r w:rsidRPr="00801F40">
          <w:rPr>
            <w:rFonts w:ascii="Bell MT" w:hAnsi="Bell MT"/>
            <w:sz w:val="28"/>
            <w:szCs w:val="28"/>
            <w:lang w:val="en-US"/>
            <w:rPrChange w:id="1448" w:author="Etion Pinari" w:date="2021-01-06T12:27:00Z">
              <w:rPr>
                <w:rFonts w:ascii="Bell MT" w:hAnsi="Bell MT"/>
                <w:sz w:val="28"/>
                <w:szCs w:val="28"/>
                <w:lang w:val="en-GB"/>
              </w:rPr>
            </w:rPrChange>
          </w:rPr>
          <w:t>The user subscription request may have different granularity, as to be notified about available timeslot for near stores, or for a specific store, or even for a specific timeslot available in a specific store. Once received the request</w:t>
        </w:r>
      </w:ins>
      <w:ins w:id="1449" w:author="Giorgio Romeo" w:date="2021-01-04T23:37:00Z">
        <w:r w:rsidR="00332372" w:rsidRPr="00801F40">
          <w:rPr>
            <w:rFonts w:ascii="Bell MT" w:hAnsi="Bell MT"/>
            <w:sz w:val="28"/>
            <w:szCs w:val="28"/>
            <w:lang w:val="en-US"/>
            <w:rPrChange w:id="1450" w:author="Etion Pinari" w:date="2021-01-06T12:27:00Z">
              <w:rPr>
                <w:rFonts w:ascii="Bell MT" w:hAnsi="Bell MT"/>
                <w:sz w:val="28"/>
                <w:szCs w:val="28"/>
                <w:lang w:val="en-GB"/>
              </w:rPr>
            </w:rPrChange>
          </w:rPr>
          <w:t xml:space="preserve"> </w:t>
        </w:r>
      </w:ins>
      <w:ins w:id="1451" w:author="Giorgio Romeo" w:date="2021-01-04T23:15:00Z">
        <w:r w:rsidRPr="00801F40">
          <w:rPr>
            <w:rFonts w:ascii="Bell MT" w:hAnsi="Bell MT"/>
            <w:sz w:val="28"/>
            <w:szCs w:val="28"/>
            <w:lang w:val="en-US"/>
            <w:rPrChange w:id="1452" w:author="Etion Pinari" w:date="2021-01-06T12:27:00Z">
              <w:rPr>
                <w:rFonts w:ascii="Bell MT" w:hAnsi="Bell MT"/>
                <w:sz w:val="28"/>
                <w:szCs w:val="28"/>
                <w:lang w:val="en-GB"/>
              </w:rPr>
            </w:rPrChange>
          </w:rPr>
          <w:t>is processed, information about the subscriptions are saved, then the user is registered to the topic through Firebase Cloud Messaging.</w:t>
        </w:r>
      </w:ins>
      <w:ins w:id="1453" w:author="Cristian Sbrolli" w:date="2021-01-02T22:39:00Z">
        <w:del w:id="1454" w:author="Giorgio Romeo" w:date="2021-01-04T23:13:00Z">
          <w:r w:rsidR="0047108A" w:rsidRPr="00801F40" w:rsidDel="00672C82">
            <w:rPr>
              <w:rFonts w:ascii="Bell MT" w:hAnsi="Bell MT"/>
              <w:sz w:val="28"/>
              <w:szCs w:val="28"/>
              <w:lang w:val="en-US"/>
              <w:rPrChange w:id="1455" w:author="Etion Pinari" w:date="2021-01-06T12:27:00Z">
                <w:rPr>
                  <w:rFonts w:ascii="Bell MT" w:hAnsi="Bell MT"/>
                  <w:i/>
                  <w:iCs/>
                  <w:sz w:val="28"/>
                  <w:szCs w:val="28"/>
                  <w:lang w:val="en-GB"/>
                </w:rPr>
              </w:rPrChange>
            </w:rPr>
            <w:delText>The user sub</w:delText>
          </w:r>
          <w:r w:rsidR="0047108A" w:rsidRPr="00801F40" w:rsidDel="00672C82">
            <w:rPr>
              <w:rFonts w:ascii="Bell MT" w:hAnsi="Bell MT"/>
              <w:sz w:val="28"/>
              <w:szCs w:val="28"/>
              <w:lang w:val="en-US"/>
              <w:rPrChange w:id="1456" w:author="Etion Pinari" w:date="2021-01-06T12:27:00Z">
                <w:rPr>
                  <w:lang w:val="en-GB"/>
                </w:rPr>
              </w:rPrChange>
            </w:rPr>
            <w:delText xml:space="preserve">scription request may </w:delText>
          </w:r>
        </w:del>
      </w:ins>
      <w:ins w:id="1457" w:author="Cristian Sbrolli" w:date="2021-01-02T22:40:00Z">
        <w:del w:id="1458" w:author="Giorgio Romeo" w:date="2021-01-04T23:13:00Z">
          <w:r w:rsidR="0047108A" w:rsidRPr="00801F40" w:rsidDel="00672C82">
            <w:rPr>
              <w:rFonts w:ascii="Bell MT" w:hAnsi="Bell MT"/>
              <w:sz w:val="28"/>
              <w:szCs w:val="28"/>
              <w:lang w:val="en-US"/>
              <w:rPrChange w:id="1459" w:author="Etion Pinari" w:date="2021-01-06T12:27:00Z">
                <w:rPr>
                  <w:lang w:val="en-GB"/>
                </w:rPr>
              </w:rPrChange>
            </w:rPr>
            <w:delText>have different granularity, as to be notified</w:delText>
          </w:r>
        </w:del>
      </w:ins>
      <w:ins w:id="1460" w:author="Cristian Sbrolli" w:date="2021-01-02T22:41:00Z">
        <w:del w:id="1461" w:author="Giorgio Romeo" w:date="2021-01-04T23:13:00Z">
          <w:r w:rsidR="00DF3A40" w:rsidRPr="00801F40" w:rsidDel="00672C82">
            <w:rPr>
              <w:rFonts w:ascii="Bell MT" w:hAnsi="Bell MT"/>
              <w:sz w:val="28"/>
              <w:szCs w:val="28"/>
              <w:lang w:val="en-US"/>
              <w:rPrChange w:id="1462" w:author="Etion Pinari" w:date="2021-01-06T12:27:00Z">
                <w:rPr>
                  <w:lang w:val="en-GB"/>
                </w:rPr>
              </w:rPrChange>
            </w:rPr>
            <w:delText xml:space="preserve"> about available timeslot for near stores, or for a specific store, or even</w:delText>
          </w:r>
        </w:del>
      </w:ins>
      <w:ins w:id="1463" w:author="Cristian Sbrolli" w:date="2021-01-02T22:40:00Z">
        <w:del w:id="1464" w:author="Giorgio Romeo" w:date="2021-01-04T23:13:00Z">
          <w:r w:rsidR="0047108A" w:rsidRPr="00801F40" w:rsidDel="00672C82">
            <w:rPr>
              <w:rFonts w:ascii="Bell MT" w:hAnsi="Bell MT"/>
              <w:sz w:val="28"/>
              <w:szCs w:val="28"/>
              <w:lang w:val="en-US"/>
              <w:rPrChange w:id="1465" w:author="Etion Pinari" w:date="2021-01-06T12:27:00Z">
                <w:rPr>
                  <w:lang w:val="en-GB"/>
                </w:rPr>
              </w:rPrChange>
            </w:rPr>
            <w:delText xml:space="preserve"> for a specific timeslot available in a</w:delText>
          </w:r>
        </w:del>
      </w:ins>
      <w:ins w:id="1466" w:author="Cristian Sbrolli" w:date="2021-01-02T22:41:00Z">
        <w:del w:id="1467" w:author="Giorgio Romeo" w:date="2021-01-04T23:13:00Z">
          <w:r w:rsidR="00DF3A40" w:rsidRPr="00801F40" w:rsidDel="00672C82">
            <w:rPr>
              <w:rFonts w:ascii="Bell MT" w:hAnsi="Bell MT"/>
              <w:sz w:val="28"/>
              <w:szCs w:val="28"/>
              <w:lang w:val="en-US"/>
              <w:rPrChange w:id="1468" w:author="Etion Pinari" w:date="2021-01-06T12:27:00Z">
                <w:rPr>
                  <w:lang w:val="en-GB"/>
                </w:rPr>
              </w:rPrChange>
            </w:rPr>
            <w:delText xml:space="preserve"> specific</w:delText>
          </w:r>
        </w:del>
      </w:ins>
      <w:ins w:id="1469" w:author="Cristian Sbrolli" w:date="2021-01-02T22:40:00Z">
        <w:del w:id="1470" w:author="Giorgio Romeo" w:date="2021-01-04T23:13:00Z">
          <w:r w:rsidR="0047108A" w:rsidRPr="00801F40" w:rsidDel="00672C82">
            <w:rPr>
              <w:rFonts w:ascii="Bell MT" w:hAnsi="Bell MT"/>
              <w:sz w:val="28"/>
              <w:szCs w:val="28"/>
              <w:lang w:val="en-US"/>
              <w:rPrChange w:id="1471" w:author="Etion Pinari" w:date="2021-01-06T12:27:00Z">
                <w:rPr>
                  <w:lang w:val="en-GB"/>
                </w:rPr>
              </w:rPrChange>
            </w:rPr>
            <w:delText xml:space="preserve"> store</w:delText>
          </w:r>
        </w:del>
      </w:ins>
      <w:ins w:id="1472" w:author="Cristian Sbrolli" w:date="2021-01-02T22:41:00Z">
        <w:del w:id="1473" w:author="Giorgio Romeo" w:date="2021-01-04T23:13:00Z">
          <w:r w:rsidR="00DF3A40" w:rsidRPr="00801F40" w:rsidDel="00672C82">
            <w:rPr>
              <w:rFonts w:ascii="Bell MT" w:hAnsi="Bell MT"/>
              <w:sz w:val="28"/>
              <w:szCs w:val="28"/>
              <w:lang w:val="en-US"/>
              <w:rPrChange w:id="1474" w:author="Etion Pinari" w:date="2021-01-06T12:27:00Z">
                <w:rPr>
                  <w:lang w:val="en-GB"/>
                </w:rPr>
              </w:rPrChange>
            </w:rPr>
            <w:delText xml:space="preserve">. </w:delText>
          </w:r>
        </w:del>
      </w:ins>
      <w:ins w:id="1475" w:author="Cristian Sbrolli" w:date="2021-01-02T22:42:00Z">
        <w:del w:id="1476" w:author="Giorgio Romeo" w:date="2021-01-04T23:13:00Z">
          <w:r w:rsidR="00DF3A40" w:rsidRPr="00801F40" w:rsidDel="00672C82">
            <w:rPr>
              <w:rFonts w:ascii="Bell MT" w:hAnsi="Bell MT"/>
              <w:sz w:val="28"/>
              <w:szCs w:val="28"/>
              <w:lang w:val="en-US"/>
              <w:rPrChange w:id="1477" w:author="Etion Pinari" w:date="2021-01-06T12:27:00Z">
                <w:rPr>
                  <w:lang w:val="en-GB"/>
                </w:rPr>
              </w:rPrChange>
            </w:rPr>
            <w:delText>Once received the re</w:delText>
          </w:r>
        </w:del>
      </w:ins>
      <w:ins w:id="1478" w:author="Etion Pinari" w:date="2021-01-04T15:47:00Z">
        <w:del w:id="1479" w:author="Giorgio Romeo" w:date="2021-01-04T23:13:00Z">
          <w:r w:rsidR="004201DC" w:rsidRPr="00801F40" w:rsidDel="00672C82">
            <w:rPr>
              <w:rFonts w:ascii="Bell MT" w:hAnsi="Bell MT"/>
              <w:sz w:val="28"/>
              <w:szCs w:val="28"/>
              <w:lang w:val="en-US"/>
              <w:rPrChange w:id="1480" w:author="Etion Pinari" w:date="2021-01-06T12:27:00Z">
                <w:rPr>
                  <w:rFonts w:ascii="Bell MT" w:hAnsi="Bell MT"/>
                  <w:sz w:val="28"/>
                  <w:szCs w:val="28"/>
                  <w:lang w:val="en-GB"/>
                </w:rPr>
              </w:rPrChange>
            </w:rPr>
            <w:delText>q</w:delText>
          </w:r>
        </w:del>
      </w:ins>
      <w:ins w:id="1481" w:author="Cristian Sbrolli" w:date="2021-01-02T22:42:00Z">
        <w:del w:id="1482" w:author="Giorgio Romeo" w:date="2021-01-04T23:13:00Z">
          <w:r w:rsidR="00DF3A40" w:rsidRPr="00801F40" w:rsidDel="00672C82">
            <w:rPr>
              <w:rFonts w:ascii="Bell MT" w:hAnsi="Bell MT"/>
              <w:sz w:val="28"/>
              <w:szCs w:val="28"/>
              <w:lang w:val="en-US"/>
              <w:rPrChange w:id="1483" w:author="Etion Pinari" w:date="2021-01-06T12:27:00Z">
                <w:rPr>
                  <w:lang w:val="en-GB"/>
                </w:rPr>
              </w:rPrChange>
            </w:rPr>
            <w:delText>quest, it is process</w:delText>
          </w:r>
        </w:del>
      </w:ins>
      <w:ins w:id="1484" w:author="Cristian Sbrolli" w:date="2021-01-04T02:55:00Z">
        <w:del w:id="1485" w:author="Giorgio Romeo" w:date="2021-01-04T23:13:00Z">
          <w:r w:rsidR="004365DC" w:rsidRPr="00801F40" w:rsidDel="00672C82">
            <w:rPr>
              <w:rFonts w:ascii="Bell MT" w:hAnsi="Bell MT"/>
              <w:sz w:val="28"/>
              <w:szCs w:val="28"/>
              <w:lang w:val="en-US"/>
              <w:rPrChange w:id="1486" w:author="Etion Pinari" w:date="2021-01-06T12:27:00Z">
                <w:rPr>
                  <w:rFonts w:ascii="Bell MT" w:hAnsi="Bell MT"/>
                  <w:sz w:val="28"/>
                  <w:szCs w:val="28"/>
                  <w:lang w:val="en-GB"/>
                </w:rPr>
              </w:rPrChange>
            </w:rPr>
            <w:delText>ed,</w:delText>
          </w:r>
        </w:del>
      </w:ins>
      <w:ins w:id="1487" w:author="Cristian Sbrolli" w:date="2021-01-02T22:42:00Z">
        <w:del w:id="1488" w:author="Giorgio Romeo" w:date="2021-01-04T23:13:00Z">
          <w:r w:rsidR="00DF3A40" w:rsidRPr="00801F40" w:rsidDel="00672C82">
            <w:rPr>
              <w:rFonts w:ascii="Bell MT" w:hAnsi="Bell MT"/>
              <w:sz w:val="28"/>
              <w:szCs w:val="28"/>
              <w:lang w:val="en-US"/>
              <w:rPrChange w:id="1489" w:author="Etion Pinari" w:date="2021-01-06T12:27:00Z">
                <w:rPr>
                  <w:lang w:val="en-GB"/>
                </w:rPr>
              </w:rPrChange>
            </w:rPr>
            <w:delText xml:space="preserve"> info about the subscription</w:delText>
          </w:r>
        </w:del>
      </w:ins>
      <w:ins w:id="1490" w:author="Etion Pinari" w:date="2021-01-04T15:47:00Z">
        <w:del w:id="1491" w:author="Giorgio Romeo" w:date="2021-01-04T23:13:00Z">
          <w:r w:rsidR="004201DC" w:rsidRPr="00801F40" w:rsidDel="00672C82">
            <w:rPr>
              <w:rFonts w:ascii="Bell MT" w:hAnsi="Bell MT"/>
              <w:sz w:val="28"/>
              <w:szCs w:val="28"/>
              <w:lang w:val="en-US"/>
              <w:rPrChange w:id="1492" w:author="Etion Pinari" w:date="2021-01-06T12:27:00Z">
                <w:rPr>
                  <w:rFonts w:ascii="Bell MT" w:hAnsi="Bell MT"/>
                  <w:sz w:val="28"/>
                  <w:szCs w:val="28"/>
                  <w:lang w:val="en-GB"/>
                </w:rPr>
              </w:rPrChange>
            </w:rPr>
            <w:delText>s</w:delText>
          </w:r>
        </w:del>
      </w:ins>
      <w:ins w:id="1493" w:author="Cristian Sbrolli" w:date="2021-01-02T22:42:00Z">
        <w:del w:id="1494" w:author="Giorgio Romeo" w:date="2021-01-04T23:13:00Z">
          <w:r w:rsidR="00DF3A40" w:rsidRPr="00801F40" w:rsidDel="00672C82">
            <w:rPr>
              <w:rFonts w:ascii="Bell MT" w:hAnsi="Bell MT"/>
              <w:sz w:val="28"/>
              <w:szCs w:val="28"/>
              <w:lang w:val="en-US"/>
              <w:rPrChange w:id="1495" w:author="Etion Pinari" w:date="2021-01-06T12:27:00Z">
                <w:rPr>
                  <w:lang w:val="en-GB"/>
                </w:rPr>
              </w:rPrChange>
            </w:rPr>
            <w:delText xml:space="preserve"> are saved</w:delText>
          </w:r>
        </w:del>
      </w:ins>
      <w:ins w:id="1496" w:author="Cristian Sbrolli" w:date="2021-01-04T02:55:00Z">
        <w:del w:id="1497" w:author="Giorgio Romeo" w:date="2021-01-04T23:13:00Z">
          <w:r w:rsidR="004365DC" w:rsidRPr="00801F40" w:rsidDel="00672C82">
            <w:rPr>
              <w:rFonts w:ascii="Bell MT" w:hAnsi="Bell MT"/>
              <w:sz w:val="28"/>
              <w:szCs w:val="28"/>
              <w:lang w:val="en-US"/>
              <w:rPrChange w:id="1498" w:author="Etion Pinari" w:date="2021-01-06T12:27:00Z">
                <w:rPr>
                  <w:rFonts w:ascii="Bell MT" w:hAnsi="Bell MT"/>
                  <w:sz w:val="28"/>
                  <w:szCs w:val="28"/>
                  <w:lang w:val="en-GB"/>
                </w:rPr>
              </w:rPrChange>
            </w:rPr>
            <w:delText>, then the user is registered to the topic through Firebase Cloud Messaging.</w:delText>
          </w:r>
        </w:del>
      </w:ins>
      <w:ins w:id="1499" w:author="Etion Pinari" w:date="2021-01-04T15:50:00Z">
        <w:del w:id="1500" w:author="Giorgio Romeo" w:date="2021-01-04T23:13:00Z">
          <w:r w:rsidR="004201DC" w:rsidRPr="00801F40" w:rsidDel="00672C82">
            <w:rPr>
              <w:rFonts w:ascii="Bell MT" w:hAnsi="Bell MT"/>
              <w:sz w:val="28"/>
              <w:szCs w:val="28"/>
              <w:lang w:val="en-US"/>
              <w:rPrChange w:id="1501" w:author="Etion Pinari" w:date="2021-01-06T12:27:00Z">
                <w:rPr>
                  <w:rFonts w:ascii="Bell MT" w:hAnsi="Bell MT"/>
                  <w:sz w:val="28"/>
                  <w:szCs w:val="28"/>
                  <w:lang w:val="en-GB"/>
                </w:rPr>
              </w:rPrChange>
            </w:rPr>
            <w:br/>
          </w:r>
        </w:del>
      </w:ins>
    </w:p>
    <w:p w14:paraId="4D3037A4" w14:textId="4DD371A2" w:rsidR="00672C82" w:rsidRPr="00801F40" w:rsidRDefault="00672C82" w:rsidP="00672C82">
      <w:pPr>
        <w:jc w:val="both"/>
        <w:rPr>
          <w:ins w:id="1502" w:author="Giorgio Romeo" w:date="2021-01-04T23:15:00Z"/>
          <w:rFonts w:ascii="Bell MT" w:hAnsi="Bell MT"/>
          <w:sz w:val="28"/>
          <w:szCs w:val="28"/>
          <w:lang w:val="en-US"/>
          <w:rPrChange w:id="1503" w:author="Etion Pinari" w:date="2021-01-06T12:27:00Z">
            <w:rPr>
              <w:ins w:id="1504" w:author="Giorgio Romeo" w:date="2021-01-04T23:15:00Z"/>
              <w:rFonts w:ascii="Bell MT" w:hAnsi="Bell MT"/>
              <w:sz w:val="28"/>
              <w:szCs w:val="28"/>
              <w:lang w:val="en-GB"/>
            </w:rPr>
          </w:rPrChange>
        </w:rPr>
      </w:pPr>
    </w:p>
    <w:p w14:paraId="16050547" w14:textId="482BF7BC" w:rsidR="004201DC" w:rsidRPr="00801F40" w:rsidDel="00672C82" w:rsidRDefault="004201DC">
      <w:pPr>
        <w:jc w:val="both"/>
        <w:rPr>
          <w:ins w:id="1505" w:author="Etion Pinari" w:date="2021-01-04T15:50:00Z"/>
          <w:del w:id="1506" w:author="Giorgio Romeo" w:date="2021-01-04T23:14:00Z"/>
          <w:rFonts w:ascii="Bell MT" w:hAnsi="Bell MT"/>
          <w:sz w:val="28"/>
          <w:szCs w:val="28"/>
          <w:lang w:val="en-US"/>
          <w:rPrChange w:id="1507" w:author="Etion Pinari" w:date="2021-01-06T12:27:00Z">
            <w:rPr>
              <w:ins w:id="1508" w:author="Etion Pinari" w:date="2021-01-04T15:50:00Z"/>
              <w:del w:id="1509" w:author="Giorgio Romeo" w:date="2021-01-04T23:14:00Z"/>
              <w:rFonts w:ascii="Bell MT" w:hAnsi="Bell MT"/>
              <w:sz w:val="28"/>
              <w:szCs w:val="28"/>
              <w:lang w:val="en-GB"/>
            </w:rPr>
          </w:rPrChange>
        </w:rPr>
        <w:pPrChange w:id="1510" w:author="Giorgio Romeo" w:date="2021-01-04T23:14:00Z">
          <w:pPr>
            <w:ind w:left="1080"/>
            <w:jc w:val="both"/>
          </w:pPr>
        </w:pPrChange>
      </w:pPr>
    </w:p>
    <w:p w14:paraId="231DB0BE" w14:textId="1494961B" w:rsidR="004201DC" w:rsidRPr="00801F40" w:rsidDel="00672C82" w:rsidRDefault="004201DC">
      <w:pPr>
        <w:jc w:val="both"/>
        <w:rPr>
          <w:ins w:id="1511" w:author="Etion Pinari" w:date="2021-01-04T15:50:00Z"/>
          <w:del w:id="1512" w:author="Giorgio Romeo" w:date="2021-01-04T23:15:00Z"/>
          <w:rFonts w:ascii="Bell MT" w:hAnsi="Bell MT"/>
          <w:sz w:val="28"/>
          <w:szCs w:val="28"/>
          <w:lang w:val="en-US"/>
          <w:rPrChange w:id="1513" w:author="Etion Pinari" w:date="2021-01-06T12:27:00Z">
            <w:rPr>
              <w:ins w:id="1514" w:author="Etion Pinari" w:date="2021-01-04T15:50:00Z"/>
              <w:del w:id="1515" w:author="Giorgio Romeo" w:date="2021-01-04T23:15:00Z"/>
              <w:rFonts w:ascii="Bell MT" w:hAnsi="Bell MT"/>
              <w:sz w:val="28"/>
              <w:szCs w:val="28"/>
              <w:lang w:val="en-GB"/>
            </w:rPr>
          </w:rPrChange>
        </w:rPr>
        <w:pPrChange w:id="1516" w:author="Giorgio Romeo" w:date="2021-01-04T23:14:00Z">
          <w:pPr>
            <w:ind w:left="1080"/>
            <w:jc w:val="both"/>
          </w:pPr>
        </w:pPrChange>
      </w:pPr>
    </w:p>
    <w:p w14:paraId="62CAECF2" w14:textId="4CF2D82F" w:rsidR="004201DC" w:rsidRPr="00801F40" w:rsidDel="00672C82" w:rsidRDefault="004201DC">
      <w:pPr>
        <w:ind w:left="1080"/>
        <w:jc w:val="both"/>
        <w:rPr>
          <w:ins w:id="1517" w:author="Etion Pinari" w:date="2021-01-04T15:50:00Z"/>
          <w:del w:id="1518" w:author="Giorgio Romeo" w:date="2021-01-04T23:16:00Z"/>
          <w:rFonts w:ascii="Bell MT" w:hAnsi="Bell MT"/>
          <w:sz w:val="28"/>
          <w:szCs w:val="28"/>
          <w:lang w:val="en-US"/>
          <w:rPrChange w:id="1519" w:author="Etion Pinari" w:date="2021-01-06T12:27:00Z">
            <w:rPr>
              <w:ins w:id="1520" w:author="Etion Pinari" w:date="2021-01-04T15:50:00Z"/>
              <w:del w:id="1521" w:author="Giorgio Romeo" w:date="2021-01-04T23:16:00Z"/>
              <w:rFonts w:ascii="Bell MT" w:hAnsi="Bell MT"/>
              <w:sz w:val="28"/>
              <w:szCs w:val="28"/>
              <w:lang w:val="en-GB"/>
            </w:rPr>
          </w:rPrChange>
        </w:rPr>
      </w:pPr>
    </w:p>
    <w:p w14:paraId="46AF449B" w14:textId="1102A1EF" w:rsidR="00672C82" w:rsidRPr="00801F40" w:rsidRDefault="00672C82" w:rsidP="00672C82">
      <w:pPr>
        <w:jc w:val="both"/>
        <w:rPr>
          <w:ins w:id="1522" w:author="Giorgio Romeo" w:date="2021-01-04T23:15:00Z"/>
          <w:rFonts w:ascii="Bell MT" w:hAnsi="Bell MT"/>
          <w:sz w:val="28"/>
          <w:szCs w:val="28"/>
          <w:lang w:val="en-US"/>
          <w:rPrChange w:id="1523" w:author="Etion Pinari" w:date="2021-01-06T12:27:00Z">
            <w:rPr>
              <w:ins w:id="1524" w:author="Giorgio Romeo" w:date="2021-01-04T23:15:00Z"/>
              <w:rFonts w:ascii="Bell MT" w:hAnsi="Bell MT"/>
              <w:sz w:val="28"/>
              <w:szCs w:val="28"/>
              <w:lang w:val="en-GB"/>
            </w:rPr>
          </w:rPrChange>
        </w:rPr>
      </w:pPr>
      <w:ins w:id="1525" w:author="Giorgio Romeo" w:date="2021-01-04T23:15:00Z">
        <w:r w:rsidRPr="00801F40">
          <w:rPr>
            <w:rFonts w:ascii="Bell MT" w:hAnsi="Bell MT"/>
            <w:sz w:val="28"/>
            <w:szCs w:val="28"/>
            <w:lang w:val="en-US"/>
            <w:rPrChange w:id="1526" w:author="Etion Pinari" w:date="2021-01-06T12:27:00Z">
              <w:rPr>
                <w:rFonts w:ascii="Bell MT" w:hAnsi="Bell MT"/>
                <w:sz w:val="28"/>
                <w:szCs w:val="28"/>
                <w:lang w:val="en-GB"/>
              </w:rPr>
            </w:rPrChange>
          </w:rPr>
          <w:br/>
        </w:r>
      </w:ins>
    </w:p>
    <w:p w14:paraId="1DDA964E" w14:textId="06695AFD" w:rsidR="004201DC" w:rsidRPr="00801F40" w:rsidRDefault="009925FD" w:rsidP="009925FD">
      <w:pPr>
        <w:rPr>
          <w:ins w:id="1527" w:author="Etion Pinari" w:date="2021-01-04T15:47:00Z"/>
          <w:rFonts w:ascii="Bell MT" w:hAnsi="Bell MT"/>
          <w:sz w:val="28"/>
          <w:szCs w:val="28"/>
          <w:lang w:val="en-US"/>
          <w:rPrChange w:id="1528" w:author="Etion Pinari" w:date="2021-01-06T12:27:00Z">
            <w:rPr>
              <w:ins w:id="1529" w:author="Etion Pinari" w:date="2021-01-04T15:47:00Z"/>
              <w:rFonts w:ascii="Bell MT" w:hAnsi="Bell MT"/>
              <w:sz w:val="28"/>
              <w:szCs w:val="28"/>
              <w:lang w:val="en-GB"/>
            </w:rPr>
          </w:rPrChange>
        </w:rPr>
        <w:pPrChange w:id="1530" w:author="Etion Pinari" w:date="2021-01-06T11:54:00Z">
          <w:pPr>
            <w:ind w:left="1080"/>
            <w:jc w:val="both"/>
          </w:pPr>
        </w:pPrChange>
      </w:pPr>
      <w:ins w:id="1531" w:author="Etion Pinari" w:date="2021-01-06T11:54:00Z">
        <w:r w:rsidRPr="00801F40">
          <w:rPr>
            <w:rFonts w:ascii="Bell MT" w:hAnsi="Bell MT"/>
            <w:sz w:val="28"/>
            <w:szCs w:val="28"/>
            <w:lang w:val="en-US"/>
            <w:rPrChange w:id="1532" w:author="Etion Pinari" w:date="2021-01-06T12:27:00Z">
              <w:rPr>
                <w:rFonts w:ascii="Bell MT" w:hAnsi="Bell MT"/>
                <w:sz w:val="28"/>
                <w:szCs w:val="28"/>
                <w:lang w:val="en-GB"/>
              </w:rPr>
            </w:rPrChange>
          </w:rPr>
          <w:br w:type="page"/>
        </w:r>
      </w:ins>
    </w:p>
    <w:p w14:paraId="37A034A5" w14:textId="5614F093" w:rsidR="009121E5" w:rsidRPr="00801F40" w:rsidRDefault="009925FD">
      <w:pPr>
        <w:pStyle w:val="ListParagraph"/>
        <w:numPr>
          <w:ilvl w:val="0"/>
          <w:numId w:val="39"/>
        </w:numPr>
        <w:rPr>
          <w:ins w:id="1533" w:author="Etion Pinari" w:date="2021-01-04T16:26:00Z"/>
          <w:rFonts w:ascii="Bell MT" w:hAnsi="Bell MT"/>
          <w:i/>
          <w:iCs/>
          <w:sz w:val="28"/>
          <w:szCs w:val="28"/>
          <w:lang w:val="en-US"/>
          <w:rPrChange w:id="1534" w:author="Etion Pinari" w:date="2021-01-06T12:27:00Z">
            <w:rPr>
              <w:ins w:id="1535" w:author="Etion Pinari" w:date="2021-01-04T16:26:00Z"/>
              <w:rFonts w:ascii="Bell MT" w:hAnsi="Bell MT"/>
              <w:i/>
              <w:iCs/>
              <w:sz w:val="28"/>
              <w:szCs w:val="28"/>
              <w:lang w:val="en-GB"/>
            </w:rPr>
          </w:rPrChange>
        </w:rPr>
        <w:pPrChange w:id="1536" w:author="Etion Pinari" w:date="2021-01-04T16:27:00Z">
          <w:pPr>
            <w:pStyle w:val="ListParagraph"/>
            <w:numPr>
              <w:numId w:val="39"/>
            </w:numPr>
            <w:ind w:left="1350" w:hanging="360"/>
            <w:jc w:val="both"/>
          </w:pPr>
        </w:pPrChange>
      </w:pPr>
      <w:ins w:id="1537" w:author="Etion Pinari" w:date="2021-01-06T11:54:00Z">
        <w:r w:rsidRPr="00801F40">
          <w:rPr>
            <w:rFonts w:ascii="Bell MT" w:hAnsi="Bell MT"/>
            <w:i/>
            <w:iCs/>
            <w:noProof/>
            <w:sz w:val="28"/>
            <w:szCs w:val="28"/>
            <w:lang w:val="en-US"/>
            <w:rPrChange w:id="1538" w:author="Etion Pinari" w:date="2021-01-06T12:27:00Z">
              <w:rPr>
                <w:rFonts w:ascii="Bell MT" w:hAnsi="Bell MT"/>
                <w:i/>
                <w:iCs/>
                <w:noProof/>
                <w:sz w:val="28"/>
                <w:szCs w:val="28"/>
                <w:lang w:val="en-GB"/>
              </w:rPr>
            </w:rPrChange>
          </w:rPr>
          <w:lastRenderedPageBreak/>
          <w:drawing>
            <wp:anchor distT="0" distB="0" distL="114300" distR="114300" simplePos="0" relativeHeight="251752448" behindDoc="0" locked="0" layoutInCell="1" allowOverlap="1" wp14:anchorId="4BB2E7A2" wp14:editId="47545663">
              <wp:simplePos x="0" y="0"/>
              <wp:positionH relativeFrom="margin">
                <wp:align>right</wp:align>
              </wp:positionH>
              <wp:positionV relativeFrom="paragraph">
                <wp:posOffset>390525</wp:posOffset>
              </wp:positionV>
              <wp:extent cx="6115050" cy="2486025"/>
              <wp:effectExtent l="0" t="0" r="0"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5050" cy="2486025"/>
                      </a:xfrm>
                      <a:prstGeom prst="rect">
                        <a:avLst/>
                      </a:prstGeom>
                      <a:noFill/>
                      <a:ln>
                        <a:noFill/>
                      </a:ln>
                    </pic:spPr>
                  </pic:pic>
                </a:graphicData>
              </a:graphic>
              <wp14:sizeRelH relativeFrom="page">
                <wp14:pctWidth>0</wp14:pctWidth>
              </wp14:sizeRelH>
              <wp14:sizeRelV relativeFrom="page">
                <wp14:pctHeight>0</wp14:pctHeight>
              </wp14:sizeRelV>
            </wp:anchor>
          </w:drawing>
        </w:r>
      </w:ins>
      <w:ins w:id="1539" w:author="Etion Pinari" w:date="2021-01-04T16:26:00Z">
        <w:r w:rsidR="009121E5" w:rsidRPr="00801F40">
          <w:rPr>
            <w:rFonts w:ascii="Bell MT" w:hAnsi="Bell MT"/>
            <w:i/>
            <w:iCs/>
            <w:sz w:val="28"/>
            <w:szCs w:val="28"/>
            <w:lang w:val="en-US"/>
            <w:rPrChange w:id="1540" w:author="Etion Pinari" w:date="2021-01-06T12:27:00Z">
              <w:rPr>
                <w:rFonts w:ascii="Bell MT" w:hAnsi="Bell MT"/>
                <w:i/>
                <w:iCs/>
                <w:sz w:val="28"/>
                <w:szCs w:val="28"/>
                <w:lang w:val="en-GB"/>
              </w:rPr>
            </w:rPrChange>
          </w:rPr>
          <w:t xml:space="preserve"> </w:t>
        </w:r>
      </w:ins>
      <w:ins w:id="1541" w:author="Etion Pinari" w:date="2021-01-04T15:50:00Z">
        <w:r w:rsidR="004201DC" w:rsidRPr="00801F40">
          <w:rPr>
            <w:rFonts w:ascii="Bell MT" w:hAnsi="Bell MT"/>
            <w:i/>
            <w:iCs/>
            <w:sz w:val="28"/>
            <w:szCs w:val="28"/>
            <w:lang w:val="en-US"/>
            <w:rPrChange w:id="1542" w:author="Etion Pinari" w:date="2021-01-06T12:27:00Z">
              <w:rPr>
                <w:rFonts w:ascii="Bell MT" w:hAnsi="Bell MT"/>
                <w:i/>
                <w:iCs/>
                <w:sz w:val="28"/>
                <w:szCs w:val="28"/>
                <w:lang w:val="en-GB"/>
              </w:rPr>
            </w:rPrChange>
          </w:rPr>
          <w:t>Store Manager statistics</w:t>
        </w:r>
      </w:ins>
      <w:ins w:id="1543" w:author="Etion Pinari" w:date="2021-01-04T16:27:00Z">
        <w:r w:rsidR="0014447A" w:rsidRPr="00801F40">
          <w:rPr>
            <w:rFonts w:ascii="Bell MT" w:hAnsi="Bell MT"/>
            <w:i/>
            <w:iCs/>
            <w:sz w:val="28"/>
            <w:szCs w:val="28"/>
            <w:lang w:val="en-US"/>
            <w:rPrChange w:id="1544" w:author="Etion Pinari" w:date="2021-01-06T12:27:00Z">
              <w:rPr>
                <w:rFonts w:ascii="Bell MT" w:hAnsi="Bell MT"/>
                <w:i/>
                <w:iCs/>
                <w:sz w:val="28"/>
                <w:szCs w:val="28"/>
                <w:lang w:val="en-GB"/>
              </w:rPr>
            </w:rPrChange>
          </w:rPr>
          <w:br/>
        </w:r>
      </w:ins>
    </w:p>
    <w:p w14:paraId="23E297FE" w14:textId="17C9D6A8" w:rsidR="0014447A" w:rsidRPr="00801F40" w:rsidRDefault="0014447A">
      <w:pPr>
        <w:pStyle w:val="ListParagraph"/>
        <w:ind w:left="0"/>
        <w:jc w:val="both"/>
        <w:rPr>
          <w:ins w:id="1545" w:author="Etion Pinari" w:date="2021-01-04T16:27:00Z"/>
          <w:rFonts w:ascii="Bell MT" w:hAnsi="Bell MT"/>
          <w:sz w:val="28"/>
          <w:szCs w:val="28"/>
          <w:lang w:val="en-US"/>
          <w:rPrChange w:id="1546" w:author="Etion Pinari" w:date="2021-01-06T12:27:00Z">
            <w:rPr>
              <w:ins w:id="1547" w:author="Etion Pinari" w:date="2021-01-04T16:27:00Z"/>
              <w:rFonts w:ascii="Bell MT" w:hAnsi="Bell MT"/>
              <w:sz w:val="28"/>
              <w:szCs w:val="28"/>
              <w:lang w:val="en-GB"/>
            </w:rPr>
          </w:rPrChange>
        </w:rPr>
        <w:pPrChange w:id="1548" w:author="Giorgio Romeo" w:date="2021-01-04T23:17:00Z">
          <w:pPr>
            <w:pStyle w:val="ListParagraph"/>
            <w:numPr>
              <w:numId w:val="39"/>
            </w:numPr>
            <w:ind w:left="1350" w:hanging="360"/>
          </w:pPr>
        </w:pPrChange>
      </w:pPr>
      <w:ins w:id="1549" w:author="Etion Pinari" w:date="2021-01-04T16:27:00Z">
        <w:r w:rsidRPr="00801F40">
          <w:rPr>
            <w:rFonts w:ascii="Bell MT" w:hAnsi="Bell MT"/>
            <w:sz w:val="28"/>
            <w:szCs w:val="28"/>
            <w:lang w:val="en-US"/>
            <w:rPrChange w:id="1550" w:author="Etion Pinari" w:date="2021-01-06T12:27:00Z">
              <w:rPr>
                <w:rFonts w:ascii="Bell MT" w:hAnsi="Bell MT"/>
                <w:sz w:val="28"/>
                <w:szCs w:val="28"/>
                <w:lang w:val="en-GB"/>
              </w:rPr>
            </w:rPrChange>
          </w:rPr>
          <w:t>Once the store manager, through his browser opens the statistics page, the web server requests all the data regarding the store’s entrances. Instead of requesting all statistics to be created on the DBMS, the Data</w:t>
        </w:r>
      </w:ins>
      <w:ins w:id="1551" w:author="Giorgio Romeo" w:date="2021-01-04T23:16:00Z">
        <w:r w:rsidR="00672C82" w:rsidRPr="00801F40">
          <w:rPr>
            <w:rFonts w:ascii="Bell MT" w:hAnsi="Bell MT"/>
            <w:sz w:val="28"/>
            <w:szCs w:val="28"/>
            <w:lang w:val="en-US"/>
            <w:rPrChange w:id="1552" w:author="Etion Pinari" w:date="2021-01-06T12:27:00Z">
              <w:rPr>
                <w:rFonts w:ascii="Bell MT" w:hAnsi="Bell MT"/>
                <w:sz w:val="28"/>
                <w:szCs w:val="28"/>
                <w:lang w:val="en-GB"/>
              </w:rPr>
            </w:rPrChange>
          </w:rPr>
          <w:t xml:space="preserve"> </w:t>
        </w:r>
      </w:ins>
      <w:ins w:id="1553" w:author="Etion Pinari" w:date="2021-01-04T16:27:00Z">
        <w:r w:rsidRPr="00801F40">
          <w:rPr>
            <w:rFonts w:ascii="Bell MT" w:hAnsi="Bell MT"/>
            <w:sz w:val="28"/>
            <w:szCs w:val="28"/>
            <w:lang w:val="en-US"/>
            <w:rPrChange w:id="1554" w:author="Etion Pinari" w:date="2021-01-06T12:27:00Z">
              <w:rPr>
                <w:rFonts w:ascii="Bell MT" w:hAnsi="Bell MT"/>
                <w:sz w:val="28"/>
                <w:szCs w:val="28"/>
                <w:lang w:val="en-GB"/>
              </w:rPr>
            </w:rPrChange>
          </w:rPr>
          <w:t>Service component retrieves only the data regarding that store and the influx module creates all the statistics internally. This so we can ease the computational workload of the DBMS and increase it for the Influx</w:t>
        </w:r>
      </w:ins>
      <w:ins w:id="1555" w:author="Giorgio Romeo" w:date="2021-01-04T23:16:00Z">
        <w:r w:rsidR="00672C82" w:rsidRPr="00801F40">
          <w:rPr>
            <w:rFonts w:ascii="Bell MT" w:hAnsi="Bell MT"/>
            <w:sz w:val="28"/>
            <w:szCs w:val="28"/>
            <w:lang w:val="en-US"/>
            <w:rPrChange w:id="1556" w:author="Etion Pinari" w:date="2021-01-06T12:27:00Z">
              <w:rPr>
                <w:rFonts w:ascii="Bell MT" w:hAnsi="Bell MT"/>
                <w:sz w:val="28"/>
                <w:szCs w:val="28"/>
                <w:lang w:val="en-GB"/>
              </w:rPr>
            </w:rPrChange>
          </w:rPr>
          <w:t xml:space="preserve"> </w:t>
        </w:r>
      </w:ins>
      <w:ins w:id="1557" w:author="Etion Pinari" w:date="2021-01-04T16:27:00Z">
        <w:r w:rsidRPr="00801F40">
          <w:rPr>
            <w:rFonts w:ascii="Bell MT" w:hAnsi="Bell MT"/>
            <w:sz w:val="28"/>
            <w:szCs w:val="28"/>
            <w:lang w:val="en-US"/>
            <w:rPrChange w:id="1558" w:author="Etion Pinari" w:date="2021-01-06T12:27:00Z">
              <w:rPr>
                <w:rFonts w:ascii="Bell MT" w:hAnsi="Bell MT"/>
                <w:sz w:val="28"/>
                <w:szCs w:val="28"/>
                <w:lang w:val="en-GB"/>
              </w:rPr>
            </w:rPrChange>
          </w:rPr>
          <w:t>Module, a component which is going to be used way less in comparison.</w:t>
        </w:r>
      </w:ins>
    </w:p>
    <w:p w14:paraId="30671271" w14:textId="17E20CE2" w:rsidR="009121E5" w:rsidRPr="00801F40" w:rsidRDefault="0014447A">
      <w:pPr>
        <w:rPr>
          <w:ins w:id="1559" w:author="Etion Pinari" w:date="2021-01-04T16:26:00Z"/>
          <w:rFonts w:ascii="Bell MT" w:hAnsi="Bell MT"/>
          <w:i/>
          <w:iCs/>
          <w:sz w:val="28"/>
          <w:szCs w:val="28"/>
          <w:lang w:val="en-US"/>
          <w:rPrChange w:id="1560" w:author="Etion Pinari" w:date="2021-01-06T12:27:00Z">
            <w:rPr>
              <w:ins w:id="1561" w:author="Etion Pinari" w:date="2021-01-04T16:26:00Z"/>
              <w:rFonts w:ascii="Bell MT" w:hAnsi="Bell MT"/>
              <w:i/>
              <w:iCs/>
              <w:sz w:val="28"/>
              <w:szCs w:val="28"/>
              <w:lang w:val="en-GB"/>
            </w:rPr>
          </w:rPrChange>
        </w:rPr>
      </w:pPr>
      <w:ins w:id="1562" w:author="Etion Pinari" w:date="2021-01-04T16:28:00Z">
        <w:r w:rsidRPr="00801F40">
          <w:rPr>
            <w:rFonts w:ascii="Bell MT" w:hAnsi="Bell MT"/>
            <w:i/>
            <w:iCs/>
            <w:sz w:val="28"/>
            <w:szCs w:val="28"/>
            <w:lang w:val="en-US"/>
            <w:rPrChange w:id="1563" w:author="Etion Pinari" w:date="2021-01-06T12:27:00Z">
              <w:rPr>
                <w:rFonts w:ascii="Bell MT" w:hAnsi="Bell MT"/>
                <w:i/>
                <w:iCs/>
                <w:sz w:val="28"/>
                <w:szCs w:val="28"/>
                <w:lang w:val="en-GB"/>
              </w:rPr>
            </w:rPrChange>
          </w:rPr>
          <w:br w:type="page"/>
        </w:r>
      </w:ins>
    </w:p>
    <w:p w14:paraId="34929407" w14:textId="4397185A" w:rsidR="009121E5" w:rsidRPr="00801F40" w:rsidRDefault="009925FD">
      <w:pPr>
        <w:pStyle w:val="ListParagraph"/>
        <w:numPr>
          <w:ilvl w:val="0"/>
          <w:numId w:val="39"/>
        </w:numPr>
        <w:jc w:val="both"/>
        <w:rPr>
          <w:ins w:id="1564" w:author="Etion Pinari" w:date="2021-01-04T15:47:00Z"/>
          <w:rFonts w:ascii="Bell MT" w:hAnsi="Bell MT"/>
          <w:i/>
          <w:iCs/>
          <w:sz w:val="28"/>
          <w:szCs w:val="28"/>
          <w:lang w:val="en-US"/>
          <w:rPrChange w:id="1565" w:author="Etion Pinari" w:date="2021-01-06T12:27:00Z">
            <w:rPr>
              <w:ins w:id="1566" w:author="Etion Pinari" w:date="2021-01-04T15:47:00Z"/>
              <w:rFonts w:ascii="Bell MT" w:hAnsi="Bell MT"/>
              <w:i/>
              <w:iCs/>
              <w:sz w:val="28"/>
              <w:szCs w:val="28"/>
              <w:lang w:val="en-GB"/>
            </w:rPr>
          </w:rPrChange>
        </w:rPr>
      </w:pPr>
      <w:ins w:id="1567" w:author="Etion Pinari" w:date="2021-01-06T11:55:00Z">
        <w:r w:rsidRPr="00801F40">
          <w:rPr>
            <w:rFonts w:ascii="Bell MT" w:hAnsi="Bell MT"/>
            <w:i/>
            <w:iCs/>
            <w:noProof/>
            <w:sz w:val="28"/>
            <w:szCs w:val="28"/>
            <w:lang w:val="en-US"/>
            <w:rPrChange w:id="1568" w:author="Etion Pinari" w:date="2021-01-06T12:27:00Z">
              <w:rPr>
                <w:rFonts w:ascii="Bell MT" w:hAnsi="Bell MT"/>
                <w:i/>
                <w:iCs/>
                <w:noProof/>
                <w:sz w:val="28"/>
                <w:szCs w:val="28"/>
                <w:lang w:val="en-GB"/>
              </w:rPr>
            </w:rPrChange>
          </w:rPr>
          <w:lastRenderedPageBreak/>
          <w:drawing>
            <wp:anchor distT="0" distB="0" distL="114300" distR="114300" simplePos="0" relativeHeight="251753472" behindDoc="0" locked="0" layoutInCell="1" allowOverlap="1" wp14:anchorId="189BBFD9" wp14:editId="2849C20D">
              <wp:simplePos x="0" y="0"/>
              <wp:positionH relativeFrom="margin">
                <wp:align>right</wp:align>
              </wp:positionH>
              <wp:positionV relativeFrom="paragraph">
                <wp:posOffset>428625</wp:posOffset>
              </wp:positionV>
              <wp:extent cx="6115050" cy="344805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5050" cy="3448050"/>
                      </a:xfrm>
                      <a:prstGeom prst="rect">
                        <a:avLst/>
                      </a:prstGeom>
                      <a:noFill/>
                      <a:ln>
                        <a:noFill/>
                      </a:ln>
                    </pic:spPr>
                  </pic:pic>
                </a:graphicData>
              </a:graphic>
              <wp14:sizeRelH relativeFrom="page">
                <wp14:pctWidth>0</wp14:pctWidth>
              </wp14:sizeRelH>
              <wp14:sizeRelV relativeFrom="page">
                <wp14:pctHeight>0</wp14:pctHeight>
              </wp14:sizeRelV>
            </wp:anchor>
          </w:drawing>
        </w:r>
      </w:ins>
      <w:ins w:id="1569" w:author="Etion Pinari" w:date="2021-01-04T16:28:00Z">
        <w:r w:rsidR="0014447A" w:rsidRPr="00801F40">
          <w:rPr>
            <w:rFonts w:ascii="Bell MT" w:hAnsi="Bell MT"/>
            <w:i/>
            <w:iCs/>
            <w:sz w:val="28"/>
            <w:szCs w:val="28"/>
            <w:lang w:val="en-US"/>
            <w:rPrChange w:id="1570" w:author="Etion Pinari" w:date="2021-01-06T12:27:00Z">
              <w:rPr>
                <w:rFonts w:ascii="Bell MT" w:hAnsi="Bell MT"/>
                <w:i/>
                <w:iCs/>
                <w:sz w:val="28"/>
                <w:szCs w:val="28"/>
                <w:lang w:val="en-GB"/>
              </w:rPr>
            </w:rPrChange>
          </w:rPr>
          <w:t xml:space="preserve"> Physical ticket acquisition </w:t>
        </w:r>
      </w:ins>
    </w:p>
    <w:p w14:paraId="284049CE" w14:textId="39B3D8F6" w:rsidR="004201DC" w:rsidRPr="00801F40" w:rsidRDefault="004201DC">
      <w:pPr>
        <w:ind w:left="1080"/>
        <w:jc w:val="both"/>
        <w:rPr>
          <w:ins w:id="1571" w:author="Etion Pinari" w:date="2021-01-04T16:33:00Z"/>
          <w:rFonts w:ascii="Bell MT" w:hAnsi="Bell MT"/>
          <w:sz w:val="28"/>
          <w:szCs w:val="28"/>
          <w:lang w:val="en-US"/>
          <w:rPrChange w:id="1572" w:author="Etion Pinari" w:date="2021-01-06T12:27:00Z">
            <w:rPr>
              <w:ins w:id="1573" w:author="Etion Pinari" w:date="2021-01-04T16:33:00Z"/>
              <w:rFonts w:ascii="Bell MT" w:hAnsi="Bell MT"/>
              <w:sz w:val="28"/>
              <w:szCs w:val="28"/>
              <w:lang w:val="en-GB"/>
            </w:rPr>
          </w:rPrChange>
        </w:rPr>
      </w:pPr>
    </w:p>
    <w:p w14:paraId="28362284" w14:textId="02D3D1DF" w:rsidR="0014447A" w:rsidRPr="00801F40" w:rsidRDefault="0014447A">
      <w:pPr>
        <w:ind w:left="1080"/>
        <w:jc w:val="both"/>
        <w:rPr>
          <w:ins w:id="1574" w:author="Etion Pinari" w:date="2021-01-04T15:47:00Z"/>
          <w:rFonts w:ascii="Bell MT" w:hAnsi="Bell MT"/>
          <w:sz w:val="28"/>
          <w:szCs w:val="28"/>
          <w:lang w:val="en-US"/>
          <w:rPrChange w:id="1575" w:author="Etion Pinari" w:date="2021-01-06T12:27:00Z">
            <w:rPr>
              <w:ins w:id="1576" w:author="Etion Pinari" w:date="2021-01-04T15:47:00Z"/>
              <w:rFonts w:ascii="Bell MT" w:hAnsi="Bell MT"/>
              <w:sz w:val="28"/>
              <w:szCs w:val="28"/>
              <w:lang w:val="en-GB"/>
            </w:rPr>
          </w:rPrChange>
        </w:rPr>
      </w:pPr>
      <w:ins w:id="1577" w:author="Etion Pinari" w:date="2021-01-04T16:36:00Z">
        <w:r w:rsidRPr="00801F40">
          <w:rPr>
            <w:rFonts w:ascii="Bell MT" w:hAnsi="Bell MT"/>
            <w:sz w:val="28"/>
            <w:szCs w:val="28"/>
            <w:lang w:val="en-US"/>
            <w:rPrChange w:id="1578" w:author="Etion Pinari" w:date="2021-01-06T12:27:00Z">
              <w:rPr>
                <w:rFonts w:ascii="Bell MT" w:hAnsi="Bell MT"/>
                <w:sz w:val="28"/>
                <w:szCs w:val="28"/>
                <w:lang w:val="en-GB"/>
              </w:rPr>
            </w:rPrChange>
          </w:rPr>
          <w:t>The user who goes physically to the store</w:t>
        </w:r>
      </w:ins>
      <w:ins w:id="1579" w:author="Etion Pinari" w:date="2021-01-04T16:40:00Z">
        <w:r w:rsidR="002C367B" w:rsidRPr="00801F40">
          <w:rPr>
            <w:rFonts w:ascii="Bell MT" w:hAnsi="Bell MT"/>
            <w:sz w:val="28"/>
            <w:szCs w:val="28"/>
            <w:lang w:val="en-US"/>
            <w:rPrChange w:id="1580" w:author="Etion Pinari" w:date="2021-01-06T12:27:00Z">
              <w:rPr>
                <w:rFonts w:ascii="Bell MT" w:hAnsi="Bell MT"/>
                <w:sz w:val="28"/>
                <w:szCs w:val="28"/>
                <w:lang w:val="en-GB"/>
              </w:rPr>
            </w:rPrChange>
          </w:rPr>
          <w:t>,</w:t>
        </w:r>
      </w:ins>
      <w:ins w:id="1581" w:author="Etion Pinari" w:date="2021-01-04T16:37:00Z">
        <w:r w:rsidR="002C367B" w:rsidRPr="00801F40">
          <w:rPr>
            <w:rFonts w:ascii="Bell MT" w:hAnsi="Bell MT"/>
            <w:sz w:val="28"/>
            <w:szCs w:val="28"/>
            <w:lang w:val="en-US"/>
            <w:rPrChange w:id="1582" w:author="Etion Pinari" w:date="2021-01-06T12:27:00Z">
              <w:rPr>
                <w:rFonts w:ascii="Bell MT" w:hAnsi="Bell MT"/>
                <w:sz w:val="28"/>
                <w:szCs w:val="28"/>
                <w:lang w:val="en-GB"/>
              </w:rPr>
            </w:rPrChange>
          </w:rPr>
          <w:t xml:space="preserve"> </w:t>
        </w:r>
      </w:ins>
      <w:ins w:id="1583" w:author="Etion Pinari" w:date="2021-01-04T16:38:00Z">
        <w:r w:rsidR="002C367B" w:rsidRPr="00801F40">
          <w:rPr>
            <w:rFonts w:ascii="Bell MT" w:hAnsi="Bell MT"/>
            <w:sz w:val="28"/>
            <w:szCs w:val="28"/>
            <w:lang w:val="en-US"/>
            <w:rPrChange w:id="1584" w:author="Etion Pinari" w:date="2021-01-06T12:27:00Z">
              <w:rPr>
                <w:rFonts w:ascii="Bell MT" w:hAnsi="Bell MT"/>
                <w:sz w:val="28"/>
                <w:szCs w:val="28"/>
                <w:lang w:val="en-GB"/>
              </w:rPr>
            </w:rPrChange>
          </w:rPr>
          <w:t>requests a ticket and</w:t>
        </w:r>
      </w:ins>
      <w:ins w:id="1585" w:author="Etion Pinari" w:date="2021-01-04T16:39:00Z">
        <w:r w:rsidR="002C367B" w:rsidRPr="00801F40">
          <w:rPr>
            <w:rFonts w:ascii="Bell MT" w:hAnsi="Bell MT"/>
            <w:sz w:val="28"/>
            <w:szCs w:val="28"/>
            <w:lang w:val="en-US"/>
            <w:rPrChange w:id="1586" w:author="Etion Pinari" w:date="2021-01-06T12:27:00Z">
              <w:rPr>
                <w:rFonts w:ascii="Bell MT" w:hAnsi="Bell MT"/>
                <w:sz w:val="28"/>
                <w:szCs w:val="28"/>
                <w:lang w:val="en-GB"/>
              </w:rPr>
            </w:rPrChange>
          </w:rPr>
          <w:t xml:space="preserve"> the ticket’s dispenser internal logic</w:t>
        </w:r>
      </w:ins>
      <w:ins w:id="1587" w:author="Etion Pinari" w:date="2021-01-04T16:40:00Z">
        <w:r w:rsidR="002C367B" w:rsidRPr="00801F40">
          <w:rPr>
            <w:rFonts w:ascii="Bell MT" w:hAnsi="Bell MT"/>
            <w:sz w:val="28"/>
            <w:szCs w:val="28"/>
            <w:lang w:val="en-US"/>
            <w:rPrChange w:id="1588" w:author="Etion Pinari" w:date="2021-01-06T12:27:00Z">
              <w:rPr>
                <w:rFonts w:ascii="Bell MT" w:hAnsi="Bell MT"/>
                <w:sz w:val="28"/>
                <w:szCs w:val="28"/>
                <w:lang w:val="en-GB"/>
              </w:rPr>
            </w:rPrChange>
          </w:rPr>
          <w:t xml:space="preserve"> communicates with the system, asking the first available time slot of that one store.</w:t>
        </w:r>
      </w:ins>
      <w:ins w:id="1589" w:author="Etion Pinari" w:date="2021-01-04T16:42:00Z">
        <w:r w:rsidR="002C367B" w:rsidRPr="00801F40">
          <w:rPr>
            <w:rFonts w:ascii="Bell MT" w:hAnsi="Bell MT"/>
            <w:sz w:val="28"/>
            <w:szCs w:val="28"/>
            <w:lang w:val="en-US"/>
            <w:rPrChange w:id="1590" w:author="Etion Pinari" w:date="2021-01-06T12:27:00Z">
              <w:rPr>
                <w:rFonts w:ascii="Bell MT" w:hAnsi="Bell MT"/>
                <w:sz w:val="28"/>
                <w:szCs w:val="28"/>
                <w:lang w:val="en-GB"/>
              </w:rPr>
            </w:rPrChange>
          </w:rPr>
          <w:t xml:space="preserve"> Just like the virtual ticket, the execution of the methods is the same.</w:t>
        </w:r>
      </w:ins>
    </w:p>
    <w:p w14:paraId="70075435" w14:textId="77777777" w:rsidR="009121E5" w:rsidRPr="00801F40" w:rsidRDefault="009121E5">
      <w:pPr>
        <w:rPr>
          <w:ins w:id="1591" w:author="Etion Pinari" w:date="2021-01-04T16:24:00Z"/>
          <w:rFonts w:ascii="Bell MT" w:hAnsi="Bell MT"/>
          <w:sz w:val="28"/>
          <w:szCs w:val="28"/>
          <w:lang w:val="en-US"/>
          <w:rPrChange w:id="1592" w:author="Etion Pinari" w:date="2021-01-06T12:27:00Z">
            <w:rPr>
              <w:ins w:id="1593" w:author="Etion Pinari" w:date="2021-01-04T16:24:00Z"/>
              <w:rFonts w:ascii="Bell MT" w:hAnsi="Bell MT"/>
              <w:sz w:val="28"/>
              <w:szCs w:val="28"/>
              <w:lang w:val="en-GB"/>
            </w:rPr>
          </w:rPrChange>
        </w:rPr>
      </w:pPr>
      <w:ins w:id="1594" w:author="Etion Pinari" w:date="2021-01-04T16:24:00Z">
        <w:r w:rsidRPr="00801F40">
          <w:rPr>
            <w:rFonts w:ascii="Bell MT" w:hAnsi="Bell MT"/>
            <w:sz w:val="28"/>
            <w:szCs w:val="28"/>
            <w:lang w:val="en-US"/>
            <w:rPrChange w:id="1595" w:author="Etion Pinari" w:date="2021-01-06T12:27:00Z">
              <w:rPr>
                <w:rFonts w:ascii="Bell MT" w:hAnsi="Bell MT"/>
                <w:sz w:val="28"/>
                <w:szCs w:val="28"/>
                <w:lang w:val="en-GB"/>
              </w:rPr>
            </w:rPrChange>
          </w:rPr>
          <w:br w:type="page"/>
        </w:r>
      </w:ins>
    </w:p>
    <w:p w14:paraId="5B7FFAD3" w14:textId="5EAE00F8" w:rsidR="009A6EF1" w:rsidRPr="00801F40" w:rsidDel="00784093" w:rsidRDefault="009925FD">
      <w:pPr>
        <w:ind w:left="1080"/>
        <w:jc w:val="both"/>
        <w:rPr>
          <w:ins w:id="1596" w:author="Giorgio Romeo" w:date="2021-01-04T11:37:00Z"/>
          <w:del w:id="1597" w:author="Etion Pinari" w:date="2021-01-04T16:06:00Z"/>
          <w:rFonts w:ascii="Bell MT" w:hAnsi="Bell MT"/>
          <w:i/>
          <w:iCs/>
          <w:sz w:val="28"/>
          <w:szCs w:val="28"/>
          <w:lang w:val="en-US"/>
          <w:rPrChange w:id="1598" w:author="Etion Pinari" w:date="2021-01-06T12:27:00Z">
            <w:rPr>
              <w:ins w:id="1599" w:author="Giorgio Romeo" w:date="2021-01-04T11:37:00Z"/>
              <w:del w:id="1600" w:author="Etion Pinari" w:date="2021-01-04T16:06:00Z"/>
              <w:rFonts w:ascii="Bell MT" w:hAnsi="Bell MT"/>
              <w:sz w:val="28"/>
              <w:szCs w:val="28"/>
              <w:lang w:val="en-GB"/>
            </w:rPr>
          </w:rPrChange>
        </w:rPr>
        <w:pPrChange w:id="1601" w:author="Etion Pinari" w:date="2021-01-04T16:06:00Z">
          <w:pPr>
            <w:pStyle w:val="ListParagraph"/>
            <w:numPr>
              <w:numId w:val="39"/>
            </w:numPr>
            <w:ind w:left="1350" w:hanging="360"/>
            <w:jc w:val="both"/>
          </w:pPr>
        </w:pPrChange>
      </w:pPr>
      <w:ins w:id="1602" w:author="Etion Pinari" w:date="2021-01-06T11:55:00Z">
        <w:r w:rsidRPr="00801F40">
          <w:rPr>
            <w:rFonts w:ascii="Bell MT" w:hAnsi="Bell MT"/>
            <w:i/>
            <w:iCs/>
            <w:noProof/>
            <w:sz w:val="28"/>
            <w:szCs w:val="28"/>
            <w:lang w:val="en-US"/>
            <w:rPrChange w:id="1603" w:author="Etion Pinari" w:date="2021-01-06T12:27:00Z">
              <w:rPr>
                <w:rFonts w:ascii="Bell MT" w:hAnsi="Bell MT"/>
                <w:i/>
                <w:iCs/>
                <w:noProof/>
                <w:sz w:val="28"/>
                <w:szCs w:val="28"/>
                <w:lang w:val="en-GB"/>
              </w:rPr>
            </w:rPrChange>
          </w:rPr>
          <w:lastRenderedPageBreak/>
          <w:drawing>
            <wp:anchor distT="0" distB="0" distL="114300" distR="114300" simplePos="0" relativeHeight="251754496" behindDoc="0" locked="0" layoutInCell="1" allowOverlap="1" wp14:anchorId="0F9458F3" wp14:editId="5468062E">
              <wp:simplePos x="0" y="0"/>
              <wp:positionH relativeFrom="margin">
                <wp:align>right</wp:align>
              </wp:positionH>
              <wp:positionV relativeFrom="paragraph">
                <wp:posOffset>500380</wp:posOffset>
              </wp:positionV>
              <wp:extent cx="6115050" cy="3019425"/>
              <wp:effectExtent l="0" t="0" r="0" b="952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301942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1A40A3C" w14:textId="56475431" w:rsidR="00C97095" w:rsidRPr="00801F40" w:rsidDel="00784093" w:rsidRDefault="00C97095">
      <w:pPr>
        <w:ind w:left="1080"/>
        <w:jc w:val="both"/>
        <w:rPr>
          <w:ins w:id="1604" w:author="Giorgio Romeo" w:date="2021-01-04T12:18:00Z"/>
          <w:del w:id="1605" w:author="Etion Pinari" w:date="2021-01-04T16:06:00Z"/>
          <w:rFonts w:ascii="Bell MT" w:hAnsi="Bell MT"/>
          <w:i/>
          <w:iCs/>
          <w:sz w:val="28"/>
          <w:szCs w:val="28"/>
          <w:lang w:val="en-US"/>
          <w:rPrChange w:id="1606" w:author="Etion Pinari" w:date="2021-01-06T12:27:00Z">
            <w:rPr>
              <w:ins w:id="1607" w:author="Giorgio Romeo" w:date="2021-01-04T12:18:00Z"/>
              <w:del w:id="1608" w:author="Etion Pinari" w:date="2021-01-04T16:06:00Z"/>
              <w:rFonts w:ascii="Bell MT" w:hAnsi="Bell MT"/>
              <w:i/>
              <w:iCs/>
              <w:sz w:val="28"/>
              <w:szCs w:val="28"/>
              <w:lang w:val="en-GB"/>
            </w:rPr>
          </w:rPrChange>
        </w:rPr>
      </w:pPr>
    </w:p>
    <w:p w14:paraId="23F6813D" w14:textId="77777777" w:rsidR="002C156A" w:rsidRPr="00801F40" w:rsidRDefault="002C156A" w:rsidP="002C156A">
      <w:pPr>
        <w:pStyle w:val="ListParagraph"/>
        <w:numPr>
          <w:ilvl w:val="0"/>
          <w:numId w:val="39"/>
        </w:numPr>
        <w:jc w:val="both"/>
        <w:rPr>
          <w:ins w:id="1609" w:author="Etion Pinari" w:date="2021-01-04T16:15:00Z"/>
          <w:rFonts w:ascii="Bell MT" w:hAnsi="Bell MT"/>
          <w:i/>
          <w:iCs/>
          <w:sz w:val="28"/>
          <w:szCs w:val="28"/>
          <w:lang w:val="en-US"/>
          <w:rPrChange w:id="1610" w:author="Etion Pinari" w:date="2021-01-06T12:27:00Z">
            <w:rPr>
              <w:ins w:id="1611" w:author="Etion Pinari" w:date="2021-01-04T16:15:00Z"/>
              <w:rFonts w:ascii="Bell MT" w:hAnsi="Bell MT"/>
              <w:i/>
              <w:iCs/>
              <w:sz w:val="28"/>
              <w:szCs w:val="28"/>
              <w:lang w:val="en-GB"/>
            </w:rPr>
          </w:rPrChange>
        </w:rPr>
      </w:pPr>
      <w:ins w:id="1612" w:author="Etion Pinari" w:date="2021-01-04T16:15:00Z">
        <w:r w:rsidRPr="00801F40">
          <w:rPr>
            <w:rFonts w:ascii="Bell MT" w:hAnsi="Bell MT"/>
            <w:i/>
            <w:iCs/>
            <w:sz w:val="28"/>
            <w:szCs w:val="28"/>
            <w:lang w:val="en-US"/>
            <w:rPrChange w:id="1613" w:author="Etion Pinari" w:date="2021-01-06T12:27:00Z">
              <w:rPr>
                <w:rFonts w:ascii="Bell MT" w:hAnsi="Bell MT"/>
                <w:i/>
                <w:iCs/>
                <w:sz w:val="28"/>
                <w:szCs w:val="28"/>
                <w:lang w:val="en-GB"/>
              </w:rPr>
            </w:rPrChange>
          </w:rPr>
          <w:t>User enters store</w:t>
        </w:r>
      </w:ins>
    </w:p>
    <w:p w14:paraId="42C8B696" w14:textId="06C8C158" w:rsidR="002C156A" w:rsidRPr="00801F40" w:rsidRDefault="002C156A" w:rsidP="002C156A">
      <w:pPr>
        <w:rPr>
          <w:ins w:id="1614" w:author="Etion Pinari" w:date="2021-01-04T16:15:00Z"/>
          <w:rFonts w:ascii="Bell MT" w:hAnsi="Bell MT"/>
          <w:i/>
          <w:iCs/>
          <w:sz w:val="28"/>
          <w:szCs w:val="28"/>
          <w:lang w:val="en-US"/>
          <w:rPrChange w:id="1615" w:author="Etion Pinari" w:date="2021-01-06T12:27:00Z">
            <w:rPr>
              <w:ins w:id="1616" w:author="Etion Pinari" w:date="2021-01-04T16:15:00Z"/>
              <w:rFonts w:ascii="Bell MT" w:hAnsi="Bell MT"/>
              <w:i/>
              <w:iCs/>
              <w:sz w:val="28"/>
              <w:szCs w:val="28"/>
              <w:lang w:val="en-GB"/>
            </w:rPr>
          </w:rPrChange>
        </w:rPr>
      </w:pPr>
    </w:p>
    <w:p w14:paraId="29115F87" w14:textId="77777777" w:rsidR="002C156A" w:rsidRPr="00801F40" w:rsidRDefault="002C156A" w:rsidP="002C156A">
      <w:pPr>
        <w:ind w:left="1080"/>
        <w:jc w:val="both"/>
        <w:rPr>
          <w:ins w:id="1617" w:author="Etion Pinari" w:date="2021-01-04T16:15:00Z"/>
          <w:rFonts w:ascii="Bell MT" w:hAnsi="Bell MT"/>
          <w:i/>
          <w:iCs/>
          <w:sz w:val="28"/>
          <w:szCs w:val="28"/>
          <w:lang w:val="en-US"/>
          <w:rPrChange w:id="1618" w:author="Etion Pinari" w:date="2021-01-06T12:27:00Z">
            <w:rPr>
              <w:ins w:id="1619" w:author="Etion Pinari" w:date="2021-01-04T16:15:00Z"/>
              <w:rFonts w:ascii="Bell MT" w:hAnsi="Bell MT"/>
              <w:i/>
              <w:iCs/>
              <w:sz w:val="28"/>
              <w:szCs w:val="28"/>
              <w:lang w:val="en-GB"/>
            </w:rPr>
          </w:rPrChange>
        </w:rPr>
      </w:pPr>
    </w:p>
    <w:p w14:paraId="1A8A7904" w14:textId="3C1B3415" w:rsidR="002C156A" w:rsidRPr="00801F40" w:rsidRDefault="002C156A" w:rsidP="002C156A">
      <w:pPr>
        <w:ind w:left="1080"/>
        <w:jc w:val="both"/>
        <w:rPr>
          <w:ins w:id="1620" w:author="Etion Pinari" w:date="2021-01-04T16:16:00Z"/>
          <w:rFonts w:ascii="Bell MT" w:hAnsi="Bell MT"/>
          <w:sz w:val="28"/>
          <w:szCs w:val="28"/>
          <w:lang w:val="en-US"/>
          <w:rPrChange w:id="1621" w:author="Etion Pinari" w:date="2021-01-06T12:27:00Z">
            <w:rPr>
              <w:ins w:id="1622" w:author="Etion Pinari" w:date="2021-01-04T16:16:00Z"/>
              <w:rFonts w:ascii="Bell MT" w:hAnsi="Bell MT"/>
              <w:sz w:val="28"/>
              <w:szCs w:val="28"/>
              <w:lang w:val="en-GB"/>
            </w:rPr>
          </w:rPrChange>
        </w:rPr>
      </w:pPr>
      <w:ins w:id="1623" w:author="Etion Pinari" w:date="2021-01-04T16:15:00Z">
        <w:r w:rsidRPr="00801F40">
          <w:rPr>
            <w:rFonts w:ascii="Bell MT" w:hAnsi="Bell MT"/>
            <w:sz w:val="28"/>
            <w:szCs w:val="28"/>
            <w:lang w:val="en-US"/>
            <w:rPrChange w:id="1624" w:author="Etion Pinari" w:date="2021-01-06T12:27:00Z">
              <w:rPr>
                <w:rFonts w:ascii="Bell MT" w:hAnsi="Bell MT"/>
                <w:sz w:val="28"/>
                <w:szCs w:val="28"/>
                <w:lang w:val="en-GB"/>
              </w:rPr>
            </w:rPrChange>
          </w:rPr>
          <w:t xml:space="preserve">A user that initially scans the code activates the turnstile’s internal logic which will invoke the method that checks if the scanned QR code is correct with respect to the location of the turnstile. The mediator turnstile manager will translate the request so that it is compatible with the internal server protocol. After the check has been completed, the queue manager will save the data regarding the ticket that has just been scanned as a valid entrance, without waiting for a confirmation from the turnstile logic API that the user has </w:t>
        </w:r>
        <w:proofErr w:type="gramStart"/>
        <w:r w:rsidRPr="00801F40">
          <w:rPr>
            <w:rFonts w:ascii="Bell MT" w:hAnsi="Bell MT"/>
            <w:sz w:val="28"/>
            <w:szCs w:val="28"/>
            <w:lang w:val="en-US"/>
            <w:rPrChange w:id="1625" w:author="Etion Pinari" w:date="2021-01-06T12:27:00Z">
              <w:rPr>
                <w:rFonts w:ascii="Bell MT" w:hAnsi="Bell MT"/>
                <w:sz w:val="28"/>
                <w:szCs w:val="28"/>
                <w:lang w:val="en-GB"/>
              </w:rPr>
            </w:rPrChange>
          </w:rPr>
          <w:t>actually pushed</w:t>
        </w:r>
        <w:proofErr w:type="gramEnd"/>
        <w:r w:rsidRPr="00801F40">
          <w:rPr>
            <w:rFonts w:ascii="Bell MT" w:hAnsi="Bell MT"/>
            <w:sz w:val="28"/>
            <w:szCs w:val="28"/>
            <w:lang w:val="en-US"/>
            <w:rPrChange w:id="1626" w:author="Etion Pinari" w:date="2021-01-06T12:27:00Z">
              <w:rPr>
                <w:rFonts w:ascii="Bell MT" w:hAnsi="Bell MT"/>
                <w:sz w:val="28"/>
                <w:szCs w:val="28"/>
                <w:lang w:val="en-GB"/>
              </w:rPr>
            </w:rPrChange>
          </w:rPr>
          <w:t xml:space="preserve"> the turning mechanism. Instead in the case the scanned QR is early, late or in the wrong store, there is no data to be saved and our system will send a NOK response that will not allow to unlock the turnstile. </w:t>
        </w:r>
      </w:ins>
    </w:p>
    <w:p w14:paraId="7EF5F093" w14:textId="63F833B6" w:rsidR="002C156A" w:rsidRPr="00801F40" w:rsidRDefault="002C156A">
      <w:pPr>
        <w:rPr>
          <w:ins w:id="1627" w:author="Etion Pinari" w:date="2021-01-04T16:15:00Z"/>
          <w:rFonts w:ascii="Bell MT" w:hAnsi="Bell MT"/>
          <w:sz w:val="28"/>
          <w:szCs w:val="28"/>
          <w:lang w:val="en-US"/>
          <w:rPrChange w:id="1628" w:author="Etion Pinari" w:date="2021-01-06T12:27:00Z">
            <w:rPr>
              <w:ins w:id="1629" w:author="Etion Pinari" w:date="2021-01-04T16:15:00Z"/>
              <w:rFonts w:ascii="Bell MT" w:hAnsi="Bell MT"/>
              <w:sz w:val="28"/>
              <w:szCs w:val="28"/>
              <w:lang w:val="en-GB"/>
            </w:rPr>
          </w:rPrChange>
        </w:rPr>
        <w:pPrChange w:id="1630" w:author="Etion Pinari" w:date="2021-01-04T16:16:00Z">
          <w:pPr>
            <w:ind w:left="1080"/>
            <w:jc w:val="both"/>
          </w:pPr>
        </w:pPrChange>
      </w:pPr>
      <w:ins w:id="1631" w:author="Etion Pinari" w:date="2021-01-04T16:16:00Z">
        <w:r w:rsidRPr="00801F40">
          <w:rPr>
            <w:rFonts w:ascii="Bell MT" w:hAnsi="Bell MT"/>
            <w:sz w:val="28"/>
            <w:szCs w:val="28"/>
            <w:lang w:val="en-US"/>
            <w:rPrChange w:id="1632" w:author="Etion Pinari" w:date="2021-01-06T12:27:00Z">
              <w:rPr>
                <w:rFonts w:ascii="Bell MT" w:hAnsi="Bell MT"/>
                <w:sz w:val="28"/>
                <w:szCs w:val="28"/>
                <w:lang w:val="en-GB"/>
              </w:rPr>
            </w:rPrChange>
          </w:rPr>
          <w:br w:type="page"/>
        </w:r>
      </w:ins>
    </w:p>
    <w:p w14:paraId="3D4ACA44" w14:textId="6363979D" w:rsidR="007F3319" w:rsidRPr="00801F40" w:rsidDel="002C156A" w:rsidRDefault="009925FD">
      <w:pPr>
        <w:ind w:left="1080"/>
        <w:jc w:val="both"/>
        <w:rPr>
          <w:del w:id="1633" w:author="Etion Pinari" w:date="2021-01-04T16:15:00Z"/>
          <w:rFonts w:ascii="Bell MT" w:hAnsi="Bell MT"/>
          <w:i/>
          <w:iCs/>
          <w:sz w:val="28"/>
          <w:szCs w:val="28"/>
          <w:lang w:val="en-US"/>
          <w:rPrChange w:id="1634" w:author="Etion Pinari" w:date="2021-01-06T12:27:00Z">
            <w:rPr>
              <w:del w:id="1635" w:author="Etion Pinari" w:date="2021-01-04T16:15:00Z"/>
              <w:rFonts w:ascii="Bell MT" w:hAnsi="Bell MT"/>
              <w:i/>
              <w:iCs/>
              <w:sz w:val="28"/>
              <w:szCs w:val="28"/>
              <w:lang w:val="en-GB"/>
            </w:rPr>
          </w:rPrChange>
        </w:rPr>
      </w:pPr>
      <w:ins w:id="1636" w:author="Etion Pinari" w:date="2021-01-06T11:55:00Z">
        <w:r w:rsidRPr="00801F40">
          <w:rPr>
            <w:rFonts w:ascii="Bell MT" w:hAnsi="Bell MT"/>
            <w:i/>
            <w:iCs/>
            <w:noProof/>
            <w:sz w:val="28"/>
            <w:szCs w:val="28"/>
            <w:lang w:val="en-US"/>
            <w:rPrChange w:id="1637" w:author="Etion Pinari" w:date="2021-01-06T12:27:00Z">
              <w:rPr>
                <w:rFonts w:ascii="Bell MT" w:hAnsi="Bell MT"/>
                <w:i/>
                <w:iCs/>
                <w:noProof/>
                <w:sz w:val="28"/>
                <w:szCs w:val="28"/>
                <w:lang w:val="en-GB"/>
              </w:rPr>
            </w:rPrChange>
          </w:rPr>
          <w:lastRenderedPageBreak/>
          <w:drawing>
            <wp:anchor distT="0" distB="0" distL="114300" distR="114300" simplePos="0" relativeHeight="251755520" behindDoc="0" locked="0" layoutInCell="1" allowOverlap="1" wp14:anchorId="3BFEB434" wp14:editId="7EBC3B1F">
              <wp:simplePos x="0" y="0"/>
              <wp:positionH relativeFrom="margin">
                <wp:align>right</wp:align>
              </wp:positionH>
              <wp:positionV relativeFrom="paragraph">
                <wp:posOffset>485775</wp:posOffset>
              </wp:positionV>
              <wp:extent cx="6115050" cy="3076575"/>
              <wp:effectExtent l="0" t="0" r="0"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5050" cy="307657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21F32018" w14:textId="373E758D" w:rsidR="002C156A" w:rsidRPr="00801F40" w:rsidRDefault="002C156A" w:rsidP="009925FD">
      <w:pPr>
        <w:pStyle w:val="ListParagraph"/>
        <w:numPr>
          <w:ilvl w:val="0"/>
          <w:numId w:val="39"/>
        </w:numPr>
        <w:jc w:val="both"/>
        <w:rPr>
          <w:ins w:id="1638" w:author="Etion Pinari" w:date="2021-01-04T16:15:00Z"/>
          <w:rFonts w:ascii="Bell MT" w:hAnsi="Bell MT"/>
          <w:i/>
          <w:iCs/>
          <w:sz w:val="28"/>
          <w:szCs w:val="28"/>
          <w:lang w:val="en-US"/>
          <w:rPrChange w:id="1639" w:author="Etion Pinari" w:date="2021-01-06T12:27:00Z">
            <w:rPr>
              <w:ins w:id="1640" w:author="Etion Pinari" w:date="2021-01-04T16:15:00Z"/>
              <w:lang w:val="en-GB"/>
            </w:rPr>
          </w:rPrChange>
        </w:rPr>
        <w:pPrChange w:id="1641" w:author="Etion Pinari" w:date="2021-01-06T11:56:00Z">
          <w:pPr>
            <w:ind w:left="1080"/>
            <w:jc w:val="both"/>
          </w:pPr>
        </w:pPrChange>
      </w:pPr>
      <w:ins w:id="1642" w:author="Etion Pinari" w:date="2021-01-04T16:15:00Z">
        <w:r w:rsidRPr="00801F40">
          <w:rPr>
            <w:rFonts w:ascii="Bell MT" w:hAnsi="Bell MT"/>
            <w:i/>
            <w:iCs/>
            <w:sz w:val="28"/>
            <w:szCs w:val="28"/>
            <w:lang w:val="en-US"/>
            <w:rPrChange w:id="1643" w:author="Etion Pinari" w:date="2021-01-06T12:27:00Z">
              <w:rPr>
                <w:rFonts w:ascii="Bell MT" w:hAnsi="Bell MT"/>
                <w:i/>
                <w:iCs/>
                <w:sz w:val="28"/>
                <w:szCs w:val="28"/>
                <w:lang w:val="en-GB"/>
              </w:rPr>
            </w:rPrChange>
          </w:rPr>
          <w:t xml:space="preserve">User </w:t>
        </w:r>
      </w:ins>
      <w:ins w:id="1644" w:author="Etion Pinari" w:date="2021-01-04T16:16:00Z">
        <w:r w:rsidRPr="00801F40">
          <w:rPr>
            <w:rFonts w:ascii="Bell MT" w:hAnsi="Bell MT"/>
            <w:i/>
            <w:iCs/>
            <w:sz w:val="28"/>
            <w:szCs w:val="28"/>
            <w:lang w:val="en-US"/>
            <w:rPrChange w:id="1645" w:author="Etion Pinari" w:date="2021-01-06T12:27:00Z">
              <w:rPr>
                <w:rFonts w:ascii="Bell MT" w:hAnsi="Bell MT"/>
                <w:i/>
                <w:iCs/>
                <w:sz w:val="28"/>
                <w:szCs w:val="28"/>
                <w:lang w:val="en-GB"/>
              </w:rPr>
            </w:rPrChange>
          </w:rPr>
          <w:t xml:space="preserve">exits </w:t>
        </w:r>
      </w:ins>
      <w:ins w:id="1646" w:author="Etion Pinari" w:date="2021-01-04T16:15:00Z">
        <w:r w:rsidRPr="00801F40">
          <w:rPr>
            <w:rFonts w:ascii="Bell MT" w:hAnsi="Bell MT"/>
            <w:i/>
            <w:iCs/>
            <w:sz w:val="28"/>
            <w:szCs w:val="28"/>
            <w:lang w:val="en-US"/>
            <w:rPrChange w:id="1647" w:author="Etion Pinari" w:date="2021-01-06T12:27:00Z">
              <w:rPr>
                <w:rFonts w:ascii="Bell MT" w:hAnsi="Bell MT"/>
                <w:i/>
                <w:iCs/>
                <w:sz w:val="28"/>
                <w:szCs w:val="28"/>
                <w:lang w:val="en-GB"/>
              </w:rPr>
            </w:rPrChange>
          </w:rPr>
          <w:t>store</w:t>
        </w:r>
      </w:ins>
    </w:p>
    <w:p w14:paraId="479E944C" w14:textId="77777777" w:rsidR="009925FD" w:rsidRPr="00801F40" w:rsidRDefault="009925FD">
      <w:pPr>
        <w:ind w:left="1080"/>
        <w:jc w:val="both"/>
        <w:rPr>
          <w:ins w:id="1648" w:author="Etion Pinari" w:date="2021-01-06T11:56:00Z"/>
          <w:rFonts w:ascii="Bell MT" w:hAnsi="Bell MT"/>
          <w:sz w:val="28"/>
          <w:szCs w:val="28"/>
          <w:lang w:val="en-US"/>
          <w:rPrChange w:id="1649" w:author="Etion Pinari" w:date="2021-01-06T12:27:00Z">
            <w:rPr>
              <w:ins w:id="1650" w:author="Etion Pinari" w:date="2021-01-06T11:56:00Z"/>
              <w:rFonts w:ascii="Bell MT" w:hAnsi="Bell MT"/>
              <w:sz w:val="28"/>
              <w:szCs w:val="28"/>
              <w:lang w:val="en-GB"/>
            </w:rPr>
          </w:rPrChange>
        </w:rPr>
      </w:pPr>
    </w:p>
    <w:p w14:paraId="5A9AE31C" w14:textId="72307251" w:rsidR="009121E5" w:rsidRPr="00801F40" w:rsidRDefault="009121E5">
      <w:pPr>
        <w:ind w:left="1080"/>
        <w:jc w:val="both"/>
        <w:rPr>
          <w:ins w:id="1651" w:author="Etion Pinari" w:date="2021-01-04T16:15:00Z"/>
          <w:rFonts w:ascii="Bell MT" w:hAnsi="Bell MT"/>
          <w:sz w:val="28"/>
          <w:szCs w:val="28"/>
          <w:lang w:val="en-US"/>
          <w:rPrChange w:id="1652" w:author="Etion Pinari" w:date="2021-01-06T12:27:00Z">
            <w:rPr>
              <w:ins w:id="1653" w:author="Etion Pinari" w:date="2021-01-04T16:15:00Z"/>
              <w:rFonts w:ascii="Bell MT" w:hAnsi="Bell MT"/>
              <w:sz w:val="28"/>
              <w:szCs w:val="28"/>
              <w:lang w:val="en-GB"/>
            </w:rPr>
          </w:rPrChange>
        </w:rPr>
      </w:pPr>
      <w:ins w:id="1654" w:author="Etion Pinari" w:date="2021-01-04T16:19:00Z">
        <w:r w:rsidRPr="00801F40">
          <w:rPr>
            <w:rFonts w:ascii="Bell MT" w:hAnsi="Bell MT"/>
            <w:sz w:val="28"/>
            <w:szCs w:val="28"/>
            <w:lang w:val="en-US"/>
            <w:rPrChange w:id="1655" w:author="Etion Pinari" w:date="2021-01-06T12:27:00Z">
              <w:rPr>
                <w:rFonts w:ascii="Bell MT" w:hAnsi="Bell MT"/>
                <w:sz w:val="28"/>
                <w:szCs w:val="28"/>
                <w:lang w:val="en-GB"/>
              </w:rPr>
            </w:rPrChange>
          </w:rPr>
          <w:t xml:space="preserve">The only difference from the “User enters store” sequence diagram is that </w:t>
        </w:r>
      </w:ins>
      <w:ins w:id="1656" w:author="Etion Pinari" w:date="2021-01-04T16:20:00Z">
        <w:r w:rsidRPr="00801F40">
          <w:rPr>
            <w:rFonts w:ascii="Bell MT" w:hAnsi="Bell MT"/>
            <w:sz w:val="28"/>
            <w:szCs w:val="28"/>
            <w:lang w:val="en-US"/>
            <w:rPrChange w:id="1657" w:author="Etion Pinari" w:date="2021-01-06T12:27:00Z">
              <w:rPr>
                <w:rFonts w:ascii="Bell MT" w:hAnsi="Bell MT"/>
                <w:sz w:val="28"/>
                <w:szCs w:val="28"/>
                <w:lang w:val="en-GB"/>
              </w:rPr>
            </w:rPrChange>
          </w:rPr>
          <w:t>in this case, there might be a QR</w:t>
        </w:r>
      </w:ins>
      <w:ins w:id="1658" w:author="Giorgio Romeo" w:date="2021-01-04T23:17:00Z">
        <w:r w:rsidR="00672C82" w:rsidRPr="00801F40">
          <w:rPr>
            <w:rFonts w:ascii="Bell MT" w:hAnsi="Bell MT"/>
            <w:sz w:val="28"/>
            <w:szCs w:val="28"/>
            <w:lang w:val="en-US"/>
            <w:rPrChange w:id="1659" w:author="Etion Pinari" w:date="2021-01-06T12:27:00Z">
              <w:rPr>
                <w:rFonts w:ascii="Bell MT" w:hAnsi="Bell MT"/>
                <w:sz w:val="28"/>
                <w:szCs w:val="28"/>
                <w:lang w:val="en-GB"/>
              </w:rPr>
            </w:rPrChange>
          </w:rPr>
          <w:t xml:space="preserve"> c</w:t>
        </w:r>
      </w:ins>
      <w:ins w:id="1660" w:author="Etion Pinari" w:date="2021-01-04T16:20:00Z">
        <w:del w:id="1661" w:author="Giorgio Romeo" w:date="2021-01-04T23:17:00Z">
          <w:r w:rsidRPr="00801F40" w:rsidDel="00672C82">
            <w:rPr>
              <w:rFonts w:ascii="Bell MT" w:hAnsi="Bell MT"/>
              <w:sz w:val="28"/>
              <w:szCs w:val="28"/>
              <w:lang w:val="en-US"/>
              <w:rPrChange w:id="1662" w:author="Etion Pinari" w:date="2021-01-06T12:27:00Z">
                <w:rPr>
                  <w:rFonts w:ascii="Bell MT" w:hAnsi="Bell MT"/>
                  <w:sz w:val="28"/>
                  <w:szCs w:val="28"/>
                  <w:lang w:val="en-GB"/>
                </w:rPr>
              </w:rPrChange>
            </w:rPr>
            <w:delText>C</w:delText>
          </w:r>
        </w:del>
        <w:r w:rsidRPr="00801F40">
          <w:rPr>
            <w:rFonts w:ascii="Bell MT" w:hAnsi="Bell MT"/>
            <w:sz w:val="28"/>
            <w:szCs w:val="28"/>
            <w:lang w:val="en-US"/>
            <w:rPrChange w:id="1663" w:author="Etion Pinari" w:date="2021-01-06T12:27:00Z">
              <w:rPr>
                <w:rFonts w:ascii="Bell MT" w:hAnsi="Bell MT"/>
                <w:sz w:val="28"/>
                <w:szCs w:val="28"/>
                <w:lang w:val="en-GB"/>
              </w:rPr>
            </w:rPrChange>
          </w:rPr>
          <w:t xml:space="preserve">ode scanner inside the cash register that communicates with </w:t>
        </w:r>
      </w:ins>
      <w:ins w:id="1664" w:author="Etion Pinari" w:date="2021-01-04T16:21:00Z">
        <w:r w:rsidRPr="00801F40">
          <w:rPr>
            <w:rFonts w:ascii="Bell MT" w:hAnsi="Bell MT"/>
            <w:sz w:val="28"/>
            <w:szCs w:val="28"/>
            <w:lang w:val="en-US"/>
            <w:rPrChange w:id="1665" w:author="Etion Pinari" w:date="2021-01-06T12:27:00Z">
              <w:rPr>
                <w:rFonts w:ascii="Bell MT" w:hAnsi="Bell MT"/>
                <w:sz w:val="28"/>
                <w:szCs w:val="28"/>
                <w:lang w:val="en-GB"/>
              </w:rPr>
            </w:rPrChange>
          </w:rPr>
          <w:t>the system’s mediator. The scan ca</w:t>
        </w:r>
      </w:ins>
      <w:ins w:id="1666" w:author="Etion Pinari" w:date="2021-01-04T16:22:00Z">
        <w:r w:rsidRPr="00801F40">
          <w:rPr>
            <w:rFonts w:ascii="Bell MT" w:hAnsi="Bell MT"/>
            <w:sz w:val="28"/>
            <w:szCs w:val="28"/>
            <w:lang w:val="en-US"/>
            <w:rPrChange w:id="1667" w:author="Etion Pinari" w:date="2021-01-06T12:27:00Z">
              <w:rPr>
                <w:rFonts w:ascii="Bell MT" w:hAnsi="Bell MT"/>
                <w:sz w:val="28"/>
                <w:szCs w:val="28"/>
                <w:lang w:val="en-GB"/>
              </w:rPr>
            </w:rPrChange>
          </w:rPr>
          <w:t>n be done by the cashier or by the system’s user</w:t>
        </w:r>
      </w:ins>
      <w:ins w:id="1668" w:author="Etion Pinari" w:date="2021-01-04T16:23:00Z">
        <w:r w:rsidRPr="00801F40">
          <w:rPr>
            <w:rFonts w:ascii="Bell MT" w:hAnsi="Bell MT"/>
            <w:sz w:val="28"/>
            <w:szCs w:val="28"/>
            <w:lang w:val="en-US"/>
            <w:rPrChange w:id="1669" w:author="Etion Pinari" w:date="2021-01-06T12:27:00Z">
              <w:rPr>
                <w:rFonts w:ascii="Bell MT" w:hAnsi="Bell MT"/>
                <w:sz w:val="28"/>
                <w:szCs w:val="28"/>
                <w:lang w:val="en-GB"/>
              </w:rPr>
            </w:rPrChange>
          </w:rPr>
          <w:t xml:space="preserve"> through a default turnstile where all </w:t>
        </w:r>
      </w:ins>
      <w:ins w:id="1670" w:author="Etion Pinari" w:date="2021-01-04T16:24:00Z">
        <w:r w:rsidRPr="00801F40">
          <w:rPr>
            <w:rFonts w:ascii="Bell MT" w:hAnsi="Bell MT"/>
            <w:sz w:val="28"/>
            <w:szCs w:val="28"/>
            <w:lang w:val="en-US"/>
            <w:rPrChange w:id="1671" w:author="Etion Pinari" w:date="2021-01-06T12:27:00Z">
              <w:rPr>
                <w:rFonts w:ascii="Bell MT" w:hAnsi="Bell MT"/>
                <w:sz w:val="28"/>
                <w:szCs w:val="28"/>
                <w:lang w:val="en-GB"/>
              </w:rPr>
            </w:rPrChange>
          </w:rPr>
          <w:t>users who have not bought any products go to</w:t>
        </w:r>
      </w:ins>
      <w:ins w:id="1672" w:author="Etion Pinari" w:date="2021-01-04T16:22:00Z">
        <w:r w:rsidRPr="00801F40">
          <w:rPr>
            <w:rFonts w:ascii="Bell MT" w:hAnsi="Bell MT"/>
            <w:sz w:val="28"/>
            <w:szCs w:val="28"/>
            <w:lang w:val="en-US"/>
            <w:rPrChange w:id="1673" w:author="Etion Pinari" w:date="2021-01-06T12:27:00Z">
              <w:rPr>
                <w:rFonts w:ascii="Bell MT" w:hAnsi="Bell MT"/>
                <w:sz w:val="28"/>
                <w:szCs w:val="28"/>
                <w:lang w:val="en-GB"/>
              </w:rPr>
            </w:rPrChange>
          </w:rPr>
          <w:t>.</w:t>
        </w:r>
      </w:ins>
    </w:p>
    <w:p w14:paraId="00FBA02F" w14:textId="77777777" w:rsidR="002C156A" w:rsidRPr="00801F40" w:rsidRDefault="002C156A">
      <w:pPr>
        <w:ind w:left="1080"/>
        <w:jc w:val="both"/>
        <w:rPr>
          <w:ins w:id="1674" w:author="Etion Pinari" w:date="2021-01-04T16:15:00Z"/>
          <w:rFonts w:ascii="Bell MT" w:hAnsi="Bell MT"/>
          <w:i/>
          <w:iCs/>
          <w:sz w:val="28"/>
          <w:szCs w:val="28"/>
          <w:lang w:val="en-US"/>
          <w:rPrChange w:id="1675" w:author="Etion Pinari" w:date="2021-01-06T12:27:00Z">
            <w:rPr>
              <w:ins w:id="1676" w:author="Etion Pinari" w:date="2021-01-04T16:15:00Z"/>
              <w:rFonts w:ascii="Bell MT" w:hAnsi="Bell MT"/>
              <w:i/>
              <w:iCs/>
              <w:sz w:val="28"/>
              <w:szCs w:val="28"/>
              <w:lang w:val="en-GB"/>
            </w:rPr>
          </w:rPrChange>
        </w:rPr>
      </w:pPr>
    </w:p>
    <w:p w14:paraId="2835E4B2" w14:textId="270272B0" w:rsidR="007F3319" w:rsidRPr="00801F40" w:rsidDel="002C156A" w:rsidRDefault="007F3319">
      <w:pPr>
        <w:ind w:left="1080"/>
        <w:jc w:val="both"/>
        <w:rPr>
          <w:ins w:id="1677" w:author="Giorgio Romeo" w:date="2021-01-04T12:18:00Z"/>
          <w:del w:id="1678" w:author="Etion Pinari" w:date="2021-01-04T16:15:00Z"/>
          <w:rFonts w:ascii="Bell MT" w:hAnsi="Bell MT"/>
          <w:sz w:val="28"/>
          <w:szCs w:val="28"/>
          <w:lang w:val="en-US"/>
          <w:rPrChange w:id="1679" w:author="Etion Pinari" w:date="2021-01-06T12:27:00Z">
            <w:rPr>
              <w:ins w:id="1680" w:author="Giorgio Romeo" w:date="2021-01-04T12:18:00Z"/>
              <w:del w:id="1681" w:author="Etion Pinari" w:date="2021-01-04T16:15:00Z"/>
              <w:rFonts w:ascii="Bell MT" w:hAnsi="Bell MT"/>
              <w:i/>
              <w:iCs/>
              <w:sz w:val="28"/>
              <w:szCs w:val="28"/>
              <w:lang w:val="en-GB"/>
            </w:rPr>
          </w:rPrChange>
        </w:rPr>
      </w:pPr>
    </w:p>
    <w:p w14:paraId="4D5FFFE8" w14:textId="76E94563" w:rsidR="007F3319" w:rsidRPr="00801F40" w:rsidRDefault="007F3319">
      <w:pPr>
        <w:ind w:left="1080"/>
        <w:jc w:val="both"/>
        <w:rPr>
          <w:ins w:id="1682" w:author="Giorgio Romeo" w:date="2021-01-04T12:18:00Z"/>
          <w:rFonts w:ascii="Bell MT" w:hAnsi="Bell MT"/>
          <w:i/>
          <w:iCs/>
          <w:sz w:val="28"/>
          <w:szCs w:val="28"/>
          <w:lang w:val="en-US"/>
          <w:rPrChange w:id="1683" w:author="Etion Pinari" w:date="2021-01-06T12:27:00Z">
            <w:rPr>
              <w:ins w:id="1684" w:author="Giorgio Romeo" w:date="2021-01-04T12:18:00Z"/>
              <w:rFonts w:ascii="Bell MT" w:hAnsi="Bell MT"/>
              <w:i/>
              <w:iCs/>
              <w:sz w:val="28"/>
              <w:szCs w:val="28"/>
              <w:lang w:val="en-GB"/>
            </w:rPr>
          </w:rPrChange>
        </w:rPr>
      </w:pPr>
    </w:p>
    <w:p w14:paraId="6E17EC8F" w14:textId="26DB250F" w:rsidR="007F3319" w:rsidRPr="00801F40" w:rsidRDefault="007F3319">
      <w:pPr>
        <w:ind w:left="1080"/>
        <w:jc w:val="both"/>
        <w:rPr>
          <w:ins w:id="1685" w:author="Giorgio Romeo" w:date="2021-01-04T12:18:00Z"/>
          <w:rFonts w:ascii="Bell MT" w:hAnsi="Bell MT"/>
          <w:i/>
          <w:iCs/>
          <w:sz w:val="28"/>
          <w:szCs w:val="28"/>
          <w:lang w:val="en-US"/>
          <w:rPrChange w:id="1686" w:author="Etion Pinari" w:date="2021-01-06T12:27:00Z">
            <w:rPr>
              <w:ins w:id="1687" w:author="Giorgio Romeo" w:date="2021-01-04T12:18:00Z"/>
              <w:rFonts w:ascii="Bell MT" w:hAnsi="Bell MT"/>
              <w:i/>
              <w:iCs/>
              <w:sz w:val="28"/>
              <w:szCs w:val="28"/>
              <w:lang w:val="en-GB"/>
            </w:rPr>
          </w:rPrChange>
        </w:rPr>
      </w:pPr>
    </w:p>
    <w:p w14:paraId="402974B6" w14:textId="03CDC6AB" w:rsidR="00784093" w:rsidRPr="00801F40" w:rsidRDefault="00784093">
      <w:pPr>
        <w:ind w:left="1080"/>
        <w:jc w:val="both"/>
        <w:rPr>
          <w:ins w:id="1688" w:author="Etion Pinari" w:date="2021-01-04T16:03:00Z"/>
          <w:rFonts w:ascii="Bell MT" w:hAnsi="Bell MT"/>
          <w:i/>
          <w:iCs/>
          <w:sz w:val="28"/>
          <w:szCs w:val="28"/>
          <w:lang w:val="en-US"/>
          <w:rPrChange w:id="1689" w:author="Etion Pinari" w:date="2021-01-06T12:27:00Z">
            <w:rPr>
              <w:ins w:id="1690" w:author="Etion Pinari" w:date="2021-01-04T16:03:00Z"/>
              <w:rFonts w:ascii="Bell MT" w:hAnsi="Bell MT"/>
              <w:i/>
              <w:iCs/>
              <w:sz w:val="28"/>
              <w:szCs w:val="28"/>
              <w:lang w:val="en-GB"/>
            </w:rPr>
          </w:rPrChange>
        </w:rPr>
      </w:pPr>
    </w:p>
    <w:p w14:paraId="40F8A4C4" w14:textId="29D57D4B" w:rsidR="007F3319" w:rsidRPr="00801F40" w:rsidRDefault="00784093">
      <w:pPr>
        <w:rPr>
          <w:rFonts w:ascii="Bell MT" w:hAnsi="Bell MT"/>
          <w:i/>
          <w:iCs/>
          <w:sz w:val="28"/>
          <w:szCs w:val="28"/>
          <w:lang w:val="en-US"/>
          <w:rPrChange w:id="1691" w:author="Etion Pinari" w:date="2021-01-06T12:27:00Z">
            <w:rPr>
              <w:lang w:val="en-GB"/>
            </w:rPr>
          </w:rPrChange>
        </w:rPr>
        <w:pPrChange w:id="1692" w:author="Etion Pinari" w:date="2021-01-04T16:03:00Z">
          <w:pPr>
            <w:pStyle w:val="ListParagraph"/>
            <w:numPr>
              <w:ilvl w:val="1"/>
              <w:numId w:val="1"/>
            </w:numPr>
            <w:ind w:hanging="360"/>
          </w:pPr>
        </w:pPrChange>
      </w:pPr>
      <w:ins w:id="1693" w:author="Etion Pinari" w:date="2021-01-04T16:03:00Z">
        <w:r w:rsidRPr="00801F40">
          <w:rPr>
            <w:rFonts w:ascii="Bell MT" w:hAnsi="Bell MT"/>
            <w:i/>
            <w:iCs/>
            <w:sz w:val="28"/>
            <w:szCs w:val="28"/>
            <w:lang w:val="en-US"/>
            <w:rPrChange w:id="1694" w:author="Etion Pinari" w:date="2021-01-06T12:27:00Z">
              <w:rPr>
                <w:rFonts w:ascii="Bell MT" w:hAnsi="Bell MT"/>
                <w:i/>
                <w:iCs/>
                <w:sz w:val="28"/>
                <w:szCs w:val="28"/>
                <w:lang w:val="en-GB"/>
              </w:rPr>
            </w:rPrChange>
          </w:rPr>
          <w:br w:type="page"/>
        </w:r>
      </w:ins>
    </w:p>
    <w:p w14:paraId="12B4B4FA" w14:textId="7265259F" w:rsidR="006625AC" w:rsidRPr="00801F40" w:rsidRDefault="006625AC" w:rsidP="006625AC">
      <w:pPr>
        <w:pStyle w:val="ListParagraph"/>
        <w:numPr>
          <w:ilvl w:val="1"/>
          <w:numId w:val="1"/>
        </w:numPr>
        <w:rPr>
          <w:rFonts w:ascii="Bell MT" w:hAnsi="Bell MT"/>
          <w:i/>
          <w:iCs/>
          <w:sz w:val="32"/>
          <w:szCs w:val="32"/>
          <w:lang w:val="en-US"/>
          <w:rPrChange w:id="1695" w:author="Etion Pinari" w:date="2021-01-06T12:27:00Z">
            <w:rPr>
              <w:rFonts w:ascii="Bell MT" w:hAnsi="Bell MT"/>
              <w:i/>
              <w:iCs/>
              <w:sz w:val="32"/>
              <w:szCs w:val="32"/>
              <w:lang w:val="en-GB"/>
            </w:rPr>
          </w:rPrChange>
        </w:rPr>
      </w:pPr>
      <w:r w:rsidRPr="00801F40">
        <w:rPr>
          <w:rFonts w:ascii="Bell MT" w:hAnsi="Bell MT"/>
          <w:i/>
          <w:iCs/>
          <w:sz w:val="32"/>
          <w:szCs w:val="32"/>
          <w:lang w:val="en-US"/>
          <w:rPrChange w:id="1696" w:author="Etion Pinari" w:date="2021-01-06T12:27:00Z">
            <w:rPr>
              <w:rFonts w:ascii="Bell MT" w:hAnsi="Bell MT"/>
              <w:i/>
              <w:iCs/>
              <w:sz w:val="32"/>
              <w:szCs w:val="32"/>
              <w:lang w:val="en-GB"/>
            </w:rPr>
          </w:rPrChange>
        </w:rPr>
        <w:lastRenderedPageBreak/>
        <w:t xml:space="preserve">Component interfaces </w:t>
      </w:r>
    </w:p>
    <w:p w14:paraId="398F9CFC" w14:textId="5C96721D" w:rsidR="006625AC" w:rsidRPr="00801F40" w:rsidRDefault="006625AC" w:rsidP="006625AC">
      <w:pPr>
        <w:pStyle w:val="ListParagraph"/>
        <w:numPr>
          <w:ilvl w:val="1"/>
          <w:numId w:val="1"/>
        </w:numPr>
        <w:rPr>
          <w:ins w:id="1697" w:author="Cristian Sbrolli" w:date="2021-01-04T01:27:00Z"/>
          <w:rFonts w:ascii="Bell MT" w:hAnsi="Bell MT"/>
          <w:lang w:val="en-US"/>
          <w:rPrChange w:id="1698" w:author="Etion Pinari" w:date="2021-01-06T12:27:00Z">
            <w:rPr>
              <w:ins w:id="1699" w:author="Cristian Sbrolli" w:date="2021-01-04T01:27:00Z"/>
              <w:rFonts w:ascii="Bell MT" w:hAnsi="Bell MT"/>
              <w:lang w:val="en-GB"/>
            </w:rPr>
          </w:rPrChange>
        </w:rPr>
      </w:pPr>
      <w:r w:rsidRPr="00801F40">
        <w:rPr>
          <w:rFonts w:ascii="Bell MT" w:hAnsi="Bell MT"/>
          <w:i/>
          <w:iCs/>
          <w:sz w:val="32"/>
          <w:szCs w:val="32"/>
          <w:lang w:val="en-US"/>
          <w:rPrChange w:id="1700" w:author="Etion Pinari" w:date="2021-01-06T12:27:00Z">
            <w:rPr>
              <w:rFonts w:ascii="Bell MT" w:hAnsi="Bell MT"/>
              <w:i/>
              <w:iCs/>
              <w:sz w:val="32"/>
              <w:szCs w:val="32"/>
              <w:lang w:val="en-GB"/>
            </w:rPr>
          </w:rPrChange>
        </w:rPr>
        <w:t>Selected architectural styles and patterns</w:t>
      </w:r>
      <w:r w:rsidRPr="00801F40">
        <w:rPr>
          <w:rFonts w:ascii="Bell MT" w:hAnsi="Bell MT"/>
          <w:lang w:val="en-US"/>
          <w:rPrChange w:id="1701" w:author="Etion Pinari" w:date="2021-01-06T12:27:00Z">
            <w:rPr>
              <w:rFonts w:ascii="Bell MT" w:hAnsi="Bell MT"/>
              <w:lang w:val="en-GB"/>
            </w:rPr>
          </w:rPrChange>
        </w:rPr>
        <w:t xml:space="preserve">: </w:t>
      </w:r>
      <w:ins w:id="1702" w:author="Cristian Sbrolli" w:date="2021-01-04T01:29:00Z">
        <w:r w:rsidR="00F27B54" w:rsidRPr="00801F40">
          <w:rPr>
            <w:rFonts w:ascii="Bell MT" w:hAnsi="Bell MT"/>
            <w:lang w:val="en-US"/>
            <w:rPrChange w:id="1703" w:author="Etion Pinari" w:date="2021-01-06T12:27:00Z">
              <w:rPr>
                <w:rFonts w:ascii="Bell MT" w:hAnsi="Bell MT"/>
                <w:lang w:val="en-GB"/>
              </w:rPr>
            </w:rPrChange>
          </w:rPr>
          <w:br/>
        </w:r>
      </w:ins>
      <w:del w:id="1704" w:author="Cristian Sbrolli" w:date="2021-01-04T01:27:00Z">
        <w:r w:rsidRPr="00801F40" w:rsidDel="00F27B54">
          <w:rPr>
            <w:rFonts w:ascii="Bell MT" w:hAnsi="Bell MT"/>
            <w:lang w:val="en-US"/>
            <w:rPrChange w:id="1705" w:author="Etion Pinari" w:date="2021-01-06T12:27:00Z">
              <w:rPr>
                <w:rFonts w:ascii="Bell MT" w:hAnsi="Bell MT"/>
                <w:lang w:val="en-GB"/>
              </w:rPr>
            </w:rPrChange>
          </w:rPr>
          <w:delText xml:space="preserve">Please explain which styles/patterns you used, why, and how </w:delText>
        </w:r>
      </w:del>
    </w:p>
    <w:p w14:paraId="251D5E33" w14:textId="5814C2E5" w:rsidR="00F27B54" w:rsidRPr="00801F40" w:rsidRDefault="00F27B54" w:rsidP="00F27B54">
      <w:pPr>
        <w:pStyle w:val="ListParagraph"/>
        <w:rPr>
          <w:ins w:id="1706" w:author="Cristian Sbrolli" w:date="2021-01-04T01:28:00Z"/>
          <w:rFonts w:ascii="Bell MT" w:hAnsi="Bell MT"/>
          <w:b/>
          <w:bCs/>
          <w:sz w:val="28"/>
          <w:szCs w:val="28"/>
          <w:u w:val="single"/>
          <w:lang w:val="en-US"/>
          <w:rPrChange w:id="1707" w:author="Etion Pinari" w:date="2021-01-06T12:27:00Z">
            <w:rPr>
              <w:ins w:id="1708" w:author="Cristian Sbrolli" w:date="2021-01-04T01:28:00Z"/>
              <w:rFonts w:ascii="Bell MT" w:hAnsi="Bell MT"/>
              <w:lang w:val="en-GB"/>
            </w:rPr>
          </w:rPrChange>
        </w:rPr>
      </w:pPr>
      <w:ins w:id="1709" w:author="Cristian Sbrolli" w:date="2021-01-04T01:27:00Z">
        <w:r w:rsidRPr="00801F40">
          <w:rPr>
            <w:rFonts w:ascii="Bell MT" w:hAnsi="Bell MT"/>
            <w:b/>
            <w:bCs/>
            <w:sz w:val="28"/>
            <w:szCs w:val="28"/>
            <w:u w:val="single"/>
            <w:lang w:val="en-US"/>
            <w:rPrChange w:id="1710" w:author="Etion Pinari" w:date="2021-01-06T12:27:00Z">
              <w:rPr>
                <w:rFonts w:ascii="Bell MT" w:hAnsi="Bell MT"/>
                <w:i/>
                <w:iCs/>
                <w:sz w:val="32"/>
                <w:szCs w:val="32"/>
                <w:lang w:val="en-GB"/>
              </w:rPr>
            </w:rPrChange>
          </w:rPr>
          <w:t>Notification</w:t>
        </w:r>
      </w:ins>
      <w:ins w:id="1711" w:author="Cristian Sbrolli" w:date="2021-01-04T01:28:00Z">
        <w:r w:rsidRPr="00801F40">
          <w:rPr>
            <w:rFonts w:ascii="Bell MT" w:hAnsi="Bell MT"/>
            <w:b/>
            <w:bCs/>
            <w:sz w:val="28"/>
            <w:szCs w:val="28"/>
            <w:u w:val="single"/>
            <w:lang w:val="en-US"/>
            <w:rPrChange w:id="1712" w:author="Etion Pinari" w:date="2021-01-06T12:27:00Z">
              <w:rPr>
                <w:rFonts w:ascii="Bell MT" w:hAnsi="Bell MT"/>
                <w:i/>
                <w:iCs/>
                <w:sz w:val="32"/>
                <w:szCs w:val="32"/>
                <w:lang w:val="en-GB"/>
              </w:rPr>
            </w:rPrChange>
          </w:rPr>
          <w:t xml:space="preserve"> Push Pattern</w:t>
        </w:r>
      </w:ins>
      <w:ins w:id="1713" w:author="Cristian Sbrolli" w:date="2021-01-04T01:29:00Z">
        <w:r w:rsidRPr="00801F40">
          <w:rPr>
            <w:rFonts w:ascii="Bell MT" w:hAnsi="Bell MT"/>
            <w:b/>
            <w:bCs/>
            <w:sz w:val="28"/>
            <w:szCs w:val="28"/>
            <w:u w:val="single"/>
            <w:lang w:val="en-US"/>
            <w:rPrChange w:id="1714" w:author="Etion Pinari" w:date="2021-01-06T12:27:00Z">
              <w:rPr>
                <w:rFonts w:ascii="Bell MT" w:hAnsi="Bell MT"/>
                <w:sz w:val="28"/>
                <w:szCs w:val="28"/>
                <w:lang w:val="en-GB"/>
              </w:rPr>
            </w:rPrChange>
          </w:rPr>
          <w:br/>
        </w:r>
      </w:ins>
    </w:p>
    <w:p w14:paraId="300682D3" w14:textId="7512FC44" w:rsidR="00533624" w:rsidRPr="00801F40" w:rsidRDefault="00F27B54">
      <w:pPr>
        <w:pStyle w:val="ListParagraph"/>
        <w:jc w:val="both"/>
        <w:rPr>
          <w:ins w:id="1715" w:author="Cristian Sbrolli" w:date="2021-01-04T01:49:00Z"/>
          <w:rFonts w:ascii="Bell MT" w:hAnsi="Bell MT"/>
          <w:sz w:val="28"/>
          <w:szCs w:val="28"/>
          <w:lang w:val="en-US"/>
          <w:rPrChange w:id="1716" w:author="Etion Pinari" w:date="2021-01-06T12:27:00Z">
            <w:rPr>
              <w:ins w:id="1717" w:author="Cristian Sbrolli" w:date="2021-01-04T01:49:00Z"/>
              <w:rFonts w:ascii="Bell MT" w:hAnsi="Bell MT"/>
              <w:sz w:val="28"/>
              <w:szCs w:val="28"/>
              <w:lang w:val="en-GB"/>
            </w:rPr>
          </w:rPrChange>
        </w:rPr>
        <w:pPrChange w:id="1718" w:author="Giorgio Romeo" w:date="2021-01-04T10:26:00Z">
          <w:pPr>
            <w:pStyle w:val="ListParagraph"/>
          </w:pPr>
        </w:pPrChange>
      </w:pPr>
      <w:ins w:id="1719" w:author="Cristian Sbrolli" w:date="2021-01-04T01:29:00Z">
        <w:r w:rsidRPr="00801F40">
          <w:rPr>
            <w:rFonts w:ascii="Bell MT" w:hAnsi="Bell MT"/>
            <w:sz w:val="28"/>
            <w:szCs w:val="28"/>
            <w:lang w:val="en-US"/>
            <w:rPrChange w:id="1720" w:author="Etion Pinari" w:date="2021-01-06T12:27:00Z">
              <w:rPr>
                <w:rFonts w:ascii="Bell MT" w:hAnsi="Bell MT"/>
                <w:sz w:val="28"/>
                <w:szCs w:val="28"/>
                <w:lang w:val="en-GB"/>
              </w:rPr>
            </w:rPrChange>
          </w:rPr>
          <w:t>To provide the required periodic notifications functionalities, a push</w:t>
        </w:r>
      </w:ins>
      <w:ins w:id="1721" w:author="Cristian Sbrolli" w:date="2021-01-04T01:30:00Z">
        <w:r w:rsidRPr="00801F40">
          <w:rPr>
            <w:rFonts w:ascii="Bell MT" w:hAnsi="Bell MT"/>
            <w:sz w:val="28"/>
            <w:szCs w:val="28"/>
            <w:lang w:val="en-US"/>
            <w:rPrChange w:id="1722" w:author="Etion Pinari" w:date="2021-01-06T12:27:00Z">
              <w:rPr>
                <w:rFonts w:ascii="Bell MT" w:hAnsi="Bell MT"/>
                <w:sz w:val="28"/>
                <w:szCs w:val="28"/>
                <w:lang w:val="en-GB"/>
              </w:rPr>
            </w:rPrChange>
          </w:rPr>
          <w:t xml:space="preserve"> pattern</w:t>
        </w:r>
      </w:ins>
      <w:ins w:id="1723" w:author="Cristian Sbrolli" w:date="2021-01-04T01:29:00Z">
        <w:r w:rsidRPr="00801F40">
          <w:rPr>
            <w:rFonts w:ascii="Bell MT" w:hAnsi="Bell MT"/>
            <w:sz w:val="28"/>
            <w:szCs w:val="28"/>
            <w:lang w:val="en-US"/>
            <w:rPrChange w:id="1724" w:author="Etion Pinari" w:date="2021-01-06T12:27:00Z">
              <w:rPr>
                <w:rFonts w:ascii="Bell MT" w:hAnsi="Bell MT"/>
                <w:sz w:val="28"/>
                <w:szCs w:val="28"/>
                <w:lang w:val="en-GB"/>
              </w:rPr>
            </w:rPrChange>
          </w:rPr>
          <w:t xml:space="preserve"> </w:t>
        </w:r>
      </w:ins>
      <w:ins w:id="1725" w:author="Cristian Sbrolli" w:date="2021-01-04T01:30:00Z">
        <w:r w:rsidRPr="00801F40">
          <w:rPr>
            <w:rFonts w:ascii="Bell MT" w:hAnsi="Bell MT"/>
            <w:sz w:val="28"/>
            <w:szCs w:val="28"/>
            <w:lang w:val="en-US"/>
            <w:rPrChange w:id="1726" w:author="Etion Pinari" w:date="2021-01-06T12:27:00Z">
              <w:rPr>
                <w:rFonts w:ascii="Bell MT" w:hAnsi="Bell MT"/>
                <w:sz w:val="28"/>
                <w:szCs w:val="28"/>
                <w:lang w:val="en-GB"/>
              </w:rPr>
            </w:rPrChange>
          </w:rPr>
          <w:t xml:space="preserve">has </w:t>
        </w:r>
      </w:ins>
      <w:ins w:id="1727" w:author="Cristian Sbrolli" w:date="2021-01-04T01:31:00Z">
        <w:r w:rsidRPr="00801F40">
          <w:rPr>
            <w:rFonts w:ascii="Bell MT" w:hAnsi="Bell MT"/>
            <w:sz w:val="28"/>
            <w:szCs w:val="28"/>
            <w:lang w:val="en-US"/>
            <w:rPrChange w:id="1728" w:author="Etion Pinari" w:date="2021-01-06T12:27:00Z">
              <w:rPr>
                <w:rFonts w:ascii="Bell MT" w:hAnsi="Bell MT"/>
                <w:sz w:val="28"/>
                <w:szCs w:val="28"/>
                <w:lang w:val="en-GB"/>
              </w:rPr>
            </w:rPrChange>
          </w:rPr>
          <w:t>been chosen</w:t>
        </w:r>
      </w:ins>
      <w:ins w:id="1729" w:author="Cristian Sbrolli" w:date="2021-01-04T01:35:00Z">
        <w:r w:rsidRPr="00801F40">
          <w:rPr>
            <w:rFonts w:ascii="Bell MT" w:hAnsi="Bell MT"/>
            <w:sz w:val="28"/>
            <w:szCs w:val="28"/>
            <w:lang w:val="en-US"/>
            <w:rPrChange w:id="1730" w:author="Etion Pinari" w:date="2021-01-06T12:27:00Z">
              <w:rPr>
                <w:rFonts w:ascii="Bell MT" w:hAnsi="Bell MT"/>
                <w:sz w:val="28"/>
                <w:szCs w:val="28"/>
                <w:lang w:val="en-GB"/>
              </w:rPr>
            </w:rPrChange>
          </w:rPr>
          <w:t xml:space="preserve">, </w:t>
        </w:r>
      </w:ins>
      <w:ins w:id="1731" w:author="Cristian Sbrolli" w:date="2021-01-04T01:41:00Z">
        <w:r w:rsidR="006D1BC3" w:rsidRPr="00801F40">
          <w:rPr>
            <w:rFonts w:ascii="Bell MT" w:hAnsi="Bell MT"/>
            <w:sz w:val="28"/>
            <w:szCs w:val="28"/>
            <w:lang w:val="en-US"/>
            <w:rPrChange w:id="1732" w:author="Etion Pinari" w:date="2021-01-06T12:27:00Z">
              <w:rPr>
                <w:rFonts w:ascii="Bell MT" w:hAnsi="Bell MT"/>
                <w:sz w:val="28"/>
                <w:szCs w:val="28"/>
                <w:lang w:val="en-GB"/>
              </w:rPr>
            </w:rPrChange>
          </w:rPr>
          <w:t>so to</w:t>
        </w:r>
      </w:ins>
      <w:ins w:id="1733" w:author="Cristian Sbrolli" w:date="2021-01-04T01:35:00Z">
        <w:r w:rsidRPr="00801F40">
          <w:rPr>
            <w:rFonts w:ascii="Bell MT" w:hAnsi="Bell MT"/>
            <w:sz w:val="28"/>
            <w:szCs w:val="28"/>
            <w:lang w:val="en-US"/>
            <w:rPrChange w:id="1734" w:author="Etion Pinari" w:date="2021-01-06T12:27:00Z">
              <w:rPr>
                <w:rFonts w:ascii="Bell MT" w:hAnsi="Bell MT"/>
                <w:sz w:val="28"/>
                <w:szCs w:val="28"/>
                <w:lang w:val="en-GB"/>
              </w:rPr>
            </w:rPrChange>
          </w:rPr>
          <w:t xml:space="preserve"> have more efficiency and scalability</w:t>
        </w:r>
      </w:ins>
      <w:ins w:id="1735" w:author="Cristian Sbrolli" w:date="2021-01-04T01:31:00Z">
        <w:r w:rsidRPr="00801F40">
          <w:rPr>
            <w:rFonts w:ascii="Bell MT" w:hAnsi="Bell MT"/>
            <w:sz w:val="28"/>
            <w:szCs w:val="28"/>
            <w:lang w:val="en-US"/>
            <w:rPrChange w:id="1736" w:author="Etion Pinari" w:date="2021-01-06T12:27:00Z">
              <w:rPr>
                <w:rFonts w:ascii="Bell MT" w:hAnsi="Bell MT"/>
                <w:sz w:val="28"/>
                <w:szCs w:val="28"/>
                <w:lang w:val="en-GB"/>
              </w:rPr>
            </w:rPrChange>
          </w:rPr>
          <w:t>. This</w:t>
        </w:r>
      </w:ins>
      <w:ins w:id="1737" w:author="Cristian Sbrolli" w:date="2021-01-04T01:35:00Z">
        <w:r w:rsidRPr="00801F40">
          <w:rPr>
            <w:rFonts w:ascii="Bell MT" w:hAnsi="Bell MT"/>
            <w:sz w:val="28"/>
            <w:szCs w:val="28"/>
            <w:lang w:val="en-US"/>
            <w:rPrChange w:id="1738" w:author="Etion Pinari" w:date="2021-01-06T12:27:00Z">
              <w:rPr>
                <w:rFonts w:ascii="Bell MT" w:hAnsi="Bell MT"/>
                <w:sz w:val="28"/>
                <w:szCs w:val="28"/>
                <w:lang w:val="en-GB"/>
              </w:rPr>
            </w:rPrChange>
          </w:rPr>
          <w:t xml:space="preserve"> decision is mainly influenced by</w:t>
        </w:r>
      </w:ins>
      <w:ins w:id="1739" w:author="Cristian Sbrolli" w:date="2021-01-04T01:31:00Z">
        <w:r w:rsidRPr="00801F40">
          <w:rPr>
            <w:rFonts w:ascii="Bell MT" w:hAnsi="Bell MT"/>
            <w:sz w:val="28"/>
            <w:szCs w:val="28"/>
            <w:lang w:val="en-US"/>
            <w:rPrChange w:id="1740" w:author="Etion Pinari" w:date="2021-01-06T12:27:00Z">
              <w:rPr>
                <w:rFonts w:ascii="Bell MT" w:hAnsi="Bell MT"/>
                <w:sz w:val="28"/>
                <w:szCs w:val="28"/>
                <w:lang w:val="en-GB"/>
              </w:rPr>
            </w:rPrChange>
          </w:rPr>
          <w:t xml:space="preserve"> the expected high number of users using the system: w</w:t>
        </w:r>
      </w:ins>
      <w:ins w:id="1741" w:author="Cristian Sbrolli" w:date="2021-01-04T01:32:00Z">
        <w:r w:rsidRPr="00801F40">
          <w:rPr>
            <w:rFonts w:ascii="Bell MT" w:hAnsi="Bell MT"/>
            <w:sz w:val="28"/>
            <w:szCs w:val="28"/>
            <w:lang w:val="en-US"/>
            <w:rPrChange w:id="1742" w:author="Etion Pinari" w:date="2021-01-06T12:27:00Z">
              <w:rPr>
                <w:rFonts w:ascii="Bell MT" w:hAnsi="Bell MT"/>
                <w:sz w:val="28"/>
                <w:szCs w:val="28"/>
                <w:lang w:val="en-GB"/>
              </w:rPr>
            </w:rPrChange>
          </w:rPr>
          <w:t xml:space="preserve">ith a pull approach, the server would risk </w:t>
        </w:r>
        <w:del w:id="1743" w:author="Giorgio Romeo" w:date="2021-01-04T10:26:00Z">
          <w:r w:rsidRPr="00801F40" w:rsidDel="00057D48">
            <w:rPr>
              <w:rFonts w:ascii="Bell MT" w:hAnsi="Bell MT"/>
              <w:sz w:val="28"/>
              <w:szCs w:val="28"/>
              <w:lang w:val="en-US"/>
              <w:rPrChange w:id="1744" w:author="Etion Pinari" w:date="2021-01-06T12:27:00Z">
                <w:rPr>
                  <w:rFonts w:ascii="Bell MT" w:hAnsi="Bell MT"/>
                  <w:sz w:val="28"/>
                  <w:szCs w:val="28"/>
                  <w:lang w:val="en-GB"/>
                </w:rPr>
              </w:rPrChange>
            </w:rPr>
            <w:delText xml:space="preserve">to </w:delText>
          </w:r>
        </w:del>
      </w:ins>
      <w:ins w:id="1745" w:author="Cristian Sbrolli" w:date="2021-01-04T01:33:00Z">
        <w:del w:id="1746" w:author="Giorgio Romeo" w:date="2021-01-04T10:26:00Z">
          <w:r w:rsidRPr="00801F40" w:rsidDel="00057D48">
            <w:rPr>
              <w:rFonts w:ascii="Bell MT" w:hAnsi="Bell MT"/>
              <w:sz w:val="28"/>
              <w:szCs w:val="28"/>
              <w:lang w:val="en-US"/>
              <w:rPrChange w:id="1747" w:author="Etion Pinari" w:date="2021-01-06T12:27:00Z">
                <w:rPr>
                  <w:rFonts w:ascii="Bell MT" w:hAnsi="Bell MT"/>
                  <w:sz w:val="28"/>
                  <w:szCs w:val="28"/>
                  <w:lang w:val="en-GB"/>
                </w:rPr>
              </w:rPrChange>
            </w:rPr>
            <w:delText>get</w:delText>
          </w:r>
        </w:del>
      </w:ins>
      <w:ins w:id="1748" w:author="Giorgio Romeo" w:date="2021-01-04T10:26:00Z">
        <w:r w:rsidR="00057D48" w:rsidRPr="00801F40">
          <w:rPr>
            <w:rFonts w:ascii="Bell MT" w:hAnsi="Bell MT"/>
            <w:sz w:val="28"/>
            <w:szCs w:val="28"/>
            <w:lang w:val="en-US"/>
            <w:rPrChange w:id="1749" w:author="Etion Pinari" w:date="2021-01-06T12:27:00Z">
              <w:rPr>
                <w:rFonts w:ascii="Bell MT" w:hAnsi="Bell MT"/>
                <w:sz w:val="28"/>
                <w:szCs w:val="28"/>
                <w:lang w:val="en-GB"/>
              </w:rPr>
            </w:rPrChange>
          </w:rPr>
          <w:t>getting</w:t>
        </w:r>
      </w:ins>
      <w:ins w:id="1750" w:author="Cristian Sbrolli" w:date="2021-01-04T01:33:00Z">
        <w:r w:rsidRPr="00801F40">
          <w:rPr>
            <w:rFonts w:ascii="Bell MT" w:hAnsi="Bell MT"/>
            <w:sz w:val="28"/>
            <w:szCs w:val="28"/>
            <w:lang w:val="en-US"/>
            <w:rPrChange w:id="1751" w:author="Etion Pinari" w:date="2021-01-06T12:27:00Z">
              <w:rPr>
                <w:rFonts w:ascii="Bell MT" w:hAnsi="Bell MT"/>
                <w:sz w:val="28"/>
                <w:szCs w:val="28"/>
                <w:lang w:val="en-GB"/>
              </w:rPr>
            </w:rPrChange>
          </w:rPr>
          <w:t xml:space="preserve"> flooded by periodic notifications requests.</w:t>
        </w:r>
      </w:ins>
      <w:ins w:id="1752" w:author="Cristian Sbrolli" w:date="2021-01-04T01:34:00Z">
        <w:r w:rsidRPr="00801F40">
          <w:rPr>
            <w:rFonts w:ascii="Bell MT" w:hAnsi="Bell MT"/>
            <w:sz w:val="28"/>
            <w:szCs w:val="28"/>
            <w:lang w:val="en-US"/>
            <w:rPrChange w:id="1753" w:author="Etion Pinari" w:date="2021-01-06T12:27:00Z">
              <w:rPr>
                <w:rFonts w:ascii="Bell MT" w:hAnsi="Bell MT"/>
                <w:sz w:val="28"/>
                <w:szCs w:val="28"/>
                <w:lang w:val="en-GB"/>
              </w:rPr>
            </w:rPrChange>
          </w:rPr>
          <w:t xml:space="preserve"> </w:t>
        </w:r>
      </w:ins>
      <w:ins w:id="1754" w:author="Cristian Sbrolli" w:date="2021-01-04T01:41:00Z">
        <w:r w:rsidR="006D1BC3" w:rsidRPr="00801F40">
          <w:rPr>
            <w:rFonts w:ascii="Bell MT" w:hAnsi="Bell MT"/>
            <w:sz w:val="28"/>
            <w:szCs w:val="28"/>
            <w:lang w:val="en-US"/>
            <w:rPrChange w:id="1755" w:author="Etion Pinari" w:date="2021-01-06T12:27:00Z">
              <w:rPr>
                <w:rFonts w:ascii="Bell MT" w:hAnsi="Bell MT"/>
                <w:sz w:val="28"/>
                <w:szCs w:val="28"/>
                <w:lang w:val="en-GB"/>
              </w:rPr>
            </w:rPrChange>
          </w:rPr>
          <w:t>The general approach with this pattern</w:t>
        </w:r>
      </w:ins>
      <w:ins w:id="1756" w:author="Cristian Sbrolli" w:date="2021-01-04T01:42:00Z">
        <w:r w:rsidR="006D1BC3" w:rsidRPr="00801F40">
          <w:rPr>
            <w:rFonts w:ascii="Bell MT" w:hAnsi="Bell MT"/>
            <w:sz w:val="28"/>
            <w:szCs w:val="28"/>
            <w:lang w:val="en-US"/>
            <w:rPrChange w:id="1757" w:author="Etion Pinari" w:date="2021-01-06T12:27:00Z">
              <w:rPr>
                <w:rFonts w:ascii="Bell MT" w:hAnsi="Bell MT"/>
                <w:sz w:val="28"/>
                <w:szCs w:val="28"/>
                <w:lang w:val="en-GB"/>
              </w:rPr>
            </w:rPrChange>
          </w:rPr>
          <w:t xml:space="preserve"> </w:t>
        </w:r>
      </w:ins>
      <w:ins w:id="1758" w:author="Cristian Sbrolli" w:date="2021-01-04T01:48:00Z">
        <w:r w:rsidR="00533624" w:rsidRPr="00801F40">
          <w:rPr>
            <w:rFonts w:ascii="Bell MT" w:hAnsi="Bell MT"/>
            <w:sz w:val="28"/>
            <w:szCs w:val="28"/>
            <w:lang w:val="en-US"/>
            <w:rPrChange w:id="1759" w:author="Etion Pinari" w:date="2021-01-06T12:27:00Z">
              <w:rPr>
                <w:rFonts w:ascii="Bell MT" w:hAnsi="Bell MT"/>
                <w:sz w:val="28"/>
                <w:szCs w:val="28"/>
                <w:lang w:val="en-GB"/>
              </w:rPr>
            </w:rPrChange>
          </w:rPr>
          <w:t>has 3 layers:</w:t>
        </w:r>
      </w:ins>
    </w:p>
    <w:p w14:paraId="04CE6F96" w14:textId="54DF9543" w:rsidR="00533624" w:rsidRPr="00801F40" w:rsidRDefault="00533624">
      <w:pPr>
        <w:pStyle w:val="ListParagraph"/>
        <w:jc w:val="both"/>
        <w:rPr>
          <w:ins w:id="1760" w:author="Cristian Sbrolli" w:date="2021-01-04T01:54:00Z"/>
          <w:rFonts w:ascii="Bell MT" w:hAnsi="Bell MT"/>
          <w:sz w:val="28"/>
          <w:szCs w:val="28"/>
          <w:lang w:val="en-US"/>
          <w:rPrChange w:id="1761" w:author="Etion Pinari" w:date="2021-01-06T12:27:00Z">
            <w:rPr>
              <w:ins w:id="1762" w:author="Cristian Sbrolli" w:date="2021-01-04T01:54:00Z"/>
              <w:rFonts w:ascii="Bell MT" w:hAnsi="Bell MT"/>
              <w:sz w:val="28"/>
              <w:szCs w:val="28"/>
              <w:lang w:val="en-GB"/>
            </w:rPr>
          </w:rPrChange>
        </w:rPr>
        <w:pPrChange w:id="1763" w:author="Giorgio Romeo" w:date="2021-01-04T10:26:00Z">
          <w:pPr>
            <w:pStyle w:val="ListParagraph"/>
          </w:pPr>
        </w:pPrChange>
      </w:pPr>
      <w:ins w:id="1764" w:author="Cristian Sbrolli" w:date="2021-01-04T01:51:00Z">
        <w:r w:rsidRPr="00801F40">
          <w:rPr>
            <w:rFonts w:ascii="Bell MT" w:hAnsi="Bell MT"/>
            <w:sz w:val="28"/>
            <w:szCs w:val="28"/>
            <w:lang w:val="en-US"/>
            <w:rPrChange w:id="1765" w:author="Etion Pinari" w:date="2021-01-06T12:27:00Z">
              <w:rPr>
                <w:rFonts w:ascii="Bell MT" w:hAnsi="Bell MT"/>
                <w:sz w:val="28"/>
                <w:szCs w:val="28"/>
                <w:lang w:val="en-GB"/>
              </w:rPr>
            </w:rPrChange>
          </w:rPr>
          <w:t>-</w:t>
        </w:r>
        <w:r w:rsidRPr="00801F40">
          <w:rPr>
            <w:color w:val="272727"/>
            <w:sz w:val="27"/>
            <w:szCs w:val="27"/>
            <w:shd w:val="clear" w:color="auto" w:fill="FFFFFF"/>
            <w:lang w:val="en-US"/>
            <w:rPrChange w:id="1766" w:author="Etion Pinari" w:date="2021-01-06T12:27:00Z">
              <w:rPr>
                <w:color w:val="272727"/>
                <w:sz w:val="27"/>
                <w:szCs w:val="27"/>
                <w:shd w:val="clear" w:color="auto" w:fill="FFFFFF"/>
              </w:rPr>
            </w:rPrChange>
          </w:rPr>
          <w:t xml:space="preserve"> </w:t>
        </w:r>
      </w:ins>
      <w:ins w:id="1767" w:author="Giorgio Romeo" w:date="2021-01-04T10:26:00Z">
        <w:r w:rsidR="00057D48" w:rsidRPr="00801F40">
          <w:rPr>
            <w:color w:val="272727"/>
            <w:sz w:val="27"/>
            <w:szCs w:val="27"/>
            <w:shd w:val="clear" w:color="auto" w:fill="FFFFFF"/>
            <w:lang w:val="en-US"/>
            <w:rPrChange w:id="1768" w:author="Etion Pinari" w:date="2021-01-06T12:27:00Z">
              <w:rPr>
                <w:color w:val="272727"/>
                <w:sz w:val="27"/>
                <w:szCs w:val="27"/>
                <w:shd w:val="clear" w:color="auto" w:fill="FFFFFF"/>
                <w:lang w:val="en-US"/>
              </w:rPr>
            </w:rPrChange>
          </w:rPr>
          <w:t xml:space="preserve"> </w:t>
        </w:r>
      </w:ins>
      <w:ins w:id="1769" w:author="Cristian Sbrolli" w:date="2021-01-04T01:51:00Z">
        <w:r w:rsidRPr="00801F40">
          <w:rPr>
            <w:rStyle w:val="Emphasis"/>
            <w:rFonts w:ascii="Bell MT" w:hAnsi="Bell MT"/>
            <w:b/>
            <w:bCs/>
            <w:i w:val="0"/>
            <w:iCs w:val="0"/>
            <w:color w:val="272727"/>
            <w:sz w:val="28"/>
            <w:szCs w:val="28"/>
            <w:shd w:val="clear" w:color="auto" w:fill="FFFFFF"/>
            <w:lang w:val="en-US"/>
            <w:rPrChange w:id="1770" w:author="Etion Pinari" w:date="2021-01-06T12:27:00Z">
              <w:rPr>
                <w:rStyle w:val="Emphasis"/>
                <w:rFonts w:ascii="Bell MT" w:hAnsi="Bell MT"/>
                <w:i w:val="0"/>
                <w:iCs w:val="0"/>
                <w:color w:val="272727"/>
                <w:sz w:val="28"/>
                <w:szCs w:val="28"/>
                <w:shd w:val="clear" w:color="auto" w:fill="FFFFFF"/>
              </w:rPr>
            </w:rPrChange>
          </w:rPr>
          <w:t>M</w:t>
        </w:r>
        <w:r w:rsidRPr="00801F40">
          <w:rPr>
            <w:rStyle w:val="Emphasis"/>
            <w:rFonts w:ascii="Bell MT" w:hAnsi="Bell MT"/>
            <w:b/>
            <w:bCs/>
            <w:i w:val="0"/>
            <w:iCs w:val="0"/>
            <w:color w:val="272727"/>
            <w:sz w:val="28"/>
            <w:szCs w:val="28"/>
            <w:shd w:val="clear" w:color="auto" w:fill="FFFFFF"/>
            <w:lang w:val="en-US"/>
            <w:rPrChange w:id="1771" w:author="Etion Pinari" w:date="2021-01-06T12:27:00Z">
              <w:rPr>
                <w:rStyle w:val="Emphasis"/>
                <w:color w:val="272727"/>
                <w:sz w:val="27"/>
                <w:szCs w:val="27"/>
                <w:shd w:val="clear" w:color="auto" w:fill="FFFFFF"/>
              </w:rPr>
            </w:rPrChange>
          </w:rPr>
          <w:t>obile notification service</w:t>
        </w:r>
      </w:ins>
      <w:ins w:id="1772" w:author="Cristian Sbrolli" w:date="2021-01-04T01:52:00Z">
        <w:r w:rsidRPr="00801F40">
          <w:rPr>
            <w:rStyle w:val="Emphasis"/>
            <w:rFonts w:ascii="Bell MT" w:hAnsi="Bell MT"/>
            <w:b/>
            <w:bCs/>
            <w:i w:val="0"/>
            <w:iCs w:val="0"/>
            <w:color w:val="272727"/>
            <w:sz w:val="28"/>
            <w:szCs w:val="28"/>
            <w:shd w:val="clear" w:color="auto" w:fill="FFFFFF"/>
            <w:lang w:val="en-US"/>
            <w:rPrChange w:id="1773" w:author="Etion Pinari" w:date="2021-01-06T12:27:00Z">
              <w:rPr>
                <w:rStyle w:val="Emphasis"/>
                <w:rFonts w:ascii="Bell MT" w:hAnsi="Bell MT"/>
                <w:i w:val="0"/>
                <w:iCs w:val="0"/>
                <w:color w:val="272727"/>
                <w:sz w:val="28"/>
                <w:szCs w:val="28"/>
                <w:shd w:val="clear" w:color="auto" w:fill="FFFFFF"/>
                <w:lang w:val="en-US"/>
              </w:rPr>
            </w:rPrChange>
          </w:rPr>
          <w:t>s</w:t>
        </w:r>
        <w:r w:rsidRPr="00801F40">
          <w:rPr>
            <w:rStyle w:val="Emphasis"/>
            <w:rFonts w:ascii="Bell MT" w:hAnsi="Bell MT"/>
            <w:i w:val="0"/>
            <w:iCs w:val="0"/>
            <w:color w:val="272727"/>
            <w:sz w:val="28"/>
            <w:szCs w:val="28"/>
            <w:shd w:val="clear" w:color="auto" w:fill="FFFFFF"/>
            <w:lang w:val="en-US"/>
            <w:rPrChange w:id="1774" w:author="Etion Pinari" w:date="2021-01-06T12:27:00Z">
              <w:rPr>
                <w:rStyle w:val="Emphasis"/>
                <w:rFonts w:ascii="Bell MT" w:hAnsi="Bell MT"/>
                <w:i w:val="0"/>
                <w:iCs w:val="0"/>
                <w:color w:val="272727"/>
                <w:sz w:val="28"/>
                <w:szCs w:val="28"/>
                <w:shd w:val="clear" w:color="auto" w:fill="FFFFFF"/>
                <w:lang w:val="en-US"/>
              </w:rPr>
            </w:rPrChange>
          </w:rPr>
          <w:t xml:space="preserve"> </w:t>
        </w:r>
        <w:r w:rsidRPr="00801F40">
          <w:rPr>
            <w:rFonts w:ascii="Bell MT" w:hAnsi="Bell MT"/>
            <w:sz w:val="28"/>
            <w:szCs w:val="28"/>
            <w:lang w:val="en-US"/>
            <w:rPrChange w:id="1775" w:author="Etion Pinari" w:date="2021-01-06T12:27:00Z">
              <w:rPr>
                <w:rFonts w:ascii="Bell MT" w:hAnsi="Bell MT"/>
                <w:sz w:val="32"/>
                <w:szCs w:val="32"/>
                <w:lang w:val="en-GB"/>
              </w:rPr>
            </w:rPrChange>
          </w:rPr>
          <w:t>(MNS)</w:t>
        </w:r>
        <w:r w:rsidRPr="00801F40">
          <w:rPr>
            <w:rFonts w:ascii="Bell MT" w:hAnsi="Bell MT"/>
            <w:sz w:val="28"/>
            <w:szCs w:val="28"/>
            <w:lang w:val="en-US"/>
            <w:rPrChange w:id="1776" w:author="Etion Pinari" w:date="2021-01-06T12:27:00Z">
              <w:rPr>
                <w:rFonts w:ascii="Bell MT" w:hAnsi="Bell MT"/>
                <w:sz w:val="28"/>
                <w:szCs w:val="28"/>
                <w:lang w:val="en-GB"/>
              </w:rPr>
            </w:rPrChange>
          </w:rPr>
          <w:t xml:space="preserve"> are </w:t>
        </w:r>
      </w:ins>
      <w:ins w:id="1777" w:author="Cristian Sbrolli" w:date="2021-01-04T01:53:00Z">
        <w:r w:rsidRPr="00801F40">
          <w:rPr>
            <w:rFonts w:ascii="Bell MT" w:hAnsi="Bell MT"/>
            <w:color w:val="272727"/>
            <w:sz w:val="28"/>
            <w:szCs w:val="28"/>
            <w:shd w:val="clear" w:color="auto" w:fill="FFFFFF"/>
            <w:lang w:val="en-US"/>
            <w:rPrChange w:id="1778" w:author="Etion Pinari" w:date="2021-01-06T12:27:00Z">
              <w:rPr>
                <w:rFonts w:ascii="Bell MT" w:hAnsi="Bell MT"/>
                <w:color w:val="272727"/>
                <w:sz w:val="28"/>
                <w:szCs w:val="28"/>
                <w:shd w:val="clear" w:color="auto" w:fill="FFFFFF"/>
                <w:lang w:val="en-US"/>
              </w:rPr>
            </w:rPrChange>
          </w:rPr>
          <w:t>c</w:t>
        </w:r>
        <w:r w:rsidRPr="00801F40">
          <w:rPr>
            <w:rFonts w:ascii="Bell MT" w:hAnsi="Bell MT"/>
            <w:color w:val="272727"/>
            <w:sz w:val="28"/>
            <w:szCs w:val="28"/>
            <w:shd w:val="clear" w:color="auto" w:fill="FFFFFF"/>
            <w:lang w:val="en-US"/>
            <w:rPrChange w:id="1779" w:author="Etion Pinari" w:date="2021-01-06T12:27:00Z">
              <w:rPr>
                <w:color w:val="272727"/>
                <w:sz w:val="27"/>
                <w:szCs w:val="27"/>
                <w:shd w:val="clear" w:color="auto" w:fill="FFFFFF"/>
              </w:rPr>
            </w:rPrChange>
          </w:rPr>
          <w:t>omponents that allow third-party app developers to send information from their servers to the user’s devices</w:t>
        </w:r>
        <w:r w:rsidRPr="00801F40">
          <w:rPr>
            <w:rFonts w:ascii="Bell MT" w:hAnsi="Bell MT"/>
            <w:sz w:val="28"/>
            <w:szCs w:val="28"/>
            <w:lang w:val="en-US"/>
            <w:rPrChange w:id="1780" w:author="Etion Pinari" w:date="2021-01-06T12:27:00Z">
              <w:rPr>
                <w:rFonts w:ascii="Bell MT" w:hAnsi="Bell MT"/>
                <w:sz w:val="28"/>
                <w:szCs w:val="28"/>
                <w:lang w:val="en-GB"/>
              </w:rPr>
            </w:rPrChange>
          </w:rPr>
          <w:br/>
          <w:t>-</w:t>
        </w:r>
      </w:ins>
      <w:ins w:id="1781" w:author="Giorgio Romeo" w:date="2021-01-04T10:26:00Z">
        <w:r w:rsidR="00057D48" w:rsidRPr="00801F40">
          <w:rPr>
            <w:rFonts w:ascii="Bell MT" w:hAnsi="Bell MT"/>
            <w:sz w:val="28"/>
            <w:szCs w:val="28"/>
            <w:lang w:val="en-US"/>
            <w:rPrChange w:id="1782" w:author="Etion Pinari" w:date="2021-01-06T12:27:00Z">
              <w:rPr>
                <w:rFonts w:ascii="Bell MT" w:hAnsi="Bell MT"/>
                <w:sz w:val="28"/>
                <w:szCs w:val="28"/>
                <w:lang w:val="en-GB"/>
              </w:rPr>
            </w:rPrChange>
          </w:rPr>
          <w:t xml:space="preserve"> </w:t>
        </w:r>
      </w:ins>
      <w:ins w:id="1783" w:author="Cristian Sbrolli" w:date="2021-01-04T01:53:00Z">
        <w:r w:rsidRPr="00801F40">
          <w:rPr>
            <w:rFonts w:ascii="Bell MT" w:hAnsi="Bell MT"/>
            <w:b/>
            <w:bCs/>
            <w:sz w:val="28"/>
            <w:szCs w:val="28"/>
            <w:lang w:val="en-US"/>
            <w:rPrChange w:id="1784" w:author="Etion Pinari" w:date="2021-01-06T12:27:00Z">
              <w:rPr>
                <w:rFonts w:ascii="Bell MT" w:hAnsi="Bell MT"/>
                <w:sz w:val="28"/>
                <w:szCs w:val="28"/>
                <w:lang w:val="en-GB"/>
              </w:rPr>
            </w:rPrChange>
          </w:rPr>
          <w:t>Application Server</w:t>
        </w:r>
        <w:r w:rsidRPr="00801F40">
          <w:rPr>
            <w:rFonts w:ascii="Bell MT" w:hAnsi="Bell MT"/>
            <w:sz w:val="28"/>
            <w:szCs w:val="28"/>
            <w:lang w:val="en-US"/>
            <w:rPrChange w:id="1785" w:author="Etion Pinari" w:date="2021-01-06T12:27:00Z">
              <w:rPr>
                <w:rFonts w:ascii="Bell MT" w:hAnsi="Bell MT"/>
                <w:sz w:val="28"/>
                <w:szCs w:val="28"/>
                <w:lang w:val="en-GB"/>
              </w:rPr>
            </w:rPrChange>
          </w:rPr>
          <w:t xml:space="preserve"> (push Server) </w:t>
        </w:r>
      </w:ins>
      <w:ins w:id="1786" w:author="Cristian Sbrolli" w:date="2021-01-04T01:54:00Z">
        <w:r w:rsidRPr="00801F40">
          <w:rPr>
            <w:rFonts w:ascii="Bell MT" w:hAnsi="Bell MT"/>
            <w:sz w:val="28"/>
            <w:szCs w:val="28"/>
            <w:lang w:val="en-US"/>
            <w:rPrChange w:id="1787" w:author="Etion Pinari" w:date="2021-01-06T12:27:00Z">
              <w:rPr>
                <w:rFonts w:ascii="Bell MT" w:hAnsi="Bell MT"/>
                <w:sz w:val="28"/>
                <w:szCs w:val="28"/>
                <w:lang w:val="en-GB"/>
              </w:rPr>
            </w:rPrChange>
          </w:rPr>
          <w:t>is the server creating</w:t>
        </w:r>
      </w:ins>
      <w:ins w:id="1788" w:author="Cristian Sbrolli" w:date="2021-01-04T01:53:00Z">
        <w:r w:rsidRPr="00801F40">
          <w:rPr>
            <w:rFonts w:ascii="Bell MT" w:hAnsi="Bell MT"/>
            <w:sz w:val="28"/>
            <w:szCs w:val="28"/>
            <w:lang w:val="en-US"/>
            <w:rPrChange w:id="1789" w:author="Etion Pinari" w:date="2021-01-06T12:27:00Z">
              <w:rPr>
                <w:rFonts w:ascii="Bell MT" w:hAnsi="Bell MT"/>
                <w:sz w:val="28"/>
                <w:szCs w:val="28"/>
                <w:lang w:val="en-GB"/>
              </w:rPr>
            </w:rPrChange>
          </w:rPr>
          <w:t xml:space="preserve"> push requests </w:t>
        </w:r>
      </w:ins>
      <w:ins w:id="1790" w:author="Cristian Sbrolli" w:date="2021-01-04T01:54:00Z">
        <w:r w:rsidRPr="00801F40">
          <w:rPr>
            <w:rFonts w:ascii="Bell MT" w:hAnsi="Bell MT"/>
            <w:sz w:val="28"/>
            <w:szCs w:val="28"/>
            <w:lang w:val="en-US"/>
            <w:rPrChange w:id="1791" w:author="Etion Pinari" w:date="2021-01-06T12:27:00Z">
              <w:rPr>
                <w:rFonts w:ascii="Bell MT" w:hAnsi="Bell MT"/>
                <w:sz w:val="28"/>
                <w:szCs w:val="28"/>
                <w:lang w:val="en-GB"/>
              </w:rPr>
            </w:rPrChange>
          </w:rPr>
          <w:t>handled by MNS</w:t>
        </w:r>
      </w:ins>
      <w:ins w:id="1792" w:author="Cristian Sbrolli" w:date="2021-01-04T01:53:00Z">
        <w:r w:rsidRPr="00801F40">
          <w:rPr>
            <w:rFonts w:ascii="Bell MT" w:hAnsi="Bell MT"/>
            <w:sz w:val="28"/>
            <w:szCs w:val="28"/>
            <w:lang w:val="en-US"/>
            <w:rPrChange w:id="1793" w:author="Etion Pinari" w:date="2021-01-06T12:27:00Z">
              <w:rPr>
                <w:rFonts w:ascii="Bell MT" w:hAnsi="Bell MT"/>
                <w:sz w:val="28"/>
                <w:szCs w:val="28"/>
                <w:lang w:val="en-GB"/>
              </w:rPr>
            </w:rPrChange>
          </w:rPr>
          <w:t xml:space="preserve">, targeting directly specific users, or group of users, based </w:t>
        </w:r>
        <w:del w:id="1794" w:author="Giorgio Romeo" w:date="2021-01-04T10:26:00Z">
          <w:r w:rsidRPr="00801F40" w:rsidDel="00057D48">
            <w:rPr>
              <w:rFonts w:ascii="Bell MT" w:hAnsi="Bell MT"/>
              <w:sz w:val="28"/>
              <w:szCs w:val="28"/>
              <w:lang w:val="en-US"/>
              <w:rPrChange w:id="1795" w:author="Etion Pinari" w:date="2021-01-06T12:27:00Z">
                <w:rPr>
                  <w:rFonts w:ascii="Bell MT" w:hAnsi="Bell MT"/>
                  <w:sz w:val="28"/>
                  <w:szCs w:val="28"/>
                  <w:lang w:val="en-GB"/>
                </w:rPr>
              </w:rPrChange>
            </w:rPr>
            <w:delText>e.g.</w:delText>
          </w:r>
        </w:del>
      </w:ins>
      <w:ins w:id="1796" w:author="Giorgio Romeo" w:date="2021-01-04T10:26:00Z">
        <w:r w:rsidR="00057D48" w:rsidRPr="00801F40">
          <w:rPr>
            <w:rFonts w:ascii="Bell MT" w:hAnsi="Bell MT"/>
            <w:sz w:val="28"/>
            <w:szCs w:val="28"/>
            <w:lang w:val="en-US"/>
            <w:rPrChange w:id="1797" w:author="Etion Pinari" w:date="2021-01-06T12:27:00Z">
              <w:rPr>
                <w:rFonts w:ascii="Bell MT" w:hAnsi="Bell MT"/>
                <w:sz w:val="28"/>
                <w:szCs w:val="28"/>
                <w:lang w:val="en-GB"/>
              </w:rPr>
            </w:rPrChange>
          </w:rPr>
          <w:t>e.g.,</w:t>
        </w:r>
      </w:ins>
      <w:ins w:id="1798" w:author="Cristian Sbrolli" w:date="2021-01-04T01:53:00Z">
        <w:r w:rsidRPr="00801F40">
          <w:rPr>
            <w:rFonts w:ascii="Bell MT" w:hAnsi="Bell MT"/>
            <w:sz w:val="28"/>
            <w:szCs w:val="28"/>
            <w:lang w:val="en-US"/>
            <w:rPrChange w:id="1799" w:author="Etion Pinari" w:date="2021-01-06T12:27:00Z">
              <w:rPr>
                <w:rFonts w:ascii="Bell MT" w:hAnsi="Bell MT"/>
                <w:sz w:val="28"/>
                <w:szCs w:val="28"/>
                <w:lang w:val="en-GB"/>
              </w:rPr>
            </w:rPrChange>
          </w:rPr>
          <w:t xml:space="preserve"> on a topic they have subscribed to.</w:t>
        </w:r>
      </w:ins>
    </w:p>
    <w:p w14:paraId="5913D3E6" w14:textId="206E1AAF" w:rsidR="00533624" w:rsidRPr="00801F40" w:rsidRDefault="00533624">
      <w:pPr>
        <w:pStyle w:val="ListParagraph"/>
        <w:jc w:val="both"/>
        <w:rPr>
          <w:ins w:id="1800" w:author="Cristian Sbrolli" w:date="2021-01-04T01:57:00Z"/>
          <w:rFonts w:ascii="Bell MT" w:hAnsi="Bell MT"/>
          <w:sz w:val="28"/>
          <w:szCs w:val="28"/>
          <w:lang w:val="en-US"/>
          <w:rPrChange w:id="1801" w:author="Etion Pinari" w:date="2021-01-06T12:27:00Z">
            <w:rPr>
              <w:ins w:id="1802" w:author="Cristian Sbrolli" w:date="2021-01-04T01:57:00Z"/>
              <w:rFonts w:ascii="Bell MT" w:hAnsi="Bell MT"/>
              <w:sz w:val="28"/>
              <w:szCs w:val="28"/>
              <w:lang w:val="en-GB"/>
            </w:rPr>
          </w:rPrChange>
        </w:rPr>
        <w:pPrChange w:id="1803" w:author="Giorgio Romeo" w:date="2021-01-04T10:26:00Z">
          <w:pPr>
            <w:pStyle w:val="ListParagraph"/>
          </w:pPr>
        </w:pPrChange>
      </w:pPr>
      <w:ins w:id="1804" w:author="Cristian Sbrolli" w:date="2021-01-04T01:54:00Z">
        <w:r w:rsidRPr="00801F40">
          <w:rPr>
            <w:rFonts w:ascii="Bell MT" w:hAnsi="Bell MT"/>
            <w:sz w:val="28"/>
            <w:szCs w:val="28"/>
            <w:lang w:val="en-US"/>
            <w:rPrChange w:id="1805" w:author="Etion Pinari" w:date="2021-01-06T12:27:00Z">
              <w:rPr>
                <w:rFonts w:ascii="Bell MT" w:hAnsi="Bell MT"/>
                <w:sz w:val="28"/>
                <w:szCs w:val="28"/>
                <w:lang w:val="en-GB"/>
              </w:rPr>
            </w:rPrChange>
          </w:rPr>
          <w:t>-</w:t>
        </w:r>
      </w:ins>
      <w:ins w:id="1806" w:author="Giorgio Romeo" w:date="2021-01-04T10:26:00Z">
        <w:r w:rsidR="00057D48" w:rsidRPr="00801F40">
          <w:rPr>
            <w:rFonts w:ascii="Bell MT" w:hAnsi="Bell MT"/>
            <w:sz w:val="28"/>
            <w:szCs w:val="28"/>
            <w:lang w:val="en-US"/>
            <w:rPrChange w:id="1807" w:author="Etion Pinari" w:date="2021-01-06T12:27:00Z">
              <w:rPr>
                <w:rFonts w:ascii="Bell MT" w:hAnsi="Bell MT"/>
                <w:sz w:val="28"/>
                <w:szCs w:val="28"/>
                <w:lang w:val="en-GB"/>
              </w:rPr>
            </w:rPrChange>
          </w:rPr>
          <w:t xml:space="preserve"> </w:t>
        </w:r>
      </w:ins>
      <w:ins w:id="1808" w:author="Cristian Sbrolli" w:date="2021-01-04T01:55:00Z">
        <w:r w:rsidRPr="00801F40">
          <w:rPr>
            <w:rFonts w:ascii="Bell MT" w:hAnsi="Bell MT"/>
            <w:b/>
            <w:bCs/>
            <w:sz w:val="28"/>
            <w:szCs w:val="28"/>
            <w:lang w:val="en-US"/>
            <w:rPrChange w:id="1809" w:author="Etion Pinari" w:date="2021-01-06T12:27:00Z">
              <w:rPr>
                <w:rFonts w:ascii="Bell MT" w:hAnsi="Bell MT"/>
                <w:sz w:val="28"/>
                <w:szCs w:val="28"/>
                <w:lang w:val="en-GB"/>
              </w:rPr>
            </w:rPrChange>
          </w:rPr>
          <w:t>Client Application</w:t>
        </w:r>
        <w:r w:rsidRPr="00801F40">
          <w:rPr>
            <w:rFonts w:ascii="Bell MT" w:hAnsi="Bell MT"/>
            <w:sz w:val="28"/>
            <w:szCs w:val="28"/>
            <w:lang w:val="en-US"/>
            <w:rPrChange w:id="1810" w:author="Etion Pinari" w:date="2021-01-06T12:27:00Z">
              <w:rPr>
                <w:rFonts w:ascii="Bell MT" w:hAnsi="Bell MT"/>
                <w:sz w:val="28"/>
                <w:szCs w:val="28"/>
                <w:lang w:val="en-GB"/>
              </w:rPr>
            </w:rPrChange>
          </w:rPr>
          <w:t xml:space="preserve"> registers</w:t>
        </w:r>
      </w:ins>
      <w:ins w:id="1811" w:author="Cristian Sbrolli" w:date="2021-01-04T01:56:00Z">
        <w:r w:rsidRPr="00801F40">
          <w:rPr>
            <w:rFonts w:ascii="Bell MT" w:hAnsi="Bell MT"/>
            <w:sz w:val="28"/>
            <w:szCs w:val="28"/>
            <w:lang w:val="en-US"/>
            <w:rPrChange w:id="1812" w:author="Etion Pinari" w:date="2021-01-06T12:27:00Z">
              <w:rPr>
                <w:rFonts w:ascii="Bell MT" w:hAnsi="Bell MT"/>
                <w:sz w:val="28"/>
                <w:szCs w:val="28"/>
                <w:lang w:val="en-GB"/>
              </w:rPr>
            </w:rPrChange>
          </w:rPr>
          <w:t xml:space="preserve"> to the notification service, getting uniquely </w:t>
        </w:r>
      </w:ins>
      <w:ins w:id="1813" w:author="Cristian Sbrolli" w:date="2021-01-04T01:57:00Z">
        <w:r w:rsidRPr="00801F40">
          <w:rPr>
            <w:rFonts w:ascii="Bell MT" w:hAnsi="Bell MT"/>
            <w:sz w:val="28"/>
            <w:szCs w:val="28"/>
            <w:lang w:val="en-US"/>
            <w:rPrChange w:id="1814" w:author="Etion Pinari" w:date="2021-01-06T12:27:00Z">
              <w:rPr>
                <w:rFonts w:ascii="Bell MT" w:hAnsi="Bell MT"/>
                <w:sz w:val="28"/>
                <w:szCs w:val="28"/>
                <w:lang w:val="en-GB"/>
              </w:rPr>
            </w:rPrChange>
          </w:rPr>
          <w:t>identified.</w:t>
        </w:r>
      </w:ins>
      <w:ins w:id="1815" w:author="Cristian Sbrolli" w:date="2021-01-04T02:00:00Z">
        <w:r w:rsidR="0097581F" w:rsidRPr="00801F40">
          <w:rPr>
            <w:rFonts w:ascii="Bell MT" w:hAnsi="Bell MT"/>
            <w:sz w:val="28"/>
            <w:szCs w:val="28"/>
            <w:lang w:val="en-US"/>
            <w:rPrChange w:id="1816" w:author="Etion Pinari" w:date="2021-01-06T12:27:00Z">
              <w:rPr>
                <w:rFonts w:ascii="Bell MT" w:hAnsi="Bell MT"/>
                <w:sz w:val="28"/>
                <w:szCs w:val="28"/>
                <w:lang w:val="en-GB"/>
              </w:rPr>
            </w:rPrChange>
          </w:rPr>
          <w:t xml:space="preserve"> The client will then keep a </w:t>
        </w:r>
      </w:ins>
      <w:ins w:id="1817" w:author="Cristian Sbrolli" w:date="2021-01-04T02:01:00Z">
        <w:r w:rsidR="0097581F" w:rsidRPr="00801F40">
          <w:rPr>
            <w:rFonts w:ascii="Bell MT" w:hAnsi="Bell MT"/>
            <w:sz w:val="28"/>
            <w:szCs w:val="28"/>
            <w:lang w:val="en-US"/>
            <w:rPrChange w:id="1818" w:author="Etion Pinari" w:date="2021-01-06T12:27:00Z">
              <w:rPr>
                <w:rFonts w:ascii="Bell MT" w:hAnsi="Bell MT"/>
                <w:sz w:val="28"/>
                <w:szCs w:val="28"/>
                <w:lang w:val="en-GB"/>
              </w:rPr>
            </w:rPrChange>
          </w:rPr>
          <w:t>background connection, nor data or power expensive, that will be used to receive notifications by MNS.</w:t>
        </w:r>
      </w:ins>
    </w:p>
    <w:p w14:paraId="34645976" w14:textId="4DDD1C0E" w:rsidR="0089155A" w:rsidRPr="00801F40" w:rsidRDefault="00533624">
      <w:pPr>
        <w:pStyle w:val="ListParagraph"/>
        <w:jc w:val="both"/>
        <w:rPr>
          <w:ins w:id="1819" w:author="Cristian Sbrolli" w:date="2021-01-04T02:36:00Z"/>
          <w:rFonts w:ascii="Bell MT" w:hAnsi="Bell MT"/>
          <w:sz w:val="28"/>
          <w:szCs w:val="28"/>
          <w:lang w:val="en-US"/>
          <w:rPrChange w:id="1820" w:author="Etion Pinari" w:date="2021-01-06T12:27:00Z">
            <w:rPr>
              <w:ins w:id="1821" w:author="Cristian Sbrolli" w:date="2021-01-04T02:36:00Z"/>
              <w:rFonts w:ascii="Bell MT" w:hAnsi="Bell MT"/>
              <w:sz w:val="28"/>
              <w:szCs w:val="28"/>
              <w:lang w:val="en-GB"/>
            </w:rPr>
          </w:rPrChange>
        </w:rPr>
        <w:pPrChange w:id="1822" w:author="Giorgio Romeo" w:date="2021-01-04T10:26:00Z">
          <w:pPr>
            <w:pStyle w:val="ListParagraph"/>
          </w:pPr>
        </w:pPrChange>
      </w:pPr>
      <w:ins w:id="1823" w:author="Cristian Sbrolli" w:date="2021-01-04T01:57:00Z">
        <w:r w:rsidRPr="00801F40">
          <w:rPr>
            <w:rFonts w:ascii="Bell MT" w:hAnsi="Bell MT"/>
            <w:sz w:val="28"/>
            <w:szCs w:val="28"/>
            <w:lang w:val="en-US"/>
            <w:rPrChange w:id="1824" w:author="Etion Pinari" w:date="2021-01-06T12:27:00Z">
              <w:rPr>
                <w:rFonts w:ascii="Bell MT" w:hAnsi="Bell MT"/>
                <w:sz w:val="28"/>
                <w:szCs w:val="28"/>
                <w:lang w:val="en-GB"/>
              </w:rPr>
            </w:rPrChange>
          </w:rPr>
          <w:t>Upon server pus</w:t>
        </w:r>
      </w:ins>
      <w:ins w:id="1825" w:author="Cristian Sbrolli" w:date="2021-01-04T01:59:00Z">
        <w:r w:rsidR="0097581F" w:rsidRPr="00801F40">
          <w:rPr>
            <w:rFonts w:ascii="Bell MT" w:hAnsi="Bell MT"/>
            <w:sz w:val="28"/>
            <w:szCs w:val="28"/>
            <w:lang w:val="en-US"/>
            <w:rPrChange w:id="1826" w:author="Etion Pinari" w:date="2021-01-06T12:27:00Z">
              <w:rPr>
                <w:rFonts w:ascii="Bell MT" w:hAnsi="Bell MT"/>
                <w:sz w:val="28"/>
                <w:szCs w:val="28"/>
                <w:lang w:val="en-GB"/>
              </w:rPr>
            </w:rPrChange>
          </w:rPr>
          <w:t xml:space="preserve">h requests, the MNS uses </w:t>
        </w:r>
      </w:ins>
      <w:ins w:id="1827" w:author="Cristian Sbrolli" w:date="2021-01-04T02:01:00Z">
        <w:r w:rsidR="0097581F" w:rsidRPr="00801F40">
          <w:rPr>
            <w:rFonts w:ascii="Bell MT" w:hAnsi="Bell MT"/>
            <w:sz w:val="28"/>
            <w:szCs w:val="28"/>
            <w:lang w:val="en-US"/>
            <w:rPrChange w:id="1828" w:author="Etion Pinari" w:date="2021-01-06T12:27:00Z">
              <w:rPr>
                <w:rFonts w:ascii="Bell MT" w:hAnsi="Bell MT"/>
                <w:sz w:val="28"/>
                <w:szCs w:val="28"/>
                <w:lang w:val="en-GB"/>
              </w:rPr>
            </w:rPrChange>
          </w:rPr>
          <w:t>the</w:t>
        </w:r>
      </w:ins>
      <w:ins w:id="1829" w:author="Cristian Sbrolli" w:date="2021-01-04T01:59:00Z">
        <w:r w:rsidR="0097581F" w:rsidRPr="00801F40">
          <w:rPr>
            <w:rFonts w:ascii="Bell MT" w:hAnsi="Bell MT"/>
            <w:sz w:val="28"/>
            <w:szCs w:val="28"/>
            <w:lang w:val="en-US"/>
            <w:rPrChange w:id="1830" w:author="Etion Pinari" w:date="2021-01-06T12:27:00Z">
              <w:rPr>
                <w:rFonts w:ascii="Bell MT" w:hAnsi="Bell MT"/>
                <w:sz w:val="28"/>
                <w:szCs w:val="28"/>
                <w:lang w:val="en-GB"/>
              </w:rPr>
            </w:rPrChange>
          </w:rPr>
          <w:t xml:space="preserve"> connection with the user to send the notification</w:t>
        </w:r>
      </w:ins>
      <w:ins w:id="1831" w:author="Cristian Sbrolli" w:date="2021-01-04T02:02:00Z">
        <w:r w:rsidR="0097581F" w:rsidRPr="00801F40">
          <w:rPr>
            <w:rFonts w:ascii="Bell MT" w:hAnsi="Bell MT"/>
            <w:sz w:val="28"/>
            <w:szCs w:val="28"/>
            <w:lang w:val="en-US"/>
            <w:rPrChange w:id="1832" w:author="Etion Pinari" w:date="2021-01-06T12:27:00Z">
              <w:rPr>
                <w:rFonts w:ascii="Bell MT" w:hAnsi="Bell MT"/>
                <w:sz w:val="28"/>
                <w:szCs w:val="28"/>
                <w:lang w:val="en-GB"/>
              </w:rPr>
            </w:rPrChange>
          </w:rPr>
          <w:t xml:space="preserve">s. </w:t>
        </w:r>
      </w:ins>
      <w:ins w:id="1833" w:author="Cristian Sbrolli" w:date="2021-01-04T01:59:00Z">
        <w:r w:rsidR="0097581F" w:rsidRPr="00801F40">
          <w:rPr>
            <w:rFonts w:ascii="Bell MT" w:hAnsi="Bell MT"/>
            <w:sz w:val="28"/>
            <w:szCs w:val="28"/>
            <w:lang w:val="en-US"/>
            <w:rPrChange w:id="1834" w:author="Etion Pinari" w:date="2021-01-06T12:27:00Z">
              <w:rPr>
                <w:rFonts w:ascii="Bell MT" w:hAnsi="Bell MT"/>
                <w:sz w:val="28"/>
                <w:szCs w:val="28"/>
                <w:lang w:val="en-GB"/>
              </w:rPr>
            </w:rPrChange>
          </w:rPr>
          <w:t xml:space="preserve"> </w:t>
        </w:r>
      </w:ins>
    </w:p>
    <w:p w14:paraId="7737CA8C" w14:textId="77777777" w:rsidR="0001188D" w:rsidRPr="00801F40" w:rsidRDefault="0001188D">
      <w:pPr>
        <w:pStyle w:val="ListParagraph"/>
        <w:rPr>
          <w:ins w:id="1835" w:author="Cristian Sbrolli" w:date="2021-01-04T01:53:00Z"/>
          <w:rFonts w:ascii="Bell MT" w:hAnsi="Bell MT"/>
          <w:sz w:val="28"/>
          <w:szCs w:val="28"/>
          <w:lang w:val="en-US"/>
          <w:rPrChange w:id="1836" w:author="Etion Pinari" w:date="2021-01-06T12:27:00Z">
            <w:rPr>
              <w:ins w:id="1837" w:author="Cristian Sbrolli" w:date="2021-01-04T01:53:00Z"/>
              <w:lang w:val="en-GB"/>
            </w:rPr>
          </w:rPrChange>
        </w:rPr>
      </w:pPr>
    </w:p>
    <w:p w14:paraId="59350BB3" w14:textId="1EC1A1F7" w:rsidR="0089155A" w:rsidRPr="00801F40" w:rsidRDefault="0089155A">
      <w:pPr>
        <w:pStyle w:val="ListParagraph"/>
        <w:numPr>
          <w:ilvl w:val="0"/>
          <w:numId w:val="42"/>
        </w:numPr>
        <w:rPr>
          <w:ins w:id="1838" w:author="Cristian Sbrolli" w:date="2021-01-04T02:30:00Z"/>
          <w:rFonts w:ascii="Bell MT" w:hAnsi="Bell MT"/>
          <w:color w:val="23252C"/>
          <w:sz w:val="24"/>
          <w:szCs w:val="24"/>
          <w:bdr w:val="none" w:sz="0" w:space="0" w:color="auto" w:frame="1"/>
          <w:shd w:val="clear" w:color="auto" w:fill="FFFFFF"/>
          <w:lang w:val="en-US"/>
          <w:rPrChange w:id="1839" w:author="Etion Pinari" w:date="2021-01-06T12:27:00Z">
            <w:rPr>
              <w:ins w:id="1840" w:author="Cristian Sbrolli" w:date="2021-01-04T02:30:00Z"/>
              <w:rFonts w:ascii="Bell MT" w:hAnsi="Bell MT"/>
              <w:color w:val="23252C"/>
              <w:sz w:val="24"/>
              <w:szCs w:val="24"/>
              <w:bdr w:val="none" w:sz="0" w:space="0" w:color="auto" w:frame="1"/>
              <w:shd w:val="clear" w:color="auto" w:fill="FFFFFF"/>
              <w:lang w:val="en-US"/>
            </w:rPr>
          </w:rPrChange>
        </w:rPr>
        <w:pPrChange w:id="1841" w:author="Cristian Sbrolli" w:date="2021-01-04T02:32:00Z">
          <w:pPr>
            <w:pStyle w:val="ListParagraph"/>
            <w:ind w:left="2124"/>
            <w:jc w:val="center"/>
          </w:pPr>
        </w:pPrChange>
      </w:pPr>
      <w:ins w:id="1842" w:author="Cristian Sbrolli" w:date="2021-01-04T02:22:00Z">
        <w:r w:rsidRPr="00801F40">
          <w:rPr>
            <w:rFonts w:ascii="Bell MT" w:hAnsi="Bell MT"/>
            <w:noProof/>
            <w:sz w:val="28"/>
            <w:szCs w:val="28"/>
            <w:lang w:val="en-US"/>
            <w:rPrChange w:id="1843" w:author="Etion Pinari" w:date="2021-01-06T12:27:00Z">
              <w:rPr>
                <w:rFonts w:ascii="Bell MT" w:hAnsi="Bell MT"/>
                <w:noProof/>
                <w:sz w:val="28"/>
                <w:szCs w:val="28"/>
                <w:lang w:val="en-GB"/>
              </w:rPr>
            </w:rPrChange>
          </w:rPr>
          <w:drawing>
            <wp:anchor distT="0" distB="0" distL="114300" distR="114300" simplePos="0" relativeHeight="251724800" behindDoc="0" locked="0" layoutInCell="1" allowOverlap="0" wp14:anchorId="6C9A382B" wp14:editId="67FD4BC1">
              <wp:simplePos x="0" y="0"/>
              <wp:positionH relativeFrom="margin">
                <wp:align>left</wp:align>
              </wp:positionH>
              <wp:positionV relativeFrom="paragraph">
                <wp:posOffset>4173</wp:posOffset>
              </wp:positionV>
              <wp:extent cx="3913200" cy="2808000"/>
              <wp:effectExtent l="0" t="0" r="0" b="0"/>
              <wp:wrapThrough wrapText="right">
                <wp:wrapPolygon edited="1">
                  <wp:start x="10726" y="147"/>
                  <wp:lineTo x="10516" y="733"/>
                  <wp:lineTo x="10411" y="2052"/>
                  <wp:lineTo x="10516" y="2784"/>
                  <wp:lineTo x="9675" y="3370"/>
                  <wp:lineTo x="9675" y="3810"/>
                  <wp:lineTo x="10832" y="5129"/>
                  <wp:lineTo x="10516" y="6741"/>
                  <wp:lineTo x="10516" y="7474"/>
                  <wp:lineTo x="8939" y="9672"/>
                  <wp:lineTo x="6520" y="12163"/>
                  <wp:lineTo x="3365" y="14507"/>
                  <wp:lineTo x="2629" y="16852"/>
                  <wp:lineTo x="2629" y="19197"/>
                  <wp:lineTo x="2103" y="20809"/>
                  <wp:lineTo x="2419" y="20955"/>
                  <wp:lineTo x="18193" y="21395"/>
                  <wp:lineTo x="20296" y="21395"/>
                  <wp:lineTo x="20611" y="20369"/>
                  <wp:lineTo x="20401" y="19406"/>
                  <wp:lineTo x="20776" y="21558"/>
                  <wp:lineTo x="20777" y="18737"/>
                  <wp:lineTo x="20806" y="126"/>
                  <wp:lineTo x="2599" y="-63"/>
                  <wp:lineTo x="2539" y="15429"/>
                  <wp:lineTo x="17141" y="14507"/>
                  <wp:lineTo x="1863" y="20808"/>
                  <wp:lineTo x="11357" y="5129"/>
                  <wp:lineTo x="12409" y="4250"/>
                  <wp:lineTo x="12514" y="3517"/>
                  <wp:lineTo x="11778" y="2784"/>
                  <wp:lineTo x="11988" y="2198"/>
                  <wp:lineTo x="11883" y="879"/>
                  <wp:lineTo x="11568" y="147"/>
                  <wp:lineTo x="10726" y="147"/>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13200" cy="28080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1844" w:author="Cristian Sbrolli" w:date="2021-01-04T02:29:00Z">
        <w:r w:rsidRPr="00801F40">
          <w:rPr>
            <w:rFonts w:ascii="Bell MT" w:hAnsi="Bell MT"/>
            <w:color w:val="23252C"/>
            <w:sz w:val="24"/>
            <w:szCs w:val="24"/>
            <w:bdr w:val="none" w:sz="0" w:space="0" w:color="auto" w:frame="1"/>
            <w:shd w:val="clear" w:color="auto" w:fill="FFFFFF"/>
            <w:lang w:val="en-US"/>
            <w:rPrChange w:id="1845" w:author="Etion Pinari" w:date="2021-01-06T12:27:00Z">
              <w:rPr>
                <w:rFonts w:ascii="Helvetica" w:hAnsi="Helvetica"/>
                <w:color w:val="23252C"/>
                <w:sz w:val="27"/>
                <w:szCs w:val="27"/>
                <w:bdr w:val="none" w:sz="0" w:space="0" w:color="auto" w:frame="1"/>
                <w:shd w:val="clear" w:color="auto" w:fill="FFFFFF"/>
              </w:rPr>
            </w:rPrChange>
          </w:rPr>
          <w:t xml:space="preserve">device </w:t>
        </w:r>
        <w:r w:rsidRPr="00801F40">
          <w:rPr>
            <w:rFonts w:ascii="Bell MT" w:hAnsi="Bell MT"/>
            <w:color w:val="23252C"/>
            <w:sz w:val="24"/>
            <w:szCs w:val="24"/>
            <w:bdr w:val="none" w:sz="0" w:space="0" w:color="auto" w:frame="1"/>
            <w:shd w:val="clear" w:color="auto" w:fill="FFFFFF"/>
            <w:lang w:val="en-US"/>
            <w:rPrChange w:id="1846" w:author="Etion Pinari" w:date="2021-01-06T12:27:00Z">
              <w:rPr>
                <w:rFonts w:ascii="Bell MT" w:hAnsi="Bell MT"/>
                <w:color w:val="23252C"/>
                <w:sz w:val="24"/>
                <w:szCs w:val="24"/>
                <w:bdr w:val="none" w:sz="0" w:space="0" w:color="auto" w:frame="1"/>
                <w:shd w:val="clear" w:color="auto" w:fill="FFFFFF"/>
                <w:lang w:val="en-US"/>
              </w:rPr>
            </w:rPrChange>
          </w:rPr>
          <w:t xml:space="preserve">registers to </w:t>
        </w:r>
      </w:ins>
      <w:ins w:id="1847" w:author="Cristian Sbrolli" w:date="2021-01-04T02:30:00Z">
        <w:r w:rsidRPr="00801F40">
          <w:rPr>
            <w:rFonts w:ascii="Bell MT" w:hAnsi="Bell MT"/>
            <w:color w:val="23252C"/>
            <w:sz w:val="24"/>
            <w:szCs w:val="24"/>
            <w:bdr w:val="none" w:sz="0" w:space="0" w:color="auto" w:frame="1"/>
            <w:shd w:val="clear" w:color="auto" w:fill="FFFFFF"/>
            <w:lang w:val="en-US"/>
            <w:rPrChange w:id="1848" w:author="Etion Pinari" w:date="2021-01-06T12:27:00Z">
              <w:rPr>
                <w:rFonts w:ascii="Bell MT" w:hAnsi="Bell MT"/>
                <w:color w:val="23252C"/>
                <w:sz w:val="24"/>
                <w:szCs w:val="24"/>
                <w:bdr w:val="none" w:sz="0" w:space="0" w:color="auto" w:frame="1"/>
                <w:shd w:val="clear" w:color="auto" w:fill="FFFFFF"/>
                <w:lang w:val="en-US"/>
              </w:rPr>
            </w:rPrChange>
          </w:rPr>
          <w:t>MNS</w:t>
        </w:r>
      </w:ins>
    </w:p>
    <w:p w14:paraId="0A571B63" w14:textId="31062810" w:rsidR="0089155A" w:rsidRPr="00801F40" w:rsidRDefault="0089155A">
      <w:pPr>
        <w:pStyle w:val="ListParagraph"/>
        <w:numPr>
          <w:ilvl w:val="0"/>
          <w:numId w:val="42"/>
        </w:numPr>
        <w:rPr>
          <w:ins w:id="1849" w:author="Cristian Sbrolli" w:date="2021-01-04T02:30:00Z"/>
          <w:rFonts w:ascii="Bell MT" w:hAnsi="Bell MT"/>
          <w:sz w:val="24"/>
          <w:szCs w:val="24"/>
          <w:lang w:val="en-US"/>
          <w:rPrChange w:id="1850" w:author="Etion Pinari" w:date="2021-01-06T12:27:00Z">
            <w:rPr>
              <w:ins w:id="1851" w:author="Cristian Sbrolli" w:date="2021-01-04T02:30:00Z"/>
              <w:rFonts w:ascii="Bell MT" w:hAnsi="Bell MT"/>
              <w:color w:val="23252C"/>
              <w:sz w:val="24"/>
              <w:szCs w:val="24"/>
              <w:shd w:val="clear" w:color="auto" w:fill="FFFFFF"/>
              <w:lang w:val="en-US"/>
            </w:rPr>
          </w:rPrChange>
        </w:rPr>
        <w:pPrChange w:id="1852" w:author="Cristian Sbrolli" w:date="2021-01-04T02:32:00Z">
          <w:pPr>
            <w:pStyle w:val="ListParagraph"/>
            <w:numPr>
              <w:numId w:val="42"/>
            </w:numPr>
            <w:ind w:left="2484" w:hanging="360"/>
            <w:jc w:val="center"/>
          </w:pPr>
        </w:pPrChange>
      </w:pPr>
      <w:ins w:id="1853" w:author="Cristian Sbrolli" w:date="2021-01-04T02:30:00Z">
        <w:r w:rsidRPr="00801F40">
          <w:rPr>
            <w:rFonts w:ascii="Bell MT" w:hAnsi="Bell MT"/>
            <w:color w:val="23252C"/>
            <w:sz w:val="24"/>
            <w:szCs w:val="24"/>
            <w:bdr w:val="none" w:sz="0" w:space="0" w:color="auto" w:frame="1"/>
            <w:shd w:val="clear" w:color="auto" w:fill="FFFFFF"/>
            <w:lang w:val="en-US"/>
            <w:rPrChange w:id="1854" w:author="Etion Pinari" w:date="2021-01-06T12:27:00Z">
              <w:rPr>
                <w:rFonts w:ascii="Helvetica" w:hAnsi="Helvetica"/>
                <w:color w:val="23252C"/>
                <w:sz w:val="27"/>
                <w:szCs w:val="27"/>
                <w:bdr w:val="none" w:sz="0" w:space="0" w:color="auto" w:frame="1"/>
                <w:shd w:val="clear" w:color="auto" w:fill="FFFFFF"/>
              </w:rPr>
            </w:rPrChange>
          </w:rPr>
          <w:t xml:space="preserve">Upon successful </w:t>
        </w:r>
      </w:ins>
      <w:ins w:id="1855" w:author="Cristian Sbrolli" w:date="2021-01-04T02:33:00Z">
        <w:r w:rsidR="0001188D" w:rsidRPr="00801F40">
          <w:rPr>
            <w:rFonts w:ascii="Bell MT" w:hAnsi="Bell MT"/>
            <w:color w:val="23252C"/>
            <w:sz w:val="24"/>
            <w:szCs w:val="24"/>
            <w:bdr w:val="none" w:sz="0" w:space="0" w:color="auto" w:frame="1"/>
            <w:shd w:val="clear" w:color="auto" w:fill="FFFFFF"/>
            <w:lang w:val="en-US"/>
            <w:rPrChange w:id="1856" w:author="Etion Pinari" w:date="2021-01-06T12:27:00Z">
              <w:rPr>
                <w:rFonts w:ascii="Bell MT" w:hAnsi="Bell MT"/>
                <w:color w:val="23252C"/>
                <w:sz w:val="24"/>
                <w:szCs w:val="24"/>
                <w:bdr w:val="none" w:sz="0" w:space="0" w:color="auto" w:frame="1"/>
                <w:shd w:val="clear" w:color="auto" w:fill="FFFFFF"/>
                <w:lang w:val="en-US"/>
              </w:rPr>
            </w:rPrChange>
          </w:rPr>
          <w:t>registration, MNS</w:t>
        </w:r>
      </w:ins>
      <w:ins w:id="1857" w:author="Cristian Sbrolli" w:date="2021-01-04T02:30:00Z">
        <w:r w:rsidRPr="00801F40">
          <w:rPr>
            <w:rFonts w:ascii="Bell MT" w:hAnsi="Bell MT"/>
            <w:color w:val="23252C"/>
            <w:sz w:val="24"/>
            <w:szCs w:val="24"/>
            <w:bdr w:val="none" w:sz="0" w:space="0" w:color="auto" w:frame="1"/>
            <w:shd w:val="clear" w:color="auto" w:fill="FFFFFF"/>
            <w:lang w:val="en-US"/>
            <w:rPrChange w:id="1858" w:author="Etion Pinari" w:date="2021-01-06T12:27:00Z">
              <w:rPr>
                <w:rFonts w:ascii="Helvetica" w:hAnsi="Helvetica"/>
                <w:color w:val="23252C"/>
                <w:sz w:val="27"/>
                <w:szCs w:val="27"/>
                <w:bdr w:val="none" w:sz="0" w:space="0" w:color="auto" w:frame="1"/>
                <w:shd w:val="clear" w:color="auto" w:fill="FFFFFF"/>
              </w:rPr>
            </w:rPrChange>
          </w:rPr>
          <w:t xml:space="preserve"> server issues </w:t>
        </w:r>
        <w:r w:rsidRPr="00801F40">
          <w:rPr>
            <w:rFonts w:ascii="Bell MT" w:hAnsi="Bell MT"/>
            <w:color w:val="23252C"/>
            <w:sz w:val="24"/>
            <w:szCs w:val="24"/>
            <w:shd w:val="clear" w:color="auto" w:fill="FFFFFF"/>
            <w:lang w:val="en-US"/>
            <w:rPrChange w:id="1859" w:author="Etion Pinari" w:date="2021-01-06T12:27:00Z">
              <w:rPr>
                <w:rFonts w:ascii="Helvetica" w:hAnsi="Helvetica"/>
                <w:color w:val="23252C"/>
                <w:sz w:val="27"/>
                <w:szCs w:val="27"/>
                <w:shd w:val="clear" w:color="auto" w:fill="FFFFFF"/>
              </w:rPr>
            </w:rPrChange>
          </w:rPr>
          <w:t xml:space="preserve">registration </w:t>
        </w:r>
        <w:r w:rsidRPr="00801F40">
          <w:rPr>
            <w:rFonts w:ascii="Bell MT" w:hAnsi="Bell MT"/>
            <w:color w:val="23252C"/>
            <w:sz w:val="24"/>
            <w:szCs w:val="24"/>
            <w:shd w:val="clear" w:color="auto" w:fill="FFFFFF"/>
            <w:lang w:val="en-US"/>
            <w:rPrChange w:id="1860" w:author="Etion Pinari" w:date="2021-01-06T12:27:00Z">
              <w:rPr>
                <w:rFonts w:ascii="Bell MT" w:hAnsi="Bell MT"/>
                <w:color w:val="23252C"/>
                <w:sz w:val="24"/>
                <w:szCs w:val="24"/>
                <w:shd w:val="clear" w:color="auto" w:fill="FFFFFF"/>
                <w:lang w:val="en-US"/>
              </w:rPr>
            </w:rPrChange>
          </w:rPr>
          <w:t xml:space="preserve">token </w:t>
        </w:r>
        <w:r w:rsidRPr="00801F40">
          <w:rPr>
            <w:rFonts w:ascii="Bell MT" w:hAnsi="Bell MT"/>
            <w:color w:val="23252C"/>
            <w:sz w:val="24"/>
            <w:szCs w:val="24"/>
            <w:shd w:val="clear" w:color="auto" w:fill="FFFFFF"/>
            <w:lang w:val="en-US"/>
            <w:rPrChange w:id="1861" w:author="Etion Pinari" w:date="2021-01-06T12:27:00Z">
              <w:rPr>
                <w:rFonts w:ascii="Helvetica" w:hAnsi="Helvetica"/>
                <w:color w:val="23252C"/>
                <w:sz w:val="27"/>
                <w:szCs w:val="27"/>
                <w:shd w:val="clear" w:color="auto" w:fill="FFFFFF"/>
              </w:rPr>
            </w:rPrChange>
          </w:rPr>
          <w:t>to</w:t>
        </w:r>
        <w:r w:rsidRPr="00801F40">
          <w:rPr>
            <w:rFonts w:ascii="Bell MT" w:hAnsi="Bell MT"/>
            <w:color w:val="23252C"/>
            <w:sz w:val="24"/>
            <w:szCs w:val="24"/>
            <w:shd w:val="clear" w:color="auto" w:fill="FFFFFF"/>
            <w:lang w:val="en-US"/>
            <w:rPrChange w:id="1862" w:author="Etion Pinari" w:date="2021-01-06T12:27:00Z">
              <w:rPr>
                <w:rFonts w:ascii="Bell MT" w:hAnsi="Bell MT"/>
                <w:color w:val="23252C"/>
                <w:sz w:val="24"/>
                <w:szCs w:val="24"/>
                <w:shd w:val="clear" w:color="auto" w:fill="FFFFFF"/>
                <w:lang w:val="en-US"/>
              </w:rPr>
            </w:rPrChange>
          </w:rPr>
          <w:t xml:space="preserve"> </w:t>
        </w:r>
      </w:ins>
      <w:ins w:id="1863" w:author="Cristian Sbrolli" w:date="2021-01-04T02:32:00Z">
        <w:r w:rsidRPr="00801F40">
          <w:rPr>
            <w:rFonts w:ascii="Bell MT" w:hAnsi="Bell MT"/>
            <w:color w:val="23252C"/>
            <w:sz w:val="24"/>
            <w:szCs w:val="24"/>
            <w:shd w:val="clear" w:color="auto" w:fill="FFFFFF"/>
            <w:lang w:val="en-US"/>
            <w:rPrChange w:id="1864" w:author="Etion Pinari" w:date="2021-01-06T12:27:00Z">
              <w:rPr>
                <w:rFonts w:ascii="Bell MT" w:hAnsi="Bell MT"/>
                <w:color w:val="23252C"/>
                <w:sz w:val="24"/>
                <w:szCs w:val="24"/>
                <w:shd w:val="clear" w:color="auto" w:fill="FFFFFF"/>
                <w:lang w:val="en-US"/>
              </w:rPr>
            </w:rPrChange>
          </w:rPr>
          <w:t xml:space="preserve">client </w:t>
        </w:r>
      </w:ins>
      <w:ins w:id="1865" w:author="Cristian Sbrolli" w:date="2021-01-04T02:30:00Z">
        <w:r w:rsidRPr="00801F40">
          <w:rPr>
            <w:rFonts w:ascii="Bell MT" w:hAnsi="Bell MT"/>
            <w:color w:val="23252C"/>
            <w:sz w:val="24"/>
            <w:szCs w:val="24"/>
            <w:shd w:val="clear" w:color="auto" w:fill="FFFFFF"/>
            <w:lang w:val="en-US"/>
            <w:rPrChange w:id="1866" w:author="Etion Pinari" w:date="2021-01-06T12:27:00Z">
              <w:rPr>
                <w:rFonts w:ascii="Bell MT" w:hAnsi="Bell MT"/>
                <w:color w:val="23252C"/>
                <w:sz w:val="24"/>
                <w:szCs w:val="24"/>
                <w:shd w:val="clear" w:color="auto" w:fill="FFFFFF"/>
                <w:lang w:val="en-US"/>
              </w:rPr>
            </w:rPrChange>
          </w:rPr>
          <w:t>device.</w:t>
        </w:r>
      </w:ins>
    </w:p>
    <w:p w14:paraId="0531960D" w14:textId="3B6651B2" w:rsidR="0089155A" w:rsidRPr="00801F40" w:rsidRDefault="0089155A" w:rsidP="0089155A">
      <w:pPr>
        <w:pStyle w:val="ListParagraph"/>
        <w:numPr>
          <w:ilvl w:val="0"/>
          <w:numId w:val="42"/>
        </w:numPr>
        <w:rPr>
          <w:ins w:id="1867" w:author="Cristian Sbrolli" w:date="2021-01-04T02:32:00Z"/>
          <w:rFonts w:ascii="Bell MT" w:hAnsi="Bell MT"/>
          <w:sz w:val="24"/>
          <w:szCs w:val="24"/>
          <w:lang w:val="en-US"/>
          <w:rPrChange w:id="1868" w:author="Etion Pinari" w:date="2021-01-06T12:27:00Z">
            <w:rPr>
              <w:ins w:id="1869" w:author="Cristian Sbrolli" w:date="2021-01-04T02:32:00Z"/>
              <w:rFonts w:ascii="Bell MT" w:hAnsi="Bell MT"/>
              <w:sz w:val="24"/>
              <w:szCs w:val="24"/>
              <w:lang w:val="en-US"/>
            </w:rPr>
          </w:rPrChange>
        </w:rPr>
      </w:pPr>
      <w:ins w:id="1870" w:author="Cristian Sbrolli" w:date="2021-01-04T02:32:00Z">
        <w:r w:rsidRPr="00801F40">
          <w:rPr>
            <w:rFonts w:ascii="Bell MT" w:hAnsi="Bell MT"/>
            <w:sz w:val="24"/>
            <w:szCs w:val="24"/>
            <w:lang w:val="en-US"/>
            <w:rPrChange w:id="1871" w:author="Etion Pinari" w:date="2021-01-06T12:27:00Z">
              <w:rPr>
                <w:rFonts w:ascii="Bell MT" w:hAnsi="Bell MT"/>
                <w:sz w:val="24"/>
                <w:szCs w:val="24"/>
                <w:lang w:val="en-US"/>
              </w:rPr>
            </w:rPrChange>
          </w:rPr>
          <w:t>Client device sends registration token to app server</w:t>
        </w:r>
      </w:ins>
    </w:p>
    <w:p w14:paraId="5F58F8D2" w14:textId="196D3B75" w:rsidR="0089155A" w:rsidRPr="00801F40" w:rsidRDefault="0089155A" w:rsidP="0089155A">
      <w:pPr>
        <w:pStyle w:val="ListParagraph"/>
        <w:numPr>
          <w:ilvl w:val="0"/>
          <w:numId w:val="42"/>
        </w:numPr>
        <w:rPr>
          <w:ins w:id="1872" w:author="Cristian Sbrolli" w:date="2021-01-04T02:33:00Z"/>
          <w:rFonts w:ascii="Bell MT" w:hAnsi="Bell MT"/>
          <w:sz w:val="24"/>
          <w:szCs w:val="24"/>
          <w:lang w:val="en-US"/>
          <w:rPrChange w:id="1873" w:author="Etion Pinari" w:date="2021-01-06T12:27:00Z">
            <w:rPr>
              <w:ins w:id="1874" w:author="Cristian Sbrolli" w:date="2021-01-04T02:33:00Z"/>
              <w:rFonts w:ascii="Bell MT" w:hAnsi="Bell MT"/>
              <w:sz w:val="24"/>
              <w:szCs w:val="24"/>
              <w:lang w:val="en-US"/>
            </w:rPr>
          </w:rPrChange>
        </w:rPr>
      </w:pPr>
      <w:ins w:id="1875" w:author="Cristian Sbrolli" w:date="2021-01-04T02:32:00Z">
        <w:r w:rsidRPr="00801F40">
          <w:rPr>
            <w:rFonts w:ascii="Bell MT" w:hAnsi="Bell MT"/>
            <w:sz w:val="24"/>
            <w:szCs w:val="24"/>
            <w:lang w:val="en-US"/>
            <w:rPrChange w:id="1876" w:author="Etion Pinari" w:date="2021-01-06T12:27:00Z">
              <w:rPr>
                <w:rFonts w:ascii="Bell MT" w:hAnsi="Bell MT"/>
                <w:sz w:val="24"/>
                <w:szCs w:val="24"/>
                <w:lang w:val="en-US"/>
              </w:rPr>
            </w:rPrChange>
          </w:rPr>
          <w:t>App server s</w:t>
        </w:r>
      </w:ins>
      <w:ins w:id="1877" w:author="Cristian Sbrolli" w:date="2021-01-04T02:33:00Z">
        <w:r w:rsidR="0001188D" w:rsidRPr="00801F40">
          <w:rPr>
            <w:rFonts w:ascii="Bell MT" w:hAnsi="Bell MT"/>
            <w:sz w:val="24"/>
            <w:szCs w:val="24"/>
            <w:lang w:val="en-US"/>
            <w:rPrChange w:id="1878" w:author="Etion Pinari" w:date="2021-01-06T12:27:00Z">
              <w:rPr>
                <w:rFonts w:ascii="Bell MT" w:hAnsi="Bell MT"/>
                <w:sz w:val="24"/>
                <w:szCs w:val="24"/>
                <w:lang w:val="en-US"/>
              </w:rPr>
            </w:rPrChange>
          </w:rPr>
          <w:t>tores client registration token for future notification uses.</w:t>
        </w:r>
      </w:ins>
    </w:p>
    <w:p w14:paraId="2FFE1866" w14:textId="7B0951AB" w:rsidR="0001188D" w:rsidRPr="00801F40" w:rsidRDefault="0001188D" w:rsidP="0001188D">
      <w:pPr>
        <w:pStyle w:val="ListParagraph"/>
        <w:numPr>
          <w:ilvl w:val="0"/>
          <w:numId w:val="43"/>
        </w:numPr>
        <w:rPr>
          <w:ins w:id="1879" w:author="Cristian Sbrolli" w:date="2021-01-04T02:34:00Z"/>
          <w:rFonts w:ascii="Bell MT" w:hAnsi="Bell MT"/>
          <w:sz w:val="24"/>
          <w:szCs w:val="24"/>
          <w:lang w:val="en-US"/>
          <w:rPrChange w:id="1880" w:author="Etion Pinari" w:date="2021-01-06T12:27:00Z">
            <w:rPr>
              <w:ins w:id="1881" w:author="Cristian Sbrolli" w:date="2021-01-04T02:34:00Z"/>
              <w:rFonts w:ascii="Bell MT" w:hAnsi="Bell MT"/>
              <w:sz w:val="24"/>
              <w:szCs w:val="24"/>
              <w:lang w:val="en-US"/>
            </w:rPr>
          </w:rPrChange>
        </w:rPr>
      </w:pPr>
      <w:ins w:id="1882" w:author="Cristian Sbrolli" w:date="2021-01-04T02:33:00Z">
        <w:r w:rsidRPr="00801F40">
          <w:rPr>
            <w:rFonts w:ascii="Bell MT" w:hAnsi="Bell MT"/>
            <w:sz w:val="24"/>
            <w:szCs w:val="24"/>
            <w:lang w:val="en-US"/>
            <w:rPrChange w:id="1883" w:author="Etion Pinari" w:date="2021-01-06T12:27:00Z">
              <w:rPr>
                <w:rFonts w:ascii="Bell MT" w:hAnsi="Bell MT"/>
                <w:sz w:val="24"/>
                <w:szCs w:val="24"/>
                <w:lang w:val="en-US"/>
              </w:rPr>
            </w:rPrChange>
          </w:rPr>
          <w:t>Server sends push notification request</w:t>
        </w:r>
      </w:ins>
      <w:ins w:id="1884" w:author="Cristian Sbrolli" w:date="2021-01-04T02:34:00Z">
        <w:r w:rsidRPr="00801F40">
          <w:rPr>
            <w:rFonts w:ascii="Bell MT" w:hAnsi="Bell MT"/>
            <w:sz w:val="24"/>
            <w:szCs w:val="24"/>
            <w:lang w:val="en-US"/>
            <w:rPrChange w:id="1885" w:author="Etion Pinari" w:date="2021-01-06T12:27:00Z">
              <w:rPr>
                <w:rFonts w:ascii="Bell MT" w:hAnsi="Bell MT"/>
                <w:sz w:val="24"/>
                <w:szCs w:val="24"/>
                <w:lang w:val="en-US"/>
              </w:rPr>
            </w:rPrChange>
          </w:rPr>
          <w:t xml:space="preserve"> to MNS</w:t>
        </w:r>
      </w:ins>
      <w:ins w:id="1886" w:author="Cristian Sbrolli" w:date="2021-01-04T02:35:00Z">
        <w:r w:rsidRPr="00801F40">
          <w:rPr>
            <w:rFonts w:ascii="Bell MT" w:hAnsi="Bell MT"/>
            <w:sz w:val="24"/>
            <w:szCs w:val="24"/>
            <w:lang w:val="en-US"/>
            <w:rPrChange w:id="1887" w:author="Etion Pinari" w:date="2021-01-06T12:27:00Z">
              <w:rPr>
                <w:rFonts w:ascii="Bell MT" w:hAnsi="Bell MT"/>
                <w:sz w:val="24"/>
                <w:szCs w:val="24"/>
                <w:lang w:val="en-US"/>
              </w:rPr>
            </w:rPrChange>
          </w:rPr>
          <w:t xml:space="preserve"> identifying the device(s)</w:t>
        </w:r>
      </w:ins>
      <w:ins w:id="1888" w:author="Cristian Sbrolli" w:date="2021-01-04T02:34:00Z">
        <w:r w:rsidRPr="00801F40">
          <w:rPr>
            <w:rFonts w:ascii="Bell MT" w:hAnsi="Bell MT"/>
            <w:sz w:val="24"/>
            <w:szCs w:val="24"/>
            <w:lang w:val="en-US"/>
            <w:rPrChange w:id="1889" w:author="Etion Pinari" w:date="2021-01-06T12:27:00Z">
              <w:rPr>
                <w:rFonts w:ascii="Bell MT" w:hAnsi="Bell MT"/>
                <w:sz w:val="24"/>
                <w:szCs w:val="24"/>
                <w:lang w:val="en-US"/>
              </w:rPr>
            </w:rPrChange>
          </w:rPr>
          <w:t>.</w:t>
        </w:r>
      </w:ins>
    </w:p>
    <w:p w14:paraId="49146515" w14:textId="4C8E23CC" w:rsidR="0089155A" w:rsidRPr="00801F40" w:rsidRDefault="0001188D" w:rsidP="0001188D">
      <w:pPr>
        <w:pStyle w:val="ListParagraph"/>
        <w:numPr>
          <w:ilvl w:val="0"/>
          <w:numId w:val="43"/>
        </w:numPr>
        <w:rPr>
          <w:ins w:id="1890" w:author="Cristian Sbrolli" w:date="2021-01-04T02:36:00Z"/>
          <w:rFonts w:ascii="Bell MT" w:hAnsi="Bell MT"/>
          <w:sz w:val="24"/>
          <w:szCs w:val="24"/>
          <w:lang w:val="en-US"/>
          <w:rPrChange w:id="1891" w:author="Etion Pinari" w:date="2021-01-06T12:27:00Z">
            <w:rPr>
              <w:ins w:id="1892" w:author="Cristian Sbrolli" w:date="2021-01-04T02:36:00Z"/>
              <w:rFonts w:ascii="Bell MT" w:hAnsi="Bell MT"/>
              <w:sz w:val="24"/>
              <w:szCs w:val="24"/>
              <w:lang w:val="en-US"/>
            </w:rPr>
          </w:rPrChange>
        </w:rPr>
      </w:pPr>
      <w:ins w:id="1893" w:author="Cristian Sbrolli" w:date="2021-01-04T02:34:00Z">
        <w:r w:rsidRPr="00801F40">
          <w:rPr>
            <w:rFonts w:ascii="Bell MT" w:hAnsi="Bell MT"/>
            <w:sz w:val="24"/>
            <w:szCs w:val="24"/>
            <w:lang w:val="en-US"/>
            <w:rPrChange w:id="1894" w:author="Etion Pinari" w:date="2021-01-06T12:27:00Z">
              <w:rPr>
                <w:rFonts w:ascii="Bell MT" w:hAnsi="Bell MT"/>
                <w:sz w:val="24"/>
                <w:szCs w:val="24"/>
                <w:lang w:val="en-US"/>
              </w:rPr>
            </w:rPrChange>
          </w:rPr>
          <w:t>MNS Server sends notification to device</w:t>
        </w:r>
      </w:ins>
      <w:ins w:id="1895" w:author="Cristian Sbrolli" w:date="2021-01-04T02:35:00Z">
        <w:r w:rsidRPr="00801F40">
          <w:rPr>
            <w:rFonts w:ascii="Bell MT" w:hAnsi="Bell MT"/>
            <w:sz w:val="24"/>
            <w:szCs w:val="24"/>
            <w:lang w:val="en-US"/>
            <w:rPrChange w:id="1896" w:author="Etion Pinari" w:date="2021-01-06T12:27:00Z">
              <w:rPr>
                <w:rFonts w:ascii="Bell MT" w:hAnsi="Bell MT"/>
                <w:sz w:val="24"/>
                <w:szCs w:val="24"/>
                <w:lang w:val="en-US"/>
              </w:rPr>
            </w:rPrChange>
          </w:rPr>
          <w:t>(s)</w:t>
        </w:r>
      </w:ins>
      <w:ins w:id="1897" w:author="Cristian Sbrolli" w:date="2021-01-04T02:34:00Z">
        <w:r w:rsidRPr="00801F40">
          <w:rPr>
            <w:rFonts w:ascii="Bell MT" w:hAnsi="Bell MT"/>
            <w:sz w:val="24"/>
            <w:szCs w:val="24"/>
            <w:lang w:val="en-US"/>
            <w:rPrChange w:id="1898" w:author="Etion Pinari" w:date="2021-01-06T12:27:00Z">
              <w:rPr>
                <w:rFonts w:ascii="Bell MT" w:hAnsi="Bell MT"/>
                <w:sz w:val="24"/>
                <w:szCs w:val="24"/>
                <w:lang w:val="en-US"/>
              </w:rPr>
            </w:rPrChange>
          </w:rPr>
          <w:t>.</w:t>
        </w:r>
      </w:ins>
    </w:p>
    <w:p w14:paraId="04003409" w14:textId="77777777" w:rsidR="0001188D" w:rsidRPr="00801F40" w:rsidRDefault="0001188D">
      <w:pPr>
        <w:rPr>
          <w:ins w:id="1899" w:author="Cristian Sbrolli" w:date="2021-01-04T02:24:00Z"/>
          <w:rFonts w:ascii="Bell MT" w:hAnsi="Bell MT"/>
          <w:sz w:val="24"/>
          <w:szCs w:val="24"/>
          <w:lang w:val="en-US"/>
          <w:rPrChange w:id="1900" w:author="Etion Pinari" w:date="2021-01-06T12:27:00Z">
            <w:rPr>
              <w:ins w:id="1901" w:author="Cristian Sbrolli" w:date="2021-01-04T02:24:00Z"/>
              <w:lang w:val="en-GB"/>
            </w:rPr>
          </w:rPrChange>
        </w:rPr>
        <w:pPrChange w:id="1902" w:author="Cristian Sbrolli" w:date="2021-01-04T02:36:00Z">
          <w:pPr>
            <w:pStyle w:val="ListParagraph"/>
            <w:ind w:left="1080"/>
          </w:pPr>
        </w:pPrChange>
      </w:pPr>
    </w:p>
    <w:p w14:paraId="5B37AAFB" w14:textId="77777777" w:rsidR="002C367B" w:rsidRPr="00801F40" w:rsidRDefault="006D1BC3">
      <w:pPr>
        <w:pStyle w:val="ListParagraph"/>
        <w:ind w:left="1080"/>
        <w:rPr>
          <w:ins w:id="1903" w:author="Etion Pinari" w:date="2021-01-04T16:42:00Z"/>
          <w:rFonts w:ascii="Bell MT" w:hAnsi="Bell MT"/>
          <w:sz w:val="28"/>
          <w:szCs w:val="28"/>
          <w:lang w:val="en-US"/>
          <w:rPrChange w:id="1904" w:author="Etion Pinari" w:date="2021-01-06T12:27:00Z">
            <w:rPr>
              <w:ins w:id="1905" w:author="Etion Pinari" w:date="2021-01-04T16:42:00Z"/>
              <w:rFonts w:ascii="Bell MT" w:hAnsi="Bell MT"/>
              <w:sz w:val="28"/>
              <w:szCs w:val="28"/>
              <w:lang w:val="en-GB"/>
            </w:rPr>
          </w:rPrChange>
        </w:rPr>
      </w:pPr>
      <w:ins w:id="1906" w:author="Cristian Sbrolli" w:date="2021-01-04T01:41:00Z">
        <w:r w:rsidRPr="00801F40">
          <w:rPr>
            <w:rFonts w:ascii="Bell MT" w:hAnsi="Bell MT"/>
            <w:sz w:val="28"/>
            <w:szCs w:val="28"/>
            <w:lang w:val="en-US"/>
            <w:rPrChange w:id="1907" w:author="Etion Pinari" w:date="2021-01-06T12:27:00Z">
              <w:rPr>
                <w:rFonts w:ascii="Bell MT" w:hAnsi="Bell MT"/>
                <w:sz w:val="28"/>
                <w:szCs w:val="28"/>
                <w:lang w:val="en-GB"/>
              </w:rPr>
            </w:rPrChange>
          </w:rPr>
          <w:br/>
        </w:r>
      </w:ins>
      <w:ins w:id="1908" w:author="Cristian Sbrolli" w:date="2021-01-04T01:35:00Z">
        <w:r w:rsidR="00F27B54" w:rsidRPr="00801F40">
          <w:rPr>
            <w:rFonts w:ascii="Bell MT" w:hAnsi="Bell MT"/>
            <w:sz w:val="28"/>
            <w:szCs w:val="28"/>
            <w:lang w:val="en-US"/>
            <w:rPrChange w:id="1909" w:author="Etion Pinari" w:date="2021-01-06T12:27:00Z">
              <w:rPr>
                <w:rFonts w:ascii="Bell MT" w:hAnsi="Bell MT"/>
                <w:sz w:val="28"/>
                <w:szCs w:val="28"/>
                <w:lang w:val="en-GB"/>
              </w:rPr>
            </w:rPrChange>
          </w:rPr>
          <w:t>The decision is to use</w:t>
        </w:r>
      </w:ins>
      <w:ins w:id="1910" w:author="Cristian Sbrolli" w:date="2021-01-04T01:36:00Z">
        <w:r w:rsidR="00F27B54" w:rsidRPr="00801F40">
          <w:rPr>
            <w:rFonts w:ascii="Bell MT" w:hAnsi="Bell MT"/>
            <w:sz w:val="28"/>
            <w:szCs w:val="28"/>
            <w:lang w:val="en-US"/>
            <w:rPrChange w:id="1911" w:author="Etion Pinari" w:date="2021-01-06T12:27:00Z">
              <w:rPr>
                <w:rFonts w:ascii="Bell MT" w:hAnsi="Bell MT"/>
                <w:sz w:val="28"/>
                <w:szCs w:val="28"/>
                <w:lang w:val="en-GB"/>
              </w:rPr>
            </w:rPrChange>
          </w:rPr>
          <w:t xml:space="preserve"> Google’s </w:t>
        </w:r>
      </w:ins>
      <w:ins w:id="1912" w:author="Cristian Sbrolli" w:date="2021-01-04T01:35:00Z">
        <w:r w:rsidR="00F27B54" w:rsidRPr="00801F40">
          <w:rPr>
            <w:rFonts w:ascii="Bell MT" w:hAnsi="Bell MT"/>
            <w:sz w:val="28"/>
            <w:szCs w:val="28"/>
            <w:lang w:val="en-US"/>
            <w:rPrChange w:id="1913" w:author="Etion Pinari" w:date="2021-01-06T12:27:00Z">
              <w:rPr>
                <w:rFonts w:ascii="Bell MT" w:hAnsi="Bell MT"/>
                <w:sz w:val="28"/>
                <w:szCs w:val="28"/>
                <w:lang w:val="en-GB"/>
              </w:rPr>
            </w:rPrChange>
          </w:rPr>
          <w:t xml:space="preserve">Firebase </w:t>
        </w:r>
      </w:ins>
      <w:ins w:id="1914" w:author="Cristian Sbrolli" w:date="2021-01-04T01:36:00Z">
        <w:r w:rsidR="00F27B54" w:rsidRPr="00801F40">
          <w:rPr>
            <w:rFonts w:ascii="Bell MT" w:hAnsi="Bell MT"/>
            <w:sz w:val="28"/>
            <w:szCs w:val="28"/>
            <w:lang w:val="en-US"/>
            <w:rPrChange w:id="1915" w:author="Etion Pinari" w:date="2021-01-06T12:27:00Z">
              <w:rPr>
                <w:rFonts w:ascii="Bell MT" w:hAnsi="Bell MT"/>
                <w:sz w:val="28"/>
                <w:szCs w:val="28"/>
                <w:lang w:val="en-GB"/>
              </w:rPr>
            </w:rPrChange>
          </w:rPr>
          <w:t xml:space="preserve">Cloud </w:t>
        </w:r>
        <w:proofErr w:type="gramStart"/>
        <w:r w:rsidR="00F27B54" w:rsidRPr="00801F40">
          <w:rPr>
            <w:rFonts w:ascii="Bell MT" w:hAnsi="Bell MT"/>
            <w:sz w:val="28"/>
            <w:szCs w:val="28"/>
            <w:lang w:val="en-US"/>
            <w:rPrChange w:id="1916" w:author="Etion Pinari" w:date="2021-01-06T12:27:00Z">
              <w:rPr>
                <w:rFonts w:ascii="Bell MT" w:hAnsi="Bell MT"/>
                <w:sz w:val="28"/>
                <w:szCs w:val="28"/>
                <w:lang w:val="en-GB"/>
              </w:rPr>
            </w:rPrChange>
          </w:rPr>
          <w:t>Messaging</w:t>
        </w:r>
      </w:ins>
      <w:ins w:id="1917" w:author="Cristian Sbrolli" w:date="2021-01-04T02:40:00Z">
        <w:r w:rsidR="0001188D" w:rsidRPr="00801F40">
          <w:rPr>
            <w:rFonts w:ascii="Bell MT" w:hAnsi="Bell MT"/>
            <w:sz w:val="28"/>
            <w:szCs w:val="28"/>
            <w:lang w:val="en-US"/>
            <w:rPrChange w:id="1918" w:author="Etion Pinari" w:date="2021-01-06T12:27:00Z">
              <w:rPr>
                <w:rFonts w:ascii="Bell MT" w:hAnsi="Bell MT"/>
                <w:sz w:val="28"/>
                <w:szCs w:val="28"/>
                <w:lang w:val="en-GB"/>
              </w:rPr>
            </w:rPrChange>
          </w:rPr>
          <w:t>(</w:t>
        </w:r>
        <w:proofErr w:type="gramEnd"/>
        <w:r w:rsidR="0001188D" w:rsidRPr="00801F40">
          <w:rPr>
            <w:rFonts w:ascii="Bell MT" w:hAnsi="Bell MT"/>
            <w:sz w:val="28"/>
            <w:szCs w:val="28"/>
            <w:lang w:val="en-US"/>
            <w:rPrChange w:id="1919" w:author="Etion Pinari" w:date="2021-01-06T12:27:00Z">
              <w:rPr>
                <w:rFonts w:ascii="Bell MT" w:hAnsi="Bell MT"/>
                <w:sz w:val="28"/>
                <w:szCs w:val="28"/>
                <w:lang w:val="en-GB"/>
              </w:rPr>
            </w:rPrChange>
          </w:rPr>
          <w:t>FCM)</w:t>
        </w:r>
      </w:ins>
      <w:ins w:id="1920" w:author="Cristian Sbrolli" w:date="2021-01-04T01:36:00Z">
        <w:r w:rsidR="00F27B54" w:rsidRPr="00801F40">
          <w:rPr>
            <w:rFonts w:ascii="Bell MT" w:hAnsi="Bell MT"/>
            <w:sz w:val="28"/>
            <w:szCs w:val="28"/>
            <w:lang w:val="en-US"/>
            <w:rPrChange w:id="1921" w:author="Etion Pinari" w:date="2021-01-06T12:27:00Z">
              <w:rPr>
                <w:rFonts w:ascii="Bell MT" w:hAnsi="Bell MT"/>
                <w:sz w:val="28"/>
                <w:szCs w:val="28"/>
                <w:lang w:val="en-GB"/>
              </w:rPr>
            </w:rPrChange>
          </w:rPr>
          <w:t>, that provides a cross platform (Android, IOS)</w:t>
        </w:r>
      </w:ins>
      <w:ins w:id="1922" w:author="Cristian Sbrolli" w:date="2021-01-04T01:37:00Z">
        <w:r w:rsidR="00F27B54" w:rsidRPr="00801F40">
          <w:rPr>
            <w:rFonts w:ascii="Bell MT" w:hAnsi="Bell MT"/>
            <w:sz w:val="28"/>
            <w:szCs w:val="28"/>
            <w:lang w:val="en-US"/>
            <w:rPrChange w:id="1923" w:author="Etion Pinari" w:date="2021-01-06T12:27:00Z">
              <w:rPr>
                <w:rFonts w:ascii="Bell MT" w:hAnsi="Bell MT"/>
                <w:sz w:val="28"/>
                <w:szCs w:val="28"/>
                <w:lang w:val="en-GB"/>
              </w:rPr>
            </w:rPrChange>
          </w:rPr>
          <w:t xml:space="preserve"> </w:t>
        </w:r>
      </w:ins>
      <w:ins w:id="1924" w:author="Cristian Sbrolli" w:date="2021-01-04T01:38:00Z">
        <w:r w:rsidRPr="00801F40">
          <w:rPr>
            <w:rFonts w:ascii="Bell MT" w:hAnsi="Bell MT"/>
            <w:sz w:val="28"/>
            <w:szCs w:val="28"/>
            <w:lang w:val="en-US"/>
            <w:rPrChange w:id="1925" w:author="Etion Pinari" w:date="2021-01-06T12:27:00Z">
              <w:rPr>
                <w:rFonts w:ascii="Bell MT" w:hAnsi="Bell MT"/>
                <w:sz w:val="28"/>
                <w:szCs w:val="28"/>
                <w:lang w:val="en-GB"/>
              </w:rPr>
            </w:rPrChange>
          </w:rPr>
          <w:t xml:space="preserve">full </w:t>
        </w:r>
      </w:ins>
      <w:ins w:id="1926" w:author="Cristian Sbrolli" w:date="2021-01-04T01:37:00Z">
        <w:r w:rsidR="00F27B54" w:rsidRPr="00801F40">
          <w:rPr>
            <w:rFonts w:ascii="Bell MT" w:hAnsi="Bell MT"/>
            <w:sz w:val="28"/>
            <w:szCs w:val="28"/>
            <w:lang w:val="en-US"/>
            <w:rPrChange w:id="1927" w:author="Etion Pinari" w:date="2021-01-06T12:27:00Z">
              <w:rPr>
                <w:rFonts w:ascii="Bell MT" w:hAnsi="Bell MT"/>
                <w:sz w:val="28"/>
                <w:szCs w:val="28"/>
                <w:lang w:val="en-GB"/>
              </w:rPr>
            </w:rPrChange>
          </w:rPr>
          <w:t>handling of push notifications</w:t>
        </w:r>
      </w:ins>
      <w:ins w:id="1928" w:author="Cristian Sbrolli" w:date="2021-01-04T01:38:00Z">
        <w:r w:rsidRPr="00801F40">
          <w:rPr>
            <w:rFonts w:ascii="Bell MT" w:hAnsi="Bell MT"/>
            <w:sz w:val="28"/>
            <w:szCs w:val="28"/>
            <w:lang w:val="en-US"/>
            <w:rPrChange w:id="1929" w:author="Etion Pinari" w:date="2021-01-06T12:27:00Z">
              <w:rPr>
                <w:rFonts w:ascii="Bell MT" w:hAnsi="Bell MT"/>
                <w:sz w:val="28"/>
                <w:szCs w:val="28"/>
                <w:lang w:val="en-GB"/>
              </w:rPr>
            </w:rPrChange>
          </w:rPr>
          <w:t>(sending, routing, queuing)</w:t>
        </w:r>
      </w:ins>
      <w:ins w:id="1930" w:author="Cristian Sbrolli" w:date="2021-01-04T02:36:00Z">
        <w:r w:rsidR="0001188D" w:rsidRPr="00801F40">
          <w:rPr>
            <w:rFonts w:ascii="Bell MT" w:hAnsi="Bell MT"/>
            <w:sz w:val="28"/>
            <w:szCs w:val="28"/>
            <w:lang w:val="en-US"/>
            <w:rPrChange w:id="1931" w:author="Etion Pinari" w:date="2021-01-06T12:27:00Z">
              <w:rPr>
                <w:rFonts w:ascii="Bell MT" w:hAnsi="Bell MT"/>
                <w:sz w:val="28"/>
                <w:szCs w:val="28"/>
                <w:lang w:val="en-GB"/>
              </w:rPr>
            </w:rPrChange>
          </w:rPr>
          <w:t xml:space="preserve">. It is also </w:t>
        </w:r>
      </w:ins>
      <w:ins w:id="1932" w:author="Cristian Sbrolli" w:date="2021-01-04T01:39:00Z">
        <w:r w:rsidRPr="00801F40">
          <w:rPr>
            <w:rFonts w:ascii="Bell MT" w:hAnsi="Bell MT"/>
            <w:sz w:val="28"/>
            <w:szCs w:val="28"/>
            <w:lang w:val="en-US"/>
            <w:rPrChange w:id="1933" w:author="Etion Pinari" w:date="2021-01-06T12:27:00Z">
              <w:rPr>
                <w:rFonts w:ascii="Bell MT" w:hAnsi="Bell MT"/>
                <w:sz w:val="28"/>
                <w:szCs w:val="28"/>
                <w:lang w:val="en-GB"/>
              </w:rPr>
            </w:rPrChange>
          </w:rPr>
          <w:t xml:space="preserve">implementing </w:t>
        </w:r>
      </w:ins>
      <w:ins w:id="1934" w:author="Cristian Sbrolli" w:date="2021-01-04T01:37:00Z">
        <w:r w:rsidR="00F27B54" w:rsidRPr="00801F40">
          <w:rPr>
            <w:rFonts w:ascii="Bell MT" w:hAnsi="Bell MT"/>
            <w:sz w:val="28"/>
            <w:szCs w:val="28"/>
            <w:lang w:val="en-US"/>
            <w:rPrChange w:id="1935" w:author="Etion Pinari" w:date="2021-01-06T12:27:00Z">
              <w:rPr>
                <w:rFonts w:ascii="Bell MT" w:hAnsi="Bell MT"/>
                <w:sz w:val="28"/>
                <w:szCs w:val="28"/>
                <w:lang w:val="en-GB"/>
              </w:rPr>
            </w:rPrChange>
          </w:rPr>
          <w:t>subscriptions to specific topics</w:t>
        </w:r>
      </w:ins>
      <w:ins w:id="1936" w:author="Cristian Sbrolli" w:date="2021-01-04T01:38:00Z">
        <w:r w:rsidRPr="00801F40">
          <w:rPr>
            <w:rFonts w:ascii="Bell MT" w:hAnsi="Bell MT"/>
            <w:sz w:val="28"/>
            <w:szCs w:val="28"/>
            <w:lang w:val="en-US"/>
            <w:rPrChange w:id="1937" w:author="Etion Pinari" w:date="2021-01-06T12:27:00Z">
              <w:rPr>
                <w:rFonts w:ascii="Bell MT" w:hAnsi="Bell MT"/>
                <w:sz w:val="28"/>
                <w:szCs w:val="28"/>
                <w:lang w:val="en-GB"/>
              </w:rPr>
            </w:rPrChange>
          </w:rPr>
          <w:t>,</w:t>
        </w:r>
      </w:ins>
      <w:ins w:id="1938" w:author="Cristian Sbrolli" w:date="2021-01-04T02:36:00Z">
        <w:r w:rsidR="0001188D" w:rsidRPr="00801F40">
          <w:rPr>
            <w:rFonts w:ascii="Bell MT" w:hAnsi="Bell MT"/>
            <w:sz w:val="28"/>
            <w:szCs w:val="28"/>
            <w:lang w:val="en-US"/>
            <w:rPrChange w:id="1939" w:author="Etion Pinari" w:date="2021-01-06T12:27:00Z">
              <w:rPr>
                <w:rFonts w:ascii="Bell MT" w:hAnsi="Bell MT"/>
                <w:sz w:val="28"/>
                <w:szCs w:val="28"/>
                <w:lang w:val="en-GB"/>
              </w:rPr>
            </w:rPrChange>
          </w:rPr>
          <w:t xml:space="preserve"> with no limits on the number of</w:t>
        </w:r>
      </w:ins>
      <w:ins w:id="1940" w:author="Cristian Sbrolli" w:date="2021-01-04T02:37:00Z">
        <w:r w:rsidR="0001188D" w:rsidRPr="00801F40">
          <w:rPr>
            <w:rFonts w:ascii="Bell MT" w:hAnsi="Bell MT"/>
            <w:sz w:val="28"/>
            <w:szCs w:val="28"/>
            <w:lang w:val="en-US"/>
            <w:rPrChange w:id="1941" w:author="Etion Pinari" w:date="2021-01-06T12:27:00Z">
              <w:rPr>
                <w:rFonts w:ascii="Bell MT" w:hAnsi="Bell MT"/>
                <w:sz w:val="28"/>
                <w:szCs w:val="28"/>
                <w:lang w:val="en-GB"/>
              </w:rPr>
            </w:rPrChange>
          </w:rPr>
          <w:t xml:space="preserve"> </w:t>
        </w:r>
      </w:ins>
      <w:ins w:id="1942" w:author="Cristian Sbrolli" w:date="2021-01-04T02:47:00Z">
        <w:r w:rsidR="004365DC" w:rsidRPr="00801F40">
          <w:rPr>
            <w:rFonts w:ascii="Bell MT" w:hAnsi="Bell MT"/>
            <w:sz w:val="28"/>
            <w:szCs w:val="28"/>
            <w:lang w:val="en-US"/>
            <w:rPrChange w:id="1943" w:author="Etion Pinari" w:date="2021-01-06T12:27:00Z">
              <w:rPr>
                <w:rFonts w:ascii="Bell MT" w:hAnsi="Bell MT"/>
                <w:sz w:val="28"/>
                <w:szCs w:val="28"/>
                <w:lang w:val="en-GB"/>
              </w:rPr>
            </w:rPrChange>
          </w:rPr>
          <w:t xml:space="preserve">topics nor </w:t>
        </w:r>
      </w:ins>
      <w:ins w:id="1944" w:author="Cristian Sbrolli" w:date="2021-01-04T02:37:00Z">
        <w:r w:rsidR="0001188D" w:rsidRPr="00801F40">
          <w:rPr>
            <w:rFonts w:ascii="Bell MT" w:hAnsi="Bell MT"/>
            <w:sz w:val="28"/>
            <w:szCs w:val="28"/>
            <w:lang w:val="en-US"/>
            <w:rPrChange w:id="1945" w:author="Etion Pinari" w:date="2021-01-06T12:27:00Z">
              <w:rPr>
                <w:rFonts w:ascii="Bell MT" w:hAnsi="Bell MT"/>
                <w:sz w:val="28"/>
                <w:szCs w:val="28"/>
                <w:lang w:val="en-GB"/>
              </w:rPr>
            </w:rPrChange>
          </w:rPr>
          <w:t xml:space="preserve">subscriptions to a topic (important given our system expected </w:t>
        </w:r>
      </w:ins>
      <w:ins w:id="1946" w:author="Cristian Sbrolli" w:date="2021-01-04T02:38:00Z">
        <w:r w:rsidR="0001188D" w:rsidRPr="00801F40">
          <w:rPr>
            <w:rFonts w:ascii="Bell MT" w:hAnsi="Bell MT"/>
            <w:sz w:val="28"/>
            <w:szCs w:val="28"/>
            <w:lang w:val="en-US"/>
            <w:rPrChange w:id="1947" w:author="Etion Pinari" w:date="2021-01-06T12:27:00Z">
              <w:rPr>
                <w:rFonts w:ascii="Bell MT" w:hAnsi="Bell MT"/>
                <w:sz w:val="28"/>
                <w:szCs w:val="28"/>
                <w:lang w:val="en-GB"/>
              </w:rPr>
            </w:rPrChange>
          </w:rPr>
          <w:t>clients</w:t>
        </w:r>
      </w:ins>
      <w:ins w:id="1948" w:author="Cristian Sbrolli" w:date="2021-01-04T02:45:00Z">
        <w:r w:rsidR="004365DC" w:rsidRPr="00801F40">
          <w:rPr>
            <w:rFonts w:ascii="Bell MT" w:hAnsi="Bell MT"/>
            <w:sz w:val="28"/>
            <w:szCs w:val="28"/>
            <w:lang w:val="en-US"/>
            <w:rPrChange w:id="1949" w:author="Etion Pinari" w:date="2021-01-06T12:27:00Z">
              <w:rPr>
                <w:rFonts w:ascii="Bell MT" w:hAnsi="Bell MT"/>
                <w:sz w:val="28"/>
                <w:szCs w:val="28"/>
                <w:lang w:val="en-GB"/>
              </w:rPr>
            </w:rPrChange>
          </w:rPr>
          <w:t xml:space="preserve"> and </w:t>
        </w:r>
        <w:r w:rsidR="004365DC" w:rsidRPr="00801F40">
          <w:rPr>
            <w:rFonts w:ascii="Bell MT" w:hAnsi="Bell MT"/>
            <w:sz w:val="28"/>
            <w:szCs w:val="28"/>
            <w:lang w:val="en-US"/>
            <w:rPrChange w:id="1950" w:author="Etion Pinari" w:date="2021-01-06T12:27:00Z">
              <w:rPr>
                <w:rFonts w:ascii="Bell MT" w:hAnsi="Bell MT"/>
                <w:sz w:val="28"/>
                <w:szCs w:val="28"/>
                <w:lang w:val="en-GB"/>
              </w:rPr>
            </w:rPrChange>
          </w:rPr>
          <w:lastRenderedPageBreak/>
          <w:t xml:space="preserve">variety of topics, that can be each timeslot or </w:t>
        </w:r>
      </w:ins>
      <w:ins w:id="1951" w:author="Cristian Sbrolli" w:date="2021-01-04T02:46:00Z">
        <w:r w:rsidR="004365DC" w:rsidRPr="00801F40">
          <w:rPr>
            <w:rFonts w:ascii="Bell MT" w:hAnsi="Bell MT"/>
            <w:sz w:val="28"/>
            <w:szCs w:val="28"/>
            <w:lang w:val="en-US"/>
            <w:rPrChange w:id="1952" w:author="Etion Pinari" w:date="2021-01-06T12:27:00Z">
              <w:rPr>
                <w:rFonts w:ascii="Bell MT" w:hAnsi="Bell MT"/>
                <w:sz w:val="28"/>
                <w:szCs w:val="28"/>
                <w:lang w:val="en-GB"/>
              </w:rPr>
            </w:rPrChange>
          </w:rPr>
          <w:t>store or a combination of both</w:t>
        </w:r>
      </w:ins>
      <w:ins w:id="1953" w:author="Cristian Sbrolli" w:date="2021-01-04T02:37:00Z">
        <w:r w:rsidR="0001188D" w:rsidRPr="00801F40">
          <w:rPr>
            <w:rFonts w:ascii="Bell MT" w:hAnsi="Bell MT"/>
            <w:sz w:val="28"/>
            <w:szCs w:val="28"/>
            <w:lang w:val="en-US"/>
            <w:rPrChange w:id="1954" w:author="Etion Pinari" w:date="2021-01-06T12:27:00Z">
              <w:rPr>
                <w:rFonts w:ascii="Bell MT" w:hAnsi="Bell MT"/>
                <w:sz w:val="28"/>
                <w:szCs w:val="28"/>
                <w:lang w:val="en-GB"/>
              </w:rPr>
            </w:rPrChange>
          </w:rPr>
          <w:t>)</w:t>
        </w:r>
      </w:ins>
      <w:ins w:id="1955" w:author="Cristian Sbrolli" w:date="2021-01-04T02:38:00Z">
        <w:r w:rsidR="0001188D" w:rsidRPr="00801F40">
          <w:rPr>
            <w:rFonts w:ascii="Bell MT" w:hAnsi="Bell MT"/>
            <w:sz w:val="28"/>
            <w:szCs w:val="28"/>
            <w:lang w:val="en-US"/>
            <w:rPrChange w:id="1956" w:author="Etion Pinari" w:date="2021-01-06T12:27:00Z">
              <w:rPr>
                <w:rFonts w:ascii="Bell MT" w:hAnsi="Bell MT"/>
                <w:sz w:val="28"/>
                <w:szCs w:val="28"/>
                <w:lang w:val="en-GB"/>
              </w:rPr>
            </w:rPrChange>
          </w:rPr>
          <w:t>.</w:t>
        </w:r>
      </w:ins>
      <w:ins w:id="1957" w:author="Cristian Sbrolli" w:date="2021-01-04T02:40:00Z">
        <w:r w:rsidR="0001188D" w:rsidRPr="00801F40">
          <w:rPr>
            <w:rFonts w:ascii="Bell MT" w:hAnsi="Bell MT"/>
            <w:sz w:val="28"/>
            <w:szCs w:val="28"/>
            <w:lang w:val="en-US"/>
            <w:rPrChange w:id="1958" w:author="Etion Pinari" w:date="2021-01-06T12:27:00Z">
              <w:rPr>
                <w:rFonts w:ascii="Bell MT" w:hAnsi="Bell MT"/>
                <w:sz w:val="28"/>
                <w:szCs w:val="28"/>
                <w:lang w:val="en-GB"/>
              </w:rPr>
            </w:rPrChange>
          </w:rPr>
          <w:t xml:space="preserve"> To use FCM, it must be set up both server side and client side</w:t>
        </w:r>
      </w:ins>
      <w:ins w:id="1959" w:author="Cristian Sbrolli" w:date="2021-01-04T02:41:00Z">
        <w:r w:rsidR="0001188D" w:rsidRPr="00801F40">
          <w:rPr>
            <w:rFonts w:ascii="Bell MT" w:hAnsi="Bell MT"/>
            <w:sz w:val="28"/>
            <w:szCs w:val="28"/>
            <w:lang w:val="en-US"/>
            <w:rPrChange w:id="1960" w:author="Etion Pinari" w:date="2021-01-06T12:27:00Z">
              <w:rPr>
                <w:rFonts w:ascii="Bell MT" w:hAnsi="Bell MT"/>
                <w:sz w:val="28"/>
                <w:szCs w:val="28"/>
                <w:lang w:val="en-GB"/>
              </w:rPr>
            </w:rPrChange>
          </w:rPr>
          <w:t>.</w:t>
        </w:r>
      </w:ins>
    </w:p>
    <w:p w14:paraId="0B459EB0" w14:textId="77777777" w:rsidR="002C367B" w:rsidRPr="00801F40" w:rsidRDefault="002C367B">
      <w:pPr>
        <w:pStyle w:val="ListParagraph"/>
        <w:ind w:left="1080"/>
        <w:rPr>
          <w:ins w:id="1961" w:author="Etion Pinari" w:date="2021-01-04T16:43:00Z"/>
          <w:rFonts w:ascii="Bell MT" w:hAnsi="Bell MT"/>
          <w:sz w:val="28"/>
          <w:szCs w:val="28"/>
          <w:lang w:val="en-US"/>
          <w:rPrChange w:id="1962" w:author="Etion Pinari" w:date="2021-01-06T12:27:00Z">
            <w:rPr>
              <w:ins w:id="1963" w:author="Etion Pinari" w:date="2021-01-04T16:43:00Z"/>
              <w:rFonts w:ascii="Bell MT" w:hAnsi="Bell MT"/>
              <w:sz w:val="28"/>
              <w:szCs w:val="28"/>
              <w:lang w:val="en-GB"/>
            </w:rPr>
          </w:rPrChange>
        </w:rPr>
      </w:pPr>
    </w:p>
    <w:p w14:paraId="4E6E63D4" w14:textId="77777777" w:rsidR="002C367B" w:rsidRPr="00801F40" w:rsidRDefault="002C367B">
      <w:pPr>
        <w:pStyle w:val="ListParagraph"/>
        <w:ind w:left="1080"/>
        <w:rPr>
          <w:ins w:id="1964" w:author="Etion Pinari" w:date="2021-01-04T16:45:00Z"/>
          <w:rFonts w:ascii="Bell MT" w:hAnsi="Bell MT"/>
          <w:sz w:val="28"/>
          <w:szCs w:val="28"/>
          <w:lang w:val="en-US"/>
          <w:rPrChange w:id="1965" w:author="Etion Pinari" w:date="2021-01-06T12:27:00Z">
            <w:rPr>
              <w:ins w:id="1966" w:author="Etion Pinari" w:date="2021-01-04T16:45:00Z"/>
              <w:rFonts w:ascii="Bell MT" w:hAnsi="Bell MT"/>
              <w:sz w:val="28"/>
              <w:szCs w:val="28"/>
              <w:lang w:val="en-GB"/>
            </w:rPr>
          </w:rPrChange>
        </w:rPr>
      </w:pPr>
      <w:ins w:id="1967" w:author="Etion Pinari" w:date="2021-01-04T16:43:00Z">
        <w:r w:rsidRPr="00801F40">
          <w:rPr>
            <w:rFonts w:ascii="Bell MT" w:hAnsi="Bell MT"/>
            <w:sz w:val="28"/>
            <w:szCs w:val="28"/>
            <w:lang w:val="en-US"/>
            <w:rPrChange w:id="1968" w:author="Etion Pinari" w:date="2021-01-06T12:27:00Z">
              <w:rPr>
                <w:rFonts w:ascii="Bell MT" w:hAnsi="Bell MT"/>
                <w:sz w:val="28"/>
                <w:szCs w:val="28"/>
                <w:lang w:val="en-GB"/>
              </w:rPr>
            </w:rPrChange>
          </w:rPr>
          <w:t>TO DO: Mediator with</w:t>
        </w:r>
      </w:ins>
      <w:ins w:id="1969" w:author="Etion Pinari" w:date="2021-01-04T16:45:00Z">
        <w:r w:rsidRPr="00801F40">
          <w:rPr>
            <w:rFonts w:ascii="Bell MT" w:hAnsi="Bell MT"/>
            <w:sz w:val="28"/>
            <w:szCs w:val="28"/>
            <w:lang w:val="en-US"/>
            <w:rPrChange w:id="1970" w:author="Etion Pinari" w:date="2021-01-06T12:27:00Z">
              <w:rPr>
                <w:rFonts w:ascii="Bell MT" w:hAnsi="Bell MT"/>
                <w:sz w:val="28"/>
                <w:szCs w:val="28"/>
                <w:lang w:val="en-GB"/>
              </w:rPr>
            </w:rPrChange>
          </w:rPr>
          <w:t xml:space="preserve"> QR code scanner of cashier.</w:t>
        </w:r>
      </w:ins>
    </w:p>
    <w:p w14:paraId="336F040A" w14:textId="0826A9CB" w:rsidR="00F27B54" w:rsidRPr="00801F40" w:rsidRDefault="002C367B">
      <w:pPr>
        <w:pStyle w:val="ListParagraph"/>
        <w:ind w:left="2124" w:firstLine="6"/>
        <w:rPr>
          <w:rFonts w:ascii="Bell MT" w:hAnsi="Bell MT"/>
          <w:sz w:val="28"/>
          <w:szCs w:val="28"/>
          <w:lang w:val="en-US"/>
          <w:rPrChange w:id="1971" w:author="Etion Pinari" w:date="2021-01-06T12:27:00Z">
            <w:rPr>
              <w:rFonts w:ascii="Bell MT" w:hAnsi="Bell MT"/>
              <w:lang w:val="en-GB"/>
            </w:rPr>
          </w:rPrChange>
        </w:rPr>
        <w:pPrChange w:id="1972" w:author="Etion Pinari" w:date="2021-01-04T16:48:00Z">
          <w:pPr>
            <w:pStyle w:val="ListParagraph"/>
            <w:numPr>
              <w:ilvl w:val="1"/>
              <w:numId w:val="1"/>
            </w:numPr>
            <w:ind w:hanging="360"/>
          </w:pPr>
        </w:pPrChange>
      </w:pPr>
      <w:ins w:id="1973" w:author="Etion Pinari" w:date="2021-01-04T16:45:00Z">
        <w:del w:id="1974" w:author="Cristian Sbrolli" w:date="2021-01-05T21:58:00Z">
          <w:r w:rsidRPr="00801F40" w:rsidDel="00F939EE">
            <w:rPr>
              <w:rFonts w:ascii="Bell MT" w:hAnsi="Bell MT"/>
              <w:sz w:val="28"/>
              <w:szCs w:val="28"/>
              <w:lang w:val="en-US"/>
              <w:rPrChange w:id="1975" w:author="Etion Pinari" w:date="2021-01-06T12:27:00Z">
                <w:rPr>
                  <w:rFonts w:ascii="Bell MT" w:hAnsi="Bell MT"/>
                  <w:sz w:val="28"/>
                  <w:szCs w:val="28"/>
                  <w:lang w:val="en-GB"/>
                </w:rPr>
              </w:rPrChange>
            </w:rPr>
            <w:delText>Mediator</w:delText>
          </w:r>
        </w:del>
      </w:ins>
      <w:ins w:id="1976" w:author="Cristian Sbrolli" w:date="2021-01-05T21:58:00Z">
        <w:r w:rsidR="00F939EE" w:rsidRPr="00801F40">
          <w:rPr>
            <w:rFonts w:ascii="Bell MT" w:hAnsi="Bell MT"/>
            <w:sz w:val="28"/>
            <w:szCs w:val="28"/>
            <w:lang w:val="en-US"/>
            <w:rPrChange w:id="1977" w:author="Etion Pinari" w:date="2021-01-06T12:27:00Z">
              <w:rPr>
                <w:rFonts w:ascii="Bell MT" w:hAnsi="Bell MT"/>
                <w:sz w:val="28"/>
                <w:szCs w:val="28"/>
                <w:lang w:val="en-GB"/>
              </w:rPr>
            </w:rPrChange>
          </w:rPr>
          <w:t>Facade</w:t>
        </w:r>
      </w:ins>
      <w:ins w:id="1978" w:author="Etion Pinari" w:date="2021-01-04T16:45:00Z">
        <w:r w:rsidRPr="00801F40">
          <w:rPr>
            <w:rFonts w:ascii="Bell MT" w:hAnsi="Bell MT"/>
            <w:sz w:val="28"/>
            <w:szCs w:val="28"/>
            <w:lang w:val="en-US"/>
            <w:rPrChange w:id="1979" w:author="Etion Pinari" w:date="2021-01-06T12:27:00Z">
              <w:rPr>
                <w:rFonts w:ascii="Bell MT" w:hAnsi="Bell MT"/>
                <w:sz w:val="28"/>
                <w:szCs w:val="28"/>
                <w:lang w:val="en-GB"/>
              </w:rPr>
            </w:rPrChange>
          </w:rPr>
          <w:t xml:space="preserve"> with </w:t>
        </w:r>
      </w:ins>
      <w:ins w:id="1980" w:author="Etion Pinari" w:date="2021-01-04T16:48:00Z">
        <w:r w:rsidR="005F1584" w:rsidRPr="00801F40">
          <w:rPr>
            <w:rFonts w:ascii="Bell MT" w:hAnsi="Bell MT"/>
            <w:sz w:val="28"/>
            <w:szCs w:val="28"/>
            <w:lang w:val="en-US"/>
            <w:rPrChange w:id="1981" w:author="Etion Pinari" w:date="2021-01-06T12:27:00Z">
              <w:rPr>
                <w:rFonts w:ascii="Bell MT" w:hAnsi="Bell MT"/>
                <w:sz w:val="28"/>
                <w:szCs w:val="28"/>
                <w:lang w:val="en-GB"/>
              </w:rPr>
            </w:rPrChange>
          </w:rPr>
          <w:t xml:space="preserve">Physical dispenser (outside shops). Or </w:t>
        </w:r>
      </w:ins>
      <w:ins w:id="1982" w:author="Etion Pinari" w:date="2021-01-06T11:56:00Z">
        <w:r w:rsidR="009925FD" w:rsidRPr="00801F40">
          <w:rPr>
            <w:rFonts w:ascii="Bell MT" w:hAnsi="Bell MT"/>
            <w:sz w:val="28"/>
            <w:szCs w:val="28"/>
            <w:lang w:val="en-US"/>
            <w:rPrChange w:id="1983" w:author="Etion Pinari" w:date="2021-01-06T12:27:00Z">
              <w:rPr>
                <w:rFonts w:ascii="Bell MT" w:hAnsi="Bell MT"/>
                <w:sz w:val="28"/>
                <w:szCs w:val="28"/>
                <w:lang w:val="en-GB"/>
              </w:rPr>
            </w:rPrChange>
          </w:rPr>
          <w:t>instead,</w:t>
        </w:r>
      </w:ins>
      <w:ins w:id="1984" w:author="Etion Pinari" w:date="2021-01-04T16:48:00Z">
        <w:r w:rsidR="005F1584" w:rsidRPr="00801F40">
          <w:rPr>
            <w:rFonts w:ascii="Bell MT" w:hAnsi="Bell MT"/>
            <w:sz w:val="28"/>
            <w:szCs w:val="28"/>
            <w:lang w:val="en-US"/>
            <w:rPrChange w:id="1985" w:author="Etion Pinari" w:date="2021-01-06T12:27:00Z">
              <w:rPr>
                <w:rFonts w:ascii="Bell MT" w:hAnsi="Bell MT"/>
                <w:sz w:val="28"/>
                <w:szCs w:val="28"/>
                <w:lang w:val="en-GB"/>
              </w:rPr>
            </w:rPrChange>
          </w:rPr>
          <w:t xml:space="preserve"> we build them for </w:t>
        </w:r>
        <w:commentRangeStart w:id="1986"/>
        <w:r w:rsidR="005F1584" w:rsidRPr="00801F40">
          <w:rPr>
            <w:rFonts w:ascii="Bell MT" w:hAnsi="Bell MT"/>
            <w:sz w:val="28"/>
            <w:szCs w:val="28"/>
            <w:lang w:val="en-US"/>
            <w:rPrChange w:id="1987" w:author="Etion Pinari" w:date="2021-01-06T12:27:00Z">
              <w:rPr>
                <w:rFonts w:ascii="Bell MT" w:hAnsi="Bell MT"/>
                <w:sz w:val="28"/>
                <w:szCs w:val="28"/>
                <w:lang w:val="en-GB"/>
              </w:rPr>
            </w:rPrChange>
          </w:rPr>
          <w:t>shops</w:t>
        </w:r>
        <w:commentRangeEnd w:id="1986"/>
        <w:r w:rsidR="006056AB" w:rsidRPr="00801F40">
          <w:rPr>
            <w:rStyle w:val="CommentReference"/>
            <w:lang w:val="en-US"/>
            <w:rPrChange w:id="1988" w:author="Etion Pinari" w:date="2021-01-06T12:27:00Z">
              <w:rPr>
                <w:rStyle w:val="CommentReference"/>
              </w:rPr>
            </w:rPrChange>
          </w:rPr>
          <w:commentReference w:id="1986"/>
        </w:r>
      </w:ins>
      <w:ins w:id="1989" w:author="Cristian Sbrolli" w:date="2021-01-04T01:29:00Z">
        <w:r w:rsidR="00F27B54" w:rsidRPr="00801F40">
          <w:rPr>
            <w:rFonts w:ascii="Bell MT" w:hAnsi="Bell MT"/>
            <w:sz w:val="28"/>
            <w:szCs w:val="28"/>
            <w:lang w:val="en-US"/>
            <w:rPrChange w:id="1990" w:author="Etion Pinari" w:date="2021-01-06T12:27:00Z">
              <w:rPr>
                <w:rFonts w:ascii="Bell MT" w:hAnsi="Bell MT"/>
                <w:sz w:val="28"/>
                <w:szCs w:val="28"/>
                <w:lang w:val="en-GB"/>
              </w:rPr>
            </w:rPrChange>
          </w:rPr>
          <w:br/>
        </w:r>
      </w:ins>
    </w:p>
    <w:p w14:paraId="558631EF" w14:textId="25010349" w:rsidR="006625AC" w:rsidRPr="00801F40" w:rsidRDefault="006625AC" w:rsidP="006625AC">
      <w:pPr>
        <w:pStyle w:val="ListParagraph"/>
        <w:numPr>
          <w:ilvl w:val="1"/>
          <w:numId w:val="1"/>
        </w:numPr>
        <w:rPr>
          <w:ins w:id="1991" w:author="Etion Pinari" w:date="2021-01-06T12:19:00Z"/>
          <w:rFonts w:ascii="Bell MT" w:hAnsi="Bell MT"/>
          <w:sz w:val="32"/>
          <w:szCs w:val="32"/>
          <w:lang w:val="en-US"/>
          <w:rPrChange w:id="1992" w:author="Etion Pinari" w:date="2021-01-06T12:27:00Z">
            <w:rPr>
              <w:ins w:id="1993" w:author="Etion Pinari" w:date="2021-01-06T12:19:00Z"/>
              <w:rFonts w:ascii="Bell MT" w:hAnsi="Bell MT"/>
              <w:i/>
              <w:iCs/>
              <w:sz w:val="32"/>
              <w:szCs w:val="32"/>
              <w:lang w:val="en-GB"/>
            </w:rPr>
          </w:rPrChange>
        </w:rPr>
      </w:pPr>
      <w:r w:rsidRPr="00801F40">
        <w:rPr>
          <w:rFonts w:ascii="Bell MT" w:hAnsi="Bell MT"/>
          <w:i/>
          <w:iCs/>
          <w:sz w:val="32"/>
          <w:szCs w:val="32"/>
          <w:lang w:val="en-US"/>
          <w:rPrChange w:id="1994" w:author="Etion Pinari" w:date="2021-01-06T12:27:00Z">
            <w:rPr>
              <w:rFonts w:ascii="Bell MT" w:hAnsi="Bell MT"/>
              <w:i/>
              <w:iCs/>
              <w:sz w:val="32"/>
              <w:szCs w:val="32"/>
              <w:lang w:val="en-GB"/>
            </w:rPr>
          </w:rPrChange>
        </w:rPr>
        <w:t>Other design decisions</w:t>
      </w:r>
    </w:p>
    <w:p w14:paraId="3EBCC505" w14:textId="4FFE9E58" w:rsidR="002F47C7" w:rsidRPr="00801F40" w:rsidRDefault="002F47C7" w:rsidP="002F47C7">
      <w:pPr>
        <w:rPr>
          <w:ins w:id="1995" w:author="Etion Pinari" w:date="2021-01-06T12:26:00Z"/>
          <w:rFonts w:ascii="Bell MT" w:hAnsi="Bell MT"/>
          <w:i/>
          <w:iCs/>
          <w:sz w:val="32"/>
          <w:szCs w:val="32"/>
          <w:lang w:val="en-US"/>
          <w:rPrChange w:id="1996" w:author="Etion Pinari" w:date="2021-01-06T12:27:00Z">
            <w:rPr>
              <w:ins w:id="1997" w:author="Etion Pinari" w:date="2021-01-06T12:26:00Z"/>
              <w:rFonts w:ascii="Bell MT" w:hAnsi="Bell MT"/>
              <w:i/>
              <w:iCs/>
              <w:sz w:val="32"/>
              <w:szCs w:val="32"/>
              <w:lang w:val="en-GB"/>
            </w:rPr>
          </w:rPrChange>
        </w:rPr>
        <w:sectPr w:rsidR="002F47C7" w:rsidRPr="00801F40" w:rsidSect="002F47C7">
          <w:footerReference w:type="first" r:id="rId42"/>
          <w:pgSz w:w="11906" w:h="16838"/>
          <w:pgMar w:top="1417" w:right="1134" w:bottom="1134" w:left="1134" w:header="708" w:footer="708" w:gutter="0"/>
          <w:cols w:space="708"/>
          <w:titlePg/>
          <w:docGrid w:linePitch="360"/>
        </w:sectPr>
      </w:pPr>
    </w:p>
    <w:p w14:paraId="5D40664C" w14:textId="71A414BF" w:rsidR="002F47C7" w:rsidRPr="00801F40" w:rsidRDefault="002F47C7" w:rsidP="002F47C7">
      <w:pPr>
        <w:rPr>
          <w:ins w:id="2003" w:author="Cristian Sbrolli" w:date="2021-01-03T23:33:00Z"/>
          <w:rFonts w:ascii="Bell MT" w:hAnsi="Bell MT"/>
          <w:i/>
          <w:iCs/>
          <w:sz w:val="32"/>
          <w:szCs w:val="32"/>
          <w:lang w:val="en-US"/>
          <w:rPrChange w:id="2004" w:author="Etion Pinari" w:date="2021-01-06T12:27:00Z">
            <w:rPr>
              <w:ins w:id="2005" w:author="Cristian Sbrolli" w:date="2021-01-03T23:33:00Z"/>
              <w:rFonts w:ascii="Bell MT" w:hAnsi="Bell MT"/>
              <w:i/>
              <w:iCs/>
              <w:sz w:val="32"/>
              <w:szCs w:val="32"/>
              <w:lang w:val="en-GB"/>
            </w:rPr>
          </w:rPrChange>
        </w:rPr>
        <w:pPrChange w:id="2006" w:author="Etion Pinari" w:date="2021-01-06T12:19:00Z">
          <w:pPr>
            <w:pStyle w:val="ListParagraph"/>
            <w:numPr>
              <w:ilvl w:val="1"/>
              <w:numId w:val="1"/>
            </w:numPr>
            <w:ind w:hanging="360"/>
          </w:pPr>
        </w:pPrChange>
      </w:pPr>
    </w:p>
    <w:p w14:paraId="1FA6E510" w14:textId="77777777" w:rsidR="002F47C7" w:rsidRPr="00801F40" w:rsidRDefault="00EE26D1" w:rsidP="006625AC">
      <w:pPr>
        <w:pStyle w:val="ListParagraph"/>
        <w:numPr>
          <w:ilvl w:val="1"/>
          <w:numId w:val="1"/>
        </w:numPr>
        <w:rPr>
          <w:ins w:id="2007" w:author="Etion Pinari" w:date="2021-01-06T12:17:00Z"/>
          <w:rFonts w:ascii="Bell MT" w:hAnsi="Bell MT"/>
          <w:sz w:val="32"/>
          <w:szCs w:val="32"/>
          <w:lang w:val="en-US"/>
          <w:rPrChange w:id="2008" w:author="Etion Pinari" w:date="2021-01-06T12:27:00Z">
            <w:rPr>
              <w:ins w:id="2009" w:author="Etion Pinari" w:date="2021-01-06T12:17:00Z"/>
              <w:rFonts w:ascii="Bell MT" w:hAnsi="Bell MT"/>
              <w:i/>
              <w:iCs/>
              <w:sz w:val="32"/>
              <w:szCs w:val="32"/>
              <w:lang w:val="en-GB"/>
            </w:rPr>
          </w:rPrChange>
        </w:rPr>
      </w:pPr>
      <w:ins w:id="2010" w:author="Cristian Sbrolli" w:date="2021-01-03T23:33:00Z">
        <w:r w:rsidRPr="00801F40">
          <w:rPr>
            <w:rFonts w:ascii="Bell MT" w:hAnsi="Bell MT"/>
            <w:i/>
            <w:iCs/>
            <w:sz w:val="32"/>
            <w:szCs w:val="32"/>
            <w:lang w:val="en-US"/>
            <w:rPrChange w:id="2011" w:author="Etion Pinari" w:date="2021-01-06T12:27:00Z">
              <w:rPr>
                <w:rFonts w:ascii="Bell MT" w:hAnsi="Bell MT"/>
                <w:i/>
                <w:iCs/>
                <w:sz w:val="32"/>
                <w:szCs w:val="32"/>
                <w:lang w:val="en-GB"/>
              </w:rPr>
            </w:rPrChange>
          </w:rPr>
          <w:t>Additional Specifications</w:t>
        </w:r>
      </w:ins>
    </w:p>
    <w:p w14:paraId="1BFFAC8E" w14:textId="77777777" w:rsidR="002F47C7" w:rsidRPr="00801F40" w:rsidRDefault="002F47C7" w:rsidP="002F47C7">
      <w:pPr>
        <w:spacing w:line="276" w:lineRule="auto"/>
        <w:jc w:val="both"/>
        <w:rPr>
          <w:ins w:id="2012" w:author="Etion Pinari" w:date="2021-01-06T12:17:00Z"/>
          <w:rFonts w:ascii="Bell MT" w:hAnsi="Bell MT"/>
          <w:sz w:val="28"/>
          <w:szCs w:val="28"/>
          <w:lang w:val="en-US"/>
          <w:rPrChange w:id="2013" w:author="Etion Pinari" w:date="2021-01-06T12:27:00Z">
            <w:rPr>
              <w:ins w:id="2014" w:author="Etion Pinari" w:date="2021-01-06T12:17:00Z"/>
              <w:rFonts w:ascii="Bell MT" w:hAnsi="Bell MT"/>
            </w:rPr>
          </w:rPrChange>
        </w:rPr>
      </w:pPr>
      <w:ins w:id="2015" w:author="Etion Pinari" w:date="2021-01-06T12:17:00Z">
        <w:r w:rsidRPr="00801F40">
          <w:rPr>
            <w:rFonts w:ascii="Bell MT" w:hAnsi="Bell MT"/>
            <w:sz w:val="28"/>
            <w:szCs w:val="28"/>
            <w:lang w:val="en-US"/>
            <w:rPrChange w:id="2016" w:author="Etion Pinari" w:date="2021-01-06T12:27:00Z">
              <w:rPr>
                <w:rFonts w:ascii="Bell MT" w:hAnsi="Bell MT"/>
              </w:rPr>
            </w:rPrChange>
          </w:rPr>
          <w:t>How the timeslot method works, based on mathematics:</w:t>
        </w:r>
      </w:ins>
    </w:p>
    <w:p w14:paraId="3A8B799C" w14:textId="77777777" w:rsidR="002F47C7" w:rsidRPr="00801F40" w:rsidRDefault="002F47C7" w:rsidP="002F47C7">
      <w:pPr>
        <w:spacing w:line="276" w:lineRule="auto"/>
        <w:jc w:val="both"/>
        <w:rPr>
          <w:ins w:id="2017" w:author="Etion Pinari" w:date="2021-01-06T12:17:00Z"/>
          <w:rFonts w:ascii="Bell MT" w:hAnsi="Bell MT"/>
          <w:sz w:val="28"/>
          <w:szCs w:val="28"/>
          <w:lang w:val="en-US"/>
          <w:rPrChange w:id="2018" w:author="Etion Pinari" w:date="2021-01-06T12:27:00Z">
            <w:rPr>
              <w:ins w:id="2019" w:author="Etion Pinari" w:date="2021-01-06T12:17:00Z"/>
              <w:rFonts w:ascii="Bell MT" w:hAnsi="Bell MT"/>
            </w:rPr>
          </w:rPrChange>
        </w:rPr>
      </w:pPr>
      <w:ins w:id="2020" w:author="Etion Pinari" w:date="2021-01-06T12:17:00Z">
        <w:r w:rsidRPr="00801F40">
          <w:rPr>
            <w:rFonts w:ascii="Bell MT" w:hAnsi="Bell MT"/>
            <w:sz w:val="28"/>
            <w:szCs w:val="28"/>
            <w:lang w:val="en-US"/>
            <w:rPrChange w:id="2021" w:author="Etion Pinari" w:date="2021-01-06T12:27:00Z">
              <w:rPr>
                <w:rFonts w:ascii="Bell MT" w:hAnsi="Bell MT"/>
              </w:rPr>
            </w:rPrChange>
          </w:rPr>
          <w:tab/>
          <w:t>We have decided to manage queues in the following way:</w:t>
        </w:r>
      </w:ins>
    </w:p>
    <w:p w14:paraId="13C52E17" w14:textId="77777777" w:rsidR="002F47C7" w:rsidRPr="00801F40" w:rsidRDefault="002F47C7" w:rsidP="002F47C7">
      <w:pPr>
        <w:pStyle w:val="ListParagraph"/>
        <w:numPr>
          <w:ilvl w:val="0"/>
          <w:numId w:val="46"/>
        </w:numPr>
        <w:spacing w:line="276" w:lineRule="auto"/>
        <w:rPr>
          <w:ins w:id="2022" w:author="Etion Pinari" w:date="2021-01-06T12:17:00Z"/>
          <w:rFonts w:ascii="Bell MT" w:hAnsi="Bell MT"/>
          <w:sz w:val="24"/>
          <w:szCs w:val="24"/>
          <w:lang w:val="en-US"/>
          <w:rPrChange w:id="2023" w:author="Etion Pinari" w:date="2021-01-06T12:27:00Z">
            <w:rPr>
              <w:ins w:id="2024" w:author="Etion Pinari" w:date="2021-01-06T12:17:00Z"/>
              <w:rFonts w:ascii="Bell MT" w:hAnsi="Bell MT"/>
            </w:rPr>
          </w:rPrChange>
        </w:rPr>
      </w:pPr>
      <w:ins w:id="2025" w:author="Etion Pinari" w:date="2021-01-06T12:17:00Z">
        <w:r w:rsidRPr="00801F40">
          <w:rPr>
            <w:rFonts w:ascii="Bell MT" w:hAnsi="Bell MT"/>
            <w:sz w:val="24"/>
            <w:szCs w:val="24"/>
            <w:lang w:val="en-US"/>
            <w:rPrChange w:id="2026" w:author="Etion Pinari" w:date="2021-01-06T12:27:00Z">
              <w:rPr>
                <w:rFonts w:ascii="Bell MT" w:hAnsi="Bell MT"/>
              </w:rPr>
            </w:rPrChange>
          </w:rPr>
          <w:t xml:space="preserve">Each timeslot, called </w:t>
        </w:r>
        <w:r w:rsidRPr="00801F40">
          <w:rPr>
            <w:rFonts w:ascii="Cambria" w:hAnsi="Cambria" w:cs="Cambria"/>
            <w:sz w:val="24"/>
            <w:szCs w:val="24"/>
            <w:lang w:val="en-US"/>
            <w:rPrChange w:id="2027" w:author="Etion Pinari" w:date="2021-01-06T12:27:00Z">
              <w:rPr>
                <w:rFonts w:ascii="Cambria" w:hAnsi="Cambria" w:cs="Cambria"/>
              </w:rPr>
            </w:rPrChange>
          </w:rPr>
          <w:t>τ</w:t>
        </w:r>
        <w:r w:rsidRPr="00801F40">
          <w:rPr>
            <w:rFonts w:ascii="Bell MT" w:hAnsi="Bell MT"/>
            <w:sz w:val="24"/>
            <w:szCs w:val="24"/>
            <w:lang w:val="en-US"/>
            <w:rPrChange w:id="2028" w:author="Etion Pinari" w:date="2021-01-06T12:27:00Z">
              <w:rPr>
                <w:rFonts w:ascii="Bell MT" w:hAnsi="Bell MT"/>
              </w:rPr>
            </w:rPrChange>
          </w:rPr>
          <w:t>, is divided in fractions of an hour (1/4 hour by default) in which only a fraction of the maximum capacity of people allowed inside the store*, called m, can enter. In this way, we can divide entrances into smaller groups making queues thinner.</w:t>
        </w:r>
        <w:r w:rsidRPr="00801F40">
          <w:rPr>
            <w:rFonts w:ascii="Bell MT" w:hAnsi="Bell MT"/>
            <w:sz w:val="24"/>
            <w:szCs w:val="24"/>
            <w:lang w:val="en-US"/>
            <w:rPrChange w:id="2029" w:author="Etion Pinari" w:date="2021-01-06T12:27:00Z">
              <w:rPr>
                <w:rFonts w:ascii="Bell MT" w:hAnsi="Bell MT"/>
              </w:rPr>
            </w:rPrChange>
          </w:rPr>
          <w:br/>
        </w:r>
      </w:ins>
    </w:p>
    <w:p w14:paraId="0E85E8B9" w14:textId="77777777" w:rsidR="002F47C7" w:rsidRPr="00801F40" w:rsidRDefault="002F47C7" w:rsidP="002F47C7">
      <w:pPr>
        <w:pStyle w:val="ListParagraph"/>
        <w:numPr>
          <w:ilvl w:val="1"/>
          <w:numId w:val="46"/>
        </w:numPr>
        <w:spacing w:line="276" w:lineRule="auto"/>
        <w:jc w:val="both"/>
        <w:rPr>
          <w:ins w:id="2030" w:author="Etion Pinari" w:date="2021-01-06T12:17:00Z"/>
          <w:rFonts w:ascii="Bell MT" w:hAnsi="Bell MT"/>
          <w:sz w:val="24"/>
          <w:szCs w:val="24"/>
          <w:lang w:val="en-US"/>
          <w:rPrChange w:id="2031" w:author="Etion Pinari" w:date="2021-01-06T12:27:00Z">
            <w:rPr>
              <w:ins w:id="2032" w:author="Etion Pinari" w:date="2021-01-06T12:17:00Z"/>
              <w:rFonts w:ascii="Bell MT" w:hAnsi="Bell MT"/>
            </w:rPr>
          </w:rPrChange>
        </w:rPr>
      </w:pPr>
      <w:ins w:id="2033" w:author="Etion Pinari" w:date="2021-01-06T12:17:00Z">
        <w:r w:rsidRPr="00801F40">
          <w:rPr>
            <w:rFonts w:ascii="Bell MT" w:hAnsi="Bell MT"/>
            <w:sz w:val="24"/>
            <w:szCs w:val="24"/>
            <w:lang w:val="en-US"/>
            <w:rPrChange w:id="2034" w:author="Etion Pinari" w:date="2021-01-06T12:27:00Z">
              <w:rPr>
                <w:rFonts w:ascii="Bell MT" w:hAnsi="Bell MT"/>
              </w:rPr>
            </w:rPrChange>
          </w:rPr>
          <w:t xml:space="preserve">The timeslot is divided in two parts, one being the entrance time called </w:t>
        </w:r>
        <w:r w:rsidRPr="00801F40">
          <w:rPr>
            <w:rFonts w:ascii="Cambria" w:hAnsi="Cambria" w:cs="Cambria"/>
            <w:sz w:val="24"/>
            <w:szCs w:val="24"/>
            <w:lang w:val="en-US"/>
            <w:rPrChange w:id="2035" w:author="Etion Pinari" w:date="2021-01-06T12:27:00Z">
              <w:rPr>
                <w:rFonts w:ascii="Cambria" w:hAnsi="Cambria" w:cs="Cambria"/>
              </w:rPr>
            </w:rPrChange>
          </w:rPr>
          <w:t>ε</w:t>
        </w:r>
        <w:r w:rsidRPr="00801F40">
          <w:rPr>
            <w:rFonts w:ascii="Bell MT" w:hAnsi="Bell MT"/>
            <w:sz w:val="24"/>
            <w:szCs w:val="24"/>
            <w:lang w:val="en-US"/>
            <w:rPrChange w:id="2036" w:author="Etion Pinari" w:date="2021-01-06T12:27:00Z">
              <w:rPr>
                <w:rFonts w:ascii="Bell MT" w:hAnsi="Bell MT"/>
              </w:rPr>
            </w:rPrChange>
          </w:rPr>
          <w:t xml:space="preserve"> (10 minutes by default, 1/6 hour) and the other will be the preparation time called </w:t>
        </w:r>
        <w:r w:rsidRPr="00801F40">
          <w:rPr>
            <w:rFonts w:ascii="Cambria" w:hAnsi="Cambria" w:cs="Cambria"/>
            <w:sz w:val="24"/>
            <w:szCs w:val="24"/>
            <w:lang w:val="en-US"/>
            <w:rPrChange w:id="2037" w:author="Etion Pinari" w:date="2021-01-06T12:27:00Z">
              <w:rPr>
                <w:rFonts w:ascii="Cambria" w:hAnsi="Cambria" w:cs="Cambria"/>
              </w:rPr>
            </w:rPrChange>
          </w:rPr>
          <w:t>ρ</w:t>
        </w:r>
        <w:r w:rsidRPr="00801F40">
          <w:rPr>
            <w:rFonts w:ascii="Bell MT" w:hAnsi="Bell MT"/>
            <w:sz w:val="24"/>
            <w:szCs w:val="24"/>
            <w:lang w:val="en-US"/>
            <w:rPrChange w:id="2038" w:author="Etion Pinari" w:date="2021-01-06T12:27:00Z">
              <w:rPr>
                <w:rFonts w:ascii="Bell MT" w:hAnsi="Bell MT"/>
              </w:rPr>
            </w:rPrChange>
          </w:rPr>
          <w:t xml:space="preserve"> (5 minutes by default, 1/12 hour, or equivalently </w:t>
        </w:r>
        <w:r w:rsidRPr="00801F40">
          <w:rPr>
            <w:rFonts w:ascii="Cambria" w:hAnsi="Cambria" w:cs="Cambria"/>
            <w:sz w:val="24"/>
            <w:szCs w:val="24"/>
            <w:lang w:val="en-US"/>
            <w:rPrChange w:id="2039" w:author="Etion Pinari" w:date="2021-01-06T12:27:00Z">
              <w:rPr>
                <w:rFonts w:ascii="Cambria" w:hAnsi="Cambria" w:cs="Cambria"/>
              </w:rPr>
            </w:rPrChange>
          </w:rPr>
          <w:t>ρ</w:t>
        </w:r>
        <w:r w:rsidRPr="00801F40">
          <w:rPr>
            <w:rFonts w:ascii="Bell MT" w:hAnsi="Bell MT"/>
            <w:sz w:val="24"/>
            <w:szCs w:val="24"/>
            <w:lang w:val="en-US"/>
            <w:rPrChange w:id="2040" w:author="Etion Pinari" w:date="2021-01-06T12:27:00Z">
              <w:rPr>
                <w:rFonts w:ascii="Bell MT" w:hAnsi="Bell MT"/>
              </w:rPr>
            </w:rPrChange>
          </w:rPr>
          <w:t xml:space="preserve"> = </w:t>
        </w:r>
        <w:bookmarkStart w:id="2041" w:name="_Hlk60827194"/>
        <w:r w:rsidRPr="00801F40">
          <w:rPr>
            <w:rFonts w:ascii="Cambria" w:hAnsi="Cambria" w:cs="Cambria"/>
            <w:sz w:val="24"/>
            <w:szCs w:val="24"/>
            <w:lang w:val="en-US"/>
            <w:rPrChange w:id="2042" w:author="Etion Pinari" w:date="2021-01-06T12:27:00Z">
              <w:rPr>
                <w:rFonts w:ascii="Cambria" w:hAnsi="Cambria" w:cs="Cambria"/>
              </w:rPr>
            </w:rPrChange>
          </w:rPr>
          <w:t>τ</w:t>
        </w:r>
        <w:bookmarkEnd w:id="2041"/>
        <w:r w:rsidRPr="00801F40">
          <w:rPr>
            <w:rFonts w:ascii="Bell MT" w:hAnsi="Bell MT"/>
            <w:sz w:val="24"/>
            <w:szCs w:val="24"/>
            <w:lang w:val="en-US"/>
            <w:rPrChange w:id="2043" w:author="Etion Pinari" w:date="2021-01-06T12:27:00Z">
              <w:rPr>
                <w:rFonts w:ascii="Bell MT" w:hAnsi="Bell MT"/>
              </w:rPr>
            </w:rPrChange>
          </w:rPr>
          <w:t xml:space="preserve"> – </w:t>
        </w:r>
        <w:r w:rsidRPr="00801F40">
          <w:rPr>
            <w:rFonts w:ascii="Cambria" w:hAnsi="Cambria" w:cs="Cambria"/>
            <w:sz w:val="24"/>
            <w:szCs w:val="24"/>
            <w:lang w:val="en-US"/>
            <w:rPrChange w:id="2044" w:author="Etion Pinari" w:date="2021-01-06T12:27:00Z">
              <w:rPr>
                <w:rFonts w:ascii="Cambria" w:hAnsi="Cambria" w:cs="Cambria"/>
              </w:rPr>
            </w:rPrChange>
          </w:rPr>
          <w:t>ε</w:t>
        </w:r>
        <w:r w:rsidRPr="00801F40">
          <w:rPr>
            <w:rFonts w:ascii="Bell MT" w:hAnsi="Bell MT"/>
            <w:sz w:val="24"/>
            <w:szCs w:val="24"/>
            <w:lang w:val="en-US"/>
            <w:rPrChange w:id="2045" w:author="Etion Pinari" w:date="2021-01-06T12:27:00Z">
              <w:rPr>
                <w:rFonts w:ascii="Bell MT" w:hAnsi="Bell MT"/>
              </w:rPr>
            </w:rPrChange>
          </w:rPr>
          <w:t xml:space="preserve">). </w:t>
        </w:r>
      </w:ins>
    </w:p>
    <w:p w14:paraId="423DB5CF" w14:textId="77777777" w:rsidR="002F47C7" w:rsidRPr="00801F40" w:rsidRDefault="002F47C7" w:rsidP="002F47C7">
      <w:pPr>
        <w:pStyle w:val="ListParagraph"/>
        <w:numPr>
          <w:ilvl w:val="2"/>
          <w:numId w:val="46"/>
        </w:numPr>
        <w:spacing w:line="276" w:lineRule="auto"/>
        <w:jc w:val="both"/>
        <w:rPr>
          <w:ins w:id="2046" w:author="Etion Pinari" w:date="2021-01-06T12:17:00Z"/>
          <w:rFonts w:ascii="Bell MT" w:hAnsi="Bell MT"/>
          <w:sz w:val="24"/>
          <w:szCs w:val="24"/>
          <w:lang w:val="en-US"/>
          <w:rPrChange w:id="2047" w:author="Etion Pinari" w:date="2021-01-06T12:27:00Z">
            <w:rPr>
              <w:ins w:id="2048" w:author="Etion Pinari" w:date="2021-01-06T12:17:00Z"/>
              <w:rFonts w:ascii="Bell MT" w:hAnsi="Bell MT"/>
            </w:rPr>
          </w:rPrChange>
        </w:rPr>
      </w:pPr>
      <w:ins w:id="2049" w:author="Etion Pinari" w:date="2021-01-06T12:17:00Z">
        <w:r w:rsidRPr="00801F40">
          <w:rPr>
            <w:rFonts w:ascii="Bell MT" w:hAnsi="Bell MT"/>
            <w:sz w:val="24"/>
            <w:szCs w:val="24"/>
            <w:lang w:val="en-US"/>
            <w:rPrChange w:id="2050" w:author="Etion Pinari" w:date="2021-01-06T12:27:00Z">
              <w:rPr>
                <w:rFonts w:ascii="Bell MT" w:hAnsi="Bell MT"/>
              </w:rPr>
            </w:rPrChange>
          </w:rPr>
          <w:t>The entrance time allows people to enter in a 10-minute period time which, following RASD specifications, considers the human error.</w:t>
        </w:r>
      </w:ins>
    </w:p>
    <w:p w14:paraId="54748D4E" w14:textId="77777777" w:rsidR="002F47C7" w:rsidRPr="00801F40" w:rsidRDefault="002F47C7" w:rsidP="002F47C7">
      <w:pPr>
        <w:pStyle w:val="ListParagraph"/>
        <w:numPr>
          <w:ilvl w:val="2"/>
          <w:numId w:val="46"/>
        </w:numPr>
        <w:spacing w:line="276" w:lineRule="auto"/>
        <w:rPr>
          <w:ins w:id="2051" w:author="Etion Pinari" w:date="2021-01-06T12:17:00Z"/>
          <w:rFonts w:ascii="Bell MT" w:hAnsi="Bell MT"/>
          <w:sz w:val="28"/>
          <w:szCs w:val="28"/>
          <w:lang w:val="en-US"/>
          <w:rPrChange w:id="2052" w:author="Etion Pinari" w:date="2021-01-06T12:27:00Z">
            <w:rPr>
              <w:ins w:id="2053" w:author="Etion Pinari" w:date="2021-01-06T12:17:00Z"/>
              <w:rFonts w:ascii="Bell MT" w:hAnsi="Bell MT"/>
            </w:rPr>
          </w:rPrChange>
        </w:rPr>
        <w:pPrChange w:id="2054" w:author="Etion Pinari" w:date="2021-01-06T12:19:00Z">
          <w:pPr>
            <w:pStyle w:val="ListParagraph"/>
            <w:numPr>
              <w:ilvl w:val="2"/>
              <w:numId w:val="46"/>
            </w:numPr>
            <w:spacing w:line="276" w:lineRule="auto"/>
            <w:ind w:left="2520" w:hanging="360"/>
            <w:jc w:val="both"/>
          </w:pPr>
        </w:pPrChange>
      </w:pPr>
      <w:ins w:id="2055" w:author="Etion Pinari" w:date="2021-01-06T12:17:00Z">
        <w:r w:rsidRPr="00801F40">
          <w:rPr>
            <w:rFonts w:ascii="Bell MT" w:hAnsi="Bell MT"/>
            <w:sz w:val="24"/>
            <w:szCs w:val="24"/>
            <w:lang w:val="en-US"/>
            <w:rPrChange w:id="2056" w:author="Etion Pinari" w:date="2021-01-06T12:27:00Z">
              <w:rPr>
                <w:rFonts w:ascii="Bell MT" w:hAnsi="Bell MT"/>
              </w:rPr>
            </w:rPrChange>
          </w:rPr>
          <w:t>The preparation time instead, considers all people of the successive timeslot who might come in front of the store 5 minutes earlier than their timeslot, for personal reasons (such as wanting to be first to enter or because they might be worried, they might not arrive in time). This makes most likely that people in two different timeslots will not get to see one another in a queue.</w:t>
        </w:r>
        <w:r w:rsidRPr="00801F40">
          <w:rPr>
            <w:rFonts w:ascii="Bell MT" w:hAnsi="Bell MT"/>
            <w:sz w:val="28"/>
            <w:szCs w:val="28"/>
            <w:lang w:val="en-US"/>
            <w:rPrChange w:id="2057" w:author="Etion Pinari" w:date="2021-01-06T12:27:00Z">
              <w:rPr>
                <w:rFonts w:ascii="Bell MT" w:hAnsi="Bell MT"/>
              </w:rPr>
            </w:rPrChange>
          </w:rPr>
          <w:br/>
        </w:r>
      </w:ins>
    </w:p>
    <w:p w14:paraId="165DD1A4" w14:textId="77777777" w:rsidR="002F47C7" w:rsidRPr="00801F40" w:rsidRDefault="002F47C7" w:rsidP="002F47C7">
      <w:pPr>
        <w:pStyle w:val="ListParagraph"/>
        <w:numPr>
          <w:ilvl w:val="0"/>
          <w:numId w:val="46"/>
        </w:numPr>
        <w:spacing w:line="276" w:lineRule="auto"/>
        <w:jc w:val="both"/>
        <w:rPr>
          <w:ins w:id="2058" w:author="Etion Pinari" w:date="2021-01-06T12:17:00Z"/>
          <w:rFonts w:ascii="Bell MT" w:hAnsi="Bell MT"/>
          <w:sz w:val="24"/>
          <w:szCs w:val="24"/>
          <w:lang w:val="en-US"/>
          <w:rPrChange w:id="2059" w:author="Etion Pinari" w:date="2021-01-06T12:27:00Z">
            <w:rPr>
              <w:ins w:id="2060" w:author="Etion Pinari" w:date="2021-01-06T12:17:00Z"/>
              <w:rFonts w:ascii="Bell MT" w:hAnsi="Bell MT"/>
            </w:rPr>
          </w:rPrChange>
        </w:rPr>
      </w:pPr>
      <w:ins w:id="2061" w:author="Etion Pinari" w:date="2021-01-06T12:17:00Z">
        <w:r w:rsidRPr="00801F40">
          <w:rPr>
            <w:rFonts w:ascii="Bell MT" w:hAnsi="Bell MT"/>
            <w:sz w:val="24"/>
            <w:szCs w:val="24"/>
            <w:lang w:val="en-US"/>
            <w:rPrChange w:id="2062" w:author="Etion Pinari" w:date="2021-01-06T12:27:00Z">
              <w:rPr>
                <w:rFonts w:ascii="Bell MT" w:hAnsi="Bell MT"/>
              </w:rPr>
            </w:rPrChange>
          </w:rPr>
          <w:t xml:space="preserve">Furthermore, an important variable to define is the number of timeslots it takes for a grocery shopping trip**, called </w:t>
        </w:r>
        <w:r w:rsidRPr="00801F40">
          <w:rPr>
            <w:rFonts w:ascii="Cambria" w:hAnsi="Cambria" w:cs="Cambria"/>
            <w:sz w:val="24"/>
            <w:szCs w:val="24"/>
            <w:lang w:val="en-US"/>
            <w:rPrChange w:id="2063" w:author="Etion Pinari" w:date="2021-01-06T12:27:00Z">
              <w:rPr>
                <w:rFonts w:ascii="Cambria" w:hAnsi="Cambria" w:cs="Cambria"/>
              </w:rPr>
            </w:rPrChange>
          </w:rPr>
          <w:t>σ</w:t>
        </w:r>
        <w:r w:rsidRPr="00801F40">
          <w:rPr>
            <w:rFonts w:ascii="Bell MT" w:hAnsi="Bell MT"/>
            <w:sz w:val="24"/>
            <w:szCs w:val="24"/>
            <w:lang w:val="en-US"/>
            <w:rPrChange w:id="2064" w:author="Etion Pinari" w:date="2021-01-06T12:27:00Z">
              <w:rPr>
                <w:rFonts w:ascii="Bell MT" w:hAnsi="Bell MT"/>
              </w:rPr>
            </w:rPrChange>
          </w:rPr>
          <w:t xml:space="preserve">. If the average trip lasts 59 minutes, then </w:t>
        </w:r>
        <w:r w:rsidRPr="00801F40">
          <w:rPr>
            <w:rFonts w:ascii="Cambria" w:hAnsi="Cambria" w:cs="Cambria"/>
            <w:sz w:val="24"/>
            <w:szCs w:val="24"/>
            <w:lang w:val="en-US"/>
            <w:rPrChange w:id="2065" w:author="Etion Pinari" w:date="2021-01-06T12:27:00Z">
              <w:rPr>
                <w:rFonts w:ascii="Cambria" w:hAnsi="Cambria" w:cs="Cambria"/>
              </w:rPr>
            </w:rPrChange>
          </w:rPr>
          <w:t>σ</w:t>
        </w:r>
        <w:r w:rsidRPr="00801F40">
          <w:rPr>
            <w:rFonts w:ascii="Bell MT" w:hAnsi="Bell MT" w:cstheme="minorHAnsi"/>
            <w:sz w:val="24"/>
            <w:szCs w:val="24"/>
            <w:lang w:val="en-US"/>
            <w:rPrChange w:id="2066" w:author="Etion Pinari" w:date="2021-01-06T12:27:00Z">
              <w:rPr>
                <w:rFonts w:ascii="Bell MT" w:hAnsi="Bell MT" w:cstheme="minorHAnsi"/>
              </w:rPr>
            </w:rPrChange>
          </w:rPr>
          <w:t xml:space="preserve"> </w:t>
        </w:r>
        <w:r w:rsidRPr="00801F40">
          <w:rPr>
            <w:rFonts w:ascii="Bell MT" w:hAnsi="Bell MT"/>
            <w:sz w:val="24"/>
            <w:szCs w:val="24"/>
            <w:lang w:val="en-US"/>
            <w:rPrChange w:id="2067" w:author="Etion Pinari" w:date="2021-01-06T12:27:00Z">
              <w:rPr>
                <w:rFonts w:ascii="Bell MT" w:hAnsi="Bell MT"/>
              </w:rPr>
            </w:rPrChange>
          </w:rPr>
          <w:t xml:space="preserve">is 4 </w:t>
        </w:r>
      </w:ins>
    </w:p>
    <w:p w14:paraId="28402E10" w14:textId="77777777" w:rsidR="002F47C7" w:rsidRPr="00801F40" w:rsidRDefault="002F47C7" w:rsidP="002F47C7">
      <w:pPr>
        <w:pStyle w:val="ListParagraph"/>
        <w:spacing w:line="276" w:lineRule="auto"/>
        <w:ind w:left="1080"/>
        <w:jc w:val="both"/>
        <w:rPr>
          <w:ins w:id="2068" w:author="Etion Pinari" w:date="2021-01-06T12:17:00Z"/>
          <w:rFonts w:ascii="Bell MT" w:hAnsi="Bell MT"/>
          <w:sz w:val="24"/>
          <w:szCs w:val="24"/>
          <w:lang w:val="en-US"/>
          <w:rPrChange w:id="2069" w:author="Etion Pinari" w:date="2021-01-06T12:27:00Z">
            <w:rPr>
              <w:ins w:id="2070" w:author="Etion Pinari" w:date="2021-01-06T12:17:00Z"/>
              <w:rFonts w:ascii="Bell MT" w:hAnsi="Bell MT"/>
            </w:rPr>
          </w:rPrChange>
        </w:rPr>
      </w:pPr>
      <w:ins w:id="2071" w:author="Etion Pinari" w:date="2021-01-06T12:17:00Z">
        <w:r w:rsidRPr="00801F40">
          <w:rPr>
            <w:rFonts w:ascii="Bell MT" w:hAnsi="Bell MT"/>
            <w:sz w:val="24"/>
            <w:szCs w:val="24"/>
            <w:lang w:val="en-US"/>
            <w:rPrChange w:id="2072" w:author="Etion Pinari" w:date="2021-01-06T12:27:00Z">
              <w:rPr>
                <w:rFonts w:ascii="Bell MT" w:hAnsi="Bell MT"/>
              </w:rPr>
            </w:rPrChange>
          </w:rPr>
          <w:t xml:space="preserve">(= 59min / 15min) </w:t>
        </w:r>
      </w:ins>
    </w:p>
    <w:p w14:paraId="4824D2D6" w14:textId="5A8E6AE2" w:rsidR="00801F40" w:rsidRPr="00801F40" w:rsidRDefault="00801F40" w:rsidP="00801F40">
      <w:pPr>
        <w:pStyle w:val="ListParagraph"/>
        <w:numPr>
          <w:ilvl w:val="1"/>
          <w:numId w:val="46"/>
        </w:numPr>
        <w:spacing w:line="276" w:lineRule="auto"/>
        <w:jc w:val="both"/>
        <w:rPr>
          <w:ins w:id="2073" w:author="Etion Pinari" w:date="2021-01-06T12:27:00Z"/>
          <w:rFonts w:ascii="Bell MT" w:hAnsi="Bell MT"/>
          <w:sz w:val="24"/>
          <w:szCs w:val="24"/>
          <w:lang w:val="en-US"/>
          <w:rPrChange w:id="2074" w:author="Etion Pinari" w:date="2021-01-06T12:27:00Z">
            <w:rPr>
              <w:ins w:id="2075" w:author="Etion Pinari" w:date="2021-01-06T12:27:00Z"/>
              <w:rFonts w:ascii="Cambria" w:hAnsi="Cambria" w:cs="Cambria"/>
              <w:sz w:val="24"/>
              <w:szCs w:val="24"/>
            </w:rPr>
          </w:rPrChange>
        </w:rPr>
      </w:pPr>
      <w:ins w:id="2076" w:author="Etion Pinari" w:date="2021-01-06T12:27:00Z">
        <w:r w:rsidRPr="00801F40">
          <w:rPr>
            <w:rFonts w:ascii="Bell MT" w:hAnsi="Bell MT"/>
            <w:sz w:val="24"/>
            <w:szCs w:val="24"/>
            <w:lang w:val="en-US"/>
            <w:rPrChange w:id="2077" w:author="Etion Pinari" w:date="2021-01-06T12:27:00Z">
              <w:rPr>
                <w:rFonts w:ascii="Bell MT" w:hAnsi="Bell MT"/>
                <w:sz w:val="24"/>
                <w:szCs w:val="24"/>
                <w:lang w:val="en-US"/>
              </w:rPr>
            </w:rPrChange>
          </w:rPr>
          <w:t>The general formula then is:</w:t>
        </w:r>
      </w:ins>
    </w:p>
    <w:p w14:paraId="4133D91B" w14:textId="52455042" w:rsidR="002F47C7" w:rsidRPr="00801F40" w:rsidRDefault="002F47C7" w:rsidP="00801F40">
      <w:pPr>
        <w:pStyle w:val="ListParagraph"/>
        <w:numPr>
          <w:ilvl w:val="2"/>
          <w:numId w:val="46"/>
        </w:numPr>
        <w:spacing w:line="276" w:lineRule="auto"/>
        <w:jc w:val="both"/>
        <w:rPr>
          <w:ins w:id="2078" w:author="Etion Pinari" w:date="2021-01-06T12:17:00Z"/>
          <w:rFonts w:ascii="Bell MT" w:hAnsi="Bell MT"/>
          <w:sz w:val="24"/>
          <w:szCs w:val="24"/>
          <w:lang w:val="en-US"/>
          <w:rPrChange w:id="2079" w:author="Etion Pinari" w:date="2021-01-06T12:27:00Z">
            <w:rPr>
              <w:ins w:id="2080" w:author="Etion Pinari" w:date="2021-01-06T12:17:00Z"/>
              <w:rFonts w:ascii="Bell MT" w:hAnsi="Bell MT"/>
            </w:rPr>
          </w:rPrChange>
        </w:rPr>
        <w:pPrChange w:id="2081" w:author="Etion Pinari" w:date="2021-01-06T12:27:00Z">
          <w:pPr>
            <w:pStyle w:val="ListParagraph"/>
            <w:numPr>
              <w:ilvl w:val="2"/>
              <w:numId w:val="46"/>
            </w:numPr>
            <w:spacing w:line="276" w:lineRule="auto"/>
            <w:ind w:left="2520" w:hanging="360"/>
            <w:jc w:val="both"/>
          </w:pPr>
        </w:pPrChange>
      </w:pPr>
      <w:ins w:id="2082" w:author="Etion Pinari" w:date="2021-01-06T12:17:00Z">
        <w:r w:rsidRPr="00801F40">
          <w:rPr>
            <w:rFonts w:ascii="Cambria" w:hAnsi="Cambria" w:cs="Cambria"/>
            <w:sz w:val="24"/>
            <w:szCs w:val="24"/>
            <w:lang w:val="en-US"/>
            <w:rPrChange w:id="2083" w:author="Etion Pinari" w:date="2021-01-06T12:27:00Z">
              <w:rPr>
                <w:rFonts w:ascii="Cambria" w:hAnsi="Cambria" w:cs="Cambria"/>
              </w:rPr>
            </w:rPrChange>
          </w:rPr>
          <w:t>σ</w:t>
        </w:r>
        <w:r w:rsidRPr="00801F40">
          <w:rPr>
            <w:rFonts w:ascii="Bell MT" w:hAnsi="Bell MT" w:cs="Cambria Math"/>
            <w:sz w:val="24"/>
            <w:szCs w:val="24"/>
            <w:lang w:val="en-US"/>
            <w:rPrChange w:id="2084" w:author="Etion Pinari" w:date="2021-01-06T12:27:00Z">
              <w:rPr>
                <w:rFonts w:ascii="Bell MT" w:hAnsi="Bell MT" w:cs="Cambria Math"/>
              </w:rPr>
            </w:rPrChange>
          </w:rPr>
          <w:t xml:space="preserve"> = </w:t>
        </w:r>
        <w:r w:rsidRPr="00801F40">
          <w:rPr>
            <w:rFonts w:ascii="Cambria Math" w:hAnsi="Cambria Math" w:cs="Cambria Math"/>
            <w:sz w:val="24"/>
            <w:szCs w:val="24"/>
            <w:lang w:val="en-US"/>
            <w:rPrChange w:id="2085" w:author="Etion Pinari" w:date="2021-01-06T12:27:00Z">
              <w:rPr>
                <w:rFonts w:ascii="Cambria Math" w:hAnsi="Cambria Math" w:cs="Cambria Math"/>
              </w:rPr>
            </w:rPrChange>
          </w:rPr>
          <w:t>⌈</w:t>
        </w:r>
        <w:r w:rsidRPr="00801F40">
          <w:rPr>
            <w:rFonts w:ascii="Bell MT" w:hAnsi="Bell MT"/>
            <w:sz w:val="24"/>
            <w:szCs w:val="24"/>
            <w:lang w:val="en-US"/>
            <w:rPrChange w:id="2086" w:author="Etion Pinari" w:date="2021-01-06T12:27:00Z">
              <w:rPr>
                <w:rFonts w:ascii="Bell MT" w:hAnsi="Bell MT"/>
              </w:rPr>
            </w:rPrChange>
          </w:rPr>
          <w:t xml:space="preserve"> </w:t>
        </w:r>
        <w:proofErr w:type="spellStart"/>
        <w:r w:rsidRPr="00801F40">
          <w:rPr>
            <w:rFonts w:ascii="Bell MT" w:hAnsi="Bell MT"/>
            <w:sz w:val="24"/>
            <w:szCs w:val="24"/>
            <w:lang w:val="en-US"/>
            <w:rPrChange w:id="2087" w:author="Etion Pinari" w:date="2021-01-06T12:27:00Z">
              <w:rPr>
                <w:rFonts w:ascii="Bell MT" w:hAnsi="Bell MT"/>
              </w:rPr>
            </w:rPrChange>
          </w:rPr>
          <w:t>critical_</w:t>
        </w:r>
        <w:commentRangeStart w:id="2088"/>
        <w:r w:rsidRPr="00801F40">
          <w:rPr>
            <w:rFonts w:ascii="Bell MT" w:hAnsi="Bell MT"/>
            <w:sz w:val="24"/>
            <w:szCs w:val="24"/>
            <w:lang w:val="en-US"/>
            <w:rPrChange w:id="2089" w:author="Etion Pinari" w:date="2021-01-06T12:27:00Z">
              <w:rPr>
                <w:rFonts w:ascii="Bell MT" w:hAnsi="Bell MT"/>
              </w:rPr>
            </w:rPrChange>
          </w:rPr>
          <w:t>shopping_time</w:t>
        </w:r>
        <w:proofErr w:type="spellEnd"/>
        <w:r w:rsidRPr="00801F40">
          <w:rPr>
            <w:rFonts w:ascii="Bell MT" w:hAnsi="Bell MT"/>
            <w:sz w:val="24"/>
            <w:szCs w:val="24"/>
            <w:lang w:val="en-US"/>
            <w:rPrChange w:id="2090" w:author="Etion Pinari" w:date="2021-01-06T12:27:00Z">
              <w:rPr>
                <w:rFonts w:ascii="Bell MT" w:hAnsi="Bell MT"/>
              </w:rPr>
            </w:rPrChange>
          </w:rPr>
          <w:t xml:space="preserve"> </w:t>
        </w:r>
        <w:commentRangeEnd w:id="2088"/>
        <w:r w:rsidRPr="00801F40">
          <w:rPr>
            <w:rStyle w:val="CommentReference"/>
            <w:rFonts w:ascii="Bell MT" w:hAnsi="Bell MT"/>
            <w:sz w:val="18"/>
            <w:szCs w:val="18"/>
            <w:lang w:val="en-US"/>
            <w:rPrChange w:id="2091" w:author="Etion Pinari" w:date="2021-01-06T12:27:00Z">
              <w:rPr>
                <w:rStyle w:val="CommentReference"/>
                <w:rFonts w:ascii="Bell MT" w:hAnsi="Bell MT"/>
              </w:rPr>
            </w:rPrChange>
          </w:rPr>
          <w:commentReference w:id="2088"/>
        </w:r>
        <w:r w:rsidRPr="00801F40">
          <w:rPr>
            <w:rFonts w:ascii="Bell MT" w:hAnsi="Bell MT"/>
            <w:sz w:val="24"/>
            <w:szCs w:val="24"/>
            <w:lang w:val="en-US"/>
            <w:rPrChange w:id="2092" w:author="Etion Pinari" w:date="2021-01-06T12:27:00Z">
              <w:rPr>
                <w:rFonts w:ascii="Bell MT" w:hAnsi="Bell MT"/>
              </w:rPr>
            </w:rPrChange>
          </w:rPr>
          <w:t xml:space="preserve">/ </w:t>
        </w:r>
        <w:r w:rsidRPr="00801F40">
          <w:rPr>
            <w:rFonts w:ascii="Cambria" w:hAnsi="Cambria" w:cs="Cambria"/>
            <w:sz w:val="24"/>
            <w:szCs w:val="24"/>
            <w:lang w:val="en-US"/>
            <w:rPrChange w:id="2093" w:author="Etion Pinari" w:date="2021-01-06T12:27:00Z">
              <w:rPr>
                <w:rFonts w:ascii="Cambria" w:hAnsi="Cambria" w:cs="Cambria"/>
              </w:rPr>
            </w:rPrChange>
          </w:rPr>
          <w:t>τ</w:t>
        </w:r>
        <w:r w:rsidRPr="00801F40">
          <w:rPr>
            <w:rFonts w:ascii="Bell MT" w:hAnsi="Bell MT" w:cs="Cambria Math"/>
            <w:sz w:val="24"/>
            <w:szCs w:val="24"/>
            <w:lang w:val="en-US"/>
            <w:rPrChange w:id="2094" w:author="Etion Pinari" w:date="2021-01-06T12:27:00Z">
              <w:rPr>
                <w:rFonts w:ascii="Bell MT" w:hAnsi="Bell MT" w:cs="Cambria Math"/>
              </w:rPr>
            </w:rPrChange>
          </w:rPr>
          <w:t xml:space="preserve"> </w:t>
        </w:r>
        <w:r w:rsidRPr="00801F40">
          <w:rPr>
            <w:rFonts w:ascii="Cambria Math" w:hAnsi="Cambria Math" w:cs="Cambria Math"/>
            <w:sz w:val="24"/>
            <w:szCs w:val="24"/>
            <w:lang w:val="en-US"/>
            <w:rPrChange w:id="2095" w:author="Etion Pinari" w:date="2021-01-06T12:27:00Z">
              <w:rPr>
                <w:rFonts w:ascii="Cambria Math" w:hAnsi="Cambria Math" w:cs="Cambria Math"/>
              </w:rPr>
            </w:rPrChange>
          </w:rPr>
          <w:t>⌉</w:t>
        </w:r>
      </w:ins>
    </w:p>
    <w:p w14:paraId="7D1CAA9C" w14:textId="5D12A68D" w:rsidR="002F47C7" w:rsidRPr="00801F40" w:rsidRDefault="002F47C7" w:rsidP="002F47C7">
      <w:pPr>
        <w:pStyle w:val="ListParagraph"/>
        <w:numPr>
          <w:ilvl w:val="1"/>
          <w:numId w:val="46"/>
        </w:numPr>
        <w:spacing w:line="276" w:lineRule="auto"/>
        <w:jc w:val="both"/>
        <w:rPr>
          <w:ins w:id="2096" w:author="Etion Pinari" w:date="2021-01-06T12:17:00Z"/>
          <w:rFonts w:ascii="Bell MT" w:hAnsi="Bell MT"/>
          <w:sz w:val="24"/>
          <w:szCs w:val="24"/>
          <w:lang w:val="en-US"/>
          <w:rPrChange w:id="2097" w:author="Etion Pinari" w:date="2021-01-06T12:27:00Z">
            <w:rPr>
              <w:ins w:id="2098" w:author="Etion Pinari" w:date="2021-01-06T12:17:00Z"/>
              <w:rFonts w:ascii="Bell MT" w:hAnsi="Bell MT"/>
            </w:rPr>
          </w:rPrChange>
        </w:rPr>
      </w:pPr>
      <w:ins w:id="2099" w:author="Etion Pinari" w:date="2021-01-06T12:17:00Z">
        <w:r w:rsidRPr="00801F40">
          <w:rPr>
            <w:rFonts w:ascii="Bell MT" w:hAnsi="Bell MT"/>
            <w:sz w:val="24"/>
            <w:szCs w:val="24"/>
            <w:lang w:val="en-US"/>
            <w:rPrChange w:id="2100" w:author="Etion Pinari" w:date="2021-01-06T12:27:00Z">
              <w:rPr>
                <w:rFonts w:ascii="Bell MT" w:hAnsi="Bell MT"/>
              </w:rPr>
            </w:rPrChange>
          </w:rPr>
          <w:t xml:space="preserve">In the general case, for markets which we have no information on, we can consider the average shopping time as the time defined in the study reported by the American journal </w:t>
        </w:r>
      </w:ins>
      <w:ins w:id="2101" w:author="Etion Pinari" w:date="2021-01-06T12:20:00Z">
        <w:r w:rsidRPr="00801F40">
          <w:rPr>
            <w:rFonts w:ascii="Bell MT" w:hAnsi="Bell MT"/>
            <w:sz w:val="24"/>
            <w:szCs w:val="24"/>
            <w:lang w:val="en-US"/>
            <w:rPrChange w:id="2102" w:author="Etion Pinari" w:date="2021-01-06T12:27:00Z">
              <w:rPr>
                <w:rFonts w:ascii="Bell MT" w:hAnsi="Bell MT"/>
                <w:sz w:val="28"/>
                <w:szCs w:val="28"/>
                <w:lang w:val="en-US"/>
              </w:rPr>
            </w:rPrChange>
          </w:rPr>
          <w:t>(</w:t>
        </w:r>
        <w:r w:rsidRPr="00801F40">
          <w:rPr>
            <w:rFonts w:ascii="Bell MT" w:hAnsi="Bell MT"/>
            <w:i/>
            <w:iCs/>
            <w:sz w:val="24"/>
            <w:szCs w:val="24"/>
            <w:lang w:val="en-US"/>
            <w:rPrChange w:id="2103" w:author="Etion Pinari" w:date="2021-01-06T12:27:00Z">
              <w:rPr>
                <w:rFonts w:ascii="Bell MT" w:hAnsi="Bell MT"/>
                <w:sz w:val="28"/>
                <w:szCs w:val="28"/>
                <w:lang w:val="en-US"/>
              </w:rPr>
            </w:rPrChange>
          </w:rPr>
          <w:t>Pew Research Center</w:t>
        </w:r>
        <w:r w:rsidRPr="00801F40">
          <w:rPr>
            <w:rFonts w:ascii="Bell MT" w:hAnsi="Bell MT"/>
            <w:sz w:val="24"/>
            <w:szCs w:val="24"/>
            <w:lang w:val="en-US"/>
            <w:rPrChange w:id="2104" w:author="Etion Pinari" w:date="2021-01-06T12:27:00Z">
              <w:rPr>
                <w:rFonts w:ascii="Bell MT" w:hAnsi="Bell MT"/>
                <w:sz w:val="28"/>
                <w:szCs w:val="28"/>
                <w:lang w:val="en-US"/>
              </w:rPr>
            </w:rPrChange>
          </w:rPr>
          <w:t>, references)</w:t>
        </w:r>
      </w:ins>
      <w:ins w:id="2105" w:author="Etion Pinari" w:date="2021-01-06T12:17:00Z">
        <w:r w:rsidRPr="00801F40">
          <w:rPr>
            <w:rFonts w:ascii="Bell MT" w:hAnsi="Bell MT"/>
            <w:sz w:val="24"/>
            <w:szCs w:val="24"/>
            <w:lang w:val="en-US"/>
            <w:rPrChange w:id="2106" w:author="Etion Pinari" w:date="2021-01-06T12:27:00Z">
              <w:rPr>
                <w:rFonts w:ascii="Bell MT" w:hAnsi="Bell MT"/>
              </w:rPr>
            </w:rPrChange>
          </w:rPr>
          <w:t>.</w:t>
        </w:r>
      </w:ins>
    </w:p>
    <w:p w14:paraId="4FCA1FA7" w14:textId="27443CA8" w:rsidR="002F47C7" w:rsidRPr="00801F40" w:rsidRDefault="002F47C7" w:rsidP="002F47C7">
      <w:pPr>
        <w:spacing w:line="276" w:lineRule="auto"/>
        <w:jc w:val="both"/>
        <w:rPr>
          <w:ins w:id="2107" w:author="Etion Pinari" w:date="2021-01-06T12:17:00Z"/>
          <w:rFonts w:ascii="Bell MT" w:hAnsi="Bell MT"/>
          <w:sz w:val="28"/>
          <w:szCs w:val="28"/>
          <w:lang w:val="en-US"/>
          <w:rPrChange w:id="2108" w:author="Etion Pinari" w:date="2021-01-06T12:27:00Z">
            <w:rPr>
              <w:ins w:id="2109" w:author="Etion Pinari" w:date="2021-01-06T12:17:00Z"/>
              <w:rFonts w:ascii="Bell MT" w:hAnsi="Bell MT"/>
            </w:rPr>
          </w:rPrChange>
        </w:rPr>
        <w:pPrChange w:id="2110" w:author="Etion Pinari" w:date="2021-01-06T12:25:00Z">
          <w:pPr>
            <w:pStyle w:val="ListParagraph"/>
            <w:spacing w:line="276" w:lineRule="auto"/>
            <w:ind w:left="1800"/>
            <w:jc w:val="both"/>
          </w:pPr>
        </w:pPrChange>
      </w:pPr>
      <w:ins w:id="2111" w:author="Etion Pinari" w:date="2021-01-06T12:17:00Z">
        <w:r w:rsidRPr="00801F40">
          <w:rPr>
            <w:rFonts w:ascii="Bell MT" w:hAnsi="Bell MT"/>
            <w:sz w:val="28"/>
            <w:szCs w:val="28"/>
            <w:lang w:val="en-US"/>
            <w:rPrChange w:id="2112" w:author="Etion Pinari" w:date="2021-01-06T12:27:00Z">
              <w:rPr>
                <w:rFonts w:ascii="Bell MT" w:hAnsi="Bell MT"/>
              </w:rPr>
            </w:rPrChange>
          </w:rPr>
          <w:fldChar w:fldCharType="begin"/>
        </w:r>
        <w:r w:rsidRPr="00801F40">
          <w:rPr>
            <w:rFonts w:ascii="Bell MT" w:hAnsi="Bell MT"/>
            <w:sz w:val="28"/>
            <w:szCs w:val="28"/>
            <w:lang w:val="en-US"/>
            <w:rPrChange w:id="2113" w:author="Etion Pinari" w:date="2021-01-06T12:27:00Z">
              <w:rPr>
                <w:rFonts w:ascii="Bell MT" w:hAnsi="Bell MT"/>
              </w:rPr>
            </w:rPrChange>
          </w:rPr>
          <w:instrText xml:space="preserve"> =floor(x) </w:instrText>
        </w:r>
        <w:r w:rsidRPr="00801F40">
          <w:rPr>
            <w:rFonts w:ascii="Bell MT" w:hAnsi="Bell MT"/>
            <w:sz w:val="28"/>
            <w:szCs w:val="28"/>
            <w:lang w:val="en-US"/>
            <w:rPrChange w:id="2114" w:author="Etion Pinari" w:date="2021-01-06T12:27:00Z">
              <w:rPr>
                <w:rFonts w:ascii="Bell MT" w:hAnsi="Bell MT"/>
              </w:rPr>
            </w:rPrChange>
          </w:rPr>
          <w:fldChar w:fldCharType="end"/>
        </w:r>
        <w:r w:rsidRPr="00801F40">
          <w:rPr>
            <w:rFonts w:ascii="Bell MT" w:hAnsi="Bell MT"/>
            <w:sz w:val="28"/>
            <w:szCs w:val="28"/>
            <w:lang w:val="en-US"/>
            <w:rPrChange w:id="2115" w:author="Etion Pinari" w:date="2021-01-06T12:27:00Z">
              <w:rPr>
                <w:rFonts w:ascii="Bell MT" w:hAnsi="Bell MT"/>
              </w:rPr>
            </w:rPrChange>
          </w:rPr>
          <w:fldChar w:fldCharType="begin"/>
        </w:r>
        <w:r w:rsidRPr="00801F40">
          <w:rPr>
            <w:rFonts w:ascii="Bell MT" w:hAnsi="Bell MT"/>
            <w:sz w:val="28"/>
            <w:szCs w:val="28"/>
            <w:lang w:val="en-US"/>
            <w:rPrChange w:id="2116" w:author="Etion Pinari" w:date="2021-01-06T12:27:00Z">
              <w:rPr>
                <w:rFonts w:ascii="Bell MT" w:hAnsi="Bell MT"/>
              </w:rPr>
            </w:rPrChange>
          </w:rPr>
          <w:instrText xml:space="preserve"> =floor(x) </w:instrText>
        </w:r>
        <w:r w:rsidRPr="00801F40">
          <w:rPr>
            <w:rFonts w:ascii="Bell MT" w:hAnsi="Bell MT"/>
            <w:sz w:val="28"/>
            <w:szCs w:val="28"/>
            <w:lang w:val="en-US"/>
            <w:rPrChange w:id="2117" w:author="Etion Pinari" w:date="2021-01-06T12:27:00Z">
              <w:rPr>
                <w:rFonts w:ascii="Bell MT" w:hAnsi="Bell MT"/>
              </w:rPr>
            </w:rPrChange>
          </w:rPr>
          <w:fldChar w:fldCharType="end"/>
        </w:r>
      </w:ins>
    </w:p>
    <w:p w14:paraId="182D229C" w14:textId="77777777" w:rsidR="002F47C7" w:rsidRPr="00801F40" w:rsidRDefault="002F47C7" w:rsidP="002F47C7">
      <w:pPr>
        <w:pStyle w:val="ListParagraph"/>
        <w:numPr>
          <w:ilvl w:val="0"/>
          <w:numId w:val="46"/>
        </w:numPr>
        <w:spacing w:line="276" w:lineRule="auto"/>
        <w:jc w:val="both"/>
        <w:rPr>
          <w:ins w:id="2118" w:author="Etion Pinari" w:date="2021-01-06T12:17:00Z"/>
          <w:rFonts w:ascii="Bell MT" w:hAnsi="Bell MT"/>
          <w:sz w:val="24"/>
          <w:szCs w:val="24"/>
          <w:lang w:val="en-US"/>
          <w:rPrChange w:id="2119" w:author="Etion Pinari" w:date="2021-01-06T12:28:00Z">
            <w:rPr>
              <w:ins w:id="2120" w:author="Etion Pinari" w:date="2021-01-06T12:17:00Z"/>
              <w:rFonts w:ascii="Bell MT" w:hAnsi="Bell MT"/>
            </w:rPr>
          </w:rPrChange>
        </w:rPr>
      </w:pPr>
      <w:ins w:id="2121" w:author="Etion Pinari" w:date="2021-01-06T12:17:00Z">
        <w:r w:rsidRPr="00801F40">
          <w:rPr>
            <w:rFonts w:ascii="Bell MT" w:hAnsi="Bell MT"/>
            <w:sz w:val="24"/>
            <w:szCs w:val="24"/>
            <w:lang w:val="en-US"/>
            <w:rPrChange w:id="2122" w:author="Etion Pinari" w:date="2021-01-06T12:28:00Z">
              <w:rPr>
                <w:rFonts w:ascii="Bell MT" w:hAnsi="Bell MT"/>
              </w:rPr>
            </w:rPrChange>
          </w:rPr>
          <w:t xml:space="preserve">Lastly, we introduce a </w:t>
        </w:r>
        <w:r w:rsidRPr="00801F40">
          <w:rPr>
            <w:rFonts w:ascii="Cambria" w:hAnsi="Cambria" w:cs="Cambria"/>
            <w:sz w:val="24"/>
            <w:szCs w:val="24"/>
            <w:lang w:val="en-US"/>
            <w:rPrChange w:id="2123" w:author="Etion Pinari" w:date="2021-01-06T12:28:00Z">
              <w:rPr>
                <w:rFonts w:ascii="Cambria" w:hAnsi="Cambria" w:cs="Cambria"/>
              </w:rPr>
            </w:rPrChange>
          </w:rPr>
          <w:t>δ</w:t>
        </w:r>
        <w:r w:rsidRPr="00801F40">
          <w:rPr>
            <w:rFonts w:ascii="Bell MT" w:hAnsi="Bell MT"/>
            <w:sz w:val="24"/>
            <w:szCs w:val="24"/>
            <w:lang w:val="en-US"/>
            <w:rPrChange w:id="2124" w:author="Etion Pinari" w:date="2021-01-06T12:28:00Z">
              <w:rPr>
                <w:rFonts w:ascii="Bell MT" w:hAnsi="Bell MT"/>
              </w:rPr>
            </w:rPrChange>
          </w:rPr>
          <w:t xml:space="preserve"> variable to </w:t>
        </w:r>
        <w:proofErr w:type="gramStart"/>
        <w:r w:rsidRPr="00801F40">
          <w:rPr>
            <w:rFonts w:ascii="Bell MT" w:hAnsi="Bell MT"/>
            <w:sz w:val="24"/>
            <w:szCs w:val="24"/>
            <w:lang w:val="en-US"/>
            <w:rPrChange w:id="2125" w:author="Etion Pinari" w:date="2021-01-06T12:28:00Z">
              <w:rPr>
                <w:rFonts w:ascii="Bell MT" w:hAnsi="Bell MT"/>
              </w:rPr>
            </w:rPrChange>
          </w:rPr>
          <w:t>take into account</w:t>
        </w:r>
        <w:proofErr w:type="gramEnd"/>
        <w:r w:rsidRPr="00801F40">
          <w:rPr>
            <w:rFonts w:ascii="Bell MT" w:hAnsi="Bell MT"/>
            <w:sz w:val="24"/>
            <w:szCs w:val="24"/>
            <w:lang w:val="en-US"/>
            <w:rPrChange w:id="2126" w:author="Etion Pinari" w:date="2021-01-06T12:28:00Z">
              <w:rPr>
                <w:rFonts w:ascii="Bell MT" w:hAnsi="Bell MT"/>
              </w:rPr>
            </w:rPrChange>
          </w:rPr>
          <w:t xml:space="preserve"> all entrances that might last longer than our considered average shopping trip.</w:t>
        </w:r>
      </w:ins>
    </w:p>
    <w:p w14:paraId="16958574" w14:textId="77777777" w:rsidR="002F47C7" w:rsidRPr="00801F40" w:rsidRDefault="002F47C7" w:rsidP="002F47C7">
      <w:pPr>
        <w:pStyle w:val="ListParagraph"/>
        <w:numPr>
          <w:ilvl w:val="1"/>
          <w:numId w:val="46"/>
        </w:numPr>
        <w:spacing w:line="276" w:lineRule="auto"/>
        <w:jc w:val="both"/>
        <w:rPr>
          <w:ins w:id="2127" w:author="Etion Pinari" w:date="2021-01-06T12:17:00Z"/>
          <w:rFonts w:ascii="Bell MT" w:hAnsi="Bell MT"/>
          <w:sz w:val="24"/>
          <w:szCs w:val="24"/>
          <w:lang w:val="en-US"/>
          <w:rPrChange w:id="2128" w:author="Etion Pinari" w:date="2021-01-06T12:28:00Z">
            <w:rPr>
              <w:ins w:id="2129" w:author="Etion Pinari" w:date="2021-01-06T12:17:00Z"/>
              <w:rFonts w:ascii="Bell MT" w:hAnsi="Bell MT"/>
            </w:rPr>
          </w:rPrChange>
        </w:rPr>
      </w:pPr>
      <w:ins w:id="2130" w:author="Etion Pinari" w:date="2021-01-06T12:17:00Z">
        <w:r w:rsidRPr="00801F40">
          <w:rPr>
            <w:rFonts w:ascii="Bell MT" w:hAnsi="Bell MT"/>
            <w:sz w:val="24"/>
            <w:szCs w:val="24"/>
            <w:lang w:val="en-US"/>
            <w:rPrChange w:id="2131" w:author="Etion Pinari" w:date="2021-01-06T12:28:00Z">
              <w:rPr>
                <w:rFonts w:ascii="Bell MT" w:hAnsi="Bell MT"/>
              </w:rPr>
            </w:rPrChange>
          </w:rPr>
          <w:t>This is going to be a fraction of the average shopping time.</w:t>
        </w:r>
      </w:ins>
    </w:p>
    <w:p w14:paraId="012D7143" w14:textId="374C9593" w:rsidR="002F47C7" w:rsidRPr="00801F40" w:rsidRDefault="002F47C7" w:rsidP="002F47C7">
      <w:pPr>
        <w:pStyle w:val="ListParagraph"/>
        <w:numPr>
          <w:ilvl w:val="1"/>
          <w:numId w:val="46"/>
        </w:numPr>
        <w:spacing w:line="276" w:lineRule="auto"/>
        <w:jc w:val="both"/>
        <w:rPr>
          <w:ins w:id="2132" w:author="Etion Pinari" w:date="2021-01-06T12:22:00Z"/>
          <w:rFonts w:ascii="Bell MT" w:hAnsi="Bell MT"/>
          <w:sz w:val="24"/>
          <w:szCs w:val="24"/>
          <w:lang w:val="en-US"/>
          <w:rPrChange w:id="2133" w:author="Etion Pinari" w:date="2021-01-06T12:28:00Z">
            <w:rPr>
              <w:ins w:id="2134" w:author="Etion Pinari" w:date="2021-01-06T12:22:00Z"/>
              <w:rFonts w:ascii="Bell MT" w:hAnsi="Bell MT"/>
              <w:sz w:val="28"/>
              <w:szCs w:val="28"/>
              <w:lang w:val="en-US"/>
            </w:rPr>
          </w:rPrChange>
        </w:rPr>
      </w:pPr>
      <w:ins w:id="2135" w:author="Etion Pinari" w:date="2021-01-06T12:17:00Z">
        <w:r w:rsidRPr="00801F40">
          <w:rPr>
            <w:rFonts w:ascii="Bell MT" w:hAnsi="Bell MT"/>
            <w:sz w:val="24"/>
            <w:szCs w:val="24"/>
            <w:lang w:val="en-US"/>
            <w:rPrChange w:id="2136" w:author="Etion Pinari" w:date="2021-01-06T12:28:00Z">
              <w:rPr>
                <w:rFonts w:ascii="Bell MT" w:hAnsi="Bell MT"/>
              </w:rPr>
            </w:rPrChange>
          </w:rPr>
          <w:t xml:space="preserve">In the general case, we have found a binomial distribution to be a good representation of the shopper’s time habit. With this reasoning we can define </w:t>
        </w:r>
        <w:r w:rsidRPr="00801F40">
          <w:rPr>
            <w:rFonts w:ascii="Cambria" w:hAnsi="Cambria" w:cs="Cambria"/>
            <w:sz w:val="24"/>
            <w:szCs w:val="24"/>
            <w:lang w:val="en-US"/>
            <w:rPrChange w:id="2137" w:author="Etion Pinari" w:date="2021-01-06T12:28:00Z">
              <w:rPr>
                <w:rFonts w:ascii="Cambria" w:hAnsi="Cambria" w:cs="Cambria"/>
              </w:rPr>
            </w:rPrChange>
          </w:rPr>
          <w:t>δ</w:t>
        </w:r>
        <w:r w:rsidRPr="00801F40">
          <w:rPr>
            <w:rFonts w:ascii="Bell MT" w:hAnsi="Bell MT"/>
            <w:sz w:val="24"/>
            <w:szCs w:val="24"/>
            <w:lang w:val="en-US"/>
            <w:rPrChange w:id="2138" w:author="Etion Pinari" w:date="2021-01-06T12:28:00Z">
              <w:rPr>
                <w:rFonts w:ascii="Bell MT" w:hAnsi="Bell MT"/>
              </w:rPr>
            </w:rPrChange>
          </w:rPr>
          <w:t xml:space="preserve"> as the 99.9 highest percentile of cases in which a customer shops and stays no longer than expected.</w:t>
        </w:r>
        <w:commentRangeStart w:id="2139"/>
        <w:commentRangeEnd w:id="2139"/>
        <w:r w:rsidRPr="00801F40">
          <w:rPr>
            <w:rStyle w:val="CommentReference"/>
            <w:rFonts w:ascii="Bell MT" w:hAnsi="Bell MT"/>
            <w:sz w:val="18"/>
            <w:szCs w:val="18"/>
            <w:lang w:val="en-US"/>
            <w:rPrChange w:id="2140" w:author="Etion Pinari" w:date="2021-01-06T12:28:00Z">
              <w:rPr>
                <w:rStyle w:val="CommentReference"/>
                <w:rFonts w:ascii="Bell MT" w:hAnsi="Bell MT"/>
              </w:rPr>
            </w:rPrChange>
          </w:rPr>
          <w:commentReference w:id="2139"/>
        </w:r>
      </w:ins>
    </w:p>
    <w:p w14:paraId="1012FB5A" w14:textId="11F9E429" w:rsidR="002F47C7" w:rsidRPr="00801F40" w:rsidRDefault="002F47C7" w:rsidP="002F47C7">
      <w:pPr>
        <w:tabs>
          <w:tab w:val="left" w:pos="1628"/>
        </w:tabs>
        <w:rPr>
          <w:ins w:id="2141" w:author="Etion Pinari" w:date="2021-01-06T12:22:00Z"/>
          <w:lang w:val="en-US"/>
          <w:rPrChange w:id="2142" w:author="Etion Pinari" w:date="2021-01-06T12:27:00Z">
            <w:rPr>
              <w:ins w:id="2143" w:author="Etion Pinari" w:date="2021-01-06T12:22:00Z"/>
              <w:rFonts w:ascii="Bell MT" w:hAnsi="Bell MT"/>
              <w:sz w:val="28"/>
              <w:szCs w:val="28"/>
              <w:lang w:val="en-US"/>
            </w:rPr>
          </w:rPrChange>
        </w:rPr>
        <w:pPrChange w:id="2144" w:author="Etion Pinari" w:date="2021-01-06T12:22:00Z">
          <w:pPr>
            <w:pStyle w:val="ListParagraph"/>
            <w:numPr>
              <w:ilvl w:val="1"/>
              <w:numId w:val="46"/>
            </w:numPr>
            <w:spacing w:line="276" w:lineRule="auto"/>
            <w:ind w:left="1800" w:hanging="360"/>
            <w:jc w:val="both"/>
          </w:pPr>
        </w:pPrChange>
      </w:pPr>
      <w:ins w:id="2145" w:author="Etion Pinari" w:date="2021-01-06T12:22:00Z">
        <w:r w:rsidRPr="00801F40">
          <w:rPr>
            <w:lang w:val="en-US"/>
            <w:rPrChange w:id="2146" w:author="Etion Pinari" w:date="2021-01-06T12:27:00Z">
              <w:rPr>
                <w:lang w:val="en-US"/>
              </w:rPr>
            </w:rPrChange>
          </w:rPr>
          <w:tab/>
        </w:r>
      </w:ins>
    </w:p>
    <w:p w14:paraId="3E5D079D" w14:textId="77777777" w:rsidR="002F47C7" w:rsidRPr="00801F40" w:rsidRDefault="002F47C7" w:rsidP="002F47C7">
      <w:pPr>
        <w:rPr>
          <w:ins w:id="2147" w:author="Etion Pinari" w:date="2021-01-06T12:17:00Z"/>
          <w:lang w:val="en-US"/>
          <w:rPrChange w:id="2148" w:author="Etion Pinari" w:date="2021-01-06T12:27:00Z">
            <w:rPr>
              <w:ins w:id="2149" w:author="Etion Pinari" w:date="2021-01-06T12:17:00Z"/>
              <w:rFonts w:ascii="Bell MT" w:hAnsi="Bell MT"/>
            </w:rPr>
          </w:rPrChange>
        </w:rPr>
        <w:pPrChange w:id="2150" w:author="Etion Pinari" w:date="2021-01-06T12:22:00Z">
          <w:pPr>
            <w:pStyle w:val="ListParagraph"/>
            <w:numPr>
              <w:ilvl w:val="1"/>
              <w:numId w:val="46"/>
            </w:numPr>
            <w:spacing w:line="276" w:lineRule="auto"/>
            <w:ind w:left="1800" w:hanging="360"/>
            <w:jc w:val="both"/>
          </w:pPr>
        </w:pPrChange>
      </w:pPr>
    </w:p>
    <w:p w14:paraId="475EBAB5" w14:textId="77777777" w:rsidR="002F47C7" w:rsidRPr="00801F40" w:rsidRDefault="002F47C7" w:rsidP="002F47C7">
      <w:pPr>
        <w:pStyle w:val="ListParagraph"/>
        <w:numPr>
          <w:ilvl w:val="1"/>
          <w:numId w:val="46"/>
        </w:numPr>
        <w:spacing w:line="276" w:lineRule="auto"/>
        <w:jc w:val="both"/>
        <w:rPr>
          <w:ins w:id="2151" w:author="Etion Pinari" w:date="2021-01-06T12:17:00Z"/>
          <w:rFonts w:ascii="Bell MT" w:hAnsi="Bell MT"/>
          <w:sz w:val="24"/>
          <w:szCs w:val="24"/>
          <w:lang w:val="en-US"/>
          <w:rPrChange w:id="2152" w:author="Etion Pinari" w:date="2021-01-06T12:28:00Z">
            <w:rPr>
              <w:ins w:id="2153" w:author="Etion Pinari" w:date="2021-01-06T12:17:00Z"/>
              <w:rFonts w:ascii="Bell MT" w:hAnsi="Bell MT"/>
            </w:rPr>
          </w:rPrChange>
        </w:rPr>
      </w:pPr>
      <w:ins w:id="2154" w:author="Etion Pinari" w:date="2021-01-06T12:17:00Z">
        <w:r w:rsidRPr="00801F40">
          <w:rPr>
            <w:rFonts w:ascii="Bell MT" w:hAnsi="Bell MT"/>
            <w:sz w:val="24"/>
            <w:szCs w:val="24"/>
            <w:lang w:val="en-US"/>
            <w:rPrChange w:id="2155" w:author="Etion Pinari" w:date="2021-01-06T12:28:00Z">
              <w:rPr>
                <w:rFonts w:ascii="Bell MT" w:hAnsi="Bell MT"/>
              </w:rPr>
            </w:rPrChange>
          </w:rPr>
          <w:lastRenderedPageBreak/>
          <w:t xml:space="preserve">The average time of shopping mentioned above (59) represents the time (in minutes) for which </w:t>
        </w:r>
        <w:proofErr w:type="gramStart"/>
        <w:r w:rsidRPr="00801F40">
          <w:rPr>
            <w:rFonts w:ascii="Bell MT" w:hAnsi="Bell MT"/>
            <w:sz w:val="24"/>
            <w:szCs w:val="24"/>
            <w:lang w:val="en-US"/>
            <w:rPrChange w:id="2156" w:author="Etion Pinari" w:date="2021-01-06T12:28:00Z">
              <w:rPr>
                <w:rFonts w:ascii="Bell MT" w:hAnsi="Bell MT"/>
              </w:rPr>
            </w:rPrChange>
          </w:rPr>
          <w:t>P(</w:t>
        </w:r>
        <w:proofErr w:type="gramEnd"/>
        <w:r w:rsidRPr="00801F40">
          <w:rPr>
            <w:rFonts w:ascii="Bell MT" w:hAnsi="Bell MT"/>
            <w:sz w:val="24"/>
            <w:szCs w:val="24"/>
            <w:lang w:val="en-US"/>
            <w:rPrChange w:id="2157" w:author="Etion Pinari" w:date="2021-01-06T12:28:00Z">
              <w:rPr>
                <w:rFonts w:ascii="Bell MT" w:hAnsi="Bell MT"/>
              </w:rPr>
            </w:rPrChange>
          </w:rPr>
          <w:t xml:space="preserve">X &lt;= x)  ≈ </w:t>
        </w:r>
        <w:r w:rsidRPr="00801F40">
          <w:rPr>
            <w:rFonts w:ascii="Cambria" w:hAnsi="Cambria" w:cs="Cambria"/>
            <w:sz w:val="24"/>
            <w:szCs w:val="24"/>
            <w:lang w:val="en-US"/>
            <w:rPrChange w:id="2158" w:author="Etion Pinari" w:date="2021-01-06T12:28:00Z">
              <w:rPr>
                <w:rFonts w:ascii="Cambria" w:hAnsi="Cambria" w:cs="Cambria"/>
              </w:rPr>
            </w:rPrChange>
          </w:rPr>
          <w:t>δ</w:t>
        </w:r>
        <w:r w:rsidRPr="00801F40">
          <w:rPr>
            <w:rFonts w:ascii="Bell MT" w:hAnsi="Bell MT"/>
            <w:sz w:val="24"/>
            <w:szCs w:val="24"/>
            <w:lang w:val="en-US"/>
            <w:rPrChange w:id="2159" w:author="Etion Pinari" w:date="2021-01-06T12:28:00Z">
              <w:rPr>
                <w:rFonts w:ascii="Bell MT" w:hAnsi="Bell MT"/>
              </w:rPr>
            </w:rPrChange>
          </w:rPr>
          <w:t xml:space="preserve"> = 99.9%. The critical shopping time is defined as </w:t>
        </w:r>
      </w:ins>
    </w:p>
    <w:p w14:paraId="182D8168" w14:textId="55BF055B" w:rsidR="002F47C7" w:rsidRPr="00801F40" w:rsidRDefault="002F47C7" w:rsidP="002F47C7">
      <w:pPr>
        <w:pStyle w:val="ListParagraph"/>
        <w:numPr>
          <w:ilvl w:val="2"/>
          <w:numId w:val="46"/>
        </w:numPr>
        <w:spacing w:line="276" w:lineRule="auto"/>
        <w:rPr>
          <w:ins w:id="2160" w:author="Etion Pinari" w:date="2021-01-06T12:17:00Z"/>
          <w:rFonts w:ascii="Bell MT" w:hAnsi="Bell MT"/>
          <w:sz w:val="24"/>
          <w:szCs w:val="24"/>
          <w:lang w:val="en-US"/>
          <w:rPrChange w:id="2161" w:author="Etion Pinari" w:date="2021-01-06T12:27:00Z">
            <w:rPr>
              <w:ins w:id="2162" w:author="Etion Pinari" w:date="2021-01-06T12:17:00Z"/>
              <w:rFonts w:ascii="Bell MT" w:hAnsi="Bell MT"/>
            </w:rPr>
          </w:rPrChange>
        </w:rPr>
        <w:pPrChange w:id="2163" w:author="Etion Pinari" w:date="2021-01-06T12:20:00Z">
          <w:pPr>
            <w:pStyle w:val="ListParagraph"/>
            <w:numPr>
              <w:ilvl w:val="2"/>
              <w:numId w:val="46"/>
            </w:numPr>
            <w:spacing w:line="276" w:lineRule="auto"/>
            <w:ind w:left="2520" w:hanging="360"/>
            <w:jc w:val="both"/>
          </w:pPr>
        </w:pPrChange>
      </w:pPr>
      <w:ins w:id="2164" w:author="Etion Pinari" w:date="2021-01-06T12:17:00Z">
        <w:r w:rsidRPr="00801F40">
          <w:rPr>
            <w:rFonts w:ascii="Cambria" w:hAnsi="Cambria" w:cs="Cambria"/>
            <w:sz w:val="24"/>
            <w:szCs w:val="24"/>
            <w:lang w:val="en-US"/>
            <w:rPrChange w:id="2165" w:author="Etion Pinari" w:date="2021-01-06T12:27:00Z">
              <w:rPr>
                <w:rFonts w:ascii="Cambria" w:hAnsi="Cambria" w:cs="Cambria"/>
              </w:rPr>
            </w:rPrChange>
          </w:rPr>
          <w:t>γ</w:t>
        </w:r>
        <w:r w:rsidRPr="00801F40">
          <w:rPr>
            <w:rFonts w:ascii="Bell MT" w:hAnsi="Bell MT"/>
            <w:sz w:val="24"/>
            <w:szCs w:val="24"/>
            <w:lang w:val="en-US"/>
            <w:rPrChange w:id="2166" w:author="Etion Pinari" w:date="2021-01-06T12:27:00Z">
              <w:rPr>
                <w:rFonts w:ascii="Bell MT" w:hAnsi="Bell MT"/>
              </w:rPr>
            </w:rPrChange>
          </w:rPr>
          <w:t xml:space="preserve"> = </w:t>
        </w:r>
      </w:ins>
      <w:proofErr w:type="gramStart"/>
      <w:ins w:id="2167" w:author="Etion Pinari" w:date="2021-01-06T12:21:00Z">
        <w:r w:rsidRPr="00801F40">
          <w:rPr>
            <w:rFonts w:ascii="Bell MT" w:hAnsi="Bell MT"/>
            <w:sz w:val="24"/>
            <w:szCs w:val="24"/>
            <w:lang w:val="en-US"/>
            <w:rPrChange w:id="2168" w:author="Etion Pinari" w:date="2021-01-06T12:27:00Z">
              <w:rPr>
                <w:rFonts w:ascii="Bell MT" w:hAnsi="Bell MT"/>
                <w:sz w:val="20"/>
                <w:szCs w:val="20"/>
                <w:lang w:val="en-US"/>
              </w:rPr>
            </w:rPrChange>
          </w:rPr>
          <w:t>E</w:t>
        </w:r>
      </w:ins>
      <w:ins w:id="2169" w:author="Etion Pinari" w:date="2021-01-06T12:17:00Z">
        <w:r w:rsidRPr="00801F40">
          <w:rPr>
            <w:rFonts w:ascii="Bell MT" w:hAnsi="Bell MT"/>
            <w:sz w:val="24"/>
            <w:szCs w:val="24"/>
            <w:lang w:val="en-US"/>
            <w:rPrChange w:id="2170" w:author="Etion Pinari" w:date="2021-01-06T12:27:00Z">
              <w:rPr>
                <w:rFonts w:ascii="Bell MT" w:hAnsi="Bell MT"/>
              </w:rPr>
            </w:rPrChange>
          </w:rPr>
          <w:t>(</w:t>
        </w:r>
        <w:proofErr w:type="gramEnd"/>
        <w:r w:rsidRPr="00801F40">
          <w:rPr>
            <w:rFonts w:ascii="Bell MT" w:hAnsi="Bell MT"/>
            <w:sz w:val="24"/>
            <w:szCs w:val="24"/>
            <w:lang w:val="en-US"/>
            <w:rPrChange w:id="2171" w:author="Etion Pinari" w:date="2021-01-06T12:27:00Z">
              <w:rPr>
                <w:rFonts w:ascii="Bell MT" w:hAnsi="Bell MT"/>
              </w:rPr>
            </w:rPrChange>
          </w:rPr>
          <w:t>Shopping</w:t>
        </w:r>
      </w:ins>
      <w:ins w:id="2172" w:author="Etion Pinari" w:date="2021-01-06T12:27:00Z">
        <w:r w:rsidR="00801F40">
          <w:rPr>
            <w:rFonts w:ascii="Bell MT" w:hAnsi="Bell MT"/>
            <w:sz w:val="24"/>
            <w:szCs w:val="24"/>
            <w:lang w:val="en-US"/>
          </w:rPr>
          <w:t xml:space="preserve"> </w:t>
        </w:r>
      </w:ins>
      <w:ins w:id="2173" w:author="Etion Pinari" w:date="2021-01-06T12:17:00Z">
        <w:r w:rsidRPr="00801F40">
          <w:rPr>
            <w:rFonts w:ascii="Bell MT" w:hAnsi="Bell MT"/>
            <w:sz w:val="24"/>
            <w:szCs w:val="24"/>
            <w:lang w:val="en-US"/>
            <w:rPrChange w:id="2174" w:author="Etion Pinari" w:date="2021-01-06T12:27:00Z">
              <w:rPr>
                <w:rFonts w:ascii="Bell MT" w:hAnsi="Bell MT"/>
              </w:rPr>
            </w:rPrChange>
          </w:rPr>
          <w:t>Time) + 3*</w:t>
        </w:r>
      </w:ins>
      <w:ins w:id="2175" w:author="Etion Pinari" w:date="2021-01-06T12:21:00Z">
        <w:r w:rsidRPr="00801F40">
          <w:rPr>
            <w:rFonts w:ascii="Bell MT" w:hAnsi="Bell MT"/>
            <w:sz w:val="24"/>
            <w:szCs w:val="24"/>
            <w:lang w:val="en-US"/>
            <w:rPrChange w:id="2176" w:author="Etion Pinari" w:date="2021-01-06T12:27:00Z">
              <w:rPr>
                <w:rFonts w:ascii="Bell MT" w:hAnsi="Bell MT"/>
                <w:sz w:val="20"/>
                <w:szCs w:val="20"/>
                <w:lang w:val="en-US"/>
              </w:rPr>
            </w:rPrChange>
          </w:rPr>
          <w:t>SD</w:t>
        </w:r>
      </w:ins>
      <w:ins w:id="2177" w:author="Etion Pinari" w:date="2021-01-06T12:17:00Z">
        <w:r w:rsidRPr="00801F40">
          <w:rPr>
            <w:rFonts w:ascii="Bell MT" w:hAnsi="Bell MT"/>
            <w:sz w:val="24"/>
            <w:szCs w:val="24"/>
            <w:lang w:val="en-US"/>
            <w:rPrChange w:id="2178" w:author="Etion Pinari" w:date="2021-01-06T12:27:00Z">
              <w:rPr>
                <w:rFonts w:ascii="Bell MT" w:hAnsi="Bell MT"/>
              </w:rPr>
            </w:rPrChange>
          </w:rPr>
          <w:t>(Shopping</w:t>
        </w:r>
      </w:ins>
      <w:ins w:id="2179" w:author="Etion Pinari" w:date="2021-01-06T12:27:00Z">
        <w:r w:rsidR="00801F40">
          <w:rPr>
            <w:rFonts w:ascii="Bell MT" w:hAnsi="Bell MT"/>
            <w:sz w:val="24"/>
            <w:szCs w:val="24"/>
            <w:lang w:val="en-US"/>
          </w:rPr>
          <w:t xml:space="preserve"> </w:t>
        </w:r>
      </w:ins>
      <w:ins w:id="2180" w:author="Etion Pinari" w:date="2021-01-06T12:17:00Z">
        <w:r w:rsidRPr="00801F40">
          <w:rPr>
            <w:rFonts w:ascii="Bell MT" w:hAnsi="Bell MT"/>
            <w:sz w:val="24"/>
            <w:szCs w:val="24"/>
            <w:lang w:val="en-US"/>
            <w:rPrChange w:id="2181" w:author="Etion Pinari" w:date="2021-01-06T12:27:00Z">
              <w:rPr>
                <w:rFonts w:ascii="Bell MT" w:hAnsi="Bell MT"/>
              </w:rPr>
            </w:rPrChange>
          </w:rPr>
          <w:t>Time)</w:t>
        </w:r>
      </w:ins>
    </w:p>
    <w:p w14:paraId="24CA34F2" w14:textId="210F718E" w:rsidR="002F47C7" w:rsidRPr="00801F40" w:rsidRDefault="002F47C7" w:rsidP="002F47C7">
      <w:pPr>
        <w:spacing w:line="276" w:lineRule="auto"/>
        <w:rPr>
          <w:ins w:id="2182" w:author="Etion Pinari" w:date="2021-01-06T12:21:00Z"/>
          <w:rFonts w:ascii="Bell MT" w:hAnsi="Bell MT"/>
          <w:sz w:val="24"/>
          <w:szCs w:val="24"/>
          <w:lang w:val="en-US"/>
          <w:rPrChange w:id="2183" w:author="Etion Pinari" w:date="2021-01-06T12:28:00Z">
            <w:rPr>
              <w:ins w:id="2184" w:author="Etion Pinari" w:date="2021-01-06T12:21:00Z"/>
              <w:rFonts w:ascii="Bell MT" w:hAnsi="Bell MT"/>
              <w:sz w:val="28"/>
              <w:szCs w:val="28"/>
              <w:lang w:val="en-US"/>
            </w:rPr>
          </w:rPrChange>
        </w:rPr>
      </w:pPr>
      <w:ins w:id="2185" w:author="Etion Pinari" w:date="2021-01-06T12:21:00Z">
        <w:r w:rsidRPr="00801F40">
          <w:rPr>
            <w:rFonts w:ascii="Bell MT" w:hAnsi="Bell MT"/>
            <w:sz w:val="24"/>
            <w:szCs w:val="24"/>
            <w:lang w:val="en-US"/>
            <w:rPrChange w:id="2186" w:author="Etion Pinari" w:date="2021-01-06T12:28:00Z">
              <w:rPr>
                <w:rFonts w:ascii="Bell MT" w:hAnsi="Bell MT"/>
                <w:sz w:val="28"/>
                <w:szCs w:val="28"/>
                <w:lang w:val="en-US"/>
              </w:rPr>
            </w:rPrChange>
          </w:rPr>
          <w:t>E(x</w:t>
        </w:r>
        <w:proofErr w:type="gramStart"/>
        <w:r w:rsidRPr="00801F40">
          <w:rPr>
            <w:rFonts w:ascii="Bell MT" w:hAnsi="Bell MT"/>
            <w:sz w:val="24"/>
            <w:szCs w:val="24"/>
            <w:lang w:val="en-US"/>
            <w:rPrChange w:id="2187" w:author="Etion Pinari" w:date="2021-01-06T12:28:00Z">
              <w:rPr>
                <w:rFonts w:ascii="Bell MT" w:hAnsi="Bell MT"/>
                <w:sz w:val="28"/>
                <w:szCs w:val="28"/>
                <w:lang w:val="en-US"/>
              </w:rPr>
            </w:rPrChange>
          </w:rPr>
          <w:t>) :</w:t>
        </w:r>
        <w:proofErr w:type="gramEnd"/>
        <w:r w:rsidRPr="00801F40">
          <w:rPr>
            <w:rFonts w:ascii="Bell MT" w:hAnsi="Bell MT"/>
            <w:sz w:val="24"/>
            <w:szCs w:val="24"/>
            <w:lang w:val="en-US"/>
            <w:rPrChange w:id="2188" w:author="Etion Pinari" w:date="2021-01-06T12:28:00Z">
              <w:rPr>
                <w:rFonts w:ascii="Bell MT" w:hAnsi="Bell MT"/>
                <w:sz w:val="28"/>
                <w:szCs w:val="28"/>
                <w:lang w:val="en-US"/>
              </w:rPr>
            </w:rPrChange>
          </w:rPr>
          <w:t>= Expected value of X</w:t>
        </w:r>
      </w:ins>
    </w:p>
    <w:p w14:paraId="39F26344" w14:textId="3600A353" w:rsidR="002F47C7" w:rsidRPr="00801F40" w:rsidRDefault="002F47C7" w:rsidP="002F47C7">
      <w:pPr>
        <w:spacing w:line="276" w:lineRule="auto"/>
        <w:rPr>
          <w:ins w:id="2189" w:author="Etion Pinari" w:date="2021-01-06T12:17:00Z"/>
          <w:rFonts w:ascii="Bell MT" w:hAnsi="Bell MT"/>
          <w:sz w:val="24"/>
          <w:szCs w:val="24"/>
          <w:lang w:val="en-US"/>
          <w:rPrChange w:id="2190" w:author="Etion Pinari" w:date="2021-01-06T12:28:00Z">
            <w:rPr>
              <w:ins w:id="2191" w:author="Etion Pinari" w:date="2021-01-06T12:17:00Z"/>
              <w:rFonts w:ascii="Bell MT" w:hAnsi="Bell MT"/>
            </w:rPr>
          </w:rPrChange>
        </w:rPr>
      </w:pPr>
      <w:ins w:id="2192" w:author="Etion Pinari" w:date="2021-01-06T12:21:00Z">
        <w:r w:rsidRPr="00801F40">
          <w:rPr>
            <w:rFonts w:ascii="Bell MT" w:hAnsi="Bell MT"/>
            <w:sz w:val="24"/>
            <w:szCs w:val="24"/>
            <w:lang w:val="en-US"/>
            <w:rPrChange w:id="2193" w:author="Etion Pinari" w:date="2021-01-06T12:28:00Z">
              <w:rPr>
                <w:rFonts w:ascii="Bell MT" w:hAnsi="Bell MT"/>
                <w:sz w:val="28"/>
                <w:szCs w:val="28"/>
                <w:lang w:val="en-US"/>
              </w:rPr>
            </w:rPrChange>
          </w:rPr>
          <w:t>SD(x</w:t>
        </w:r>
        <w:proofErr w:type="gramStart"/>
        <w:r w:rsidRPr="00801F40">
          <w:rPr>
            <w:rFonts w:ascii="Bell MT" w:hAnsi="Bell MT"/>
            <w:sz w:val="24"/>
            <w:szCs w:val="24"/>
            <w:lang w:val="en-US"/>
            <w:rPrChange w:id="2194" w:author="Etion Pinari" w:date="2021-01-06T12:28:00Z">
              <w:rPr>
                <w:rFonts w:ascii="Bell MT" w:hAnsi="Bell MT"/>
                <w:sz w:val="28"/>
                <w:szCs w:val="28"/>
                <w:lang w:val="en-US"/>
              </w:rPr>
            </w:rPrChange>
          </w:rPr>
          <w:t>) :</w:t>
        </w:r>
        <w:proofErr w:type="gramEnd"/>
        <w:r w:rsidRPr="00801F40">
          <w:rPr>
            <w:rFonts w:ascii="Bell MT" w:hAnsi="Bell MT"/>
            <w:sz w:val="24"/>
            <w:szCs w:val="24"/>
            <w:lang w:val="en-US"/>
            <w:rPrChange w:id="2195" w:author="Etion Pinari" w:date="2021-01-06T12:28:00Z">
              <w:rPr>
                <w:rFonts w:ascii="Bell MT" w:hAnsi="Bell MT"/>
                <w:sz w:val="28"/>
                <w:szCs w:val="28"/>
                <w:lang w:val="en-US"/>
              </w:rPr>
            </w:rPrChange>
          </w:rPr>
          <w:t>= Standard deviation of x</w:t>
        </w:r>
      </w:ins>
    </w:p>
    <w:p w14:paraId="00077BAA" w14:textId="518675AD" w:rsidR="002F47C7" w:rsidRPr="00801F40" w:rsidRDefault="00801F40" w:rsidP="002F47C7">
      <w:pPr>
        <w:spacing w:line="276" w:lineRule="auto"/>
        <w:rPr>
          <w:ins w:id="2196" w:author="Etion Pinari" w:date="2021-01-06T12:17:00Z"/>
          <w:rFonts w:ascii="Bell MT" w:hAnsi="Bell MT"/>
          <w:sz w:val="28"/>
          <w:szCs w:val="28"/>
          <w:lang w:val="en-US"/>
          <w:rPrChange w:id="2197" w:author="Etion Pinari" w:date="2021-01-06T12:27:00Z">
            <w:rPr>
              <w:ins w:id="2198" w:author="Etion Pinari" w:date="2021-01-06T12:17:00Z"/>
              <w:rFonts w:ascii="Bell MT" w:hAnsi="Bell MT"/>
            </w:rPr>
          </w:rPrChange>
        </w:rPr>
      </w:pPr>
      <w:ins w:id="2199" w:author="Etion Pinari" w:date="2021-01-06T12:17:00Z">
        <w:r w:rsidRPr="00801F40">
          <w:rPr>
            <w:noProof/>
            <w:sz w:val="28"/>
            <w:szCs w:val="28"/>
            <w:lang w:val="en-US"/>
            <w:rPrChange w:id="2200" w:author="Etion Pinari" w:date="2021-01-06T12:27:00Z">
              <w:rPr>
                <w:noProof/>
              </w:rPr>
            </w:rPrChange>
          </w:rPr>
          <w:drawing>
            <wp:anchor distT="0" distB="0" distL="114300" distR="114300" simplePos="0" relativeHeight="251758592" behindDoc="0" locked="0" layoutInCell="1" allowOverlap="1" wp14:anchorId="4DCEB00D" wp14:editId="4CDAA055">
              <wp:simplePos x="0" y="0"/>
              <wp:positionH relativeFrom="margin">
                <wp:align>left</wp:align>
              </wp:positionH>
              <wp:positionV relativeFrom="paragraph">
                <wp:posOffset>461176</wp:posOffset>
              </wp:positionV>
              <wp:extent cx="6320155" cy="3877310"/>
              <wp:effectExtent l="0" t="0" r="4445" b="889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20155" cy="3877310"/>
                      </a:xfrm>
                      <a:prstGeom prst="rect">
                        <a:avLst/>
                      </a:prstGeom>
                      <a:noFill/>
                      <a:ln>
                        <a:noFill/>
                      </a:ln>
                    </pic:spPr>
                  </pic:pic>
                </a:graphicData>
              </a:graphic>
            </wp:anchor>
          </w:drawing>
        </w:r>
      </w:ins>
    </w:p>
    <w:p w14:paraId="3A1FD32B" w14:textId="77777777" w:rsidR="002F47C7" w:rsidRPr="00801F40" w:rsidRDefault="002F47C7" w:rsidP="002F47C7">
      <w:pPr>
        <w:spacing w:line="276" w:lineRule="auto"/>
        <w:rPr>
          <w:ins w:id="2201" w:author="Etion Pinari" w:date="2021-01-06T12:17:00Z"/>
          <w:rFonts w:ascii="Bell MT" w:hAnsi="Bell MT"/>
          <w:sz w:val="28"/>
          <w:szCs w:val="28"/>
          <w:lang w:val="en-US"/>
          <w:rPrChange w:id="2202" w:author="Etion Pinari" w:date="2021-01-06T12:27:00Z">
            <w:rPr>
              <w:ins w:id="2203" w:author="Etion Pinari" w:date="2021-01-06T12:17:00Z"/>
              <w:rFonts w:ascii="Bell MT" w:hAnsi="Bell MT"/>
            </w:rPr>
          </w:rPrChange>
        </w:rPr>
      </w:pPr>
      <w:ins w:id="2204" w:author="Etion Pinari" w:date="2021-01-06T12:17:00Z">
        <w:r w:rsidRPr="00801F40">
          <w:rPr>
            <w:rFonts w:ascii="Bell MT" w:hAnsi="Bell MT"/>
            <w:sz w:val="28"/>
            <w:szCs w:val="28"/>
            <w:lang w:val="en-US"/>
            <w:rPrChange w:id="2205" w:author="Etion Pinari" w:date="2021-01-06T12:27:00Z">
              <w:rPr>
                <w:rFonts w:ascii="Bell MT" w:hAnsi="Bell MT"/>
              </w:rPr>
            </w:rPrChange>
          </w:rPr>
          <w:br/>
        </w:r>
      </w:ins>
    </w:p>
    <w:p w14:paraId="71F4EB1E" w14:textId="77777777" w:rsidR="002F47C7" w:rsidRPr="00801F40" w:rsidRDefault="002F47C7" w:rsidP="002F47C7">
      <w:pPr>
        <w:pStyle w:val="ListParagraph"/>
        <w:numPr>
          <w:ilvl w:val="0"/>
          <w:numId w:val="46"/>
        </w:numPr>
        <w:spacing w:line="276" w:lineRule="auto"/>
        <w:jc w:val="both"/>
        <w:rPr>
          <w:ins w:id="2206" w:author="Etion Pinari" w:date="2021-01-06T12:17:00Z"/>
          <w:rFonts w:ascii="Bell MT" w:hAnsi="Bell MT"/>
          <w:sz w:val="28"/>
          <w:szCs w:val="28"/>
          <w:lang w:val="en-US"/>
          <w:rPrChange w:id="2207" w:author="Etion Pinari" w:date="2021-01-06T12:27:00Z">
            <w:rPr>
              <w:ins w:id="2208" w:author="Etion Pinari" w:date="2021-01-06T12:17:00Z"/>
              <w:rFonts w:ascii="Bell MT" w:hAnsi="Bell MT"/>
            </w:rPr>
          </w:rPrChange>
        </w:rPr>
      </w:pPr>
      <w:ins w:id="2209" w:author="Etion Pinari" w:date="2021-01-06T12:17:00Z">
        <w:r w:rsidRPr="00801F40">
          <w:rPr>
            <w:rFonts w:ascii="Bell MT" w:hAnsi="Bell MT"/>
            <w:sz w:val="28"/>
            <w:szCs w:val="28"/>
            <w:lang w:val="en-US"/>
            <w:rPrChange w:id="2210" w:author="Etion Pinari" w:date="2021-01-06T12:27:00Z">
              <w:rPr>
                <w:rFonts w:ascii="Bell MT" w:hAnsi="Bell MT"/>
              </w:rPr>
            </w:rPrChange>
          </w:rPr>
          <w:t>Finally, we can define the number of people that can enter inside the store per each timeslot</w:t>
        </w:r>
        <w:r w:rsidRPr="00801F40">
          <w:rPr>
            <w:rFonts w:ascii="Bell MT" w:hAnsi="Bell MT" w:cs="Times New Roman"/>
            <w:sz w:val="28"/>
            <w:szCs w:val="28"/>
            <w:lang w:val="en-US"/>
            <w:rPrChange w:id="2211" w:author="Etion Pinari" w:date="2021-01-06T12:27:00Z">
              <w:rPr>
                <w:rFonts w:ascii="Bell MT" w:hAnsi="Bell MT" w:cs="Times New Roman"/>
              </w:rPr>
            </w:rPrChange>
          </w:rPr>
          <w:t xml:space="preserve"> π</w:t>
        </w:r>
        <w:r w:rsidRPr="00801F40">
          <w:rPr>
            <w:rFonts w:ascii="Bell MT" w:hAnsi="Bell MT"/>
            <w:sz w:val="28"/>
            <w:szCs w:val="28"/>
            <w:lang w:val="en-US"/>
            <w:rPrChange w:id="2212" w:author="Etion Pinari" w:date="2021-01-06T12:27:00Z">
              <w:rPr>
                <w:rFonts w:ascii="Bell MT" w:hAnsi="Bell MT"/>
              </w:rPr>
            </w:rPrChange>
          </w:rPr>
          <w:t>, that assures, each time, the maximum amount of people inside of it while keeping the social distancing as:</w:t>
        </w:r>
      </w:ins>
    </w:p>
    <w:p w14:paraId="5BECC4D9" w14:textId="77777777" w:rsidR="002F47C7" w:rsidRPr="00801F40" w:rsidRDefault="002F47C7" w:rsidP="002F47C7">
      <w:pPr>
        <w:pStyle w:val="ListParagraph"/>
        <w:numPr>
          <w:ilvl w:val="2"/>
          <w:numId w:val="46"/>
        </w:numPr>
        <w:spacing w:line="276" w:lineRule="auto"/>
        <w:jc w:val="both"/>
        <w:rPr>
          <w:ins w:id="2213" w:author="Etion Pinari" w:date="2021-01-06T12:17:00Z"/>
          <w:rFonts w:ascii="Bell MT" w:hAnsi="Bell MT"/>
          <w:sz w:val="24"/>
          <w:szCs w:val="24"/>
          <w:lang w:val="en-US"/>
          <w:rPrChange w:id="2214" w:author="Etion Pinari" w:date="2021-01-06T12:28:00Z">
            <w:rPr>
              <w:ins w:id="2215" w:author="Etion Pinari" w:date="2021-01-06T12:17:00Z"/>
              <w:rFonts w:ascii="Bell MT" w:hAnsi="Bell MT"/>
            </w:rPr>
          </w:rPrChange>
        </w:rPr>
      </w:pPr>
      <w:ins w:id="2216" w:author="Etion Pinari" w:date="2021-01-06T12:17:00Z">
        <w:r w:rsidRPr="00801F40">
          <w:rPr>
            <w:rFonts w:ascii="Bell MT" w:hAnsi="Bell MT" w:cstheme="minorHAnsi"/>
            <w:sz w:val="24"/>
            <w:szCs w:val="24"/>
            <w:lang w:val="en-US"/>
            <w:rPrChange w:id="2217" w:author="Etion Pinari" w:date="2021-01-06T12:28:00Z">
              <w:rPr>
                <w:rFonts w:ascii="Bell MT" w:hAnsi="Bell MT" w:cstheme="minorHAnsi"/>
              </w:rPr>
            </w:rPrChange>
          </w:rPr>
          <w:t xml:space="preserve">π = </w:t>
        </w:r>
        <w:r w:rsidRPr="00801F40">
          <w:rPr>
            <w:rFonts w:ascii="Cambria Math" w:hAnsi="Cambria Math" w:cs="Cambria Math"/>
            <w:sz w:val="24"/>
            <w:szCs w:val="24"/>
            <w:lang w:val="en-US"/>
            <w:rPrChange w:id="2218" w:author="Etion Pinari" w:date="2021-01-06T12:28:00Z">
              <w:rPr>
                <w:rFonts w:ascii="Cambria Math" w:hAnsi="Cambria Math" w:cs="Cambria Math"/>
              </w:rPr>
            </w:rPrChange>
          </w:rPr>
          <w:t>⌈</w:t>
        </w:r>
        <w:r w:rsidRPr="00801F40">
          <w:rPr>
            <w:rFonts w:ascii="Bell MT" w:hAnsi="Bell MT" w:cs="Cambria Math"/>
            <w:sz w:val="24"/>
            <w:szCs w:val="24"/>
            <w:lang w:val="en-US"/>
            <w:rPrChange w:id="2219" w:author="Etion Pinari" w:date="2021-01-06T12:28:00Z">
              <w:rPr>
                <w:rFonts w:ascii="Bell MT" w:hAnsi="Bell MT" w:cs="Cambria Math"/>
              </w:rPr>
            </w:rPrChange>
          </w:rPr>
          <w:t xml:space="preserve"> </w:t>
        </w:r>
        <w:r w:rsidRPr="00801F40">
          <w:rPr>
            <w:rFonts w:ascii="Bell MT" w:hAnsi="Bell MT" w:cstheme="minorHAnsi"/>
            <w:sz w:val="24"/>
            <w:szCs w:val="24"/>
            <w:lang w:val="en-US"/>
            <w:rPrChange w:id="2220" w:author="Etion Pinari" w:date="2021-01-06T12:28:00Z">
              <w:rPr>
                <w:rFonts w:ascii="Bell MT" w:hAnsi="Bell MT" w:cstheme="minorHAnsi"/>
              </w:rPr>
            </w:rPrChange>
          </w:rPr>
          <w:t xml:space="preserve">m / </w:t>
        </w:r>
        <w:r w:rsidRPr="00801F40">
          <w:rPr>
            <w:rFonts w:ascii="Cambria" w:hAnsi="Cambria" w:cs="Cambria"/>
            <w:sz w:val="24"/>
            <w:szCs w:val="24"/>
            <w:lang w:val="en-US"/>
            <w:rPrChange w:id="2221" w:author="Etion Pinari" w:date="2021-01-06T12:28:00Z">
              <w:rPr>
                <w:rFonts w:ascii="Cambria" w:hAnsi="Cambria" w:cs="Cambria"/>
              </w:rPr>
            </w:rPrChange>
          </w:rPr>
          <w:t>σ</w:t>
        </w:r>
        <w:r w:rsidRPr="00801F40">
          <w:rPr>
            <w:rFonts w:ascii="Bell MT" w:hAnsi="Bell MT"/>
            <w:sz w:val="24"/>
            <w:szCs w:val="24"/>
            <w:lang w:val="en-US"/>
            <w:rPrChange w:id="2222" w:author="Etion Pinari" w:date="2021-01-06T12:28:00Z">
              <w:rPr>
                <w:rFonts w:ascii="Bell MT" w:hAnsi="Bell MT"/>
              </w:rPr>
            </w:rPrChange>
          </w:rPr>
          <w:t xml:space="preserve"> </w:t>
        </w:r>
        <w:r w:rsidRPr="00801F40">
          <w:rPr>
            <w:rFonts w:ascii="Cambria Math" w:hAnsi="Cambria Math" w:cs="Cambria Math"/>
            <w:sz w:val="24"/>
            <w:szCs w:val="24"/>
            <w:lang w:val="en-US"/>
            <w:rPrChange w:id="2223" w:author="Etion Pinari" w:date="2021-01-06T12:28:00Z">
              <w:rPr>
                <w:rFonts w:ascii="Cambria Math" w:hAnsi="Cambria Math" w:cs="Cambria Math"/>
              </w:rPr>
            </w:rPrChange>
          </w:rPr>
          <w:t>⌉</w:t>
        </w:r>
      </w:ins>
    </w:p>
    <w:p w14:paraId="2548A8DA" w14:textId="77777777" w:rsidR="002F47C7" w:rsidRPr="00801F40" w:rsidRDefault="002F47C7" w:rsidP="002F47C7">
      <w:pPr>
        <w:spacing w:line="276" w:lineRule="auto"/>
        <w:jc w:val="both"/>
        <w:rPr>
          <w:ins w:id="2224" w:author="Etion Pinari" w:date="2021-01-06T12:17:00Z"/>
          <w:rFonts w:ascii="Bell MT" w:hAnsi="Bell MT"/>
          <w:sz w:val="28"/>
          <w:szCs w:val="28"/>
          <w:lang w:val="en-US"/>
          <w:rPrChange w:id="2225" w:author="Etion Pinari" w:date="2021-01-06T12:27:00Z">
            <w:rPr>
              <w:ins w:id="2226" w:author="Etion Pinari" w:date="2021-01-06T12:17:00Z"/>
              <w:rFonts w:ascii="Bell MT" w:hAnsi="Bell MT"/>
            </w:rPr>
          </w:rPrChange>
        </w:rPr>
      </w:pPr>
      <w:ins w:id="2227" w:author="Etion Pinari" w:date="2021-01-06T12:17:00Z">
        <w:r w:rsidRPr="00801F40">
          <w:rPr>
            <w:rFonts w:ascii="Bell MT" w:hAnsi="Bell MT"/>
            <w:sz w:val="28"/>
            <w:szCs w:val="28"/>
            <w:lang w:val="en-US"/>
            <w:rPrChange w:id="2228" w:author="Etion Pinari" w:date="2021-01-06T12:27:00Z">
              <w:rPr>
                <w:rFonts w:ascii="Bell MT" w:hAnsi="Bell MT"/>
              </w:rPr>
            </w:rPrChange>
          </w:rPr>
          <w:t>Understanding the following rules is crucial to the correct and optimized functioning of queues. We provide the following example:</w:t>
        </w:r>
      </w:ins>
    </w:p>
    <w:p w14:paraId="6F827BE0" w14:textId="77777777" w:rsidR="002F47C7" w:rsidRPr="00801F40" w:rsidRDefault="002F47C7" w:rsidP="002F47C7">
      <w:pPr>
        <w:spacing w:line="276" w:lineRule="auto"/>
        <w:ind w:firstLine="720"/>
        <w:jc w:val="both"/>
        <w:rPr>
          <w:ins w:id="2229" w:author="Etion Pinari" w:date="2021-01-06T12:17:00Z"/>
          <w:rFonts w:ascii="Bell MT" w:hAnsi="Bell MT"/>
          <w:sz w:val="28"/>
          <w:szCs w:val="28"/>
          <w:lang w:val="en-US"/>
          <w:rPrChange w:id="2230" w:author="Etion Pinari" w:date="2021-01-06T12:27:00Z">
            <w:rPr>
              <w:ins w:id="2231" w:author="Etion Pinari" w:date="2021-01-06T12:17:00Z"/>
              <w:rFonts w:ascii="Bell MT" w:hAnsi="Bell MT"/>
            </w:rPr>
          </w:rPrChange>
        </w:rPr>
      </w:pPr>
      <w:ins w:id="2232" w:author="Etion Pinari" w:date="2021-01-06T12:17:00Z">
        <w:r w:rsidRPr="00801F40">
          <w:rPr>
            <w:rFonts w:ascii="Bell MT" w:hAnsi="Bell MT" w:cstheme="minorHAnsi"/>
            <w:sz w:val="28"/>
            <w:szCs w:val="28"/>
            <w:lang w:val="en-US"/>
            <w:rPrChange w:id="2233" w:author="Etion Pinari" w:date="2021-01-06T12:27:00Z">
              <w:rPr>
                <w:rFonts w:ascii="Bell MT" w:hAnsi="Bell MT" w:cstheme="minorHAnsi"/>
              </w:rPr>
            </w:rPrChange>
          </w:rPr>
          <w:t>To calculate the maximum number of people allowed for each timeslot we can use the following formula:</w:t>
        </w:r>
      </w:ins>
    </w:p>
    <w:p w14:paraId="7BD7218E" w14:textId="77777777" w:rsidR="002F47C7" w:rsidRPr="00801F40" w:rsidRDefault="002F47C7" w:rsidP="002F47C7">
      <w:pPr>
        <w:pStyle w:val="ListParagraph"/>
        <w:spacing w:line="276" w:lineRule="auto"/>
        <w:ind w:left="2520"/>
        <w:jc w:val="both"/>
        <w:rPr>
          <w:ins w:id="2234" w:author="Etion Pinari" w:date="2021-01-06T12:17:00Z"/>
          <w:rFonts w:ascii="Bell MT" w:hAnsi="Bell MT"/>
          <w:sz w:val="24"/>
          <w:szCs w:val="24"/>
          <w:lang w:val="en-US"/>
          <w:rPrChange w:id="2235" w:author="Etion Pinari" w:date="2021-01-06T12:28:00Z">
            <w:rPr>
              <w:ins w:id="2236" w:author="Etion Pinari" w:date="2021-01-06T12:17:00Z"/>
              <w:rFonts w:ascii="Bell MT" w:hAnsi="Bell MT"/>
            </w:rPr>
          </w:rPrChange>
        </w:rPr>
      </w:pPr>
      <w:ins w:id="2237" w:author="Etion Pinari" w:date="2021-01-06T12:17:00Z">
        <w:r w:rsidRPr="00801F40">
          <w:rPr>
            <w:rFonts w:ascii="Bell MT" w:hAnsi="Bell MT" w:cstheme="minorHAnsi"/>
            <w:sz w:val="24"/>
            <w:szCs w:val="24"/>
            <w:lang w:val="en-US"/>
            <w:rPrChange w:id="2238" w:author="Etion Pinari" w:date="2021-01-06T12:28:00Z">
              <w:rPr>
                <w:rFonts w:ascii="Bell MT" w:hAnsi="Bell MT" w:cstheme="minorHAnsi"/>
              </w:rPr>
            </w:rPrChange>
          </w:rPr>
          <w:t xml:space="preserve">π = </w:t>
        </w:r>
        <w:r w:rsidRPr="00801F40">
          <w:rPr>
            <w:rFonts w:ascii="Cambria Math" w:hAnsi="Cambria Math" w:cs="Cambria Math"/>
            <w:sz w:val="24"/>
            <w:szCs w:val="24"/>
            <w:lang w:val="en-US"/>
            <w:rPrChange w:id="2239" w:author="Etion Pinari" w:date="2021-01-06T12:28:00Z">
              <w:rPr>
                <w:rFonts w:ascii="Cambria Math" w:hAnsi="Cambria Math" w:cs="Cambria Math"/>
              </w:rPr>
            </w:rPrChange>
          </w:rPr>
          <w:t>⌈</w:t>
        </w:r>
        <w:r w:rsidRPr="00801F40">
          <w:rPr>
            <w:rFonts w:ascii="Bell MT" w:hAnsi="Bell MT" w:cs="Cambria Math"/>
            <w:sz w:val="24"/>
            <w:szCs w:val="24"/>
            <w:lang w:val="en-US"/>
            <w:rPrChange w:id="2240" w:author="Etion Pinari" w:date="2021-01-06T12:28:00Z">
              <w:rPr>
                <w:rFonts w:ascii="Bell MT" w:hAnsi="Bell MT" w:cs="Cambria Math"/>
              </w:rPr>
            </w:rPrChange>
          </w:rPr>
          <w:t xml:space="preserve"> </w:t>
        </w:r>
        <w:r w:rsidRPr="00801F40">
          <w:rPr>
            <w:rFonts w:ascii="Bell MT" w:hAnsi="Bell MT" w:cstheme="minorHAnsi"/>
            <w:sz w:val="24"/>
            <w:szCs w:val="24"/>
            <w:lang w:val="en-US"/>
            <w:rPrChange w:id="2241" w:author="Etion Pinari" w:date="2021-01-06T12:28:00Z">
              <w:rPr>
                <w:rFonts w:ascii="Bell MT" w:hAnsi="Bell MT" w:cstheme="minorHAnsi"/>
              </w:rPr>
            </w:rPrChange>
          </w:rPr>
          <w:t xml:space="preserve">m / </w:t>
        </w:r>
        <w:r w:rsidRPr="00801F40">
          <w:rPr>
            <w:rFonts w:ascii="Cambria" w:hAnsi="Cambria" w:cs="Cambria"/>
            <w:sz w:val="24"/>
            <w:szCs w:val="24"/>
            <w:lang w:val="en-US"/>
            <w:rPrChange w:id="2242" w:author="Etion Pinari" w:date="2021-01-06T12:28:00Z">
              <w:rPr>
                <w:rFonts w:ascii="Cambria" w:hAnsi="Cambria" w:cs="Cambria"/>
              </w:rPr>
            </w:rPrChange>
          </w:rPr>
          <w:t>σ</w:t>
        </w:r>
        <w:r w:rsidRPr="00801F40">
          <w:rPr>
            <w:rFonts w:ascii="Bell MT" w:hAnsi="Bell MT"/>
            <w:sz w:val="24"/>
            <w:szCs w:val="24"/>
            <w:lang w:val="en-US"/>
            <w:rPrChange w:id="2243" w:author="Etion Pinari" w:date="2021-01-06T12:28:00Z">
              <w:rPr>
                <w:rFonts w:ascii="Bell MT" w:hAnsi="Bell MT"/>
              </w:rPr>
            </w:rPrChange>
          </w:rPr>
          <w:t xml:space="preserve"> </w:t>
        </w:r>
        <w:r w:rsidRPr="00801F40">
          <w:rPr>
            <w:rFonts w:ascii="Cambria Math" w:hAnsi="Cambria Math" w:cs="Cambria Math"/>
            <w:sz w:val="24"/>
            <w:szCs w:val="24"/>
            <w:lang w:val="en-US"/>
            <w:rPrChange w:id="2244" w:author="Etion Pinari" w:date="2021-01-06T12:28:00Z">
              <w:rPr>
                <w:rFonts w:ascii="Cambria Math" w:hAnsi="Cambria Math" w:cs="Cambria Math"/>
              </w:rPr>
            </w:rPrChange>
          </w:rPr>
          <w:t>⌉</w:t>
        </w:r>
      </w:ins>
    </w:p>
    <w:p w14:paraId="072F350F" w14:textId="77777777" w:rsidR="002F47C7" w:rsidRPr="00801F40" w:rsidRDefault="002F47C7" w:rsidP="002F47C7">
      <w:pPr>
        <w:spacing w:line="276" w:lineRule="auto"/>
        <w:jc w:val="both"/>
        <w:rPr>
          <w:ins w:id="2245" w:author="Etion Pinari" w:date="2021-01-06T12:17:00Z"/>
          <w:rFonts w:ascii="Bell MT" w:hAnsi="Bell MT"/>
          <w:sz w:val="28"/>
          <w:szCs w:val="28"/>
          <w:lang w:val="en-US"/>
          <w:rPrChange w:id="2246" w:author="Etion Pinari" w:date="2021-01-06T12:27:00Z">
            <w:rPr>
              <w:ins w:id="2247" w:author="Etion Pinari" w:date="2021-01-06T12:17:00Z"/>
              <w:rFonts w:ascii="Bell MT" w:hAnsi="Bell MT"/>
            </w:rPr>
          </w:rPrChange>
        </w:rPr>
      </w:pPr>
      <w:ins w:id="2248" w:author="Etion Pinari" w:date="2021-01-06T12:17:00Z">
        <w:r w:rsidRPr="00801F40">
          <w:rPr>
            <w:rFonts w:ascii="Bell MT" w:hAnsi="Bell MT"/>
            <w:sz w:val="28"/>
            <w:szCs w:val="28"/>
            <w:lang w:val="en-US"/>
            <w:rPrChange w:id="2249" w:author="Etion Pinari" w:date="2021-01-06T12:27:00Z">
              <w:rPr>
                <w:rFonts w:ascii="Bell MT" w:hAnsi="Bell MT"/>
              </w:rPr>
            </w:rPrChange>
          </w:rPr>
          <w:lastRenderedPageBreak/>
          <w:t>The market “</w:t>
        </w:r>
        <w:proofErr w:type="spellStart"/>
        <w:r w:rsidRPr="00801F40">
          <w:rPr>
            <w:rFonts w:ascii="Bell MT" w:hAnsi="Bell MT"/>
            <w:sz w:val="28"/>
            <w:szCs w:val="28"/>
            <w:lang w:val="en-US"/>
            <w:rPrChange w:id="2250" w:author="Etion Pinari" w:date="2021-01-06T12:27:00Z">
              <w:rPr>
                <w:rFonts w:ascii="Bell MT" w:hAnsi="Bell MT"/>
              </w:rPr>
            </w:rPrChange>
          </w:rPr>
          <w:t>Ellelunga</w:t>
        </w:r>
        <w:proofErr w:type="spellEnd"/>
        <w:r w:rsidRPr="00801F40">
          <w:rPr>
            <w:rFonts w:ascii="Bell MT" w:hAnsi="Bell MT"/>
            <w:sz w:val="28"/>
            <w:szCs w:val="28"/>
            <w:lang w:val="en-US"/>
            <w:rPrChange w:id="2251" w:author="Etion Pinari" w:date="2021-01-06T12:27:00Z">
              <w:rPr>
                <w:rFonts w:ascii="Bell MT" w:hAnsi="Bell MT"/>
              </w:rPr>
            </w:rPrChange>
          </w:rPr>
          <w:t xml:space="preserve">” can, by law, only host at most 100 people inside of it (1), with timeslots long 15 minutes (2) and critical shopping time lasting 56 minutes (3). </w:t>
        </w:r>
      </w:ins>
    </w:p>
    <w:p w14:paraId="3913264A" w14:textId="77777777" w:rsidR="002F47C7" w:rsidRPr="00801F40" w:rsidRDefault="002F47C7" w:rsidP="002F47C7">
      <w:pPr>
        <w:pStyle w:val="ListParagraph"/>
        <w:numPr>
          <w:ilvl w:val="0"/>
          <w:numId w:val="47"/>
        </w:numPr>
        <w:spacing w:line="276" w:lineRule="auto"/>
        <w:jc w:val="both"/>
        <w:rPr>
          <w:ins w:id="2252" w:author="Etion Pinari" w:date="2021-01-06T12:17:00Z"/>
          <w:rFonts w:ascii="Bell MT" w:hAnsi="Bell MT"/>
          <w:sz w:val="24"/>
          <w:szCs w:val="24"/>
          <w:lang w:val="en-US"/>
          <w:rPrChange w:id="2253" w:author="Etion Pinari" w:date="2021-01-06T12:28:00Z">
            <w:rPr>
              <w:ins w:id="2254" w:author="Etion Pinari" w:date="2021-01-06T12:17:00Z"/>
              <w:rFonts w:ascii="Bell MT" w:hAnsi="Bell MT"/>
            </w:rPr>
          </w:rPrChange>
        </w:rPr>
      </w:pPr>
      <w:ins w:id="2255" w:author="Etion Pinari" w:date="2021-01-06T12:17:00Z">
        <w:r w:rsidRPr="00801F40">
          <w:rPr>
            <w:rFonts w:ascii="Bell MT" w:hAnsi="Bell MT"/>
            <w:sz w:val="24"/>
            <w:szCs w:val="24"/>
            <w:lang w:val="en-US"/>
            <w:rPrChange w:id="2256" w:author="Etion Pinari" w:date="2021-01-06T12:28:00Z">
              <w:rPr>
                <w:rFonts w:ascii="Bell MT" w:hAnsi="Bell MT"/>
              </w:rPr>
            </w:rPrChange>
          </w:rPr>
          <w:t>m = 100 people</w:t>
        </w:r>
        <w:r w:rsidRPr="00801F40">
          <w:rPr>
            <w:rFonts w:ascii="Bell MT" w:hAnsi="Bell MT"/>
            <w:sz w:val="24"/>
            <w:szCs w:val="24"/>
            <w:lang w:val="en-US"/>
            <w:rPrChange w:id="2257" w:author="Etion Pinari" w:date="2021-01-06T12:28:00Z">
              <w:rPr>
                <w:rFonts w:ascii="Bell MT" w:hAnsi="Bell MT"/>
              </w:rPr>
            </w:rPrChange>
          </w:rPr>
          <w:tab/>
        </w:r>
      </w:ins>
    </w:p>
    <w:p w14:paraId="2EB0B44F" w14:textId="77777777" w:rsidR="002F47C7" w:rsidRPr="00801F40" w:rsidRDefault="002F47C7" w:rsidP="002F47C7">
      <w:pPr>
        <w:pStyle w:val="ListParagraph"/>
        <w:numPr>
          <w:ilvl w:val="0"/>
          <w:numId w:val="47"/>
        </w:numPr>
        <w:spacing w:line="276" w:lineRule="auto"/>
        <w:jc w:val="both"/>
        <w:rPr>
          <w:ins w:id="2258" w:author="Etion Pinari" w:date="2021-01-06T12:17:00Z"/>
          <w:rFonts w:ascii="Bell MT" w:hAnsi="Bell MT"/>
          <w:sz w:val="24"/>
          <w:szCs w:val="24"/>
          <w:lang w:val="en-US"/>
          <w:rPrChange w:id="2259" w:author="Etion Pinari" w:date="2021-01-06T12:28:00Z">
            <w:rPr>
              <w:ins w:id="2260" w:author="Etion Pinari" w:date="2021-01-06T12:17:00Z"/>
              <w:rFonts w:ascii="Bell MT" w:hAnsi="Bell MT"/>
            </w:rPr>
          </w:rPrChange>
        </w:rPr>
      </w:pPr>
      <w:ins w:id="2261" w:author="Etion Pinari" w:date="2021-01-06T12:17:00Z">
        <w:r w:rsidRPr="00801F40">
          <w:rPr>
            <w:rFonts w:ascii="Cambria" w:hAnsi="Cambria" w:cs="Cambria"/>
            <w:sz w:val="24"/>
            <w:szCs w:val="24"/>
            <w:lang w:val="en-US"/>
            <w:rPrChange w:id="2262" w:author="Etion Pinari" w:date="2021-01-06T12:28:00Z">
              <w:rPr>
                <w:rFonts w:ascii="Cambria" w:hAnsi="Cambria" w:cs="Cambria"/>
              </w:rPr>
            </w:rPrChange>
          </w:rPr>
          <w:t>τ</w:t>
        </w:r>
        <w:r w:rsidRPr="00801F40">
          <w:rPr>
            <w:rFonts w:ascii="Bell MT" w:hAnsi="Bell MT"/>
            <w:sz w:val="24"/>
            <w:szCs w:val="24"/>
            <w:lang w:val="en-US"/>
            <w:rPrChange w:id="2263" w:author="Etion Pinari" w:date="2021-01-06T12:28:00Z">
              <w:rPr>
                <w:rFonts w:ascii="Bell MT" w:hAnsi="Bell MT"/>
              </w:rPr>
            </w:rPrChange>
          </w:rPr>
          <w:t xml:space="preserve"> = 15 minutes / timeslot</w:t>
        </w:r>
      </w:ins>
    </w:p>
    <w:p w14:paraId="4C0202DB" w14:textId="77777777" w:rsidR="002F47C7" w:rsidRPr="00801F40" w:rsidRDefault="002F47C7" w:rsidP="002F47C7">
      <w:pPr>
        <w:pStyle w:val="ListParagraph"/>
        <w:numPr>
          <w:ilvl w:val="0"/>
          <w:numId w:val="47"/>
        </w:numPr>
        <w:spacing w:line="276" w:lineRule="auto"/>
        <w:jc w:val="both"/>
        <w:rPr>
          <w:ins w:id="2264" w:author="Etion Pinari" w:date="2021-01-06T12:17:00Z"/>
          <w:rFonts w:ascii="Bell MT" w:hAnsi="Bell MT"/>
          <w:sz w:val="24"/>
          <w:szCs w:val="24"/>
          <w:lang w:val="en-US"/>
          <w:rPrChange w:id="2265" w:author="Etion Pinari" w:date="2021-01-06T12:28:00Z">
            <w:rPr>
              <w:ins w:id="2266" w:author="Etion Pinari" w:date="2021-01-06T12:17:00Z"/>
              <w:rFonts w:ascii="Bell MT" w:hAnsi="Bell MT"/>
            </w:rPr>
          </w:rPrChange>
        </w:rPr>
      </w:pPr>
      <w:ins w:id="2267" w:author="Etion Pinari" w:date="2021-01-06T12:17:00Z">
        <w:r w:rsidRPr="00801F40">
          <w:rPr>
            <w:rFonts w:ascii="Cambria" w:hAnsi="Cambria" w:cs="Cambria"/>
            <w:sz w:val="24"/>
            <w:szCs w:val="24"/>
            <w:lang w:val="en-US"/>
            <w:rPrChange w:id="2268" w:author="Etion Pinari" w:date="2021-01-06T12:28:00Z">
              <w:rPr>
                <w:rFonts w:ascii="Cambria" w:hAnsi="Cambria" w:cs="Cambria"/>
              </w:rPr>
            </w:rPrChange>
          </w:rPr>
          <w:t>γ</w:t>
        </w:r>
        <w:r w:rsidRPr="00801F40">
          <w:rPr>
            <w:rFonts w:ascii="Bell MT" w:hAnsi="Bell MT" w:cstheme="minorHAnsi"/>
            <w:sz w:val="24"/>
            <w:szCs w:val="24"/>
            <w:lang w:val="en-US"/>
            <w:rPrChange w:id="2269" w:author="Etion Pinari" w:date="2021-01-06T12:28:00Z">
              <w:rPr>
                <w:rFonts w:ascii="Bell MT" w:hAnsi="Bell MT" w:cstheme="minorHAnsi"/>
              </w:rPr>
            </w:rPrChange>
          </w:rPr>
          <w:t xml:space="preserve"> = 56 minutes</w:t>
        </w:r>
      </w:ins>
    </w:p>
    <w:p w14:paraId="04346254" w14:textId="77777777" w:rsidR="002F47C7" w:rsidRPr="00801F40" w:rsidRDefault="002F47C7" w:rsidP="002F47C7">
      <w:pPr>
        <w:spacing w:line="276" w:lineRule="auto"/>
        <w:jc w:val="both"/>
        <w:rPr>
          <w:ins w:id="2270" w:author="Etion Pinari" w:date="2021-01-06T12:17:00Z"/>
          <w:rFonts w:ascii="Bell MT" w:hAnsi="Bell MT"/>
          <w:sz w:val="28"/>
          <w:szCs w:val="28"/>
          <w:lang w:val="en-US"/>
          <w:rPrChange w:id="2271" w:author="Etion Pinari" w:date="2021-01-06T12:27:00Z">
            <w:rPr>
              <w:ins w:id="2272" w:author="Etion Pinari" w:date="2021-01-06T12:17:00Z"/>
              <w:rFonts w:ascii="Bell MT" w:hAnsi="Bell MT"/>
            </w:rPr>
          </w:rPrChange>
        </w:rPr>
      </w:pPr>
      <w:ins w:id="2273" w:author="Etion Pinari" w:date="2021-01-06T12:17:00Z">
        <w:r w:rsidRPr="00801F40">
          <w:rPr>
            <w:rFonts w:ascii="Bell MT" w:hAnsi="Bell MT"/>
            <w:sz w:val="28"/>
            <w:szCs w:val="28"/>
            <w:lang w:val="en-US"/>
            <w:rPrChange w:id="2274" w:author="Etion Pinari" w:date="2021-01-06T12:27:00Z">
              <w:rPr>
                <w:rFonts w:ascii="Bell MT" w:hAnsi="Bell MT"/>
              </w:rPr>
            </w:rPrChange>
          </w:rPr>
          <w:t>Having these 3 variables we can calculate the number of timeslots needed per shopping trip as:</w:t>
        </w:r>
      </w:ins>
    </w:p>
    <w:p w14:paraId="68ACF107" w14:textId="77777777" w:rsidR="002F47C7" w:rsidRPr="00801F40" w:rsidRDefault="002F47C7" w:rsidP="002F47C7">
      <w:pPr>
        <w:spacing w:line="276" w:lineRule="auto"/>
        <w:jc w:val="both"/>
        <w:rPr>
          <w:ins w:id="2275" w:author="Etion Pinari" w:date="2021-01-06T12:17:00Z"/>
          <w:rFonts w:ascii="Bell MT" w:hAnsi="Bell MT"/>
          <w:sz w:val="28"/>
          <w:szCs w:val="28"/>
          <w:lang w:val="en-US"/>
          <w:rPrChange w:id="2276" w:author="Etion Pinari" w:date="2021-01-06T12:27:00Z">
            <w:rPr>
              <w:ins w:id="2277" w:author="Etion Pinari" w:date="2021-01-06T12:17:00Z"/>
              <w:rFonts w:ascii="Bell MT" w:hAnsi="Bell MT"/>
            </w:rPr>
          </w:rPrChange>
        </w:rPr>
      </w:pPr>
      <w:ins w:id="2278" w:author="Etion Pinari" w:date="2021-01-06T12:17:00Z">
        <w:r w:rsidRPr="00801F40">
          <w:rPr>
            <w:rFonts w:ascii="Bell MT" w:hAnsi="Bell MT"/>
            <w:sz w:val="28"/>
            <w:szCs w:val="28"/>
            <w:lang w:val="en-US"/>
            <w:rPrChange w:id="2279" w:author="Etion Pinari" w:date="2021-01-06T12:27:00Z">
              <w:rPr>
                <w:rFonts w:ascii="Bell MT" w:hAnsi="Bell MT"/>
              </w:rPr>
            </w:rPrChange>
          </w:rPr>
          <w:tab/>
        </w:r>
        <w:r w:rsidRPr="00801F40">
          <w:rPr>
            <w:rFonts w:ascii="Bell MT" w:hAnsi="Bell MT"/>
            <w:sz w:val="28"/>
            <w:szCs w:val="28"/>
            <w:lang w:val="en-US"/>
            <w:rPrChange w:id="2280" w:author="Etion Pinari" w:date="2021-01-06T12:27:00Z">
              <w:rPr>
                <w:rFonts w:ascii="Bell MT" w:hAnsi="Bell MT"/>
              </w:rPr>
            </w:rPrChange>
          </w:rPr>
          <w:tab/>
        </w:r>
        <w:r w:rsidRPr="00801F40">
          <w:rPr>
            <w:rFonts w:ascii="Bell MT" w:hAnsi="Bell MT"/>
            <w:sz w:val="28"/>
            <w:szCs w:val="28"/>
            <w:lang w:val="en-US"/>
            <w:rPrChange w:id="2281" w:author="Etion Pinari" w:date="2021-01-06T12:27:00Z">
              <w:rPr>
                <w:rFonts w:ascii="Bell MT" w:hAnsi="Bell MT"/>
              </w:rPr>
            </w:rPrChange>
          </w:rPr>
          <w:tab/>
        </w:r>
        <w:r w:rsidRPr="00801F40">
          <w:rPr>
            <w:rFonts w:ascii="Cambria" w:hAnsi="Cambria" w:cs="Cambria"/>
            <w:sz w:val="24"/>
            <w:szCs w:val="24"/>
            <w:lang w:val="en-US"/>
            <w:rPrChange w:id="2282" w:author="Etion Pinari" w:date="2021-01-06T12:28:00Z">
              <w:rPr>
                <w:rFonts w:ascii="Cambria" w:hAnsi="Cambria" w:cs="Cambria"/>
              </w:rPr>
            </w:rPrChange>
          </w:rPr>
          <w:t>σ</w:t>
        </w:r>
        <w:r w:rsidRPr="00801F40">
          <w:rPr>
            <w:rFonts w:ascii="Bell MT" w:hAnsi="Bell MT" w:cstheme="minorHAnsi"/>
            <w:sz w:val="24"/>
            <w:szCs w:val="24"/>
            <w:lang w:val="en-US"/>
            <w:rPrChange w:id="2283" w:author="Etion Pinari" w:date="2021-01-06T12:28:00Z">
              <w:rPr>
                <w:rFonts w:ascii="Bell MT" w:hAnsi="Bell MT" w:cstheme="minorHAnsi"/>
              </w:rPr>
            </w:rPrChange>
          </w:rPr>
          <w:t xml:space="preserve"> = </w:t>
        </w:r>
        <w:r w:rsidRPr="00801F40">
          <w:rPr>
            <w:rFonts w:ascii="Cambria Math" w:hAnsi="Cambria Math" w:cs="Cambria Math"/>
            <w:sz w:val="24"/>
            <w:szCs w:val="24"/>
            <w:lang w:val="en-US"/>
            <w:rPrChange w:id="2284" w:author="Etion Pinari" w:date="2021-01-06T12:28:00Z">
              <w:rPr>
                <w:rFonts w:ascii="Cambria Math" w:hAnsi="Cambria Math" w:cs="Cambria Math"/>
              </w:rPr>
            </w:rPrChange>
          </w:rPr>
          <w:t>⌈</w:t>
        </w:r>
        <w:r w:rsidRPr="00801F40">
          <w:rPr>
            <w:rFonts w:ascii="Bell MT" w:hAnsi="Bell MT" w:cs="Cambria Math"/>
            <w:sz w:val="24"/>
            <w:szCs w:val="24"/>
            <w:lang w:val="en-US"/>
            <w:rPrChange w:id="2285" w:author="Etion Pinari" w:date="2021-01-06T12:28:00Z">
              <w:rPr>
                <w:rFonts w:ascii="Bell MT" w:hAnsi="Bell MT" w:cs="Cambria Math"/>
              </w:rPr>
            </w:rPrChange>
          </w:rPr>
          <w:t xml:space="preserve"> </w:t>
        </w:r>
        <w:r w:rsidRPr="00801F40">
          <w:rPr>
            <w:rFonts w:ascii="Cambria" w:hAnsi="Cambria" w:cs="Cambria"/>
            <w:sz w:val="24"/>
            <w:szCs w:val="24"/>
            <w:lang w:val="en-US"/>
            <w:rPrChange w:id="2286" w:author="Etion Pinari" w:date="2021-01-06T12:28:00Z">
              <w:rPr>
                <w:rFonts w:ascii="Cambria" w:hAnsi="Cambria" w:cs="Cambria"/>
              </w:rPr>
            </w:rPrChange>
          </w:rPr>
          <w:t>γ</w:t>
        </w:r>
        <w:r w:rsidRPr="00801F40">
          <w:rPr>
            <w:rFonts w:ascii="Bell MT" w:hAnsi="Bell MT" w:cstheme="minorHAnsi"/>
            <w:sz w:val="24"/>
            <w:szCs w:val="24"/>
            <w:lang w:val="en-US"/>
            <w:rPrChange w:id="2287" w:author="Etion Pinari" w:date="2021-01-06T12:28:00Z">
              <w:rPr>
                <w:rFonts w:ascii="Bell MT" w:hAnsi="Bell MT" w:cstheme="minorHAnsi"/>
              </w:rPr>
            </w:rPrChange>
          </w:rPr>
          <w:t xml:space="preserve"> / </w:t>
        </w:r>
        <w:r w:rsidRPr="00801F40">
          <w:rPr>
            <w:rFonts w:ascii="Cambria" w:hAnsi="Cambria" w:cs="Cambria"/>
            <w:sz w:val="24"/>
            <w:szCs w:val="24"/>
            <w:lang w:val="en-US"/>
            <w:rPrChange w:id="2288" w:author="Etion Pinari" w:date="2021-01-06T12:28:00Z">
              <w:rPr>
                <w:rFonts w:ascii="Cambria" w:hAnsi="Cambria" w:cs="Cambria"/>
              </w:rPr>
            </w:rPrChange>
          </w:rPr>
          <w:t>τ</w:t>
        </w:r>
        <w:r w:rsidRPr="00801F40">
          <w:rPr>
            <w:rFonts w:ascii="Bell MT" w:hAnsi="Bell MT"/>
            <w:sz w:val="24"/>
            <w:szCs w:val="24"/>
            <w:lang w:val="en-US"/>
            <w:rPrChange w:id="2289" w:author="Etion Pinari" w:date="2021-01-06T12:28:00Z">
              <w:rPr>
                <w:rFonts w:ascii="Bell MT" w:hAnsi="Bell MT"/>
              </w:rPr>
            </w:rPrChange>
          </w:rPr>
          <w:t xml:space="preserve"> </w:t>
        </w:r>
        <w:r w:rsidRPr="00801F40">
          <w:rPr>
            <w:rFonts w:ascii="Cambria Math" w:hAnsi="Cambria Math" w:cs="Cambria Math"/>
            <w:sz w:val="24"/>
            <w:szCs w:val="24"/>
            <w:lang w:val="en-US"/>
            <w:rPrChange w:id="2290" w:author="Etion Pinari" w:date="2021-01-06T12:28:00Z">
              <w:rPr>
                <w:rFonts w:ascii="Cambria Math" w:hAnsi="Cambria Math" w:cs="Cambria Math"/>
              </w:rPr>
            </w:rPrChange>
          </w:rPr>
          <w:t>⌉</w:t>
        </w:r>
        <w:r w:rsidRPr="00801F40">
          <w:rPr>
            <w:rFonts w:ascii="Bell MT" w:hAnsi="Bell MT"/>
            <w:sz w:val="24"/>
            <w:szCs w:val="24"/>
            <w:lang w:val="en-US"/>
            <w:rPrChange w:id="2291" w:author="Etion Pinari" w:date="2021-01-06T12:28:00Z">
              <w:rPr>
                <w:rFonts w:ascii="Bell MT" w:hAnsi="Bell MT"/>
              </w:rPr>
            </w:rPrChange>
          </w:rPr>
          <w:t xml:space="preserve">= </w:t>
        </w:r>
        <w:r w:rsidRPr="00801F40">
          <w:rPr>
            <w:rFonts w:ascii="Cambria Math" w:hAnsi="Cambria Math" w:cs="Cambria Math"/>
            <w:sz w:val="24"/>
            <w:szCs w:val="24"/>
            <w:lang w:val="en-US"/>
            <w:rPrChange w:id="2292" w:author="Etion Pinari" w:date="2021-01-06T12:28:00Z">
              <w:rPr>
                <w:rFonts w:ascii="Cambria Math" w:hAnsi="Cambria Math" w:cs="Cambria Math"/>
              </w:rPr>
            </w:rPrChange>
          </w:rPr>
          <w:t>⌈</w:t>
        </w:r>
        <w:r w:rsidRPr="00801F40">
          <w:rPr>
            <w:rFonts w:ascii="Bell MT" w:hAnsi="Bell MT" w:cs="Cambria Math"/>
            <w:sz w:val="24"/>
            <w:szCs w:val="24"/>
            <w:lang w:val="en-US"/>
            <w:rPrChange w:id="2293" w:author="Etion Pinari" w:date="2021-01-06T12:28:00Z">
              <w:rPr>
                <w:rFonts w:ascii="Bell MT" w:hAnsi="Bell MT" w:cs="Cambria Math"/>
              </w:rPr>
            </w:rPrChange>
          </w:rPr>
          <w:t xml:space="preserve"> </w:t>
        </w:r>
        <w:r w:rsidRPr="00801F40">
          <w:rPr>
            <w:rFonts w:ascii="Bell MT" w:hAnsi="Bell MT" w:cstheme="minorHAnsi"/>
            <w:sz w:val="24"/>
            <w:szCs w:val="24"/>
            <w:lang w:val="en-US"/>
            <w:rPrChange w:id="2294" w:author="Etion Pinari" w:date="2021-01-06T12:28:00Z">
              <w:rPr>
                <w:rFonts w:ascii="Bell MT" w:hAnsi="Bell MT" w:cstheme="minorHAnsi"/>
              </w:rPr>
            </w:rPrChange>
          </w:rPr>
          <w:t xml:space="preserve">56 / </w:t>
        </w:r>
        <w:r w:rsidRPr="00801F40">
          <w:rPr>
            <w:rFonts w:ascii="Bell MT" w:hAnsi="Bell MT"/>
            <w:sz w:val="24"/>
            <w:szCs w:val="24"/>
            <w:lang w:val="en-US"/>
            <w:rPrChange w:id="2295" w:author="Etion Pinari" w:date="2021-01-06T12:28:00Z">
              <w:rPr>
                <w:rFonts w:ascii="Bell MT" w:hAnsi="Bell MT"/>
              </w:rPr>
            </w:rPrChange>
          </w:rPr>
          <w:t xml:space="preserve">15 </w:t>
        </w:r>
        <w:r w:rsidRPr="00801F40">
          <w:rPr>
            <w:rFonts w:ascii="Cambria Math" w:hAnsi="Cambria Math" w:cs="Cambria Math"/>
            <w:sz w:val="24"/>
            <w:szCs w:val="24"/>
            <w:lang w:val="en-US"/>
            <w:rPrChange w:id="2296" w:author="Etion Pinari" w:date="2021-01-06T12:28:00Z">
              <w:rPr>
                <w:rFonts w:ascii="Cambria Math" w:hAnsi="Cambria Math" w:cs="Cambria Math"/>
              </w:rPr>
            </w:rPrChange>
          </w:rPr>
          <w:t>⌉</w:t>
        </w:r>
        <w:r w:rsidRPr="00801F40">
          <w:rPr>
            <w:rFonts w:ascii="Bell MT" w:hAnsi="Bell MT" w:cs="Cambria Math"/>
            <w:sz w:val="24"/>
            <w:szCs w:val="24"/>
            <w:lang w:val="en-US"/>
            <w:rPrChange w:id="2297" w:author="Etion Pinari" w:date="2021-01-06T12:28:00Z">
              <w:rPr>
                <w:rFonts w:ascii="Bell MT" w:hAnsi="Bell MT" w:cs="Cambria Math"/>
              </w:rPr>
            </w:rPrChange>
          </w:rPr>
          <w:t xml:space="preserve"> = 4</w:t>
        </w:r>
        <w:r w:rsidRPr="00801F40">
          <w:rPr>
            <w:rFonts w:ascii="Bell MT" w:hAnsi="Bell MT"/>
            <w:sz w:val="24"/>
            <w:szCs w:val="24"/>
            <w:lang w:val="en-US"/>
            <w:rPrChange w:id="2298" w:author="Etion Pinari" w:date="2021-01-06T12:28:00Z">
              <w:rPr>
                <w:rFonts w:ascii="Bell MT" w:hAnsi="Bell MT"/>
              </w:rPr>
            </w:rPrChange>
          </w:rPr>
          <w:t xml:space="preserve"> timeslots</w:t>
        </w:r>
      </w:ins>
    </w:p>
    <w:p w14:paraId="4DA78271" w14:textId="77777777" w:rsidR="002F47C7" w:rsidRPr="00801F40" w:rsidRDefault="002F47C7" w:rsidP="002F47C7">
      <w:pPr>
        <w:spacing w:line="276" w:lineRule="auto"/>
        <w:rPr>
          <w:ins w:id="2299" w:author="Etion Pinari" w:date="2021-01-06T12:17:00Z"/>
          <w:rFonts w:ascii="Bell MT" w:hAnsi="Bell MT"/>
          <w:sz w:val="28"/>
          <w:szCs w:val="28"/>
          <w:lang w:val="en-US"/>
          <w:rPrChange w:id="2300" w:author="Etion Pinari" w:date="2021-01-06T12:27:00Z">
            <w:rPr>
              <w:ins w:id="2301" w:author="Etion Pinari" w:date="2021-01-06T12:17:00Z"/>
              <w:rFonts w:ascii="Bell MT" w:hAnsi="Bell MT"/>
            </w:rPr>
          </w:rPrChange>
        </w:rPr>
      </w:pPr>
      <w:ins w:id="2302" w:author="Etion Pinari" w:date="2021-01-06T12:17:00Z">
        <w:r w:rsidRPr="00801F40">
          <w:rPr>
            <w:rFonts w:ascii="Bell MT" w:hAnsi="Bell MT"/>
            <w:sz w:val="28"/>
            <w:szCs w:val="28"/>
            <w:lang w:val="en-US"/>
            <w:rPrChange w:id="2303" w:author="Etion Pinari" w:date="2021-01-06T12:27:00Z">
              <w:rPr>
                <w:rFonts w:ascii="Bell MT" w:hAnsi="Bell MT"/>
              </w:rPr>
            </w:rPrChange>
          </w:rPr>
          <w:t>Lastly, we can find the maximum number of people allowed inside the store per timeslot simply as:</w:t>
        </w:r>
      </w:ins>
    </w:p>
    <w:p w14:paraId="2E440E48" w14:textId="77777777" w:rsidR="002F47C7" w:rsidRPr="00801F40" w:rsidRDefault="002F47C7" w:rsidP="002F47C7">
      <w:pPr>
        <w:spacing w:line="276" w:lineRule="auto"/>
        <w:ind w:left="1440" w:firstLine="720"/>
        <w:rPr>
          <w:ins w:id="2304" w:author="Etion Pinari" w:date="2021-01-06T12:17:00Z"/>
          <w:rFonts w:ascii="Bell MT" w:hAnsi="Bell MT" w:cstheme="minorHAnsi"/>
          <w:sz w:val="24"/>
          <w:szCs w:val="24"/>
          <w:lang w:val="en-US"/>
          <w:rPrChange w:id="2305" w:author="Etion Pinari" w:date="2021-01-06T12:27:00Z">
            <w:rPr>
              <w:ins w:id="2306" w:author="Etion Pinari" w:date="2021-01-06T12:17:00Z"/>
              <w:rFonts w:ascii="Bell MT" w:hAnsi="Bell MT" w:cstheme="minorHAnsi"/>
            </w:rPr>
          </w:rPrChange>
        </w:rPr>
      </w:pPr>
      <w:ins w:id="2307" w:author="Etion Pinari" w:date="2021-01-06T12:17:00Z">
        <w:r w:rsidRPr="00801F40">
          <w:rPr>
            <w:rFonts w:ascii="Bell MT" w:hAnsi="Bell MT" w:cstheme="minorHAnsi"/>
            <w:sz w:val="24"/>
            <w:szCs w:val="24"/>
            <w:lang w:val="en-US"/>
            <w:rPrChange w:id="2308" w:author="Etion Pinari" w:date="2021-01-06T12:27:00Z">
              <w:rPr>
                <w:rFonts w:ascii="Bell MT" w:hAnsi="Bell MT" w:cstheme="minorHAnsi"/>
              </w:rPr>
            </w:rPrChange>
          </w:rPr>
          <w:t xml:space="preserve">π = </w:t>
        </w:r>
        <w:r w:rsidRPr="00801F40">
          <w:rPr>
            <w:rFonts w:ascii="Cambria Math" w:hAnsi="Cambria Math" w:cs="Cambria Math"/>
            <w:sz w:val="24"/>
            <w:szCs w:val="24"/>
            <w:lang w:val="en-US"/>
            <w:rPrChange w:id="2309" w:author="Etion Pinari" w:date="2021-01-06T12:27:00Z">
              <w:rPr>
                <w:rFonts w:ascii="Cambria Math" w:hAnsi="Cambria Math" w:cs="Cambria Math"/>
              </w:rPr>
            </w:rPrChange>
          </w:rPr>
          <w:t>⌈</w:t>
        </w:r>
        <w:r w:rsidRPr="00801F40">
          <w:rPr>
            <w:rFonts w:ascii="Bell MT" w:hAnsi="Bell MT" w:cs="Cambria Math"/>
            <w:sz w:val="24"/>
            <w:szCs w:val="24"/>
            <w:lang w:val="en-US"/>
            <w:rPrChange w:id="2310" w:author="Etion Pinari" w:date="2021-01-06T12:27:00Z">
              <w:rPr>
                <w:rFonts w:ascii="Bell MT" w:hAnsi="Bell MT" w:cs="Cambria Math"/>
              </w:rPr>
            </w:rPrChange>
          </w:rPr>
          <w:t xml:space="preserve"> </w:t>
        </w:r>
        <w:r w:rsidRPr="00801F40">
          <w:rPr>
            <w:rFonts w:ascii="Bell MT" w:hAnsi="Bell MT" w:cstheme="minorHAnsi"/>
            <w:sz w:val="24"/>
            <w:szCs w:val="24"/>
            <w:lang w:val="en-US"/>
            <w:rPrChange w:id="2311" w:author="Etion Pinari" w:date="2021-01-06T12:27:00Z">
              <w:rPr>
                <w:rFonts w:ascii="Bell MT" w:hAnsi="Bell MT" w:cstheme="minorHAnsi"/>
              </w:rPr>
            </w:rPrChange>
          </w:rPr>
          <w:t xml:space="preserve">m / </w:t>
        </w:r>
        <w:r w:rsidRPr="00801F40">
          <w:rPr>
            <w:rFonts w:ascii="Cambria" w:hAnsi="Cambria" w:cs="Cambria"/>
            <w:sz w:val="24"/>
            <w:szCs w:val="24"/>
            <w:lang w:val="en-US"/>
            <w:rPrChange w:id="2312" w:author="Etion Pinari" w:date="2021-01-06T12:27:00Z">
              <w:rPr>
                <w:rFonts w:ascii="Cambria" w:hAnsi="Cambria" w:cs="Cambria"/>
              </w:rPr>
            </w:rPrChange>
          </w:rPr>
          <w:t>σ</w:t>
        </w:r>
        <w:r w:rsidRPr="00801F40">
          <w:rPr>
            <w:rFonts w:ascii="Bell MT" w:hAnsi="Bell MT"/>
            <w:sz w:val="24"/>
            <w:szCs w:val="24"/>
            <w:lang w:val="en-US"/>
            <w:rPrChange w:id="2313" w:author="Etion Pinari" w:date="2021-01-06T12:27:00Z">
              <w:rPr>
                <w:rFonts w:ascii="Bell MT" w:hAnsi="Bell MT"/>
              </w:rPr>
            </w:rPrChange>
          </w:rPr>
          <w:t xml:space="preserve"> </w:t>
        </w:r>
        <w:r w:rsidRPr="00801F40">
          <w:rPr>
            <w:rFonts w:ascii="Cambria Math" w:hAnsi="Cambria Math" w:cs="Cambria Math"/>
            <w:sz w:val="24"/>
            <w:szCs w:val="24"/>
            <w:lang w:val="en-US"/>
            <w:rPrChange w:id="2314" w:author="Etion Pinari" w:date="2021-01-06T12:27:00Z">
              <w:rPr>
                <w:rFonts w:ascii="Cambria Math" w:hAnsi="Cambria Math" w:cs="Cambria Math"/>
              </w:rPr>
            </w:rPrChange>
          </w:rPr>
          <w:t>⌉</w:t>
        </w:r>
        <w:r w:rsidRPr="00801F40">
          <w:rPr>
            <w:rFonts w:ascii="Bell MT" w:hAnsi="Bell MT" w:cstheme="minorHAnsi"/>
            <w:sz w:val="24"/>
            <w:szCs w:val="24"/>
            <w:lang w:val="en-US"/>
            <w:rPrChange w:id="2315" w:author="Etion Pinari" w:date="2021-01-06T12:27:00Z">
              <w:rPr>
                <w:rFonts w:ascii="Bell MT" w:hAnsi="Bell MT" w:cstheme="minorHAnsi"/>
              </w:rPr>
            </w:rPrChange>
          </w:rPr>
          <w:t xml:space="preserve"> = </w:t>
        </w:r>
        <w:r w:rsidRPr="00801F40">
          <w:rPr>
            <w:rFonts w:ascii="Cambria Math" w:hAnsi="Cambria Math" w:cs="Cambria Math"/>
            <w:sz w:val="24"/>
            <w:szCs w:val="24"/>
            <w:lang w:val="en-US"/>
            <w:rPrChange w:id="2316" w:author="Etion Pinari" w:date="2021-01-06T12:27:00Z">
              <w:rPr>
                <w:rFonts w:ascii="Cambria Math" w:hAnsi="Cambria Math" w:cs="Cambria Math"/>
              </w:rPr>
            </w:rPrChange>
          </w:rPr>
          <w:t>⌈</w:t>
        </w:r>
        <w:r w:rsidRPr="00801F40">
          <w:rPr>
            <w:rFonts w:ascii="Bell MT" w:hAnsi="Bell MT" w:cs="Cambria Math"/>
            <w:sz w:val="24"/>
            <w:szCs w:val="24"/>
            <w:lang w:val="en-US"/>
            <w:rPrChange w:id="2317" w:author="Etion Pinari" w:date="2021-01-06T12:27:00Z">
              <w:rPr>
                <w:rFonts w:ascii="Bell MT" w:hAnsi="Bell MT" w:cs="Cambria Math"/>
              </w:rPr>
            </w:rPrChange>
          </w:rPr>
          <w:t xml:space="preserve"> </w:t>
        </w:r>
        <w:r w:rsidRPr="00801F40">
          <w:rPr>
            <w:rFonts w:ascii="Bell MT" w:hAnsi="Bell MT" w:cstheme="minorHAnsi"/>
            <w:sz w:val="24"/>
            <w:szCs w:val="24"/>
            <w:lang w:val="en-US"/>
            <w:rPrChange w:id="2318" w:author="Etion Pinari" w:date="2021-01-06T12:27:00Z">
              <w:rPr>
                <w:rFonts w:ascii="Bell MT" w:hAnsi="Bell MT" w:cstheme="minorHAnsi"/>
              </w:rPr>
            </w:rPrChange>
          </w:rPr>
          <w:t xml:space="preserve">100 people / 4 timeslots </w:t>
        </w:r>
        <w:r w:rsidRPr="00801F40">
          <w:rPr>
            <w:rFonts w:ascii="Cambria Math" w:hAnsi="Cambria Math" w:cs="Cambria Math"/>
            <w:sz w:val="24"/>
            <w:szCs w:val="24"/>
            <w:lang w:val="en-US"/>
            <w:rPrChange w:id="2319" w:author="Etion Pinari" w:date="2021-01-06T12:27:00Z">
              <w:rPr>
                <w:rFonts w:ascii="Cambria Math" w:hAnsi="Cambria Math" w:cs="Cambria Math"/>
              </w:rPr>
            </w:rPrChange>
          </w:rPr>
          <w:t>⌉</w:t>
        </w:r>
        <w:r w:rsidRPr="00801F40">
          <w:rPr>
            <w:rFonts w:ascii="Bell MT" w:hAnsi="Bell MT" w:cstheme="minorHAnsi"/>
            <w:sz w:val="24"/>
            <w:szCs w:val="24"/>
            <w:lang w:val="en-US"/>
            <w:rPrChange w:id="2320" w:author="Etion Pinari" w:date="2021-01-06T12:27:00Z">
              <w:rPr>
                <w:rFonts w:ascii="Bell MT" w:hAnsi="Bell MT" w:cstheme="minorHAnsi"/>
              </w:rPr>
            </w:rPrChange>
          </w:rPr>
          <w:t>= 25 people / timeslot.</w:t>
        </w:r>
      </w:ins>
    </w:p>
    <w:p w14:paraId="03E4A2D9" w14:textId="52BC804E" w:rsidR="002F47C7" w:rsidRPr="00801F40" w:rsidRDefault="00801F40" w:rsidP="002F47C7">
      <w:pPr>
        <w:spacing w:line="276" w:lineRule="auto"/>
        <w:jc w:val="both"/>
        <w:rPr>
          <w:ins w:id="2321" w:author="Etion Pinari" w:date="2021-01-06T12:17:00Z"/>
          <w:rFonts w:ascii="Bell MT" w:hAnsi="Bell MT" w:cstheme="minorHAnsi"/>
          <w:sz w:val="28"/>
          <w:szCs w:val="28"/>
          <w:lang w:val="en-US"/>
          <w:rPrChange w:id="2322" w:author="Etion Pinari" w:date="2021-01-06T12:27:00Z">
            <w:rPr>
              <w:ins w:id="2323" w:author="Etion Pinari" w:date="2021-01-06T12:17:00Z"/>
              <w:rFonts w:ascii="Bell MT" w:hAnsi="Bell MT" w:cstheme="minorHAnsi"/>
            </w:rPr>
          </w:rPrChange>
        </w:rPr>
      </w:pPr>
      <w:ins w:id="2324" w:author="Etion Pinari" w:date="2021-01-06T12:17:00Z">
        <w:r w:rsidRPr="00801F40">
          <w:rPr>
            <w:rFonts w:ascii="Bell MT" w:hAnsi="Bell MT"/>
            <w:noProof/>
            <w:lang w:val="en-US"/>
            <w:rPrChange w:id="2325" w:author="Etion Pinari" w:date="2021-01-06T12:27:00Z">
              <w:rPr>
                <w:rFonts w:ascii="Bell MT" w:hAnsi="Bell MT"/>
                <w:noProof/>
              </w:rPr>
            </w:rPrChange>
          </w:rPr>
          <mc:AlternateContent>
            <mc:Choice Requires="wpg">
              <w:drawing>
                <wp:anchor distT="0" distB="0" distL="114300" distR="114300" simplePos="0" relativeHeight="251757568" behindDoc="0" locked="0" layoutInCell="1" allowOverlap="1" wp14:anchorId="238974E3" wp14:editId="23E6C757">
                  <wp:simplePos x="0" y="0"/>
                  <wp:positionH relativeFrom="column">
                    <wp:posOffset>400685</wp:posOffset>
                  </wp:positionH>
                  <wp:positionV relativeFrom="paragraph">
                    <wp:posOffset>1412240</wp:posOffset>
                  </wp:positionV>
                  <wp:extent cx="5438140" cy="2933700"/>
                  <wp:effectExtent l="0" t="0" r="0" b="0"/>
                  <wp:wrapTopAndBottom/>
                  <wp:docPr id="89" name="Gruppo 4"/>
                  <wp:cNvGraphicFramePr/>
                  <a:graphic xmlns:a="http://schemas.openxmlformats.org/drawingml/2006/main">
                    <a:graphicData uri="http://schemas.microsoft.com/office/word/2010/wordprocessingGroup">
                      <wpg:wgp>
                        <wpg:cNvGrpSpPr/>
                        <wpg:grpSpPr>
                          <a:xfrm>
                            <a:off x="0" y="0"/>
                            <a:ext cx="5438140" cy="2933700"/>
                            <a:chOff x="-87466" y="-47701"/>
                            <a:chExt cx="4749636" cy="2577541"/>
                          </a:xfrm>
                        </wpg:grpSpPr>
                        <pic:pic xmlns:pic="http://schemas.openxmlformats.org/drawingml/2006/picture">
                          <pic:nvPicPr>
                            <pic:cNvPr id="90" name="Picture 90"/>
                            <pic:cNvPicPr>
                              <a:picLocks noChangeAspect="1"/>
                            </pic:cNvPicPr>
                          </pic:nvPicPr>
                          <pic:blipFill rotWithShape="1">
                            <a:blip r:embed="rId44">
                              <a:extLst>
                                <a:ext uri="{28A0092B-C50C-407E-A947-70E740481C1C}">
                                  <a14:useLocalDpi xmlns:a14="http://schemas.microsoft.com/office/drawing/2010/main" val="0"/>
                                </a:ext>
                              </a:extLst>
                            </a:blip>
                            <a:srcRect b="4783"/>
                            <a:stretch/>
                          </pic:blipFill>
                          <pic:spPr bwMode="auto">
                            <a:xfrm>
                              <a:off x="-87466" y="-47701"/>
                              <a:ext cx="4494530" cy="2186940"/>
                            </a:xfrm>
                            <a:prstGeom prst="rect">
                              <a:avLst/>
                            </a:prstGeom>
                            <a:noFill/>
                            <a:ln>
                              <a:noFill/>
                            </a:ln>
                            <a:extLst>
                              <a:ext uri="{53640926-AAD7-44D8-BBD7-CCE9431645EC}">
                                <a14:shadowObscured xmlns:a14="http://schemas.microsoft.com/office/drawing/2010/main"/>
                              </a:ext>
                            </a:extLst>
                          </pic:spPr>
                        </pic:pic>
                        <wps:wsp>
                          <wps:cNvPr id="91" name="Text Box 91"/>
                          <wps:cNvSpPr txBox="1"/>
                          <wps:spPr>
                            <a:xfrm>
                              <a:off x="167640" y="2240280"/>
                              <a:ext cx="4494530" cy="289560"/>
                            </a:xfrm>
                            <a:prstGeom prst="rect">
                              <a:avLst/>
                            </a:prstGeom>
                            <a:solidFill>
                              <a:prstClr val="white"/>
                            </a:solidFill>
                            <a:ln>
                              <a:noFill/>
                            </a:ln>
                          </wps:spPr>
                          <wps:txbx>
                            <w:txbxContent>
                              <w:p w14:paraId="60AE5BAC" w14:textId="46EE2CA6" w:rsidR="002F47C7" w:rsidRPr="003A5E84" w:rsidRDefault="002F47C7" w:rsidP="002F47C7">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In parenthesis is standard deviation which we do not consider.</w:t>
                                </w:r>
                                <w:ins w:id="2326" w:author="Etion Pinari" w:date="2021-01-06T12:29:00Z">
                                  <w:r w:rsidR="00801F40">
                                    <w:t xml:space="preserve"> Reference in the bottom of the document</w:t>
                                  </w:r>
                                </w:ins>
                                <w:ins w:id="2327" w:author="Etion Pinari" w:date="2021-01-06T12:30:00Z">
                                  <w:r w:rsidR="00801F40">
                                    <w:t xml:space="preserve">. </w:t>
                                  </w:r>
                                </w:ins>
                                <w:ins w:id="2328" w:author="Etion Pinari" w:date="2021-01-06T12:29:00Z">
                                  <w:r w:rsidR="00801F40">
                                    <w:t xml:space="preserve"> (authors: </w:t>
                                  </w:r>
                                  <w:r w:rsidR="00801F40" w:rsidRPr="00801F40">
                                    <w:rPr>
                                      <w:sz w:val="20"/>
                                      <w:szCs w:val="20"/>
                                      <w:rPrChange w:id="2329" w:author="Etion Pinari" w:date="2021-01-06T12:30:00Z">
                                        <w:rPr/>
                                      </w:rPrChange>
                                    </w:rPr>
                                    <w:t xml:space="preserve">Byung-Do Kim, </w:t>
                                  </w:r>
                                  <w:proofErr w:type="spellStart"/>
                                  <w:r w:rsidR="00801F40" w:rsidRPr="00801F40">
                                    <w:rPr>
                                      <w:sz w:val="20"/>
                                      <w:szCs w:val="20"/>
                                      <w:rPrChange w:id="2330" w:author="Etion Pinari" w:date="2021-01-06T12:30:00Z">
                                        <w:rPr/>
                                      </w:rPrChange>
                                    </w:rPr>
                                    <w:t>Kyungdo</w:t>
                                  </w:r>
                                  <w:proofErr w:type="spellEnd"/>
                                  <w:r w:rsidR="00801F40" w:rsidRPr="00801F40">
                                    <w:rPr>
                                      <w:sz w:val="20"/>
                                      <w:szCs w:val="20"/>
                                      <w:rPrChange w:id="2331" w:author="Etion Pinari" w:date="2021-01-06T12:30:00Z">
                                        <w:rPr/>
                                      </w:rPrChange>
                                    </w:rPr>
                                    <w:t xml:space="preserve"> Park</w:t>
                                  </w:r>
                                </w:ins>
                                <w:ins w:id="2332" w:author="Etion Pinari" w:date="2021-01-06T12:30:00Z">
                                  <w:r w:rsidR="00801F40">
                                    <w:rPr>
                                      <w:sz w:val="20"/>
                                      <w:szCs w:val="20"/>
                                    </w:rPr>
                                    <w: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8974E3" id="Gruppo 4" o:spid="_x0000_s1029" style="position:absolute;left:0;text-align:left;margin-left:31.55pt;margin-top:111.2pt;width:428.2pt;height:231pt;z-index:251757568;mso-width-relative:margin;mso-height-relative:margin" coordorigin="-874,-477" coordsize="47496,257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">
                  <v:shape id="Picture 90" o:spid="_x0000_s1030" type="#_x0000_t75" style="position:absolute;left:-874;top:-477;width:44944;height:2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">
                    <v:imagedata r:id="rId45" o:title="" cropbottom="3135f"/>
                  </v:shape>
                  <v:shape id="Text Box 91" o:spid="_x0000_s1031" type="#_x0000_t202" style="position:absolute;left:1676;top:22402;width:44945;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" stroked="f">
                    <v:textbox inset="0,0,0,0">
                      <w:txbxContent>
                        <w:p w14:paraId="60AE5BAC" w14:textId="46EE2CA6" w:rsidR="002F47C7" w:rsidRPr="003A5E84" w:rsidRDefault="002F47C7" w:rsidP="002F47C7">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In parenthesis is standard deviation which we do not consider.</w:t>
                          </w:r>
                          <w:ins w:id="2333" w:author="Etion Pinari" w:date="2021-01-06T12:29:00Z">
                            <w:r w:rsidR="00801F40">
                              <w:t xml:space="preserve"> Reference in the bottom of the document</w:t>
                            </w:r>
                          </w:ins>
                          <w:ins w:id="2334" w:author="Etion Pinari" w:date="2021-01-06T12:30:00Z">
                            <w:r w:rsidR="00801F40">
                              <w:t xml:space="preserve">. </w:t>
                            </w:r>
                          </w:ins>
                          <w:ins w:id="2335" w:author="Etion Pinari" w:date="2021-01-06T12:29:00Z">
                            <w:r w:rsidR="00801F40">
                              <w:t xml:space="preserve"> (authors: </w:t>
                            </w:r>
                            <w:r w:rsidR="00801F40" w:rsidRPr="00801F40">
                              <w:rPr>
                                <w:sz w:val="20"/>
                                <w:szCs w:val="20"/>
                                <w:rPrChange w:id="2336" w:author="Etion Pinari" w:date="2021-01-06T12:30:00Z">
                                  <w:rPr/>
                                </w:rPrChange>
                              </w:rPr>
                              <w:t xml:space="preserve">Byung-Do Kim, </w:t>
                            </w:r>
                            <w:proofErr w:type="spellStart"/>
                            <w:r w:rsidR="00801F40" w:rsidRPr="00801F40">
                              <w:rPr>
                                <w:sz w:val="20"/>
                                <w:szCs w:val="20"/>
                                <w:rPrChange w:id="2337" w:author="Etion Pinari" w:date="2021-01-06T12:30:00Z">
                                  <w:rPr/>
                                </w:rPrChange>
                              </w:rPr>
                              <w:t>Kyungdo</w:t>
                            </w:r>
                            <w:proofErr w:type="spellEnd"/>
                            <w:r w:rsidR="00801F40" w:rsidRPr="00801F40">
                              <w:rPr>
                                <w:sz w:val="20"/>
                                <w:szCs w:val="20"/>
                                <w:rPrChange w:id="2338" w:author="Etion Pinari" w:date="2021-01-06T12:30:00Z">
                                  <w:rPr/>
                                </w:rPrChange>
                              </w:rPr>
                              <w:t xml:space="preserve"> Park</w:t>
                            </w:r>
                          </w:ins>
                          <w:ins w:id="2339" w:author="Etion Pinari" w:date="2021-01-06T12:30:00Z">
                            <w:r w:rsidR="00801F40">
                              <w:rPr>
                                <w:sz w:val="20"/>
                                <w:szCs w:val="20"/>
                              </w:rPr>
                              <w:t>)</w:t>
                            </w:r>
                          </w:ins>
                        </w:p>
                      </w:txbxContent>
                    </v:textbox>
                  </v:shape>
                  <w10:wrap type="topAndBottom"/>
                </v:group>
              </w:pict>
            </mc:Fallback>
          </mc:AlternateContent>
        </w:r>
        <w:r w:rsidR="002F47C7" w:rsidRPr="00801F40">
          <w:rPr>
            <w:rFonts w:ascii="Bell MT" w:hAnsi="Bell MT" w:cstheme="minorHAnsi"/>
            <w:sz w:val="28"/>
            <w:szCs w:val="28"/>
            <w:lang w:val="en-US"/>
            <w:rPrChange w:id="2340" w:author="Etion Pinari" w:date="2021-01-06T12:27:00Z">
              <w:rPr>
                <w:rFonts w:ascii="Bell MT" w:hAnsi="Bell MT" w:cstheme="minorHAnsi"/>
              </w:rPr>
            </w:rPrChange>
          </w:rPr>
          <w:t>This formula allows people to enter the stores in convenient times, while keeping safety for the personnel and clients and allowing the shop to be filled completely with an interval of certainty equal to 99.9%.  Since the occurrence of a client, who has not yet exited the store after their expected time of exit has passed, is expected to happen once every 1000 costumers (0.01%) and for a time no longer than 5-10 minutes, it can be neglected.</w:t>
        </w:r>
      </w:ins>
    </w:p>
    <w:p w14:paraId="6F6BFDC1" w14:textId="77777777" w:rsidR="00801F40" w:rsidRDefault="00801F40" w:rsidP="002F47C7">
      <w:pPr>
        <w:spacing w:line="276" w:lineRule="auto"/>
        <w:jc w:val="both"/>
        <w:rPr>
          <w:ins w:id="2341" w:author="Etion Pinari" w:date="2021-01-06T12:30:00Z"/>
          <w:rFonts w:ascii="Bell MT" w:hAnsi="Bell MT" w:cstheme="minorHAnsi"/>
          <w:sz w:val="28"/>
          <w:szCs w:val="28"/>
          <w:lang w:val="en-US"/>
        </w:rPr>
      </w:pPr>
    </w:p>
    <w:p w14:paraId="28A6D05A" w14:textId="77777777" w:rsidR="00801F40" w:rsidRDefault="002F47C7" w:rsidP="002F47C7">
      <w:pPr>
        <w:spacing w:line="276" w:lineRule="auto"/>
        <w:jc w:val="both"/>
        <w:rPr>
          <w:ins w:id="2342" w:author="Etion Pinari" w:date="2021-01-06T12:30:00Z"/>
          <w:rFonts w:ascii="Bell MT" w:hAnsi="Bell MT"/>
          <w:sz w:val="28"/>
          <w:szCs w:val="28"/>
          <w:lang w:val="en-US"/>
        </w:rPr>
      </w:pPr>
      <w:ins w:id="2343" w:author="Etion Pinari" w:date="2021-01-06T12:17:00Z">
        <w:r w:rsidRPr="00801F40">
          <w:rPr>
            <w:rFonts w:ascii="Bell MT" w:hAnsi="Bell MT" w:cstheme="minorHAnsi"/>
            <w:sz w:val="28"/>
            <w:szCs w:val="28"/>
            <w:lang w:val="en-US"/>
            <w:rPrChange w:id="2344" w:author="Etion Pinari" w:date="2021-01-06T12:27:00Z">
              <w:rPr>
                <w:rFonts w:ascii="Bell MT" w:hAnsi="Bell MT" w:cstheme="minorHAnsi"/>
              </w:rPr>
            </w:rPrChange>
          </w:rPr>
          <w:t xml:space="preserve">In more common cases, when users leave before the </w:t>
        </w:r>
        <w:r w:rsidRPr="00801F40">
          <w:rPr>
            <w:rFonts w:ascii="Bell MT" w:hAnsi="Bell MT"/>
            <w:sz w:val="28"/>
            <w:szCs w:val="28"/>
            <w:lang w:val="en-US"/>
            <w:rPrChange w:id="2345" w:author="Etion Pinari" w:date="2021-01-06T12:27:00Z">
              <w:rPr>
                <w:rFonts w:ascii="Bell MT" w:hAnsi="Bell MT"/>
              </w:rPr>
            </w:rPrChange>
          </w:rPr>
          <w:t xml:space="preserve">critical shopping time, </w:t>
        </w:r>
        <w:r w:rsidRPr="00801F40">
          <w:rPr>
            <w:rFonts w:ascii="Bell MT" w:hAnsi="Bell MT" w:cstheme="minorHAnsi"/>
            <w:sz w:val="28"/>
            <w:szCs w:val="28"/>
            <w:lang w:val="en-US"/>
            <w:rPrChange w:id="2346" w:author="Etion Pinari" w:date="2021-01-06T12:27:00Z">
              <w:rPr>
                <w:rFonts w:ascii="Bell MT" w:hAnsi="Bell MT" w:cstheme="minorHAnsi"/>
              </w:rPr>
            </w:rPrChange>
          </w:rPr>
          <w:t>π might increase its value for successive time slots</w:t>
        </w:r>
        <w:r w:rsidRPr="00801F40">
          <w:rPr>
            <w:rFonts w:ascii="Bell MT" w:hAnsi="Bell MT"/>
            <w:sz w:val="28"/>
            <w:szCs w:val="28"/>
            <w:lang w:val="en-US"/>
            <w:rPrChange w:id="2347" w:author="Etion Pinari" w:date="2021-01-06T12:27:00Z">
              <w:rPr>
                <w:rFonts w:ascii="Bell MT" w:hAnsi="Bell MT"/>
              </w:rPr>
            </w:rPrChange>
          </w:rPr>
          <w:t xml:space="preserve"> up to 25%. The input of the users is important because it allows the system to plan finer shopping trips and calculate their shopping time independently of other clients who have not expressed any details and so their critical shopping time would be lower in number of timeslots. In this case we would have a critical shopping time for random shoppers equal to </w:t>
        </w:r>
      </w:ins>
    </w:p>
    <w:p w14:paraId="75480544" w14:textId="1CF2C61C" w:rsidR="002F47C7" w:rsidRPr="00801F40" w:rsidRDefault="002F47C7" w:rsidP="002F47C7">
      <w:pPr>
        <w:spacing w:line="276" w:lineRule="auto"/>
        <w:jc w:val="both"/>
        <w:rPr>
          <w:ins w:id="2348" w:author="Etion Pinari" w:date="2021-01-06T12:17:00Z"/>
          <w:rFonts w:ascii="Bell MT" w:hAnsi="Bell MT"/>
          <w:sz w:val="28"/>
          <w:szCs w:val="28"/>
          <w:lang w:val="en-US"/>
          <w:rPrChange w:id="2349" w:author="Etion Pinari" w:date="2021-01-06T12:27:00Z">
            <w:rPr>
              <w:ins w:id="2350" w:author="Etion Pinari" w:date="2021-01-06T12:17:00Z"/>
              <w:rFonts w:ascii="Bell MT" w:hAnsi="Bell MT"/>
            </w:rPr>
          </w:rPrChange>
        </w:rPr>
      </w:pPr>
      <w:ins w:id="2351" w:author="Etion Pinari" w:date="2021-01-06T12:17:00Z">
        <w:r w:rsidRPr="00801F40">
          <w:rPr>
            <w:rFonts w:ascii="Cambria" w:hAnsi="Cambria" w:cs="Cambria"/>
            <w:sz w:val="28"/>
            <w:szCs w:val="28"/>
            <w:lang w:val="en-US"/>
            <w:rPrChange w:id="2352" w:author="Etion Pinari" w:date="2021-01-06T12:27:00Z">
              <w:rPr>
                <w:rFonts w:ascii="Cambria" w:hAnsi="Cambria" w:cs="Cambria"/>
              </w:rPr>
            </w:rPrChange>
          </w:rPr>
          <w:lastRenderedPageBreak/>
          <w:t>γ</w:t>
        </w:r>
        <w:r w:rsidRPr="00801F40">
          <w:rPr>
            <w:rFonts w:ascii="Bell MT" w:hAnsi="Bell MT" w:cstheme="minorHAnsi"/>
            <w:sz w:val="28"/>
            <w:szCs w:val="28"/>
            <w:lang w:val="en-US"/>
            <w:rPrChange w:id="2353" w:author="Etion Pinari" w:date="2021-01-06T12:27:00Z">
              <w:rPr>
                <w:rFonts w:ascii="Bell MT" w:hAnsi="Bell MT" w:cstheme="minorHAnsi"/>
              </w:rPr>
            </w:rPrChange>
          </w:rPr>
          <w:t xml:space="preserve"> = 22 + 3 * 2.345 minutes </w:t>
        </w:r>
        <w:r w:rsidRPr="00801F40">
          <w:rPr>
            <w:rFonts w:ascii="Bell MT" w:hAnsi="Bell MT"/>
            <w:sz w:val="28"/>
            <w:szCs w:val="28"/>
            <w:lang w:val="en-US"/>
            <w:rPrChange w:id="2354" w:author="Etion Pinari" w:date="2021-01-06T12:27:00Z">
              <w:rPr>
                <w:rFonts w:ascii="Bell MT" w:hAnsi="Bell MT"/>
              </w:rPr>
            </w:rPrChange>
          </w:rPr>
          <w:t xml:space="preserve">≈ </w:t>
        </w:r>
        <w:r w:rsidRPr="00801F40">
          <w:rPr>
            <w:rFonts w:ascii="Bell MT" w:hAnsi="Bell MT" w:cstheme="minorHAnsi"/>
            <w:sz w:val="28"/>
            <w:szCs w:val="28"/>
            <w:lang w:val="en-US"/>
            <w:rPrChange w:id="2355" w:author="Etion Pinari" w:date="2021-01-06T12:27:00Z">
              <w:rPr>
                <w:rFonts w:ascii="Bell MT" w:hAnsi="Bell MT" w:cstheme="minorHAnsi"/>
              </w:rPr>
            </w:rPrChange>
          </w:rPr>
          <w:t xml:space="preserve">27 minutes or equivalently </w:t>
        </w:r>
        <w:r w:rsidRPr="00801F40">
          <w:rPr>
            <w:rFonts w:ascii="Cambria" w:hAnsi="Cambria" w:cs="Cambria"/>
            <w:sz w:val="28"/>
            <w:szCs w:val="28"/>
            <w:lang w:val="en-US"/>
            <w:rPrChange w:id="2356" w:author="Etion Pinari" w:date="2021-01-06T12:27:00Z">
              <w:rPr>
                <w:rFonts w:ascii="Cambria" w:hAnsi="Cambria" w:cs="Cambria"/>
              </w:rPr>
            </w:rPrChange>
          </w:rPr>
          <w:t>σ</w:t>
        </w:r>
        <w:r w:rsidRPr="00801F40">
          <w:rPr>
            <w:rFonts w:ascii="Bell MT" w:hAnsi="Bell MT" w:cstheme="minorHAnsi"/>
            <w:sz w:val="28"/>
            <w:szCs w:val="28"/>
            <w:lang w:val="en-US"/>
            <w:rPrChange w:id="2357" w:author="Etion Pinari" w:date="2021-01-06T12:27:00Z">
              <w:rPr>
                <w:rFonts w:ascii="Bell MT" w:hAnsi="Bell MT" w:cstheme="minorHAnsi"/>
              </w:rPr>
            </w:rPrChange>
          </w:rPr>
          <w:t xml:space="preserve"> = 2 timeslots. This allows the system to allocate future spaces to other users who might be interested in visiting the store.</w:t>
        </w:r>
      </w:ins>
    </w:p>
    <w:p w14:paraId="66FF08DF" w14:textId="35F80133" w:rsidR="002F47C7" w:rsidRPr="00801F40" w:rsidRDefault="002F47C7" w:rsidP="002F47C7">
      <w:pPr>
        <w:spacing w:line="276" w:lineRule="auto"/>
        <w:jc w:val="both"/>
        <w:rPr>
          <w:ins w:id="2358" w:author="Etion Pinari" w:date="2021-01-06T12:17:00Z"/>
          <w:rFonts w:ascii="Bell MT" w:hAnsi="Bell MT" w:cstheme="minorHAnsi"/>
          <w:sz w:val="28"/>
          <w:szCs w:val="28"/>
          <w:lang w:val="en-US"/>
          <w:rPrChange w:id="2359" w:author="Etion Pinari" w:date="2021-01-06T12:27:00Z">
            <w:rPr>
              <w:ins w:id="2360" w:author="Etion Pinari" w:date="2021-01-06T12:17:00Z"/>
              <w:rFonts w:ascii="Bell MT" w:hAnsi="Bell MT" w:cstheme="minorHAnsi"/>
            </w:rPr>
          </w:rPrChange>
        </w:rPr>
      </w:pPr>
      <w:ins w:id="2361" w:author="Etion Pinari" w:date="2021-01-06T12:17:00Z">
        <w:r w:rsidRPr="00801F40">
          <w:rPr>
            <w:rFonts w:ascii="Bell MT" w:hAnsi="Bell MT" w:cstheme="minorHAnsi"/>
            <w:sz w:val="28"/>
            <w:szCs w:val="28"/>
            <w:lang w:val="en-US"/>
            <w:rPrChange w:id="2362" w:author="Etion Pinari" w:date="2021-01-06T12:27:00Z">
              <w:rPr>
                <w:rFonts w:ascii="Bell MT" w:hAnsi="Bell MT" w:cstheme="minorHAnsi"/>
              </w:rPr>
            </w:rPrChange>
          </w:rPr>
          <w:t xml:space="preserve">It is important that the system calculates the average time it takes to shop for groceries, for each shop and for each category of foods in that shop so it can allocate time more efficiently in the basis of change of customer behavior. In the end, the variables of timeslots </w:t>
        </w:r>
        <w:r w:rsidRPr="00801F40">
          <w:rPr>
            <w:rFonts w:ascii="Cambria" w:hAnsi="Cambria" w:cs="Cambria"/>
            <w:sz w:val="28"/>
            <w:szCs w:val="28"/>
            <w:lang w:val="en-US"/>
            <w:rPrChange w:id="2363" w:author="Etion Pinari" w:date="2021-01-06T12:27:00Z">
              <w:rPr>
                <w:rFonts w:ascii="Cambria" w:hAnsi="Cambria" w:cs="Cambria"/>
              </w:rPr>
            </w:rPrChange>
          </w:rPr>
          <w:t>τ</w:t>
        </w:r>
        <w:r w:rsidRPr="00801F40">
          <w:rPr>
            <w:rFonts w:ascii="Bell MT" w:hAnsi="Bell MT"/>
            <w:sz w:val="28"/>
            <w:szCs w:val="28"/>
            <w:lang w:val="en-US"/>
            <w:rPrChange w:id="2364" w:author="Etion Pinari" w:date="2021-01-06T12:27:00Z">
              <w:rPr>
                <w:rFonts w:ascii="Bell MT" w:hAnsi="Bell MT"/>
              </w:rPr>
            </w:rPrChange>
          </w:rPr>
          <w:t>, might be changed if the future requires it. In this current moment we found no benefits in changing the timeslots period, even though further study might show the contrary to be true.</w:t>
        </w:r>
      </w:ins>
    </w:p>
    <w:p w14:paraId="610446ED" w14:textId="77777777" w:rsidR="002F47C7" w:rsidRPr="00801F40" w:rsidRDefault="002F47C7" w:rsidP="002F47C7">
      <w:pPr>
        <w:spacing w:line="276" w:lineRule="auto"/>
        <w:rPr>
          <w:ins w:id="2365" w:author="Etion Pinari" w:date="2021-01-06T12:17:00Z"/>
          <w:rFonts w:ascii="Bell MT" w:hAnsi="Bell MT"/>
          <w:noProof/>
          <w:lang w:val="en-US"/>
          <w:rPrChange w:id="2366" w:author="Etion Pinari" w:date="2021-01-06T12:27:00Z">
            <w:rPr>
              <w:ins w:id="2367" w:author="Etion Pinari" w:date="2021-01-06T12:17:00Z"/>
              <w:rFonts w:ascii="Bell MT" w:hAnsi="Bell MT"/>
              <w:noProof/>
            </w:rPr>
          </w:rPrChange>
        </w:rPr>
      </w:pPr>
    </w:p>
    <w:p w14:paraId="7C21CBDC" w14:textId="70ABBB74" w:rsidR="002F47C7" w:rsidRPr="00801F40" w:rsidRDefault="002F47C7" w:rsidP="002F47C7">
      <w:pPr>
        <w:spacing w:line="276" w:lineRule="auto"/>
        <w:rPr>
          <w:ins w:id="2368" w:author="Etion Pinari" w:date="2021-01-06T12:17:00Z"/>
          <w:rFonts w:ascii="Bell MT" w:hAnsi="Bell MT"/>
          <w:lang w:val="en-US"/>
          <w:rPrChange w:id="2369" w:author="Etion Pinari" w:date="2021-01-06T12:27:00Z">
            <w:rPr>
              <w:ins w:id="2370" w:author="Etion Pinari" w:date="2021-01-06T12:17:00Z"/>
              <w:rFonts w:ascii="Bell MT" w:hAnsi="Bell MT"/>
            </w:rPr>
          </w:rPrChange>
        </w:rPr>
      </w:pPr>
    </w:p>
    <w:p w14:paraId="3796A7FD" w14:textId="77777777" w:rsidR="002F47C7" w:rsidRPr="00801F40" w:rsidRDefault="002F47C7" w:rsidP="002F47C7">
      <w:pPr>
        <w:spacing w:line="276" w:lineRule="auto"/>
        <w:rPr>
          <w:ins w:id="2371" w:author="Etion Pinari" w:date="2021-01-06T12:17:00Z"/>
          <w:rFonts w:ascii="Bell MT" w:hAnsi="Bell MT"/>
          <w:lang w:val="en-US"/>
          <w:rPrChange w:id="2372" w:author="Etion Pinari" w:date="2021-01-06T12:27:00Z">
            <w:rPr>
              <w:ins w:id="2373" w:author="Etion Pinari" w:date="2021-01-06T12:17:00Z"/>
              <w:rFonts w:ascii="Bell MT" w:hAnsi="Bell MT"/>
            </w:rPr>
          </w:rPrChange>
        </w:rPr>
      </w:pPr>
    </w:p>
    <w:p w14:paraId="29B7727F" w14:textId="77777777" w:rsidR="002F47C7" w:rsidRPr="00801F40" w:rsidRDefault="002F47C7" w:rsidP="002F47C7">
      <w:pPr>
        <w:spacing w:line="276" w:lineRule="auto"/>
        <w:rPr>
          <w:ins w:id="2374" w:author="Etion Pinari" w:date="2021-01-06T12:17:00Z"/>
          <w:rFonts w:ascii="Bell MT" w:hAnsi="Bell MT"/>
          <w:lang w:val="en-US"/>
          <w:rPrChange w:id="2375" w:author="Etion Pinari" w:date="2021-01-06T12:27:00Z">
            <w:rPr>
              <w:ins w:id="2376" w:author="Etion Pinari" w:date="2021-01-06T12:17:00Z"/>
              <w:rFonts w:ascii="Bell MT" w:hAnsi="Bell MT"/>
            </w:rPr>
          </w:rPrChange>
        </w:rPr>
      </w:pPr>
    </w:p>
    <w:p w14:paraId="7DB046F4" w14:textId="77777777" w:rsidR="002F47C7" w:rsidRPr="00801F40" w:rsidRDefault="002F47C7" w:rsidP="002F47C7">
      <w:pPr>
        <w:spacing w:line="276" w:lineRule="auto"/>
        <w:rPr>
          <w:ins w:id="2377" w:author="Etion Pinari" w:date="2021-01-06T12:17:00Z"/>
          <w:rFonts w:ascii="Bell MT" w:hAnsi="Bell MT"/>
          <w:lang w:val="en-US"/>
          <w:rPrChange w:id="2378" w:author="Etion Pinari" w:date="2021-01-06T12:27:00Z">
            <w:rPr>
              <w:ins w:id="2379" w:author="Etion Pinari" w:date="2021-01-06T12:17:00Z"/>
              <w:rFonts w:ascii="Bell MT" w:hAnsi="Bell MT"/>
            </w:rPr>
          </w:rPrChange>
        </w:rPr>
      </w:pPr>
      <w:ins w:id="2380" w:author="Etion Pinari" w:date="2021-01-06T12:17:00Z">
        <w:r w:rsidRPr="00801F40">
          <w:rPr>
            <w:rFonts w:ascii="Bell MT" w:hAnsi="Bell MT"/>
            <w:lang w:val="en-US"/>
            <w:rPrChange w:id="2381" w:author="Etion Pinari" w:date="2021-01-06T12:27:00Z">
              <w:rPr>
                <w:rFonts w:ascii="Bell MT" w:hAnsi="Bell MT"/>
              </w:rPr>
            </w:rPrChange>
          </w:rPr>
          <w:tab/>
        </w:r>
        <w:r w:rsidRPr="00801F40">
          <w:rPr>
            <w:rFonts w:ascii="Bell MT" w:hAnsi="Bell MT"/>
            <w:lang w:val="en-US"/>
            <w:rPrChange w:id="2382" w:author="Etion Pinari" w:date="2021-01-06T12:27:00Z">
              <w:rPr>
                <w:rFonts w:ascii="Bell MT" w:hAnsi="Bell MT"/>
              </w:rPr>
            </w:rPrChange>
          </w:rPr>
          <w:tab/>
        </w:r>
        <w:r w:rsidRPr="00801F40">
          <w:rPr>
            <w:rFonts w:ascii="Bell MT" w:hAnsi="Bell MT"/>
            <w:lang w:val="en-US"/>
            <w:rPrChange w:id="2383" w:author="Etion Pinari" w:date="2021-01-06T12:27:00Z">
              <w:rPr>
                <w:rFonts w:ascii="Bell MT" w:hAnsi="Bell MT"/>
              </w:rPr>
            </w:rPrChange>
          </w:rPr>
          <w:tab/>
        </w:r>
      </w:ins>
    </w:p>
    <w:p w14:paraId="6E9EF028" w14:textId="77777777" w:rsidR="002F47C7" w:rsidRPr="00801F40" w:rsidRDefault="002F47C7" w:rsidP="002F47C7">
      <w:pPr>
        <w:spacing w:line="276" w:lineRule="auto"/>
        <w:rPr>
          <w:ins w:id="2384" w:author="Etion Pinari" w:date="2021-01-06T12:17:00Z"/>
          <w:rFonts w:ascii="Bell MT" w:hAnsi="Bell MT"/>
          <w:lang w:val="en-US"/>
          <w:rPrChange w:id="2385" w:author="Etion Pinari" w:date="2021-01-06T12:27:00Z">
            <w:rPr>
              <w:ins w:id="2386" w:author="Etion Pinari" w:date="2021-01-06T12:17:00Z"/>
              <w:rFonts w:ascii="Bell MT" w:hAnsi="Bell MT"/>
            </w:rPr>
          </w:rPrChange>
        </w:rPr>
      </w:pPr>
      <w:ins w:id="2387" w:author="Etion Pinari" w:date="2021-01-06T12:17:00Z">
        <w:r w:rsidRPr="00801F40">
          <w:rPr>
            <w:rFonts w:ascii="Bell MT" w:hAnsi="Bell MT"/>
            <w:lang w:val="en-US"/>
            <w:rPrChange w:id="2388" w:author="Etion Pinari" w:date="2021-01-06T12:27:00Z">
              <w:rPr>
                <w:rFonts w:ascii="Bell MT" w:hAnsi="Bell MT"/>
              </w:rPr>
            </w:rPrChange>
          </w:rPr>
          <w:tab/>
        </w:r>
      </w:ins>
    </w:p>
    <w:p w14:paraId="62700F90" w14:textId="77777777" w:rsidR="002F47C7" w:rsidRPr="00801F40" w:rsidRDefault="002F47C7" w:rsidP="002F47C7">
      <w:pPr>
        <w:spacing w:line="276" w:lineRule="auto"/>
        <w:rPr>
          <w:ins w:id="2389" w:author="Etion Pinari" w:date="2021-01-06T12:17:00Z"/>
          <w:rFonts w:ascii="Bell MT" w:hAnsi="Bell MT"/>
          <w:lang w:val="en-US"/>
          <w:rPrChange w:id="2390" w:author="Etion Pinari" w:date="2021-01-06T12:27:00Z">
            <w:rPr>
              <w:ins w:id="2391" w:author="Etion Pinari" w:date="2021-01-06T12:17:00Z"/>
              <w:rFonts w:ascii="Bell MT" w:hAnsi="Bell MT"/>
            </w:rPr>
          </w:rPrChange>
        </w:rPr>
      </w:pPr>
    </w:p>
    <w:p w14:paraId="0011E9D9" w14:textId="77777777" w:rsidR="002F47C7" w:rsidRPr="00801F40" w:rsidRDefault="002F47C7" w:rsidP="002F47C7">
      <w:pPr>
        <w:spacing w:line="276" w:lineRule="auto"/>
        <w:rPr>
          <w:ins w:id="2392" w:author="Etion Pinari" w:date="2021-01-06T12:17:00Z"/>
          <w:rFonts w:ascii="Bell MT" w:hAnsi="Bell MT"/>
          <w:lang w:val="en-US"/>
          <w:rPrChange w:id="2393" w:author="Etion Pinari" w:date="2021-01-06T12:27:00Z">
            <w:rPr>
              <w:ins w:id="2394" w:author="Etion Pinari" w:date="2021-01-06T12:17:00Z"/>
              <w:rFonts w:ascii="Bell MT" w:hAnsi="Bell MT"/>
            </w:rPr>
          </w:rPrChange>
        </w:rPr>
      </w:pPr>
    </w:p>
    <w:p w14:paraId="4A44D7D6" w14:textId="77777777" w:rsidR="002F47C7" w:rsidRPr="00801F40" w:rsidRDefault="002F47C7" w:rsidP="002F47C7">
      <w:pPr>
        <w:spacing w:line="276" w:lineRule="auto"/>
        <w:rPr>
          <w:ins w:id="2395" w:author="Etion Pinari" w:date="2021-01-06T12:17:00Z"/>
          <w:rFonts w:ascii="Bell MT" w:hAnsi="Bell MT"/>
          <w:lang w:val="en-US"/>
          <w:rPrChange w:id="2396" w:author="Etion Pinari" w:date="2021-01-06T12:27:00Z">
            <w:rPr>
              <w:ins w:id="2397" w:author="Etion Pinari" w:date="2021-01-06T12:17:00Z"/>
              <w:rFonts w:ascii="Bell MT" w:hAnsi="Bell MT"/>
            </w:rPr>
          </w:rPrChange>
        </w:rPr>
      </w:pPr>
    </w:p>
    <w:p w14:paraId="4E191AD0" w14:textId="77777777" w:rsidR="002F47C7" w:rsidRPr="00801F40" w:rsidRDefault="002F47C7" w:rsidP="002F47C7">
      <w:pPr>
        <w:spacing w:line="276" w:lineRule="auto"/>
        <w:rPr>
          <w:ins w:id="2398" w:author="Etion Pinari" w:date="2021-01-06T12:17:00Z"/>
          <w:rFonts w:ascii="Bell MT" w:hAnsi="Bell MT"/>
          <w:lang w:val="en-US"/>
          <w:rPrChange w:id="2399" w:author="Etion Pinari" w:date="2021-01-06T12:27:00Z">
            <w:rPr>
              <w:ins w:id="2400" w:author="Etion Pinari" w:date="2021-01-06T12:17:00Z"/>
              <w:rFonts w:ascii="Bell MT" w:hAnsi="Bell MT"/>
            </w:rPr>
          </w:rPrChange>
        </w:rPr>
      </w:pPr>
    </w:p>
    <w:p w14:paraId="34267E85" w14:textId="77777777" w:rsidR="002F47C7" w:rsidRPr="00801F40" w:rsidRDefault="002F47C7" w:rsidP="002F47C7">
      <w:pPr>
        <w:spacing w:line="276" w:lineRule="auto"/>
        <w:rPr>
          <w:ins w:id="2401" w:author="Etion Pinari" w:date="2021-01-06T12:17:00Z"/>
          <w:rFonts w:ascii="Bell MT" w:hAnsi="Bell MT"/>
          <w:lang w:val="en-US"/>
          <w:rPrChange w:id="2402" w:author="Etion Pinari" w:date="2021-01-06T12:27:00Z">
            <w:rPr>
              <w:ins w:id="2403" w:author="Etion Pinari" w:date="2021-01-06T12:17:00Z"/>
              <w:rFonts w:ascii="Bell MT" w:hAnsi="Bell MT"/>
            </w:rPr>
          </w:rPrChange>
        </w:rPr>
      </w:pPr>
    </w:p>
    <w:p w14:paraId="43D08FCE" w14:textId="77777777" w:rsidR="002F47C7" w:rsidRPr="00801F40" w:rsidRDefault="002F47C7" w:rsidP="002F47C7">
      <w:pPr>
        <w:spacing w:line="276" w:lineRule="auto"/>
        <w:rPr>
          <w:ins w:id="2404" w:author="Etion Pinari" w:date="2021-01-06T12:17:00Z"/>
          <w:rFonts w:ascii="Bell MT" w:hAnsi="Bell MT"/>
          <w:lang w:val="en-US"/>
          <w:rPrChange w:id="2405" w:author="Etion Pinari" w:date="2021-01-06T12:27:00Z">
            <w:rPr>
              <w:ins w:id="2406" w:author="Etion Pinari" w:date="2021-01-06T12:17:00Z"/>
              <w:rFonts w:ascii="Bell MT" w:hAnsi="Bell MT"/>
            </w:rPr>
          </w:rPrChange>
        </w:rPr>
      </w:pPr>
    </w:p>
    <w:p w14:paraId="5DF20BA6" w14:textId="3E3202EC" w:rsidR="00EE26D1" w:rsidRPr="00801F40" w:rsidRDefault="007A2322" w:rsidP="002F47C7">
      <w:pPr>
        <w:pStyle w:val="ListParagraph"/>
        <w:rPr>
          <w:ins w:id="2407" w:author="Cristian Sbrolli" w:date="2021-01-03T23:33:00Z"/>
          <w:rFonts w:ascii="Bell MT" w:hAnsi="Bell MT"/>
          <w:sz w:val="32"/>
          <w:szCs w:val="32"/>
          <w:lang w:val="en-US"/>
          <w:rPrChange w:id="2408" w:author="Etion Pinari" w:date="2021-01-06T12:27:00Z">
            <w:rPr>
              <w:ins w:id="2409" w:author="Cristian Sbrolli" w:date="2021-01-03T23:33:00Z"/>
              <w:rFonts w:ascii="Bell MT" w:hAnsi="Bell MT"/>
              <w:i/>
              <w:iCs/>
              <w:sz w:val="32"/>
              <w:szCs w:val="32"/>
              <w:lang w:val="en-GB"/>
            </w:rPr>
          </w:rPrChange>
        </w:rPr>
        <w:pPrChange w:id="2410" w:author="Etion Pinari" w:date="2021-01-06T12:17:00Z">
          <w:pPr>
            <w:pStyle w:val="ListParagraph"/>
            <w:numPr>
              <w:ilvl w:val="1"/>
              <w:numId w:val="1"/>
            </w:numPr>
            <w:ind w:hanging="360"/>
          </w:pPr>
        </w:pPrChange>
      </w:pPr>
      <w:ins w:id="2411" w:author="Cristian Sbrolli" w:date="2021-01-04T01:22:00Z">
        <w:r w:rsidRPr="00801F40">
          <w:rPr>
            <w:rFonts w:ascii="Bell MT" w:hAnsi="Bell MT"/>
            <w:i/>
            <w:iCs/>
            <w:sz w:val="32"/>
            <w:szCs w:val="32"/>
            <w:lang w:val="en-US"/>
            <w:rPrChange w:id="2412" w:author="Etion Pinari" w:date="2021-01-06T12:27:00Z">
              <w:rPr>
                <w:rFonts w:ascii="Bell MT" w:hAnsi="Bell MT"/>
                <w:i/>
                <w:iCs/>
                <w:sz w:val="32"/>
                <w:szCs w:val="32"/>
                <w:lang w:val="en-GB"/>
              </w:rPr>
            </w:rPrChange>
          </w:rPr>
          <w:br/>
        </w:r>
      </w:ins>
      <w:ins w:id="2413" w:author="Cristian Sbrolli" w:date="2021-01-03T23:36:00Z">
        <w:r w:rsidR="00EE26D1" w:rsidRPr="00801F40">
          <w:rPr>
            <w:rFonts w:ascii="Bell MT" w:hAnsi="Bell MT"/>
            <w:i/>
            <w:iCs/>
            <w:sz w:val="32"/>
            <w:szCs w:val="32"/>
            <w:lang w:val="en-US"/>
            <w:rPrChange w:id="2414" w:author="Etion Pinari" w:date="2021-01-06T12:27:00Z">
              <w:rPr>
                <w:rFonts w:ascii="Bell MT" w:hAnsi="Bell MT"/>
                <w:i/>
                <w:iCs/>
                <w:sz w:val="32"/>
                <w:szCs w:val="32"/>
                <w:lang w:val="en-GB"/>
              </w:rPr>
            </w:rPrChange>
          </w:rPr>
          <w:br/>
        </w:r>
      </w:ins>
    </w:p>
    <w:p w14:paraId="3DFC88CA" w14:textId="778D2AF8" w:rsidR="0037491C" w:rsidRPr="00801F40" w:rsidDel="00EE26D1" w:rsidRDefault="0037491C">
      <w:pPr>
        <w:ind w:left="360"/>
        <w:rPr>
          <w:del w:id="2415" w:author="Cristian Sbrolli" w:date="2021-01-03T23:32:00Z"/>
          <w:rFonts w:ascii="Bell MT" w:hAnsi="Bell MT"/>
          <w:sz w:val="32"/>
          <w:szCs w:val="32"/>
          <w:lang w:val="en-US"/>
          <w:rPrChange w:id="2416" w:author="Etion Pinari" w:date="2021-01-06T12:27:00Z">
            <w:rPr>
              <w:del w:id="2417" w:author="Cristian Sbrolli" w:date="2021-01-03T23:32:00Z"/>
              <w:lang w:val="en-GB"/>
            </w:rPr>
          </w:rPrChange>
        </w:rPr>
        <w:pPrChange w:id="2418" w:author="Cristian Sbrolli" w:date="2021-01-03T23:33:00Z">
          <w:pPr>
            <w:pStyle w:val="ListParagraph"/>
            <w:numPr>
              <w:ilvl w:val="1"/>
              <w:numId w:val="1"/>
            </w:numPr>
            <w:ind w:hanging="360"/>
          </w:pPr>
        </w:pPrChange>
      </w:pPr>
    </w:p>
    <w:p w14:paraId="53D6C888" w14:textId="77777777" w:rsidR="00EE26D1" w:rsidRPr="00801F40" w:rsidRDefault="00EE26D1">
      <w:pPr>
        <w:rPr>
          <w:ins w:id="2419" w:author="Cristian Sbrolli" w:date="2021-01-03T23:33:00Z"/>
          <w:rFonts w:ascii="Bell MT" w:hAnsi="Bell MT"/>
          <w:sz w:val="32"/>
          <w:szCs w:val="32"/>
          <w:lang w:val="en-US"/>
          <w:rPrChange w:id="2420" w:author="Etion Pinari" w:date="2021-01-06T12:27:00Z">
            <w:rPr>
              <w:ins w:id="2421" w:author="Cristian Sbrolli" w:date="2021-01-03T23:33:00Z"/>
              <w:lang w:val="en-GB"/>
            </w:rPr>
          </w:rPrChange>
        </w:rPr>
        <w:pPrChange w:id="2422" w:author="Cristian Sbrolli" w:date="2021-01-03T23:33:00Z">
          <w:pPr>
            <w:pStyle w:val="ListParagraph"/>
            <w:numPr>
              <w:ilvl w:val="1"/>
              <w:numId w:val="1"/>
            </w:numPr>
            <w:ind w:hanging="360"/>
          </w:pPr>
        </w:pPrChange>
      </w:pPr>
    </w:p>
    <w:p w14:paraId="1836751E" w14:textId="6ECDB626" w:rsidR="006625AC" w:rsidRPr="00801F40" w:rsidRDefault="006625AC">
      <w:pPr>
        <w:ind w:left="360"/>
        <w:rPr>
          <w:lang w:val="en-US"/>
          <w:rPrChange w:id="2423" w:author="Etion Pinari" w:date="2021-01-06T12:27:00Z">
            <w:rPr>
              <w:lang w:val="en-GB"/>
            </w:rPr>
          </w:rPrChange>
        </w:rPr>
        <w:pPrChange w:id="2424" w:author="Cristian Sbrolli" w:date="2021-01-03T23:33:00Z">
          <w:pPr/>
        </w:pPrChange>
      </w:pPr>
      <w:r w:rsidRPr="00801F40">
        <w:rPr>
          <w:lang w:val="en-US"/>
          <w:rPrChange w:id="2425" w:author="Etion Pinari" w:date="2021-01-06T12:27:00Z">
            <w:rPr>
              <w:lang w:val="en-GB"/>
            </w:rPr>
          </w:rPrChange>
        </w:rPr>
        <w:br w:type="page"/>
      </w:r>
    </w:p>
    <w:p w14:paraId="7C37CAD3" w14:textId="088C4F03" w:rsidR="006625AC" w:rsidRPr="00801F40" w:rsidRDefault="006625AC" w:rsidP="006625AC">
      <w:pPr>
        <w:pStyle w:val="ListParagraph"/>
        <w:numPr>
          <w:ilvl w:val="0"/>
          <w:numId w:val="1"/>
        </w:numPr>
        <w:rPr>
          <w:rFonts w:ascii="Bell MT" w:hAnsi="Bell MT"/>
          <w:lang w:val="en-US"/>
          <w:rPrChange w:id="2426" w:author="Etion Pinari" w:date="2021-01-06T12:27:00Z">
            <w:rPr>
              <w:rFonts w:ascii="Bell MT" w:hAnsi="Bell MT"/>
              <w:lang w:val="en-GB"/>
            </w:rPr>
          </w:rPrChange>
        </w:rPr>
      </w:pPr>
      <w:r w:rsidRPr="00801F40">
        <w:rPr>
          <w:rFonts w:ascii="Bell MT" w:hAnsi="Bell MT"/>
          <w:i/>
          <w:iCs/>
          <w:sz w:val="32"/>
          <w:szCs w:val="32"/>
          <w:lang w:val="en-US"/>
          <w:rPrChange w:id="2427" w:author="Etion Pinari" w:date="2021-01-06T12:27:00Z">
            <w:rPr>
              <w:rFonts w:ascii="Bell MT" w:hAnsi="Bell MT"/>
              <w:i/>
              <w:iCs/>
              <w:sz w:val="32"/>
              <w:szCs w:val="32"/>
              <w:lang w:val="en-GB"/>
            </w:rPr>
          </w:rPrChange>
        </w:rPr>
        <w:lastRenderedPageBreak/>
        <w:t>USER INTERFACE DESIGN</w:t>
      </w:r>
      <w:r w:rsidRPr="00801F40">
        <w:rPr>
          <w:rFonts w:ascii="Bell MT" w:hAnsi="Bell MT"/>
          <w:lang w:val="en-US"/>
          <w:rPrChange w:id="2428" w:author="Etion Pinari" w:date="2021-01-06T12:27:00Z">
            <w:rPr>
              <w:rFonts w:ascii="Bell MT" w:hAnsi="Bell MT"/>
              <w:lang w:val="en-GB"/>
            </w:rPr>
          </w:rPrChange>
        </w:rPr>
        <w:t xml:space="preserve">: </w:t>
      </w:r>
    </w:p>
    <w:p w14:paraId="36711487" w14:textId="4D58E0E0" w:rsidR="00BE1B5D" w:rsidRPr="00801F40" w:rsidRDefault="00BE1B5D" w:rsidP="00634813">
      <w:pPr>
        <w:ind w:left="360"/>
        <w:jc w:val="both"/>
        <w:rPr>
          <w:rFonts w:ascii="Bell MT" w:hAnsi="Bell MT"/>
          <w:lang w:val="en-US"/>
          <w:rPrChange w:id="2429" w:author="Etion Pinari" w:date="2021-01-06T12:27:00Z">
            <w:rPr>
              <w:rFonts w:ascii="Bell MT" w:hAnsi="Bell MT"/>
              <w:lang w:val="en-GB"/>
            </w:rPr>
          </w:rPrChange>
        </w:rPr>
      </w:pPr>
      <w:r w:rsidRPr="00801F40">
        <w:rPr>
          <w:rFonts w:ascii="Bell MT" w:hAnsi="Bell MT"/>
          <w:lang w:val="en-US"/>
          <w:rPrChange w:id="2430" w:author="Etion Pinari" w:date="2021-01-06T12:27:00Z">
            <w:rPr>
              <w:rFonts w:ascii="Bell MT" w:hAnsi="Bell MT"/>
              <w:lang w:val="en-GB"/>
            </w:rPr>
          </w:rPrChange>
        </w:rPr>
        <w:t>Here we include some draft mockups about how the mobile applications and the web application should look like. As they are drafts, these are not to be intended as strictly constraining designs: backgrounds, styles, text formatting and page structure are simplified and rough, as we want just to give an idea of the general schema of the pages.</w:t>
      </w:r>
      <w:r w:rsidR="005E5B74" w:rsidRPr="00801F40">
        <w:rPr>
          <w:rFonts w:ascii="Bell MT" w:hAnsi="Bell MT"/>
          <w:lang w:val="en-US"/>
          <w:rPrChange w:id="2431" w:author="Etion Pinari" w:date="2021-01-06T12:27:00Z">
            <w:rPr>
              <w:rFonts w:ascii="Bell MT" w:hAnsi="Bell MT"/>
              <w:lang w:val="en-GB"/>
            </w:rPr>
          </w:rPrChange>
        </w:rPr>
        <w:t xml:space="preserve"> </w:t>
      </w:r>
    </w:p>
    <w:p w14:paraId="2BC2C8FC" w14:textId="232C5D45" w:rsidR="00634813" w:rsidRPr="00801F40" w:rsidRDefault="00634813" w:rsidP="00634813">
      <w:pPr>
        <w:pStyle w:val="ListParagraph"/>
        <w:numPr>
          <w:ilvl w:val="1"/>
          <w:numId w:val="23"/>
        </w:numPr>
        <w:spacing w:after="200" w:line="240" w:lineRule="auto"/>
        <w:jc w:val="both"/>
        <w:rPr>
          <w:rFonts w:ascii="Bell MT" w:hAnsi="Bell MT"/>
          <w:i/>
          <w:iCs/>
          <w:sz w:val="32"/>
          <w:szCs w:val="32"/>
          <w:lang w:val="en-US"/>
          <w:rPrChange w:id="2432" w:author="Etion Pinari" w:date="2021-01-06T12:27:00Z">
            <w:rPr>
              <w:rFonts w:ascii="Bell MT" w:hAnsi="Bell MT"/>
              <w:i/>
              <w:iCs/>
              <w:sz w:val="32"/>
              <w:szCs w:val="32"/>
              <w:lang w:val="en-US"/>
            </w:rPr>
          </w:rPrChange>
        </w:rPr>
      </w:pPr>
      <w:r w:rsidRPr="00801F40">
        <w:rPr>
          <w:rFonts w:ascii="Bell MT" w:hAnsi="Bell MT"/>
          <w:i/>
          <w:iCs/>
          <w:sz w:val="28"/>
          <w:szCs w:val="28"/>
          <w:lang w:val="en-US"/>
          <w:rPrChange w:id="2433" w:author="Etion Pinari" w:date="2021-01-06T12:27:00Z">
            <w:rPr>
              <w:rFonts w:ascii="Bell MT" w:hAnsi="Bell MT"/>
              <w:i/>
              <w:iCs/>
              <w:sz w:val="28"/>
              <w:szCs w:val="28"/>
              <w:lang w:val="en-GB"/>
            </w:rPr>
          </w:rPrChange>
        </w:rPr>
        <w:t>Mobile App Mockups</w:t>
      </w:r>
    </w:p>
    <w:p w14:paraId="647F6BE1" w14:textId="46A29F10" w:rsidR="00BE1B5D" w:rsidRPr="00801F40" w:rsidRDefault="00BE1B5D" w:rsidP="00634813">
      <w:pPr>
        <w:pStyle w:val="ListParagraph"/>
        <w:spacing w:after="200" w:line="240" w:lineRule="auto"/>
        <w:jc w:val="both"/>
        <w:rPr>
          <w:rStyle w:val="SubtleEmphasis"/>
          <w:rFonts w:ascii="Bell MT" w:hAnsi="Bell MT"/>
          <w:sz w:val="24"/>
          <w:szCs w:val="24"/>
          <w:lang w:val="en-US"/>
          <w:rPrChange w:id="2434" w:author="Etion Pinari" w:date="2021-01-06T12:27:00Z">
            <w:rPr>
              <w:rStyle w:val="SubtleEmphasis"/>
              <w:rFonts w:ascii="Bell MT" w:hAnsi="Bell MT"/>
              <w:sz w:val="24"/>
              <w:szCs w:val="24"/>
              <w:lang w:val="en-US"/>
            </w:rPr>
          </w:rPrChange>
        </w:rPr>
      </w:pPr>
      <w:r w:rsidRPr="00801F40">
        <w:rPr>
          <w:rFonts w:ascii="Bell MT" w:hAnsi="Bell MT"/>
          <w:lang w:val="en-US"/>
          <w:rPrChange w:id="2435" w:author="Etion Pinari" w:date="2021-01-06T12:27:00Z">
            <w:rPr>
              <w:rFonts w:ascii="Bell MT" w:hAnsi="Bell MT"/>
              <w:lang w:val="en-GB"/>
            </w:rPr>
          </w:rPrChange>
        </w:rPr>
        <w:br/>
      </w:r>
      <w:r w:rsidRPr="00801F40">
        <w:rPr>
          <w:noProof/>
          <w:lang w:val="en-US"/>
          <w:rPrChange w:id="2436" w:author="Etion Pinari" w:date="2021-01-06T12:27:00Z">
            <w:rPr>
              <w:noProof/>
            </w:rPr>
          </w:rPrChange>
        </w:rPr>
        <mc:AlternateContent>
          <mc:Choice Requires="wps">
            <w:drawing>
              <wp:anchor distT="0" distB="0" distL="114300" distR="114300" simplePos="0" relativeHeight="251655168" behindDoc="0" locked="0" layoutInCell="1" allowOverlap="1" wp14:anchorId="3A5C729C" wp14:editId="7B500A32">
                <wp:simplePos x="0" y="0"/>
                <wp:positionH relativeFrom="column">
                  <wp:posOffset>3595517</wp:posOffset>
                </wp:positionH>
                <wp:positionV relativeFrom="paragraph">
                  <wp:posOffset>5427297</wp:posOffset>
                </wp:positionV>
                <wp:extent cx="252222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522220" cy="635"/>
                        </a:xfrm>
                        <a:prstGeom prst="rect">
                          <a:avLst/>
                        </a:prstGeom>
                        <a:solidFill>
                          <a:prstClr val="white"/>
                        </a:solidFill>
                        <a:ln>
                          <a:noFill/>
                        </a:ln>
                      </wps:spPr>
                      <wps:txbx>
                        <w:txbxContent>
                          <w:p w14:paraId="4442275E" w14:textId="77777777" w:rsidR="001F3859" w:rsidRPr="00394E50" w:rsidRDefault="001F3859" w:rsidP="00BE1B5D">
                            <w:pPr>
                              <w:pStyle w:val="Caption"/>
                              <w:jc w:val="center"/>
                              <w:rPr>
                                <w:rFonts w:ascii="Bell MT" w:hAnsi="Bell MT"/>
                                <w:noProof/>
                                <w:sz w:val="24"/>
                                <w:szCs w:val="24"/>
                              </w:rPr>
                            </w:pPr>
                            <w:r>
                              <w:t>Shop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C729C" id="Text Box 7" o:spid="_x0000_s1032" type="#_x0000_t202" style="position:absolute;left:0;text-align:left;margin-left:283.1pt;margin-top:427.35pt;width:198.6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" stroked="f">
                <v:textbox style="mso-fit-shape-to-text:t" inset="0,0,0,0">
                  <w:txbxContent>
                    <w:p w14:paraId="4442275E" w14:textId="77777777" w:rsidR="001F3859" w:rsidRPr="00394E50" w:rsidRDefault="001F3859" w:rsidP="00BE1B5D">
                      <w:pPr>
                        <w:pStyle w:val="Caption"/>
                        <w:jc w:val="center"/>
                        <w:rPr>
                          <w:rFonts w:ascii="Bell MT" w:hAnsi="Bell MT"/>
                          <w:noProof/>
                          <w:sz w:val="24"/>
                          <w:szCs w:val="24"/>
                        </w:rPr>
                      </w:pPr>
                      <w:r>
                        <w:t>Shop selection</w:t>
                      </w:r>
                    </w:p>
                  </w:txbxContent>
                </v:textbox>
                <w10:wrap type="topAndBottom"/>
              </v:shape>
            </w:pict>
          </mc:Fallback>
        </mc:AlternateContent>
      </w:r>
      <w:r w:rsidRPr="00801F40">
        <w:rPr>
          <w:noProof/>
          <w:lang w:val="en-US"/>
          <w:rPrChange w:id="2437" w:author="Etion Pinari" w:date="2021-01-06T12:27:00Z">
            <w:rPr>
              <w:noProof/>
            </w:rPr>
          </w:rPrChange>
        </w:rPr>
        <mc:AlternateContent>
          <mc:Choice Requires="wps">
            <w:drawing>
              <wp:anchor distT="0" distB="0" distL="114300" distR="114300" simplePos="0" relativeHeight="251654144" behindDoc="0" locked="0" layoutInCell="1" allowOverlap="1" wp14:anchorId="7643A2AD" wp14:editId="48A40D42">
                <wp:simplePos x="0" y="0"/>
                <wp:positionH relativeFrom="column">
                  <wp:posOffset>134913</wp:posOffset>
                </wp:positionH>
                <wp:positionV relativeFrom="paragraph">
                  <wp:posOffset>5408930</wp:posOffset>
                </wp:positionV>
                <wp:extent cx="249555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79C9DDBF" w14:textId="77777777" w:rsidR="001F3859" w:rsidRPr="00C916B9" w:rsidRDefault="001F3859" w:rsidP="00BE1B5D">
                            <w:pPr>
                              <w:pStyle w:val="Caption"/>
                              <w:jc w:val="center"/>
                              <w:rPr>
                                <w:rFonts w:ascii="Bell MT" w:hAnsi="Bell MT"/>
                                <w:noProof/>
                                <w:sz w:val="24"/>
                                <w:szCs w:val="24"/>
                              </w:rPr>
                            </w:pPr>
                            <w:r>
                              <w:t>Home page of the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3A2AD" id="Text Box 6" o:spid="_x0000_s1033" type="#_x0000_t202" style="position:absolute;left:0;text-align:left;margin-left:10.6pt;margin-top:425.9pt;width:196.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QDLgIAAGQ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" stroked="f">
                <v:textbox style="mso-fit-shape-to-text:t" inset="0,0,0,0">
                  <w:txbxContent>
                    <w:p w14:paraId="79C9DDBF" w14:textId="77777777" w:rsidR="001F3859" w:rsidRPr="00C916B9" w:rsidRDefault="001F3859" w:rsidP="00BE1B5D">
                      <w:pPr>
                        <w:pStyle w:val="Caption"/>
                        <w:jc w:val="center"/>
                        <w:rPr>
                          <w:rFonts w:ascii="Bell MT" w:hAnsi="Bell MT"/>
                          <w:noProof/>
                          <w:sz w:val="24"/>
                          <w:szCs w:val="24"/>
                        </w:rPr>
                      </w:pPr>
                      <w:r>
                        <w:t>Home page of the app</w:t>
                      </w:r>
                    </w:p>
                  </w:txbxContent>
                </v:textbox>
                <w10:wrap type="topAndBottom"/>
              </v:shape>
            </w:pict>
          </mc:Fallback>
        </mc:AlternateContent>
      </w:r>
      <w:r w:rsidRPr="00801F40">
        <w:rPr>
          <w:noProof/>
          <w:lang w:val="en-US"/>
          <w:rPrChange w:id="2438" w:author="Etion Pinari" w:date="2021-01-06T12:27:00Z">
            <w:rPr>
              <w:noProof/>
            </w:rPr>
          </w:rPrChange>
        </w:rPr>
        <w:drawing>
          <wp:anchor distT="0" distB="0" distL="114300" distR="114300" simplePos="0" relativeHeight="251652096" behindDoc="0" locked="0" layoutInCell="1" allowOverlap="1" wp14:anchorId="65B65F3F" wp14:editId="589D88CC">
            <wp:simplePos x="0" y="0"/>
            <wp:positionH relativeFrom="column">
              <wp:posOffset>3588874</wp:posOffset>
            </wp:positionH>
            <wp:positionV relativeFrom="paragraph">
              <wp:posOffset>1302727</wp:posOffset>
            </wp:positionV>
            <wp:extent cx="2522220" cy="4106545"/>
            <wp:effectExtent l="0" t="0" r="0" b="8255"/>
            <wp:wrapTopAndBottom/>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522220" cy="4106545"/>
                    </a:xfrm>
                    <a:prstGeom prst="rect">
                      <a:avLst/>
                    </a:prstGeom>
                  </pic:spPr>
                </pic:pic>
              </a:graphicData>
            </a:graphic>
            <wp14:sizeRelH relativeFrom="margin">
              <wp14:pctWidth>0</wp14:pctWidth>
            </wp14:sizeRelH>
            <wp14:sizeRelV relativeFrom="margin">
              <wp14:pctHeight>0</wp14:pctHeight>
            </wp14:sizeRelV>
          </wp:anchor>
        </w:drawing>
      </w:r>
      <w:r w:rsidRPr="00801F40">
        <w:rPr>
          <w:noProof/>
          <w:lang w:val="en-US"/>
          <w:rPrChange w:id="2439" w:author="Etion Pinari" w:date="2021-01-06T12:27:00Z">
            <w:rPr>
              <w:noProof/>
            </w:rPr>
          </w:rPrChange>
        </w:rPr>
        <w:drawing>
          <wp:anchor distT="0" distB="0" distL="114300" distR="114300" simplePos="0" relativeHeight="251650048" behindDoc="1" locked="0" layoutInCell="1" allowOverlap="1" wp14:anchorId="24267802" wp14:editId="2E95E290">
            <wp:simplePos x="0" y="0"/>
            <wp:positionH relativeFrom="column">
              <wp:posOffset>110832</wp:posOffset>
            </wp:positionH>
            <wp:positionV relativeFrom="paragraph">
              <wp:posOffset>1305316</wp:posOffset>
            </wp:positionV>
            <wp:extent cx="2495550" cy="4097655"/>
            <wp:effectExtent l="0" t="0" r="0" b="0"/>
            <wp:wrapTopAndBottom/>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495550" cy="4097655"/>
                    </a:xfrm>
                    <a:prstGeom prst="rect">
                      <a:avLst/>
                    </a:prstGeom>
                  </pic:spPr>
                </pic:pic>
              </a:graphicData>
            </a:graphic>
          </wp:anchor>
        </w:drawing>
      </w:r>
      <w:r w:rsidRPr="00801F40">
        <w:rPr>
          <w:rStyle w:val="SubtleEmphasis"/>
          <w:rFonts w:ascii="Bell MT" w:hAnsi="Bell MT"/>
          <w:i w:val="0"/>
          <w:iCs w:val="0"/>
          <w:sz w:val="24"/>
          <w:szCs w:val="24"/>
          <w:lang w:val="en-US"/>
          <w:rPrChange w:id="2440" w:author="Etion Pinari" w:date="2021-01-06T12:27:00Z">
            <w:rPr>
              <w:rStyle w:val="SubtleEmphasis"/>
              <w:rFonts w:ascii="Bell MT" w:hAnsi="Bell MT"/>
              <w:i w:val="0"/>
              <w:iCs w:val="0"/>
              <w:sz w:val="24"/>
              <w:szCs w:val="24"/>
              <w:lang w:val="en-US"/>
            </w:rPr>
          </w:rPrChange>
        </w:rPr>
        <w:t>As already mentioned in RASD, the mobile app must have simple and intuitive interfaces, as to be easily usable by users that may not be practical with technology (as may be elderly people).</w:t>
      </w:r>
    </w:p>
    <w:p w14:paraId="6D877C4F" w14:textId="3B251D3E" w:rsidR="00BE1B5D" w:rsidRPr="00801F40" w:rsidRDefault="00BE1B5D" w:rsidP="00BE1B5D">
      <w:pPr>
        <w:spacing w:line="240" w:lineRule="auto"/>
        <w:ind w:left="720"/>
        <w:rPr>
          <w:rStyle w:val="SubtleEmphasis"/>
          <w:rFonts w:ascii="Bell MT" w:hAnsi="Bell MT"/>
          <w:i w:val="0"/>
          <w:iCs w:val="0"/>
          <w:sz w:val="24"/>
          <w:szCs w:val="24"/>
          <w:lang w:val="en-US"/>
          <w:rPrChange w:id="2441" w:author="Etion Pinari" w:date="2021-01-06T12:27:00Z">
            <w:rPr>
              <w:rStyle w:val="SubtleEmphasis"/>
              <w:rFonts w:ascii="Bell MT" w:hAnsi="Bell MT"/>
              <w:i w:val="0"/>
              <w:iCs w:val="0"/>
              <w:sz w:val="24"/>
              <w:szCs w:val="24"/>
              <w:lang w:val="en-US"/>
            </w:rPr>
          </w:rPrChange>
        </w:rPr>
      </w:pPr>
      <w:r w:rsidRPr="00801F40">
        <w:rPr>
          <w:rStyle w:val="SubtleEmphasis"/>
          <w:rFonts w:ascii="Bell MT" w:hAnsi="Bell MT"/>
          <w:i w:val="0"/>
          <w:iCs w:val="0"/>
          <w:sz w:val="24"/>
          <w:szCs w:val="24"/>
          <w:lang w:val="en-US"/>
          <w:rPrChange w:id="2442" w:author="Etion Pinari" w:date="2021-01-06T12:27:00Z">
            <w:rPr>
              <w:rStyle w:val="SubtleEmphasis"/>
              <w:rFonts w:ascii="Bell MT" w:hAnsi="Bell MT"/>
              <w:i w:val="0"/>
              <w:iCs w:val="0"/>
              <w:sz w:val="24"/>
              <w:szCs w:val="24"/>
              <w:lang w:val="en-US"/>
            </w:rPr>
          </w:rPrChange>
        </w:rPr>
        <w:t xml:space="preserve">The app will allow user to define first either the shop or the date and time, in the case </w:t>
      </w:r>
      <w:r w:rsidR="00901A5E" w:rsidRPr="00801F40">
        <w:rPr>
          <w:rStyle w:val="SubtleEmphasis"/>
          <w:rFonts w:ascii="Bell MT" w:hAnsi="Bell MT"/>
          <w:i w:val="0"/>
          <w:iCs w:val="0"/>
          <w:sz w:val="24"/>
          <w:szCs w:val="24"/>
          <w:lang w:val="en-US"/>
          <w:rPrChange w:id="2443" w:author="Etion Pinari" w:date="2021-01-06T12:27:00Z">
            <w:rPr>
              <w:rStyle w:val="SubtleEmphasis"/>
              <w:rFonts w:ascii="Bell MT" w:hAnsi="Bell MT"/>
              <w:i w:val="0"/>
              <w:iCs w:val="0"/>
              <w:sz w:val="24"/>
              <w:szCs w:val="24"/>
              <w:lang w:val="en-US"/>
            </w:rPr>
          </w:rPrChange>
        </w:rPr>
        <w:t>of “</w:t>
      </w:r>
      <w:r w:rsidRPr="00801F40">
        <w:rPr>
          <w:rStyle w:val="SubtleEmphasis"/>
          <w:rFonts w:ascii="Bell MT" w:hAnsi="Bell MT"/>
          <w:i w:val="0"/>
          <w:iCs w:val="0"/>
          <w:sz w:val="24"/>
          <w:szCs w:val="24"/>
          <w:lang w:val="en-US"/>
          <w:rPrChange w:id="2444" w:author="Etion Pinari" w:date="2021-01-06T12:27:00Z">
            <w:rPr>
              <w:rStyle w:val="SubtleEmphasis"/>
              <w:rFonts w:ascii="Bell MT" w:hAnsi="Bell MT"/>
              <w:i w:val="0"/>
              <w:iCs w:val="0"/>
              <w:sz w:val="24"/>
              <w:szCs w:val="24"/>
              <w:lang w:val="en-US"/>
            </w:rPr>
          </w:rPrChange>
        </w:rPr>
        <w:t>Book a visit”, it is not shown in this demo because it is similar and irrelevant.</w:t>
      </w:r>
    </w:p>
    <w:p w14:paraId="01B8DA97" w14:textId="77777777" w:rsidR="00BE1B5D" w:rsidRPr="00801F40" w:rsidRDefault="00BE1B5D" w:rsidP="00BE1B5D">
      <w:pPr>
        <w:spacing w:line="240" w:lineRule="auto"/>
        <w:ind w:left="720"/>
        <w:rPr>
          <w:rStyle w:val="SubtleEmphasis"/>
          <w:rFonts w:ascii="Bell MT" w:hAnsi="Bell MT"/>
          <w:sz w:val="24"/>
          <w:szCs w:val="24"/>
          <w:lang w:val="en-US"/>
          <w:rPrChange w:id="2445" w:author="Etion Pinari" w:date="2021-01-06T12:27:00Z">
            <w:rPr>
              <w:rStyle w:val="SubtleEmphasis"/>
              <w:rFonts w:ascii="Bell MT" w:hAnsi="Bell MT"/>
              <w:sz w:val="24"/>
              <w:szCs w:val="24"/>
              <w:lang w:val="en-US"/>
            </w:rPr>
          </w:rPrChange>
        </w:rPr>
      </w:pPr>
      <w:r w:rsidRPr="00801F40">
        <w:rPr>
          <w:rStyle w:val="SubtleEmphasis"/>
          <w:rFonts w:ascii="Bell MT" w:hAnsi="Bell MT"/>
          <w:sz w:val="24"/>
          <w:szCs w:val="24"/>
          <w:lang w:val="en-US"/>
          <w:rPrChange w:id="2446" w:author="Etion Pinari" w:date="2021-01-06T12:27:00Z">
            <w:rPr>
              <w:rStyle w:val="SubtleEmphasis"/>
              <w:rFonts w:ascii="Bell MT" w:hAnsi="Bell MT"/>
              <w:sz w:val="24"/>
              <w:szCs w:val="24"/>
              <w:lang w:val="en-US"/>
            </w:rPr>
          </w:rPrChange>
        </w:rPr>
        <w:t>*Mockups are taken from an interactive graphic demo with graphic-driving purposes only, linked in the “reference documents” paragraph.</w:t>
      </w:r>
    </w:p>
    <w:p w14:paraId="2BA677F2" w14:textId="77777777" w:rsidR="00BE1B5D" w:rsidRPr="00801F40" w:rsidRDefault="00BE1B5D" w:rsidP="00BE1B5D">
      <w:pPr>
        <w:spacing w:line="240" w:lineRule="auto"/>
        <w:ind w:left="720"/>
        <w:jc w:val="both"/>
        <w:rPr>
          <w:rStyle w:val="SubtleEmphasis"/>
          <w:rFonts w:ascii="Bell MT" w:hAnsi="Bell MT"/>
          <w:i w:val="0"/>
          <w:iCs w:val="0"/>
          <w:sz w:val="24"/>
          <w:szCs w:val="24"/>
          <w:lang w:val="en-US"/>
          <w:rPrChange w:id="2447" w:author="Etion Pinari" w:date="2021-01-06T12:27:00Z">
            <w:rPr>
              <w:rStyle w:val="SubtleEmphasis"/>
              <w:rFonts w:ascii="Bell MT" w:hAnsi="Bell MT"/>
              <w:i w:val="0"/>
              <w:iCs w:val="0"/>
              <w:sz w:val="24"/>
              <w:szCs w:val="24"/>
              <w:lang w:val="en-US"/>
            </w:rPr>
          </w:rPrChange>
        </w:rPr>
      </w:pPr>
      <w:r w:rsidRPr="00801F40">
        <w:rPr>
          <w:noProof/>
          <w:lang w:val="en-US"/>
          <w:rPrChange w:id="2448" w:author="Etion Pinari" w:date="2021-01-06T12:27:00Z">
            <w:rPr>
              <w:noProof/>
            </w:rPr>
          </w:rPrChange>
        </w:rPr>
        <w:lastRenderedPageBreak/>
        <mc:AlternateContent>
          <mc:Choice Requires="wps">
            <w:drawing>
              <wp:anchor distT="0" distB="0" distL="114300" distR="114300" simplePos="0" relativeHeight="251661312" behindDoc="0" locked="0" layoutInCell="1" allowOverlap="1" wp14:anchorId="3270BCD3" wp14:editId="472169BB">
                <wp:simplePos x="0" y="0"/>
                <wp:positionH relativeFrom="margin">
                  <wp:align>right</wp:align>
                </wp:positionH>
                <wp:positionV relativeFrom="paragraph">
                  <wp:posOffset>8428144</wp:posOffset>
                </wp:positionV>
                <wp:extent cx="2223770" cy="635"/>
                <wp:effectExtent l="0" t="0" r="5080" b="0"/>
                <wp:wrapNone/>
                <wp:docPr id="15" name="Text Box 15"/>
                <wp:cNvGraphicFramePr/>
                <a:graphic xmlns:a="http://schemas.openxmlformats.org/drawingml/2006/main">
                  <a:graphicData uri="http://schemas.microsoft.com/office/word/2010/wordprocessingShape">
                    <wps:wsp>
                      <wps:cNvSpPr txBox="1"/>
                      <wps:spPr>
                        <a:xfrm>
                          <a:off x="0" y="0"/>
                          <a:ext cx="2223770" cy="635"/>
                        </a:xfrm>
                        <a:prstGeom prst="rect">
                          <a:avLst/>
                        </a:prstGeom>
                        <a:solidFill>
                          <a:prstClr val="white"/>
                        </a:solidFill>
                        <a:ln>
                          <a:noFill/>
                        </a:ln>
                      </wps:spPr>
                      <wps:txbx>
                        <w:txbxContent>
                          <w:p w14:paraId="2E284132" w14:textId="77777777" w:rsidR="001F3859" w:rsidRPr="00F45241" w:rsidRDefault="001F3859" w:rsidP="00BE1B5D">
                            <w:pPr>
                              <w:pStyle w:val="Caption"/>
                              <w:rPr>
                                <w:rFonts w:ascii="Bell MT" w:hAnsi="Bell MT"/>
                                <w:noProof/>
                                <w:sz w:val="24"/>
                                <w:szCs w:val="24"/>
                              </w:rPr>
                            </w:pPr>
                            <w:r>
                              <w:t>book a visit as registered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0BCD3" id="Text Box 15" o:spid="_x0000_s1034" type="#_x0000_t202" style="position:absolute;left:0;text-align:left;margin-left:123.9pt;margin-top:663.65pt;width:175.1pt;height:.0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" stroked="f">
                <v:textbox style="mso-fit-shape-to-text:t" inset="0,0,0,0">
                  <w:txbxContent>
                    <w:p w14:paraId="2E284132" w14:textId="77777777" w:rsidR="001F3859" w:rsidRPr="00F45241" w:rsidRDefault="001F3859" w:rsidP="00BE1B5D">
                      <w:pPr>
                        <w:pStyle w:val="Caption"/>
                        <w:rPr>
                          <w:rFonts w:ascii="Bell MT" w:hAnsi="Bell MT"/>
                          <w:noProof/>
                          <w:sz w:val="24"/>
                          <w:szCs w:val="24"/>
                        </w:rPr>
                      </w:pPr>
                      <w:r>
                        <w:t>book a visit as registered user</w:t>
                      </w:r>
                    </w:p>
                  </w:txbxContent>
                </v:textbox>
                <w10:wrap anchorx="margin"/>
              </v:shape>
            </w:pict>
          </mc:Fallback>
        </mc:AlternateContent>
      </w:r>
      <w:r w:rsidRPr="00801F40">
        <w:rPr>
          <w:rFonts w:ascii="Bell MT" w:hAnsi="Bell MT"/>
          <w:noProof/>
          <w:sz w:val="24"/>
          <w:szCs w:val="24"/>
          <w:lang w:val="en-US"/>
          <w:rPrChange w:id="2449" w:author="Etion Pinari" w:date="2021-01-06T12:27:00Z">
            <w:rPr>
              <w:rFonts w:ascii="Bell MT" w:hAnsi="Bell MT"/>
              <w:noProof/>
              <w:sz w:val="24"/>
              <w:szCs w:val="24"/>
            </w:rPr>
          </w:rPrChange>
        </w:rPr>
        <w:drawing>
          <wp:anchor distT="0" distB="0" distL="114300" distR="114300" simplePos="0" relativeHeight="251660288" behindDoc="0" locked="0" layoutInCell="1" allowOverlap="1" wp14:anchorId="2BA0BBE1" wp14:editId="67E20658">
            <wp:simplePos x="0" y="0"/>
            <wp:positionH relativeFrom="column">
              <wp:posOffset>3792008</wp:posOffset>
            </wp:positionH>
            <wp:positionV relativeFrom="paragraph">
              <wp:posOffset>4720590</wp:posOffset>
            </wp:positionV>
            <wp:extent cx="2223770" cy="3710305"/>
            <wp:effectExtent l="0" t="0" r="5080" b="4445"/>
            <wp:wrapTopAndBottom/>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223770" cy="3710305"/>
                    </a:xfrm>
                    <a:prstGeom prst="rect">
                      <a:avLst/>
                    </a:prstGeom>
                  </pic:spPr>
                </pic:pic>
              </a:graphicData>
            </a:graphic>
            <wp14:sizeRelH relativeFrom="margin">
              <wp14:pctWidth>0</wp14:pctWidth>
            </wp14:sizeRelH>
            <wp14:sizeRelV relativeFrom="margin">
              <wp14:pctHeight>0</wp14:pctHeight>
            </wp14:sizeRelV>
          </wp:anchor>
        </w:drawing>
      </w:r>
      <w:r w:rsidRPr="00801F40">
        <w:rPr>
          <w:noProof/>
          <w:lang w:val="en-US"/>
          <w:rPrChange w:id="2450" w:author="Etion Pinari" w:date="2021-01-06T12:27:00Z">
            <w:rPr>
              <w:noProof/>
            </w:rPr>
          </w:rPrChange>
        </w:rPr>
        <mc:AlternateContent>
          <mc:Choice Requires="wps">
            <w:drawing>
              <wp:anchor distT="0" distB="0" distL="114300" distR="114300" simplePos="0" relativeHeight="251659264" behindDoc="0" locked="0" layoutInCell="1" allowOverlap="1" wp14:anchorId="549C0206" wp14:editId="651A4EE2">
                <wp:simplePos x="0" y="0"/>
                <wp:positionH relativeFrom="column">
                  <wp:posOffset>659977</wp:posOffset>
                </wp:positionH>
                <wp:positionV relativeFrom="paragraph">
                  <wp:posOffset>8446982</wp:posOffset>
                </wp:positionV>
                <wp:extent cx="2209800" cy="28956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209800" cy="289560"/>
                        </a:xfrm>
                        <a:prstGeom prst="rect">
                          <a:avLst/>
                        </a:prstGeom>
                        <a:solidFill>
                          <a:prstClr val="white"/>
                        </a:solidFill>
                        <a:ln>
                          <a:noFill/>
                        </a:ln>
                      </wps:spPr>
                      <wps:txbx>
                        <w:txbxContent>
                          <w:p w14:paraId="6BB711EB" w14:textId="77777777" w:rsidR="001F3859" w:rsidRPr="00B70500" w:rsidRDefault="001F3859" w:rsidP="00BE1B5D">
                            <w:pPr>
                              <w:pStyle w:val="Caption"/>
                              <w:rPr>
                                <w:rFonts w:ascii="Bell MT" w:hAnsi="Bell MT"/>
                                <w:noProof/>
                                <w:sz w:val="24"/>
                                <w:szCs w:val="24"/>
                              </w:rPr>
                            </w:pPr>
                            <w:r>
                              <w:t>book a visit as Guest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C0206" id="Text Box 13" o:spid="_x0000_s1035" type="#_x0000_t202" style="position:absolute;left:0;text-align:left;margin-left:51.95pt;margin-top:665.1pt;width:174pt;height:22.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" stroked="f">
                <v:textbox style="mso-fit-shape-to-text:t" inset="0,0,0,0">
                  <w:txbxContent>
                    <w:p w14:paraId="6BB711EB" w14:textId="77777777" w:rsidR="001F3859" w:rsidRPr="00B70500" w:rsidRDefault="001F3859" w:rsidP="00BE1B5D">
                      <w:pPr>
                        <w:pStyle w:val="Caption"/>
                        <w:rPr>
                          <w:rFonts w:ascii="Bell MT" w:hAnsi="Bell MT"/>
                          <w:noProof/>
                          <w:sz w:val="24"/>
                          <w:szCs w:val="24"/>
                        </w:rPr>
                      </w:pPr>
                      <w:r>
                        <w:t>book a visit as Guest</w:t>
                      </w:r>
                    </w:p>
                  </w:txbxContent>
                </v:textbox>
              </v:shape>
            </w:pict>
          </mc:Fallback>
        </mc:AlternateContent>
      </w:r>
      <w:r w:rsidRPr="00801F40">
        <w:rPr>
          <w:rFonts w:ascii="Bell MT" w:hAnsi="Bell MT"/>
          <w:noProof/>
          <w:sz w:val="24"/>
          <w:szCs w:val="24"/>
          <w:lang w:val="en-US"/>
          <w:rPrChange w:id="2451" w:author="Etion Pinari" w:date="2021-01-06T12:27:00Z">
            <w:rPr>
              <w:rFonts w:ascii="Bell MT" w:hAnsi="Bell MT"/>
              <w:noProof/>
              <w:sz w:val="24"/>
              <w:szCs w:val="24"/>
            </w:rPr>
          </w:rPrChange>
        </w:rPr>
        <w:drawing>
          <wp:anchor distT="0" distB="0" distL="114300" distR="114300" simplePos="0" relativeHeight="251658240" behindDoc="0" locked="0" layoutInCell="1" allowOverlap="1" wp14:anchorId="144D1A70" wp14:editId="3D512A0A">
            <wp:simplePos x="0" y="0"/>
            <wp:positionH relativeFrom="margin">
              <wp:posOffset>150495</wp:posOffset>
            </wp:positionH>
            <wp:positionV relativeFrom="paragraph">
              <wp:posOffset>4722495</wp:posOffset>
            </wp:positionV>
            <wp:extent cx="2209800" cy="3706495"/>
            <wp:effectExtent l="0" t="0" r="0"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9">
                      <a:extLst>
                        <a:ext uri="{28A0092B-C50C-407E-A947-70E740481C1C}">
                          <a14:useLocalDpi xmlns:a14="http://schemas.microsoft.com/office/drawing/2010/main" val="0"/>
                        </a:ext>
                      </a:extLst>
                    </a:blip>
                    <a:stretch>
                      <a:fillRect/>
                    </a:stretch>
                  </pic:blipFill>
                  <pic:spPr>
                    <a:xfrm>
                      <a:off x="0" y="0"/>
                      <a:ext cx="2209800" cy="3706495"/>
                    </a:xfrm>
                    <a:prstGeom prst="rect">
                      <a:avLst/>
                    </a:prstGeom>
                  </pic:spPr>
                </pic:pic>
              </a:graphicData>
            </a:graphic>
            <wp14:sizeRelH relativeFrom="margin">
              <wp14:pctWidth>0</wp14:pctWidth>
            </wp14:sizeRelH>
            <wp14:sizeRelV relativeFrom="margin">
              <wp14:pctHeight>0</wp14:pctHeight>
            </wp14:sizeRelV>
          </wp:anchor>
        </w:drawing>
      </w:r>
      <w:r w:rsidRPr="00801F40">
        <w:rPr>
          <w:noProof/>
          <w:lang w:val="en-US"/>
          <w:rPrChange w:id="2452" w:author="Etion Pinari" w:date="2021-01-06T12:27:00Z">
            <w:rPr>
              <w:noProof/>
            </w:rPr>
          </w:rPrChange>
        </w:rPr>
        <mc:AlternateContent>
          <mc:Choice Requires="wps">
            <w:drawing>
              <wp:anchor distT="0" distB="0" distL="114300" distR="114300" simplePos="0" relativeHeight="251657216" behindDoc="0" locked="0" layoutInCell="1" allowOverlap="1" wp14:anchorId="1A9E818D" wp14:editId="6DC697B9">
                <wp:simplePos x="0" y="0"/>
                <wp:positionH relativeFrom="column">
                  <wp:posOffset>3627755</wp:posOffset>
                </wp:positionH>
                <wp:positionV relativeFrom="paragraph">
                  <wp:posOffset>3866938</wp:posOffset>
                </wp:positionV>
                <wp:extent cx="247205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472055" cy="635"/>
                        </a:xfrm>
                        <a:prstGeom prst="rect">
                          <a:avLst/>
                        </a:prstGeom>
                        <a:solidFill>
                          <a:prstClr val="white"/>
                        </a:solidFill>
                        <a:ln>
                          <a:noFill/>
                        </a:ln>
                      </wps:spPr>
                      <wps:txbx>
                        <w:txbxContent>
                          <w:p w14:paraId="0D9007C6" w14:textId="77777777" w:rsidR="001F3859" w:rsidRPr="00CE15D9" w:rsidRDefault="001F3859" w:rsidP="00BE1B5D">
                            <w:pPr>
                              <w:pStyle w:val="Caption"/>
                              <w:jc w:val="center"/>
                              <w:rPr>
                                <w:noProof/>
                              </w:rPr>
                            </w:pPr>
                            <w:r>
                              <w:t>Ticket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E818D" id="Text Box 9" o:spid="_x0000_s1036" type="#_x0000_t202" style="position:absolute;left:0;text-align:left;margin-left:285.65pt;margin-top:304.5pt;width:194.6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" stroked="f">
                <v:textbox style="mso-fit-shape-to-text:t" inset="0,0,0,0">
                  <w:txbxContent>
                    <w:p w14:paraId="0D9007C6" w14:textId="77777777" w:rsidR="001F3859" w:rsidRPr="00CE15D9" w:rsidRDefault="001F3859" w:rsidP="00BE1B5D">
                      <w:pPr>
                        <w:pStyle w:val="Caption"/>
                        <w:jc w:val="center"/>
                        <w:rPr>
                          <w:noProof/>
                        </w:rPr>
                      </w:pPr>
                      <w:r>
                        <w:t>Ticket Confirmation</w:t>
                      </w:r>
                    </w:p>
                  </w:txbxContent>
                </v:textbox>
                <w10:wrap type="topAndBottom"/>
              </v:shape>
            </w:pict>
          </mc:Fallback>
        </mc:AlternateContent>
      </w:r>
      <w:r w:rsidRPr="00801F40">
        <w:rPr>
          <w:noProof/>
          <w:lang w:val="en-US"/>
          <w:rPrChange w:id="2453" w:author="Etion Pinari" w:date="2021-01-06T12:27:00Z">
            <w:rPr>
              <w:noProof/>
            </w:rPr>
          </w:rPrChange>
        </w:rPr>
        <w:drawing>
          <wp:anchor distT="0" distB="0" distL="114300" distR="114300" simplePos="0" relativeHeight="251651072" behindDoc="0" locked="0" layoutInCell="1" allowOverlap="1" wp14:anchorId="26F5ED90" wp14:editId="76B78918">
            <wp:simplePos x="0" y="0"/>
            <wp:positionH relativeFrom="margin">
              <wp:posOffset>3690832</wp:posOffset>
            </wp:positionH>
            <wp:positionV relativeFrom="paragraph">
              <wp:posOffset>16933</wp:posOffset>
            </wp:positionV>
            <wp:extent cx="2336800" cy="3855720"/>
            <wp:effectExtent l="0" t="0" r="6350" b="0"/>
            <wp:wrapTopAndBottom/>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336800" cy="3855720"/>
                    </a:xfrm>
                    <a:prstGeom prst="rect">
                      <a:avLst/>
                    </a:prstGeom>
                  </pic:spPr>
                </pic:pic>
              </a:graphicData>
            </a:graphic>
            <wp14:sizeRelH relativeFrom="margin">
              <wp14:pctWidth>0</wp14:pctWidth>
            </wp14:sizeRelH>
            <wp14:sizeRelV relativeFrom="margin">
              <wp14:pctHeight>0</wp14:pctHeight>
            </wp14:sizeRelV>
          </wp:anchor>
        </w:drawing>
      </w:r>
      <w:r w:rsidRPr="00801F40">
        <w:rPr>
          <w:noProof/>
          <w:lang w:val="en-US"/>
          <w:rPrChange w:id="2454" w:author="Etion Pinari" w:date="2021-01-06T12:27:00Z">
            <w:rPr>
              <w:noProof/>
            </w:rPr>
          </w:rPrChange>
        </w:rPr>
        <mc:AlternateContent>
          <mc:Choice Requires="wps">
            <w:drawing>
              <wp:anchor distT="0" distB="0" distL="114300" distR="114300" simplePos="0" relativeHeight="251656192" behindDoc="0" locked="0" layoutInCell="1" allowOverlap="1" wp14:anchorId="0A639297" wp14:editId="7A134557">
                <wp:simplePos x="0" y="0"/>
                <wp:positionH relativeFrom="margin">
                  <wp:align>left</wp:align>
                </wp:positionH>
                <wp:positionV relativeFrom="paragraph">
                  <wp:posOffset>3921548</wp:posOffset>
                </wp:positionV>
                <wp:extent cx="2506980" cy="635"/>
                <wp:effectExtent l="0" t="0" r="7620" b="0"/>
                <wp:wrapTopAndBottom/>
                <wp:docPr id="8" name="Text Box 8"/>
                <wp:cNvGraphicFramePr/>
                <a:graphic xmlns:a="http://schemas.openxmlformats.org/drawingml/2006/main">
                  <a:graphicData uri="http://schemas.microsoft.com/office/word/2010/wordprocessingShape">
                    <wps:wsp>
                      <wps:cNvSpPr txBox="1"/>
                      <wps:spPr>
                        <a:xfrm>
                          <a:off x="0" y="0"/>
                          <a:ext cx="2506980" cy="635"/>
                        </a:xfrm>
                        <a:prstGeom prst="rect">
                          <a:avLst/>
                        </a:prstGeom>
                        <a:solidFill>
                          <a:prstClr val="white"/>
                        </a:solidFill>
                        <a:ln>
                          <a:noFill/>
                        </a:ln>
                      </wps:spPr>
                      <wps:txbx>
                        <w:txbxContent>
                          <w:p w14:paraId="7B36E2C8" w14:textId="77777777" w:rsidR="001F3859" w:rsidRPr="00126B00" w:rsidRDefault="001F3859" w:rsidP="00BE1B5D">
                            <w:pPr>
                              <w:pStyle w:val="Caption"/>
                              <w:jc w:val="center"/>
                              <w:rPr>
                                <w:rFonts w:ascii="Bell MT" w:hAnsi="Bell MT"/>
                                <w:noProof/>
                                <w:sz w:val="24"/>
                                <w:szCs w:val="24"/>
                              </w:rPr>
                            </w:pPr>
                            <w:r>
                              <w:t>Ticket proposal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39297" id="Text Box 8" o:spid="_x0000_s1037" type="#_x0000_t202" style="position:absolute;left:0;text-align:left;margin-left:0;margin-top:308.8pt;width:197.4pt;height:.05pt;z-index:251656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vL2LQIAAGQEAAAOAAAAZHJzL2Uyb0RvYy54bWysVMFu2zAMvQ/YPwi6L04yN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" stroked="f">
                <v:textbox style="mso-fit-shape-to-text:t" inset="0,0,0,0">
                  <w:txbxContent>
                    <w:p w14:paraId="7B36E2C8" w14:textId="77777777" w:rsidR="001F3859" w:rsidRPr="00126B00" w:rsidRDefault="001F3859" w:rsidP="00BE1B5D">
                      <w:pPr>
                        <w:pStyle w:val="Caption"/>
                        <w:jc w:val="center"/>
                        <w:rPr>
                          <w:rFonts w:ascii="Bell MT" w:hAnsi="Bell MT"/>
                          <w:noProof/>
                          <w:sz w:val="24"/>
                          <w:szCs w:val="24"/>
                        </w:rPr>
                      </w:pPr>
                      <w:r>
                        <w:t>Ticket proposal</w:t>
                      </w:r>
                    </w:p>
                  </w:txbxContent>
                </v:textbox>
                <w10:wrap type="topAndBottom" anchorx="margin"/>
              </v:shape>
            </w:pict>
          </mc:Fallback>
        </mc:AlternateContent>
      </w:r>
      <w:r w:rsidRPr="00801F40">
        <w:rPr>
          <w:noProof/>
          <w:lang w:val="en-US"/>
          <w:rPrChange w:id="2455" w:author="Etion Pinari" w:date="2021-01-06T12:27:00Z">
            <w:rPr>
              <w:noProof/>
            </w:rPr>
          </w:rPrChange>
        </w:rPr>
        <w:drawing>
          <wp:anchor distT="0" distB="0" distL="114300" distR="114300" simplePos="0" relativeHeight="251653120" behindDoc="0" locked="0" layoutInCell="1" allowOverlap="1" wp14:anchorId="4C9E48BA" wp14:editId="505822E6">
            <wp:simplePos x="0" y="0"/>
            <wp:positionH relativeFrom="column">
              <wp:posOffset>41487</wp:posOffset>
            </wp:positionH>
            <wp:positionV relativeFrom="paragraph">
              <wp:posOffset>-423</wp:posOffset>
            </wp:positionV>
            <wp:extent cx="2385695" cy="3894455"/>
            <wp:effectExtent l="0" t="0" r="0" b="0"/>
            <wp:wrapTopAndBottom/>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385695" cy="3894455"/>
                    </a:xfrm>
                    <a:prstGeom prst="rect">
                      <a:avLst/>
                    </a:prstGeom>
                  </pic:spPr>
                </pic:pic>
              </a:graphicData>
            </a:graphic>
            <wp14:sizeRelH relativeFrom="margin">
              <wp14:pctWidth>0</wp14:pctWidth>
            </wp14:sizeRelH>
            <wp14:sizeRelV relativeFrom="margin">
              <wp14:pctHeight>0</wp14:pctHeight>
            </wp14:sizeRelV>
          </wp:anchor>
        </w:drawing>
      </w:r>
      <w:r w:rsidRPr="00801F40">
        <w:rPr>
          <w:rStyle w:val="SubtleEmphasis"/>
          <w:rFonts w:ascii="Bell MT" w:hAnsi="Bell MT"/>
          <w:sz w:val="24"/>
          <w:szCs w:val="24"/>
          <w:lang w:val="en-US"/>
          <w:rPrChange w:id="2456" w:author="Etion Pinari" w:date="2021-01-06T12:27:00Z">
            <w:rPr>
              <w:rStyle w:val="SubtleEmphasis"/>
              <w:rFonts w:ascii="Bell MT" w:hAnsi="Bell MT"/>
              <w:sz w:val="24"/>
              <w:szCs w:val="24"/>
              <w:lang w:val="en-US"/>
            </w:rPr>
          </w:rPrChange>
        </w:rPr>
        <w:t>In the case of “book a visit”, after the shop selection, the app will allow registered users to select their shopping list:</w:t>
      </w:r>
    </w:p>
    <w:p w14:paraId="20904680" w14:textId="2C545563" w:rsidR="00BE1B5D" w:rsidRPr="00801F40" w:rsidRDefault="00BE1B5D" w:rsidP="00634813">
      <w:pPr>
        <w:ind w:left="720"/>
        <w:rPr>
          <w:rFonts w:ascii="Bell MT" w:hAnsi="Bell MT"/>
          <w:lang w:val="en-US"/>
          <w:rPrChange w:id="2457" w:author="Etion Pinari" w:date="2021-01-06T12:27:00Z">
            <w:rPr>
              <w:rFonts w:ascii="Bell MT" w:hAnsi="Bell MT"/>
              <w:lang w:val="en-GB"/>
            </w:rPr>
          </w:rPrChange>
        </w:rPr>
      </w:pPr>
    </w:p>
    <w:p w14:paraId="036CF312" w14:textId="1FDDEDDD" w:rsidR="006625AC" w:rsidRPr="00801F40" w:rsidRDefault="006625AC">
      <w:pPr>
        <w:rPr>
          <w:rFonts w:ascii="Bell MT" w:hAnsi="Bell MT"/>
          <w:lang w:val="en-US"/>
          <w:rPrChange w:id="2458" w:author="Etion Pinari" w:date="2021-01-06T12:27:00Z">
            <w:rPr>
              <w:rFonts w:ascii="Bell MT" w:hAnsi="Bell MT"/>
              <w:lang w:val="en-GB"/>
            </w:rPr>
          </w:rPrChange>
        </w:rPr>
      </w:pPr>
      <w:r w:rsidRPr="00801F40">
        <w:rPr>
          <w:rFonts w:ascii="Bell MT" w:hAnsi="Bell MT"/>
          <w:lang w:val="en-US"/>
          <w:rPrChange w:id="2459" w:author="Etion Pinari" w:date="2021-01-06T12:27:00Z">
            <w:rPr>
              <w:rFonts w:ascii="Bell MT" w:hAnsi="Bell MT"/>
              <w:lang w:val="en-GB"/>
            </w:rPr>
          </w:rPrChange>
        </w:rPr>
        <w:br w:type="page"/>
      </w:r>
    </w:p>
    <w:p w14:paraId="1FFAF913" w14:textId="512B1042" w:rsidR="00901A5E" w:rsidRPr="00801F40" w:rsidRDefault="00901A5E" w:rsidP="00634813">
      <w:pPr>
        <w:pStyle w:val="ListParagraph"/>
        <w:numPr>
          <w:ilvl w:val="1"/>
          <w:numId w:val="23"/>
        </w:numPr>
        <w:rPr>
          <w:rFonts w:ascii="Bell MT" w:hAnsi="Bell MT"/>
          <w:i/>
          <w:iCs/>
          <w:lang w:val="en-US"/>
          <w:rPrChange w:id="2460" w:author="Etion Pinari" w:date="2021-01-06T12:27:00Z">
            <w:rPr>
              <w:rFonts w:ascii="Bell MT" w:hAnsi="Bell MT"/>
              <w:i/>
              <w:iCs/>
              <w:lang w:val="en-GB"/>
            </w:rPr>
          </w:rPrChange>
        </w:rPr>
      </w:pPr>
      <w:r w:rsidRPr="00801F40">
        <w:rPr>
          <w:rFonts w:ascii="Bell MT" w:hAnsi="Bell MT"/>
          <w:i/>
          <w:iCs/>
          <w:sz w:val="28"/>
          <w:szCs w:val="28"/>
          <w:lang w:val="en-US"/>
          <w:rPrChange w:id="2461" w:author="Etion Pinari" w:date="2021-01-06T12:27:00Z">
            <w:rPr>
              <w:rFonts w:ascii="Bell MT" w:hAnsi="Bell MT"/>
              <w:i/>
              <w:iCs/>
              <w:sz w:val="28"/>
              <w:szCs w:val="28"/>
              <w:lang w:val="en-GB"/>
            </w:rPr>
          </w:rPrChange>
        </w:rPr>
        <w:lastRenderedPageBreak/>
        <w:t>Shop Manager Web App mockups</w:t>
      </w:r>
      <w:r w:rsidRPr="00801F40">
        <w:rPr>
          <w:rFonts w:ascii="Bell MT" w:hAnsi="Bell MT"/>
          <w:i/>
          <w:iCs/>
          <w:lang w:val="en-US"/>
          <w:rPrChange w:id="2462" w:author="Etion Pinari" w:date="2021-01-06T12:27:00Z">
            <w:rPr>
              <w:rFonts w:ascii="Bell MT" w:hAnsi="Bell MT"/>
              <w:i/>
              <w:iCs/>
              <w:lang w:val="en-GB"/>
            </w:rPr>
          </w:rPrChange>
        </w:rPr>
        <w:br/>
      </w:r>
    </w:p>
    <w:p w14:paraId="1013B143" w14:textId="435A4B90" w:rsidR="00C53461" w:rsidRPr="00801F40" w:rsidRDefault="00C53461" w:rsidP="00634813">
      <w:pPr>
        <w:pStyle w:val="ListParagraph"/>
        <w:jc w:val="both"/>
        <w:rPr>
          <w:rFonts w:ascii="Bell MT" w:hAnsi="Bell MT"/>
          <w:lang w:val="en-US"/>
          <w:rPrChange w:id="2463" w:author="Etion Pinari" w:date="2021-01-06T12:27:00Z">
            <w:rPr>
              <w:rFonts w:ascii="Bell MT" w:hAnsi="Bell MT"/>
              <w:lang w:val="en-GB"/>
            </w:rPr>
          </w:rPrChange>
        </w:rPr>
      </w:pPr>
      <w:r w:rsidRPr="00801F40">
        <w:rPr>
          <w:rFonts w:ascii="Bell MT" w:hAnsi="Bell MT"/>
          <w:lang w:val="en-US"/>
          <w:rPrChange w:id="2464" w:author="Etion Pinari" w:date="2021-01-06T12:27:00Z">
            <w:rPr>
              <w:rFonts w:ascii="Bell MT" w:hAnsi="Bell MT"/>
              <w:lang w:val="en-GB"/>
            </w:rPr>
          </w:rPrChange>
        </w:rPr>
        <w:t xml:space="preserve">The web app for managers will allow only to login with an authorized account. For security purposes, such account cannot be registered directly through the Web App, but it </w:t>
      </w:r>
      <w:proofErr w:type="gramStart"/>
      <w:r w:rsidRPr="00801F40">
        <w:rPr>
          <w:rFonts w:ascii="Bell MT" w:hAnsi="Bell MT"/>
          <w:lang w:val="en-US"/>
          <w:rPrChange w:id="2465" w:author="Etion Pinari" w:date="2021-01-06T12:27:00Z">
            <w:rPr>
              <w:rFonts w:ascii="Bell MT" w:hAnsi="Bell MT"/>
              <w:lang w:val="en-GB"/>
            </w:rPr>
          </w:rPrChange>
        </w:rPr>
        <w:t>has to</w:t>
      </w:r>
      <w:proofErr w:type="gramEnd"/>
      <w:r w:rsidRPr="00801F40">
        <w:rPr>
          <w:rFonts w:ascii="Bell MT" w:hAnsi="Bell MT"/>
          <w:lang w:val="en-US"/>
          <w:rPrChange w:id="2466" w:author="Etion Pinari" w:date="2021-01-06T12:27:00Z">
            <w:rPr>
              <w:rFonts w:ascii="Bell MT" w:hAnsi="Bell MT"/>
              <w:lang w:val="en-GB"/>
            </w:rPr>
          </w:rPrChange>
        </w:rPr>
        <w:t xml:space="preserve"> be set up by </w:t>
      </w:r>
      <w:proofErr w:type="spellStart"/>
      <w:r w:rsidRPr="00801F40">
        <w:rPr>
          <w:rFonts w:ascii="Bell MT" w:hAnsi="Bell MT"/>
          <w:lang w:val="en-US"/>
          <w:rPrChange w:id="2467" w:author="Etion Pinari" w:date="2021-01-06T12:27:00Z">
            <w:rPr>
              <w:rFonts w:ascii="Bell MT" w:hAnsi="Bell MT"/>
              <w:lang w:val="en-GB"/>
            </w:rPr>
          </w:rPrChange>
        </w:rPr>
        <w:t>C</w:t>
      </w:r>
      <w:r w:rsidR="005E5B74" w:rsidRPr="00801F40">
        <w:rPr>
          <w:rFonts w:ascii="Bell MT" w:hAnsi="Bell MT"/>
          <w:lang w:val="en-US"/>
          <w:rPrChange w:id="2468" w:author="Etion Pinari" w:date="2021-01-06T12:27:00Z">
            <w:rPr>
              <w:rFonts w:ascii="Bell MT" w:hAnsi="Bell MT"/>
              <w:lang w:val="en-GB"/>
            </w:rPr>
          </w:rPrChange>
        </w:rPr>
        <w:t>L</w:t>
      </w:r>
      <w:r w:rsidRPr="00801F40">
        <w:rPr>
          <w:rFonts w:ascii="Bell MT" w:hAnsi="Bell MT"/>
          <w:lang w:val="en-US"/>
          <w:rPrChange w:id="2469" w:author="Etion Pinari" w:date="2021-01-06T12:27:00Z">
            <w:rPr>
              <w:rFonts w:ascii="Bell MT" w:hAnsi="Bell MT"/>
              <w:lang w:val="en-GB"/>
            </w:rPr>
          </w:rPrChange>
        </w:rPr>
        <w:t>up</w:t>
      </w:r>
      <w:proofErr w:type="spellEnd"/>
      <w:r w:rsidRPr="00801F40">
        <w:rPr>
          <w:rFonts w:ascii="Bell MT" w:hAnsi="Bell MT"/>
          <w:lang w:val="en-US"/>
          <w:rPrChange w:id="2470" w:author="Etion Pinari" w:date="2021-01-06T12:27:00Z">
            <w:rPr>
              <w:rFonts w:ascii="Bell MT" w:hAnsi="Bell MT"/>
              <w:lang w:val="en-GB"/>
            </w:rPr>
          </w:rPrChange>
        </w:rPr>
        <w:t xml:space="preserve"> System</w:t>
      </w:r>
      <w:ins w:id="2471" w:author="Giorgio Romeo" w:date="2020-12-31T10:02:00Z">
        <w:r w:rsidR="00FF55BD" w:rsidRPr="00801F40">
          <w:rPr>
            <w:rFonts w:ascii="Bell MT" w:hAnsi="Bell MT"/>
            <w:lang w:val="en-US"/>
            <w:rPrChange w:id="2472" w:author="Etion Pinari" w:date="2021-01-06T12:27:00Z">
              <w:rPr>
                <w:rFonts w:ascii="Bell MT" w:hAnsi="Bell MT"/>
                <w:lang w:val="en-GB"/>
              </w:rPr>
            </w:rPrChange>
          </w:rPr>
          <w:tab/>
        </w:r>
      </w:ins>
      <w:del w:id="2473" w:author="Giorgio Romeo" w:date="2020-12-31T10:02:00Z">
        <w:r w:rsidRPr="00801F40" w:rsidDel="00FF55BD">
          <w:rPr>
            <w:rFonts w:ascii="Bell MT" w:hAnsi="Bell MT"/>
            <w:lang w:val="en-US"/>
            <w:rPrChange w:id="2474" w:author="Etion Pinari" w:date="2021-01-06T12:27:00Z">
              <w:rPr>
                <w:rFonts w:ascii="Bell MT" w:hAnsi="Bell MT"/>
                <w:lang w:val="en-GB"/>
              </w:rPr>
            </w:rPrChange>
          </w:rPr>
          <w:delText xml:space="preserve"> </w:delText>
        </w:r>
      </w:del>
      <w:r w:rsidRPr="00801F40">
        <w:rPr>
          <w:rFonts w:ascii="Bell MT" w:hAnsi="Bell MT"/>
          <w:lang w:val="en-US"/>
          <w:rPrChange w:id="2475" w:author="Etion Pinari" w:date="2021-01-06T12:27:00Z">
            <w:rPr>
              <w:rFonts w:ascii="Bell MT" w:hAnsi="Bell MT"/>
              <w:lang w:val="en-GB"/>
            </w:rPr>
          </w:rPrChange>
        </w:rPr>
        <w:t>staff</w:t>
      </w:r>
      <w:ins w:id="2476" w:author="Giorgio Romeo" w:date="2020-12-31T10:02:00Z">
        <w:r w:rsidR="00FF55BD" w:rsidRPr="00801F40">
          <w:rPr>
            <w:rFonts w:ascii="Bell MT" w:hAnsi="Bell MT"/>
            <w:lang w:val="en-US"/>
            <w:rPrChange w:id="2477" w:author="Etion Pinari" w:date="2021-01-06T12:27:00Z">
              <w:rPr>
                <w:rFonts w:ascii="Bell MT" w:hAnsi="Bell MT"/>
                <w:lang w:val="en-GB"/>
              </w:rPr>
            </w:rPrChange>
          </w:rPr>
          <w:t xml:space="preserve"> </w:t>
        </w:r>
      </w:ins>
      <w:del w:id="2478" w:author="Giorgio Romeo" w:date="2020-12-31T10:02:00Z">
        <w:r w:rsidRPr="00801F40" w:rsidDel="00FF55BD">
          <w:rPr>
            <w:rFonts w:ascii="Bell MT" w:hAnsi="Bell MT"/>
            <w:lang w:val="en-US"/>
            <w:rPrChange w:id="2479" w:author="Etion Pinari" w:date="2021-01-06T12:27:00Z">
              <w:rPr>
                <w:rFonts w:ascii="Bell MT" w:hAnsi="Bell MT"/>
                <w:lang w:val="en-GB"/>
              </w:rPr>
            </w:rPrChange>
          </w:rPr>
          <w:delText xml:space="preserve"> </w:delText>
        </w:r>
      </w:del>
      <w:r w:rsidRPr="00801F40">
        <w:rPr>
          <w:rFonts w:ascii="Bell MT" w:hAnsi="Bell MT"/>
          <w:lang w:val="en-US"/>
          <w:rPrChange w:id="2480" w:author="Etion Pinari" w:date="2021-01-06T12:27:00Z">
            <w:rPr>
              <w:rFonts w:ascii="Bell MT" w:hAnsi="Bell MT"/>
              <w:lang w:val="en-GB"/>
            </w:rPr>
          </w:rPrChange>
        </w:rPr>
        <w:t>through</w:t>
      </w:r>
      <w:ins w:id="2481" w:author="Giorgio Romeo" w:date="2020-12-31T10:02:00Z">
        <w:r w:rsidR="00FF55BD" w:rsidRPr="00801F40">
          <w:rPr>
            <w:rFonts w:ascii="Bell MT" w:hAnsi="Bell MT"/>
            <w:lang w:val="en-US"/>
            <w:rPrChange w:id="2482" w:author="Etion Pinari" w:date="2021-01-06T12:27:00Z">
              <w:rPr>
                <w:rFonts w:ascii="Bell MT" w:hAnsi="Bell MT"/>
                <w:lang w:val="en-GB"/>
              </w:rPr>
            </w:rPrChange>
          </w:rPr>
          <w:t xml:space="preserve"> </w:t>
        </w:r>
      </w:ins>
      <w:del w:id="2483" w:author="Giorgio Romeo" w:date="2020-12-31T10:02:00Z">
        <w:r w:rsidRPr="00801F40" w:rsidDel="00FF55BD">
          <w:rPr>
            <w:rFonts w:ascii="Bell MT" w:hAnsi="Bell MT"/>
            <w:lang w:val="en-US"/>
            <w:rPrChange w:id="2484" w:author="Etion Pinari" w:date="2021-01-06T12:27:00Z">
              <w:rPr>
                <w:rFonts w:ascii="Bell MT" w:hAnsi="Bell MT"/>
                <w:lang w:val="en-GB"/>
              </w:rPr>
            </w:rPrChange>
          </w:rPr>
          <w:delText xml:space="preserve"> </w:delText>
        </w:r>
      </w:del>
      <w:r w:rsidR="002C5C05" w:rsidRPr="00801F40">
        <w:rPr>
          <w:rFonts w:ascii="Bell MT" w:hAnsi="Bell MT"/>
          <w:lang w:val="en-US"/>
          <w:rPrChange w:id="2485" w:author="Etion Pinari" w:date="2021-01-06T12:27:00Z">
            <w:rPr>
              <w:rFonts w:ascii="Bell MT" w:hAnsi="Bell MT"/>
              <w:lang w:val="en-GB"/>
            </w:rPr>
          </w:rPrChange>
        </w:rPr>
        <w:t>certified communication with the market/market</w:t>
      </w:r>
      <w:del w:id="2486" w:author="Giorgio Romeo" w:date="2020-12-31T10:03:00Z">
        <w:r w:rsidR="002C5C05" w:rsidRPr="00801F40" w:rsidDel="00FF55BD">
          <w:rPr>
            <w:rFonts w:ascii="Bell MT" w:hAnsi="Bell MT"/>
            <w:lang w:val="en-US"/>
            <w:rPrChange w:id="2487" w:author="Etion Pinari" w:date="2021-01-06T12:27:00Z">
              <w:rPr>
                <w:rFonts w:ascii="Bell MT" w:hAnsi="Bell MT"/>
                <w:lang w:val="en-GB"/>
              </w:rPr>
            </w:rPrChange>
          </w:rPr>
          <w:delText xml:space="preserve"> </w:delText>
        </w:r>
      </w:del>
      <w:ins w:id="2488" w:author="Giorgio Romeo" w:date="2020-12-31T10:03:00Z">
        <w:r w:rsidR="00FF55BD" w:rsidRPr="00801F40">
          <w:rPr>
            <w:rFonts w:ascii="Bell MT" w:hAnsi="Bell MT"/>
            <w:lang w:val="en-US"/>
            <w:rPrChange w:id="2489" w:author="Etion Pinari" w:date="2021-01-06T12:27:00Z">
              <w:rPr>
                <w:rFonts w:ascii="Bell MT" w:hAnsi="Bell MT"/>
                <w:lang w:val="en-GB"/>
              </w:rPr>
            </w:rPrChange>
          </w:rPr>
          <w:tab/>
        </w:r>
      </w:ins>
      <w:r w:rsidR="002C5C05" w:rsidRPr="00801F40">
        <w:rPr>
          <w:rFonts w:ascii="Bell MT" w:hAnsi="Bell MT"/>
          <w:lang w:val="en-US"/>
          <w:rPrChange w:id="2490" w:author="Etion Pinari" w:date="2021-01-06T12:27:00Z">
            <w:rPr>
              <w:rFonts w:ascii="Bell MT" w:hAnsi="Bell MT"/>
              <w:lang w:val="en-GB"/>
            </w:rPr>
          </w:rPrChange>
        </w:rPr>
        <w:t>chain.</w:t>
      </w:r>
      <w:r w:rsidR="002C5C05" w:rsidRPr="00801F40">
        <w:rPr>
          <w:rFonts w:ascii="Bell MT" w:hAnsi="Bell MT"/>
          <w:lang w:val="en-US"/>
          <w:rPrChange w:id="2491" w:author="Etion Pinari" w:date="2021-01-06T12:27:00Z">
            <w:rPr>
              <w:rFonts w:ascii="Bell MT" w:hAnsi="Bell MT"/>
              <w:lang w:val="en-GB"/>
            </w:rPr>
          </w:rPrChange>
        </w:rPr>
        <w:br/>
        <w:t>The web app must allow managers to trace entrances, to see the queue state of any timeslot, and to see statistics as average time of shopping and the average influx in a given period.</w:t>
      </w:r>
    </w:p>
    <w:p w14:paraId="5C857BB2" w14:textId="43A79DF9" w:rsidR="00C170B5" w:rsidRPr="00801F40" w:rsidRDefault="005E5B74" w:rsidP="00634813">
      <w:pPr>
        <w:pStyle w:val="ListParagraph"/>
        <w:ind w:left="708" w:firstLine="12"/>
        <w:jc w:val="both"/>
        <w:rPr>
          <w:rFonts w:ascii="Bell MT" w:hAnsi="Bell MT"/>
          <w:lang w:val="en-US"/>
          <w:rPrChange w:id="2492" w:author="Etion Pinari" w:date="2021-01-06T12:27:00Z">
            <w:rPr>
              <w:rFonts w:ascii="Bell MT" w:hAnsi="Bell MT"/>
              <w:lang w:val="en-GB"/>
            </w:rPr>
          </w:rPrChange>
        </w:rPr>
      </w:pPr>
      <w:r w:rsidRPr="00801F40">
        <w:rPr>
          <w:rFonts w:ascii="Bell MT" w:hAnsi="Bell MT"/>
          <w:lang w:val="en-US"/>
          <w:rPrChange w:id="2493" w:author="Etion Pinari" w:date="2021-01-06T12:27:00Z">
            <w:rPr>
              <w:rFonts w:ascii="Bell MT" w:hAnsi="Bell MT"/>
              <w:lang w:val="en-GB"/>
            </w:rPr>
          </w:rPrChange>
        </w:rPr>
        <w:t>In</w:t>
      </w:r>
      <w:r w:rsidR="002C5C05" w:rsidRPr="00801F40">
        <w:rPr>
          <w:rFonts w:ascii="Bell MT" w:hAnsi="Bell MT"/>
          <w:lang w:val="en-US"/>
          <w:rPrChange w:id="2494" w:author="Etion Pinari" w:date="2021-01-06T12:27:00Z">
            <w:rPr>
              <w:rFonts w:ascii="Bell MT" w:hAnsi="Bell MT"/>
              <w:lang w:val="en-GB"/>
            </w:rPr>
          </w:rPrChange>
        </w:rPr>
        <w:t xml:space="preserve"> the real app other statistics may be implemented, as the most declared shopping items or departments (given by user that specified these elements in their visits). Graphics in the real app may be interactive, allowing more interactivity, </w:t>
      </w:r>
      <w:proofErr w:type="gramStart"/>
      <w:r w:rsidR="002C5C05" w:rsidRPr="00801F40">
        <w:rPr>
          <w:rFonts w:ascii="Bell MT" w:hAnsi="Bell MT"/>
          <w:lang w:val="en-US"/>
          <w:rPrChange w:id="2495" w:author="Etion Pinari" w:date="2021-01-06T12:27:00Z">
            <w:rPr>
              <w:rFonts w:ascii="Bell MT" w:hAnsi="Bell MT"/>
              <w:lang w:val="en-GB"/>
            </w:rPr>
          </w:rPrChange>
        </w:rPr>
        <w:t>usability</w:t>
      </w:r>
      <w:proofErr w:type="gramEnd"/>
      <w:r w:rsidR="002C5C05" w:rsidRPr="00801F40">
        <w:rPr>
          <w:rFonts w:ascii="Bell MT" w:hAnsi="Bell MT"/>
          <w:lang w:val="en-US"/>
          <w:rPrChange w:id="2496" w:author="Etion Pinari" w:date="2021-01-06T12:27:00Z">
            <w:rPr>
              <w:rFonts w:ascii="Bell MT" w:hAnsi="Bell MT"/>
              <w:lang w:val="en-GB"/>
            </w:rPr>
          </w:rPrChange>
        </w:rPr>
        <w:t xml:space="preserve"> and utility.</w:t>
      </w:r>
    </w:p>
    <w:p w14:paraId="163AAA43" w14:textId="29C4B06A" w:rsidR="00602C04" w:rsidRPr="00801F40" w:rsidRDefault="00B81054" w:rsidP="00602C04">
      <w:pPr>
        <w:pStyle w:val="ListParagraph"/>
        <w:keepNext/>
        <w:ind w:left="708" w:firstLine="12"/>
        <w:rPr>
          <w:lang w:val="en-US"/>
          <w:rPrChange w:id="2497" w:author="Etion Pinari" w:date="2021-01-06T12:27:00Z">
            <w:rPr>
              <w:lang w:val="en-US"/>
            </w:rPr>
          </w:rPrChange>
        </w:rPr>
      </w:pPr>
      <w:r w:rsidRPr="00801F40">
        <w:rPr>
          <w:noProof/>
          <w:lang w:val="en-US"/>
          <w:rPrChange w:id="2498" w:author="Etion Pinari" w:date="2021-01-06T12:27:00Z">
            <w:rPr>
              <w:noProof/>
            </w:rPr>
          </w:rPrChange>
        </w:rPr>
        <mc:AlternateContent>
          <mc:Choice Requires="wps">
            <w:drawing>
              <wp:anchor distT="0" distB="0" distL="114300" distR="114300" simplePos="0" relativeHeight="251665408" behindDoc="0" locked="0" layoutInCell="1" allowOverlap="1" wp14:anchorId="113D20C2" wp14:editId="603FBAFA">
                <wp:simplePos x="0" y="0"/>
                <wp:positionH relativeFrom="margin">
                  <wp:align>center</wp:align>
                </wp:positionH>
                <wp:positionV relativeFrom="paragraph">
                  <wp:posOffset>3280947</wp:posOffset>
                </wp:positionV>
                <wp:extent cx="1212850" cy="152302"/>
                <wp:effectExtent l="0" t="0" r="6350" b="635"/>
                <wp:wrapNone/>
                <wp:docPr id="1" name="Text Box 1"/>
                <wp:cNvGraphicFramePr/>
                <a:graphic xmlns:a="http://schemas.openxmlformats.org/drawingml/2006/main">
                  <a:graphicData uri="http://schemas.microsoft.com/office/word/2010/wordprocessingShape">
                    <wps:wsp>
                      <wps:cNvSpPr txBox="1"/>
                      <wps:spPr>
                        <a:xfrm>
                          <a:off x="0" y="0"/>
                          <a:ext cx="1212850" cy="152302"/>
                        </a:xfrm>
                        <a:prstGeom prst="rect">
                          <a:avLst/>
                        </a:prstGeom>
                        <a:solidFill>
                          <a:prstClr val="white"/>
                        </a:solidFill>
                        <a:ln>
                          <a:noFill/>
                        </a:ln>
                      </wps:spPr>
                      <wps:txbx>
                        <w:txbxContent>
                          <w:p w14:paraId="07A545B5" w14:textId="07483B9B" w:rsidR="001F3859" w:rsidRPr="00327E41" w:rsidRDefault="001F3859" w:rsidP="00634813">
                            <w:pPr>
                              <w:pStyle w:val="Caption"/>
                              <w:jc w:val="center"/>
                              <w:rPr>
                                <w:rFonts w:ascii="Bell MT" w:hAnsi="Bell MT"/>
                                <w:noProof/>
                              </w:rPr>
                            </w:pPr>
                            <w:r>
                              <w:t>Web App homepage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D20C2" id="Text Box 1" o:spid="_x0000_s1038" type="#_x0000_t202" style="position:absolute;left:0;text-align:left;margin-left:0;margin-top:258.35pt;width:95.5pt;height:12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" stroked="f">
                <v:textbox inset="0,0,0,0">
                  <w:txbxContent>
                    <w:p w14:paraId="07A545B5" w14:textId="07483B9B" w:rsidR="001F3859" w:rsidRPr="00327E41" w:rsidRDefault="001F3859" w:rsidP="00634813">
                      <w:pPr>
                        <w:pStyle w:val="Caption"/>
                        <w:jc w:val="center"/>
                        <w:rPr>
                          <w:rFonts w:ascii="Bell MT" w:hAnsi="Bell MT"/>
                          <w:noProof/>
                        </w:rPr>
                      </w:pPr>
                      <w:r>
                        <w:t>Web App homepage</w:t>
                      </w:r>
                    </w:p>
                  </w:txbxContent>
                </v:textbox>
                <w10:wrap anchorx="margin"/>
              </v:shape>
            </w:pict>
          </mc:Fallback>
        </mc:AlternateContent>
      </w:r>
      <w:r w:rsidR="00602C04" w:rsidRPr="00801F40">
        <w:rPr>
          <w:rFonts w:ascii="Bell MT" w:hAnsi="Bell MT"/>
          <w:noProof/>
          <w:lang w:val="en-US"/>
          <w:rPrChange w:id="2499" w:author="Etion Pinari" w:date="2021-01-06T12:27:00Z">
            <w:rPr>
              <w:rFonts w:ascii="Bell MT" w:hAnsi="Bell MT"/>
              <w:noProof/>
              <w:lang w:val="en-GB"/>
            </w:rPr>
          </w:rPrChange>
        </w:rPr>
        <w:drawing>
          <wp:anchor distT="0" distB="0" distL="114300" distR="114300" simplePos="0" relativeHeight="251663360" behindDoc="0" locked="0" layoutInCell="1" allowOverlap="1" wp14:anchorId="4357F578" wp14:editId="07F4F878">
            <wp:simplePos x="0" y="0"/>
            <wp:positionH relativeFrom="margin">
              <wp:align>center</wp:align>
            </wp:positionH>
            <wp:positionV relativeFrom="paragraph">
              <wp:posOffset>184150</wp:posOffset>
            </wp:positionV>
            <wp:extent cx="6120000" cy="3074400"/>
            <wp:effectExtent l="19050" t="19050" r="14605" b="12065"/>
            <wp:wrapTopAndBottom/>
            <wp:docPr id="11" name="Picture 11" descr="Graphical user interface, chart, application,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 application, line char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20000" cy="30744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C170B5" w:rsidRPr="00801F40">
        <w:rPr>
          <w:rFonts w:ascii="Bell MT" w:hAnsi="Bell MT"/>
          <w:lang w:val="en-US"/>
          <w:rPrChange w:id="2500" w:author="Etion Pinari" w:date="2021-01-06T12:27:00Z">
            <w:rPr>
              <w:rFonts w:ascii="Bell MT" w:hAnsi="Bell MT"/>
              <w:lang w:val="en-GB"/>
            </w:rPr>
          </w:rPrChange>
        </w:rPr>
        <w:br/>
      </w:r>
    </w:p>
    <w:p w14:paraId="293D1DF2" w14:textId="2446BA8B" w:rsidR="005E5B74" w:rsidRPr="00801F40" w:rsidRDefault="005E5B74">
      <w:pPr>
        <w:pStyle w:val="ListParagraph"/>
        <w:keepNext/>
        <w:ind w:left="708" w:firstLine="12"/>
        <w:rPr>
          <w:lang w:val="en-US"/>
          <w:rPrChange w:id="2501" w:author="Etion Pinari" w:date="2021-01-06T12:27:00Z">
            <w:rPr>
              <w:lang w:val="en-US"/>
            </w:rPr>
          </w:rPrChange>
        </w:rPr>
      </w:pPr>
      <w:r w:rsidRPr="00801F40">
        <w:rPr>
          <w:lang w:val="en-US"/>
          <w:rPrChange w:id="2502" w:author="Etion Pinari" w:date="2021-01-06T12:27:00Z">
            <w:rPr>
              <w:lang w:val="en-US"/>
            </w:rPr>
          </w:rPrChange>
        </w:rPr>
        <w:t>The “Manage Shop” page is not shown here, it simply allows managers to add or update logistics info for the shop</w:t>
      </w:r>
      <w:r w:rsidR="00A15DE6" w:rsidRPr="00801F40">
        <w:rPr>
          <w:lang w:val="en-US"/>
          <w:rPrChange w:id="2503" w:author="Etion Pinari" w:date="2021-01-06T12:27:00Z">
            <w:rPr>
              <w:lang w:val="en-US"/>
            </w:rPr>
          </w:rPrChange>
        </w:rPr>
        <w:t>, as product positions or departments. It just lists departments and their items.</w:t>
      </w:r>
    </w:p>
    <w:p w14:paraId="04DFF2F2" w14:textId="5A999A25" w:rsidR="00C170B5" w:rsidRPr="00801F40" w:rsidRDefault="00B81054" w:rsidP="00B81054">
      <w:pPr>
        <w:pStyle w:val="Caption"/>
        <w:rPr>
          <w:lang w:val="en-US"/>
          <w:rPrChange w:id="2504" w:author="Etion Pinari" w:date="2021-01-06T12:27:00Z">
            <w:rPr/>
          </w:rPrChange>
        </w:rPr>
      </w:pPr>
      <w:r w:rsidRPr="00801F40">
        <w:rPr>
          <w:noProof/>
          <w:lang w:val="en-US"/>
          <w:rPrChange w:id="2505" w:author="Etion Pinari" w:date="2021-01-06T12:27:00Z">
            <w:rPr>
              <w:noProof/>
            </w:rPr>
          </w:rPrChange>
        </w:rPr>
        <mc:AlternateContent>
          <mc:Choice Requires="wps">
            <w:drawing>
              <wp:anchor distT="0" distB="0" distL="114300" distR="114300" simplePos="0" relativeHeight="251667456" behindDoc="0" locked="0" layoutInCell="1" allowOverlap="1" wp14:anchorId="1EB4DD96" wp14:editId="5BECB96E">
                <wp:simplePos x="0" y="0"/>
                <wp:positionH relativeFrom="margin">
                  <wp:align>center</wp:align>
                </wp:positionH>
                <wp:positionV relativeFrom="paragraph">
                  <wp:posOffset>3250712</wp:posOffset>
                </wp:positionV>
                <wp:extent cx="1289050" cy="157773"/>
                <wp:effectExtent l="0" t="0" r="6350" b="0"/>
                <wp:wrapNone/>
                <wp:docPr id="17" name="Text Box 17"/>
                <wp:cNvGraphicFramePr/>
                <a:graphic xmlns:a="http://schemas.openxmlformats.org/drawingml/2006/main">
                  <a:graphicData uri="http://schemas.microsoft.com/office/word/2010/wordprocessingShape">
                    <wps:wsp>
                      <wps:cNvSpPr txBox="1"/>
                      <wps:spPr>
                        <a:xfrm>
                          <a:off x="0" y="0"/>
                          <a:ext cx="1289050" cy="157773"/>
                        </a:xfrm>
                        <a:prstGeom prst="rect">
                          <a:avLst/>
                        </a:prstGeom>
                        <a:solidFill>
                          <a:prstClr val="white"/>
                        </a:solidFill>
                        <a:ln>
                          <a:noFill/>
                        </a:ln>
                      </wps:spPr>
                      <wps:txbx>
                        <w:txbxContent>
                          <w:p w14:paraId="722C3966" w14:textId="33EBA6CE" w:rsidR="001F3859" w:rsidRPr="00035CC0" w:rsidRDefault="001F3859" w:rsidP="00634813">
                            <w:pPr>
                              <w:pStyle w:val="Caption"/>
                              <w:jc w:val="center"/>
                              <w:rPr>
                                <w:noProof/>
                              </w:rPr>
                            </w:pPr>
                            <w:r>
                              <w:t>Web App Statistics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4DD96" id="Text Box 17" o:spid="_x0000_s1039" type="#_x0000_t202" style="position:absolute;margin-left:0;margin-top:255.95pt;width:101.5pt;height:12.4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" stroked="f">
                <v:textbox inset="0,0,0,0">
                  <w:txbxContent>
                    <w:p w14:paraId="722C3966" w14:textId="33EBA6CE" w:rsidR="001F3859" w:rsidRPr="00035CC0" w:rsidRDefault="001F3859" w:rsidP="00634813">
                      <w:pPr>
                        <w:pStyle w:val="Caption"/>
                        <w:jc w:val="center"/>
                        <w:rPr>
                          <w:noProof/>
                        </w:rPr>
                      </w:pPr>
                      <w:r>
                        <w:t>Web App Statistics page</w:t>
                      </w:r>
                    </w:p>
                  </w:txbxContent>
                </v:textbox>
                <w10:wrap anchorx="margin"/>
              </v:shape>
            </w:pict>
          </mc:Fallback>
        </mc:AlternateContent>
      </w:r>
      <w:r w:rsidR="00602C04" w:rsidRPr="00801F40">
        <w:rPr>
          <w:noProof/>
          <w:lang w:val="en-US"/>
          <w:rPrChange w:id="2506" w:author="Etion Pinari" w:date="2021-01-06T12:27:00Z">
            <w:rPr>
              <w:noProof/>
            </w:rPr>
          </w:rPrChange>
        </w:rPr>
        <w:drawing>
          <wp:anchor distT="0" distB="0" distL="114300" distR="114300" simplePos="0" relativeHeight="251662336" behindDoc="0" locked="0" layoutInCell="1" allowOverlap="1" wp14:anchorId="2F588B8A" wp14:editId="2392A6C0">
            <wp:simplePos x="0" y="0"/>
            <wp:positionH relativeFrom="margin">
              <wp:align>center</wp:align>
            </wp:positionH>
            <wp:positionV relativeFrom="paragraph">
              <wp:posOffset>205545</wp:posOffset>
            </wp:positionV>
            <wp:extent cx="6120000" cy="3016800"/>
            <wp:effectExtent l="19050" t="19050" r="14605" b="12700"/>
            <wp:wrapSquare wrapText="bothSides"/>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200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602C04" w:rsidRPr="00801F40">
        <w:rPr>
          <w:lang w:val="en-US"/>
          <w:rPrChange w:id="2507" w:author="Etion Pinari" w:date="2021-01-06T12:27:00Z">
            <w:rPr/>
          </w:rPrChange>
        </w:rPr>
        <w:t xml:space="preserve"> </w:t>
      </w:r>
      <w:r w:rsidR="00602C04" w:rsidRPr="00801F40">
        <w:rPr>
          <w:lang w:val="en-US"/>
          <w:rPrChange w:id="2508" w:author="Etion Pinari" w:date="2021-01-06T12:27:00Z">
            <w:rPr/>
          </w:rPrChange>
        </w:rPr>
        <w:br/>
      </w:r>
    </w:p>
    <w:p w14:paraId="2FAF992A" w14:textId="41715CA8" w:rsidR="00B81054" w:rsidRPr="00801F40" w:rsidRDefault="005E5B74" w:rsidP="00634813">
      <w:pPr>
        <w:rPr>
          <w:lang w:val="en-US"/>
          <w:rPrChange w:id="2509" w:author="Etion Pinari" w:date="2021-01-06T12:27:00Z">
            <w:rPr>
              <w:lang w:val="en-GB"/>
            </w:rPr>
          </w:rPrChange>
        </w:rPr>
      </w:pPr>
      <w:r w:rsidRPr="00801F40">
        <w:rPr>
          <w:lang w:val="en-US"/>
          <w:rPrChange w:id="2510" w:author="Etion Pinari" w:date="2021-01-06T12:27:00Z">
            <w:rPr>
              <w:lang w:val="en-GB"/>
            </w:rPr>
          </w:rPrChange>
        </w:rPr>
        <w:lastRenderedPageBreak/>
        <w:br/>
      </w:r>
      <w:r w:rsidR="00B81054" w:rsidRPr="00801F40">
        <w:rPr>
          <w:noProof/>
          <w:lang w:val="en-US"/>
          <w:rPrChange w:id="2511" w:author="Etion Pinari" w:date="2021-01-06T12:27:00Z">
            <w:rPr>
              <w:noProof/>
            </w:rPr>
          </w:rPrChange>
        </w:rPr>
        <mc:AlternateContent>
          <mc:Choice Requires="wps">
            <w:drawing>
              <wp:anchor distT="0" distB="0" distL="114300" distR="114300" simplePos="0" relativeHeight="251670528" behindDoc="0" locked="0" layoutInCell="1" allowOverlap="1" wp14:anchorId="15BD5AF5" wp14:editId="4C13DBE8">
                <wp:simplePos x="0" y="0"/>
                <wp:positionH relativeFrom="margin">
                  <wp:align>center</wp:align>
                </wp:positionH>
                <wp:positionV relativeFrom="paragraph">
                  <wp:posOffset>1644406</wp:posOffset>
                </wp:positionV>
                <wp:extent cx="1166446" cy="169985"/>
                <wp:effectExtent l="0" t="0" r="0" b="1905"/>
                <wp:wrapNone/>
                <wp:docPr id="19" name="Text Box 19"/>
                <wp:cNvGraphicFramePr/>
                <a:graphic xmlns:a="http://schemas.openxmlformats.org/drawingml/2006/main">
                  <a:graphicData uri="http://schemas.microsoft.com/office/word/2010/wordprocessingShape">
                    <wps:wsp>
                      <wps:cNvSpPr txBox="1"/>
                      <wps:spPr>
                        <a:xfrm>
                          <a:off x="0" y="0"/>
                          <a:ext cx="1166446" cy="169985"/>
                        </a:xfrm>
                        <a:prstGeom prst="rect">
                          <a:avLst/>
                        </a:prstGeom>
                        <a:solidFill>
                          <a:prstClr val="white"/>
                        </a:solidFill>
                        <a:ln>
                          <a:noFill/>
                        </a:ln>
                      </wps:spPr>
                      <wps:txbx>
                        <w:txbxContent>
                          <w:p w14:paraId="57F6CEF2" w14:textId="363C77A9" w:rsidR="001F3859" w:rsidRPr="00486977" w:rsidRDefault="001F3859" w:rsidP="00634813">
                            <w:pPr>
                              <w:pStyle w:val="Caption"/>
                              <w:rPr>
                                <w:noProof/>
                              </w:rPr>
                            </w:pPr>
                            <w:r>
                              <w:t>Web App Queue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D5AF5" id="Text Box 19" o:spid="_x0000_s1040" type="#_x0000_t202" style="position:absolute;margin-left:0;margin-top:129.5pt;width:91.85pt;height:13.4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" stroked="f">
                <v:textbox inset="0,0,0,0">
                  <w:txbxContent>
                    <w:p w14:paraId="57F6CEF2" w14:textId="363C77A9" w:rsidR="001F3859" w:rsidRPr="00486977" w:rsidRDefault="001F3859" w:rsidP="00634813">
                      <w:pPr>
                        <w:pStyle w:val="Caption"/>
                        <w:rPr>
                          <w:noProof/>
                        </w:rPr>
                      </w:pPr>
                      <w:r>
                        <w:t>Web App Queue State</w:t>
                      </w:r>
                    </w:p>
                  </w:txbxContent>
                </v:textbox>
                <w10:wrap anchorx="margin"/>
              </v:shape>
            </w:pict>
          </mc:Fallback>
        </mc:AlternateContent>
      </w:r>
      <w:r w:rsidR="00B81054" w:rsidRPr="00801F40">
        <w:rPr>
          <w:noProof/>
          <w:lang w:val="en-US"/>
          <w:rPrChange w:id="2512" w:author="Etion Pinari" w:date="2021-01-06T12:27:00Z">
            <w:rPr>
              <w:noProof/>
              <w:lang w:val="en-GB"/>
            </w:rPr>
          </w:rPrChange>
        </w:rPr>
        <w:drawing>
          <wp:anchor distT="0" distB="0" distL="114300" distR="114300" simplePos="0" relativeHeight="251668480" behindDoc="0" locked="0" layoutInCell="1" allowOverlap="1" wp14:anchorId="6B710D22" wp14:editId="30E82A0D">
            <wp:simplePos x="0" y="0"/>
            <wp:positionH relativeFrom="column">
              <wp:align>center</wp:align>
            </wp:positionH>
            <wp:positionV relativeFrom="paragraph">
              <wp:posOffset>2882</wp:posOffset>
            </wp:positionV>
            <wp:extent cx="6120000" cy="1602000"/>
            <wp:effectExtent l="19050" t="19050" r="14605" b="17780"/>
            <wp:wrapTopAndBottom/>
            <wp:docPr id="18" name="Picture 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20000" cy="16020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Pr="00801F40">
        <w:rPr>
          <w:lang w:val="en-US"/>
          <w:rPrChange w:id="2513" w:author="Etion Pinari" w:date="2021-01-06T12:27:00Z">
            <w:rPr>
              <w:lang w:val="en-GB"/>
            </w:rPr>
          </w:rPrChange>
        </w:rPr>
        <w:t xml:space="preserve">The </w:t>
      </w:r>
      <w:r w:rsidR="00A15DE6" w:rsidRPr="00801F40">
        <w:rPr>
          <w:lang w:val="en-US"/>
          <w:rPrChange w:id="2514" w:author="Etion Pinari" w:date="2021-01-06T12:27:00Z">
            <w:rPr>
              <w:lang w:val="en-GB"/>
            </w:rPr>
          </w:rPrChange>
        </w:rPr>
        <w:t xml:space="preserve">page shown upon clicking the </w:t>
      </w:r>
      <w:r w:rsidRPr="00801F40">
        <w:rPr>
          <w:lang w:val="en-US"/>
          <w:rPrChange w:id="2515" w:author="Etion Pinari" w:date="2021-01-06T12:27:00Z">
            <w:rPr>
              <w:lang w:val="en-GB"/>
            </w:rPr>
          </w:rPrChange>
        </w:rPr>
        <w:t>“See” button next to the declared shopping list is not shown here</w:t>
      </w:r>
      <w:r w:rsidR="00A15DE6" w:rsidRPr="00801F40">
        <w:rPr>
          <w:lang w:val="en-US"/>
          <w:rPrChange w:id="2516" w:author="Etion Pinari" w:date="2021-01-06T12:27:00Z">
            <w:rPr>
              <w:lang w:val="en-GB"/>
            </w:rPr>
          </w:rPrChange>
        </w:rPr>
        <w:t>,</w:t>
      </w:r>
      <w:r w:rsidRPr="00801F40">
        <w:rPr>
          <w:lang w:val="en-US"/>
          <w:rPrChange w:id="2517" w:author="Etion Pinari" w:date="2021-01-06T12:27:00Z">
            <w:rPr>
              <w:lang w:val="en-GB"/>
            </w:rPr>
          </w:rPrChange>
        </w:rPr>
        <w:t xml:space="preserve"> since it is unnecessary as it</w:t>
      </w:r>
      <w:r w:rsidR="00A15DE6" w:rsidRPr="00801F40">
        <w:rPr>
          <w:lang w:val="en-US"/>
          <w:rPrChange w:id="2518" w:author="Etion Pinari" w:date="2021-01-06T12:27:00Z">
            <w:rPr>
              <w:lang w:val="en-GB"/>
            </w:rPr>
          </w:rPrChange>
        </w:rPr>
        <w:t xml:space="preserve"> </w:t>
      </w:r>
      <w:r w:rsidRPr="00801F40">
        <w:rPr>
          <w:lang w:val="en-US"/>
          <w:rPrChange w:id="2519" w:author="Etion Pinari" w:date="2021-01-06T12:27:00Z">
            <w:rPr>
              <w:lang w:val="en-GB"/>
            </w:rPr>
          </w:rPrChange>
        </w:rPr>
        <w:t xml:space="preserve">simply shows the list </w:t>
      </w:r>
      <w:r w:rsidR="00A15DE6" w:rsidRPr="00801F40">
        <w:rPr>
          <w:lang w:val="en-US"/>
          <w:rPrChange w:id="2520" w:author="Etion Pinari" w:date="2021-01-06T12:27:00Z">
            <w:rPr>
              <w:lang w:val="en-GB"/>
            </w:rPr>
          </w:rPrChange>
        </w:rPr>
        <w:t xml:space="preserve">of declared items. </w:t>
      </w:r>
      <w:r w:rsidR="00A15DE6" w:rsidRPr="00801F40">
        <w:rPr>
          <w:lang w:val="en-US"/>
          <w:rPrChange w:id="2521" w:author="Etion Pinari" w:date="2021-01-06T12:27:00Z">
            <w:rPr>
              <w:lang w:val="en-GB"/>
            </w:rPr>
          </w:rPrChange>
        </w:rPr>
        <w:br/>
        <w:t>As shown in the image, physical users have no Id, but they still are tracked and considered correctly in the queue state.</w:t>
      </w:r>
    </w:p>
    <w:p w14:paraId="566E06AD" w14:textId="6461523E" w:rsidR="002C5C05" w:rsidRPr="00801F40" w:rsidRDefault="002C5C05" w:rsidP="00634813">
      <w:pPr>
        <w:pStyle w:val="ListParagraph"/>
        <w:ind w:left="708" w:firstLine="12"/>
        <w:rPr>
          <w:rFonts w:ascii="Bell MT" w:hAnsi="Bell MT"/>
          <w:lang w:val="en-US"/>
          <w:rPrChange w:id="2522" w:author="Etion Pinari" w:date="2021-01-06T12:27:00Z">
            <w:rPr>
              <w:rFonts w:ascii="Bell MT" w:hAnsi="Bell MT"/>
              <w:lang w:val="en-GB"/>
            </w:rPr>
          </w:rPrChange>
        </w:rPr>
      </w:pPr>
      <w:r w:rsidRPr="00801F40">
        <w:rPr>
          <w:rFonts w:ascii="Bell MT" w:hAnsi="Bell MT"/>
          <w:lang w:val="en-US"/>
          <w:rPrChange w:id="2523" w:author="Etion Pinari" w:date="2021-01-06T12:27:00Z">
            <w:rPr>
              <w:rFonts w:ascii="Bell MT" w:hAnsi="Bell MT"/>
              <w:lang w:val="en-GB"/>
            </w:rPr>
          </w:rPrChange>
        </w:rPr>
        <w:t xml:space="preserve">  </w:t>
      </w:r>
    </w:p>
    <w:p w14:paraId="093DE65D" w14:textId="77777777" w:rsidR="00035469" w:rsidRPr="00801F40" w:rsidDel="00035469" w:rsidRDefault="006625AC" w:rsidP="006625AC">
      <w:pPr>
        <w:pStyle w:val="ListParagraph"/>
        <w:numPr>
          <w:ilvl w:val="0"/>
          <w:numId w:val="1"/>
        </w:numPr>
        <w:rPr>
          <w:i/>
          <w:iCs/>
          <w:lang w:val="en-US"/>
          <w:rPrChange w:id="2524" w:author="Etion Pinari" w:date="2021-01-06T12:27:00Z">
            <w:rPr>
              <w:lang w:val="en-GB"/>
            </w:rPr>
          </w:rPrChange>
        </w:rPr>
      </w:pPr>
      <w:r w:rsidRPr="00801F40">
        <w:rPr>
          <w:rFonts w:ascii="Bell MT" w:hAnsi="Bell MT"/>
          <w:i/>
          <w:iCs/>
          <w:sz w:val="32"/>
          <w:szCs w:val="32"/>
          <w:lang w:val="en-US"/>
          <w:rPrChange w:id="2525" w:author="Etion Pinari" w:date="2021-01-06T12:27:00Z">
            <w:rPr>
              <w:rFonts w:ascii="Bell MT" w:hAnsi="Bell MT"/>
              <w:sz w:val="32"/>
              <w:szCs w:val="32"/>
              <w:lang w:val="en-GB"/>
            </w:rPr>
          </w:rPrChange>
        </w:rPr>
        <w:t>REQUIREMENTS TRACEABILITY</w:t>
      </w:r>
      <w:del w:id="2526" w:author="Giorgio Romeo" w:date="2020-12-31T10:01:00Z">
        <w:r w:rsidRPr="00801F40" w:rsidDel="00FF55BD">
          <w:rPr>
            <w:i/>
            <w:iCs/>
            <w:lang w:val="en-US"/>
            <w:rPrChange w:id="2527" w:author="Etion Pinari" w:date="2021-01-06T12:27:00Z">
              <w:rPr>
                <w:lang w:val="en-GB"/>
              </w:rPr>
            </w:rPrChange>
          </w:rPr>
          <w:delText xml:space="preserve">: </w:delText>
        </w:r>
      </w:del>
      <w:r w:rsidR="00035469" w:rsidRPr="00801F40">
        <w:rPr>
          <w:i/>
          <w:iCs/>
          <w:lang w:val="en-US"/>
          <w:rPrChange w:id="2528" w:author="Etion Pinari" w:date="2021-01-06T12:27:00Z">
            <w:rPr>
              <w:lang w:val="en-GB"/>
            </w:rPr>
          </w:rPrChange>
        </w:rPr>
        <w:br/>
      </w:r>
    </w:p>
    <w:tbl>
      <w:tblPr>
        <w:tblStyle w:val="TableGrid"/>
        <w:tblW w:w="4995" w:type="pct"/>
        <w:tblLook w:val="04A0" w:firstRow="1" w:lastRow="0" w:firstColumn="1" w:lastColumn="0" w:noHBand="0" w:noVBand="1"/>
      </w:tblPr>
      <w:tblGrid>
        <w:gridCol w:w="1214"/>
        <w:gridCol w:w="8404"/>
      </w:tblGrid>
      <w:tr w:rsidR="00035469" w:rsidRPr="00801F40" w14:paraId="4EE3D337" w14:textId="77777777" w:rsidTr="00634813">
        <w:trPr>
          <w:trHeight w:val="639"/>
        </w:trPr>
        <w:tc>
          <w:tcPr>
            <w:tcW w:w="631" w:type="pct"/>
            <w:shd w:val="clear" w:color="auto" w:fill="BDD6EE" w:themeFill="accent1" w:themeFillTint="66"/>
            <w:vAlign w:val="center"/>
          </w:tcPr>
          <w:p w14:paraId="26BB342F" w14:textId="2C1F1329" w:rsidR="00035469" w:rsidRPr="00801F40" w:rsidRDefault="00035469" w:rsidP="00634813">
            <w:pPr>
              <w:pStyle w:val="ListParagraph"/>
              <w:ind w:left="0"/>
              <w:jc w:val="center"/>
              <w:rPr>
                <w:rStyle w:val="SubtleEmphasis"/>
                <w:rFonts w:asciiTheme="minorHAnsi" w:eastAsiaTheme="minorHAnsi" w:hAnsiTheme="minorHAnsi" w:cstheme="minorBidi"/>
                <w:b/>
                <w:i w:val="0"/>
                <w:iCs w:val="0"/>
                <w:color w:val="auto"/>
                <w:sz w:val="22"/>
                <w:szCs w:val="24"/>
                <w:rPrChange w:id="2529" w:author="Etion Pinari" w:date="2021-01-06T12:27:00Z">
                  <w:rPr>
                    <w:rStyle w:val="SubtleEmphasis"/>
                    <w:rFonts w:asciiTheme="minorHAnsi" w:eastAsiaTheme="minorHAnsi" w:hAnsiTheme="minorHAnsi" w:cstheme="minorBidi"/>
                    <w:b/>
                    <w:i w:val="0"/>
                    <w:iCs w:val="0"/>
                    <w:color w:val="auto"/>
                    <w:sz w:val="22"/>
                    <w:szCs w:val="24"/>
                    <w:lang w:val="it-IT"/>
                  </w:rPr>
                </w:rPrChange>
              </w:rPr>
            </w:pPr>
            <w:r w:rsidRPr="00801F40">
              <w:rPr>
                <w:rStyle w:val="SubtleEmphasis"/>
                <w:b/>
                <w:i w:val="0"/>
                <w:iCs w:val="0"/>
                <w:szCs w:val="24"/>
                <w:rPrChange w:id="2530" w:author="Etion Pinari" w:date="2021-01-06T12:27:00Z">
                  <w:rPr>
                    <w:rStyle w:val="SubtleEmphasis"/>
                    <w:b/>
                    <w:i w:val="0"/>
                    <w:iCs w:val="0"/>
                    <w:szCs w:val="24"/>
                  </w:rPr>
                </w:rPrChange>
              </w:rPr>
              <w:t>R1</w:t>
            </w:r>
          </w:p>
        </w:tc>
        <w:tc>
          <w:tcPr>
            <w:tcW w:w="4369" w:type="pct"/>
          </w:tcPr>
          <w:p w14:paraId="76CDC3F7" w14:textId="604B967C" w:rsidR="00035469" w:rsidRPr="00801F40" w:rsidRDefault="00035469" w:rsidP="00634813">
            <w:pPr>
              <w:pStyle w:val="ListParagraph"/>
              <w:ind w:left="0"/>
              <w:rPr>
                <w:rStyle w:val="SubtleEmphasis"/>
                <w:bCs/>
                <w:i w:val="0"/>
                <w:iCs w:val="0"/>
                <w:sz w:val="26"/>
                <w:rPrChange w:id="2531" w:author="Etion Pinari" w:date="2021-01-06T12:27:00Z">
                  <w:rPr>
                    <w:rStyle w:val="SubtleEmphasis"/>
                    <w:bCs/>
                    <w:i w:val="0"/>
                    <w:iCs w:val="0"/>
                    <w:sz w:val="26"/>
                  </w:rPr>
                </w:rPrChange>
              </w:rPr>
            </w:pPr>
            <w:r w:rsidRPr="00801F40">
              <w:rPr>
                <w:bCs/>
                <w:color w:val="000000"/>
                <w:sz w:val="26"/>
                <w:shd w:val="clear" w:color="auto" w:fill="FFFFFF"/>
                <w:rPrChange w:id="2532" w:author="Etion Pinari" w:date="2021-01-06T12:27:00Z">
                  <w:rPr>
                    <w:bCs/>
                    <w:color w:val="000000"/>
                    <w:sz w:val="26"/>
                    <w:shd w:val="clear" w:color="auto" w:fill="FFFFFF"/>
                  </w:rPr>
                </w:rPrChange>
              </w:rPr>
              <w:t>The system shall allow users to get a ticket with a date and time that shows when to go to a certain store, virtually</w:t>
            </w:r>
          </w:p>
        </w:tc>
      </w:tr>
      <w:tr w:rsidR="00D174AE" w:rsidRPr="00801F40" w14:paraId="73E521A2" w14:textId="77777777" w:rsidTr="00D10CB7">
        <w:trPr>
          <w:trHeight w:val="639"/>
        </w:trPr>
        <w:tc>
          <w:tcPr>
            <w:tcW w:w="631" w:type="pct"/>
            <w:shd w:val="clear" w:color="auto" w:fill="BDD6EE" w:themeFill="accent1" w:themeFillTint="66"/>
            <w:vAlign w:val="center"/>
          </w:tcPr>
          <w:p w14:paraId="18B95C4D" w14:textId="5DBAE104" w:rsidR="00D174AE" w:rsidRPr="00801F40" w:rsidRDefault="00D174AE" w:rsidP="00D174AE">
            <w:pPr>
              <w:pStyle w:val="ListParagraph"/>
              <w:ind w:left="0"/>
              <w:jc w:val="center"/>
              <w:rPr>
                <w:rStyle w:val="SubtleEmphasis"/>
                <w:b/>
                <w:i w:val="0"/>
                <w:iCs w:val="0"/>
                <w:szCs w:val="24"/>
                <w:rPrChange w:id="2533" w:author="Etion Pinari" w:date="2021-01-06T12:27:00Z">
                  <w:rPr>
                    <w:rStyle w:val="SubtleEmphasis"/>
                    <w:b/>
                    <w:i w:val="0"/>
                    <w:iCs w:val="0"/>
                    <w:szCs w:val="24"/>
                  </w:rPr>
                </w:rPrChange>
              </w:rPr>
            </w:pPr>
            <w:r w:rsidRPr="00801F40">
              <w:rPr>
                <w:b/>
                <w:bCs/>
                <w:rPrChange w:id="2534" w:author="Etion Pinari" w:date="2021-01-06T12:27:00Z">
                  <w:rPr>
                    <w:b/>
                    <w:bCs/>
                  </w:rPr>
                </w:rPrChange>
              </w:rPr>
              <w:t>R3</w:t>
            </w:r>
          </w:p>
        </w:tc>
        <w:tc>
          <w:tcPr>
            <w:tcW w:w="4369" w:type="pct"/>
          </w:tcPr>
          <w:p w14:paraId="1A16B331" w14:textId="65574C77" w:rsidR="00D174AE" w:rsidRPr="00801F40" w:rsidRDefault="00D174AE" w:rsidP="00D174AE">
            <w:pPr>
              <w:pStyle w:val="ListParagraph"/>
              <w:ind w:left="0"/>
              <w:rPr>
                <w:bCs/>
                <w:color w:val="000000"/>
                <w:sz w:val="26"/>
                <w:shd w:val="clear" w:color="auto" w:fill="FFFFFF"/>
                <w:rPrChange w:id="2535" w:author="Etion Pinari" w:date="2021-01-06T12:27:00Z">
                  <w:rPr>
                    <w:bCs/>
                    <w:color w:val="000000"/>
                    <w:sz w:val="26"/>
                    <w:shd w:val="clear" w:color="auto" w:fill="FFFFFF"/>
                  </w:rPr>
                </w:rPrChange>
              </w:rPr>
            </w:pPr>
            <w:r w:rsidRPr="00801F40">
              <w:rPr>
                <w:bCs/>
                <w:color w:val="000000"/>
                <w:sz w:val="26"/>
                <w:shd w:val="clear" w:color="auto" w:fill="FFFFFF"/>
                <w:rPrChange w:id="2536" w:author="Etion Pinari" w:date="2021-01-06T12:27:00Z">
                  <w:rPr>
                    <w:bCs/>
                    <w:color w:val="000000"/>
                    <w:sz w:val="26"/>
                    <w:shd w:val="clear" w:color="auto" w:fill="FFFFFF"/>
                  </w:rPr>
                </w:rPrChange>
              </w:rPr>
              <w:t>The system shall allow users to book a visit virtually with their desired store.</w:t>
            </w:r>
          </w:p>
        </w:tc>
      </w:tr>
      <w:tr w:rsidR="00D174AE" w:rsidRPr="00801F40" w14:paraId="524BE8C2" w14:textId="77777777" w:rsidTr="00634813">
        <w:trPr>
          <w:trHeight w:val="639"/>
        </w:trPr>
        <w:tc>
          <w:tcPr>
            <w:tcW w:w="631" w:type="pct"/>
            <w:shd w:val="clear" w:color="auto" w:fill="ECC0C0"/>
          </w:tcPr>
          <w:p w14:paraId="1892286D" w14:textId="77777777" w:rsidR="00D174AE" w:rsidRPr="00801F40" w:rsidRDefault="00D174AE" w:rsidP="00D174AE">
            <w:pPr>
              <w:pStyle w:val="ListParagraph"/>
              <w:ind w:left="0"/>
              <w:jc w:val="center"/>
              <w:rPr>
                <w:rStyle w:val="SubtleEmphasis"/>
                <w:b/>
                <w:i w:val="0"/>
                <w:iCs w:val="0"/>
                <w:szCs w:val="24"/>
                <w:rPrChange w:id="2537" w:author="Etion Pinari" w:date="2021-01-06T12:27:00Z">
                  <w:rPr>
                    <w:rStyle w:val="SubtleEmphasis"/>
                    <w:b/>
                    <w:i w:val="0"/>
                    <w:iCs w:val="0"/>
                    <w:szCs w:val="24"/>
                  </w:rPr>
                </w:rPrChange>
              </w:rPr>
            </w:pPr>
          </w:p>
        </w:tc>
        <w:tc>
          <w:tcPr>
            <w:tcW w:w="4369" w:type="pct"/>
          </w:tcPr>
          <w:p w14:paraId="611D4E4A" w14:textId="77777777" w:rsidR="00D174AE" w:rsidRPr="00801F40" w:rsidRDefault="00D174AE" w:rsidP="00D174AE">
            <w:pPr>
              <w:rPr>
                <w:bCs/>
                <w:color w:val="000000"/>
                <w:sz w:val="26"/>
                <w:shd w:val="clear" w:color="auto" w:fill="FFFFFF"/>
                <w:rPrChange w:id="2538" w:author="Etion Pinari" w:date="2021-01-06T12:27:00Z">
                  <w:rPr>
                    <w:bCs/>
                    <w:color w:val="000000"/>
                    <w:sz w:val="26"/>
                    <w:shd w:val="clear" w:color="auto" w:fill="FFFFFF"/>
                  </w:rPr>
                </w:rPrChange>
              </w:rPr>
            </w:pPr>
            <w:r w:rsidRPr="00801F40">
              <w:rPr>
                <w:bCs/>
                <w:color w:val="000000"/>
                <w:sz w:val="26"/>
                <w:shd w:val="clear" w:color="auto" w:fill="FFFFFF"/>
                <w:rPrChange w:id="2539" w:author="Etion Pinari" w:date="2021-01-06T12:27:00Z">
                  <w:rPr>
                    <w:bCs/>
                    <w:color w:val="000000"/>
                    <w:sz w:val="26"/>
                    <w:shd w:val="clear" w:color="auto" w:fill="FFFFFF"/>
                  </w:rPr>
                </w:rPrChange>
              </w:rPr>
              <w:t>Components:</w:t>
            </w:r>
          </w:p>
          <w:p w14:paraId="3C515DA7" w14:textId="77777777" w:rsidR="00D174AE" w:rsidRPr="00801F40" w:rsidRDefault="00D174AE" w:rsidP="00D174AE">
            <w:pPr>
              <w:pStyle w:val="ListParagraph"/>
              <w:numPr>
                <w:ilvl w:val="0"/>
                <w:numId w:val="13"/>
              </w:numPr>
              <w:rPr>
                <w:bCs/>
                <w:color w:val="000000"/>
                <w:sz w:val="26"/>
                <w:shd w:val="clear" w:color="auto" w:fill="FFFFFF"/>
                <w:rPrChange w:id="2540" w:author="Etion Pinari" w:date="2021-01-06T12:27:00Z">
                  <w:rPr>
                    <w:bCs/>
                    <w:color w:val="000000"/>
                    <w:sz w:val="26"/>
                    <w:shd w:val="clear" w:color="auto" w:fill="FFFFFF"/>
                  </w:rPr>
                </w:rPrChange>
              </w:rPr>
            </w:pPr>
            <w:r w:rsidRPr="00801F40">
              <w:rPr>
                <w:bCs/>
                <w:color w:val="000000"/>
                <w:sz w:val="26"/>
                <w:shd w:val="clear" w:color="auto" w:fill="FFFFFF"/>
                <w:rPrChange w:id="2541" w:author="Etion Pinari" w:date="2021-01-06T12:27:00Z">
                  <w:rPr>
                    <w:bCs/>
                    <w:color w:val="000000"/>
                    <w:sz w:val="26"/>
                    <w:shd w:val="clear" w:color="auto" w:fill="FFFFFF"/>
                  </w:rPr>
                </w:rPrChange>
              </w:rPr>
              <w:t>Reservation Manager</w:t>
            </w:r>
          </w:p>
          <w:p w14:paraId="1882914F" w14:textId="77777777" w:rsidR="00D174AE" w:rsidRPr="00801F40" w:rsidRDefault="00D174AE" w:rsidP="00D174AE">
            <w:pPr>
              <w:pStyle w:val="ListParagraph"/>
              <w:numPr>
                <w:ilvl w:val="0"/>
                <w:numId w:val="13"/>
              </w:numPr>
              <w:rPr>
                <w:bCs/>
                <w:color w:val="000000"/>
                <w:sz w:val="26"/>
                <w:shd w:val="clear" w:color="auto" w:fill="FFFFFF"/>
                <w:rPrChange w:id="2542" w:author="Etion Pinari" w:date="2021-01-06T12:27:00Z">
                  <w:rPr>
                    <w:bCs/>
                    <w:color w:val="000000"/>
                    <w:sz w:val="26"/>
                    <w:shd w:val="clear" w:color="auto" w:fill="FFFFFF"/>
                  </w:rPr>
                </w:rPrChange>
              </w:rPr>
            </w:pPr>
            <w:r w:rsidRPr="00801F40">
              <w:rPr>
                <w:bCs/>
                <w:color w:val="000000"/>
                <w:sz w:val="26"/>
                <w:shd w:val="clear" w:color="auto" w:fill="FFFFFF"/>
                <w:rPrChange w:id="2543" w:author="Etion Pinari" w:date="2021-01-06T12:27:00Z">
                  <w:rPr>
                    <w:bCs/>
                    <w:color w:val="000000"/>
                    <w:sz w:val="26"/>
                    <w:shd w:val="clear" w:color="auto" w:fill="FFFFFF"/>
                  </w:rPr>
                </w:rPrChange>
              </w:rPr>
              <w:t>Queue Manager</w:t>
            </w:r>
          </w:p>
          <w:p w14:paraId="640D3BAB" w14:textId="77777777" w:rsidR="00D174AE" w:rsidRPr="00801F40" w:rsidRDefault="00D174AE" w:rsidP="00D174AE">
            <w:pPr>
              <w:pStyle w:val="ListParagraph"/>
              <w:numPr>
                <w:ilvl w:val="0"/>
                <w:numId w:val="13"/>
              </w:numPr>
              <w:rPr>
                <w:bCs/>
                <w:color w:val="000000"/>
                <w:sz w:val="26"/>
                <w:shd w:val="clear" w:color="auto" w:fill="FFFFFF"/>
                <w:rPrChange w:id="2544" w:author="Etion Pinari" w:date="2021-01-06T12:27:00Z">
                  <w:rPr>
                    <w:bCs/>
                    <w:color w:val="000000"/>
                    <w:sz w:val="26"/>
                    <w:shd w:val="clear" w:color="auto" w:fill="FFFFFF"/>
                  </w:rPr>
                </w:rPrChange>
              </w:rPr>
            </w:pPr>
            <w:r w:rsidRPr="00801F40">
              <w:rPr>
                <w:bCs/>
                <w:color w:val="000000"/>
                <w:sz w:val="26"/>
                <w:shd w:val="clear" w:color="auto" w:fill="FFFFFF"/>
                <w:rPrChange w:id="2545" w:author="Etion Pinari" w:date="2021-01-06T12:27:00Z">
                  <w:rPr>
                    <w:bCs/>
                    <w:color w:val="000000"/>
                    <w:sz w:val="26"/>
                    <w:shd w:val="clear" w:color="auto" w:fill="FFFFFF"/>
                  </w:rPr>
                </w:rPrChange>
              </w:rPr>
              <w:t>Location Module</w:t>
            </w:r>
          </w:p>
          <w:p w14:paraId="6AB70342" w14:textId="77777777" w:rsidR="00D174AE" w:rsidRPr="00801F40" w:rsidRDefault="00D174AE" w:rsidP="00D174AE">
            <w:pPr>
              <w:pStyle w:val="ListParagraph"/>
              <w:numPr>
                <w:ilvl w:val="0"/>
                <w:numId w:val="13"/>
              </w:numPr>
              <w:rPr>
                <w:bCs/>
                <w:color w:val="000000"/>
                <w:sz w:val="26"/>
                <w:shd w:val="clear" w:color="auto" w:fill="FFFFFF"/>
                <w:rPrChange w:id="2546" w:author="Etion Pinari" w:date="2021-01-06T12:27:00Z">
                  <w:rPr>
                    <w:bCs/>
                    <w:color w:val="000000"/>
                    <w:sz w:val="26"/>
                    <w:shd w:val="clear" w:color="auto" w:fill="FFFFFF"/>
                  </w:rPr>
                </w:rPrChange>
              </w:rPr>
            </w:pPr>
            <w:r w:rsidRPr="00801F40">
              <w:rPr>
                <w:bCs/>
                <w:color w:val="000000"/>
                <w:sz w:val="26"/>
                <w:shd w:val="clear" w:color="auto" w:fill="FFFFFF"/>
                <w:rPrChange w:id="2547" w:author="Etion Pinari" w:date="2021-01-06T12:27:00Z">
                  <w:rPr>
                    <w:bCs/>
                    <w:color w:val="000000"/>
                    <w:sz w:val="26"/>
                    <w:shd w:val="clear" w:color="auto" w:fill="FFFFFF"/>
                  </w:rPr>
                </w:rPrChange>
              </w:rPr>
              <w:t>Map Mediator Module</w:t>
            </w:r>
          </w:p>
          <w:p w14:paraId="3A25AC33" w14:textId="77777777" w:rsidR="00D174AE" w:rsidRPr="00801F40" w:rsidRDefault="00D174AE" w:rsidP="00D174AE">
            <w:pPr>
              <w:pStyle w:val="ListParagraph"/>
              <w:ind w:left="0"/>
              <w:rPr>
                <w:bCs/>
                <w:color w:val="000000"/>
                <w:sz w:val="26"/>
                <w:shd w:val="clear" w:color="auto" w:fill="FFFFFF"/>
                <w:rPrChange w:id="2548" w:author="Etion Pinari" w:date="2021-01-06T12:27:00Z">
                  <w:rPr>
                    <w:bCs/>
                    <w:color w:val="000000"/>
                    <w:sz w:val="26"/>
                    <w:shd w:val="clear" w:color="auto" w:fill="FFFFFF"/>
                  </w:rPr>
                </w:rPrChange>
              </w:rPr>
            </w:pPr>
          </w:p>
        </w:tc>
      </w:tr>
      <w:tr w:rsidR="00D174AE" w:rsidRPr="00801F40" w14:paraId="74CE8AD2" w14:textId="77777777" w:rsidTr="00D10CB7">
        <w:trPr>
          <w:trHeight w:val="639"/>
        </w:trPr>
        <w:tc>
          <w:tcPr>
            <w:tcW w:w="631" w:type="pct"/>
            <w:shd w:val="clear" w:color="auto" w:fill="BDD6EE" w:themeFill="accent1" w:themeFillTint="66"/>
            <w:vAlign w:val="center"/>
          </w:tcPr>
          <w:p w14:paraId="04F85DDE" w14:textId="7D9CD83B" w:rsidR="00D174AE" w:rsidRPr="00801F40" w:rsidRDefault="00D174AE" w:rsidP="00D174AE">
            <w:pPr>
              <w:pStyle w:val="ListParagraph"/>
              <w:ind w:left="0"/>
              <w:jc w:val="center"/>
              <w:rPr>
                <w:rStyle w:val="SubtleEmphasis"/>
                <w:b/>
                <w:i w:val="0"/>
                <w:iCs w:val="0"/>
                <w:szCs w:val="24"/>
                <w:rPrChange w:id="2549" w:author="Etion Pinari" w:date="2021-01-06T12:27:00Z">
                  <w:rPr>
                    <w:rStyle w:val="SubtleEmphasis"/>
                    <w:b/>
                    <w:i w:val="0"/>
                    <w:iCs w:val="0"/>
                    <w:szCs w:val="24"/>
                  </w:rPr>
                </w:rPrChange>
              </w:rPr>
            </w:pPr>
            <w:r w:rsidRPr="00801F40">
              <w:rPr>
                <w:b/>
                <w:bCs/>
                <w:rPrChange w:id="2550" w:author="Etion Pinari" w:date="2021-01-06T12:27:00Z">
                  <w:rPr>
                    <w:b/>
                    <w:bCs/>
                  </w:rPr>
                </w:rPrChange>
              </w:rPr>
              <w:t>R2</w:t>
            </w:r>
          </w:p>
        </w:tc>
        <w:tc>
          <w:tcPr>
            <w:tcW w:w="4369" w:type="pct"/>
          </w:tcPr>
          <w:p w14:paraId="4735C4DF" w14:textId="052042FA" w:rsidR="00D174AE" w:rsidRPr="00801F40" w:rsidRDefault="00D174AE" w:rsidP="00D174AE">
            <w:pPr>
              <w:pStyle w:val="ListParagraph"/>
              <w:ind w:left="0"/>
              <w:rPr>
                <w:bCs/>
                <w:color w:val="000000"/>
                <w:sz w:val="26"/>
                <w:shd w:val="clear" w:color="auto" w:fill="FFFFFF"/>
                <w:rPrChange w:id="2551" w:author="Etion Pinari" w:date="2021-01-06T12:27:00Z">
                  <w:rPr>
                    <w:bCs/>
                    <w:color w:val="000000"/>
                    <w:sz w:val="26"/>
                    <w:shd w:val="clear" w:color="auto" w:fill="FFFFFF"/>
                  </w:rPr>
                </w:rPrChange>
              </w:rPr>
            </w:pPr>
            <w:r w:rsidRPr="00801F40">
              <w:rPr>
                <w:bCs/>
                <w:color w:val="000000"/>
                <w:sz w:val="26"/>
                <w:shd w:val="clear" w:color="auto" w:fill="FFFFFF"/>
                <w:rPrChange w:id="2552" w:author="Etion Pinari" w:date="2021-01-06T12:27:00Z">
                  <w:rPr>
                    <w:bCs/>
                    <w:color w:val="000000"/>
                    <w:sz w:val="26"/>
                    <w:shd w:val="clear" w:color="auto" w:fill="FFFFFF"/>
                  </w:rPr>
                </w:rPrChange>
              </w:rPr>
              <w:t>The system shall allow users to get a ticket with a date and time that shows when to go to a certain store, physically</w:t>
            </w:r>
            <w:commentRangeStart w:id="2553"/>
            <w:commentRangeEnd w:id="2553"/>
            <w:r w:rsidRPr="00801F40">
              <w:rPr>
                <w:rStyle w:val="CommentReference"/>
                <w:bCs/>
                <w:sz w:val="26"/>
                <w:rPrChange w:id="2554" w:author="Etion Pinari" w:date="2021-01-06T12:27:00Z">
                  <w:rPr>
                    <w:rStyle w:val="CommentReference"/>
                    <w:bCs/>
                    <w:sz w:val="26"/>
                  </w:rPr>
                </w:rPrChange>
              </w:rPr>
              <w:commentReference w:id="2553"/>
            </w:r>
          </w:p>
        </w:tc>
      </w:tr>
      <w:tr w:rsidR="00D174AE" w:rsidRPr="00801F40" w14:paraId="41DE2E0F" w14:textId="77777777" w:rsidTr="00634813">
        <w:trPr>
          <w:trHeight w:val="1191"/>
        </w:trPr>
        <w:tc>
          <w:tcPr>
            <w:tcW w:w="631" w:type="pct"/>
            <w:shd w:val="clear" w:color="auto" w:fill="ECC0C0"/>
          </w:tcPr>
          <w:p w14:paraId="54DB86E9" w14:textId="2EBD7698" w:rsidR="00D174AE" w:rsidRPr="00801F40" w:rsidRDefault="00D174AE" w:rsidP="00634813">
            <w:pPr>
              <w:rPr>
                <w:rPrChange w:id="2555" w:author="Etion Pinari" w:date="2021-01-06T12:27:00Z">
                  <w:rPr/>
                </w:rPrChange>
              </w:rPr>
            </w:pPr>
          </w:p>
        </w:tc>
        <w:tc>
          <w:tcPr>
            <w:tcW w:w="4369" w:type="pct"/>
          </w:tcPr>
          <w:p w14:paraId="1CD619D3" w14:textId="77777777" w:rsidR="00D174AE" w:rsidRPr="00801F40" w:rsidRDefault="00D174AE" w:rsidP="00634813">
            <w:pPr>
              <w:rPr>
                <w:bCs/>
                <w:color w:val="000000"/>
                <w:sz w:val="26"/>
                <w:shd w:val="clear" w:color="auto" w:fill="FFFFFF"/>
                <w:rPrChange w:id="2556" w:author="Etion Pinari" w:date="2021-01-06T12:27:00Z">
                  <w:rPr>
                    <w:bCs/>
                    <w:color w:val="000000"/>
                    <w:sz w:val="26"/>
                    <w:shd w:val="clear" w:color="auto" w:fill="FFFFFF"/>
                  </w:rPr>
                </w:rPrChange>
              </w:rPr>
            </w:pPr>
            <w:r w:rsidRPr="00801F40">
              <w:rPr>
                <w:bCs/>
                <w:color w:val="000000"/>
                <w:sz w:val="26"/>
                <w:shd w:val="clear" w:color="auto" w:fill="FFFFFF"/>
                <w:rPrChange w:id="2557" w:author="Etion Pinari" w:date="2021-01-06T12:27:00Z">
                  <w:rPr>
                    <w:bCs/>
                    <w:color w:val="000000"/>
                    <w:sz w:val="26"/>
                    <w:shd w:val="clear" w:color="auto" w:fill="FFFFFF"/>
                  </w:rPr>
                </w:rPrChange>
              </w:rPr>
              <w:t>Components:</w:t>
            </w:r>
          </w:p>
          <w:p w14:paraId="324002B1" w14:textId="77777777" w:rsidR="00D174AE" w:rsidRPr="00801F40" w:rsidRDefault="00D174AE" w:rsidP="00634813">
            <w:pPr>
              <w:pStyle w:val="ListParagraph"/>
              <w:numPr>
                <w:ilvl w:val="0"/>
                <w:numId w:val="11"/>
              </w:numPr>
              <w:rPr>
                <w:b/>
                <w:color w:val="000000"/>
                <w:sz w:val="26"/>
                <w:shd w:val="clear" w:color="auto" w:fill="FFFFFF"/>
                <w:rPrChange w:id="2558" w:author="Etion Pinari" w:date="2021-01-06T12:27:00Z">
                  <w:rPr>
                    <w:b/>
                    <w:color w:val="000000"/>
                    <w:sz w:val="26"/>
                    <w:shd w:val="clear" w:color="auto" w:fill="FFFFFF"/>
                  </w:rPr>
                </w:rPrChange>
              </w:rPr>
            </w:pPr>
            <w:r w:rsidRPr="00801F40">
              <w:rPr>
                <w:bCs/>
                <w:color w:val="000000"/>
                <w:sz w:val="26"/>
                <w:shd w:val="clear" w:color="auto" w:fill="FFFFFF"/>
                <w:rPrChange w:id="2559" w:author="Etion Pinari" w:date="2021-01-06T12:27:00Z">
                  <w:rPr>
                    <w:bCs/>
                    <w:color w:val="000000"/>
                    <w:sz w:val="26"/>
                    <w:shd w:val="clear" w:color="auto" w:fill="FFFFFF"/>
                  </w:rPr>
                </w:rPrChange>
              </w:rPr>
              <w:t>Reservation Manager</w:t>
            </w:r>
          </w:p>
          <w:p w14:paraId="04D38691" w14:textId="7B0940FF" w:rsidR="00D174AE" w:rsidRPr="00801F40" w:rsidRDefault="00D174AE" w:rsidP="00634813">
            <w:pPr>
              <w:pStyle w:val="ListParagraph"/>
              <w:numPr>
                <w:ilvl w:val="0"/>
                <w:numId w:val="11"/>
              </w:numPr>
              <w:rPr>
                <w:b/>
                <w:color w:val="000000"/>
                <w:sz w:val="26"/>
                <w:shd w:val="clear" w:color="auto" w:fill="FFFFFF"/>
                <w:rPrChange w:id="2560" w:author="Etion Pinari" w:date="2021-01-06T12:27:00Z">
                  <w:rPr>
                    <w:b/>
                    <w:color w:val="000000"/>
                    <w:sz w:val="26"/>
                    <w:shd w:val="clear" w:color="auto" w:fill="FFFFFF"/>
                  </w:rPr>
                </w:rPrChange>
              </w:rPr>
            </w:pPr>
            <w:r w:rsidRPr="00801F40">
              <w:rPr>
                <w:bCs/>
                <w:color w:val="000000"/>
                <w:sz w:val="26"/>
                <w:shd w:val="clear" w:color="auto" w:fill="FFFFFF"/>
                <w:rPrChange w:id="2561" w:author="Etion Pinari" w:date="2021-01-06T12:27:00Z">
                  <w:rPr>
                    <w:bCs/>
                    <w:color w:val="000000"/>
                    <w:sz w:val="26"/>
                    <w:shd w:val="clear" w:color="auto" w:fill="FFFFFF"/>
                  </w:rPr>
                </w:rPrChange>
              </w:rPr>
              <w:t>Queue Manager</w:t>
            </w:r>
          </w:p>
        </w:tc>
      </w:tr>
      <w:tr w:rsidR="00D174AE" w:rsidRPr="00801F40" w14:paraId="799C0FDC" w14:textId="77777777" w:rsidTr="00634813">
        <w:trPr>
          <w:trHeight w:val="699"/>
        </w:trPr>
        <w:tc>
          <w:tcPr>
            <w:tcW w:w="631" w:type="pct"/>
            <w:shd w:val="clear" w:color="auto" w:fill="BDD6EE" w:themeFill="accent1" w:themeFillTint="66"/>
            <w:vAlign w:val="center"/>
          </w:tcPr>
          <w:p w14:paraId="4A06BE7C" w14:textId="39EB978A" w:rsidR="00D174AE" w:rsidRPr="00801F40" w:rsidRDefault="00D174AE" w:rsidP="00634813">
            <w:pPr>
              <w:jc w:val="center"/>
              <w:rPr>
                <w:b/>
                <w:bCs/>
                <w:rPrChange w:id="2562" w:author="Etion Pinari" w:date="2021-01-06T12:27:00Z">
                  <w:rPr>
                    <w:b/>
                    <w:bCs/>
                  </w:rPr>
                </w:rPrChange>
              </w:rPr>
            </w:pPr>
            <w:r w:rsidRPr="00801F40">
              <w:rPr>
                <w:b/>
                <w:bCs/>
                <w:rPrChange w:id="2563" w:author="Etion Pinari" w:date="2021-01-06T12:27:00Z">
                  <w:rPr>
                    <w:b/>
                    <w:bCs/>
                  </w:rPr>
                </w:rPrChange>
              </w:rPr>
              <w:t>R4</w:t>
            </w:r>
          </w:p>
        </w:tc>
        <w:tc>
          <w:tcPr>
            <w:tcW w:w="4369" w:type="pct"/>
          </w:tcPr>
          <w:p w14:paraId="7FC6684B" w14:textId="39BB27B7" w:rsidR="00D174AE" w:rsidRPr="00801F40" w:rsidRDefault="00D174AE" w:rsidP="00D174AE">
            <w:pPr>
              <w:spacing w:line="360" w:lineRule="auto"/>
              <w:rPr>
                <w:bCs/>
                <w:color w:val="000000"/>
                <w:sz w:val="26"/>
                <w:shd w:val="clear" w:color="auto" w:fill="FFFFFF"/>
                <w:rPrChange w:id="2564" w:author="Etion Pinari" w:date="2021-01-06T12:27:00Z">
                  <w:rPr>
                    <w:bCs/>
                    <w:color w:val="000000"/>
                    <w:sz w:val="26"/>
                    <w:shd w:val="clear" w:color="auto" w:fill="FFFFFF"/>
                  </w:rPr>
                </w:rPrChange>
              </w:rPr>
            </w:pPr>
            <w:r w:rsidRPr="00801F40">
              <w:rPr>
                <w:bCs/>
                <w:color w:val="000000"/>
                <w:sz w:val="26"/>
                <w:shd w:val="clear" w:color="auto" w:fill="FFFFFF"/>
                <w:rPrChange w:id="2565" w:author="Etion Pinari" w:date="2021-01-06T12:27:00Z">
                  <w:rPr>
                    <w:bCs/>
                    <w:color w:val="000000"/>
                    <w:sz w:val="26"/>
                    <w:shd w:val="clear" w:color="auto" w:fill="FFFFFF"/>
                  </w:rPr>
                </w:rPrChange>
              </w:rPr>
              <w:t>The system shall allow users to look up on a map available registered stores where to go to</w:t>
            </w:r>
          </w:p>
        </w:tc>
      </w:tr>
      <w:tr w:rsidR="00D174AE" w:rsidRPr="00801F40" w14:paraId="23436EC3" w14:textId="77777777" w:rsidTr="00634813">
        <w:trPr>
          <w:trHeight w:val="1148"/>
        </w:trPr>
        <w:tc>
          <w:tcPr>
            <w:tcW w:w="631" w:type="pct"/>
            <w:shd w:val="clear" w:color="auto" w:fill="ECC0C0"/>
          </w:tcPr>
          <w:p w14:paraId="73196C9F" w14:textId="77777777" w:rsidR="00D174AE" w:rsidRPr="00801F40" w:rsidRDefault="00D174AE" w:rsidP="00D174AE">
            <w:pPr>
              <w:rPr>
                <w:rPrChange w:id="2566" w:author="Etion Pinari" w:date="2021-01-06T12:27:00Z">
                  <w:rPr/>
                </w:rPrChange>
              </w:rPr>
            </w:pPr>
          </w:p>
        </w:tc>
        <w:tc>
          <w:tcPr>
            <w:tcW w:w="4369" w:type="pct"/>
          </w:tcPr>
          <w:p w14:paraId="3A98377D" w14:textId="34B486D5" w:rsidR="00D174AE" w:rsidRPr="00801F40" w:rsidRDefault="00D174AE" w:rsidP="00634813">
            <w:pPr>
              <w:rPr>
                <w:bCs/>
                <w:color w:val="000000"/>
                <w:sz w:val="26"/>
                <w:shd w:val="clear" w:color="auto" w:fill="FFFFFF"/>
                <w:rPrChange w:id="2567" w:author="Etion Pinari" w:date="2021-01-06T12:27:00Z">
                  <w:rPr>
                    <w:bCs/>
                    <w:color w:val="000000"/>
                    <w:sz w:val="26"/>
                    <w:shd w:val="clear" w:color="auto" w:fill="FFFFFF"/>
                  </w:rPr>
                </w:rPrChange>
              </w:rPr>
            </w:pPr>
            <w:r w:rsidRPr="00801F40">
              <w:rPr>
                <w:bCs/>
                <w:color w:val="000000"/>
                <w:sz w:val="26"/>
                <w:shd w:val="clear" w:color="auto" w:fill="FFFFFF"/>
                <w:rPrChange w:id="2568" w:author="Etion Pinari" w:date="2021-01-06T12:27:00Z">
                  <w:rPr>
                    <w:bCs/>
                    <w:color w:val="000000"/>
                    <w:sz w:val="26"/>
                    <w:shd w:val="clear" w:color="auto" w:fill="FFFFFF"/>
                  </w:rPr>
                </w:rPrChange>
              </w:rPr>
              <w:t>Components:</w:t>
            </w:r>
          </w:p>
          <w:p w14:paraId="5A4AB8C8" w14:textId="385D2C87" w:rsidR="00D174AE" w:rsidRPr="00801F40" w:rsidRDefault="00D174AE" w:rsidP="00D174AE">
            <w:pPr>
              <w:pStyle w:val="ListParagraph"/>
              <w:numPr>
                <w:ilvl w:val="0"/>
                <w:numId w:val="14"/>
              </w:numPr>
              <w:rPr>
                <w:bCs/>
                <w:color w:val="000000"/>
                <w:sz w:val="26"/>
                <w:shd w:val="clear" w:color="auto" w:fill="FFFFFF"/>
                <w:rPrChange w:id="2569" w:author="Etion Pinari" w:date="2021-01-06T12:27:00Z">
                  <w:rPr>
                    <w:bCs/>
                    <w:color w:val="000000"/>
                    <w:sz w:val="26"/>
                    <w:shd w:val="clear" w:color="auto" w:fill="FFFFFF"/>
                  </w:rPr>
                </w:rPrChange>
              </w:rPr>
            </w:pPr>
            <w:r w:rsidRPr="00801F40">
              <w:rPr>
                <w:bCs/>
                <w:color w:val="000000"/>
                <w:sz w:val="26"/>
                <w:shd w:val="clear" w:color="auto" w:fill="FFFFFF"/>
                <w:rPrChange w:id="2570" w:author="Etion Pinari" w:date="2021-01-06T12:27:00Z">
                  <w:rPr>
                    <w:bCs/>
                    <w:color w:val="000000"/>
                    <w:sz w:val="26"/>
                    <w:shd w:val="clear" w:color="auto" w:fill="FFFFFF"/>
                  </w:rPr>
                </w:rPrChange>
              </w:rPr>
              <w:t>Map Mediator</w:t>
            </w:r>
          </w:p>
          <w:p w14:paraId="3168F9C9" w14:textId="4A21B432" w:rsidR="00D174AE" w:rsidRPr="00801F40" w:rsidRDefault="00D174AE" w:rsidP="00634813">
            <w:pPr>
              <w:pStyle w:val="ListParagraph"/>
              <w:numPr>
                <w:ilvl w:val="0"/>
                <w:numId w:val="14"/>
              </w:numPr>
              <w:rPr>
                <w:bCs/>
                <w:color w:val="000000"/>
                <w:sz w:val="26"/>
                <w:shd w:val="clear" w:color="auto" w:fill="FFFFFF"/>
                <w:rPrChange w:id="2571" w:author="Etion Pinari" w:date="2021-01-06T12:27:00Z">
                  <w:rPr>
                    <w:bCs/>
                    <w:color w:val="000000"/>
                    <w:sz w:val="26"/>
                    <w:shd w:val="clear" w:color="auto" w:fill="FFFFFF"/>
                  </w:rPr>
                </w:rPrChange>
              </w:rPr>
            </w:pPr>
            <w:r w:rsidRPr="00801F40">
              <w:rPr>
                <w:bCs/>
                <w:color w:val="000000"/>
                <w:sz w:val="26"/>
                <w:shd w:val="clear" w:color="auto" w:fill="FFFFFF"/>
                <w:rPrChange w:id="2572" w:author="Etion Pinari" w:date="2021-01-06T12:27:00Z">
                  <w:rPr>
                    <w:bCs/>
                    <w:color w:val="000000"/>
                    <w:sz w:val="26"/>
                    <w:shd w:val="clear" w:color="auto" w:fill="FFFFFF"/>
                  </w:rPr>
                </w:rPrChange>
              </w:rPr>
              <w:t>Location Module</w:t>
            </w:r>
          </w:p>
        </w:tc>
      </w:tr>
      <w:tr w:rsidR="00D174AE" w:rsidRPr="00801F40" w14:paraId="2204CD10" w14:textId="77777777" w:rsidTr="00634813">
        <w:trPr>
          <w:trHeight w:val="826"/>
        </w:trPr>
        <w:tc>
          <w:tcPr>
            <w:tcW w:w="631" w:type="pct"/>
            <w:shd w:val="clear" w:color="auto" w:fill="BDD6EE" w:themeFill="accent1" w:themeFillTint="66"/>
            <w:vAlign w:val="center"/>
          </w:tcPr>
          <w:p w14:paraId="1BF1FED1" w14:textId="537A1702" w:rsidR="00D174AE" w:rsidRPr="00801F40" w:rsidRDefault="00D174AE" w:rsidP="00634813">
            <w:pPr>
              <w:jc w:val="center"/>
              <w:rPr>
                <w:b/>
                <w:bCs/>
                <w:rPrChange w:id="2573" w:author="Etion Pinari" w:date="2021-01-06T12:27:00Z">
                  <w:rPr>
                    <w:b/>
                    <w:bCs/>
                  </w:rPr>
                </w:rPrChange>
              </w:rPr>
            </w:pPr>
            <w:r w:rsidRPr="00801F40">
              <w:rPr>
                <w:b/>
                <w:bCs/>
                <w:rPrChange w:id="2574" w:author="Etion Pinari" w:date="2021-01-06T12:27:00Z">
                  <w:rPr>
                    <w:b/>
                    <w:bCs/>
                  </w:rPr>
                </w:rPrChange>
              </w:rPr>
              <w:t>R5</w:t>
            </w:r>
          </w:p>
        </w:tc>
        <w:tc>
          <w:tcPr>
            <w:tcW w:w="4369" w:type="pct"/>
          </w:tcPr>
          <w:p w14:paraId="2DC963C2" w14:textId="6C22212F" w:rsidR="00D174AE" w:rsidRPr="00801F40" w:rsidRDefault="00D174AE" w:rsidP="00634813">
            <w:pPr>
              <w:rPr>
                <w:bCs/>
                <w:color w:val="000000"/>
                <w:sz w:val="26"/>
                <w:shd w:val="clear" w:color="auto" w:fill="FFFFFF"/>
                <w:rPrChange w:id="2575" w:author="Etion Pinari" w:date="2021-01-06T12:27:00Z">
                  <w:rPr>
                    <w:bCs/>
                    <w:color w:val="000000"/>
                    <w:sz w:val="26"/>
                    <w:shd w:val="clear" w:color="auto" w:fill="FFFFFF"/>
                  </w:rPr>
                </w:rPrChange>
              </w:rPr>
            </w:pPr>
            <w:r w:rsidRPr="00801F40">
              <w:rPr>
                <w:bCs/>
                <w:sz w:val="26"/>
                <w:rPrChange w:id="2576" w:author="Etion Pinari" w:date="2021-01-06T12:27:00Z">
                  <w:rPr>
                    <w:bCs/>
                    <w:sz w:val="26"/>
                  </w:rPr>
                </w:rPrChange>
              </w:rPr>
              <w:t>The system shall ask users how much he or she thinks the trip to the store will last</w:t>
            </w:r>
          </w:p>
        </w:tc>
      </w:tr>
      <w:tr w:rsidR="00D174AE" w:rsidRPr="00801F40" w14:paraId="2616E7F6" w14:textId="77777777" w:rsidTr="00223523">
        <w:trPr>
          <w:trHeight w:val="826"/>
        </w:trPr>
        <w:tc>
          <w:tcPr>
            <w:tcW w:w="631" w:type="pct"/>
            <w:shd w:val="clear" w:color="auto" w:fill="ECC0C0"/>
          </w:tcPr>
          <w:p w14:paraId="2D3BB282" w14:textId="77777777" w:rsidR="00D174AE" w:rsidRPr="00801F40" w:rsidRDefault="00D174AE" w:rsidP="00D174AE">
            <w:pPr>
              <w:rPr>
                <w:rPrChange w:id="2577" w:author="Etion Pinari" w:date="2021-01-06T12:27:00Z">
                  <w:rPr/>
                </w:rPrChange>
              </w:rPr>
            </w:pPr>
          </w:p>
        </w:tc>
        <w:tc>
          <w:tcPr>
            <w:tcW w:w="4369" w:type="pct"/>
          </w:tcPr>
          <w:p w14:paraId="1D3E4E99" w14:textId="0822C23D" w:rsidR="00D174AE" w:rsidRPr="00801F40" w:rsidRDefault="00D174AE" w:rsidP="00D174AE">
            <w:pPr>
              <w:rPr>
                <w:bCs/>
                <w:color w:val="000000"/>
                <w:sz w:val="26"/>
                <w:shd w:val="clear" w:color="auto" w:fill="FFFFFF"/>
                <w:rPrChange w:id="2578" w:author="Etion Pinari" w:date="2021-01-06T12:27:00Z">
                  <w:rPr>
                    <w:bCs/>
                    <w:color w:val="000000"/>
                    <w:sz w:val="26"/>
                    <w:shd w:val="clear" w:color="auto" w:fill="FFFFFF"/>
                  </w:rPr>
                </w:rPrChange>
              </w:rPr>
            </w:pPr>
            <w:r w:rsidRPr="00801F40">
              <w:rPr>
                <w:bCs/>
                <w:color w:val="000000"/>
                <w:sz w:val="26"/>
                <w:shd w:val="clear" w:color="auto" w:fill="FFFFFF"/>
                <w:rPrChange w:id="2579" w:author="Etion Pinari" w:date="2021-01-06T12:27:00Z">
                  <w:rPr>
                    <w:bCs/>
                    <w:color w:val="000000"/>
                    <w:sz w:val="26"/>
                    <w:shd w:val="clear" w:color="auto" w:fill="FFFFFF"/>
                  </w:rPr>
                </w:rPrChange>
              </w:rPr>
              <w:t>Components:</w:t>
            </w:r>
          </w:p>
          <w:p w14:paraId="3882401A" w14:textId="353352A7" w:rsidR="00D174AE" w:rsidRPr="00801F40" w:rsidRDefault="00D174AE" w:rsidP="00634813">
            <w:pPr>
              <w:pStyle w:val="ListParagraph"/>
              <w:numPr>
                <w:ilvl w:val="0"/>
                <w:numId w:val="16"/>
              </w:numPr>
              <w:rPr>
                <w:bCs/>
                <w:color w:val="000000"/>
                <w:sz w:val="26"/>
                <w:shd w:val="clear" w:color="auto" w:fill="FFFFFF"/>
                <w:rPrChange w:id="2580" w:author="Etion Pinari" w:date="2021-01-06T12:27:00Z">
                  <w:rPr>
                    <w:bCs/>
                    <w:color w:val="000000"/>
                    <w:sz w:val="26"/>
                    <w:shd w:val="clear" w:color="auto" w:fill="FFFFFF"/>
                  </w:rPr>
                </w:rPrChange>
              </w:rPr>
            </w:pPr>
            <w:r w:rsidRPr="00801F40">
              <w:rPr>
                <w:bCs/>
                <w:color w:val="000000"/>
                <w:sz w:val="26"/>
                <w:shd w:val="clear" w:color="auto" w:fill="FFFFFF"/>
                <w:rPrChange w:id="2581" w:author="Etion Pinari" w:date="2021-01-06T12:27:00Z">
                  <w:rPr>
                    <w:bCs/>
                    <w:color w:val="000000"/>
                    <w:sz w:val="26"/>
                    <w:shd w:val="clear" w:color="auto" w:fill="FFFFFF"/>
                  </w:rPr>
                </w:rPrChange>
              </w:rPr>
              <w:t>Reservation Manager</w:t>
            </w:r>
          </w:p>
          <w:p w14:paraId="663BFAF1" w14:textId="77777777" w:rsidR="00D174AE" w:rsidRPr="00801F40" w:rsidRDefault="00D174AE" w:rsidP="00634813">
            <w:pPr>
              <w:pStyle w:val="ListParagraph"/>
              <w:rPr>
                <w:bCs/>
                <w:color w:val="000000"/>
                <w:sz w:val="26"/>
                <w:shd w:val="clear" w:color="auto" w:fill="FFFFFF"/>
                <w:rPrChange w:id="2582" w:author="Etion Pinari" w:date="2021-01-06T12:27:00Z">
                  <w:rPr>
                    <w:bCs/>
                    <w:color w:val="000000"/>
                    <w:sz w:val="26"/>
                    <w:shd w:val="clear" w:color="auto" w:fill="FFFFFF"/>
                  </w:rPr>
                </w:rPrChange>
              </w:rPr>
            </w:pPr>
          </w:p>
        </w:tc>
      </w:tr>
      <w:tr w:rsidR="00D174AE" w:rsidRPr="00801F40" w14:paraId="51011D48" w14:textId="77777777" w:rsidTr="00634813">
        <w:trPr>
          <w:trHeight w:val="353"/>
        </w:trPr>
        <w:tc>
          <w:tcPr>
            <w:tcW w:w="631" w:type="pct"/>
            <w:shd w:val="clear" w:color="auto" w:fill="BDD6EE" w:themeFill="accent1" w:themeFillTint="66"/>
            <w:vAlign w:val="center"/>
          </w:tcPr>
          <w:p w14:paraId="57CD9E3C" w14:textId="719D1993" w:rsidR="00D174AE" w:rsidRPr="00801F40" w:rsidRDefault="00D174AE" w:rsidP="00634813">
            <w:pPr>
              <w:jc w:val="center"/>
              <w:rPr>
                <w:rPrChange w:id="2583" w:author="Etion Pinari" w:date="2021-01-06T12:27:00Z">
                  <w:rPr/>
                </w:rPrChange>
              </w:rPr>
            </w:pPr>
            <w:r w:rsidRPr="00801F40">
              <w:rPr>
                <w:b/>
                <w:bCs/>
                <w:rPrChange w:id="2584" w:author="Etion Pinari" w:date="2021-01-06T12:27:00Z">
                  <w:rPr>
                    <w:b/>
                    <w:bCs/>
                  </w:rPr>
                </w:rPrChange>
              </w:rPr>
              <w:lastRenderedPageBreak/>
              <w:t>R6</w:t>
            </w:r>
          </w:p>
        </w:tc>
        <w:tc>
          <w:tcPr>
            <w:tcW w:w="4369" w:type="pct"/>
          </w:tcPr>
          <w:p w14:paraId="063C43C9" w14:textId="69FBE297" w:rsidR="00D174AE" w:rsidRPr="00801F40" w:rsidRDefault="00D174AE" w:rsidP="00634813">
            <w:pPr>
              <w:rPr>
                <w:bCs/>
                <w:color w:val="000000"/>
                <w:sz w:val="26"/>
                <w:shd w:val="clear" w:color="auto" w:fill="FFFFFF"/>
                <w:rPrChange w:id="2585" w:author="Etion Pinari" w:date="2021-01-06T12:27:00Z">
                  <w:rPr>
                    <w:bCs/>
                    <w:color w:val="000000"/>
                    <w:sz w:val="26"/>
                    <w:shd w:val="clear" w:color="auto" w:fill="FFFFFF"/>
                  </w:rPr>
                </w:rPrChange>
              </w:rPr>
            </w:pPr>
            <w:r w:rsidRPr="00801F40">
              <w:rPr>
                <w:bCs/>
                <w:color w:val="000000"/>
                <w:sz w:val="26"/>
                <w:shd w:val="clear" w:color="auto" w:fill="FFFFFF"/>
                <w:rPrChange w:id="2586" w:author="Etion Pinari" w:date="2021-01-06T12:27:00Z">
                  <w:rPr>
                    <w:bCs/>
                    <w:color w:val="000000"/>
                    <w:sz w:val="26"/>
                    <w:shd w:val="clear" w:color="auto" w:fill="FFFFFF"/>
                  </w:rPr>
                </w:rPrChange>
              </w:rPr>
              <w:t xml:space="preserve">The system shall allow users to be identified </w:t>
            </w:r>
            <w:commentRangeStart w:id="2587"/>
            <w:commentRangeEnd w:id="2587"/>
            <w:r w:rsidRPr="00801F40">
              <w:rPr>
                <w:rStyle w:val="CommentReference"/>
                <w:bCs/>
                <w:sz w:val="26"/>
                <w:rPrChange w:id="2588" w:author="Etion Pinari" w:date="2021-01-06T12:27:00Z">
                  <w:rPr>
                    <w:rStyle w:val="CommentReference"/>
                    <w:bCs/>
                    <w:sz w:val="26"/>
                  </w:rPr>
                </w:rPrChange>
              </w:rPr>
              <w:commentReference w:id="2587"/>
            </w:r>
            <w:r w:rsidRPr="00801F40">
              <w:rPr>
                <w:bCs/>
                <w:color w:val="000000"/>
                <w:sz w:val="26"/>
                <w:shd w:val="clear" w:color="auto" w:fill="FFFFFF"/>
                <w:rPrChange w:id="2589" w:author="Etion Pinari" w:date="2021-01-06T12:27:00Z">
                  <w:rPr>
                    <w:bCs/>
                    <w:color w:val="000000"/>
                    <w:sz w:val="26"/>
                    <w:shd w:val="clear" w:color="auto" w:fill="FFFFFF"/>
                  </w:rPr>
                </w:rPrChange>
              </w:rPr>
              <w:t xml:space="preserve">by their </w:t>
            </w:r>
            <w:commentRangeStart w:id="2590"/>
            <w:r w:rsidRPr="00801F40">
              <w:rPr>
                <w:bCs/>
                <w:color w:val="000000"/>
                <w:sz w:val="26"/>
                <w:shd w:val="clear" w:color="auto" w:fill="FFFFFF"/>
                <w:rPrChange w:id="2591" w:author="Etion Pinari" w:date="2021-01-06T12:27:00Z">
                  <w:rPr>
                    <w:bCs/>
                    <w:color w:val="000000"/>
                    <w:sz w:val="26"/>
                    <w:shd w:val="clear" w:color="auto" w:fill="FFFFFF"/>
                  </w:rPr>
                </w:rPrChange>
              </w:rPr>
              <w:t xml:space="preserve">device </w:t>
            </w:r>
            <w:commentRangeEnd w:id="2590"/>
            <w:r w:rsidRPr="00801F40">
              <w:rPr>
                <w:rStyle w:val="CommentReference"/>
                <w:bCs/>
                <w:rPrChange w:id="2592" w:author="Etion Pinari" w:date="2021-01-06T12:27:00Z">
                  <w:rPr>
                    <w:rStyle w:val="CommentReference"/>
                    <w:bCs/>
                  </w:rPr>
                </w:rPrChange>
              </w:rPr>
              <w:commentReference w:id="2590"/>
            </w:r>
            <w:r w:rsidRPr="00801F40">
              <w:rPr>
                <w:bCs/>
                <w:color w:val="000000"/>
                <w:sz w:val="26"/>
                <w:shd w:val="clear" w:color="auto" w:fill="FFFFFF"/>
                <w:rPrChange w:id="2593" w:author="Etion Pinari" w:date="2021-01-06T12:27:00Z">
                  <w:rPr>
                    <w:bCs/>
                    <w:color w:val="000000"/>
                    <w:sz w:val="26"/>
                    <w:shd w:val="clear" w:color="auto" w:fill="FFFFFF"/>
                  </w:rPr>
                </w:rPrChange>
              </w:rPr>
              <w:t>unique ID</w:t>
            </w:r>
          </w:p>
        </w:tc>
      </w:tr>
      <w:tr w:rsidR="00D174AE" w:rsidRPr="00801F40" w14:paraId="44119327" w14:textId="77777777" w:rsidTr="00223523">
        <w:trPr>
          <w:trHeight w:val="353"/>
        </w:trPr>
        <w:tc>
          <w:tcPr>
            <w:tcW w:w="631" w:type="pct"/>
            <w:shd w:val="clear" w:color="auto" w:fill="BDD6EE" w:themeFill="accent1" w:themeFillTint="66"/>
            <w:vAlign w:val="center"/>
          </w:tcPr>
          <w:p w14:paraId="4AE50403" w14:textId="08882E4C" w:rsidR="00D174AE" w:rsidRPr="00801F40" w:rsidRDefault="00D174AE" w:rsidP="00D174AE">
            <w:pPr>
              <w:jc w:val="center"/>
              <w:rPr>
                <w:b/>
                <w:bCs/>
                <w:rPrChange w:id="2594" w:author="Etion Pinari" w:date="2021-01-06T12:27:00Z">
                  <w:rPr>
                    <w:b/>
                    <w:bCs/>
                  </w:rPr>
                </w:rPrChange>
              </w:rPr>
            </w:pPr>
            <w:r w:rsidRPr="00801F40">
              <w:rPr>
                <w:b/>
                <w:bCs/>
                <w:rPrChange w:id="2595" w:author="Etion Pinari" w:date="2021-01-06T12:27:00Z">
                  <w:rPr>
                    <w:b/>
                    <w:bCs/>
                  </w:rPr>
                </w:rPrChange>
              </w:rPr>
              <w:t>R7</w:t>
            </w:r>
          </w:p>
        </w:tc>
        <w:tc>
          <w:tcPr>
            <w:tcW w:w="4369" w:type="pct"/>
          </w:tcPr>
          <w:p w14:paraId="4ED7B397" w14:textId="6B64D58D" w:rsidR="00D174AE" w:rsidRPr="00801F40" w:rsidRDefault="00D174AE" w:rsidP="00D174AE">
            <w:pPr>
              <w:rPr>
                <w:bCs/>
                <w:color w:val="000000"/>
                <w:sz w:val="26"/>
                <w:shd w:val="clear" w:color="auto" w:fill="FFFFFF"/>
                <w:rPrChange w:id="2596" w:author="Etion Pinari" w:date="2021-01-06T12:27:00Z">
                  <w:rPr>
                    <w:bCs/>
                    <w:color w:val="000000"/>
                    <w:sz w:val="26"/>
                    <w:shd w:val="clear" w:color="auto" w:fill="FFFFFF"/>
                  </w:rPr>
                </w:rPrChange>
              </w:rPr>
            </w:pPr>
            <w:r w:rsidRPr="00801F40">
              <w:rPr>
                <w:bCs/>
                <w:color w:val="000000"/>
                <w:sz w:val="26"/>
                <w:shd w:val="clear" w:color="auto" w:fill="FFFFFF"/>
                <w:rPrChange w:id="2597" w:author="Etion Pinari" w:date="2021-01-06T12:27:00Z">
                  <w:rPr>
                    <w:bCs/>
                    <w:color w:val="000000"/>
                    <w:sz w:val="26"/>
                    <w:shd w:val="clear" w:color="auto" w:fill="FFFFFF"/>
                  </w:rPr>
                </w:rPrChange>
              </w:rPr>
              <w:t>The system shall allow users to be identified by a username of their choosing</w:t>
            </w:r>
          </w:p>
        </w:tc>
      </w:tr>
      <w:tr w:rsidR="00D174AE" w:rsidRPr="00801F40" w14:paraId="61B43207" w14:textId="77777777" w:rsidTr="00223523">
        <w:trPr>
          <w:trHeight w:val="826"/>
        </w:trPr>
        <w:tc>
          <w:tcPr>
            <w:tcW w:w="631" w:type="pct"/>
            <w:shd w:val="clear" w:color="auto" w:fill="ECC0C0"/>
          </w:tcPr>
          <w:p w14:paraId="32CD33E4" w14:textId="77777777" w:rsidR="00D174AE" w:rsidRPr="00801F40" w:rsidRDefault="00D174AE" w:rsidP="00D174AE">
            <w:pPr>
              <w:rPr>
                <w:rPrChange w:id="2598" w:author="Etion Pinari" w:date="2021-01-06T12:27:00Z">
                  <w:rPr/>
                </w:rPrChange>
              </w:rPr>
            </w:pPr>
          </w:p>
        </w:tc>
        <w:tc>
          <w:tcPr>
            <w:tcW w:w="4369" w:type="pct"/>
          </w:tcPr>
          <w:p w14:paraId="0DEC702B" w14:textId="77777777" w:rsidR="00D174AE" w:rsidRPr="00801F40" w:rsidRDefault="00D174AE" w:rsidP="00D174AE">
            <w:pPr>
              <w:rPr>
                <w:bCs/>
                <w:color w:val="000000"/>
                <w:sz w:val="26"/>
                <w:shd w:val="clear" w:color="auto" w:fill="FFFFFF"/>
                <w:rPrChange w:id="2599" w:author="Etion Pinari" w:date="2021-01-06T12:27:00Z">
                  <w:rPr>
                    <w:bCs/>
                    <w:color w:val="000000"/>
                    <w:sz w:val="26"/>
                    <w:shd w:val="clear" w:color="auto" w:fill="FFFFFF"/>
                  </w:rPr>
                </w:rPrChange>
              </w:rPr>
            </w:pPr>
            <w:r w:rsidRPr="00801F40">
              <w:rPr>
                <w:bCs/>
                <w:color w:val="000000"/>
                <w:sz w:val="26"/>
                <w:shd w:val="clear" w:color="auto" w:fill="FFFFFF"/>
                <w:rPrChange w:id="2600" w:author="Etion Pinari" w:date="2021-01-06T12:27:00Z">
                  <w:rPr>
                    <w:bCs/>
                    <w:color w:val="000000"/>
                    <w:sz w:val="26"/>
                    <w:shd w:val="clear" w:color="auto" w:fill="FFFFFF"/>
                  </w:rPr>
                </w:rPrChange>
              </w:rPr>
              <w:t>Components:</w:t>
            </w:r>
          </w:p>
          <w:p w14:paraId="054C786A" w14:textId="5DB80960" w:rsidR="00D174AE" w:rsidRPr="00801F40" w:rsidRDefault="00D174AE" w:rsidP="00634813">
            <w:pPr>
              <w:pStyle w:val="ListParagraph"/>
              <w:numPr>
                <w:ilvl w:val="0"/>
                <w:numId w:val="16"/>
              </w:numPr>
              <w:rPr>
                <w:bCs/>
                <w:color w:val="000000"/>
                <w:sz w:val="26"/>
                <w:shd w:val="clear" w:color="auto" w:fill="FFFFFF"/>
                <w:rPrChange w:id="2601" w:author="Etion Pinari" w:date="2021-01-06T12:27:00Z">
                  <w:rPr>
                    <w:bCs/>
                    <w:color w:val="000000"/>
                    <w:sz w:val="26"/>
                    <w:shd w:val="clear" w:color="auto" w:fill="FFFFFF"/>
                  </w:rPr>
                </w:rPrChange>
              </w:rPr>
            </w:pPr>
            <w:r w:rsidRPr="00801F40">
              <w:rPr>
                <w:bCs/>
                <w:color w:val="000000"/>
                <w:sz w:val="26"/>
                <w:shd w:val="clear" w:color="auto" w:fill="FFFFFF"/>
                <w:rPrChange w:id="2602" w:author="Etion Pinari" w:date="2021-01-06T12:27:00Z">
                  <w:rPr>
                    <w:bCs/>
                    <w:color w:val="000000"/>
                    <w:sz w:val="26"/>
                    <w:shd w:val="clear" w:color="auto" w:fill="FFFFFF"/>
                  </w:rPr>
                </w:rPrChange>
              </w:rPr>
              <w:t xml:space="preserve">Account Manager </w:t>
            </w:r>
          </w:p>
        </w:tc>
      </w:tr>
      <w:tr w:rsidR="00D174AE" w:rsidRPr="00801F40" w14:paraId="6B6BEC78" w14:textId="77777777" w:rsidTr="00634813">
        <w:trPr>
          <w:trHeight w:val="284"/>
        </w:trPr>
        <w:tc>
          <w:tcPr>
            <w:tcW w:w="631" w:type="pct"/>
            <w:shd w:val="clear" w:color="auto" w:fill="BDD6EE" w:themeFill="accent1" w:themeFillTint="66"/>
            <w:vAlign w:val="center"/>
          </w:tcPr>
          <w:p w14:paraId="58F0273C" w14:textId="40FFFBB6" w:rsidR="00D174AE" w:rsidRPr="00801F40" w:rsidRDefault="00D174AE" w:rsidP="00634813">
            <w:pPr>
              <w:jc w:val="center"/>
              <w:rPr>
                <w:b/>
                <w:bCs/>
                <w:rPrChange w:id="2603" w:author="Etion Pinari" w:date="2021-01-06T12:27:00Z">
                  <w:rPr>
                    <w:b/>
                    <w:bCs/>
                  </w:rPr>
                </w:rPrChange>
              </w:rPr>
            </w:pPr>
            <w:r w:rsidRPr="00801F40">
              <w:rPr>
                <w:b/>
                <w:bCs/>
                <w:rPrChange w:id="2604" w:author="Etion Pinari" w:date="2021-01-06T12:27:00Z">
                  <w:rPr>
                    <w:b/>
                    <w:bCs/>
                  </w:rPr>
                </w:rPrChange>
              </w:rPr>
              <w:t>R8.1</w:t>
            </w:r>
          </w:p>
        </w:tc>
        <w:tc>
          <w:tcPr>
            <w:tcW w:w="4369" w:type="pct"/>
          </w:tcPr>
          <w:p w14:paraId="101E09D5" w14:textId="78CD9C94" w:rsidR="00D174AE" w:rsidRPr="00801F40" w:rsidRDefault="00D174AE" w:rsidP="00634813">
            <w:pPr>
              <w:rPr>
                <w:bCs/>
                <w:color w:val="000000"/>
                <w:sz w:val="26"/>
                <w:shd w:val="clear" w:color="auto" w:fill="FFFFFF"/>
                <w:rPrChange w:id="2605" w:author="Etion Pinari" w:date="2021-01-06T12:27:00Z">
                  <w:rPr>
                    <w:bCs/>
                    <w:color w:val="000000"/>
                    <w:sz w:val="26"/>
                    <w:shd w:val="clear" w:color="auto" w:fill="FFFFFF"/>
                  </w:rPr>
                </w:rPrChange>
              </w:rPr>
            </w:pPr>
            <w:r w:rsidRPr="00801F40">
              <w:rPr>
                <w:bCs/>
                <w:sz w:val="26"/>
                <w:rPrChange w:id="2606" w:author="Etion Pinari" w:date="2021-01-06T12:27:00Z">
                  <w:rPr>
                    <w:bCs/>
                    <w:sz w:val="26"/>
                  </w:rPr>
                </w:rPrChange>
              </w:rPr>
              <w:t>The system shall notify the user who is inactive while on the confirmation page of booking a visit on other available stores he could go to and other timeslots of the same store</w:t>
            </w:r>
            <w:commentRangeStart w:id="2607"/>
            <w:commentRangeEnd w:id="2607"/>
            <w:r w:rsidRPr="00801F40">
              <w:rPr>
                <w:rStyle w:val="CommentReference"/>
                <w:bCs/>
                <w:rPrChange w:id="2608" w:author="Etion Pinari" w:date="2021-01-06T12:27:00Z">
                  <w:rPr>
                    <w:rStyle w:val="CommentReference"/>
                    <w:bCs/>
                  </w:rPr>
                </w:rPrChange>
              </w:rPr>
              <w:commentReference w:id="2607"/>
            </w:r>
          </w:p>
        </w:tc>
      </w:tr>
      <w:tr w:rsidR="00D174AE" w:rsidRPr="00801F40" w14:paraId="231B02DD" w14:textId="77777777" w:rsidTr="00634813">
        <w:trPr>
          <w:trHeight w:val="284"/>
        </w:trPr>
        <w:tc>
          <w:tcPr>
            <w:tcW w:w="631" w:type="pct"/>
            <w:shd w:val="clear" w:color="auto" w:fill="BDD6EE" w:themeFill="accent1" w:themeFillTint="66"/>
          </w:tcPr>
          <w:p w14:paraId="538BBBB3" w14:textId="0DDEF4F2" w:rsidR="00D174AE" w:rsidRPr="00801F40" w:rsidRDefault="00D174AE" w:rsidP="00D174AE">
            <w:pPr>
              <w:jc w:val="center"/>
              <w:rPr>
                <w:b/>
                <w:bCs/>
                <w:rPrChange w:id="2609" w:author="Etion Pinari" w:date="2021-01-06T12:27:00Z">
                  <w:rPr>
                    <w:b/>
                    <w:bCs/>
                  </w:rPr>
                </w:rPrChange>
              </w:rPr>
            </w:pPr>
            <w:r w:rsidRPr="00801F40">
              <w:rPr>
                <w:b/>
                <w:bCs/>
                <w:sz w:val="28"/>
                <w:szCs w:val="28"/>
                <w:rPrChange w:id="2610" w:author="Etion Pinari" w:date="2021-01-06T12:27:00Z">
                  <w:rPr>
                    <w:b/>
                    <w:bCs/>
                    <w:sz w:val="28"/>
                    <w:szCs w:val="28"/>
                  </w:rPr>
                </w:rPrChange>
              </w:rPr>
              <w:t>R8.2</w:t>
            </w:r>
          </w:p>
        </w:tc>
        <w:tc>
          <w:tcPr>
            <w:tcW w:w="4369" w:type="pct"/>
          </w:tcPr>
          <w:p w14:paraId="32AC9D4B" w14:textId="3D679060" w:rsidR="00D174AE" w:rsidRPr="00801F40" w:rsidRDefault="00D174AE" w:rsidP="00D174AE">
            <w:pPr>
              <w:rPr>
                <w:bCs/>
                <w:sz w:val="26"/>
                <w:rPrChange w:id="2611" w:author="Etion Pinari" w:date="2021-01-06T12:27:00Z">
                  <w:rPr>
                    <w:bCs/>
                    <w:sz w:val="26"/>
                  </w:rPr>
                </w:rPrChange>
              </w:rPr>
            </w:pPr>
            <w:r w:rsidRPr="00801F40">
              <w:rPr>
                <w:bCs/>
                <w:sz w:val="26"/>
                <w:rPrChange w:id="2612" w:author="Etion Pinari" w:date="2021-01-06T12:27:00Z">
                  <w:rPr>
                    <w:bCs/>
                    <w:sz w:val="26"/>
                  </w:rPr>
                </w:rPrChange>
              </w:rPr>
              <w:t>The system shall notify the user who is inactive while on the confirmation page of getting a ticket on other available stores he could go to</w:t>
            </w:r>
          </w:p>
        </w:tc>
      </w:tr>
      <w:tr w:rsidR="00D174AE" w:rsidRPr="00801F40" w14:paraId="4617AE11" w14:textId="77777777" w:rsidTr="00634813">
        <w:trPr>
          <w:trHeight w:val="690"/>
        </w:trPr>
        <w:tc>
          <w:tcPr>
            <w:tcW w:w="631" w:type="pct"/>
            <w:shd w:val="clear" w:color="auto" w:fill="ECC0C0"/>
          </w:tcPr>
          <w:p w14:paraId="265BAB5C" w14:textId="77777777" w:rsidR="00D174AE" w:rsidRPr="00801F40" w:rsidRDefault="00D174AE" w:rsidP="00D174AE">
            <w:pPr>
              <w:rPr>
                <w:rPrChange w:id="2613" w:author="Etion Pinari" w:date="2021-01-06T12:27:00Z">
                  <w:rPr/>
                </w:rPrChange>
              </w:rPr>
            </w:pPr>
          </w:p>
        </w:tc>
        <w:tc>
          <w:tcPr>
            <w:tcW w:w="4369" w:type="pct"/>
          </w:tcPr>
          <w:p w14:paraId="17D626E7" w14:textId="0D9F1907" w:rsidR="00D174AE" w:rsidRPr="00801F40" w:rsidRDefault="00D174AE" w:rsidP="00D174AE">
            <w:pPr>
              <w:rPr>
                <w:bCs/>
                <w:color w:val="000000"/>
                <w:sz w:val="26"/>
                <w:shd w:val="clear" w:color="auto" w:fill="FFFFFF"/>
                <w:rPrChange w:id="2614" w:author="Etion Pinari" w:date="2021-01-06T12:27:00Z">
                  <w:rPr>
                    <w:bCs/>
                    <w:color w:val="000000"/>
                    <w:sz w:val="26"/>
                    <w:shd w:val="clear" w:color="auto" w:fill="FFFFFF"/>
                  </w:rPr>
                </w:rPrChange>
              </w:rPr>
            </w:pPr>
            <w:r w:rsidRPr="00801F40">
              <w:rPr>
                <w:bCs/>
                <w:color w:val="000000"/>
                <w:sz w:val="26"/>
                <w:shd w:val="clear" w:color="auto" w:fill="FFFFFF"/>
                <w:rPrChange w:id="2615" w:author="Etion Pinari" w:date="2021-01-06T12:27:00Z">
                  <w:rPr>
                    <w:bCs/>
                    <w:color w:val="000000"/>
                    <w:sz w:val="26"/>
                    <w:shd w:val="clear" w:color="auto" w:fill="FFFFFF"/>
                  </w:rPr>
                </w:rPrChange>
              </w:rPr>
              <w:t>Components:</w:t>
            </w:r>
          </w:p>
          <w:p w14:paraId="2B8FE25C" w14:textId="5FB745CB" w:rsidR="00D174AE" w:rsidRPr="00801F40" w:rsidRDefault="00D174AE" w:rsidP="00D174AE">
            <w:pPr>
              <w:pStyle w:val="ListParagraph"/>
              <w:numPr>
                <w:ilvl w:val="0"/>
                <w:numId w:val="16"/>
              </w:numPr>
              <w:rPr>
                <w:bCs/>
                <w:color w:val="000000"/>
                <w:sz w:val="26"/>
                <w:shd w:val="clear" w:color="auto" w:fill="FFFFFF"/>
                <w:rPrChange w:id="2616" w:author="Etion Pinari" w:date="2021-01-06T12:27:00Z">
                  <w:rPr>
                    <w:bCs/>
                    <w:color w:val="000000"/>
                    <w:sz w:val="26"/>
                    <w:shd w:val="clear" w:color="auto" w:fill="FFFFFF"/>
                  </w:rPr>
                </w:rPrChange>
              </w:rPr>
            </w:pPr>
            <w:r w:rsidRPr="00801F40">
              <w:rPr>
                <w:bCs/>
                <w:color w:val="000000"/>
                <w:sz w:val="26"/>
                <w:shd w:val="clear" w:color="auto" w:fill="FFFFFF"/>
                <w:rPrChange w:id="2617" w:author="Etion Pinari" w:date="2021-01-06T12:27:00Z">
                  <w:rPr>
                    <w:bCs/>
                    <w:color w:val="000000"/>
                    <w:sz w:val="26"/>
                    <w:shd w:val="clear" w:color="auto" w:fill="FFFFFF"/>
                  </w:rPr>
                </w:rPrChange>
              </w:rPr>
              <w:t>Notification Manager: Suggestion Module</w:t>
            </w:r>
          </w:p>
          <w:p w14:paraId="5AC5EF96" w14:textId="70DD3F65" w:rsidR="00D174AE" w:rsidRPr="00801F40" w:rsidRDefault="00D174AE" w:rsidP="00D174AE">
            <w:pPr>
              <w:pStyle w:val="ListParagraph"/>
              <w:numPr>
                <w:ilvl w:val="0"/>
                <w:numId w:val="16"/>
              </w:numPr>
              <w:rPr>
                <w:bCs/>
                <w:color w:val="000000"/>
                <w:sz w:val="26"/>
                <w:shd w:val="clear" w:color="auto" w:fill="FFFFFF"/>
                <w:rPrChange w:id="2618" w:author="Etion Pinari" w:date="2021-01-06T12:27:00Z">
                  <w:rPr>
                    <w:bCs/>
                    <w:color w:val="000000"/>
                    <w:sz w:val="26"/>
                    <w:shd w:val="clear" w:color="auto" w:fill="FFFFFF"/>
                  </w:rPr>
                </w:rPrChange>
              </w:rPr>
            </w:pPr>
            <w:r w:rsidRPr="00801F40">
              <w:rPr>
                <w:bCs/>
                <w:color w:val="000000"/>
                <w:sz w:val="26"/>
                <w:shd w:val="clear" w:color="auto" w:fill="FFFFFF"/>
                <w:rPrChange w:id="2619" w:author="Etion Pinari" w:date="2021-01-06T12:27:00Z">
                  <w:rPr>
                    <w:bCs/>
                    <w:color w:val="000000"/>
                    <w:sz w:val="26"/>
                    <w:shd w:val="clear" w:color="auto" w:fill="FFFFFF"/>
                  </w:rPr>
                </w:rPrChange>
              </w:rPr>
              <w:t>Location Module: Market Finder</w:t>
            </w:r>
          </w:p>
          <w:p w14:paraId="642CBE30" w14:textId="152ED0A7" w:rsidR="00D174AE" w:rsidRPr="00801F40" w:rsidRDefault="00D174AE" w:rsidP="00D174AE">
            <w:pPr>
              <w:pStyle w:val="ListParagraph"/>
              <w:numPr>
                <w:ilvl w:val="0"/>
                <w:numId w:val="16"/>
              </w:numPr>
              <w:rPr>
                <w:bCs/>
                <w:color w:val="000000"/>
                <w:sz w:val="26"/>
                <w:shd w:val="clear" w:color="auto" w:fill="FFFFFF"/>
                <w:rPrChange w:id="2620" w:author="Etion Pinari" w:date="2021-01-06T12:27:00Z">
                  <w:rPr>
                    <w:bCs/>
                    <w:color w:val="000000"/>
                    <w:sz w:val="26"/>
                    <w:shd w:val="clear" w:color="auto" w:fill="FFFFFF"/>
                  </w:rPr>
                </w:rPrChange>
              </w:rPr>
            </w:pPr>
            <w:r w:rsidRPr="00801F40">
              <w:rPr>
                <w:bCs/>
                <w:color w:val="000000"/>
                <w:sz w:val="26"/>
                <w:shd w:val="clear" w:color="auto" w:fill="FFFFFF"/>
                <w:rPrChange w:id="2621" w:author="Etion Pinari" w:date="2021-01-06T12:27:00Z">
                  <w:rPr>
                    <w:bCs/>
                    <w:color w:val="000000"/>
                    <w:sz w:val="26"/>
                    <w:shd w:val="clear" w:color="auto" w:fill="FFFFFF"/>
                  </w:rPr>
                </w:rPrChange>
              </w:rPr>
              <w:t>Map Mediator</w:t>
            </w:r>
          </w:p>
          <w:p w14:paraId="3DA92175" w14:textId="23E963B1" w:rsidR="00D174AE" w:rsidRPr="00801F40" w:rsidRDefault="00D174AE" w:rsidP="00634813">
            <w:pPr>
              <w:pStyle w:val="ListParagraph"/>
              <w:numPr>
                <w:ilvl w:val="0"/>
                <w:numId w:val="16"/>
              </w:numPr>
              <w:rPr>
                <w:bCs/>
                <w:color w:val="000000"/>
                <w:sz w:val="26"/>
                <w:shd w:val="clear" w:color="auto" w:fill="FFFFFF"/>
                <w:rPrChange w:id="2622" w:author="Etion Pinari" w:date="2021-01-06T12:27:00Z">
                  <w:rPr>
                    <w:bCs/>
                    <w:color w:val="000000"/>
                    <w:sz w:val="26"/>
                    <w:shd w:val="clear" w:color="auto" w:fill="FFFFFF"/>
                  </w:rPr>
                </w:rPrChange>
              </w:rPr>
            </w:pPr>
            <w:r w:rsidRPr="00801F40">
              <w:rPr>
                <w:bCs/>
                <w:color w:val="000000"/>
                <w:sz w:val="26"/>
                <w:shd w:val="clear" w:color="auto" w:fill="FFFFFF"/>
                <w:rPrChange w:id="2623" w:author="Etion Pinari" w:date="2021-01-06T12:27:00Z">
                  <w:rPr>
                    <w:bCs/>
                    <w:color w:val="000000"/>
                    <w:sz w:val="26"/>
                    <w:shd w:val="clear" w:color="auto" w:fill="FFFFFF"/>
                  </w:rPr>
                </w:rPrChange>
              </w:rPr>
              <w:t>Queue Manager: Timeslot Manager</w:t>
            </w:r>
          </w:p>
          <w:p w14:paraId="25C9B453" w14:textId="174A48C3" w:rsidR="00D174AE" w:rsidRPr="00801F40" w:rsidRDefault="00D174AE" w:rsidP="00634813">
            <w:pPr>
              <w:rPr>
                <w:bCs/>
                <w:color w:val="000000"/>
                <w:sz w:val="26"/>
                <w:shd w:val="clear" w:color="auto" w:fill="FFFFFF"/>
                <w:rPrChange w:id="2624" w:author="Etion Pinari" w:date="2021-01-06T12:27:00Z">
                  <w:rPr>
                    <w:bCs/>
                    <w:color w:val="000000"/>
                    <w:sz w:val="26"/>
                    <w:shd w:val="clear" w:color="auto" w:fill="FFFFFF"/>
                  </w:rPr>
                </w:rPrChange>
              </w:rPr>
            </w:pPr>
          </w:p>
        </w:tc>
      </w:tr>
      <w:tr w:rsidR="00D174AE" w:rsidRPr="00801F40" w14:paraId="083861C4" w14:textId="77777777" w:rsidTr="00634813">
        <w:trPr>
          <w:trHeight w:val="269"/>
        </w:trPr>
        <w:tc>
          <w:tcPr>
            <w:tcW w:w="631" w:type="pct"/>
            <w:shd w:val="clear" w:color="auto" w:fill="BDD6EE" w:themeFill="accent1" w:themeFillTint="66"/>
            <w:vAlign w:val="center"/>
          </w:tcPr>
          <w:p w14:paraId="157D9AD2" w14:textId="0212C93D" w:rsidR="00D174AE" w:rsidRPr="00801F40" w:rsidRDefault="00D174AE" w:rsidP="00634813">
            <w:pPr>
              <w:jc w:val="center"/>
              <w:rPr>
                <w:b/>
                <w:bCs/>
                <w:rPrChange w:id="2625" w:author="Etion Pinari" w:date="2021-01-06T12:27:00Z">
                  <w:rPr>
                    <w:b/>
                    <w:bCs/>
                  </w:rPr>
                </w:rPrChange>
              </w:rPr>
            </w:pPr>
            <w:r w:rsidRPr="00801F40">
              <w:rPr>
                <w:b/>
                <w:bCs/>
                <w:rPrChange w:id="2626" w:author="Etion Pinari" w:date="2021-01-06T12:27:00Z">
                  <w:rPr>
                    <w:b/>
                    <w:bCs/>
                  </w:rPr>
                </w:rPrChange>
              </w:rPr>
              <w:t>R9</w:t>
            </w:r>
          </w:p>
        </w:tc>
        <w:tc>
          <w:tcPr>
            <w:tcW w:w="4369" w:type="pct"/>
          </w:tcPr>
          <w:p w14:paraId="0EA91933" w14:textId="13672E6D" w:rsidR="00D174AE" w:rsidRPr="00801F40" w:rsidRDefault="00D174AE" w:rsidP="00634813">
            <w:pPr>
              <w:rPr>
                <w:bCs/>
                <w:color w:val="000000"/>
                <w:sz w:val="26"/>
                <w:shd w:val="clear" w:color="auto" w:fill="FFFFFF"/>
                <w:rPrChange w:id="2627" w:author="Etion Pinari" w:date="2021-01-06T12:27:00Z">
                  <w:rPr>
                    <w:bCs/>
                    <w:color w:val="000000"/>
                    <w:sz w:val="26"/>
                    <w:shd w:val="clear" w:color="auto" w:fill="FFFFFF"/>
                  </w:rPr>
                </w:rPrChange>
              </w:rPr>
            </w:pPr>
            <w:r w:rsidRPr="00801F40">
              <w:rPr>
                <w:bCs/>
                <w:sz w:val="26"/>
                <w:rPrChange w:id="2628" w:author="Etion Pinari" w:date="2021-01-06T12:27:00Z">
                  <w:rPr>
                    <w:bCs/>
                    <w:sz w:val="26"/>
                  </w:rPr>
                </w:rPrChange>
              </w:rPr>
              <w:t>The system shall allow its users to insert information about which categories or items they want to buy</w:t>
            </w:r>
          </w:p>
        </w:tc>
      </w:tr>
      <w:tr w:rsidR="00D174AE" w:rsidRPr="00801F40" w14:paraId="098C2649" w14:textId="77777777" w:rsidTr="00223523">
        <w:trPr>
          <w:trHeight w:val="826"/>
        </w:trPr>
        <w:tc>
          <w:tcPr>
            <w:tcW w:w="631" w:type="pct"/>
            <w:shd w:val="clear" w:color="auto" w:fill="ECC0C0"/>
          </w:tcPr>
          <w:p w14:paraId="760B646E" w14:textId="77777777" w:rsidR="00D174AE" w:rsidRPr="00801F40" w:rsidRDefault="00D174AE" w:rsidP="00D174AE">
            <w:pPr>
              <w:rPr>
                <w:rPrChange w:id="2629" w:author="Etion Pinari" w:date="2021-01-06T12:27:00Z">
                  <w:rPr/>
                </w:rPrChange>
              </w:rPr>
            </w:pPr>
          </w:p>
        </w:tc>
        <w:tc>
          <w:tcPr>
            <w:tcW w:w="4369" w:type="pct"/>
          </w:tcPr>
          <w:p w14:paraId="7EC7E8CD" w14:textId="77777777" w:rsidR="00D174AE" w:rsidRPr="00801F40" w:rsidRDefault="00D174AE" w:rsidP="00D174AE">
            <w:pPr>
              <w:rPr>
                <w:bCs/>
                <w:color w:val="000000"/>
                <w:sz w:val="26"/>
                <w:shd w:val="clear" w:color="auto" w:fill="FFFFFF"/>
                <w:rPrChange w:id="2630" w:author="Etion Pinari" w:date="2021-01-06T12:27:00Z">
                  <w:rPr>
                    <w:bCs/>
                    <w:color w:val="000000"/>
                    <w:sz w:val="26"/>
                    <w:shd w:val="clear" w:color="auto" w:fill="FFFFFF"/>
                  </w:rPr>
                </w:rPrChange>
              </w:rPr>
            </w:pPr>
            <w:r w:rsidRPr="00801F40">
              <w:rPr>
                <w:bCs/>
                <w:color w:val="000000"/>
                <w:sz w:val="26"/>
                <w:shd w:val="clear" w:color="auto" w:fill="FFFFFF"/>
                <w:rPrChange w:id="2631" w:author="Etion Pinari" w:date="2021-01-06T12:27:00Z">
                  <w:rPr>
                    <w:bCs/>
                    <w:color w:val="000000"/>
                    <w:sz w:val="26"/>
                    <w:shd w:val="clear" w:color="auto" w:fill="FFFFFF"/>
                  </w:rPr>
                </w:rPrChange>
              </w:rPr>
              <w:t>Components:</w:t>
            </w:r>
          </w:p>
          <w:p w14:paraId="2E18D410" w14:textId="73D4669A" w:rsidR="00D174AE" w:rsidRPr="00801F40" w:rsidRDefault="00D174AE" w:rsidP="00634813">
            <w:pPr>
              <w:pStyle w:val="ListParagraph"/>
              <w:numPr>
                <w:ilvl w:val="0"/>
                <w:numId w:val="17"/>
              </w:numPr>
              <w:rPr>
                <w:bCs/>
                <w:color w:val="000000"/>
                <w:sz w:val="26"/>
                <w:shd w:val="clear" w:color="auto" w:fill="FFFFFF"/>
                <w:rPrChange w:id="2632" w:author="Etion Pinari" w:date="2021-01-06T12:27:00Z">
                  <w:rPr>
                    <w:bCs/>
                    <w:color w:val="000000"/>
                    <w:sz w:val="26"/>
                    <w:shd w:val="clear" w:color="auto" w:fill="FFFFFF"/>
                  </w:rPr>
                </w:rPrChange>
              </w:rPr>
            </w:pPr>
            <w:r w:rsidRPr="00801F40">
              <w:rPr>
                <w:bCs/>
                <w:color w:val="000000"/>
                <w:sz w:val="26"/>
                <w:shd w:val="clear" w:color="auto" w:fill="FFFFFF"/>
                <w:rPrChange w:id="2633" w:author="Etion Pinari" w:date="2021-01-06T12:27:00Z">
                  <w:rPr>
                    <w:bCs/>
                    <w:color w:val="000000"/>
                    <w:sz w:val="26"/>
                    <w:shd w:val="clear" w:color="auto" w:fill="FFFFFF"/>
                  </w:rPr>
                </w:rPrChange>
              </w:rPr>
              <w:t>Reservation Manager</w:t>
            </w:r>
          </w:p>
        </w:tc>
      </w:tr>
      <w:tr w:rsidR="00D174AE" w:rsidRPr="00801F40" w14:paraId="7CE5206E" w14:textId="77777777" w:rsidTr="00634813">
        <w:trPr>
          <w:trHeight w:val="585"/>
        </w:trPr>
        <w:tc>
          <w:tcPr>
            <w:tcW w:w="631" w:type="pct"/>
            <w:shd w:val="clear" w:color="auto" w:fill="BDD6EE" w:themeFill="accent1" w:themeFillTint="66"/>
            <w:vAlign w:val="center"/>
          </w:tcPr>
          <w:p w14:paraId="00564C42" w14:textId="35ECCD47" w:rsidR="00D174AE" w:rsidRPr="00801F40" w:rsidRDefault="00D174AE" w:rsidP="00634813">
            <w:pPr>
              <w:jc w:val="center"/>
              <w:rPr>
                <w:b/>
                <w:bCs/>
                <w:rPrChange w:id="2634" w:author="Etion Pinari" w:date="2021-01-06T12:27:00Z">
                  <w:rPr>
                    <w:b/>
                    <w:bCs/>
                  </w:rPr>
                </w:rPrChange>
              </w:rPr>
            </w:pPr>
            <w:r w:rsidRPr="00801F40">
              <w:rPr>
                <w:b/>
                <w:bCs/>
                <w:rPrChange w:id="2635" w:author="Etion Pinari" w:date="2021-01-06T12:27:00Z">
                  <w:rPr>
                    <w:b/>
                    <w:bCs/>
                  </w:rPr>
                </w:rPrChange>
              </w:rPr>
              <w:t>R10</w:t>
            </w:r>
          </w:p>
        </w:tc>
        <w:tc>
          <w:tcPr>
            <w:tcW w:w="4369" w:type="pct"/>
          </w:tcPr>
          <w:p w14:paraId="09B842BE" w14:textId="78C14082" w:rsidR="00D174AE" w:rsidRPr="00801F40" w:rsidRDefault="00D174AE" w:rsidP="00D174AE">
            <w:pPr>
              <w:rPr>
                <w:bCs/>
                <w:color w:val="000000"/>
                <w:sz w:val="26"/>
                <w:shd w:val="clear" w:color="auto" w:fill="FFFFFF"/>
                <w:rPrChange w:id="2636" w:author="Etion Pinari" w:date="2021-01-06T12:27:00Z">
                  <w:rPr>
                    <w:bCs/>
                    <w:color w:val="000000"/>
                    <w:sz w:val="26"/>
                    <w:shd w:val="clear" w:color="auto" w:fill="FFFFFF"/>
                  </w:rPr>
                </w:rPrChange>
              </w:rPr>
            </w:pPr>
            <w:r w:rsidRPr="00801F40">
              <w:rPr>
                <w:bCs/>
                <w:sz w:val="26"/>
                <w:rPrChange w:id="2637" w:author="Etion Pinari" w:date="2021-01-06T12:27:00Z">
                  <w:rPr>
                    <w:bCs/>
                    <w:sz w:val="26"/>
                  </w:rPr>
                </w:rPrChange>
              </w:rPr>
              <w:t>The system shall infer how long it will take for “Book a Visit” customers to buy the expressed shopping list</w:t>
            </w:r>
          </w:p>
        </w:tc>
      </w:tr>
      <w:tr w:rsidR="00D174AE" w:rsidRPr="00801F40" w14:paraId="208EF607" w14:textId="77777777" w:rsidTr="00223523">
        <w:trPr>
          <w:trHeight w:val="826"/>
        </w:trPr>
        <w:tc>
          <w:tcPr>
            <w:tcW w:w="631" w:type="pct"/>
            <w:shd w:val="clear" w:color="auto" w:fill="ECC0C0"/>
          </w:tcPr>
          <w:p w14:paraId="241E0571" w14:textId="77777777" w:rsidR="00D174AE" w:rsidRPr="00801F40" w:rsidRDefault="00D174AE" w:rsidP="00D174AE">
            <w:pPr>
              <w:rPr>
                <w:rPrChange w:id="2638" w:author="Etion Pinari" w:date="2021-01-06T12:27:00Z">
                  <w:rPr/>
                </w:rPrChange>
              </w:rPr>
            </w:pPr>
          </w:p>
        </w:tc>
        <w:tc>
          <w:tcPr>
            <w:tcW w:w="4369" w:type="pct"/>
          </w:tcPr>
          <w:p w14:paraId="416D1C4C" w14:textId="77777777" w:rsidR="00D174AE" w:rsidRPr="00801F40" w:rsidRDefault="00D174AE" w:rsidP="00D174AE">
            <w:pPr>
              <w:rPr>
                <w:bCs/>
                <w:color w:val="000000"/>
                <w:sz w:val="26"/>
                <w:shd w:val="clear" w:color="auto" w:fill="FFFFFF"/>
                <w:rPrChange w:id="2639" w:author="Etion Pinari" w:date="2021-01-06T12:27:00Z">
                  <w:rPr>
                    <w:bCs/>
                    <w:color w:val="000000"/>
                    <w:sz w:val="26"/>
                    <w:shd w:val="clear" w:color="auto" w:fill="FFFFFF"/>
                  </w:rPr>
                </w:rPrChange>
              </w:rPr>
            </w:pPr>
            <w:r w:rsidRPr="00801F40">
              <w:rPr>
                <w:bCs/>
                <w:color w:val="000000"/>
                <w:sz w:val="26"/>
                <w:shd w:val="clear" w:color="auto" w:fill="FFFFFF"/>
                <w:rPrChange w:id="2640" w:author="Etion Pinari" w:date="2021-01-06T12:27:00Z">
                  <w:rPr>
                    <w:bCs/>
                    <w:color w:val="000000"/>
                    <w:sz w:val="26"/>
                    <w:shd w:val="clear" w:color="auto" w:fill="FFFFFF"/>
                  </w:rPr>
                </w:rPrChange>
              </w:rPr>
              <w:t>Components:</w:t>
            </w:r>
          </w:p>
          <w:p w14:paraId="2EC39745" w14:textId="03276505" w:rsidR="00D174AE" w:rsidRPr="00801F40" w:rsidRDefault="00D174AE" w:rsidP="00634813">
            <w:pPr>
              <w:pStyle w:val="ListParagraph"/>
              <w:numPr>
                <w:ilvl w:val="0"/>
                <w:numId w:val="17"/>
              </w:numPr>
              <w:rPr>
                <w:bCs/>
                <w:color w:val="000000"/>
                <w:sz w:val="26"/>
                <w:shd w:val="clear" w:color="auto" w:fill="FFFFFF"/>
                <w:rPrChange w:id="2641" w:author="Etion Pinari" w:date="2021-01-06T12:27:00Z">
                  <w:rPr>
                    <w:bCs/>
                    <w:color w:val="000000"/>
                    <w:sz w:val="26"/>
                    <w:shd w:val="clear" w:color="auto" w:fill="FFFFFF"/>
                  </w:rPr>
                </w:rPrChange>
              </w:rPr>
            </w:pPr>
            <w:r w:rsidRPr="00801F40">
              <w:rPr>
                <w:bCs/>
                <w:color w:val="000000"/>
                <w:sz w:val="26"/>
                <w:shd w:val="clear" w:color="auto" w:fill="FFFFFF"/>
                <w:rPrChange w:id="2642" w:author="Etion Pinari" w:date="2021-01-06T12:27:00Z">
                  <w:rPr>
                    <w:bCs/>
                    <w:color w:val="000000"/>
                    <w:sz w:val="26"/>
                    <w:shd w:val="clear" w:color="auto" w:fill="FFFFFF"/>
                  </w:rPr>
                </w:rPrChange>
              </w:rPr>
              <w:t>Queue Manager: Optimizer Module</w:t>
            </w:r>
          </w:p>
        </w:tc>
      </w:tr>
      <w:tr w:rsidR="00D174AE" w:rsidRPr="00801F40" w14:paraId="79940A1A" w14:textId="77777777" w:rsidTr="00634813">
        <w:trPr>
          <w:trHeight w:val="564"/>
        </w:trPr>
        <w:tc>
          <w:tcPr>
            <w:tcW w:w="631" w:type="pct"/>
            <w:shd w:val="clear" w:color="auto" w:fill="BDD6EE" w:themeFill="accent1" w:themeFillTint="66"/>
            <w:vAlign w:val="center"/>
          </w:tcPr>
          <w:p w14:paraId="27723BED" w14:textId="2A266478" w:rsidR="00D174AE" w:rsidRPr="00801F40" w:rsidRDefault="00D174AE" w:rsidP="00634813">
            <w:pPr>
              <w:jc w:val="center"/>
              <w:rPr>
                <w:b/>
                <w:bCs/>
                <w:rPrChange w:id="2643" w:author="Etion Pinari" w:date="2021-01-06T12:27:00Z">
                  <w:rPr>
                    <w:b/>
                    <w:bCs/>
                  </w:rPr>
                </w:rPrChange>
              </w:rPr>
            </w:pPr>
            <w:r w:rsidRPr="00801F40">
              <w:rPr>
                <w:b/>
                <w:bCs/>
                <w:rPrChange w:id="2644" w:author="Etion Pinari" w:date="2021-01-06T12:27:00Z">
                  <w:rPr>
                    <w:b/>
                    <w:bCs/>
                  </w:rPr>
                </w:rPrChange>
              </w:rPr>
              <w:t>R11</w:t>
            </w:r>
          </w:p>
        </w:tc>
        <w:tc>
          <w:tcPr>
            <w:tcW w:w="4369" w:type="pct"/>
          </w:tcPr>
          <w:p w14:paraId="6471B75B" w14:textId="5B526651" w:rsidR="00D174AE" w:rsidRPr="00801F40" w:rsidRDefault="00D174AE" w:rsidP="00D174AE">
            <w:pPr>
              <w:rPr>
                <w:bCs/>
                <w:color w:val="000000"/>
                <w:sz w:val="26"/>
                <w:shd w:val="clear" w:color="auto" w:fill="FFFFFF"/>
                <w:rPrChange w:id="2645" w:author="Etion Pinari" w:date="2021-01-06T12:27:00Z">
                  <w:rPr>
                    <w:bCs/>
                    <w:color w:val="000000"/>
                    <w:sz w:val="26"/>
                    <w:shd w:val="clear" w:color="auto" w:fill="FFFFFF"/>
                  </w:rPr>
                </w:rPrChange>
              </w:rPr>
            </w:pPr>
            <w:r w:rsidRPr="00801F40">
              <w:rPr>
                <w:bCs/>
                <w:sz w:val="26"/>
                <w:rPrChange w:id="2646" w:author="Etion Pinari" w:date="2021-01-06T12:27:00Z">
                  <w:rPr>
                    <w:bCs/>
                    <w:sz w:val="26"/>
                  </w:rPr>
                </w:rPrChange>
              </w:rPr>
              <w:t>The system shall store data about registered virtual users' visits durations and expressed shopping lists</w:t>
            </w:r>
          </w:p>
        </w:tc>
      </w:tr>
      <w:tr w:rsidR="00D174AE" w:rsidRPr="00801F40" w14:paraId="36172F67" w14:textId="77777777" w:rsidTr="00223523">
        <w:trPr>
          <w:trHeight w:val="826"/>
        </w:trPr>
        <w:tc>
          <w:tcPr>
            <w:tcW w:w="631" w:type="pct"/>
            <w:shd w:val="clear" w:color="auto" w:fill="ECC0C0"/>
          </w:tcPr>
          <w:p w14:paraId="0BC1C43D" w14:textId="77777777" w:rsidR="00D174AE" w:rsidRPr="00801F40" w:rsidRDefault="00D174AE" w:rsidP="00D174AE">
            <w:pPr>
              <w:rPr>
                <w:rPrChange w:id="2647" w:author="Etion Pinari" w:date="2021-01-06T12:27:00Z">
                  <w:rPr/>
                </w:rPrChange>
              </w:rPr>
            </w:pPr>
          </w:p>
        </w:tc>
        <w:tc>
          <w:tcPr>
            <w:tcW w:w="4369" w:type="pct"/>
          </w:tcPr>
          <w:p w14:paraId="3661CA73" w14:textId="77777777" w:rsidR="00D174AE" w:rsidRPr="00801F40" w:rsidRDefault="00D174AE" w:rsidP="00D174AE">
            <w:pPr>
              <w:rPr>
                <w:bCs/>
                <w:color w:val="000000"/>
                <w:sz w:val="26"/>
                <w:shd w:val="clear" w:color="auto" w:fill="FFFFFF"/>
                <w:rPrChange w:id="2648" w:author="Etion Pinari" w:date="2021-01-06T12:27:00Z">
                  <w:rPr>
                    <w:bCs/>
                    <w:color w:val="000000"/>
                    <w:sz w:val="26"/>
                    <w:shd w:val="clear" w:color="auto" w:fill="FFFFFF"/>
                  </w:rPr>
                </w:rPrChange>
              </w:rPr>
            </w:pPr>
            <w:r w:rsidRPr="00801F40">
              <w:rPr>
                <w:bCs/>
                <w:color w:val="000000"/>
                <w:sz w:val="26"/>
                <w:shd w:val="clear" w:color="auto" w:fill="FFFFFF"/>
                <w:rPrChange w:id="2649" w:author="Etion Pinari" w:date="2021-01-06T12:27:00Z">
                  <w:rPr>
                    <w:bCs/>
                    <w:color w:val="000000"/>
                    <w:sz w:val="26"/>
                    <w:shd w:val="clear" w:color="auto" w:fill="FFFFFF"/>
                  </w:rPr>
                </w:rPrChange>
              </w:rPr>
              <w:t>Components:</w:t>
            </w:r>
          </w:p>
          <w:p w14:paraId="07C15880" w14:textId="77777777" w:rsidR="00D174AE" w:rsidRPr="00801F40" w:rsidRDefault="00D174AE" w:rsidP="00D174AE">
            <w:pPr>
              <w:pStyle w:val="ListParagraph"/>
              <w:numPr>
                <w:ilvl w:val="0"/>
                <w:numId w:val="17"/>
              </w:numPr>
              <w:rPr>
                <w:bCs/>
                <w:color w:val="000000"/>
                <w:sz w:val="26"/>
                <w:shd w:val="clear" w:color="auto" w:fill="FFFFFF"/>
                <w:rPrChange w:id="2650" w:author="Etion Pinari" w:date="2021-01-06T12:27:00Z">
                  <w:rPr>
                    <w:bCs/>
                    <w:color w:val="000000"/>
                    <w:sz w:val="26"/>
                    <w:shd w:val="clear" w:color="auto" w:fill="FFFFFF"/>
                  </w:rPr>
                </w:rPrChange>
              </w:rPr>
            </w:pPr>
            <w:r w:rsidRPr="00801F40">
              <w:rPr>
                <w:bCs/>
                <w:color w:val="000000"/>
                <w:sz w:val="26"/>
                <w:shd w:val="clear" w:color="auto" w:fill="FFFFFF"/>
                <w:rPrChange w:id="2651" w:author="Etion Pinari" w:date="2021-01-06T12:27:00Z">
                  <w:rPr>
                    <w:bCs/>
                    <w:color w:val="000000"/>
                    <w:sz w:val="26"/>
                    <w:shd w:val="clear" w:color="auto" w:fill="FFFFFF"/>
                  </w:rPr>
                </w:rPrChange>
              </w:rPr>
              <w:t>Reservation Manager</w:t>
            </w:r>
          </w:p>
          <w:p w14:paraId="6E27C519" w14:textId="398DA11E" w:rsidR="00D174AE" w:rsidRPr="00801F40" w:rsidRDefault="00D174AE" w:rsidP="00D174AE">
            <w:pPr>
              <w:pStyle w:val="ListParagraph"/>
              <w:numPr>
                <w:ilvl w:val="0"/>
                <w:numId w:val="17"/>
              </w:numPr>
              <w:rPr>
                <w:bCs/>
                <w:color w:val="000000"/>
                <w:sz w:val="26"/>
                <w:shd w:val="clear" w:color="auto" w:fill="FFFFFF"/>
                <w:rPrChange w:id="2652" w:author="Etion Pinari" w:date="2021-01-06T12:27:00Z">
                  <w:rPr>
                    <w:bCs/>
                    <w:color w:val="000000"/>
                    <w:sz w:val="26"/>
                    <w:shd w:val="clear" w:color="auto" w:fill="FFFFFF"/>
                  </w:rPr>
                </w:rPrChange>
              </w:rPr>
            </w:pPr>
            <w:r w:rsidRPr="00801F40">
              <w:rPr>
                <w:bCs/>
                <w:color w:val="000000"/>
                <w:sz w:val="26"/>
                <w:shd w:val="clear" w:color="auto" w:fill="FFFFFF"/>
                <w:rPrChange w:id="2653" w:author="Etion Pinari" w:date="2021-01-06T12:27:00Z">
                  <w:rPr>
                    <w:bCs/>
                    <w:color w:val="000000"/>
                    <w:sz w:val="26"/>
                    <w:shd w:val="clear" w:color="auto" w:fill="FFFFFF"/>
                  </w:rPr>
                </w:rPrChange>
              </w:rPr>
              <w:t>Turnstile Manager</w:t>
            </w:r>
          </w:p>
          <w:p w14:paraId="23921408" w14:textId="232807DE" w:rsidR="00D174AE" w:rsidRPr="00801F40" w:rsidRDefault="00D174AE" w:rsidP="00634813">
            <w:pPr>
              <w:pStyle w:val="ListParagraph"/>
              <w:numPr>
                <w:ilvl w:val="0"/>
                <w:numId w:val="17"/>
              </w:numPr>
              <w:rPr>
                <w:bCs/>
                <w:color w:val="000000"/>
                <w:sz w:val="26"/>
                <w:shd w:val="clear" w:color="auto" w:fill="FFFFFF"/>
                <w:rPrChange w:id="2654" w:author="Etion Pinari" w:date="2021-01-06T12:27:00Z">
                  <w:rPr>
                    <w:bCs/>
                    <w:color w:val="000000"/>
                    <w:sz w:val="26"/>
                    <w:shd w:val="clear" w:color="auto" w:fill="FFFFFF"/>
                  </w:rPr>
                </w:rPrChange>
              </w:rPr>
            </w:pPr>
            <w:r w:rsidRPr="00801F40">
              <w:rPr>
                <w:bCs/>
                <w:color w:val="000000"/>
                <w:sz w:val="26"/>
                <w:shd w:val="clear" w:color="auto" w:fill="FFFFFF"/>
                <w:rPrChange w:id="2655" w:author="Etion Pinari" w:date="2021-01-06T12:27:00Z">
                  <w:rPr>
                    <w:bCs/>
                    <w:color w:val="000000"/>
                    <w:sz w:val="26"/>
                    <w:shd w:val="clear" w:color="auto" w:fill="FFFFFF"/>
                  </w:rPr>
                </w:rPrChange>
              </w:rPr>
              <w:t>Queue Manager: Timeslot Manager</w:t>
            </w:r>
          </w:p>
        </w:tc>
      </w:tr>
      <w:tr w:rsidR="00D174AE" w:rsidRPr="00801F40" w14:paraId="174DAC77" w14:textId="77777777" w:rsidTr="00634813">
        <w:trPr>
          <w:trHeight w:val="392"/>
        </w:trPr>
        <w:tc>
          <w:tcPr>
            <w:tcW w:w="631" w:type="pct"/>
            <w:shd w:val="clear" w:color="auto" w:fill="BDD6EE" w:themeFill="accent1" w:themeFillTint="66"/>
            <w:vAlign w:val="center"/>
          </w:tcPr>
          <w:p w14:paraId="617C9D19" w14:textId="771BDAE8" w:rsidR="00D174AE" w:rsidRPr="00801F40" w:rsidRDefault="00D174AE" w:rsidP="00634813">
            <w:pPr>
              <w:jc w:val="center"/>
              <w:rPr>
                <w:rPrChange w:id="2656" w:author="Etion Pinari" w:date="2021-01-06T12:27:00Z">
                  <w:rPr/>
                </w:rPrChange>
              </w:rPr>
            </w:pPr>
            <w:r w:rsidRPr="00801F40">
              <w:rPr>
                <w:b/>
                <w:sz w:val="28"/>
                <w:szCs w:val="28"/>
                <w:rPrChange w:id="2657" w:author="Etion Pinari" w:date="2021-01-06T12:27:00Z">
                  <w:rPr>
                    <w:b/>
                    <w:sz w:val="28"/>
                    <w:szCs w:val="28"/>
                  </w:rPr>
                </w:rPrChange>
              </w:rPr>
              <w:t>R12.1</w:t>
            </w:r>
          </w:p>
        </w:tc>
        <w:tc>
          <w:tcPr>
            <w:tcW w:w="4369" w:type="pct"/>
          </w:tcPr>
          <w:p w14:paraId="04A3B46F" w14:textId="02A9E9D3" w:rsidR="00D174AE" w:rsidRPr="00801F40" w:rsidRDefault="00D174AE" w:rsidP="00D174AE">
            <w:pPr>
              <w:rPr>
                <w:bCs/>
                <w:color w:val="000000"/>
                <w:sz w:val="26"/>
                <w:shd w:val="clear" w:color="auto" w:fill="FFFFFF"/>
                <w:rPrChange w:id="2658" w:author="Etion Pinari" w:date="2021-01-06T12:27:00Z">
                  <w:rPr>
                    <w:bCs/>
                    <w:color w:val="000000"/>
                    <w:sz w:val="26"/>
                    <w:shd w:val="clear" w:color="auto" w:fill="FFFFFF"/>
                  </w:rPr>
                </w:rPrChange>
              </w:rPr>
            </w:pPr>
            <w:r w:rsidRPr="00801F40">
              <w:rPr>
                <w:bCs/>
                <w:sz w:val="26"/>
                <w:rPrChange w:id="2659" w:author="Etion Pinari" w:date="2021-01-06T12:27:00Z">
                  <w:rPr>
                    <w:bCs/>
                    <w:sz w:val="26"/>
                  </w:rPr>
                </w:rPrChange>
              </w:rPr>
              <w:t>The system shall inform users periodically of the available time slots in the store for which he subscribed to the service</w:t>
            </w:r>
          </w:p>
        </w:tc>
      </w:tr>
      <w:tr w:rsidR="00D174AE" w:rsidRPr="00801F40" w14:paraId="66AE4FE7" w14:textId="77777777" w:rsidTr="00634813">
        <w:trPr>
          <w:trHeight w:val="499"/>
        </w:trPr>
        <w:tc>
          <w:tcPr>
            <w:tcW w:w="631" w:type="pct"/>
            <w:shd w:val="clear" w:color="auto" w:fill="BDD6EE" w:themeFill="accent1" w:themeFillTint="66"/>
            <w:vAlign w:val="center"/>
          </w:tcPr>
          <w:p w14:paraId="2ADE089D" w14:textId="4B7BFAB9" w:rsidR="00D174AE" w:rsidRPr="00801F40" w:rsidRDefault="00D174AE" w:rsidP="00634813">
            <w:pPr>
              <w:jc w:val="center"/>
              <w:rPr>
                <w:rPrChange w:id="2660" w:author="Etion Pinari" w:date="2021-01-06T12:27:00Z">
                  <w:rPr/>
                </w:rPrChange>
              </w:rPr>
            </w:pPr>
            <w:r w:rsidRPr="00801F40">
              <w:rPr>
                <w:b/>
                <w:sz w:val="28"/>
                <w:szCs w:val="28"/>
                <w:rPrChange w:id="2661" w:author="Etion Pinari" w:date="2021-01-06T12:27:00Z">
                  <w:rPr>
                    <w:b/>
                    <w:sz w:val="28"/>
                    <w:szCs w:val="28"/>
                  </w:rPr>
                </w:rPrChange>
              </w:rPr>
              <w:t>R12.2</w:t>
            </w:r>
          </w:p>
        </w:tc>
        <w:tc>
          <w:tcPr>
            <w:tcW w:w="4369" w:type="pct"/>
          </w:tcPr>
          <w:p w14:paraId="22FD3386" w14:textId="6E4E7874" w:rsidR="00D174AE" w:rsidRPr="00801F40" w:rsidRDefault="00D174AE" w:rsidP="00D174AE">
            <w:pPr>
              <w:rPr>
                <w:bCs/>
                <w:color w:val="000000"/>
                <w:sz w:val="26"/>
                <w:shd w:val="clear" w:color="auto" w:fill="FFFFFF"/>
                <w:rPrChange w:id="2662" w:author="Etion Pinari" w:date="2021-01-06T12:27:00Z">
                  <w:rPr>
                    <w:bCs/>
                    <w:color w:val="000000"/>
                    <w:sz w:val="26"/>
                    <w:shd w:val="clear" w:color="auto" w:fill="FFFFFF"/>
                  </w:rPr>
                </w:rPrChange>
              </w:rPr>
            </w:pPr>
            <w:r w:rsidRPr="00801F40">
              <w:rPr>
                <w:bCs/>
                <w:sz w:val="26"/>
                <w:rPrChange w:id="2663" w:author="Etion Pinari" w:date="2021-01-06T12:27:00Z">
                  <w:rPr>
                    <w:bCs/>
                    <w:sz w:val="26"/>
                  </w:rPr>
                </w:rPrChange>
              </w:rPr>
              <w:t>The system shall allow its users to select which store(s) to get informed about</w:t>
            </w:r>
          </w:p>
        </w:tc>
      </w:tr>
      <w:tr w:rsidR="00D174AE" w:rsidRPr="00801F40" w14:paraId="380B3A1A" w14:textId="77777777" w:rsidTr="00634813">
        <w:trPr>
          <w:trHeight w:val="479"/>
        </w:trPr>
        <w:tc>
          <w:tcPr>
            <w:tcW w:w="631" w:type="pct"/>
            <w:shd w:val="clear" w:color="auto" w:fill="BDD6EE" w:themeFill="accent1" w:themeFillTint="66"/>
            <w:vAlign w:val="center"/>
          </w:tcPr>
          <w:p w14:paraId="445F2969" w14:textId="536FE48A" w:rsidR="00D174AE" w:rsidRPr="00801F40" w:rsidRDefault="00D174AE" w:rsidP="00634813">
            <w:pPr>
              <w:jc w:val="center"/>
              <w:rPr>
                <w:rPrChange w:id="2664" w:author="Etion Pinari" w:date="2021-01-06T12:27:00Z">
                  <w:rPr/>
                </w:rPrChange>
              </w:rPr>
            </w:pPr>
            <w:r w:rsidRPr="00801F40">
              <w:rPr>
                <w:b/>
                <w:sz w:val="28"/>
                <w:szCs w:val="28"/>
                <w:rPrChange w:id="2665" w:author="Etion Pinari" w:date="2021-01-06T12:27:00Z">
                  <w:rPr>
                    <w:b/>
                    <w:sz w:val="28"/>
                    <w:szCs w:val="28"/>
                  </w:rPr>
                </w:rPrChange>
              </w:rPr>
              <w:t>R12.3</w:t>
            </w:r>
          </w:p>
        </w:tc>
        <w:tc>
          <w:tcPr>
            <w:tcW w:w="4369" w:type="pct"/>
          </w:tcPr>
          <w:p w14:paraId="11C4700C" w14:textId="069F5947" w:rsidR="00D174AE" w:rsidRPr="00801F40" w:rsidRDefault="00D174AE" w:rsidP="00D174AE">
            <w:pPr>
              <w:rPr>
                <w:bCs/>
                <w:color w:val="000000"/>
                <w:sz w:val="26"/>
                <w:shd w:val="clear" w:color="auto" w:fill="FFFFFF"/>
                <w:rPrChange w:id="2666" w:author="Etion Pinari" w:date="2021-01-06T12:27:00Z">
                  <w:rPr>
                    <w:bCs/>
                    <w:color w:val="000000"/>
                    <w:sz w:val="26"/>
                    <w:shd w:val="clear" w:color="auto" w:fill="FFFFFF"/>
                  </w:rPr>
                </w:rPrChange>
              </w:rPr>
            </w:pPr>
            <w:r w:rsidRPr="00801F40">
              <w:rPr>
                <w:bCs/>
                <w:sz w:val="26"/>
                <w:rPrChange w:id="2667" w:author="Etion Pinari" w:date="2021-01-06T12:27:00Z">
                  <w:rPr>
                    <w:bCs/>
                    <w:sz w:val="26"/>
                  </w:rPr>
                </w:rPrChange>
              </w:rPr>
              <w:t>The system shall allow its users to select which time slots he is interested to get informed about</w:t>
            </w:r>
          </w:p>
        </w:tc>
      </w:tr>
      <w:tr w:rsidR="00D174AE" w:rsidRPr="00801F40" w14:paraId="0F09142E" w14:textId="77777777" w:rsidTr="00634813">
        <w:trPr>
          <w:trHeight w:val="318"/>
        </w:trPr>
        <w:tc>
          <w:tcPr>
            <w:tcW w:w="631" w:type="pct"/>
            <w:shd w:val="clear" w:color="auto" w:fill="BDD6EE" w:themeFill="accent1" w:themeFillTint="66"/>
            <w:vAlign w:val="center"/>
          </w:tcPr>
          <w:p w14:paraId="64FD468F" w14:textId="2A30B5C9" w:rsidR="00D174AE" w:rsidRPr="00801F40" w:rsidRDefault="00D174AE" w:rsidP="00634813">
            <w:pPr>
              <w:jc w:val="center"/>
              <w:rPr>
                <w:rPrChange w:id="2668" w:author="Etion Pinari" w:date="2021-01-06T12:27:00Z">
                  <w:rPr/>
                </w:rPrChange>
              </w:rPr>
            </w:pPr>
            <w:r w:rsidRPr="00801F40">
              <w:rPr>
                <w:b/>
                <w:sz w:val="28"/>
                <w:szCs w:val="28"/>
                <w:rPrChange w:id="2669" w:author="Etion Pinari" w:date="2021-01-06T12:27:00Z">
                  <w:rPr>
                    <w:b/>
                    <w:sz w:val="28"/>
                    <w:szCs w:val="28"/>
                  </w:rPr>
                </w:rPrChange>
              </w:rPr>
              <w:t>R12.4</w:t>
            </w:r>
          </w:p>
        </w:tc>
        <w:tc>
          <w:tcPr>
            <w:tcW w:w="4369" w:type="pct"/>
          </w:tcPr>
          <w:p w14:paraId="6388B809" w14:textId="29BAB451" w:rsidR="00D174AE" w:rsidRPr="00801F40" w:rsidRDefault="00D174AE" w:rsidP="00D174AE">
            <w:pPr>
              <w:rPr>
                <w:bCs/>
                <w:color w:val="000000"/>
                <w:sz w:val="26"/>
                <w:shd w:val="clear" w:color="auto" w:fill="FFFFFF"/>
                <w:rPrChange w:id="2670" w:author="Etion Pinari" w:date="2021-01-06T12:27:00Z">
                  <w:rPr>
                    <w:bCs/>
                    <w:color w:val="000000"/>
                    <w:sz w:val="26"/>
                    <w:shd w:val="clear" w:color="auto" w:fill="FFFFFF"/>
                  </w:rPr>
                </w:rPrChange>
              </w:rPr>
            </w:pPr>
            <w:r w:rsidRPr="00801F40">
              <w:rPr>
                <w:bCs/>
                <w:sz w:val="26"/>
                <w:rPrChange w:id="2671" w:author="Etion Pinari" w:date="2021-01-06T12:27:00Z">
                  <w:rPr>
                    <w:bCs/>
                    <w:sz w:val="26"/>
                  </w:rPr>
                </w:rPrChange>
              </w:rPr>
              <w:t>The system shall allow its users to select how often to get notified</w:t>
            </w:r>
          </w:p>
        </w:tc>
      </w:tr>
      <w:tr w:rsidR="00D174AE" w:rsidRPr="00801F40" w14:paraId="4E416D9B" w14:textId="77777777" w:rsidTr="00634813">
        <w:trPr>
          <w:trHeight w:val="826"/>
        </w:trPr>
        <w:tc>
          <w:tcPr>
            <w:tcW w:w="631" w:type="pct"/>
            <w:shd w:val="clear" w:color="auto" w:fill="ECC0C0"/>
          </w:tcPr>
          <w:p w14:paraId="392E3BAF" w14:textId="77777777" w:rsidR="00D174AE" w:rsidRPr="00801F40" w:rsidRDefault="00D174AE" w:rsidP="00D174AE">
            <w:pPr>
              <w:rPr>
                <w:rPrChange w:id="2672" w:author="Etion Pinari" w:date="2021-01-06T12:27:00Z">
                  <w:rPr/>
                </w:rPrChange>
              </w:rPr>
            </w:pPr>
          </w:p>
        </w:tc>
        <w:tc>
          <w:tcPr>
            <w:tcW w:w="4369" w:type="pct"/>
          </w:tcPr>
          <w:p w14:paraId="5F627676" w14:textId="77777777" w:rsidR="00D174AE" w:rsidRPr="00801F40" w:rsidRDefault="00D174AE" w:rsidP="00D174AE">
            <w:pPr>
              <w:rPr>
                <w:bCs/>
                <w:color w:val="000000"/>
                <w:sz w:val="26"/>
                <w:shd w:val="clear" w:color="auto" w:fill="FFFFFF"/>
                <w:rPrChange w:id="2673" w:author="Etion Pinari" w:date="2021-01-06T12:27:00Z">
                  <w:rPr>
                    <w:bCs/>
                    <w:color w:val="000000"/>
                    <w:sz w:val="26"/>
                    <w:shd w:val="clear" w:color="auto" w:fill="FFFFFF"/>
                  </w:rPr>
                </w:rPrChange>
              </w:rPr>
            </w:pPr>
            <w:r w:rsidRPr="00801F40">
              <w:rPr>
                <w:bCs/>
                <w:color w:val="000000"/>
                <w:sz w:val="26"/>
                <w:shd w:val="clear" w:color="auto" w:fill="FFFFFF"/>
                <w:rPrChange w:id="2674" w:author="Etion Pinari" w:date="2021-01-06T12:27:00Z">
                  <w:rPr>
                    <w:bCs/>
                    <w:color w:val="000000"/>
                    <w:sz w:val="26"/>
                    <w:shd w:val="clear" w:color="auto" w:fill="FFFFFF"/>
                  </w:rPr>
                </w:rPrChange>
              </w:rPr>
              <w:t>Components:</w:t>
            </w:r>
          </w:p>
          <w:p w14:paraId="3DB47035" w14:textId="00197C23" w:rsidR="00D174AE" w:rsidRPr="00801F40" w:rsidRDefault="00D174AE" w:rsidP="00634813">
            <w:pPr>
              <w:pStyle w:val="ListParagraph"/>
              <w:numPr>
                <w:ilvl w:val="0"/>
                <w:numId w:val="18"/>
              </w:numPr>
              <w:rPr>
                <w:bCs/>
                <w:color w:val="000000"/>
                <w:sz w:val="26"/>
                <w:shd w:val="clear" w:color="auto" w:fill="FFFFFF"/>
                <w:rPrChange w:id="2675" w:author="Etion Pinari" w:date="2021-01-06T12:27:00Z">
                  <w:rPr>
                    <w:bCs/>
                    <w:color w:val="000000"/>
                    <w:sz w:val="26"/>
                    <w:shd w:val="clear" w:color="auto" w:fill="FFFFFF"/>
                  </w:rPr>
                </w:rPrChange>
              </w:rPr>
            </w:pPr>
            <w:r w:rsidRPr="00801F40">
              <w:rPr>
                <w:bCs/>
                <w:color w:val="000000"/>
                <w:sz w:val="26"/>
                <w:shd w:val="clear" w:color="auto" w:fill="FFFFFF"/>
                <w:rPrChange w:id="2676" w:author="Etion Pinari" w:date="2021-01-06T12:27:00Z">
                  <w:rPr>
                    <w:bCs/>
                    <w:color w:val="000000"/>
                    <w:sz w:val="26"/>
                    <w:shd w:val="clear" w:color="auto" w:fill="FFFFFF"/>
                  </w:rPr>
                </w:rPrChange>
              </w:rPr>
              <w:t>Notification Manager: Periodic Notifier Module</w:t>
            </w:r>
          </w:p>
        </w:tc>
      </w:tr>
      <w:tr w:rsidR="00D174AE" w:rsidRPr="00801F40" w14:paraId="3CC249A0" w14:textId="77777777" w:rsidTr="00634813">
        <w:trPr>
          <w:trHeight w:val="433"/>
        </w:trPr>
        <w:tc>
          <w:tcPr>
            <w:tcW w:w="631" w:type="pct"/>
            <w:shd w:val="clear" w:color="auto" w:fill="BDD6EE" w:themeFill="accent1" w:themeFillTint="66"/>
            <w:vAlign w:val="center"/>
          </w:tcPr>
          <w:p w14:paraId="5442C436" w14:textId="58ECDA81" w:rsidR="00D174AE" w:rsidRPr="00801F40" w:rsidRDefault="00D174AE" w:rsidP="00634813">
            <w:pPr>
              <w:jc w:val="center"/>
              <w:rPr>
                <w:rPrChange w:id="2677" w:author="Etion Pinari" w:date="2021-01-06T12:27:00Z">
                  <w:rPr/>
                </w:rPrChange>
              </w:rPr>
            </w:pPr>
            <w:r w:rsidRPr="00801F40">
              <w:rPr>
                <w:b/>
                <w:bCs/>
                <w:sz w:val="28"/>
                <w:szCs w:val="28"/>
                <w:rPrChange w:id="2678" w:author="Etion Pinari" w:date="2021-01-06T12:27:00Z">
                  <w:rPr>
                    <w:b/>
                    <w:bCs/>
                    <w:sz w:val="28"/>
                    <w:szCs w:val="28"/>
                  </w:rPr>
                </w:rPrChange>
              </w:rPr>
              <w:t>R13</w:t>
            </w:r>
          </w:p>
        </w:tc>
        <w:tc>
          <w:tcPr>
            <w:tcW w:w="4369" w:type="pct"/>
          </w:tcPr>
          <w:p w14:paraId="206E265C" w14:textId="14B7A6FC" w:rsidR="00D174AE" w:rsidRPr="00801F40" w:rsidRDefault="00D174AE" w:rsidP="00D174AE">
            <w:pPr>
              <w:rPr>
                <w:bCs/>
                <w:color w:val="000000"/>
                <w:sz w:val="26"/>
                <w:shd w:val="clear" w:color="auto" w:fill="FFFFFF"/>
                <w:rPrChange w:id="2679" w:author="Etion Pinari" w:date="2021-01-06T12:27:00Z">
                  <w:rPr>
                    <w:bCs/>
                    <w:color w:val="000000"/>
                    <w:sz w:val="26"/>
                    <w:shd w:val="clear" w:color="auto" w:fill="FFFFFF"/>
                  </w:rPr>
                </w:rPrChange>
              </w:rPr>
            </w:pPr>
            <w:r w:rsidRPr="00801F40">
              <w:rPr>
                <w:bCs/>
                <w:sz w:val="26"/>
                <w:rPrChange w:id="2680" w:author="Etion Pinari" w:date="2021-01-06T12:27:00Z">
                  <w:rPr>
                    <w:bCs/>
                    <w:sz w:val="26"/>
                  </w:rPr>
                </w:rPrChange>
              </w:rPr>
              <w:t>The system shall</w:t>
            </w:r>
            <w:commentRangeStart w:id="2681"/>
            <w:commentRangeEnd w:id="2681"/>
            <w:r w:rsidRPr="00801F40">
              <w:rPr>
                <w:rStyle w:val="CommentReference"/>
                <w:bCs/>
                <w:sz w:val="26"/>
                <w:rPrChange w:id="2682" w:author="Etion Pinari" w:date="2021-01-06T12:27:00Z">
                  <w:rPr>
                    <w:rStyle w:val="CommentReference"/>
                    <w:bCs/>
                    <w:sz w:val="26"/>
                  </w:rPr>
                </w:rPrChange>
              </w:rPr>
              <w:commentReference w:id="2681"/>
            </w:r>
            <w:r w:rsidRPr="00801F40">
              <w:rPr>
                <w:bCs/>
                <w:sz w:val="26"/>
                <w:rPrChange w:id="2683" w:author="Etion Pinari" w:date="2021-01-06T12:27:00Z">
                  <w:rPr>
                    <w:bCs/>
                    <w:sz w:val="26"/>
                  </w:rPr>
                </w:rPrChange>
              </w:rPr>
              <w:t xml:space="preserve"> allow the user to scan its QR code in entrance through the turnstiles</w:t>
            </w:r>
            <w:commentRangeStart w:id="2684"/>
            <w:commentRangeEnd w:id="2684"/>
            <w:r w:rsidRPr="00801F40">
              <w:rPr>
                <w:rStyle w:val="CommentReference"/>
                <w:bCs/>
                <w:sz w:val="26"/>
                <w:rPrChange w:id="2685" w:author="Etion Pinari" w:date="2021-01-06T12:27:00Z">
                  <w:rPr>
                    <w:rStyle w:val="CommentReference"/>
                    <w:bCs/>
                    <w:sz w:val="26"/>
                  </w:rPr>
                </w:rPrChange>
              </w:rPr>
              <w:commentReference w:id="2684"/>
            </w:r>
          </w:p>
        </w:tc>
      </w:tr>
      <w:tr w:rsidR="00D174AE" w:rsidRPr="00801F40" w14:paraId="4BC5C286" w14:textId="77777777" w:rsidTr="00634813">
        <w:trPr>
          <w:trHeight w:val="826"/>
        </w:trPr>
        <w:tc>
          <w:tcPr>
            <w:tcW w:w="631" w:type="pct"/>
            <w:shd w:val="clear" w:color="auto" w:fill="BDD6EE" w:themeFill="accent1" w:themeFillTint="66"/>
            <w:vAlign w:val="center"/>
          </w:tcPr>
          <w:p w14:paraId="1BFD0EA6" w14:textId="718D6599" w:rsidR="00D174AE" w:rsidRPr="00801F40" w:rsidRDefault="00D174AE" w:rsidP="00634813">
            <w:pPr>
              <w:jc w:val="center"/>
              <w:rPr>
                <w:rPrChange w:id="2686" w:author="Etion Pinari" w:date="2021-01-06T12:27:00Z">
                  <w:rPr/>
                </w:rPrChange>
              </w:rPr>
            </w:pPr>
            <w:r w:rsidRPr="00801F40">
              <w:rPr>
                <w:b/>
                <w:bCs/>
                <w:sz w:val="28"/>
                <w:szCs w:val="28"/>
                <w:rPrChange w:id="2687" w:author="Etion Pinari" w:date="2021-01-06T12:27:00Z">
                  <w:rPr>
                    <w:b/>
                    <w:bCs/>
                    <w:sz w:val="28"/>
                    <w:szCs w:val="28"/>
                  </w:rPr>
                </w:rPrChange>
              </w:rPr>
              <w:t>R14</w:t>
            </w:r>
          </w:p>
        </w:tc>
        <w:tc>
          <w:tcPr>
            <w:tcW w:w="4369" w:type="pct"/>
          </w:tcPr>
          <w:p w14:paraId="5627B133" w14:textId="587F968B" w:rsidR="00D174AE" w:rsidRPr="00801F40" w:rsidRDefault="00D174AE" w:rsidP="00D174AE">
            <w:pPr>
              <w:rPr>
                <w:bCs/>
                <w:color w:val="000000"/>
                <w:sz w:val="26"/>
                <w:shd w:val="clear" w:color="auto" w:fill="FFFFFF"/>
                <w:rPrChange w:id="2688" w:author="Etion Pinari" w:date="2021-01-06T12:27:00Z">
                  <w:rPr>
                    <w:bCs/>
                    <w:color w:val="000000"/>
                    <w:sz w:val="26"/>
                    <w:shd w:val="clear" w:color="auto" w:fill="FFFFFF"/>
                  </w:rPr>
                </w:rPrChange>
              </w:rPr>
            </w:pPr>
            <w:r w:rsidRPr="00801F40">
              <w:rPr>
                <w:bCs/>
                <w:sz w:val="26"/>
                <w:rPrChange w:id="2689" w:author="Etion Pinari" w:date="2021-01-06T12:27:00Z">
                  <w:rPr>
                    <w:bCs/>
                    <w:sz w:val="26"/>
                  </w:rPr>
                </w:rPrChange>
              </w:rPr>
              <w:t>The system shall</w:t>
            </w:r>
            <w:commentRangeStart w:id="2690"/>
            <w:commentRangeEnd w:id="2690"/>
            <w:r w:rsidRPr="00801F40">
              <w:rPr>
                <w:rStyle w:val="CommentReference"/>
                <w:bCs/>
                <w:sz w:val="26"/>
                <w:rPrChange w:id="2691" w:author="Etion Pinari" w:date="2021-01-06T12:27:00Z">
                  <w:rPr>
                    <w:rStyle w:val="CommentReference"/>
                    <w:bCs/>
                    <w:sz w:val="26"/>
                  </w:rPr>
                </w:rPrChange>
              </w:rPr>
              <w:commentReference w:id="2690"/>
            </w:r>
            <w:r w:rsidRPr="00801F40">
              <w:rPr>
                <w:bCs/>
                <w:sz w:val="26"/>
                <w:rPrChange w:id="2692" w:author="Etion Pinari" w:date="2021-01-06T12:27:00Z">
                  <w:rPr>
                    <w:bCs/>
                    <w:sz w:val="26"/>
                  </w:rPr>
                </w:rPrChange>
              </w:rPr>
              <w:t xml:space="preserve"> allow the user to scan its QR code in exit through the turnstiles or cash register</w:t>
            </w:r>
          </w:p>
        </w:tc>
      </w:tr>
      <w:tr w:rsidR="00D174AE" w:rsidRPr="00801F40" w14:paraId="6BD9D5F5" w14:textId="77777777" w:rsidTr="00634813">
        <w:trPr>
          <w:trHeight w:val="283"/>
        </w:trPr>
        <w:tc>
          <w:tcPr>
            <w:tcW w:w="631" w:type="pct"/>
            <w:shd w:val="clear" w:color="auto" w:fill="BDD6EE" w:themeFill="accent1" w:themeFillTint="66"/>
            <w:vAlign w:val="center"/>
          </w:tcPr>
          <w:p w14:paraId="5938AC95" w14:textId="0CFAFD97" w:rsidR="00D174AE" w:rsidRPr="00801F40" w:rsidRDefault="00D174AE" w:rsidP="00634813">
            <w:pPr>
              <w:jc w:val="center"/>
              <w:rPr>
                <w:rPrChange w:id="2693" w:author="Etion Pinari" w:date="2021-01-06T12:27:00Z">
                  <w:rPr/>
                </w:rPrChange>
              </w:rPr>
            </w:pPr>
            <w:r w:rsidRPr="00801F40">
              <w:rPr>
                <w:b/>
                <w:sz w:val="28"/>
                <w:szCs w:val="28"/>
                <w:rPrChange w:id="2694" w:author="Etion Pinari" w:date="2021-01-06T12:27:00Z">
                  <w:rPr>
                    <w:b/>
                    <w:sz w:val="28"/>
                    <w:szCs w:val="28"/>
                  </w:rPr>
                </w:rPrChange>
              </w:rPr>
              <w:lastRenderedPageBreak/>
              <w:t>R15.1</w:t>
            </w:r>
          </w:p>
        </w:tc>
        <w:tc>
          <w:tcPr>
            <w:tcW w:w="4369" w:type="pct"/>
          </w:tcPr>
          <w:p w14:paraId="6E41C2C4" w14:textId="13DF511E" w:rsidR="00D174AE" w:rsidRPr="00801F40" w:rsidRDefault="00D174AE" w:rsidP="00D174AE">
            <w:pPr>
              <w:rPr>
                <w:bCs/>
                <w:color w:val="000000"/>
                <w:sz w:val="26"/>
                <w:shd w:val="clear" w:color="auto" w:fill="FFFFFF"/>
                <w:rPrChange w:id="2695" w:author="Etion Pinari" w:date="2021-01-06T12:27:00Z">
                  <w:rPr>
                    <w:bCs/>
                    <w:color w:val="000000"/>
                    <w:sz w:val="26"/>
                    <w:shd w:val="clear" w:color="auto" w:fill="FFFFFF"/>
                  </w:rPr>
                </w:rPrChange>
              </w:rPr>
            </w:pPr>
            <w:r w:rsidRPr="00801F40">
              <w:rPr>
                <w:bCs/>
                <w:sz w:val="26"/>
                <w:rPrChange w:id="2696" w:author="Etion Pinari" w:date="2021-01-06T12:27:00Z">
                  <w:rPr>
                    <w:bCs/>
                    <w:sz w:val="26"/>
                  </w:rPr>
                </w:rPrChange>
              </w:rPr>
              <w:t>The system shall unlock turnstiles after a unique QR code scan in entrance</w:t>
            </w:r>
            <w:commentRangeStart w:id="2697"/>
            <w:commentRangeEnd w:id="2697"/>
            <w:r w:rsidRPr="00801F40">
              <w:rPr>
                <w:rStyle w:val="CommentReference"/>
                <w:bCs/>
                <w:sz w:val="26"/>
                <w:rPrChange w:id="2698" w:author="Etion Pinari" w:date="2021-01-06T12:27:00Z">
                  <w:rPr>
                    <w:rStyle w:val="CommentReference"/>
                    <w:bCs/>
                    <w:sz w:val="26"/>
                  </w:rPr>
                </w:rPrChange>
              </w:rPr>
              <w:commentReference w:id="2697"/>
            </w:r>
          </w:p>
        </w:tc>
      </w:tr>
      <w:tr w:rsidR="00D174AE" w:rsidRPr="00801F40" w14:paraId="65EFBC29" w14:textId="77777777" w:rsidTr="00634813">
        <w:trPr>
          <w:trHeight w:val="373"/>
        </w:trPr>
        <w:tc>
          <w:tcPr>
            <w:tcW w:w="631" w:type="pct"/>
            <w:shd w:val="clear" w:color="auto" w:fill="BDD6EE" w:themeFill="accent1" w:themeFillTint="66"/>
            <w:vAlign w:val="center"/>
          </w:tcPr>
          <w:p w14:paraId="0A929B12" w14:textId="646BA8BF" w:rsidR="00D174AE" w:rsidRPr="00801F40" w:rsidRDefault="00D174AE" w:rsidP="00634813">
            <w:pPr>
              <w:jc w:val="center"/>
              <w:rPr>
                <w:rPrChange w:id="2699" w:author="Etion Pinari" w:date="2021-01-06T12:27:00Z">
                  <w:rPr/>
                </w:rPrChange>
              </w:rPr>
            </w:pPr>
            <w:r w:rsidRPr="00801F40">
              <w:rPr>
                <w:b/>
                <w:sz w:val="28"/>
                <w:szCs w:val="28"/>
                <w:rPrChange w:id="2700" w:author="Etion Pinari" w:date="2021-01-06T12:27:00Z">
                  <w:rPr>
                    <w:b/>
                    <w:sz w:val="28"/>
                    <w:szCs w:val="28"/>
                  </w:rPr>
                </w:rPrChange>
              </w:rPr>
              <w:t>R15.2</w:t>
            </w:r>
          </w:p>
        </w:tc>
        <w:tc>
          <w:tcPr>
            <w:tcW w:w="4369" w:type="pct"/>
          </w:tcPr>
          <w:p w14:paraId="3553ABBA" w14:textId="11358BDE" w:rsidR="00D174AE" w:rsidRPr="00801F40" w:rsidRDefault="00D174AE" w:rsidP="00D174AE">
            <w:pPr>
              <w:rPr>
                <w:bCs/>
                <w:color w:val="000000"/>
                <w:sz w:val="26"/>
                <w:shd w:val="clear" w:color="auto" w:fill="FFFFFF"/>
                <w:rPrChange w:id="2701" w:author="Etion Pinari" w:date="2021-01-06T12:27:00Z">
                  <w:rPr>
                    <w:bCs/>
                    <w:color w:val="000000"/>
                    <w:sz w:val="26"/>
                    <w:shd w:val="clear" w:color="auto" w:fill="FFFFFF"/>
                  </w:rPr>
                </w:rPrChange>
              </w:rPr>
            </w:pPr>
            <w:r w:rsidRPr="00801F40">
              <w:rPr>
                <w:bCs/>
                <w:sz w:val="26"/>
                <w:rPrChange w:id="2702" w:author="Etion Pinari" w:date="2021-01-06T12:27:00Z">
                  <w:rPr>
                    <w:bCs/>
                    <w:sz w:val="26"/>
                  </w:rPr>
                </w:rPrChange>
              </w:rPr>
              <w:t>The system shall unlock turnstiles after a unique QR code scan in exit</w:t>
            </w:r>
          </w:p>
        </w:tc>
      </w:tr>
      <w:tr w:rsidR="00D174AE" w:rsidRPr="00801F40" w14:paraId="472C7A59" w14:textId="77777777" w:rsidTr="00BB168D">
        <w:trPr>
          <w:trHeight w:val="373"/>
        </w:trPr>
        <w:tc>
          <w:tcPr>
            <w:tcW w:w="631" w:type="pct"/>
            <w:shd w:val="clear" w:color="auto" w:fill="BDD6EE" w:themeFill="accent1" w:themeFillTint="66"/>
            <w:vAlign w:val="center"/>
          </w:tcPr>
          <w:p w14:paraId="7EFE1A20" w14:textId="5F0CF5C6" w:rsidR="00D174AE" w:rsidRPr="00801F40" w:rsidRDefault="00D174AE" w:rsidP="00D174AE">
            <w:pPr>
              <w:jc w:val="center"/>
              <w:rPr>
                <w:b/>
                <w:sz w:val="28"/>
                <w:szCs w:val="28"/>
                <w:rPrChange w:id="2703" w:author="Etion Pinari" w:date="2021-01-06T12:27:00Z">
                  <w:rPr>
                    <w:b/>
                    <w:sz w:val="28"/>
                    <w:szCs w:val="28"/>
                  </w:rPr>
                </w:rPrChange>
              </w:rPr>
            </w:pPr>
            <w:r w:rsidRPr="00801F40">
              <w:rPr>
                <w:b/>
                <w:sz w:val="28"/>
                <w:szCs w:val="28"/>
                <w:rPrChange w:id="2704" w:author="Etion Pinari" w:date="2021-01-06T12:27:00Z">
                  <w:rPr>
                    <w:b/>
                    <w:sz w:val="28"/>
                    <w:szCs w:val="28"/>
                  </w:rPr>
                </w:rPrChange>
              </w:rPr>
              <w:t>R16</w:t>
            </w:r>
          </w:p>
        </w:tc>
        <w:tc>
          <w:tcPr>
            <w:tcW w:w="4369" w:type="pct"/>
          </w:tcPr>
          <w:p w14:paraId="753D2E77" w14:textId="0F3D9C5A" w:rsidR="00D174AE" w:rsidRPr="00801F40" w:rsidRDefault="00D174AE" w:rsidP="00D174AE">
            <w:pPr>
              <w:rPr>
                <w:bCs/>
                <w:sz w:val="26"/>
                <w:rPrChange w:id="2705" w:author="Etion Pinari" w:date="2021-01-06T12:27:00Z">
                  <w:rPr>
                    <w:bCs/>
                    <w:sz w:val="26"/>
                  </w:rPr>
                </w:rPrChange>
              </w:rPr>
            </w:pPr>
            <w:r w:rsidRPr="00801F40">
              <w:rPr>
                <w:sz w:val="26"/>
                <w:rPrChange w:id="2706" w:author="Etion Pinari" w:date="2021-01-06T12:27:00Z">
                  <w:rPr>
                    <w:sz w:val="26"/>
                  </w:rPr>
                </w:rPrChange>
              </w:rPr>
              <w:t xml:space="preserve">The system shall map the QR code of a scan to the virtual user </w:t>
            </w:r>
            <w:r w:rsidRPr="00801F40">
              <w:rPr>
                <w:rPrChange w:id="2707" w:author="Etion Pinari" w:date="2021-01-06T12:27:00Z">
                  <w:rPr/>
                </w:rPrChange>
              </w:rPr>
              <w:t>who owns the QR code</w:t>
            </w:r>
            <w:r w:rsidRPr="00801F40">
              <w:rPr>
                <w:sz w:val="26"/>
                <w:rPrChange w:id="2708" w:author="Etion Pinari" w:date="2021-01-06T12:27:00Z">
                  <w:rPr>
                    <w:sz w:val="26"/>
                  </w:rPr>
                </w:rPrChange>
              </w:rPr>
              <w:tab/>
            </w:r>
          </w:p>
        </w:tc>
      </w:tr>
      <w:tr w:rsidR="00D174AE" w:rsidRPr="00801F40" w14:paraId="0119E27D" w14:textId="77777777" w:rsidTr="00634813">
        <w:trPr>
          <w:trHeight w:val="826"/>
        </w:trPr>
        <w:tc>
          <w:tcPr>
            <w:tcW w:w="631" w:type="pct"/>
            <w:shd w:val="clear" w:color="auto" w:fill="ECC0C0"/>
            <w:vAlign w:val="center"/>
          </w:tcPr>
          <w:p w14:paraId="24176136" w14:textId="77777777" w:rsidR="00D174AE" w:rsidRPr="00801F40" w:rsidRDefault="00D174AE" w:rsidP="00634813">
            <w:pPr>
              <w:jc w:val="center"/>
              <w:rPr>
                <w:rPrChange w:id="2709" w:author="Etion Pinari" w:date="2021-01-06T12:27:00Z">
                  <w:rPr/>
                </w:rPrChange>
              </w:rPr>
            </w:pPr>
          </w:p>
        </w:tc>
        <w:tc>
          <w:tcPr>
            <w:tcW w:w="4369" w:type="pct"/>
          </w:tcPr>
          <w:p w14:paraId="516F42FD" w14:textId="77777777" w:rsidR="00D174AE" w:rsidRPr="00801F40" w:rsidRDefault="00D174AE" w:rsidP="00D174AE">
            <w:pPr>
              <w:rPr>
                <w:bCs/>
                <w:color w:val="000000"/>
                <w:sz w:val="26"/>
                <w:shd w:val="clear" w:color="auto" w:fill="FFFFFF"/>
                <w:rPrChange w:id="2710" w:author="Etion Pinari" w:date="2021-01-06T12:27:00Z">
                  <w:rPr>
                    <w:bCs/>
                    <w:color w:val="000000"/>
                    <w:sz w:val="26"/>
                    <w:shd w:val="clear" w:color="auto" w:fill="FFFFFF"/>
                  </w:rPr>
                </w:rPrChange>
              </w:rPr>
            </w:pPr>
            <w:r w:rsidRPr="00801F40">
              <w:rPr>
                <w:bCs/>
                <w:color w:val="000000"/>
                <w:sz w:val="26"/>
                <w:shd w:val="clear" w:color="auto" w:fill="FFFFFF"/>
                <w:rPrChange w:id="2711" w:author="Etion Pinari" w:date="2021-01-06T12:27:00Z">
                  <w:rPr>
                    <w:bCs/>
                    <w:color w:val="000000"/>
                    <w:sz w:val="26"/>
                    <w:shd w:val="clear" w:color="auto" w:fill="FFFFFF"/>
                  </w:rPr>
                </w:rPrChange>
              </w:rPr>
              <w:t>Components:</w:t>
            </w:r>
          </w:p>
          <w:p w14:paraId="214F379F" w14:textId="77777777" w:rsidR="00D174AE" w:rsidRPr="00801F40" w:rsidRDefault="00D174AE" w:rsidP="00D174AE">
            <w:pPr>
              <w:pStyle w:val="ListParagraph"/>
              <w:numPr>
                <w:ilvl w:val="0"/>
                <w:numId w:val="18"/>
              </w:numPr>
              <w:rPr>
                <w:bCs/>
                <w:color w:val="000000"/>
                <w:sz w:val="26"/>
                <w:shd w:val="clear" w:color="auto" w:fill="FFFFFF"/>
                <w:rPrChange w:id="2712" w:author="Etion Pinari" w:date="2021-01-06T12:27:00Z">
                  <w:rPr>
                    <w:bCs/>
                    <w:color w:val="000000"/>
                    <w:sz w:val="26"/>
                    <w:shd w:val="clear" w:color="auto" w:fill="FFFFFF"/>
                  </w:rPr>
                </w:rPrChange>
              </w:rPr>
            </w:pPr>
            <w:r w:rsidRPr="00801F40">
              <w:rPr>
                <w:bCs/>
                <w:color w:val="000000"/>
                <w:sz w:val="26"/>
                <w:shd w:val="clear" w:color="auto" w:fill="FFFFFF"/>
                <w:rPrChange w:id="2713" w:author="Etion Pinari" w:date="2021-01-06T12:27:00Z">
                  <w:rPr>
                    <w:bCs/>
                    <w:color w:val="000000"/>
                    <w:sz w:val="26"/>
                    <w:shd w:val="clear" w:color="auto" w:fill="FFFFFF"/>
                  </w:rPr>
                </w:rPrChange>
              </w:rPr>
              <w:t>Turnstile Manager</w:t>
            </w:r>
          </w:p>
          <w:p w14:paraId="2FF9114F" w14:textId="32AB16A5" w:rsidR="00D174AE" w:rsidRPr="00801F40" w:rsidRDefault="00D174AE" w:rsidP="00634813">
            <w:pPr>
              <w:pStyle w:val="ListParagraph"/>
              <w:numPr>
                <w:ilvl w:val="0"/>
                <w:numId w:val="18"/>
              </w:numPr>
              <w:rPr>
                <w:bCs/>
                <w:color w:val="000000"/>
                <w:sz w:val="26"/>
                <w:shd w:val="clear" w:color="auto" w:fill="FFFFFF"/>
                <w:rPrChange w:id="2714" w:author="Etion Pinari" w:date="2021-01-06T12:27:00Z">
                  <w:rPr>
                    <w:bCs/>
                    <w:color w:val="000000"/>
                    <w:sz w:val="26"/>
                    <w:shd w:val="clear" w:color="auto" w:fill="FFFFFF"/>
                  </w:rPr>
                </w:rPrChange>
              </w:rPr>
            </w:pPr>
            <w:r w:rsidRPr="00801F40">
              <w:rPr>
                <w:bCs/>
                <w:color w:val="000000"/>
                <w:sz w:val="26"/>
                <w:shd w:val="clear" w:color="auto" w:fill="FFFFFF"/>
                <w:rPrChange w:id="2715" w:author="Etion Pinari" w:date="2021-01-06T12:27:00Z">
                  <w:rPr>
                    <w:bCs/>
                    <w:color w:val="000000"/>
                    <w:sz w:val="26"/>
                    <w:shd w:val="clear" w:color="auto" w:fill="FFFFFF"/>
                  </w:rPr>
                </w:rPrChange>
              </w:rPr>
              <w:t>Queue Manager: Timeslot Manager</w:t>
            </w:r>
          </w:p>
        </w:tc>
      </w:tr>
      <w:tr w:rsidR="00D174AE" w:rsidRPr="00801F40" w14:paraId="1E762478" w14:textId="77777777" w:rsidTr="00634813">
        <w:trPr>
          <w:trHeight w:val="306"/>
        </w:trPr>
        <w:tc>
          <w:tcPr>
            <w:tcW w:w="631" w:type="pct"/>
            <w:shd w:val="clear" w:color="auto" w:fill="BDD6EE" w:themeFill="accent1" w:themeFillTint="66"/>
            <w:vAlign w:val="center"/>
          </w:tcPr>
          <w:p w14:paraId="3F832E64" w14:textId="628283EB" w:rsidR="00D174AE" w:rsidRPr="00801F40" w:rsidRDefault="00D174AE" w:rsidP="00634813">
            <w:pPr>
              <w:jc w:val="center"/>
              <w:rPr>
                <w:rPrChange w:id="2716" w:author="Etion Pinari" w:date="2021-01-06T12:27:00Z">
                  <w:rPr/>
                </w:rPrChange>
              </w:rPr>
            </w:pPr>
            <w:r w:rsidRPr="00801F40">
              <w:rPr>
                <w:b/>
                <w:sz w:val="28"/>
                <w:szCs w:val="28"/>
                <w:rPrChange w:id="2717" w:author="Etion Pinari" w:date="2021-01-06T12:27:00Z">
                  <w:rPr>
                    <w:b/>
                    <w:sz w:val="28"/>
                    <w:szCs w:val="28"/>
                  </w:rPr>
                </w:rPrChange>
              </w:rPr>
              <w:t>R15.3</w:t>
            </w:r>
          </w:p>
        </w:tc>
        <w:tc>
          <w:tcPr>
            <w:tcW w:w="4369" w:type="pct"/>
          </w:tcPr>
          <w:p w14:paraId="2697892C" w14:textId="0EA86CA3" w:rsidR="00D174AE" w:rsidRPr="00801F40" w:rsidRDefault="00D174AE" w:rsidP="00D174AE">
            <w:pPr>
              <w:rPr>
                <w:bCs/>
                <w:color w:val="000000"/>
                <w:sz w:val="26"/>
                <w:shd w:val="clear" w:color="auto" w:fill="FFFFFF"/>
                <w:rPrChange w:id="2718" w:author="Etion Pinari" w:date="2021-01-06T12:27:00Z">
                  <w:rPr>
                    <w:bCs/>
                    <w:color w:val="000000"/>
                    <w:sz w:val="26"/>
                    <w:shd w:val="clear" w:color="auto" w:fill="FFFFFF"/>
                  </w:rPr>
                </w:rPrChange>
              </w:rPr>
            </w:pPr>
            <w:r w:rsidRPr="00801F40">
              <w:rPr>
                <w:bCs/>
                <w:sz w:val="26"/>
                <w:rPrChange w:id="2719" w:author="Etion Pinari" w:date="2021-01-06T12:27:00Z">
                  <w:rPr>
                    <w:bCs/>
                    <w:sz w:val="26"/>
                  </w:rPr>
                </w:rPrChange>
              </w:rPr>
              <w:t>The system shall lock the turnstiles after a push has occurred</w:t>
            </w:r>
            <w:commentRangeStart w:id="2720"/>
            <w:commentRangeEnd w:id="2720"/>
            <w:r w:rsidRPr="00801F40">
              <w:rPr>
                <w:rStyle w:val="CommentReference"/>
                <w:bCs/>
                <w:sz w:val="26"/>
                <w:rPrChange w:id="2721" w:author="Etion Pinari" w:date="2021-01-06T12:27:00Z">
                  <w:rPr>
                    <w:rStyle w:val="CommentReference"/>
                    <w:bCs/>
                    <w:sz w:val="26"/>
                  </w:rPr>
                </w:rPrChange>
              </w:rPr>
              <w:commentReference w:id="2720"/>
            </w:r>
          </w:p>
        </w:tc>
      </w:tr>
      <w:tr w:rsidR="00D174AE" w:rsidRPr="00801F40" w14:paraId="6D9BA244" w14:textId="77777777" w:rsidTr="00634813">
        <w:trPr>
          <w:trHeight w:val="268"/>
        </w:trPr>
        <w:tc>
          <w:tcPr>
            <w:tcW w:w="631" w:type="pct"/>
            <w:shd w:val="clear" w:color="auto" w:fill="ECC0C0"/>
          </w:tcPr>
          <w:p w14:paraId="3531640B" w14:textId="77777777" w:rsidR="00D174AE" w:rsidRPr="00801F40" w:rsidRDefault="00D174AE" w:rsidP="00D174AE">
            <w:pPr>
              <w:rPr>
                <w:rPrChange w:id="2722" w:author="Etion Pinari" w:date="2021-01-06T12:27:00Z">
                  <w:rPr/>
                </w:rPrChange>
              </w:rPr>
            </w:pPr>
          </w:p>
        </w:tc>
        <w:tc>
          <w:tcPr>
            <w:tcW w:w="4369" w:type="pct"/>
          </w:tcPr>
          <w:p w14:paraId="742811A2" w14:textId="77777777" w:rsidR="00D174AE" w:rsidRPr="00801F40" w:rsidRDefault="00D174AE" w:rsidP="00D174AE">
            <w:pPr>
              <w:rPr>
                <w:bCs/>
                <w:color w:val="000000"/>
                <w:sz w:val="26"/>
                <w:shd w:val="clear" w:color="auto" w:fill="FFFFFF"/>
                <w:rPrChange w:id="2723" w:author="Etion Pinari" w:date="2021-01-06T12:27:00Z">
                  <w:rPr>
                    <w:bCs/>
                    <w:color w:val="000000"/>
                    <w:sz w:val="26"/>
                    <w:shd w:val="clear" w:color="auto" w:fill="FFFFFF"/>
                  </w:rPr>
                </w:rPrChange>
              </w:rPr>
            </w:pPr>
            <w:r w:rsidRPr="00801F40">
              <w:rPr>
                <w:bCs/>
                <w:color w:val="000000"/>
                <w:sz w:val="26"/>
                <w:shd w:val="clear" w:color="auto" w:fill="FFFFFF"/>
                <w:rPrChange w:id="2724" w:author="Etion Pinari" w:date="2021-01-06T12:27:00Z">
                  <w:rPr>
                    <w:bCs/>
                    <w:color w:val="000000"/>
                    <w:sz w:val="26"/>
                    <w:shd w:val="clear" w:color="auto" w:fill="FFFFFF"/>
                  </w:rPr>
                </w:rPrChange>
              </w:rPr>
              <w:t>Components:</w:t>
            </w:r>
          </w:p>
          <w:p w14:paraId="42D7D88E" w14:textId="1BE9B56C" w:rsidR="00D174AE" w:rsidRPr="00801F40" w:rsidRDefault="00D174AE" w:rsidP="00634813">
            <w:pPr>
              <w:pStyle w:val="ListParagraph"/>
              <w:numPr>
                <w:ilvl w:val="0"/>
                <w:numId w:val="19"/>
              </w:numPr>
              <w:rPr>
                <w:bCs/>
                <w:color w:val="000000"/>
                <w:sz w:val="26"/>
                <w:shd w:val="clear" w:color="auto" w:fill="FFFFFF"/>
                <w:rPrChange w:id="2725" w:author="Etion Pinari" w:date="2021-01-06T12:27:00Z">
                  <w:rPr>
                    <w:bCs/>
                    <w:color w:val="000000"/>
                    <w:sz w:val="26"/>
                    <w:shd w:val="clear" w:color="auto" w:fill="FFFFFF"/>
                  </w:rPr>
                </w:rPrChange>
              </w:rPr>
            </w:pPr>
            <w:r w:rsidRPr="00801F40">
              <w:rPr>
                <w:bCs/>
                <w:color w:val="000000"/>
                <w:sz w:val="26"/>
                <w:shd w:val="clear" w:color="auto" w:fill="FFFFFF"/>
                <w:rPrChange w:id="2726" w:author="Etion Pinari" w:date="2021-01-06T12:27:00Z">
                  <w:rPr>
                    <w:bCs/>
                    <w:color w:val="000000"/>
                    <w:sz w:val="26"/>
                    <w:shd w:val="clear" w:color="auto" w:fill="FFFFFF"/>
                  </w:rPr>
                </w:rPrChange>
              </w:rPr>
              <w:t>Turnstile Manager</w:t>
            </w:r>
          </w:p>
        </w:tc>
      </w:tr>
      <w:tr w:rsidR="00D174AE" w:rsidRPr="00801F40" w14:paraId="6F4DE1DF" w14:textId="77777777" w:rsidTr="00634813">
        <w:trPr>
          <w:trHeight w:val="618"/>
        </w:trPr>
        <w:tc>
          <w:tcPr>
            <w:tcW w:w="631" w:type="pct"/>
            <w:shd w:val="clear" w:color="auto" w:fill="BDD6EE" w:themeFill="accent1" w:themeFillTint="66"/>
            <w:vAlign w:val="center"/>
          </w:tcPr>
          <w:p w14:paraId="20185AA8" w14:textId="27EFED68" w:rsidR="00D174AE" w:rsidRPr="00801F40" w:rsidRDefault="00D174AE" w:rsidP="00634813">
            <w:pPr>
              <w:jc w:val="center"/>
              <w:rPr>
                <w:rPrChange w:id="2727" w:author="Etion Pinari" w:date="2021-01-06T12:27:00Z">
                  <w:rPr/>
                </w:rPrChange>
              </w:rPr>
            </w:pPr>
            <w:r w:rsidRPr="00801F40">
              <w:rPr>
                <w:b/>
                <w:sz w:val="28"/>
                <w:szCs w:val="28"/>
                <w:rPrChange w:id="2728" w:author="Etion Pinari" w:date="2021-01-06T12:27:00Z">
                  <w:rPr>
                    <w:b/>
                    <w:sz w:val="28"/>
                    <w:szCs w:val="28"/>
                  </w:rPr>
                </w:rPrChange>
              </w:rPr>
              <w:t>R17</w:t>
            </w:r>
          </w:p>
        </w:tc>
        <w:tc>
          <w:tcPr>
            <w:tcW w:w="4369" w:type="pct"/>
          </w:tcPr>
          <w:p w14:paraId="615AB13A" w14:textId="7B1C86A6" w:rsidR="00D174AE" w:rsidRPr="00801F40" w:rsidRDefault="00D174AE" w:rsidP="00D174AE">
            <w:pPr>
              <w:rPr>
                <w:color w:val="000000"/>
                <w:sz w:val="26"/>
                <w:shd w:val="clear" w:color="auto" w:fill="FFFFFF"/>
                <w:rPrChange w:id="2729" w:author="Etion Pinari" w:date="2021-01-06T12:27:00Z">
                  <w:rPr>
                    <w:color w:val="000000"/>
                    <w:sz w:val="26"/>
                    <w:shd w:val="clear" w:color="auto" w:fill="FFFFFF"/>
                  </w:rPr>
                </w:rPrChange>
              </w:rPr>
            </w:pPr>
            <w:commentRangeStart w:id="2730"/>
            <w:r w:rsidRPr="00801F40">
              <w:rPr>
                <w:sz w:val="26"/>
                <w:rPrChange w:id="2731" w:author="Etion Pinari" w:date="2021-01-06T12:27:00Z">
                  <w:rPr>
                    <w:sz w:val="26"/>
                  </w:rPr>
                </w:rPrChange>
              </w:rPr>
              <w:t>The system shall send a reminder to the user when it is time for him to leave so that he can arrive at the store in time</w:t>
            </w:r>
            <w:commentRangeStart w:id="2732"/>
            <w:commentRangeEnd w:id="2732"/>
            <w:r w:rsidRPr="00801F40">
              <w:rPr>
                <w:rStyle w:val="CommentReference"/>
                <w:rPrChange w:id="2733" w:author="Etion Pinari" w:date="2021-01-06T12:27:00Z">
                  <w:rPr>
                    <w:rStyle w:val="CommentReference"/>
                  </w:rPr>
                </w:rPrChange>
              </w:rPr>
              <w:commentReference w:id="2732"/>
            </w:r>
            <w:commentRangeEnd w:id="2730"/>
            <w:r w:rsidRPr="00801F40">
              <w:rPr>
                <w:rStyle w:val="CommentReference"/>
                <w:rPrChange w:id="2734" w:author="Etion Pinari" w:date="2021-01-06T12:27:00Z">
                  <w:rPr>
                    <w:rStyle w:val="CommentReference"/>
                  </w:rPr>
                </w:rPrChange>
              </w:rPr>
              <w:commentReference w:id="2730"/>
            </w:r>
          </w:p>
        </w:tc>
      </w:tr>
      <w:tr w:rsidR="00D174AE" w:rsidRPr="00801F40" w14:paraId="1CC7068C" w14:textId="77777777" w:rsidTr="0077137A">
        <w:trPr>
          <w:trHeight w:val="826"/>
        </w:trPr>
        <w:tc>
          <w:tcPr>
            <w:tcW w:w="631" w:type="pct"/>
            <w:shd w:val="clear" w:color="auto" w:fill="ECC0C0"/>
          </w:tcPr>
          <w:p w14:paraId="6B1405FD" w14:textId="77777777" w:rsidR="00D174AE" w:rsidRPr="00801F40" w:rsidRDefault="00D174AE" w:rsidP="00D174AE">
            <w:pPr>
              <w:rPr>
                <w:rPrChange w:id="2735" w:author="Etion Pinari" w:date="2021-01-06T12:27:00Z">
                  <w:rPr/>
                </w:rPrChange>
              </w:rPr>
            </w:pPr>
          </w:p>
        </w:tc>
        <w:tc>
          <w:tcPr>
            <w:tcW w:w="4369" w:type="pct"/>
          </w:tcPr>
          <w:p w14:paraId="30FB2B7E" w14:textId="77777777" w:rsidR="00D174AE" w:rsidRPr="00801F40" w:rsidRDefault="00D174AE" w:rsidP="00D174AE">
            <w:pPr>
              <w:rPr>
                <w:bCs/>
                <w:color w:val="000000"/>
                <w:sz w:val="26"/>
                <w:shd w:val="clear" w:color="auto" w:fill="FFFFFF"/>
                <w:rPrChange w:id="2736" w:author="Etion Pinari" w:date="2021-01-06T12:27:00Z">
                  <w:rPr>
                    <w:bCs/>
                    <w:color w:val="000000"/>
                    <w:sz w:val="26"/>
                    <w:shd w:val="clear" w:color="auto" w:fill="FFFFFF"/>
                  </w:rPr>
                </w:rPrChange>
              </w:rPr>
            </w:pPr>
            <w:r w:rsidRPr="00801F40">
              <w:rPr>
                <w:bCs/>
                <w:color w:val="000000"/>
                <w:sz w:val="26"/>
                <w:shd w:val="clear" w:color="auto" w:fill="FFFFFF"/>
                <w:rPrChange w:id="2737" w:author="Etion Pinari" w:date="2021-01-06T12:27:00Z">
                  <w:rPr>
                    <w:bCs/>
                    <w:color w:val="000000"/>
                    <w:sz w:val="26"/>
                    <w:shd w:val="clear" w:color="auto" w:fill="FFFFFF"/>
                  </w:rPr>
                </w:rPrChange>
              </w:rPr>
              <w:t>Components:</w:t>
            </w:r>
          </w:p>
          <w:p w14:paraId="7A36A0E2" w14:textId="2A47AC19" w:rsidR="00D174AE" w:rsidRPr="00801F40" w:rsidRDefault="00C86CCE" w:rsidP="00634813">
            <w:pPr>
              <w:pStyle w:val="ListParagraph"/>
              <w:numPr>
                <w:ilvl w:val="0"/>
                <w:numId w:val="19"/>
              </w:numPr>
              <w:rPr>
                <w:bCs/>
                <w:color w:val="000000"/>
                <w:sz w:val="26"/>
                <w:shd w:val="clear" w:color="auto" w:fill="FFFFFF"/>
                <w:rPrChange w:id="2738" w:author="Etion Pinari" w:date="2021-01-06T12:27:00Z">
                  <w:rPr>
                    <w:bCs/>
                    <w:color w:val="000000"/>
                    <w:sz w:val="26"/>
                    <w:shd w:val="clear" w:color="auto" w:fill="FFFFFF"/>
                  </w:rPr>
                </w:rPrChange>
              </w:rPr>
            </w:pPr>
            <w:ins w:id="2739" w:author="Cristian Sbrolli" w:date="2021-01-04T00:20:00Z">
              <w:r w:rsidRPr="00801F40">
                <w:rPr>
                  <w:bCs/>
                  <w:color w:val="000000"/>
                  <w:sz w:val="26"/>
                  <w:shd w:val="clear" w:color="auto" w:fill="FFFFFF"/>
                  <w:rPrChange w:id="2740" w:author="Etion Pinari" w:date="2021-01-06T12:27:00Z">
                    <w:rPr>
                      <w:bCs/>
                      <w:color w:val="000000"/>
                      <w:sz w:val="26"/>
                      <w:shd w:val="clear" w:color="auto" w:fill="FFFFFF"/>
                    </w:rPr>
                  </w:rPrChange>
                </w:rPr>
                <w:t xml:space="preserve">Notification Manager: </w:t>
              </w:r>
            </w:ins>
            <w:r w:rsidR="00D174AE" w:rsidRPr="00801F40">
              <w:rPr>
                <w:bCs/>
                <w:color w:val="000000"/>
                <w:sz w:val="26"/>
                <w:shd w:val="clear" w:color="auto" w:fill="FFFFFF"/>
                <w:rPrChange w:id="2741" w:author="Etion Pinari" w:date="2021-01-06T12:27:00Z">
                  <w:rPr>
                    <w:bCs/>
                    <w:color w:val="000000"/>
                    <w:sz w:val="26"/>
                    <w:shd w:val="clear" w:color="auto" w:fill="FFFFFF"/>
                  </w:rPr>
                </w:rPrChange>
              </w:rPr>
              <w:t>Suggestion Module</w:t>
            </w:r>
          </w:p>
        </w:tc>
      </w:tr>
      <w:tr w:rsidR="00D174AE" w:rsidRPr="00801F40" w14:paraId="6641C030" w14:textId="77777777" w:rsidTr="00634813">
        <w:trPr>
          <w:trHeight w:val="589"/>
        </w:trPr>
        <w:tc>
          <w:tcPr>
            <w:tcW w:w="631" w:type="pct"/>
            <w:shd w:val="clear" w:color="auto" w:fill="BDD6EE" w:themeFill="accent1" w:themeFillTint="66"/>
            <w:vAlign w:val="center"/>
          </w:tcPr>
          <w:p w14:paraId="711919F8" w14:textId="15777B61" w:rsidR="00D174AE" w:rsidRPr="00801F40" w:rsidRDefault="00D174AE" w:rsidP="00634813">
            <w:pPr>
              <w:jc w:val="center"/>
              <w:rPr>
                <w:rPrChange w:id="2742" w:author="Etion Pinari" w:date="2021-01-06T12:27:00Z">
                  <w:rPr/>
                </w:rPrChange>
              </w:rPr>
            </w:pPr>
            <w:r w:rsidRPr="00801F40">
              <w:rPr>
                <w:b/>
                <w:sz w:val="28"/>
                <w:szCs w:val="28"/>
                <w:rPrChange w:id="2743" w:author="Etion Pinari" w:date="2021-01-06T12:27:00Z">
                  <w:rPr>
                    <w:b/>
                    <w:sz w:val="28"/>
                    <w:szCs w:val="28"/>
                  </w:rPr>
                </w:rPrChange>
              </w:rPr>
              <w:t>R18</w:t>
            </w:r>
          </w:p>
        </w:tc>
        <w:tc>
          <w:tcPr>
            <w:tcW w:w="4369" w:type="pct"/>
          </w:tcPr>
          <w:p w14:paraId="6B062837" w14:textId="23C4F4B5" w:rsidR="00D174AE" w:rsidRPr="00801F40" w:rsidRDefault="00D174AE" w:rsidP="00D174AE">
            <w:pPr>
              <w:rPr>
                <w:color w:val="000000"/>
                <w:sz w:val="26"/>
                <w:shd w:val="clear" w:color="auto" w:fill="FFFFFF"/>
                <w:rPrChange w:id="2744" w:author="Etion Pinari" w:date="2021-01-06T12:27:00Z">
                  <w:rPr>
                    <w:color w:val="000000"/>
                    <w:sz w:val="26"/>
                    <w:shd w:val="clear" w:color="auto" w:fill="FFFFFF"/>
                  </w:rPr>
                </w:rPrChange>
              </w:rPr>
            </w:pPr>
            <w:r w:rsidRPr="00801F40">
              <w:rPr>
                <w:sz w:val="26"/>
                <w:rPrChange w:id="2745" w:author="Etion Pinari" w:date="2021-01-06T12:27:00Z">
                  <w:rPr>
                    <w:sz w:val="26"/>
                  </w:rPr>
                </w:rPrChange>
              </w:rPr>
              <w:t>The system shall calculate the time it takes the user to go to a shop in which he has an appointment</w:t>
            </w:r>
          </w:p>
        </w:tc>
      </w:tr>
      <w:tr w:rsidR="00D174AE" w:rsidRPr="00801F40" w14:paraId="5F68ECDF" w14:textId="77777777" w:rsidTr="0077137A">
        <w:trPr>
          <w:trHeight w:val="826"/>
        </w:trPr>
        <w:tc>
          <w:tcPr>
            <w:tcW w:w="631" w:type="pct"/>
            <w:shd w:val="clear" w:color="auto" w:fill="ECC0C0"/>
          </w:tcPr>
          <w:p w14:paraId="2B752C30" w14:textId="77777777" w:rsidR="00D174AE" w:rsidRPr="00801F40" w:rsidRDefault="00D174AE" w:rsidP="00D174AE">
            <w:pPr>
              <w:rPr>
                <w:rPrChange w:id="2746" w:author="Etion Pinari" w:date="2021-01-06T12:27:00Z">
                  <w:rPr/>
                </w:rPrChange>
              </w:rPr>
            </w:pPr>
          </w:p>
        </w:tc>
        <w:tc>
          <w:tcPr>
            <w:tcW w:w="4369" w:type="pct"/>
          </w:tcPr>
          <w:p w14:paraId="237A198D" w14:textId="77777777" w:rsidR="00D174AE" w:rsidRPr="00801F40" w:rsidRDefault="00D174AE" w:rsidP="00D174AE">
            <w:pPr>
              <w:rPr>
                <w:bCs/>
                <w:color w:val="000000"/>
                <w:sz w:val="26"/>
                <w:shd w:val="clear" w:color="auto" w:fill="FFFFFF"/>
                <w:rPrChange w:id="2747" w:author="Etion Pinari" w:date="2021-01-06T12:27:00Z">
                  <w:rPr>
                    <w:bCs/>
                    <w:color w:val="000000"/>
                    <w:sz w:val="26"/>
                    <w:shd w:val="clear" w:color="auto" w:fill="FFFFFF"/>
                  </w:rPr>
                </w:rPrChange>
              </w:rPr>
            </w:pPr>
            <w:r w:rsidRPr="00801F40">
              <w:rPr>
                <w:bCs/>
                <w:color w:val="000000"/>
                <w:sz w:val="26"/>
                <w:shd w:val="clear" w:color="auto" w:fill="FFFFFF"/>
                <w:rPrChange w:id="2748" w:author="Etion Pinari" w:date="2021-01-06T12:27:00Z">
                  <w:rPr>
                    <w:bCs/>
                    <w:color w:val="000000"/>
                    <w:sz w:val="26"/>
                    <w:shd w:val="clear" w:color="auto" w:fill="FFFFFF"/>
                  </w:rPr>
                </w:rPrChange>
              </w:rPr>
              <w:t>Components:</w:t>
            </w:r>
          </w:p>
          <w:p w14:paraId="23B3AF26" w14:textId="47E5866C" w:rsidR="00D174AE" w:rsidRPr="00801F40" w:rsidRDefault="00C86CCE" w:rsidP="00D174AE">
            <w:pPr>
              <w:pStyle w:val="ListParagraph"/>
              <w:numPr>
                <w:ilvl w:val="0"/>
                <w:numId w:val="19"/>
              </w:numPr>
              <w:rPr>
                <w:bCs/>
                <w:color w:val="000000"/>
                <w:sz w:val="26"/>
                <w:shd w:val="clear" w:color="auto" w:fill="FFFFFF"/>
                <w:rPrChange w:id="2749" w:author="Etion Pinari" w:date="2021-01-06T12:27:00Z">
                  <w:rPr>
                    <w:bCs/>
                    <w:color w:val="000000"/>
                    <w:sz w:val="26"/>
                    <w:shd w:val="clear" w:color="auto" w:fill="FFFFFF"/>
                  </w:rPr>
                </w:rPrChange>
              </w:rPr>
            </w:pPr>
            <w:ins w:id="2750" w:author="Cristian Sbrolli" w:date="2021-01-04T00:20:00Z">
              <w:r w:rsidRPr="00801F40">
                <w:rPr>
                  <w:bCs/>
                  <w:color w:val="000000"/>
                  <w:sz w:val="26"/>
                  <w:shd w:val="clear" w:color="auto" w:fill="FFFFFF"/>
                  <w:rPrChange w:id="2751" w:author="Etion Pinari" w:date="2021-01-06T12:27:00Z">
                    <w:rPr>
                      <w:bCs/>
                      <w:color w:val="000000"/>
                      <w:sz w:val="26"/>
                      <w:shd w:val="clear" w:color="auto" w:fill="FFFFFF"/>
                    </w:rPr>
                  </w:rPrChange>
                </w:rPr>
                <w:t xml:space="preserve">Notification Manager. </w:t>
              </w:r>
            </w:ins>
            <w:r w:rsidR="00D174AE" w:rsidRPr="00801F40">
              <w:rPr>
                <w:bCs/>
                <w:color w:val="000000"/>
                <w:sz w:val="26"/>
                <w:shd w:val="clear" w:color="auto" w:fill="FFFFFF"/>
                <w:rPrChange w:id="2752" w:author="Etion Pinari" w:date="2021-01-06T12:27:00Z">
                  <w:rPr>
                    <w:bCs/>
                    <w:color w:val="000000"/>
                    <w:sz w:val="26"/>
                    <w:shd w:val="clear" w:color="auto" w:fill="FFFFFF"/>
                  </w:rPr>
                </w:rPrChange>
              </w:rPr>
              <w:t>Suggestion Module</w:t>
            </w:r>
          </w:p>
          <w:p w14:paraId="41C1CF4C" w14:textId="77777777" w:rsidR="00D174AE" w:rsidRPr="00801F40" w:rsidRDefault="00D174AE" w:rsidP="00D174AE">
            <w:pPr>
              <w:pStyle w:val="ListParagraph"/>
              <w:numPr>
                <w:ilvl w:val="0"/>
                <w:numId w:val="19"/>
              </w:numPr>
              <w:rPr>
                <w:bCs/>
                <w:color w:val="000000"/>
                <w:sz w:val="26"/>
                <w:shd w:val="clear" w:color="auto" w:fill="FFFFFF"/>
                <w:rPrChange w:id="2753" w:author="Etion Pinari" w:date="2021-01-06T12:27:00Z">
                  <w:rPr>
                    <w:bCs/>
                    <w:color w:val="000000"/>
                    <w:sz w:val="26"/>
                    <w:shd w:val="clear" w:color="auto" w:fill="FFFFFF"/>
                  </w:rPr>
                </w:rPrChange>
              </w:rPr>
            </w:pPr>
            <w:r w:rsidRPr="00801F40">
              <w:rPr>
                <w:bCs/>
                <w:color w:val="000000"/>
                <w:sz w:val="26"/>
                <w:shd w:val="clear" w:color="auto" w:fill="FFFFFF"/>
                <w:rPrChange w:id="2754" w:author="Etion Pinari" w:date="2021-01-06T12:27:00Z">
                  <w:rPr>
                    <w:bCs/>
                    <w:color w:val="000000"/>
                    <w:sz w:val="26"/>
                    <w:shd w:val="clear" w:color="auto" w:fill="FFFFFF"/>
                  </w:rPr>
                </w:rPrChange>
              </w:rPr>
              <w:t>Location Module: ETA Module</w:t>
            </w:r>
          </w:p>
          <w:p w14:paraId="492D06C1" w14:textId="024C1EB9" w:rsidR="00D174AE" w:rsidRPr="00801F40" w:rsidRDefault="00D174AE" w:rsidP="00634813">
            <w:pPr>
              <w:pStyle w:val="ListParagraph"/>
              <w:numPr>
                <w:ilvl w:val="0"/>
                <w:numId w:val="19"/>
              </w:numPr>
              <w:rPr>
                <w:bCs/>
                <w:color w:val="000000"/>
                <w:sz w:val="26"/>
                <w:shd w:val="clear" w:color="auto" w:fill="FFFFFF"/>
                <w:rPrChange w:id="2755" w:author="Etion Pinari" w:date="2021-01-06T12:27:00Z">
                  <w:rPr>
                    <w:bCs/>
                    <w:color w:val="000000"/>
                    <w:sz w:val="26"/>
                    <w:shd w:val="clear" w:color="auto" w:fill="FFFFFF"/>
                  </w:rPr>
                </w:rPrChange>
              </w:rPr>
            </w:pPr>
            <w:r w:rsidRPr="00801F40">
              <w:rPr>
                <w:bCs/>
                <w:color w:val="000000"/>
                <w:sz w:val="26"/>
                <w:shd w:val="clear" w:color="auto" w:fill="FFFFFF"/>
                <w:rPrChange w:id="2756" w:author="Etion Pinari" w:date="2021-01-06T12:27:00Z">
                  <w:rPr>
                    <w:bCs/>
                    <w:color w:val="000000"/>
                    <w:sz w:val="26"/>
                    <w:shd w:val="clear" w:color="auto" w:fill="FFFFFF"/>
                  </w:rPr>
                </w:rPrChange>
              </w:rPr>
              <w:t>Map Mediator Module</w:t>
            </w:r>
          </w:p>
        </w:tc>
      </w:tr>
      <w:tr w:rsidR="00D174AE" w:rsidRPr="00801F40" w14:paraId="5215B6FF" w14:textId="77777777" w:rsidTr="00634813">
        <w:trPr>
          <w:trHeight w:val="826"/>
        </w:trPr>
        <w:tc>
          <w:tcPr>
            <w:tcW w:w="631" w:type="pct"/>
            <w:shd w:val="clear" w:color="auto" w:fill="BDD6EE" w:themeFill="accent1" w:themeFillTint="66"/>
            <w:vAlign w:val="center"/>
          </w:tcPr>
          <w:p w14:paraId="73643926" w14:textId="50F265C9" w:rsidR="00D174AE" w:rsidRPr="00801F40" w:rsidRDefault="00D174AE" w:rsidP="00634813">
            <w:pPr>
              <w:jc w:val="center"/>
              <w:rPr>
                <w:rPrChange w:id="2757" w:author="Etion Pinari" w:date="2021-01-06T12:27:00Z">
                  <w:rPr/>
                </w:rPrChange>
              </w:rPr>
            </w:pPr>
            <w:r w:rsidRPr="00801F40">
              <w:rPr>
                <w:b/>
                <w:sz w:val="28"/>
                <w:szCs w:val="28"/>
                <w:rPrChange w:id="2758" w:author="Etion Pinari" w:date="2021-01-06T12:27:00Z">
                  <w:rPr>
                    <w:b/>
                    <w:sz w:val="28"/>
                    <w:szCs w:val="28"/>
                  </w:rPr>
                </w:rPrChange>
              </w:rPr>
              <w:t>R19</w:t>
            </w:r>
          </w:p>
        </w:tc>
        <w:tc>
          <w:tcPr>
            <w:tcW w:w="4369" w:type="pct"/>
          </w:tcPr>
          <w:p w14:paraId="66F14CA1" w14:textId="7E37B58B" w:rsidR="00D174AE" w:rsidRPr="00801F40" w:rsidRDefault="00D174AE" w:rsidP="00D174AE">
            <w:pPr>
              <w:rPr>
                <w:bCs/>
                <w:color w:val="000000"/>
                <w:sz w:val="26"/>
                <w:shd w:val="clear" w:color="auto" w:fill="FFFFFF"/>
                <w:rPrChange w:id="2759" w:author="Etion Pinari" w:date="2021-01-06T12:27:00Z">
                  <w:rPr>
                    <w:bCs/>
                    <w:color w:val="000000"/>
                    <w:sz w:val="26"/>
                    <w:shd w:val="clear" w:color="auto" w:fill="FFFFFF"/>
                  </w:rPr>
                </w:rPrChange>
              </w:rPr>
            </w:pPr>
            <w:r w:rsidRPr="00801F40">
              <w:rPr>
                <w:bCs/>
                <w:sz w:val="26"/>
                <w:rPrChange w:id="2760" w:author="Etion Pinari" w:date="2021-01-06T12:27:00Z">
                  <w:rPr>
                    <w:bCs/>
                    <w:sz w:val="26"/>
                  </w:rPr>
                </w:rPrChange>
              </w:rPr>
              <w:t>The system shall manage how many people can enter inside the store for each timeslot, as to not exceed the maximum number of people allowed inside the store</w:t>
            </w:r>
          </w:p>
        </w:tc>
      </w:tr>
      <w:tr w:rsidR="00D174AE" w:rsidRPr="00801F40" w14:paraId="50E70383" w14:textId="77777777" w:rsidTr="00634813">
        <w:trPr>
          <w:trHeight w:val="501"/>
        </w:trPr>
        <w:tc>
          <w:tcPr>
            <w:tcW w:w="631" w:type="pct"/>
            <w:shd w:val="clear" w:color="auto" w:fill="BDD6EE" w:themeFill="accent1" w:themeFillTint="66"/>
            <w:vAlign w:val="center"/>
          </w:tcPr>
          <w:p w14:paraId="24ECE242" w14:textId="3A3C9A6B" w:rsidR="00D174AE" w:rsidRPr="00801F40" w:rsidRDefault="00D174AE" w:rsidP="00634813">
            <w:pPr>
              <w:jc w:val="center"/>
              <w:rPr>
                <w:rPrChange w:id="2761" w:author="Etion Pinari" w:date="2021-01-06T12:27:00Z">
                  <w:rPr/>
                </w:rPrChange>
              </w:rPr>
            </w:pPr>
            <w:r w:rsidRPr="00801F40">
              <w:rPr>
                <w:b/>
                <w:sz w:val="28"/>
                <w:szCs w:val="28"/>
                <w:rPrChange w:id="2762" w:author="Etion Pinari" w:date="2021-01-06T12:27:00Z">
                  <w:rPr>
                    <w:b/>
                    <w:sz w:val="28"/>
                    <w:szCs w:val="28"/>
                  </w:rPr>
                </w:rPrChange>
              </w:rPr>
              <w:t>R20</w:t>
            </w:r>
          </w:p>
        </w:tc>
        <w:tc>
          <w:tcPr>
            <w:tcW w:w="4369" w:type="pct"/>
          </w:tcPr>
          <w:p w14:paraId="2EB0D4F8" w14:textId="41FCDDB4" w:rsidR="00D174AE" w:rsidRPr="00801F40" w:rsidRDefault="00D174AE" w:rsidP="00D174AE">
            <w:pPr>
              <w:rPr>
                <w:bCs/>
                <w:color w:val="000000"/>
                <w:sz w:val="26"/>
                <w:shd w:val="clear" w:color="auto" w:fill="FFFFFF"/>
                <w:rPrChange w:id="2763" w:author="Etion Pinari" w:date="2021-01-06T12:27:00Z">
                  <w:rPr>
                    <w:bCs/>
                    <w:color w:val="000000"/>
                    <w:sz w:val="26"/>
                    <w:shd w:val="clear" w:color="auto" w:fill="FFFFFF"/>
                  </w:rPr>
                </w:rPrChange>
              </w:rPr>
            </w:pPr>
            <w:r w:rsidRPr="00801F40">
              <w:rPr>
                <w:bCs/>
                <w:sz w:val="26"/>
                <w:rPrChange w:id="2764" w:author="Etion Pinari" w:date="2021-01-06T12:27:00Z">
                  <w:rPr>
                    <w:bCs/>
                    <w:sz w:val="26"/>
                  </w:rPr>
                </w:rPrChange>
              </w:rPr>
              <w:t>The system shall calculate the maximum number of people allowed inside each store, as to allow for social distancing to take place</w:t>
            </w:r>
          </w:p>
        </w:tc>
      </w:tr>
      <w:tr w:rsidR="00D174AE" w:rsidRPr="00801F40" w14:paraId="60323B9E" w14:textId="77777777" w:rsidTr="00634813">
        <w:trPr>
          <w:trHeight w:val="623"/>
        </w:trPr>
        <w:tc>
          <w:tcPr>
            <w:tcW w:w="631" w:type="pct"/>
            <w:shd w:val="clear" w:color="auto" w:fill="ECC0C0"/>
            <w:vAlign w:val="center"/>
          </w:tcPr>
          <w:p w14:paraId="06381AAC" w14:textId="77777777" w:rsidR="00D174AE" w:rsidRPr="00801F40" w:rsidRDefault="00D174AE" w:rsidP="00D174AE">
            <w:pPr>
              <w:jc w:val="center"/>
              <w:rPr>
                <w:b/>
                <w:sz w:val="28"/>
                <w:szCs w:val="28"/>
                <w:rPrChange w:id="2765" w:author="Etion Pinari" w:date="2021-01-06T12:27:00Z">
                  <w:rPr>
                    <w:b/>
                    <w:sz w:val="28"/>
                    <w:szCs w:val="28"/>
                  </w:rPr>
                </w:rPrChange>
              </w:rPr>
            </w:pPr>
          </w:p>
        </w:tc>
        <w:tc>
          <w:tcPr>
            <w:tcW w:w="4369" w:type="pct"/>
          </w:tcPr>
          <w:p w14:paraId="68CD3995" w14:textId="77777777" w:rsidR="00D174AE" w:rsidRPr="00801F40" w:rsidRDefault="00D174AE" w:rsidP="00D174AE">
            <w:pPr>
              <w:rPr>
                <w:bCs/>
                <w:sz w:val="26"/>
                <w:rPrChange w:id="2766" w:author="Etion Pinari" w:date="2021-01-06T12:27:00Z">
                  <w:rPr>
                    <w:bCs/>
                    <w:sz w:val="26"/>
                  </w:rPr>
                </w:rPrChange>
              </w:rPr>
            </w:pPr>
            <w:r w:rsidRPr="00801F40">
              <w:rPr>
                <w:bCs/>
                <w:sz w:val="26"/>
                <w:rPrChange w:id="2767" w:author="Etion Pinari" w:date="2021-01-06T12:27:00Z">
                  <w:rPr>
                    <w:bCs/>
                    <w:sz w:val="26"/>
                  </w:rPr>
                </w:rPrChange>
              </w:rPr>
              <w:t>Components:</w:t>
            </w:r>
          </w:p>
          <w:p w14:paraId="3163E418" w14:textId="2D98D17C" w:rsidR="00D174AE" w:rsidRPr="00801F40" w:rsidRDefault="00D174AE" w:rsidP="00634813">
            <w:pPr>
              <w:pStyle w:val="ListParagraph"/>
              <w:numPr>
                <w:ilvl w:val="0"/>
                <w:numId w:val="20"/>
              </w:numPr>
              <w:rPr>
                <w:bCs/>
                <w:sz w:val="26"/>
                <w:rPrChange w:id="2768" w:author="Etion Pinari" w:date="2021-01-06T12:27:00Z">
                  <w:rPr>
                    <w:bCs/>
                    <w:sz w:val="26"/>
                  </w:rPr>
                </w:rPrChange>
              </w:rPr>
            </w:pPr>
            <w:r w:rsidRPr="00801F40">
              <w:rPr>
                <w:bCs/>
                <w:sz w:val="26"/>
                <w:rPrChange w:id="2769" w:author="Etion Pinari" w:date="2021-01-06T12:27:00Z">
                  <w:rPr>
                    <w:bCs/>
                    <w:sz w:val="26"/>
                  </w:rPr>
                </w:rPrChange>
              </w:rPr>
              <w:t>Queue Manager: Optimizer Module</w:t>
            </w:r>
          </w:p>
        </w:tc>
      </w:tr>
      <w:tr w:rsidR="00D174AE" w:rsidRPr="00801F40" w14:paraId="4B9D86C2" w14:textId="77777777" w:rsidTr="00634813">
        <w:trPr>
          <w:trHeight w:val="623"/>
        </w:trPr>
        <w:tc>
          <w:tcPr>
            <w:tcW w:w="631" w:type="pct"/>
            <w:shd w:val="clear" w:color="auto" w:fill="BDD6EE" w:themeFill="accent1" w:themeFillTint="66"/>
          </w:tcPr>
          <w:p w14:paraId="6895B0F5" w14:textId="7B843BA7" w:rsidR="00D174AE" w:rsidRPr="00801F40" w:rsidRDefault="00D174AE" w:rsidP="00D174AE">
            <w:pPr>
              <w:jc w:val="center"/>
              <w:rPr>
                <w:b/>
                <w:sz w:val="28"/>
                <w:szCs w:val="28"/>
                <w:rPrChange w:id="2770" w:author="Etion Pinari" w:date="2021-01-06T12:27:00Z">
                  <w:rPr>
                    <w:b/>
                    <w:sz w:val="28"/>
                    <w:szCs w:val="28"/>
                  </w:rPr>
                </w:rPrChange>
              </w:rPr>
            </w:pPr>
            <w:r w:rsidRPr="00801F40">
              <w:rPr>
                <w:b/>
                <w:bCs/>
                <w:sz w:val="28"/>
                <w:szCs w:val="28"/>
                <w:rPrChange w:id="2771" w:author="Etion Pinari" w:date="2021-01-06T12:27:00Z">
                  <w:rPr>
                    <w:b/>
                    <w:bCs/>
                    <w:sz w:val="28"/>
                    <w:szCs w:val="28"/>
                  </w:rPr>
                </w:rPrChange>
              </w:rPr>
              <w:t>R21</w:t>
            </w:r>
          </w:p>
        </w:tc>
        <w:tc>
          <w:tcPr>
            <w:tcW w:w="4369" w:type="pct"/>
          </w:tcPr>
          <w:p w14:paraId="51B298D2" w14:textId="1AF17785" w:rsidR="00D174AE" w:rsidRPr="00801F40" w:rsidRDefault="00D174AE" w:rsidP="00D174AE">
            <w:pPr>
              <w:rPr>
                <w:bCs/>
                <w:sz w:val="26"/>
                <w:rPrChange w:id="2772" w:author="Etion Pinari" w:date="2021-01-06T12:27:00Z">
                  <w:rPr>
                    <w:bCs/>
                    <w:sz w:val="26"/>
                  </w:rPr>
                </w:rPrChange>
              </w:rPr>
            </w:pPr>
            <w:r w:rsidRPr="00801F40">
              <w:rPr>
                <w:bCs/>
                <w:color w:val="000000"/>
                <w:sz w:val="26"/>
                <w:shd w:val="clear" w:color="auto" w:fill="FFFFFF"/>
                <w:rPrChange w:id="2773" w:author="Etion Pinari" w:date="2021-01-06T12:27:00Z">
                  <w:rPr>
                    <w:bCs/>
                    <w:color w:val="000000"/>
                    <w:sz w:val="26"/>
                    <w:shd w:val="clear" w:color="auto" w:fill="FFFFFF"/>
                  </w:rPr>
                </w:rPrChange>
              </w:rPr>
              <w:t>The system shall count the number of entrances and exits each day for each market</w:t>
            </w:r>
          </w:p>
        </w:tc>
      </w:tr>
      <w:tr w:rsidR="00D174AE" w:rsidRPr="00801F40" w14:paraId="17BDAAA4" w14:textId="77777777" w:rsidTr="00634813">
        <w:trPr>
          <w:trHeight w:val="623"/>
        </w:trPr>
        <w:tc>
          <w:tcPr>
            <w:tcW w:w="631" w:type="pct"/>
            <w:shd w:val="clear" w:color="auto" w:fill="BDD6EE" w:themeFill="accent1" w:themeFillTint="66"/>
          </w:tcPr>
          <w:p w14:paraId="307AB20E" w14:textId="3C82FAEA" w:rsidR="00D174AE" w:rsidRPr="00801F40" w:rsidRDefault="00D174AE" w:rsidP="00D174AE">
            <w:pPr>
              <w:jc w:val="center"/>
              <w:rPr>
                <w:b/>
                <w:sz w:val="28"/>
                <w:szCs w:val="28"/>
                <w:rPrChange w:id="2774" w:author="Etion Pinari" w:date="2021-01-06T12:27:00Z">
                  <w:rPr>
                    <w:b/>
                    <w:sz w:val="28"/>
                    <w:szCs w:val="28"/>
                  </w:rPr>
                </w:rPrChange>
              </w:rPr>
            </w:pPr>
            <w:r w:rsidRPr="00801F40">
              <w:rPr>
                <w:b/>
                <w:bCs/>
                <w:sz w:val="28"/>
                <w:szCs w:val="28"/>
                <w:rPrChange w:id="2775" w:author="Etion Pinari" w:date="2021-01-06T12:27:00Z">
                  <w:rPr>
                    <w:b/>
                    <w:bCs/>
                    <w:sz w:val="28"/>
                    <w:szCs w:val="28"/>
                  </w:rPr>
                </w:rPrChange>
              </w:rPr>
              <w:t>R22</w:t>
            </w:r>
          </w:p>
        </w:tc>
        <w:tc>
          <w:tcPr>
            <w:tcW w:w="4369" w:type="pct"/>
          </w:tcPr>
          <w:p w14:paraId="6E0D853F" w14:textId="07E0B56F" w:rsidR="00D174AE" w:rsidRPr="00801F40" w:rsidRDefault="00D174AE" w:rsidP="00D174AE">
            <w:pPr>
              <w:rPr>
                <w:bCs/>
                <w:sz w:val="26"/>
                <w:rPrChange w:id="2776" w:author="Etion Pinari" w:date="2021-01-06T12:27:00Z">
                  <w:rPr>
                    <w:bCs/>
                    <w:sz w:val="26"/>
                  </w:rPr>
                </w:rPrChange>
              </w:rPr>
            </w:pPr>
            <w:r w:rsidRPr="00801F40">
              <w:rPr>
                <w:bCs/>
                <w:color w:val="000000"/>
                <w:sz w:val="26"/>
                <w:shd w:val="clear" w:color="auto" w:fill="FFFFFF"/>
                <w:rPrChange w:id="2777" w:author="Etion Pinari" w:date="2021-01-06T12:27:00Z">
                  <w:rPr>
                    <w:bCs/>
                    <w:color w:val="000000"/>
                    <w:sz w:val="26"/>
                    <w:shd w:val="clear" w:color="auto" w:fill="FFFFFF"/>
                  </w:rPr>
                </w:rPrChange>
              </w:rPr>
              <w:t>The system shall store the number of daily entrances and exits for each market</w:t>
            </w:r>
            <w:r w:rsidRPr="00801F40">
              <w:rPr>
                <w:bCs/>
                <w:sz w:val="26"/>
                <w:rPrChange w:id="2778" w:author="Etion Pinari" w:date="2021-01-06T12:27:00Z">
                  <w:rPr>
                    <w:bCs/>
                    <w:sz w:val="26"/>
                  </w:rPr>
                </w:rPrChange>
              </w:rPr>
              <w:t xml:space="preserve">  </w:t>
            </w:r>
          </w:p>
        </w:tc>
      </w:tr>
      <w:tr w:rsidR="00D174AE" w:rsidRPr="00801F40" w14:paraId="72749279" w14:textId="77777777" w:rsidTr="00634813">
        <w:trPr>
          <w:trHeight w:val="623"/>
        </w:trPr>
        <w:tc>
          <w:tcPr>
            <w:tcW w:w="631" w:type="pct"/>
            <w:shd w:val="clear" w:color="auto" w:fill="ECC0C0"/>
          </w:tcPr>
          <w:p w14:paraId="03631307" w14:textId="77777777" w:rsidR="00D174AE" w:rsidRPr="00801F40" w:rsidRDefault="00D174AE" w:rsidP="00D174AE">
            <w:pPr>
              <w:jc w:val="center"/>
              <w:rPr>
                <w:b/>
                <w:bCs/>
                <w:sz w:val="28"/>
                <w:szCs w:val="28"/>
                <w:rPrChange w:id="2779" w:author="Etion Pinari" w:date="2021-01-06T12:27:00Z">
                  <w:rPr>
                    <w:b/>
                    <w:bCs/>
                    <w:sz w:val="28"/>
                    <w:szCs w:val="28"/>
                  </w:rPr>
                </w:rPrChange>
              </w:rPr>
            </w:pPr>
          </w:p>
        </w:tc>
        <w:tc>
          <w:tcPr>
            <w:tcW w:w="4369" w:type="pct"/>
          </w:tcPr>
          <w:p w14:paraId="4CAB315D" w14:textId="77777777" w:rsidR="00D174AE" w:rsidRPr="00801F40" w:rsidRDefault="00D174AE" w:rsidP="00D174AE">
            <w:pPr>
              <w:rPr>
                <w:bCs/>
                <w:color w:val="000000"/>
                <w:sz w:val="26"/>
                <w:shd w:val="clear" w:color="auto" w:fill="FFFFFF"/>
                <w:rPrChange w:id="2780" w:author="Etion Pinari" w:date="2021-01-06T12:27:00Z">
                  <w:rPr>
                    <w:bCs/>
                    <w:color w:val="000000"/>
                    <w:sz w:val="26"/>
                    <w:shd w:val="clear" w:color="auto" w:fill="FFFFFF"/>
                  </w:rPr>
                </w:rPrChange>
              </w:rPr>
            </w:pPr>
            <w:r w:rsidRPr="00801F40">
              <w:rPr>
                <w:bCs/>
                <w:color w:val="000000"/>
                <w:sz w:val="26"/>
                <w:shd w:val="clear" w:color="auto" w:fill="FFFFFF"/>
                <w:rPrChange w:id="2781" w:author="Etion Pinari" w:date="2021-01-06T12:27:00Z">
                  <w:rPr>
                    <w:bCs/>
                    <w:color w:val="000000"/>
                    <w:sz w:val="26"/>
                    <w:shd w:val="clear" w:color="auto" w:fill="FFFFFF"/>
                  </w:rPr>
                </w:rPrChange>
              </w:rPr>
              <w:t>Components:</w:t>
            </w:r>
          </w:p>
          <w:p w14:paraId="0ADD9A49" w14:textId="0F8C1684" w:rsidR="00D174AE" w:rsidRPr="00801F40" w:rsidRDefault="00D174AE" w:rsidP="00634813">
            <w:pPr>
              <w:pStyle w:val="ListParagraph"/>
              <w:numPr>
                <w:ilvl w:val="0"/>
                <w:numId w:val="20"/>
              </w:numPr>
              <w:rPr>
                <w:bCs/>
                <w:color w:val="000000"/>
                <w:sz w:val="26"/>
                <w:shd w:val="clear" w:color="auto" w:fill="FFFFFF"/>
                <w:rPrChange w:id="2782" w:author="Etion Pinari" w:date="2021-01-06T12:27:00Z">
                  <w:rPr>
                    <w:bCs/>
                    <w:color w:val="000000"/>
                    <w:sz w:val="26"/>
                    <w:shd w:val="clear" w:color="auto" w:fill="FFFFFF"/>
                  </w:rPr>
                </w:rPrChange>
              </w:rPr>
            </w:pPr>
            <w:r w:rsidRPr="00801F40">
              <w:rPr>
                <w:bCs/>
                <w:color w:val="000000"/>
                <w:sz w:val="26"/>
                <w:shd w:val="clear" w:color="auto" w:fill="FFFFFF"/>
                <w:rPrChange w:id="2783" w:author="Etion Pinari" w:date="2021-01-06T12:27:00Z">
                  <w:rPr>
                    <w:bCs/>
                    <w:color w:val="000000"/>
                    <w:sz w:val="26"/>
                    <w:shd w:val="clear" w:color="auto" w:fill="FFFFFF"/>
                  </w:rPr>
                </w:rPrChange>
              </w:rPr>
              <w:t>Queue Manager: Timeslot Manager</w:t>
            </w:r>
          </w:p>
        </w:tc>
      </w:tr>
      <w:tr w:rsidR="00D174AE" w:rsidRPr="00801F40" w14:paraId="7D6D77B4" w14:textId="77777777" w:rsidTr="00634813">
        <w:trPr>
          <w:trHeight w:val="623"/>
        </w:trPr>
        <w:tc>
          <w:tcPr>
            <w:tcW w:w="631" w:type="pct"/>
            <w:shd w:val="clear" w:color="auto" w:fill="BDD6EE" w:themeFill="accent1" w:themeFillTint="66"/>
          </w:tcPr>
          <w:p w14:paraId="6DB7C25D" w14:textId="573631AA" w:rsidR="00D174AE" w:rsidRPr="00801F40" w:rsidRDefault="00D174AE" w:rsidP="00D174AE">
            <w:pPr>
              <w:jc w:val="center"/>
              <w:rPr>
                <w:b/>
                <w:sz w:val="28"/>
                <w:szCs w:val="28"/>
                <w:rPrChange w:id="2784" w:author="Etion Pinari" w:date="2021-01-06T12:27:00Z">
                  <w:rPr>
                    <w:b/>
                    <w:sz w:val="28"/>
                    <w:szCs w:val="28"/>
                  </w:rPr>
                </w:rPrChange>
              </w:rPr>
            </w:pPr>
            <w:r w:rsidRPr="00801F40">
              <w:rPr>
                <w:b/>
                <w:bCs/>
                <w:sz w:val="28"/>
                <w:szCs w:val="28"/>
                <w:rPrChange w:id="2785" w:author="Etion Pinari" w:date="2021-01-06T12:27:00Z">
                  <w:rPr>
                    <w:b/>
                    <w:bCs/>
                    <w:sz w:val="28"/>
                    <w:szCs w:val="28"/>
                  </w:rPr>
                </w:rPrChange>
              </w:rPr>
              <w:t>R23</w:t>
            </w:r>
          </w:p>
        </w:tc>
        <w:tc>
          <w:tcPr>
            <w:tcW w:w="4369" w:type="pct"/>
          </w:tcPr>
          <w:p w14:paraId="3DA85263" w14:textId="551C26D1" w:rsidR="00D174AE" w:rsidRPr="00801F40" w:rsidRDefault="00D174AE" w:rsidP="00D174AE">
            <w:pPr>
              <w:rPr>
                <w:bCs/>
                <w:sz w:val="26"/>
                <w:rPrChange w:id="2786" w:author="Etion Pinari" w:date="2021-01-06T12:27:00Z">
                  <w:rPr>
                    <w:bCs/>
                    <w:sz w:val="26"/>
                  </w:rPr>
                </w:rPrChange>
              </w:rPr>
            </w:pPr>
            <w:r w:rsidRPr="00801F40">
              <w:rPr>
                <w:bCs/>
                <w:sz w:val="26"/>
                <w:rPrChange w:id="2787" w:author="Etion Pinari" w:date="2021-01-06T12:27:00Z">
                  <w:rPr>
                    <w:bCs/>
                    <w:sz w:val="26"/>
                  </w:rPr>
                </w:rPrChange>
              </w:rPr>
              <w:t>The system shall manage how many people can enter inside the store for each timeslot, as to not exceed the maximum number of people allowed inside the store hourly, without exceeding the maximum calculated by the system</w:t>
            </w:r>
          </w:p>
        </w:tc>
      </w:tr>
      <w:tr w:rsidR="00D174AE" w:rsidRPr="00801F40" w14:paraId="02DF9982" w14:textId="77777777" w:rsidTr="00634813">
        <w:trPr>
          <w:trHeight w:val="623"/>
        </w:trPr>
        <w:tc>
          <w:tcPr>
            <w:tcW w:w="631" w:type="pct"/>
            <w:shd w:val="clear" w:color="auto" w:fill="BDD6EE" w:themeFill="accent1" w:themeFillTint="66"/>
          </w:tcPr>
          <w:p w14:paraId="00F086C4" w14:textId="1D726FC4" w:rsidR="00D174AE" w:rsidRPr="00801F40" w:rsidRDefault="00D174AE" w:rsidP="00D174AE">
            <w:pPr>
              <w:jc w:val="center"/>
              <w:rPr>
                <w:b/>
                <w:sz w:val="28"/>
                <w:szCs w:val="28"/>
                <w:rPrChange w:id="2788" w:author="Etion Pinari" w:date="2021-01-06T12:27:00Z">
                  <w:rPr>
                    <w:b/>
                    <w:sz w:val="28"/>
                    <w:szCs w:val="28"/>
                  </w:rPr>
                </w:rPrChange>
              </w:rPr>
            </w:pPr>
            <w:r w:rsidRPr="00801F40">
              <w:rPr>
                <w:b/>
                <w:bCs/>
                <w:sz w:val="28"/>
                <w:szCs w:val="28"/>
                <w:rPrChange w:id="2789" w:author="Etion Pinari" w:date="2021-01-06T12:27:00Z">
                  <w:rPr>
                    <w:b/>
                    <w:bCs/>
                    <w:sz w:val="28"/>
                    <w:szCs w:val="28"/>
                  </w:rPr>
                </w:rPrChange>
              </w:rPr>
              <w:t>R24</w:t>
            </w:r>
          </w:p>
        </w:tc>
        <w:tc>
          <w:tcPr>
            <w:tcW w:w="4369" w:type="pct"/>
          </w:tcPr>
          <w:p w14:paraId="266EC746" w14:textId="4A368167" w:rsidR="00D174AE" w:rsidRPr="00801F40" w:rsidRDefault="00D174AE" w:rsidP="00D174AE">
            <w:pPr>
              <w:rPr>
                <w:bCs/>
                <w:sz w:val="26"/>
                <w:rPrChange w:id="2790" w:author="Etion Pinari" w:date="2021-01-06T12:27:00Z">
                  <w:rPr>
                    <w:bCs/>
                    <w:sz w:val="26"/>
                  </w:rPr>
                </w:rPrChange>
              </w:rPr>
            </w:pPr>
            <w:r w:rsidRPr="00801F40">
              <w:rPr>
                <w:bCs/>
                <w:sz w:val="26"/>
                <w:rPrChange w:id="2791" w:author="Etion Pinari" w:date="2021-01-06T12:27:00Z">
                  <w:rPr>
                    <w:bCs/>
                    <w:sz w:val="26"/>
                  </w:rPr>
                </w:rPrChange>
              </w:rPr>
              <w:t>The system shall allow store managers to see how many customers have entered the store in any day.</w:t>
            </w:r>
          </w:p>
        </w:tc>
      </w:tr>
      <w:tr w:rsidR="00D174AE" w:rsidRPr="00801F40" w14:paraId="7B783175" w14:textId="77777777" w:rsidTr="00634813">
        <w:trPr>
          <w:trHeight w:val="623"/>
        </w:trPr>
        <w:tc>
          <w:tcPr>
            <w:tcW w:w="631" w:type="pct"/>
            <w:shd w:val="clear" w:color="auto" w:fill="ECC0C0"/>
            <w:vAlign w:val="center"/>
          </w:tcPr>
          <w:p w14:paraId="33883C68" w14:textId="77777777" w:rsidR="00D174AE" w:rsidRPr="00801F40" w:rsidRDefault="00D174AE" w:rsidP="00D174AE">
            <w:pPr>
              <w:jc w:val="center"/>
              <w:rPr>
                <w:b/>
                <w:sz w:val="28"/>
                <w:szCs w:val="28"/>
                <w:rPrChange w:id="2792" w:author="Etion Pinari" w:date="2021-01-06T12:27:00Z">
                  <w:rPr>
                    <w:b/>
                    <w:sz w:val="28"/>
                    <w:szCs w:val="28"/>
                  </w:rPr>
                </w:rPrChange>
              </w:rPr>
            </w:pPr>
          </w:p>
        </w:tc>
        <w:tc>
          <w:tcPr>
            <w:tcW w:w="4369" w:type="pct"/>
          </w:tcPr>
          <w:p w14:paraId="6795FF52" w14:textId="77777777" w:rsidR="00D174AE" w:rsidRPr="00801F40" w:rsidRDefault="00D174AE" w:rsidP="00D174AE">
            <w:pPr>
              <w:rPr>
                <w:bCs/>
                <w:sz w:val="26"/>
                <w:rPrChange w:id="2793" w:author="Etion Pinari" w:date="2021-01-06T12:27:00Z">
                  <w:rPr>
                    <w:bCs/>
                    <w:sz w:val="26"/>
                  </w:rPr>
                </w:rPrChange>
              </w:rPr>
            </w:pPr>
            <w:r w:rsidRPr="00801F40">
              <w:rPr>
                <w:bCs/>
                <w:sz w:val="26"/>
                <w:rPrChange w:id="2794" w:author="Etion Pinari" w:date="2021-01-06T12:27:00Z">
                  <w:rPr>
                    <w:bCs/>
                    <w:sz w:val="26"/>
                  </w:rPr>
                </w:rPrChange>
              </w:rPr>
              <w:t>Components:</w:t>
            </w:r>
          </w:p>
          <w:p w14:paraId="1A23343A" w14:textId="77777777" w:rsidR="00D174AE" w:rsidRPr="00801F40" w:rsidRDefault="00D174AE" w:rsidP="00D174AE">
            <w:pPr>
              <w:pStyle w:val="ListParagraph"/>
              <w:numPr>
                <w:ilvl w:val="0"/>
                <w:numId w:val="20"/>
              </w:numPr>
              <w:rPr>
                <w:bCs/>
                <w:sz w:val="26"/>
                <w:rPrChange w:id="2795" w:author="Etion Pinari" w:date="2021-01-06T12:27:00Z">
                  <w:rPr>
                    <w:bCs/>
                    <w:sz w:val="26"/>
                  </w:rPr>
                </w:rPrChange>
              </w:rPr>
            </w:pPr>
            <w:r w:rsidRPr="00801F40">
              <w:rPr>
                <w:bCs/>
                <w:sz w:val="26"/>
                <w:rPrChange w:id="2796" w:author="Etion Pinari" w:date="2021-01-06T12:27:00Z">
                  <w:rPr>
                    <w:bCs/>
                    <w:sz w:val="26"/>
                  </w:rPr>
                </w:rPrChange>
              </w:rPr>
              <w:t>Market Manager: Influx Module</w:t>
            </w:r>
          </w:p>
          <w:p w14:paraId="0C823D59" w14:textId="03F1CA54" w:rsidR="00D174AE" w:rsidRPr="00801F40" w:rsidRDefault="00D174AE" w:rsidP="00634813">
            <w:pPr>
              <w:pStyle w:val="ListParagraph"/>
              <w:numPr>
                <w:ilvl w:val="0"/>
                <w:numId w:val="20"/>
              </w:numPr>
              <w:rPr>
                <w:bCs/>
                <w:sz w:val="26"/>
                <w:rPrChange w:id="2797" w:author="Etion Pinari" w:date="2021-01-06T12:27:00Z">
                  <w:rPr>
                    <w:bCs/>
                    <w:sz w:val="26"/>
                  </w:rPr>
                </w:rPrChange>
              </w:rPr>
            </w:pPr>
            <w:r w:rsidRPr="00801F40">
              <w:rPr>
                <w:bCs/>
                <w:sz w:val="26"/>
                <w:rPrChange w:id="2798" w:author="Etion Pinari" w:date="2021-01-06T12:27:00Z">
                  <w:rPr>
                    <w:bCs/>
                    <w:sz w:val="26"/>
                  </w:rPr>
                </w:rPrChange>
              </w:rPr>
              <w:t>Web Server</w:t>
            </w:r>
          </w:p>
        </w:tc>
      </w:tr>
      <w:tr w:rsidR="00D174AE" w:rsidRPr="00801F40" w14:paraId="71744E53" w14:textId="77777777" w:rsidTr="00634813">
        <w:trPr>
          <w:trHeight w:val="623"/>
        </w:trPr>
        <w:tc>
          <w:tcPr>
            <w:tcW w:w="631" w:type="pct"/>
            <w:shd w:val="clear" w:color="auto" w:fill="BDD6EE" w:themeFill="accent1" w:themeFillTint="66"/>
          </w:tcPr>
          <w:p w14:paraId="00774DFF" w14:textId="4D9C95DF" w:rsidR="00D174AE" w:rsidRPr="00801F40" w:rsidRDefault="00D174AE" w:rsidP="00D174AE">
            <w:pPr>
              <w:jc w:val="center"/>
              <w:rPr>
                <w:b/>
                <w:sz w:val="28"/>
                <w:szCs w:val="28"/>
                <w:rPrChange w:id="2799" w:author="Etion Pinari" w:date="2021-01-06T12:27:00Z">
                  <w:rPr>
                    <w:b/>
                    <w:sz w:val="28"/>
                    <w:szCs w:val="28"/>
                  </w:rPr>
                </w:rPrChange>
              </w:rPr>
            </w:pPr>
            <w:r w:rsidRPr="00801F40">
              <w:rPr>
                <w:b/>
                <w:sz w:val="28"/>
                <w:szCs w:val="28"/>
                <w:rPrChange w:id="2800" w:author="Etion Pinari" w:date="2021-01-06T12:27:00Z">
                  <w:rPr>
                    <w:b/>
                    <w:sz w:val="28"/>
                    <w:szCs w:val="28"/>
                  </w:rPr>
                </w:rPrChange>
              </w:rPr>
              <w:t>R25</w:t>
            </w:r>
          </w:p>
        </w:tc>
        <w:tc>
          <w:tcPr>
            <w:tcW w:w="4369" w:type="pct"/>
          </w:tcPr>
          <w:p w14:paraId="7BF7EE0C" w14:textId="0B2E73A4" w:rsidR="00D174AE" w:rsidRPr="00801F40" w:rsidRDefault="00D174AE" w:rsidP="00D174AE">
            <w:pPr>
              <w:rPr>
                <w:bCs/>
                <w:sz w:val="26"/>
                <w:rPrChange w:id="2801" w:author="Etion Pinari" w:date="2021-01-06T12:27:00Z">
                  <w:rPr>
                    <w:bCs/>
                    <w:sz w:val="26"/>
                  </w:rPr>
                </w:rPrChange>
              </w:rPr>
            </w:pPr>
            <w:r w:rsidRPr="00801F40">
              <w:rPr>
                <w:bCs/>
                <w:sz w:val="26"/>
                <w:rPrChange w:id="2802" w:author="Etion Pinari" w:date="2021-01-06T12:27:00Z">
                  <w:rPr>
                    <w:bCs/>
                    <w:sz w:val="26"/>
                  </w:rPr>
                </w:rPrChange>
              </w:rPr>
              <w:t xml:space="preserve">The system shall allow store managers to register their stores </w:t>
            </w:r>
          </w:p>
        </w:tc>
      </w:tr>
      <w:tr w:rsidR="00D174AE" w:rsidRPr="00801F40" w14:paraId="1046D322" w14:textId="77777777" w:rsidTr="00634813">
        <w:trPr>
          <w:trHeight w:val="274"/>
        </w:trPr>
        <w:tc>
          <w:tcPr>
            <w:tcW w:w="631" w:type="pct"/>
            <w:shd w:val="clear" w:color="auto" w:fill="BDD6EE" w:themeFill="accent1" w:themeFillTint="66"/>
          </w:tcPr>
          <w:p w14:paraId="35E0AC63" w14:textId="10171613" w:rsidR="00D174AE" w:rsidRPr="00801F40" w:rsidRDefault="00D174AE" w:rsidP="00D174AE">
            <w:pPr>
              <w:jc w:val="center"/>
              <w:rPr>
                <w:b/>
                <w:sz w:val="28"/>
                <w:szCs w:val="28"/>
                <w:rPrChange w:id="2803" w:author="Etion Pinari" w:date="2021-01-06T12:27:00Z">
                  <w:rPr>
                    <w:b/>
                    <w:sz w:val="28"/>
                    <w:szCs w:val="28"/>
                  </w:rPr>
                </w:rPrChange>
              </w:rPr>
            </w:pPr>
            <w:r w:rsidRPr="00801F40">
              <w:rPr>
                <w:b/>
                <w:sz w:val="28"/>
                <w:szCs w:val="28"/>
                <w:rPrChange w:id="2804" w:author="Etion Pinari" w:date="2021-01-06T12:27:00Z">
                  <w:rPr>
                    <w:b/>
                    <w:sz w:val="28"/>
                    <w:szCs w:val="28"/>
                  </w:rPr>
                </w:rPrChange>
              </w:rPr>
              <w:t>R26</w:t>
            </w:r>
          </w:p>
        </w:tc>
        <w:tc>
          <w:tcPr>
            <w:tcW w:w="4369" w:type="pct"/>
          </w:tcPr>
          <w:p w14:paraId="074229B6" w14:textId="60B692EB" w:rsidR="00D174AE" w:rsidRPr="00801F40" w:rsidRDefault="00D174AE" w:rsidP="00D174AE">
            <w:pPr>
              <w:rPr>
                <w:bCs/>
                <w:sz w:val="26"/>
                <w:rPrChange w:id="2805" w:author="Etion Pinari" w:date="2021-01-06T12:27:00Z">
                  <w:rPr>
                    <w:bCs/>
                    <w:sz w:val="26"/>
                  </w:rPr>
                </w:rPrChange>
              </w:rPr>
            </w:pPr>
            <w:r w:rsidRPr="00801F40">
              <w:rPr>
                <w:bCs/>
                <w:sz w:val="26"/>
                <w:rPrChange w:id="2806" w:author="Etion Pinari" w:date="2021-01-06T12:27:00Z">
                  <w:rPr>
                    <w:bCs/>
                    <w:sz w:val="26"/>
                  </w:rPr>
                </w:rPrChange>
              </w:rPr>
              <w:t>The system shall allow store managers to input the store’s location</w:t>
            </w:r>
          </w:p>
        </w:tc>
      </w:tr>
      <w:tr w:rsidR="00D174AE" w:rsidRPr="00801F40" w14:paraId="18A1AB0A" w14:textId="77777777" w:rsidTr="00634813">
        <w:trPr>
          <w:trHeight w:val="416"/>
        </w:trPr>
        <w:tc>
          <w:tcPr>
            <w:tcW w:w="631" w:type="pct"/>
            <w:shd w:val="clear" w:color="auto" w:fill="BDD6EE" w:themeFill="accent1" w:themeFillTint="66"/>
          </w:tcPr>
          <w:p w14:paraId="2422658C" w14:textId="572F2E2A" w:rsidR="00D174AE" w:rsidRPr="00801F40" w:rsidRDefault="00D174AE" w:rsidP="00D174AE">
            <w:pPr>
              <w:jc w:val="center"/>
              <w:rPr>
                <w:b/>
                <w:sz w:val="28"/>
                <w:szCs w:val="28"/>
                <w:rPrChange w:id="2807" w:author="Etion Pinari" w:date="2021-01-06T12:27:00Z">
                  <w:rPr>
                    <w:b/>
                    <w:sz w:val="28"/>
                    <w:szCs w:val="28"/>
                  </w:rPr>
                </w:rPrChange>
              </w:rPr>
            </w:pPr>
            <w:r w:rsidRPr="00801F40">
              <w:rPr>
                <w:b/>
                <w:sz w:val="28"/>
                <w:szCs w:val="28"/>
                <w:rPrChange w:id="2808" w:author="Etion Pinari" w:date="2021-01-06T12:27:00Z">
                  <w:rPr>
                    <w:b/>
                    <w:sz w:val="28"/>
                    <w:szCs w:val="28"/>
                  </w:rPr>
                </w:rPrChange>
              </w:rPr>
              <w:lastRenderedPageBreak/>
              <w:t>R27</w:t>
            </w:r>
          </w:p>
        </w:tc>
        <w:tc>
          <w:tcPr>
            <w:tcW w:w="4369" w:type="pct"/>
          </w:tcPr>
          <w:p w14:paraId="569E7956" w14:textId="480AF792" w:rsidR="00D174AE" w:rsidRPr="00801F40" w:rsidRDefault="00D174AE" w:rsidP="00D174AE">
            <w:pPr>
              <w:rPr>
                <w:bCs/>
                <w:sz w:val="26"/>
                <w:rPrChange w:id="2809" w:author="Etion Pinari" w:date="2021-01-06T12:27:00Z">
                  <w:rPr>
                    <w:bCs/>
                    <w:sz w:val="26"/>
                  </w:rPr>
                </w:rPrChange>
              </w:rPr>
            </w:pPr>
            <w:r w:rsidRPr="00801F40">
              <w:rPr>
                <w:bCs/>
                <w:sz w:val="26"/>
                <w:rPrChange w:id="2810" w:author="Etion Pinari" w:date="2021-01-06T12:27:00Z">
                  <w:rPr>
                    <w:bCs/>
                    <w:sz w:val="26"/>
                  </w:rPr>
                </w:rPrChange>
              </w:rPr>
              <w:t>The system shall allow store managers to input what categories of goods and what products are contained in the store</w:t>
            </w:r>
          </w:p>
        </w:tc>
      </w:tr>
      <w:tr w:rsidR="00D174AE" w:rsidRPr="00801F40" w14:paraId="338EAD3E" w14:textId="77777777" w:rsidTr="00634813">
        <w:trPr>
          <w:trHeight w:val="107"/>
        </w:trPr>
        <w:tc>
          <w:tcPr>
            <w:tcW w:w="631" w:type="pct"/>
            <w:shd w:val="clear" w:color="auto" w:fill="BDD6EE" w:themeFill="accent1" w:themeFillTint="66"/>
          </w:tcPr>
          <w:p w14:paraId="31BFAAF4" w14:textId="67C86E9C" w:rsidR="00D174AE" w:rsidRPr="00801F40" w:rsidRDefault="00D174AE" w:rsidP="00D174AE">
            <w:pPr>
              <w:jc w:val="center"/>
              <w:rPr>
                <w:b/>
                <w:sz w:val="28"/>
                <w:szCs w:val="28"/>
                <w:rPrChange w:id="2811" w:author="Etion Pinari" w:date="2021-01-06T12:27:00Z">
                  <w:rPr>
                    <w:b/>
                    <w:sz w:val="28"/>
                    <w:szCs w:val="28"/>
                  </w:rPr>
                </w:rPrChange>
              </w:rPr>
            </w:pPr>
            <w:r w:rsidRPr="00801F40">
              <w:rPr>
                <w:b/>
                <w:sz w:val="28"/>
                <w:szCs w:val="28"/>
                <w:rPrChange w:id="2812" w:author="Etion Pinari" w:date="2021-01-06T12:27:00Z">
                  <w:rPr>
                    <w:b/>
                    <w:sz w:val="28"/>
                    <w:szCs w:val="28"/>
                  </w:rPr>
                </w:rPrChange>
              </w:rPr>
              <w:t>R28</w:t>
            </w:r>
          </w:p>
        </w:tc>
        <w:tc>
          <w:tcPr>
            <w:tcW w:w="4369" w:type="pct"/>
          </w:tcPr>
          <w:p w14:paraId="210E1029" w14:textId="0F4836F5" w:rsidR="00D174AE" w:rsidRPr="00801F40" w:rsidRDefault="00D174AE" w:rsidP="00D174AE">
            <w:pPr>
              <w:rPr>
                <w:bCs/>
                <w:sz w:val="26"/>
                <w:rPrChange w:id="2813" w:author="Etion Pinari" w:date="2021-01-06T12:27:00Z">
                  <w:rPr>
                    <w:bCs/>
                    <w:sz w:val="26"/>
                  </w:rPr>
                </w:rPrChange>
              </w:rPr>
            </w:pPr>
            <w:r w:rsidRPr="00801F40">
              <w:rPr>
                <w:bCs/>
                <w:sz w:val="26"/>
                <w:rPrChange w:id="2814" w:author="Etion Pinari" w:date="2021-01-06T12:27:00Z">
                  <w:rPr>
                    <w:bCs/>
                    <w:sz w:val="26"/>
                  </w:rPr>
                </w:rPrChange>
              </w:rPr>
              <w:t>The system shall allow store managers to input the dimensions of the store</w:t>
            </w:r>
          </w:p>
        </w:tc>
      </w:tr>
      <w:tr w:rsidR="00D174AE" w:rsidRPr="00801F40" w14:paraId="6359300B" w14:textId="77777777" w:rsidTr="00634813">
        <w:trPr>
          <w:trHeight w:val="779"/>
        </w:trPr>
        <w:tc>
          <w:tcPr>
            <w:tcW w:w="631" w:type="pct"/>
            <w:shd w:val="clear" w:color="auto" w:fill="ECC0C0"/>
          </w:tcPr>
          <w:p w14:paraId="6C5E996D" w14:textId="77777777" w:rsidR="00D174AE" w:rsidRPr="00801F40" w:rsidRDefault="00D174AE" w:rsidP="00D174AE">
            <w:pPr>
              <w:jc w:val="center"/>
              <w:rPr>
                <w:b/>
                <w:sz w:val="28"/>
                <w:szCs w:val="28"/>
                <w:rPrChange w:id="2815" w:author="Etion Pinari" w:date="2021-01-06T12:27:00Z">
                  <w:rPr>
                    <w:b/>
                    <w:sz w:val="28"/>
                    <w:szCs w:val="28"/>
                  </w:rPr>
                </w:rPrChange>
              </w:rPr>
            </w:pPr>
          </w:p>
        </w:tc>
        <w:tc>
          <w:tcPr>
            <w:tcW w:w="4369" w:type="pct"/>
          </w:tcPr>
          <w:p w14:paraId="3FFB56B3" w14:textId="77777777" w:rsidR="00D174AE" w:rsidRPr="00801F40" w:rsidRDefault="00D174AE" w:rsidP="00D174AE">
            <w:pPr>
              <w:rPr>
                <w:bCs/>
                <w:sz w:val="26"/>
                <w:rPrChange w:id="2816" w:author="Etion Pinari" w:date="2021-01-06T12:27:00Z">
                  <w:rPr>
                    <w:bCs/>
                    <w:sz w:val="26"/>
                  </w:rPr>
                </w:rPrChange>
              </w:rPr>
            </w:pPr>
            <w:r w:rsidRPr="00801F40">
              <w:rPr>
                <w:bCs/>
                <w:sz w:val="26"/>
                <w:rPrChange w:id="2817" w:author="Etion Pinari" w:date="2021-01-06T12:27:00Z">
                  <w:rPr>
                    <w:bCs/>
                    <w:sz w:val="26"/>
                  </w:rPr>
                </w:rPrChange>
              </w:rPr>
              <w:t>Components:</w:t>
            </w:r>
          </w:p>
          <w:p w14:paraId="040D65A8" w14:textId="77777777" w:rsidR="00D174AE" w:rsidRPr="00801F40" w:rsidRDefault="00D174AE" w:rsidP="00634813">
            <w:pPr>
              <w:pStyle w:val="ListParagraph"/>
              <w:numPr>
                <w:ilvl w:val="0"/>
                <w:numId w:val="21"/>
              </w:numPr>
              <w:rPr>
                <w:ins w:id="2818" w:author="Cristian Sbrolli" w:date="2021-01-04T00:22:00Z"/>
                <w:bCs/>
                <w:sz w:val="26"/>
                <w:rPrChange w:id="2819" w:author="Etion Pinari" w:date="2021-01-06T12:27:00Z">
                  <w:rPr>
                    <w:ins w:id="2820" w:author="Cristian Sbrolli" w:date="2021-01-04T00:22:00Z"/>
                    <w:bCs/>
                    <w:sz w:val="26"/>
                  </w:rPr>
                </w:rPrChange>
              </w:rPr>
            </w:pPr>
            <w:r w:rsidRPr="00801F40">
              <w:rPr>
                <w:bCs/>
                <w:sz w:val="26"/>
                <w:rPrChange w:id="2821" w:author="Etion Pinari" w:date="2021-01-06T12:27:00Z">
                  <w:rPr>
                    <w:bCs/>
                    <w:sz w:val="26"/>
                  </w:rPr>
                </w:rPrChange>
              </w:rPr>
              <w:t>Market Manager: Market Info Manager</w:t>
            </w:r>
          </w:p>
          <w:p w14:paraId="0430E8A2" w14:textId="284728AA" w:rsidR="00D53EA4" w:rsidRPr="00801F40" w:rsidRDefault="00D53EA4" w:rsidP="00634813">
            <w:pPr>
              <w:pStyle w:val="ListParagraph"/>
              <w:numPr>
                <w:ilvl w:val="0"/>
                <w:numId w:val="21"/>
              </w:numPr>
              <w:rPr>
                <w:bCs/>
                <w:sz w:val="26"/>
                <w:rPrChange w:id="2822" w:author="Etion Pinari" w:date="2021-01-06T12:27:00Z">
                  <w:rPr>
                    <w:bCs/>
                    <w:sz w:val="26"/>
                  </w:rPr>
                </w:rPrChange>
              </w:rPr>
            </w:pPr>
            <w:ins w:id="2823" w:author="Cristian Sbrolli" w:date="2021-01-04T00:22:00Z">
              <w:r w:rsidRPr="00801F40">
                <w:rPr>
                  <w:bCs/>
                  <w:sz w:val="26"/>
                  <w:rPrChange w:id="2824" w:author="Etion Pinari" w:date="2021-01-06T12:27:00Z">
                    <w:rPr>
                      <w:bCs/>
                      <w:sz w:val="26"/>
                    </w:rPr>
                  </w:rPrChange>
                </w:rPr>
                <w:t>Web Server</w:t>
              </w:r>
            </w:ins>
          </w:p>
        </w:tc>
      </w:tr>
    </w:tbl>
    <w:p w14:paraId="27162351" w14:textId="2DCA838D" w:rsidR="00F8349C" w:rsidRPr="00801F40" w:rsidRDefault="00F8349C" w:rsidP="00035469">
      <w:pPr>
        <w:rPr>
          <w:lang w:val="en-US"/>
          <w:rPrChange w:id="2825" w:author="Etion Pinari" w:date="2021-01-06T12:27:00Z">
            <w:rPr>
              <w:lang w:val="en-GB"/>
            </w:rPr>
          </w:rPrChange>
        </w:rPr>
      </w:pPr>
    </w:p>
    <w:p w14:paraId="3E10B27D" w14:textId="77777777" w:rsidR="00E84E6D" w:rsidRPr="00801F40" w:rsidRDefault="00D174AE" w:rsidP="00E84E6D">
      <w:pPr>
        <w:jc w:val="both"/>
        <w:rPr>
          <w:ins w:id="2826" w:author="Cristian Sbrolli" w:date="2021-01-04T00:30:00Z"/>
          <w:lang w:val="en-US"/>
          <w:rPrChange w:id="2827" w:author="Etion Pinari" w:date="2021-01-06T12:27:00Z">
            <w:rPr>
              <w:ins w:id="2828" w:author="Cristian Sbrolli" w:date="2021-01-04T00:30:00Z"/>
              <w:lang w:val="en-GB"/>
            </w:rPr>
          </w:rPrChange>
        </w:rPr>
      </w:pPr>
      <w:r w:rsidRPr="00801F40">
        <w:rPr>
          <w:lang w:val="en-US"/>
          <w:rPrChange w:id="2829" w:author="Etion Pinari" w:date="2021-01-06T12:27:00Z">
            <w:rPr>
              <w:lang w:val="en-GB"/>
            </w:rPr>
          </w:rPrChange>
        </w:rPr>
        <w:t xml:space="preserve">Note that, as shown in the component and in the sequence </w:t>
      </w:r>
      <w:proofErr w:type="gramStart"/>
      <w:r w:rsidRPr="00801F40">
        <w:rPr>
          <w:lang w:val="en-US"/>
          <w:rPrChange w:id="2830" w:author="Etion Pinari" w:date="2021-01-06T12:27:00Z">
            <w:rPr>
              <w:lang w:val="en-GB"/>
            </w:rPr>
          </w:rPrChange>
        </w:rPr>
        <w:t>diagrams,  each</w:t>
      </w:r>
      <w:proofErr w:type="gramEnd"/>
      <w:r w:rsidRPr="00801F40">
        <w:rPr>
          <w:lang w:val="en-US"/>
          <w:rPrChange w:id="2831" w:author="Etion Pinari" w:date="2021-01-06T12:27:00Z">
            <w:rPr>
              <w:lang w:val="en-GB"/>
            </w:rPr>
          </w:rPrChange>
        </w:rPr>
        <w:t xml:space="preserve"> component interacts with the database through Data Service component, that was omitted here to avoid repeating it in every requirement.</w:t>
      </w:r>
    </w:p>
    <w:p w14:paraId="702E9A44" w14:textId="46080E12" w:rsidR="00D10CB7" w:rsidRPr="00801F40" w:rsidRDefault="00E84E6D">
      <w:pPr>
        <w:jc w:val="center"/>
        <w:rPr>
          <w:ins w:id="2832" w:author="Cristian Sbrolli" w:date="2021-01-03T22:56:00Z"/>
          <w:lang w:val="en-US"/>
          <w:rPrChange w:id="2833" w:author="Etion Pinari" w:date="2021-01-06T12:27:00Z">
            <w:rPr>
              <w:ins w:id="2834" w:author="Cristian Sbrolli" w:date="2021-01-03T22:56:00Z"/>
              <w:lang w:val="en-GB"/>
            </w:rPr>
          </w:rPrChange>
        </w:rPr>
        <w:pPrChange w:id="2835" w:author="Cristian Sbrolli" w:date="2021-01-04T00:30:00Z">
          <w:pPr>
            <w:jc w:val="both"/>
          </w:pPr>
        </w:pPrChange>
      </w:pPr>
      <w:ins w:id="2836" w:author="Cristian Sbrolli" w:date="2021-01-04T00:30:00Z">
        <w:r w:rsidRPr="00801F40">
          <w:rPr>
            <w:rFonts w:ascii="Bell MT" w:hAnsi="Bell MT"/>
            <w:i/>
            <w:iCs/>
            <w:sz w:val="32"/>
            <w:szCs w:val="32"/>
            <w:u w:val="single"/>
            <w:lang w:val="en-US"/>
            <w:rPrChange w:id="2837" w:author="Etion Pinari" w:date="2021-01-06T12:27:00Z">
              <w:rPr>
                <w:rFonts w:ascii="Bell MT" w:hAnsi="Bell MT"/>
                <w:i/>
                <w:iCs/>
                <w:sz w:val="32"/>
                <w:szCs w:val="32"/>
                <w:lang w:val="en-GB"/>
              </w:rPr>
            </w:rPrChange>
          </w:rPr>
          <w:t>Traceability</w:t>
        </w:r>
      </w:ins>
      <w:ins w:id="2838" w:author="Cristian Sbrolli" w:date="2021-01-04T00:29:00Z">
        <w:r w:rsidRPr="00801F40">
          <w:rPr>
            <w:rFonts w:ascii="Bell MT" w:hAnsi="Bell MT"/>
            <w:i/>
            <w:iCs/>
            <w:sz w:val="32"/>
            <w:szCs w:val="32"/>
            <w:u w:val="single"/>
            <w:lang w:val="en-US"/>
            <w:rPrChange w:id="2839" w:author="Etion Pinari" w:date="2021-01-06T12:27:00Z">
              <w:rPr>
                <w:lang w:val="en-GB"/>
              </w:rPr>
            </w:rPrChange>
          </w:rPr>
          <w:t xml:space="preserve"> table:</w:t>
        </w:r>
      </w:ins>
    </w:p>
    <w:tbl>
      <w:tblPr>
        <w:tblStyle w:val="TableGrid"/>
        <w:tblpPr w:leftFromText="180" w:rightFromText="180" w:vertAnchor="text" w:horzAnchor="margin" w:tblpY="66"/>
        <w:tblW w:w="0" w:type="auto"/>
        <w:tblLook w:val="04A0" w:firstRow="1" w:lastRow="0" w:firstColumn="1" w:lastColumn="0" w:noHBand="0" w:noVBand="1"/>
        <w:tblPrChange w:id="2840" w:author="Cristian Sbrolli" w:date="2021-01-04T00:29:00Z">
          <w:tblPr>
            <w:tblStyle w:val="TableGrid"/>
            <w:tblpPr w:leftFromText="180" w:rightFromText="180" w:vertAnchor="text" w:horzAnchor="margin" w:tblpY="66"/>
            <w:tblW w:w="0" w:type="auto"/>
            <w:tblLook w:val="04A0" w:firstRow="1" w:lastRow="0" w:firstColumn="1" w:lastColumn="0" w:noHBand="0" w:noVBand="1"/>
          </w:tblPr>
        </w:tblPrChange>
      </w:tblPr>
      <w:tblGrid>
        <w:gridCol w:w="1124"/>
        <w:gridCol w:w="736"/>
        <w:gridCol w:w="651"/>
        <w:gridCol w:w="960"/>
        <w:gridCol w:w="663"/>
        <w:gridCol w:w="642"/>
        <w:gridCol w:w="651"/>
        <w:gridCol w:w="680"/>
        <w:gridCol w:w="654"/>
        <w:gridCol w:w="648"/>
        <w:tblGridChange w:id="2841">
          <w:tblGrid>
            <w:gridCol w:w="1124"/>
            <w:gridCol w:w="339"/>
            <w:gridCol w:w="397"/>
            <w:gridCol w:w="561"/>
            <w:gridCol w:w="90"/>
            <w:gridCol w:w="755"/>
            <w:gridCol w:w="205"/>
            <w:gridCol w:w="663"/>
            <w:gridCol w:w="380"/>
            <w:gridCol w:w="262"/>
            <w:gridCol w:w="599"/>
            <w:gridCol w:w="52"/>
            <w:gridCol w:w="680"/>
            <w:gridCol w:w="102"/>
            <w:gridCol w:w="552"/>
            <w:gridCol w:w="293"/>
            <w:gridCol w:w="355"/>
            <w:gridCol w:w="529"/>
            <w:gridCol w:w="849"/>
            <w:gridCol w:w="841"/>
          </w:tblGrid>
        </w:tblGridChange>
      </w:tblGrid>
      <w:tr w:rsidR="00E84E6D" w:rsidRPr="00801F40" w14:paraId="0DF2E4B2" w14:textId="77777777" w:rsidTr="00E84E6D">
        <w:trPr>
          <w:ins w:id="2842" w:author="Cristian Sbrolli" w:date="2021-01-04T00:03:00Z"/>
          <w:trPrChange w:id="2843" w:author="Cristian Sbrolli" w:date="2021-01-04T00:29:00Z">
            <w:trPr>
              <w:gridAfter w:val="0"/>
            </w:trPr>
          </w:trPrChange>
        </w:trPr>
        <w:tc>
          <w:tcPr>
            <w:tcW w:w="0" w:type="auto"/>
            <w:shd w:val="clear" w:color="auto" w:fill="595959" w:themeFill="text1" w:themeFillTint="A6"/>
            <w:tcPrChange w:id="2844" w:author="Cristian Sbrolli" w:date="2021-01-04T00:29:00Z">
              <w:tcPr>
                <w:tcW w:w="0" w:type="auto"/>
                <w:shd w:val="clear" w:color="auto" w:fill="C00000"/>
              </w:tcPr>
            </w:tcPrChange>
          </w:tcPr>
          <w:p w14:paraId="0C90B8A6" w14:textId="551B8028" w:rsidR="00C86CCE" w:rsidRPr="00801F40" w:rsidRDefault="00C86CCE">
            <w:pPr>
              <w:jc w:val="center"/>
              <w:rPr>
                <w:ins w:id="2845" w:author="Cristian Sbrolli" w:date="2021-01-04T00:03:00Z"/>
                <w:sz w:val="28"/>
                <w:szCs w:val="28"/>
                <w:rPrChange w:id="2846" w:author="Etion Pinari" w:date="2021-01-06T12:27:00Z">
                  <w:rPr>
                    <w:ins w:id="2847" w:author="Cristian Sbrolli" w:date="2021-01-04T00:03:00Z"/>
                    <w:lang w:val="en-GB"/>
                  </w:rPr>
                </w:rPrChange>
              </w:rPr>
              <w:pPrChange w:id="2848" w:author="Cristian Sbrolli" w:date="2021-01-04T00:14:00Z">
                <w:pPr>
                  <w:framePr w:hSpace="180" w:wrap="around" w:vAnchor="text" w:hAnchor="margin" w:y="66"/>
                </w:pPr>
              </w:pPrChange>
            </w:pPr>
          </w:p>
        </w:tc>
        <w:tc>
          <w:tcPr>
            <w:tcW w:w="0" w:type="auto"/>
            <w:shd w:val="clear" w:color="auto" w:fill="9CC2E5" w:themeFill="accent1" w:themeFillTint="99"/>
            <w:tcPrChange w:id="2849" w:author="Cristian Sbrolli" w:date="2021-01-04T00:29:00Z">
              <w:tcPr>
                <w:tcW w:w="0" w:type="auto"/>
                <w:gridSpan w:val="2"/>
              </w:tcPr>
            </w:tcPrChange>
          </w:tcPr>
          <w:p w14:paraId="4C6F0D08" w14:textId="5ACAB60E" w:rsidR="00C86CCE" w:rsidRPr="00801F40" w:rsidRDefault="00C86CCE">
            <w:pPr>
              <w:jc w:val="center"/>
              <w:rPr>
                <w:ins w:id="2850" w:author="Cristian Sbrolli" w:date="2021-01-04T00:03:00Z"/>
                <w:sz w:val="28"/>
                <w:szCs w:val="28"/>
                <w:rPrChange w:id="2851" w:author="Etion Pinari" w:date="2021-01-06T12:27:00Z">
                  <w:rPr>
                    <w:ins w:id="2852" w:author="Cristian Sbrolli" w:date="2021-01-04T00:03:00Z"/>
                    <w:lang w:val="en-GB"/>
                  </w:rPr>
                </w:rPrChange>
              </w:rPr>
              <w:pPrChange w:id="2853" w:author="Cristian Sbrolli" w:date="2021-01-04T00:14:00Z">
                <w:pPr>
                  <w:framePr w:hSpace="180" w:wrap="around" w:vAnchor="text" w:hAnchor="margin" w:y="66"/>
                </w:pPr>
              </w:pPrChange>
            </w:pPr>
            <w:ins w:id="2854" w:author="Cristian Sbrolli" w:date="2021-01-04T00:08:00Z">
              <w:r w:rsidRPr="00801F40">
                <w:rPr>
                  <w:sz w:val="28"/>
                  <w:szCs w:val="28"/>
                  <w:rPrChange w:id="2855" w:author="Etion Pinari" w:date="2021-01-06T12:27:00Z">
                    <w:rPr>
                      <w:lang w:val="en-GB"/>
                    </w:rPr>
                  </w:rPrChange>
                </w:rPr>
                <w:t>MM</w:t>
              </w:r>
            </w:ins>
          </w:p>
        </w:tc>
        <w:tc>
          <w:tcPr>
            <w:tcW w:w="0" w:type="auto"/>
            <w:shd w:val="clear" w:color="auto" w:fill="9CC2E5" w:themeFill="accent1" w:themeFillTint="99"/>
            <w:tcPrChange w:id="2856" w:author="Cristian Sbrolli" w:date="2021-01-04T00:29:00Z">
              <w:tcPr>
                <w:tcW w:w="0" w:type="auto"/>
                <w:gridSpan w:val="2"/>
              </w:tcPr>
            </w:tcPrChange>
          </w:tcPr>
          <w:p w14:paraId="5B53C00D" w14:textId="1B00B43B" w:rsidR="00C86CCE" w:rsidRPr="00801F40" w:rsidRDefault="00C86CCE">
            <w:pPr>
              <w:jc w:val="center"/>
              <w:rPr>
                <w:ins w:id="2857" w:author="Cristian Sbrolli" w:date="2021-01-04T00:03:00Z"/>
                <w:sz w:val="28"/>
                <w:szCs w:val="28"/>
                <w:rPrChange w:id="2858" w:author="Etion Pinari" w:date="2021-01-06T12:27:00Z">
                  <w:rPr>
                    <w:ins w:id="2859" w:author="Cristian Sbrolli" w:date="2021-01-04T00:03:00Z"/>
                  </w:rPr>
                </w:rPrChange>
              </w:rPr>
              <w:pPrChange w:id="2860" w:author="Cristian Sbrolli" w:date="2021-01-04T00:14:00Z">
                <w:pPr>
                  <w:framePr w:hSpace="180" w:wrap="around" w:vAnchor="text" w:hAnchor="margin" w:y="66"/>
                </w:pPr>
              </w:pPrChange>
            </w:pPr>
            <w:ins w:id="2861" w:author="Cristian Sbrolli" w:date="2021-01-04T00:08:00Z">
              <w:r w:rsidRPr="00801F40">
                <w:rPr>
                  <w:sz w:val="28"/>
                  <w:szCs w:val="28"/>
                  <w:rPrChange w:id="2862" w:author="Etion Pinari" w:date="2021-01-06T12:27:00Z">
                    <w:rPr/>
                  </w:rPrChange>
                </w:rPr>
                <w:t>WS</w:t>
              </w:r>
            </w:ins>
          </w:p>
        </w:tc>
        <w:tc>
          <w:tcPr>
            <w:tcW w:w="0" w:type="auto"/>
            <w:shd w:val="clear" w:color="auto" w:fill="9CC2E5" w:themeFill="accent1" w:themeFillTint="99"/>
            <w:tcPrChange w:id="2863" w:author="Cristian Sbrolli" w:date="2021-01-04T00:29:00Z">
              <w:tcPr>
                <w:tcW w:w="0" w:type="auto"/>
                <w:gridSpan w:val="2"/>
              </w:tcPr>
            </w:tcPrChange>
          </w:tcPr>
          <w:p w14:paraId="36FB8BE3" w14:textId="744BF00C" w:rsidR="00C86CCE" w:rsidRPr="00801F40" w:rsidRDefault="00C86CCE">
            <w:pPr>
              <w:jc w:val="center"/>
              <w:rPr>
                <w:ins w:id="2864" w:author="Cristian Sbrolli" w:date="2021-01-04T00:03:00Z"/>
                <w:sz w:val="28"/>
                <w:szCs w:val="28"/>
                <w:rPrChange w:id="2865" w:author="Etion Pinari" w:date="2021-01-06T12:27:00Z">
                  <w:rPr>
                    <w:ins w:id="2866" w:author="Cristian Sbrolli" w:date="2021-01-04T00:03:00Z"/>
                  </w:rPr>
                </w:rPrChange>
              </w:rPr>
              <w:pPrChange w:id="2867" w:author="Cristian Sbrolli" w:date="2021-01-04T00:14:00Z">
                <w:pPr>
                  <w:framePr w:hSpace="180" w:wrap="around" w:vAnchor="text" w:hAnchor="margin" w:y="66"/>
                </w:pPr>
              </w:pPrChange>
            </w:pPr>
            <w:ins w:id="2868" w:author="Cristian Sbrolli" w:date="2021-01-04T00:10:00Z">
              <w:r w:rsidRPr="00801F40">
                <w:rPr>
                  <w:i/>
                  <w:iCs/>
                  <w:sz w:val="28"/>
                  <w:szCs w:val="28"/>
                  <w:rPrChange w:id="2869" w:author="Etion Pinari" w:date="2021-01-06T12:27:00Z">
                    <w:rPr>
                      <w:i/>
                      <w:iCs/>
                      <w:sz w:val="28"/>
                      <w:szCs w:val="28"/>
                      <w:lang w:val="en-GB"/>
                    </w:rPr>
                  </w:rPrChange>
                </w:rPr>
                <w:t>MMM</w:t>
              </w:r>
            </w:ins>
          </w:p>
        </w:tc>
        <w:tc>
          <w:tcPr>
            <w:tcW w:w="0" w:type="auto"/>
            <w:shd w:val="clear" w:color="auto" w:fill="9CC2E5" w:themeFill="accent1" w:themeFillTint="99"/>
            <w:tcPrChange w:id="2870" w:author="Cristian Sbrolli" w:date="2021-01-04T00:29:00Z">
              <w:tcPr>
                <w:tcW w:w="0" w:type="auto"/>
              </w:tcPr>
            </w:tcPrChange>
          </w:tcPr>
          <w:p w14:paraId="591B57DF" w14:textId="4276E7A3" w:rsidR="00C86CCE" w:rsidRPr="00801F40" w:rsidRDefault="00C86CCE">
            <w:pPr>
              <w:jc w:val="center"/>
              <w:rPr>
                <w:ins w:id="2871" w:author="Cristian Sbrolli" w:date="2021-01-04T00:10:00Z"/>
                <w:sz w:val="28"/>
                <w:szCs w:val="28"/>
                <w:rPrChange w:id="2872" w:author="Etion Pinari" w:date="2021-01-06T12:27:00Z">
                  <w:rPr>
                    <w:ins w:id="2873" w:author="Cristian Sbrolli" w:date="2021-01-04T00:10:00Z"/>
                  </w:rPr>
                </w:rPrChange>
              </w:rPr>
              <w:pPrChange w:id="2874" w:author="Cristian Sbrolli" w:date="2021-01-04T00:14:00Z">
                <w:pPr>
                  <w:framePr w:hSpace="180" w:wrap="around" w:vAnchor="text" w:hAnchor="margin" w:y="66"/>
                </w:pPr>
              </w:pPrChange>
            </w:pPr>
            <w:ins w:id="2875" w:author="Cristian Sbrolli" w:date="2021-01-04T00:10:00Z">
              <w:r w:rsidRPr="00801F40">
                <w:rPr>
                  <w:i/>
                  <w:iCs/>
                  <w:sz w:val="28"/>
                  <w:szCs w:val="28"/>
                  <w:rPrChange w:id="2876" w:author="Etion Pinari" w:date="2021-01-06T12:27:00Z">
                    <w:rPr>
                      <w:i/>
                      <w:iCs/>
                      <w:sz w:val="28"/>
                      <w:szCs w:val="28"/>
                      <w:lang w:val="en-GB"/>
                    </w:rPr>
                  </w:rPrChange>
                </w:rPr>
                <w:t>TM</w:t>
              </w:r>
            </w:ins>
          </w:p>
        </w:tc>
        <w:tc>
          <w:tcPr>
            <w:tcW w:w="0" w:type="auto"/>
            <w:shd w:val="clear" w:color="auto" w:fill="9CC2E5" w:themeFill="accent1" w:themeFillTint="99"/>
            <w:tcPrChange w:id="2877" w:author="Cristian Sbrolli" w:date="2021-01-04T00:29:00Z">
              <w:tcPr>
                <w:tcW w:w="0" w:type="auto"/>
                <w:gridSpan w:val="2"/>
              </w:tcPr>
            </w:tcPrChange>
          </w:tcPr>
          <w:p w14:paraId="6B326325" w14:textId="5DD58F54" w:rsidR="00C86CCE" w:rsidRPr="00801F40" w:rsidRDefault="00C86CCE">
            <w:pPr>
              <w:jc w:val="center"/>
              <w:rPr>
                <w:ins w:id="2878" w:author="Cristian Sbrolli" w:date="2021-01-04T00:03:00Z"/>
                <w:sz w:val="28"/>
                <w:szCs w:val="28"/>
                <w:rPrChange w:id="2879" w:author="Etion Pinari" w:date="2021-01-06T12:27:00Z">
                  <w:rPr>
                    <w:ins w:id="2880" w:author="Cristian Sbrolli" w:date="2021-01-04T00:03:00Z"/>
                  </w:rPr>
                </w:rPrChange>
              </w:rPr>
              <w:pPrChange w:id="2881" w:author="Cristian Sbrolli" w:date="2021-01-04T00:14:00Z">
                <w:pPr>
                  <w:framePr w:hSpace="180" w:wrap="around" w:vAnchor="text" w:hAnchor="margin" w:y="66"/>
                </w:pPr>
              </w:pPrChange>
            </w:pPr>
            <w:ins w:id="2882" w:author="Cristian Sbrolli" w:date="2021-01-04T00:11:00Z">
              <w:r w:rsidRPr="00801F40">
                <w:rPr>
                  <w:i/>
                  <w:iCs/>
                  <w:sz w:val="28"/>
                  <w:szCs w:val="28"/>
                  <w:rPrChange w:id="2883" w:author="Etion Pinari" w:date="2021-01-06T12:27:00Z">
                    <w:rPr>
                      <w:i/>
                      <w:iCs/>
                      <w:sz w:val="28"/>
                      <w:szCs w:val="28"/>
                      <w:lang w:val="en-GB"/>
                    </w:rPr>
                  </w:rPrChange>
                </w:rPr>
                <w:t>AM</w:t>
              </w:r>
            </w:ins>
          </w:p>
        </w:tc>
        <w:tc>
          <w:tcPr>
            <w:tcW w:w="0" w:type="auto"/>
            <w:shd w:val="clear" w:color="auto" w:fill="9CC2E5" w:themeFill="accent1" w:themeFillTint="99"/>
            <w:tcPrChange w:id="2884" w:author="Cristian Sbrolli" w:date="2021-01-04T00:29:00Z">
              <w:tcPr>
                <w:tcW w:w="0" w:type="auto"/>
                <w:gridSpan w:val="2"/>
              </w:tcPr>
            </w:tcPrChange>
          </w:tcPr>
          <w:p w14:paraId="071280ED" w14:textId="7DC30E9E" w:rsidR="00C86CCE" w:rsidRPr="00801F40" w:rsidRDefault="00C86CCE">
            <w:pPr>
              <w:jc w:val="center"/>
              <w:rPr>
                <w:ins w:id="2885" w:author="Cristian Sbrolli" w:date="2021-01-04T00:03:00Z"/>
                <w:sz w:val="28"/>
                <w:szCs w:val="28"/>
                <w:rPrChange w:id="2886" w:author="Etion Pinari" w:date="2021-01-06T12:27:00Z">
                  <w:rPr>
                    <w:ins w:id="2887" w:author="Cristian Sbrolli" w:date="2021-01-04T00:03:00Z"/>
                  </w:rPr>
                </w:rPrChange>
              </w:rPr>
              <w:pPrChange w:id="2888" w:author="Cristian Sbrolli" w:date="2021-01-04T00:14:00Z">
                <w:pPr>
                  <w:framePr w:hSpace="180" w:wrap="around" w:vAnchor="text" w:hAnchor="margin" w:y="66"/>
                </w:pPr>
              </w:pPrChange>
            </w:pPr>
            <w:ins w:id="2889" w:author="Cristian Sbrolli" w:date="2021-01-04T00:11:00Z">
              <w:r w:rsidRPr="00801F40">
                <w:rPr>
                  <w:i/>
                  <w:iCs/>
                  <w:sz w:val="28"/>
                  <w:szCs w:val="28"/>
                  <w:rPrChange w:id="2890" w:author="Etion Pinari" w:date="2021-01-06T12:27:00Z">
                    <w:rPr>
                      <w:i/>
                      <w:iCs/>
                      <w:sz w:val="28"/>
                      <w:szCs w:val="28"/>
                      <w:lang w:val="en-GB"/>
                    </w:rPr>
                  </w:rPrChange>
                </w:rPr>
                <w:t>RM</w:t>
              </w:r>
            </w:ins>
          </w:p>
        </w:tc>
        <w:tc>
          <w:tcPr>
            <w:tcW w:w="0" w:type="auto"/>
            <w:shd w:val="clear" w:color="auto" w:fill="9CC2E5" w:themeFill="accent1" w:themeFillTint="99"/>
            <w:tcPrChange w:id="2891" w:author="Cristian Sbrolli" w:date="2021-01-04T00:29:00Z">
              <w:tcPr>
                <w:tcW w:w="0" w:type="auto"/>
              </w:tcPr>
            </w:tcPrChange>
          </w:tcPr>
          <w:p w14:paraId="6BE8A896" w14:textId="23F02717" w:rsidR="00C86CCE" w:rsidRPr="00801F40" w:rsidRDefault="00C86CCE">
            <w:pPr>
              <w:jc w:val="center"/>
              <w:rPr>
                <w:ins w:id="2892" w:author="Cristian Sbrolli" w:date="2021-01-04T00:03:00Z"/>
                <w:sz w:val="28"/>
                <w:szCs w:val="28"/>
                <w:rPrChange w:id="2893" w:author="Etion Pinari" w:date="2021-01-06T12:27:00Z">
                  <w:rPr>
                    <w:ins w:id="2894" w:author="Cristian Sbrolli" w:date="2021-01-04T00:03:00Z"/>
                  </w:rPr>
                </w:rPrChange>
              </w:rPr>
              <w:pPrChange w:id="2895" w:author="Cristian Sbrolli" w:date="2021-01-04T00:14:00Z">
                <w:pPr>
                  <w:framePr w:hSpace="180" w:wrap="around" w:vAnchor="text" w:hAnchor="margin" w:y="66"/>
                </w:pPr>
              </w:pPrChange>
            </w:pPr>
            <w:ins w:id="2896" w:author="Cristian Sbrolli" w:date="2021-01-04T00:11:00Z">
              <w:r w:rsidRPr="00801F40">
                <w:rPr>
                  <w:i/>
                  <w:iCs/>
                  <w:sz w:val="28"/>
                  <w:szCs w:val="28"/>
                  <w:rPrChange w:id="2897" w:author="Etion Pinari" w:date="2021-01-06T12:27:00Z">
                    <w:rPr>
                      <w:i/>
                      <w:iCs/>
                      <w:sz w:val="28"/>
                      <w:szCs w:val="28"/>
                      <w:lang w:val="en-GB"/>
                    </w:rPr>
                  </w:rPrChange>
                </w:rPr>
                <w:t>NM</w:t>
              </w:r>
            </w:ins>
          </w:p>
        </w:tc>
        <w:tc>
          <w:tcPr>
            <w:tcW w:w="0" w:type="auto"/>
            <w:shd w:val="clear" w:color="auto" w:fill="9CC2E5" w:themeFill="accent1" w:themeFillTint="99"/>
            <w:tcPrChange w:id="2898" w:author="Cristian Sbrolli" w:date="2021-01-04T00:29:00Z">
              <w:tcPr>
                <w:tcW w:w="0" w:type="auto"/>
                <w:gridSpan w:val="2"/>
              </w:tcPr>
            </w:tcPrChange>
          </w:tcPr>
          <w:p w14:paraId="57986DF0" w14:textId="252CBF0F" w:rsidR="00C86CCE" w:rsidRPr="00801F40" w:rsidRDefault="00C86CCE">
            <w:pPr>
              <w:jc w:val="center"/>
              <w:rPr>
                <w:ins w:id="2899" w:author="Cristian Sbrolli" w:date="2021-01-04T00:03:00Z"/>
                <w:sz w:val="28"/>
                <w:szCs w:val="28"/>
                <w:rPrChange w:id="2900" w:author="Etion Pinari" w:date="2021-01-06T12:27:00Z">
                  <w:rPr>
                    <w:ins w:id="2901" w:author="Cristian Sbrolli" w:date="2021-01-04T00:03:00Z"/>
                  </w:rPr>
                </w:rPrChange>
              </w:rPr>
              <w:pPrChange w:id="2902" w:author="Cristian Sbrolli" w:date="2021-01-04T00:14:00Z">
                <w:pPr>
                  <w:framePr w:hSpace="180" w:wrap="around" w:vAnchor="text" w:hAnchor="margin" w:y="66"/>
                </w:pPr>
              </w:pPrChange>
            </w:pPr>
            <w:ins w:id="2903" w:author="Cristian Sbrolli" w:date="2021-01-04T00:11:00Z">
              <w:r w:rsidRPr="00801F40">
                <w:rPr>
                  <w:i/>
                  <w:iCs/>
                  <w:sz w:val="28"/>
                  <w:szCs w:val="28"/>
                  <w:rPrChange w:id="2904" w:author="Etion Pinari" w:date="2021-01-06T12:27:00Z">
                    <w:rPr>
                      <w:i/>
                      <w:iCs/>
                      <w:sz w:val="28"/>
                      <w:szCs w:val="28"/>
                      <w:lang w:val="en-GB"/>
                    </w:rPr>
                  </w:rPrChange>
                </w:rPr>
                <w:t>QM</w:t>
              </w:r>
            </w:ins>
          </w:p>
        </w:tc>
        <w:tc>
          <w:tcPr>
            <w:tcW w:w="0" w:type="auto"/>
            <w:shd w:val="clear" w:color="auto" w:fill="9CC2E5" w:themeFill="accent1" w:themeFillTint="99"/>
            <w:tcPrChange w:id="2905" w:author="Cristian Sbrolli" w:date="2021-01-04T00:29:00Z">
              <w:tcPr>
                <w:tcW w:w="0" w:type="auto"/>
                <w:gridSpan w:val="2"/>
              </w:tcPr>
            </w:tcPrChange>
          </w:tcPr>
          <w:p w14:paraId="0DBE7C50" w14:textId="0598F141" w:rsidR="00C86CCE" w:rsidRPr="00801F40" w:rsidRDefault="00C86CCE">
            <w:pPr>
              <w:jc w:val="center"/>
              <w:rPr>
                <w:ins w:id="2906" w:author="Cristian Sbrolli" w:date="2021-01-04T00:03:00Z"/>
                <w:sz w:val="28"/>
                <w:szCs w:val="28"/>
                <w:rPrChange w:id="2907" w:author="Etion Pinari" w:date="2021-01-06T12:27:00Z">
                  <w:rPr>
                    <w:ins w:id="2908" w:author="Cristian Sbrolli" w:date="2021-01-04T00:03:00Z"/>
                  </w:rPr>
                </w:rPrChange>
              </w:rPr>
              <w:pPrChange w:id="2909" w:author="Cristian Sbrolli" w:date="2021-01-04T00:14:00Z">
                <w:pPr>
                  <w:framePr w:hSpace="180" w:wrap="around" w:vAnchor="text" w:hAnchor="margin" w:y="66"/>
                </w:pPr>
              </w:pPrChange>
            </w:pPr>
            <w:ins w:id="2910" w:author="Cristian Sbrolli" w:date="2021-01-04T00:11:00Z">
              <w:r w:rsidRPr="00801F40">
                <w:rPr>
                  <w:i/>
                  <w:iCs/>
                  <w:sz w:val="28"/>
                  <w:szCs w:val="28"/>
                  <w:rPrChange w:id="2911" w:author="Etion Pinari" w:date="2021-01-06T12:27:00Z">
                    <w:rPr>
                      <w:i/>
                      <w:iCs/>
                      <w:sz w:val="28"/>
                      <w:szCs w:val="28"/>
                      <w:lang w:val="en-GB"/>
                    </w:rPr>
                  </w:rPrChange>
                </w:rPr>
                <w:t>LM</w:t>
              </w:r>
            </w:ins>
          </w:p>
        </w:tc>
      </w:tr>
      <w:tr w:rsidR="00E84E6D" w:rsidRPr="00801F40" w14:paraId="66CE3D6C" w14:textId="77777777" w:rsidTr="00E84E6D">
        <w:trPr>
          <w:ins w:id="2912" w:author="Cristian Sbrolli" w:date="2021-01-04T00:03:00Z"/>
          <w:trPrChange w:id="2913" w:author="Cristian Sbrolli" w:date="2021-01-04T00:28:00Z">
            <w:trPr>
              <w:gridAfter w:val="0"/>
            </w:trPr>
          </w:trPrChange>
        </w:trPr>
        <w:tc>
          <w:tcPr>
            <w:tcW w:w="0" w:type="auto"/>
            <w:shd w:val="clear" w:color="auto" w:fill="F4B083" w:themeFill="accent2" w:themeFillTint="99"/>
            <w:tcPrChange w:id="2914" w:author="Cristian Sbrolli" w:date="2021-01-04T00:28:00Z">
              <w:tcPr>
                <w:tcW w:w="0" w:type="auto"/>
              </w:tcPr>
            </w:tcPrChange>
          </w:tcPr>
          <w:p w14:paraId="0AAE173A" w14:textId="36F8C68A" w:rsidR="00C86CCE" w:rsidRPr="00801F40" w:rsidRDefault="00C86CCE">
            <w:pPr>
              <w:jc w:val="center"/>
              <w:rPr>
                <w:ins w:id="2915" w:author="Cristian Sbrolli" w:date="2021-01-04T00:03:00Z"/>
                <w:sz w:val="28"/>
                <w:szCs w:val="28"/>
                <w:rPrChange w:id="2916" w:author="Etion Pinari" w:date="2021-01-06T12:27:00Z">
                  <w:rPr>
                    <w:ins w:id="2917" w:author="Cristian Sbrolli" w:date="2021-01-04T00:03:00Z"/>
                    <w:lang w:val="en-GB"/>
                  </w:rPr>
                </w:rPrChange>
              </w:rPr>
              <w:pPrChange w:id="2918" w:author="Cristian Sbrolli" w:date="2021-01-04T00:14:00Z">
                <w:pPr>
                  <w:framePr w:hSpace="180" w:wrap="around" w:vAnchor="text" w:hAnchor="margin" w:y="66"/>
                </w:pPr>
              </w:pPrChange>
            </w:pPr>
            <w:ins w:id="2919" w:author="Cristian Sbrolli" w:date="2021-01-04T00:04:00Z">
              <w:r w:rsidRPr="00801F40">
                <w:rPr>
                  <w:sz w:val="28"/>
                  <w:szCs w:val="28"/>
                  <w:rPrChange w:id="2920" w:author="Etion Pinari" w:date="2021-01-06T12:27:00Z">
                    <w:rPr>
                      <w:lang w:val="en-GB"/>
                    </w:rPr>
                  </w:rPrChange>
                </w:rPr>
                <w:t>R1</w:t>
              </w:r>
            </w:ins>
          </w:p>
        </w:tc>
        <w:tc>
          <w:tcPr>
            <w:tcW w:w="0" w:type="auto"/>
            <w:tcPrChange w:id="2921" w:author="Cristian Sbrolli" w:date="2021-01-04T00:28:00Z">
              <w:tcPr>
                <w:tcW w:w="0" w:type="auto"/>
                <w:gridSpan w:val="2"/>
              </w:tcPr>
            </w:tcPrChange>
          </w:tcPr>
          <w:p w14:paraId="766BD374" w14:textId="27087646" w:rsidR="00C86CCE" w:rsidRPr="00801F40" w:rsidRDefault="00C86CCE">
            <w:pPr>
              <w:jc w:val="center"/>
              <w:rPr>
                <w:ins w:id="2922" w:author="Cristian Sbrolli" w:date="2021-01-04T00:03:00Z"/>
                <w:sz w:val="28"/>
                <w:szCs w:val="28"/>
                <w:rPrChange w:id="2923" w:author="Etion Pinari" w:date="2021-01-06T12:27:00Z">
                  <w:rPr>
                    <w:ins w:id="2924" w:author="Cristian Sbrolli" w:date="2021-01-04T00:03:00Z"/>
                  </w:rPr>
                </w:rPrChange>
              </w:rPr>
              <w:pPrChange w:id="2925" w:author="Cristian Sbrolli" w:date="2021-01-04T00:14:00Z">
                <w:pPr>
                  <w:framePr w:hSpace="180" w:wrap="around" w:vAnchor="text" w:hAnchor="margin" w:y="66"/>
                </w:pPr>
              </w:pPrChange>
            </w:pPr>
          </w:p>
        </w:tc>
        <w:tc>
          <w:tcPr>
            <w:tcW w:w="0" w:type="auto"/>
            <w:tcPrChange w:id="2926" w:author="Cristian Sbrolli" w:date="2021-01-04T00:28:00Z">
              <w:tcPr>
                <w:tcW w:w="0" w:type="auto"/>
                <w:gridSpan w:val="2"/>
              </w:tcPr>
            </w:tcPrChange>
          </w:tcPr>
          <w:p w14:paraId="219BFE41" w14:textId="77777777" w:rsidR="00C86CCE" w:rsidRPr="00801F40" w:rsidRDefault="00C86CCE">
            <w:pPr>
              <w:jc w:val="center"/>
              <w:rPr>
                <w:ins w:id="2927" w:author="Cristian Sbrolli" w:date="2021-01-04T00:03:00Z"/>
                <w:sz w:val="28"/>
                <w:szCs w:val="28"/>
                <w:rPrChange w:id="2928" w:author="Etion Pinari" w:date="2021-01-06T12:27:00Z">
                  <w:rPr>
                    <w:ins w:id="2929" w:author="Cristian Sbrolli" w:date="2021-01-04T00:03:00Z"/>
                  </w:rPr>
                </w:rPrChange>
              </w:rPr>
              <w:pPrChange w:id="2930" w:author="Cristian Sbrolli" w:date="2021-01-04T00:14:00Z">
                <w:pPr>
                  <w:framePr w:hSpace="180" w:wrap="around" w:vAnchor="text" w:hAnchor="margin" w:y="66"/>
                </w:pPr>
              </w:pPrChange>
            </w:pPr>
          </w:p>
        </w:tc>
        <w:tc>
          <w:tcPr>
            <w:tcW w:w="0" w:type="auto"/>
            <w:tcPrChange w:id="2931" w:author="Cristian Sbrolli" w:date="2021-01-04T00:28:00Z">
              <w:tcPr>
                <w:tcW w:w="0" w:type="auto"/>
                <w:gridSpan w:val="2"/>
              </w:tcPr>
            </w:tcPrChange>
          </w:tcPr>
          <w:p w14:paraId="7875D9DA" w14:textId="2B5622D3" w:rsidR="00C86CCE" w:rsidRPr="00801F40" w:rsidRDefault="00C86CCE">
            <w:pPr>
              <w:jc w:val="center"/>
              <w:rPr>
                <w:ins w:id="2932" w:author="Cristian Sbrolli" w:date="2021-01-04T00:03:00Z"/>
                <w:sz w:val="28"/>
                <w:szCs w:val="28"/>
                <w:rPrChange w:id="2933" w:author="Etion Pinari" w:date="2021-01-06T12:27:00Z">
                  <w:rPr>
                    <w:ins w:id="2934" w:author="Cristian Sbrolli" w:date="2021-01-04T00:03:00Z"/>
                  </w:rPr>
                </w:rPrChange>
              </w:rPr>
              <w:pPrChange w:id="2935" w:author="Cristian Sbrolli" w:date="2021-01-04T00:14:00Z">
                <w:pPr>
                  <w:framePr w:hSpace="180" w:wrap="around" w:vAnchor="text" w:hAnchor="margin" w:y="66"/>
                </w:pPr>
              </w:pPrChange>
            </w:pPr>
            <w:ins w:id="2936" w:author="Cristian Sbrolli" w:date="2021-01-04T00:15:00Z">
              <w:r w:rsidRPr="00801F40">
                <w:rPr>
                  <w:b/>
                  <w:bCs/>
                  <w:sz w:val="28"/>
                  <w:szCs w:val="28"/>
                  <w:rPrChange w:id="2937" w:author="Etion Pinari" w:date="2021-01-06T12:27:00Z">
                    <w:rPr>
                      <w:b/>
                      <w:bCs/>
                      <w:sz w:val="28"/>
                      <w:szCs w:val="28"/>
                    </w:rPr>
                  </w:rPrChange>
                </w:rPr>
                <w:t>×</w:t>
              </w:r>
            </w:ins>
          </w:p>
        </w:tc>
        <w:tc>
          <w:tcPr>
            <w:tcW w:w="0" w:type="auto"/>
            <w:tcPrChange w:id="2938" w:author="Cristian Sbrolli" w:date="2021-01-04T00:28:00Z">
              <w:tcPr>
                <w:tcW w:w="0" w:type="auto"/>
              </w:tcPr>
            </w:tcPrChange>
          </w:tcPr>
          <w:p w14:paraId="686498C1" w14:textId="77777777" w:rsidR="00C86CCE" w:rsidRPr="00801F40" w:rsidRDefault="00C86CCE">
            <w:pPr>
              <w:jc w:val="center"/>
              <w:rPr>
                <w:ins w:id="2939" w:author="Cristian Sbrolli" w:date="2021-01-04T00:10:00Z"/>
                <w:sz w:val="28"/>
                <w:szCs w:val="28"/>
                <w:rPrChange w:id="2940" w:author="Etion Pinari" w:date="2021-01-06T12:27:00Z">
                  <w:rPr>
                    <w:ins w:id="2941" w:author="Cristian Sbrolli" w:date="2021-01-04T00:10:00Z"/>
                  </w:rPr>
                </w:rPrChange>
              </w:rPr>
              <w:pPrChange w:id="2942" w:author="Cristian Sbrolli" w:date="2021-01-04T00:14:00Z">
                <w:pPr>
                  <w:framePr w:hSpace="180" w:wrap="around" w:vAnchor="text" w:hAnchor="margin" w:y="66"/>
                </w:pPr>
              </w:pPrChange>
            </w:pPr>
          </w:p>
        </w:tc>
        <w:tc>
          <w:tcPr>
            <w:tcW w:w="0" w:type="auto"/>
            <w:tcPrChange w:id="2943" w:author="Cristian Sbrolli" w:date="2021-01-04T00:28:00Z">
              <w:tcPr>
                <w:tcW w:w="0" w:type="auto"/>
                <w:gridSpan w:val="2"/>
              </w:tcPr>
            </w:tcPrChange>
          </w:tcPr>
          <w:p w14:paraId="5C338305" w14:textId="0906E3FA" w:rsidR="00C86CCE" w:rsidRPr="00801F40" w:rsidRDefault="00C86CCE">
            <w:pPr>
              <w:jc w:val="center"/>
              <w:rPr>
                <w:ins w:id="2944" w:author="Cristian Sbrolli" w:date="2021-01-04T00:03:00Z"/>
                <w:sz w:val="28"/>
                <w:szCs w:val="28"/>
                <w:rPrChange w:id="2945" w:author="Etion Pinari" w:date="2021-01-06T12:27:00Z">
                  <w:rPr>
                    <w:ins w:id="2946" w:author="Cristian Sbrolli" w:date="2021-01-04T00:03:00Z"/>
                  </w:rPr>
                </w:rPrChange>
              </w:rPr>
              <w:pPrChange w:id="2947" w:author="Cristian Sbrolli" w:date="2021-01-04T00:14:00Z">
                <w:pPr>
                  <w:framePr w:hSpace="180" w:wrap="around" w:vAnchor="text" w:hAnchor="margin" w:y="66"/>
                </w:pPr>
              </w:pPrChange>
            </w:pPr>
          </w:p>
        </w:tc>
        <w:tc>
          <w:tcPr>
            <w:tcW w:w="0" w:type="auto"/>
            <w:tcPrChange w:id="2948" w:author="Cristian Sbrolli" w:date="2021-01-04T00:28:00Z">
              <w:tcPr>
                <w:tcW w:w="0" w:type="auto"/>
                <w:gridSpan w:val="2"/>
              </w:tcPr>
            </w:tcPrChange>
          </w:tcPr>
          <w:p w14:paraId="3F36365A" w14:textId="7CB92DB8" w:rsidR="00C86CCE" w:rsidRPr="00801F40" w:rsidRDefault="00C86CCE">
            <w:pPr>
              <w:jc w:val="center"/>
              <w:rPr>
                <w:ins w:id="2949" w:author="Cristian Sbrolli" w:date="2021-01-04T00:03:00Z"/>
                <w:sz w:val="28"/>
                <w:szCs w:val="28"/>
                <w:rPrChange w:id="2950" w:author="Etion Pinari" w:date="2021-01-06T12:27:00Z">
                  <w:rPr>
                    <w:ins w:id="2951" w:author="Cristian Sbrolli" w:date="2021-01-04T00:03:00Z"/>
                  </w:rPr>
                </w:rPrChange>
              </w:rPr>
              <w:pPrChange w:id="2952" w:author="Cristian Sbrolli" w:date="2021-01-04T00:14:00Z">
                <w:pPr>
                  <w:framePr w:hSpace="180" w:wrap="around" w:vAnchor="text" w:hAnchor="margin" w:y="66"/>
                </w:pPr>
              </w:pPrChange>
            </w:pPr>
            <w:ins w:id="2953" w:author="Cristian Sbrolli" w:date="2021-01-04T00:15:00Z">
              <w:r w:rsidRPr="00801F40">
                <w:rPr>
                  <w:b/>
                  <w:bCs/>
                  <w:sz w:val="28"/>
                  <w:szCs w:val="28"/>
                  <w:rPrChange w:id="2954" w:author="Etion Pinari" w:date="2021-01-06T12:27:00Z">
                    <w:rPr>
                      <w:b/>
                      <w:bCs/>
                      <w:sz w:val="28"/>
                      <w:szCs w:val="28"/>
                    </w:rPr>
                  </w:rPrChange>
                </w:rPr>
                <w:t>×</w:t>
              </w:r>
            </w:ins>
          </w:p>
        </w:tc>
        <w:tc>
          <w:tcPr>
            <w:tcW w:w="0" w:type="auto"/>
            <w:tcPrChange w:id="2955" w:author="Cristian Sbrolli" w:date="2021-01-04T00:28:00Z">
              <w:tcPr>
                <w:tcW w:w="0" w:type="auto"/>
              </w:tcPr>
            </w:tcPrChange>
          </w:tcPr>
          <w:p w14:paraId="1DCFE4E0" w14:textId="77777777" w:rsidR="00C86CCE" w:rsidRPr="00801F40" w:rsidRDefault="00C86CCE">
            <w:pPr>
              <w:jc w:val="center"/>
              <w:rPr>
                <w:ins w:id="2956" w:author="Cristian Sbrolli" w:date="2021-01-04T00:03:00Z"/>
                <w:sz w:val="28"/>
                <w:szCs w:val="28"/>
                <w:rPrChange w:id="2957" w:author="Etion Pinari" w:date="2021-01-06T12:27:00Z">
                  <w:rPr>
                    <w:ins w:id="2958" w:author="Cristian Sbrolli" w:date="2021-01-04T00:03:00Z"/>
                  </w:rPr>
                </w:rPrChange>
              </w:rPr>
              <w:pPrChange w:id="2959" w:author="Cristian Sbrolli" w:date="2021-01-04T00:14:00Z">
                <w:pPr>
                  <w:framePr w:hSpace="180" w:wrap="around" w:vAnchor="text" w:hAnchor="margin" w:y="66"/>
                </w:pPr>
              </w:pPrChange>
            </w:pPr>
          </w:p>
        </w:tc>
        <w:tc>
          <w:tcPr>
            <w:tcW w:w="0" w:type="auto"/>
            <w:tcPrChange w:id="2960" w:author="Cristian Sbrolli" w:date="2021-01-04T00:28:00Z">
              <w:tcPr>
                <w:tcW w:w="0" w:type="auto"/>
                <w:gridSpan w:val="2"/>
              </w:tcPr>
            </w:tcPrChange>
          </w:tcPr>
          <w:p w14:paraId="4B8C3878" w14:textId="671BEB98" w:rsidR="00C86CCE" w:rsidRPr="00801F40" w:rsidRDefault="00C86CCE">
            <w:pPr>
              <w:jc w:val="center"/>
              <w:rPr>
                <w:ins w:id="2961" w:author="Cristian Sbrolli" w:date="2021-01-04T00:03:00Z"/>
                <w:sz w:val="28"/>
                <w:szCs w:val="28"/>
                <w:rPrChange w:id="2962" w:author="Etion Pinari" w:date="2021-01-06T12:27:00Z">
                  <w:rPr>
                    <w:ins w:id="2963" w:author="Cristian Sbrolli" w:date="2021-01-04T00:03:00Z"/>
                  </w:rPr>
                </w:rPrChange>
              </w:rPr>
              <w:pPrChange w:id="2964" w:author="Cristian Sbrolli" w:date="2021-01-04T00:14:00Z">
                <w:pPr>
                  <w:framePr w:hSpace="180" w:wrap="around" w:vAnchor="text" w:hAnchor="margin" w:y="66"/>
                </w:pPr>
              </w:pPrChange>
            </w:pPr>
            <w:ins w:id="2965" w:author="Cristian Sbrolli" w:date="2021-01-04T00:15:00Z">
              <w:r w:rsidRPr="00801F40">
                <w:rPr>
                  <w:b/>
                  <w:bCs/>
                  <w:sz w:val="28"/>
                  <w:szCs w:val="28"/>
                  <w:rPrChange w:id="2966" w:author="Etion Pinari" w:date="2021-01-06T12:27:00Z">
                    <w:rPr>
                      <w:b/>
                      <w:bCs/>
                      <w:sz w:val="28"/>
                      <w:szCs w:val="28"/>
                    </w:rPr>
                  </w:rPrChange>
                </w:rPr>
                <w:t>×</w:t>
              </w:r>
            </w:ins>
          </w:p>
        </w:tc>
        <w:tc>
          <w:tcPr>
            <w:tcW w:w="0" w:type="auto"/>
            <w:tcPrChange w:id="2967" w:author="Cristian Sbrolli" w:date="2021-01-04T00:28:00Z">
              <w:tcPr>
                <w:tcW w:w="0" w:type="auto"/>
                <w:gridSpan w:val="2"/>
              </w:tcPr>
            </w:tcPrChange>
          </w:tcPr>
          <w:p w14:paraId="5D5F3E4A" w14:textId="352A1AE2" w:rsidR="00C86CCE" w:rsidRPr="00801F40" w:rsidRDefault="00C86CCE">
            <w:pPr>
              <w:jc w:val="center"/>
              <w:rPr>
                <w:ins w:id="2968" w:author="Cristian Sbrolli" w:date="2021-01-04T00:03:00Z"/>
                <w:sz w:val="28"/>
                <w:szCs w:val="28"/>
                <w:rPrChange w:id="2969" w:author="Etion Pinari" w:date="2021-01-06T12:27:00Z">
                  <w:rPr>
                    <w:ins w:id="2970" w:author="Cristian Sbrolli" w:date="2021-01-04T00:03:00Z"/>
                  </w:rPr>
                </w:rPrChange>
              </w:rPr>
              <w:pPrChange w:id="2971" w:author="Cristian Sbrolli" w:date="2021-01-04T00:14:00Z">
                <w:pPr>
                  <w:framePr w:hSpace="180" w:wrap="around" w:vAnchor="text" w:hAnchor="margin" w:y="66"/>
                </w:pPr>
              </w:pPrChange>
            </w:pPr>
            <w:ins w:id="2972" w:author="Cristian Sbrolli" w:date="2021-01-04T00:15:00Z">
              <w:r w:rsidRPr="00801F40">
                <w:rPr>
                  <w:b/>
                  <w:bCs/>
                  <w:sz w:val="28"/>
                  <w:szCs w:val="28"/>
                  <w:rPrChange w:id="2973" w:author="Etion Pinari" w:date="2021-01-06T12:27:00Z">
                    <w:rPr>
                      <w:b/>
                      <w:bCs/>
                      <w:sz w:val="28"/>
                      <w:szCs w:val="28"/>
                    </w:rPr>
                  </w:rPrChange>
                </w:rPr>
                <w:t>×</w:t>
              </w:r>
            </w:ins>
          </w:p>
        </w:tc>
      </w:tr>
      <w:tr w:rsidR="00E84E6D" w:rsidRPr="00801F40" w14:paraId="6379E1B0" w14:textId="77777777" w:rsidTr="00E84E6D">
        <w:trPr>
          <w:ins w:id="2974" w:author="Cristian Sbrolli" w:date="2021-01-04T00:03:00Z"/>
          <w:trPrChange w:id="2975" w:author="Cristian Sbrolli" w:date="2021-01-04T00:28:00Z">
            <w:trPr>
              <w:gridAfter w:val="0"/>
            </w:trPr>
          </w:trPrChange>
        </w:trPr>
        <w:tc>
          <w:tcPr>
            <w:tcW w:w="0" w:type="auto"/>
            <w:shd w:val="clear" w:color="auto" w:fill="F4B083" w:themeFill="accent2" w:themeFillTint="99"/>
            <w:tcPrChange w:id="2976" w:author="Cristian Sbrolli" w:date="2021-01-04T00:28:00Z">
              <w:tcPr>
                <w:tcW w:w="0" w:type="auto"/>
              </w:tcPr>
            </w:tcPrChange>
          </w:tcPr>
          <w:p w14:paraId="311F72E5" w14:textId="7DDA63E7" w:rsidR="00C86CCE" w:rsidRPr="00801F40" w:rsidRDefault="00C86CCE">
            <w:pPr>
              <w:jc w:val="center"/>
              <w:rPr>
                <w:ins w:id="2977" w:author="Cristian Sbrolli" w:date="2021-01-04T00:03:00Z"/>
                <w:sz w:val="28"/>
                <w:szCs w:val="28"/>
                <w:rPrChange w:id="2978" w:author="Etion Pinari" w:date="2021-01-06T12:27:00Z">
                  <w:rPr>
                    <w:ins w:id="2979" w:author="Cristian Sbrolli" w:date="2021-01-04T00:03:00Z"/>
                  </w:rPr>
                </w:rPrChange>
              </w:rPr>
              <w:pPrChange w:id="2980" w:author="Cristian Sbrolli" w:date="2021-01-04T00:14:00Z">
                <w:pPr>
                  <w:framePr w:hSpace="180" w:wrap="around" w:vAnchor="text" w:hAnchor="margin" w:y="66"/>
                </w:pPr>
              </w:pPrChange>
            </w:pPr>
            <w:ins w:id="2981" w:author="Cristian Sbrolli" w:date="2021-01-04T00:04:00Z">
              <w:r w:rsidRPr="00801F40">
                <w:rPr>
                  <w:sz w:val="28"/>
                  <w:szCs w:val="28"/>
                  <w:rPrChange w:id="2982" w:author="Etion Pinari" w:date="2021-01-06T12:27:00Z">
                    <w:rPr/>
                  </w:rPrChange>
                </w:rPr>
                <w:t>R2</w:t>
              </w:r>
            </w:ins>
          </w:p>
        </w:tc>
        <w:tc>
          <w:tcPr>
            <w:tcW w:w="0" w:type="auto"/>
            <w:tcPrChange w:id="2983" w:author="Cristian Sbrolli" w:date="2021-01-04T00:28:00Z">
              <w:tcPr>
                <w:tcW w:w="0" w:type="auto"/>
                <w:gridSpan w:val="2"/>
              </w:tcPr>
            </w:tcPrChange>
          </w:tcPr>
          <w:p w14:paraId="11175465" w14:textId="53BDBD99" w:rsidR="00C86CCE" w:rsidRPr="00801F40" w:rsidRDefault="00C86CCE">
            <w:pPr>
              <w:jc w:val="center"/>
              <w:rPr>
                <w:ins w:id="2984" w:author="Cristian Sbrolli" w:date="2021-01-04T00:03:00Z"/>
                <w:sz w:val="28"/>
                <w:szCs w:val="28"/>
                <w:rPrChange w:id="2985" w:author="Etion Pinari" w:date="2021-01-06T12:27:00Z">
                  <w:rPr>
                    <w:ins w:id="2986" w:author="Cristian Sbrolli" w:date="2021-01-04T00:03:00Z"/>
                  </w:rPr>
                </w:rPrChange>
              </w:rPr>
              <w:pPrChange w:id="2987" w:author="Cristian Sbrolli" w:date="2021-01-04T00:14:00Z">
                <w:pPr>
                  <w:framePr w:hSpace="180" w:wrap="around" w:vAnchor="text" w:hAnchor="margin" w:y="66"/>
                </w:pPr>
              </w:pPrChange>
            </w:pPr>
          </w:p>
        </w:tc>
        <w:tc>
          <w:tcPr>
            <w:tcW w:w="0" w:type="auto"/>
            <w:tcPrChange w:id="2988" w:author="Cristian Sbrolli" w:date="2021-01-04T00:28:00Z">
              <w:tcPr>
                <w:tcW w:w="0" w:type="auto"/>
                <w:gridSpan w:val="2"/>
              </w:tcPr>
            </w:tcPrChange>
          </w:tcPr>
          <w:p w14:paraId="470D5958" w14:textId="77777777" w:rsidR="00C86CCE" w:rsidRPr="00801F40" w:rsidRDefault="00C86CCE">
            <w:pPr>
              <w:jc w:val="center"/>
              <w:rPr>
                <w:ins w:id="2989" w:author="Cristian Sbrolli" w:date="2021-01-04T00:03:00Z"/>
                <w:sz w:val="28"/>
                <w:szCs w:val="28"/>
                <w:rPrChange w:id="2990" w:author="Etion Pinari" w:date="2021-01-06T12:27:00Z">
                  <w:rPr>
                    <w:ins w:id="2991" w:author="Cristian Sbrolli" w:date="2021-01-04T00:03:00Z"/>
                  </w:rPr>
                </w:rPrChange>
              </w:rPr>
              <w:pPrChange w:id="2992" w:author="Cristian Sbrolli" w:date="2021-01-04T00:14:00Z">
                <w:pPr>
                  <w:framePr w:hSpace="180" w:wrap="around" w:vAnchor="text" w:hAnchor="margin" w:y="66"/>
                </w:pPr>
              </w:pPrChange>
            </w:pPr>
          </w:p>
        </w:tc>
        <w:tc>
          <w:tcPr>
            <w:tcW w:w="0" w:type="auto"/>
            <w:tcPrChange w:id="2993" w:author="Cristian Sbrolli" w:date="2021-01-04T00:28:00Z">
              <w:tcPr>
                <w:tcW w:w="0" w:type="auto"/>
                <w:gridSpan w:val="2"/>
              </w:tcPr>
            </w:tcPrChange>
          </w:tcPr>
          <w:p w14:paraId="662956B7" w14:textId="77777777" w:rsidR="00C86CCE" w:rsidRPr="00801F40" w:rsidRDefault="00C86CCE">
            <w:pPr>
              <w:jc w:val="center"/>
              <w:rPr>
                <w:ins w:id="2994" w:author="Cristian Sbrolli" w:date="2021-01-04T00:03:00Z"/>
                <w:sz w:val="28"/>
                <w:szCs w:val="28"/>
                <w:rPrChange w:id="2995" w:author="Etion Pinari" w:date="2021-01-06T12:27:00Z">
                  <w:rPr>
                    <w:ins w:id="2996" w:author="Cristian Sbrolli" w:date="2021-01-04T00:03:00Z"/>
                  </w:rPr>
                </w:rPrChange>
              </w:rPr>
              <w:pPrChange w:id="2997" w:author="Cristian Sbrolli" w:date="2021-01-04T00:14:00Z">
                <w:pPr>
                  <w:framePr w:hSpace="180" w:wrap="around" w:vAnchor="text" w:hAnchor="margin" w:y="66"/>
                </w:pPr>
              </w:pPrChange>
            </w:pPr>
          </w:p>
        </w:tc>
        <w:tc>
          <w:tcPr>
            <w:tcW w:w="0" w:type="auto"/>
            <w:tcPrChange w:id="2998" w:author="Cristian Sbrolli" w:date="2021-01-04T00:28:00Z">
              <w:tcPr>
                <w:tcW w:w="0" w:type="auto"/>
              </w:tcPr>
            </w:tcPrChange>
          </w:tcPr>
          <w:p w14:paraId="50452602" w14:textId="77777777" w:rsidR="00C86CCE" w:rsidRPr="00801F40" w:rsidRDefault="00C86CCE">
            <w:pPr>
              <w:jc w:val="center"/>
              <w:rPr>
                <w:ins w:id="2999" w:author="Cristian Sbrolli" w:date="2021-01-04T00:10:00Z"/>
                <w:sz w:val="28"/>
                <w:szCs w:val="28"/>
                <w:rPrChange w:id="3000" w:author="Etion Pinari" w:date="2021-01-06T12:27:00Z">
                  <w:rPr>
                    <w:ins w:id="3001" w:author="Cristian Sbrolli" w:date="2021-01-04T00:10:00Z"/>
                  </w:rPr>
                </w:rPrChange>
              </w:rPr>
              <w:pPrChange w:id="3002" w:author="Cristian Sbrolli" w:date="2021-01-04T00:14:00Z">
                <w:pPr>
                  <w:framePr w:hSpace="180" w:wrap="around" w:vAnchor="text" w:hAnchor="margin" w:y="66"/>
                </w:pPr>
              </w:pPrChange>
            </w:pPr>
          </w:p>
        </w:tc>
        <w:tc>
          <w:tcPr>
            <w:tcW w:w="0" w:type="auto"/>
            <w:tcPrChange w:id="3003" w:author="Cristian Sbrolli" w:date="2021-01-04T00:28:00Z">
              <w:tcPr>
                <w:tcW w:w="0" w:type="auto"/>
                <w:gridSpan w:val="2"/>
              </w:tcPr>
            </w:tcPrChange>
          </w:tcPr>
          <w:p w14:paraId="5AF08AD6" w14:textId="76450105" w:rsidR="00C86CCE" w:rsidRPr="00801F40" w:rsidRDefault="00C86CCE">
            <w:pPr>
              <w:jc w:val="center"/>
              <w:rPr>
                <w:ins w:id="3004" w:author="Cristian Sbrolli" w:date="2021-01-04T00:03:00Z"/>
                <w:sz w:val="28"/>
                <w:szCs w:val="28"/>
                <w:rPrChange w:id="3005" w:author="Etion Pinari" w:date="2021-01-06T12:27:00Z">
                  <w:rPr>
                    <w:ins w:id="3006" w:author="Cristian Sbrolli" w:date="2021-01-04T00:03:00Z"/>
                  </w:rPr>
                </w:rPrChange>
              </w:rPr>
              <w:pPrChange w:id="3007" w:author="Cristian Sbrolli" w:date="2021-01-04T00:14:00Z">
                <w:pPr>
                  <w:framePr w:hSpace="180" w:wrap="around" w:vAnchor="text" w:hAnchor="margin" w:y="66"/>
                </w:pPr>
              </w:pPrChange>
            </w:pPr>
          </w:p>
        </w:tc>
        <w:tc>
          <w:tcPr>
            <w:tcW w:w="0" w:type="auto"/>
            <w:tcPrChange w:id="3008" w:author="Cristian Sbrolli" w:date="2021-01-04T00:28:00Z">
              <w:tcPr>
                <w:tcW w:w="0" w:type="auto"/>
                <w:gridSpan w:val="2"/>
              </w:tcPr>
            </w:tcPrChange>
          </w:tcPr>
          <w:p w14:paraId="590B2435" w14:textId="566A0106" w:rsidR="00C86CCE" w:rsidRPr="00801F40" w:rsidRDefault="00C86CCE">
            <w:pPr>
              <w:jc w:val="center"/>
              <w:rPr>
                <w:ins w:id="3009" w:author="Cristian Sbrolli" w:date="2021-01-04T00:03:00Z"/>
                <w:sz w:val="28"/>
                <w:szCs w:val="28"/>
                <w:rPrChange w:id="3010" w:author="Etion Pinari" w:date="2021-01-06T12:27:00Z">
                  <w:rPr>
                    <w:ins w:id="3011" w:author="Cristian Sbrolli" w:date="2021-01-04T00:03:00Z"/>
                  </w:rPr>
                </w:rPrChange>
              </w:rPr>
              <w:pPrChange w:id="3012" w:author="Cristian Sbrolli" w:date="2021-01-04T00:14:00Z">
                <w:pPr>
                  <w:framePr w:hSpace="180" w:wrap="around" w:vAnchor="text" w:hAnchor="margin" w:y="66"/>
                </w:pPr>
              </w:pPrChange>
            </w:pPr>
            <w:ins w:id="3013" w:author="Cristian Sbrolli" w:date="2021-01-04T00:15:00Z">
              <w:r w:rsidRPr="00801F40">
                <w:rPr>
                  <w:b/>
                  <w:bCs/>
                  <w:sz w:val="28"/>
                  <w:szCs w:val="28"/>
                  <w:rPrChange w:id="3014" w:author="Etion Pinari" w:date="2021-01-06T12:27:00Z">
                    <w:rPr>
                      <w:b/>
                      <w:bCs/>
                      <w:sz w:val="28"/>
                      <w:szCs w:val="28"/>
                    </w:rPr>
                  </w:rPrChange>
                </w:rPr>
                <w:t>×</w:t>
              </w:r>
            </w:ins>
          </w:p>
        </w:tc>
        <w:tc>
          <w:tcPr>
            <w:tcW w:w="0" w:type="auto"/>
            <w:tcPrChange w:id="3015" w:author="Cristian Sbrolli" w:date="2021-01-04T00:28:00Z">
              <w:tcPr>
                <w:tcW w:w="0" w:type="auto"/>
              </w:tcPr>
            </w:tcPrChange>
          </w:tcPr>
          <w:p w14:paraId="1B78F7BF" w14:textId="77777777" w:rsidR="00C86CCE" w:rsidRPr="00801F40" w:rsidRDefault="00C86CCE">
            <w:pPr>
              <w:jc w:val="center"/>
              <w:rPr>
                <w:ins w:id="3016" w:author="Cristian Sbrolli" w:date="2021-01-04T00:03:00Z"/>
                <w:sz w:val="28"/>
                <w:szCs w:val="28"/>
                <w:rPrChange w:id="3017" w:author="Etion Pinari" w:date="2021-01-06T12:27:00Z">
                  <w:rPr>
                    <w:ins w:id="3018" w:author="Cristian Sbrolli" w:date="2021-01-04T00:03:00Z"/>
                  </w:rPr>
                </w:rPrChange>
              </w:rPr>
              <w:pPrChange w:id="3019" w:author="Cristian Sbrolli" w:date="2021-01-04T00:14:00Z">
                <w:pPr>
                  <w:framePr w:hSpace="180" w:wrap="around" w:vAnchor="text" w:hAnchor="margin" w:y="66"/>
                </w:pPr>
              </w:pPrChange>
            </w:pPr>
          </w:p>
        </w:tc>
        <w:tc>
          <w:tcPr>
            <w:tcW w:w="0" w:type="auto"/>
            <w:tcPrChange w:id="3020" w:author="Cristian Sbrolli" w:date="2021-01-04T00:28:00Z">
              <w:tcPr>
                <w:tcW w:w="0" w:type="auto"/>
                <w:gridSpan w:val="2"/>
              </w:tcPr>
            </w:tcPrChange>
          </w:tcPr>
          <w:p w14:paraId="0AC522D9" w14:textId="3BB62E1A" w:rsidR="00C86CCE" w:rsidRPr="00801F40" w:rsidRDefault="00C86CCE">
            <w:pPr>
              <w:jc w:val="center"/>
              <w:rPr>
                <w:ins w:id="3021" w:author="Cristian Sbrolli" w:date="2021-01-04T00:03:00Z"/>
                <w:sz w:val="28"/>
                <w:szCs w:val="28"/>
                <w:rPrChange w:id="3022" w:author="Etion Pinari" w:date="2021-01-06T12:27:00Z">
                  <w:rPr>
                    <w:ins w:id="3023" w:author="Cristian Sbrolli" w:date="2021-01-04T00:03:00Z"/>
                  </w:rPr>
                </w:rPrChange>
              </w:rPr>
              <w:pPrChange w:id="3024" w:author="Cristian Sbrolli" w:date="2021-01-04T00:14:00Z">
                <w:pPr>
                  <w:framePr w:hSpace="180" w:wrap="around" w:vAnchor="text" w:hAnchor="margin" w:y="66"/>
                </w:pPr>
              </w:pPrChange>
            </w:pPr>
            <w:ins w:id="3025" w:author="Cristian Sbrolli" w:date="2021-01-04T00:15:00Z">
              <w:r w:rsidRPr="00801F40">
                <w:rPr>
                  <w:b/>
                  <w:bCs/>
                  <w:sz w:val="28"/>
                  <w:szCs w:val="28"/>
                  <w:rPrChange w:id="3026" w:author="Etion Pinari" w:date="2021-01-06T12:27:00Z">
                    <w:rPr>
                      <w:b/>
                      <w:bCs/>
                      <w:sz w:val="28"/>
                      <w:szCs w:val="28"/>
                    </w:rPr>
                  </w:rPrChange>
                </w:rPr>
                <w:t>×</w:t>
              </w:r>
            </w:ins>
          </w:p>
        </w:tc>
        <w:tc>
          <w:tcPr>
            <w:tcW w:w="0" w:type="auto"/>
            <w:tcPrChange w:id="3027" w:author="Cristian Sbrolli" w:date="2021-01-04T00:28:00Z">
              <w:tcPr>
                <w:tcW w:w="0" w:type="auto"/>
                <w:gridSpan w:val="2"/>
              </w:tcPr>
            </w:tcPrChange>
          </w:tcPr>
          <w:p w14:paraId="47D684BF" w14:textId="77777777" w:rsidR="00C86CCE" w:rsidRPr="00801F40" w:rsidRDefault="00C86CCE">
            <w:pPr>
              <w:jc w:val="center"/>
              <w:rPr>
                <w:ins w:id="3028" w:author="Cristian Sbrolli" w:date="2021-01-04T00:03:00Z"/>
                <w:sz w:val="28"/>
                <w:szCs w:val="28"/>
                <w:rPrChange w:id="3029" w:author="Etion Pinari" w:date="2021-01-06T12:27:00Z">
                  <w:rPr>
                    <w:ins w:id="3030" w:author="Cristian Sbrolli" w:date="2021-01-04T00:03:00Z"/>
                  </w:rPr>
                </w:rPrChange>
              </w:rPr>
              <w:pPrChange w:id="3031" w:author="Cristian Sbrolli" w:date="2021-01-04T00:14:00Z">
                <w:pPr>
                  <w:framePr w:hSpace="180" w:wrap="around" w:vAnchor="text" w:hAnchor="margin" w:y="66"/>
                </w:pPr>
              </w:pPrChange>
            </w:pPr>
          </w:p>
        </w:tc>
      </w:tr>
      <w:tr w:rsidR="00E84E6D" w:rsidRPr="00801F40" w14:paraId="23420583" w14:textId="77777777" w:rsidTr="00E84E6D">
        <w:tblPrEx>
          <w:tblPrExChange w:id="3032" w:author="Cristian Sbrolli" w:date="2021-01-04T00:28:00Z">
            <w:tblPrEx>
              <w:tblLayout w:type="fixed"/>
            </w:tblPrEx>
          </w:tblPrExChange>
        </w:tblPrEx>
        <w:trPr>
          <w:ins w:id="3033" w:author="Cristian Sbrolli" w:date="2021-01-04T00:03:00Z"/>
        </w:trPr>
        <w:tc>
          <w:tcPr>
            <w:tcW w:w="0" w:type="auto"/>
            <w:shd w:val="clear" w:color="auto" w:fill="F4B083" w:themeFill="accent2" w:themeFillTint="99"/>
            <w:tcPrChange w:id="3034" w:author="Cristian Sbrolli" w:date="2021-01-04T00:28:00Z">
              <w:tcPr>
                <w:tcW w:w="1463" w:type="dxa"/>
                <w:gridSpan w:val="2"/>
              </w:tcPr>
            </w:tcPrChange>
          </w:tcPr>
          <w:p w14:paraId="512B3410" w14:textId="73443BDC" w:rsidR="00C86CCE" w:rsidRPr="00801F40" w:rsidRDefault="00C86CCE">
            <w:pPr>
              <w:jc w:val="center"/>
              <w:rPr>
                <w:ins w:id="3035" w:author="Cristian Sbrolli" w:date="2021-01-04T00:03:00Z"/>
                <w:sz w:val="28"/>
                <w:szCs w:val="28"/>
                <w:rPrChange w:id="3036" w:author="Etion Pinari" w:date="2021-01-06T12:27:00Z">
                  <w:rPr>
                    <w:ins w:id="3037" w:author="Cristian Sbrolli" w:date="2021-01-04T00:03:00Z"/>
                  </w:rPr>
                </w:rPrChange>
              </w:rPr>
              <w:pPrChange w:id="3038" w:author="Cristian Sbrolli" w:date="2021-01-04T00:14:00Z">
                <w:pPr>
                  <w:framePr w:hSpace="180" w:wrap="around" w:vAnchor="text" w:hAnchor="margin" w:y="66"/>
                </w:pPr>
              </w:pPrChange>
            </w:pPr>
            <w:ins w:id="3039" w:author="Cristian Sbrolli" w:date="2021-01-04T00:04:00Z">
              <w:r w:rsidRPr="00801F40">
                <w:rPr>
                  <w:sz w:val="28"/>
                  <w:szCs w:val="28"/>
                  <w:rPrChange w:id="3040" w:author="Etion Pinari" w:date="2021-01-06T12:27:00Z">
                    <w:rPr/>
                  </w:rPrChange>
                </w:rPr>
                <w:t>R3</w:t>
              </w:r>
            </w:ins>
          </w:p>
        </w:tc>
        <w:tc>
          <w:tcPr>
            <w:tcW w:w="0" w:type="auto"/>
            <w:tcPrChange w:id="3041" w:author="Cristian Sbrolli" w:date="2021-01-04T00:28:00Z">
              <w:tcPr>
                <w:tcW w:w="958" w:type="dxa"/>
                <w:gridSpan w:val="2"/>
              </w:tcPr>
            </w:tcPrChange>
          </w:tcPr>
          <w:p w14:paraId="55D41A71" w14:textId="1E878CA4" w:rsidR="00C86CCE" w:rsidRPr="00801F40" w:rsidRDefault="00C86CCE">
            <w:pPr>
              <w:jc w:val="center"/>
              <w:rPr>
                <w:ins w:id="3042" w:author="Cristian Sbrolli" w:date="2021-01-04T00:03:00Z"/>
                <w:sz w:val="28"/>
                <w:szCs w:val="28"/>
                <w:rPrChange w:id="3043" w:author="Etion Pinari" w:date="2021-01-06T12:27:00Z">
                  <w:rPr>
                    <w:ins w:id="3044" w:author="Cristian Sbrolli" w:date="2021-01-04T00:03:00Z"/>
                  </w:rPr>
                </w:rPrChange>
              </w:rPr>
              <w:pPrChange w:id="3045" w:author="Cristian Sbrolli" w:date="2021-01-04T00:14:00Z">
                <w:pPr>
                  <w:framePr w:hSpace="180" w:wrap="around" w:vAnchor="text" w:hAnchor="margin" w:y="66"/>
                </w:pPr>
              </w:pPrChange>
            </w:pPr>
          </w:p>
        </w:tc>
        <w:tc>
          <w:tcPr>
            <w:tcW w:w="0" w:type="auto"/>
            <w:tcPrChange w:id="3046" w:author="Cristian Sbrolli" w:date="2021-01-04T00:28:00Z">
              <w:tcPr>
                <w:tcW w:w="845" w:type="dxa"/>
                <w:gridSpan w:val="2"/>
              </w:tcPr>
            </w:tcPrChange>
          </w:tcPr>
          <w:p w14:paraId="45074468" w14:textId="77777777" w:rsidR="00C86CCE" w:rsidRPr="00801F40" w:rsidRDefault="00C86CCE">
            <w:pPr>
              <w:jc w:val="center"/>
              <w:rPr>
                <w:ins w:id="3047" w:author="Cristian Sbrolli" w:date="2021-01-04T00:03:00Z"/>
                <w:sz w:val="28"/>
                <w:szCs w:val="28"/>
                <w:rPrChange w:id="3048" w:author="Etion Pinari" w:date="2021-01-06T12:27:00Z">
                  <w:rPr>
                    <w:ins w:id="3049" w:author="Cristian Sbrolli" w:date="2021-01-04T00:03:00Z"/>
                  </w:rPr>
                </w:rPrChange>
              </w:rPr>
              <w:pPrChange w:id="3050" w:author="Cristian Sbrolli" w:date="2021-01-04T00:14:00Z">
                <w:pPr>
                  <w:framePr w:hSpace="180" w:wrap="around" w:vAnchor="text" w:hAnchor="margin" w:y="66"/>
                </w:pPr>
              </w:pPrChange>
            </w:pPr>
          </w:p>
        </w:tc>
        <w:tc>
          <w:tcPr>
            <w:tcW w:w="0" w:type="auto"/>
            <w:tcPrChange w:id="3051" w:author="Cristian Sbrolli" w:date="2021-01-04T00:28:00Z">
              <w:tcPr>
                <w:tcW w:w="1248" w:type="dxa"/>
                <w:gridSpan w:val="3"/>
              </w:tcPr>
            </w:tcPrChange>
          </w:tcPr>
          <w:p w14:paraId="42D81E13" w14:textId="038BFFB6" w:rsidR="00C86CCE" w:rsidRPr="00801F40" w:rsidRDefault="00C86CCE">
            <w:pPr>
              <w:jc w:val="center"/>
              <w:rPr>
                <w:ins w:id="3052" w:author="Cristian Sbrolli" w:date="2021-01-04T00:03:00Z"/>
                <w:sz w:val="28"/>
                <w:szCs w:val="28"/>
                <w:rPrChange w:id="3053" w:author="Etion Pinari" w:date="2021-01-06T12:27:00Z">
                  <w:rPr>
                    <w:ins w:id="3054" w:author="Cristian Sbrolli" w:date="2021-01-04T00:03:00Z"/>
                  </w:rPr>
                </w:rPrChange>
              </w:rPr>
              <w:pPrChange w:id="3055" w:author="Cristian Sbrolli" w:date="2021-01-04T00:14:00Z">
                <w:pPr>
                  <w:framePr w:hSpace="180" w:wrap="around" w:vAnchor="text" w:hAnchor="margin" w:y="66"/>
                </w:pPr>
              </w:pPrChange>
            </w:pPr>
            <w:ins w:id="3056" w:author="Cristian Sbrolli" w:date="2021-01-04T00:15:00Z">
              <w:r w:rsidRPr="00801F40">
                <w:rPr>
                  <w:b/>
                  <w:bCs/>
                  <w:sz w:val="28"/>
                  <w:szCs w:val="28"/>
                  <w:rPrChange w:id="3057" w:author="Etion Pinari" w:date="2021-01-06T12:27:00Z">
                    <w:rPr>
                      <w:b/>
                      <w:bCs/>
                      <w:sz w:val="28"/>
                      <w:szCs w:val="28"/>
                    </w:rPr>
                  </w:rPrChange>
                </w:rPr>
                <w:t>×</w:t>
              </w:r>
            </w:ins>
          </w:p>
        </w:tc>
        <w:tc>
          <w:tcPr>
            <w:tcW w:w="0" w:type="auto"/>
            <w:tcPrChange w:id="3058" w:author="Cristian Sbrolli" w:date="2021-01-04T00:28:00Z">
              <w:tcPr>
                <w:tcW w:w="861" w:type="dxa"/>
                <w:gridSpan w:val="2"/>
              </w:tcPr>
            </w:tcPrChange>
          </w:tcPr>
          <w:p w14:paraId="5344898D" w14:textId="77777777" w:rsidR="00C86CCE" w:rsidRPr="00801F40" w:rsidRDefault="00C86CCE">
            <w:pPr>
              <w:jc w:val="center"/>
              <w:rPr>
                <w:ins w:id="3059" w:author="Cristian Sbrolli" w:date="2021-01-04T00:10:00Z"/>
                <w:sz w:val="28"/>
                <w:szCs w:val="28"/>
                <w:rPrChange w:id="3060" w:author="Etion Pinari" w:date="2021-01-06T12:27:00Z">
                  <w:rPr>
                    <w:ins w:id="3061" w:author="Cristian Sbrolli" w:date="2021-01-04T00:10:00Z"/>
                  </w:rPr>
                </w:rPrChange>
              </w:rPr>
              <w:pPrChange w:id="3062" w:author="Cristian Sbrolli" w:date="2021-01-04T00:14:00Z">
                <w:pPr>
                  <w:framePr w:hSpace="180" w:wrap="around" w:vAnchor="text" w:hAnchor="margin" w:y="66"/>
                </w:pPr>
              </w:pPrChange>
            </w:pPr>
          </w:p>
        </w:tc>
        <w:tc>
          <w:tcPr>
            <w:tcW w:w="0" w:type="auto"/>
            <w:tcPrChange w:id="3063" w:author="Cristian Sbrolli" w:date="2021-01-04T00:28:00Z">
              <w:tcPr>
                <w:tcW w:w="834" w:type="dxa"/>
                <w:gridSpan w:val="3"/>
              </w:tcPr>
            </w:tcPrChange>
          </w:tcPr>
          <w:p w14:paraId="7806A600" w14:textId="07D00B0C" w:rsidR="00C86CCE" w:rsidRPr="00801F40" w:rsidRDefault="00C86CCE">
            <w:pPr>
              <w:jc w:val="center"/>
              <w:rPr>
                <w:ins w:id="3064" w:author="Cristian Sbrolli" w:date="2021-01-04T00:03:00Z"/>
                <w:sz w:val="28"/>
                <w:szCs w:val="28"/>
                <w:rPrChange w:id="3065" w:author="Etion Pinari" w:date="2021-01-06T12:27:00Z">
                  <w:rPr>
                    <w:ins w:id="3066" w:author="Cristian Sbrolli" w:date="2021-01-04T00:03:00Z"/>
                  </w:rPr>
                </w:rPrChange>
              </w:rPr>
              <w:pPrChange w:id="3067" w:author="Cristian Sbrolli" w:date="2021-01-04T00:14:00Z">
                <w:pPr>
                  <w:framePr w:hSpace="180" w:wrap="around" w:vAnchor="text" w:hAnchor="margin" w:y="66"/>
                </w:pPr>
              </w:pPrChange>
            </w:pPr>
          </w:p>
        </w:tc>
        <w:tc>
          <w:tcPr>
            <w:tcW w:w="0" w:type="auto"/>
            <w:tcPrChange w:id="3068" w:author="Cristian Sbrolli" w:date="2021-01-04T00:28:00Z">
              <w:tcPr>
                <w:tcW w:w="845" w:type="dxa"/>
                <w:gridSpan w:val="2"/>
              </w:tcPr>
            </w:tcPrChange>
          </w:tcPr>
          <w:p w14:paraId="321B4BCE" w14:textId="2CDD91E1" w:rsidR="00C86CCE" w:rsidRPr="00801F40" w:rsidRDefault="00C86CCE">
            <w:pPr>
              <w:jc w:val="center"/>
              <w:rPr>
                <w:ins w:id="3069" w:author="Cristian Sbrolli" w:date="2021-01-04T00:03:00Z"/>
                <w:sz w:val="28"/>
                <w:szCs w:val="28"/>
                <w:rPrChange w:id="3070" w:author="Etion Pinari" w:date="2021-01-06T12:27:00Z">
                  <w:rPr>
                    <w:ins w:id="3071" w:author="Cristian Sbrolli" w:date="2021-01-04T00:03:00Z"/>
                  </w:rPr>
                </w:rPrChange>
              </w:rPr>
              <w:pPrChange w:id="3072" w:author="Cristian Sbrolli" w:date="2021-01-04T00:14:00Z">
                <w:pPr>
                  <w:framePr w:hSpace="180" w:wrap="around" w:vAnchor="text" w:hAnchor="margin" w:y="66"/>
                </w:pPr>
              </w:pPrChange>
            </w:pPr>
            <w:ins w:id="3073" w:author="Cristian Sbrolli" w:date="2021-01-04T00:15:00Z">
              <w:r w:rsidRPr="00801F40">
                <w:rPr>
                  <w:b/>
                  <w:bCs/>
                  <w:sz w:val="28"/>
                  <w:szCs w:val="28"/>
                  <w:rPrChange w:id="3074" w:author="Etion Pinari" w:date="2021-01-06T12:27:00Z">
                    <w:rPr>
                      <w:b/>
                      <w:bCs/>
                      <w:sz w:val="28"/>
                      <w:szCs w:val="28"/>
                    </w:rPr>
                  </w:rPrChange>
                </w:rPr>
                <w:t>×</w:t>
              </w:r>
            </w:ins>
          </w:p>
        </w:tc>
        <w:tc>
          <w:tcPr>
            <w:tcW w:w="0" w:type="auto"/>
            <w:tcPrChange w:id="3075" w:author="Cristian Sbrolli" w:date="2021-01-04T00:28:00Z">
              <w:tcPr>
                <w:tcW w:w="884" w:type="dxa"/>
                <w:gridSpan w:val="2"/>
              </w:tcPr>
            </w:tcPrChange>
          </w:tcPr>
          <w:p w14:paraId="5C37F6C6" w14:textId="77777777" w:rsidR="00C86CCE" w:rsidRPr="00801F40" w:rsidRDefault="00C86CCE">
            <w:pPr>
              <w:jc w:val="center"/>
              <w:rPr>
                <w:ins w:id="3076" w:author="Cristian Sbrolli" w:date="2021-01-04T00:03:00Z"/>
                <w:sz w:val="28"/>
                <w:szCs w:val="28"/>
                <w:rPrChange w:id="3077" w:author="Etion Pinari" w:date="2021-01-06T12:27:00Z">
                  <w:rPr>
                    <w:ins w:id="3078" w:author="Cristian Sbrolli" w:date="2021-01-04T00:03:00Z"/>
                  </w:rPr>
                </w:rPrChange>
              </w:rPr>
              <w:pPrChange w:id="3079" w:author="Cristian Sbrolli" w:date="2021-01-04T00:14:00Z">
                <w:pPr>
                  <w:framePr w:hSpace="180" w:wrap="around" w:vAnchor="text" w:hAnchor="margin" w:y="66"/>
                </w:pPr>
              </w:pPrChange>
            </w:pPr>
          </w:p>
        </w:tc>
        <w:tc>
          <w:tcPr>
            <w:tcW w:w="0" w:type="auto"/>
            <w:tcPrChange w:id="3080" w:author="Cristian Sbrolli" w:date="2021-01-04T00:28:00Z">
              <w:tcPr>
                <w:tcW w:w="849" w:type="dxa"/>
              </w:tcPr>
            </w:tcPrChange>
          </w:tcPr>
          <w:p w14:paraId="6A02FB12" w14:textId="4B323762" w:rsidR="00C86CCE" w:rsidRPr="00801F40" w:rsidRDefault="00C86CCE">
            <w:pPr>
              <w:jc w:val="center"/>
              <w:rPr>
                <w:ins w:id="3081" w:author="Cristian Sbrolli" w:date="2021-01-04T00:03:00Z"/>
                <w:sz w:val="28"/>
                <w:szCs w:val="28"/>
                <w:rPrChange w:id="3082" w:author="Etion Pinari" w:date="2021-01-06T12:27:00Z">
                  <w:rPr>
                    <w:ins w:id="3083" w:author="Cristian Sbrolli" w:date="2021-01-04T00:03:00Z"/>
                  </w:rPr>
                </w:rPrChange>
              </w:rPr>
              <w:pPrChange w:id="3084" w:author="Cristian Sbrolli" w:date="2021-01-04T00:14:00Z">
                <w:pPr>
                  <w:framePr w:hSpace="180" w:wrap="around" w:vAnchor="text" w:hAnchor="margin" w:y="66"/>
                </w:pPr>
              </w:pPrChange>
            </w:pPr>
            <w:ins w:id="3085" w:author="Cristian Sbrolli" w:date="2021-01-04T00:15:00Z">
              <w:r w:rsidRPr="00801F40">
                <w:rPr>
                  <w:b/>
                  <w:bCs/>
                  <w:sz w:val="28"/>
                  <w:szCs w:val="28"/>
                  <w:rPrChange w:id="3086" w:author="Etion Pinari" w:date="2021-01-06T12:27:00Z">
                    <w:rPr>
                      <w:b/>
                      <w:bCs/>
                      <w:sz w:val="28"/>
                      <w:szCs w:val="28"/>
                    </w:rPr>
                  </w:rPrChange>
                </w:rPr>
                <w:t>×</w:t>
              </w:r>
            </w:ins>
          </w:p>
        </w:tc>
        <w:tc>
          <w:tcPr>
            <w:tcW w:w="0" w:type="auto"/>
            <w:tcPrChange w:id="3087" w:author="Cristian Sbrolli" w:date="2021-01-04T00:28:00Z">
              <w:tcPr>
                <w:tcW w:w="841" w:type="dxa"/>
              </w:tcPr>
            </w:tcPrChange>
          </w:tcPr>
          <w:p w14:paraId="0F66C605" w14:textId="608391DA" w:rsidR="00C86CCE" w:rsidRPr="00801F40" w:rsidRDefault="00C86CCE">
            <w:pPr>
              <w:jc w:val="center"/>
              <w:rPr>
                <w:ins w:id="3088" w:author="Cristian Sbrolli" w:date="2021-01-04T00:03:00Z"/>
                <w:sz w:val="28"/>
                <w:szCs w:val="28"/>
                <w:rPrChange w:id="3089" w:author="Etion Pinari" w:date="2021-01-06T12:27:00Z">
                  <w:rPr>
                    <w:ins w:id="3090" w:author="Cristian Sbrolli" w:date="2021-01-04T00:03:00Z"/>
                  </w:rPr>
                </w:rPrChange>
              </w:rPr>
              <w:pPrChange w:id="3091" w:author="Cristian Sbrolli" w:date="2021-01-04T00:14:00Z">
                <w:pPr>
                  <w:framePr w:hSpace="180" w:wrap="around" w:vAnchor="text" w:hAnchor="margin" w:y="66"/>
                </w:pPr>
              </w:pPrChange>
            </w:pPr>
            <w:ins w:id="3092" w:author="Cristian Sbrolli" w:date="2021-01-04T00:15:00Z">
              <w:r w:rsidRPr="00801F40">
                <w:rPr>
                  <w:b/>
                  <w:bCs/>
                  <w:sz w:val="28"/>
                  <w:szCs w:val="28"/>
                  <w:rPrChange w:id="3093" w:author="Etion Pinari" w:date="2021-01-06T12:27:00Z">
                    <w:rPr>
                      <w:b/>
                      <w:bCs/>
                      <w:sz w:val="28"/>
                      <w:szCs w:val="28"/>
                    </w:rPr>
                  </w:rPrChange>
                </w:rPr>
                <w:t>×</w:t>
              </w:r>
            </w:ins>
          </w:p>
        </w:tc>
      </w:tr>
      <w:tr w:rsidR="00E84E6D" w:rsidRPr="00801F40" w14:paraId="0DC591CA" w14:textId="77777777" w:rsidTr="00E84E6D">
        <w:tblPrEx>
          <w:tblPrExChange w:id="3094" w:author="Cristian Sbrolli" w:date="2021-01-04T00:28:00Z">
            <w:tblPrEx>
              <w:tblLayout w:type="fixed"/>
            </w:tblPrEx>
          </w:tblPrExChange>
        </w:tblPrEx>
        <w:trPr>
          <w:ins w:id="3095" w:author="Cristian Sbrolli" w:date="2021-01-04T00:03:00Z"/>
        </w:trPr>
        <w:tc>
          <w:tcPr>
            <w:tcW w:w="0" w:type="auto"/>
            <w:shd w:val="clear" w:color="auto" w:fill="F4B083" w:themeFill="accent2" w:themeFillTint="99"/>
            <w:tcPrChange w:id="3096" w:author="Cristian Sbrolli" w:date="2021-01-04T00:28:00Z">
              <w:tcPr>
                <w:tcW w:w="1463" w:type="dxa"/>
                <w:gridSpan w:val="2"/>
              </w:tcPr>
            </w:tcPrChange>
          </w:tcPr>
          <w:p w14:paraId="1F764E0D" w14:textId="2EE79424" w:rsidR="00C86CCE" w:rsidRPr="00801F40" w:rsidRDefault="00C86CCE">
            <w:pPr>
              <w:jc w:val="center"/>
              <w:rPr>
                <w:ins w:id="3097" w:author="Cristian Sbrolli" w:date="2021-01-04T00:03:00Z"/>
                <w:sz w:val="28"/>
                <w:szCs w:val="28"/>
                <w:rPrChange w:id="3098" w:author="Etion Pinari" w:date="2021-01-06T12:27:00Z">
                  <w:rPr>
                    <w:ins w:id="3099" w:author="Cristian Sbrolli" w:date="2021-01-04T00:03:00Z"/>
                  </w:rPr>
                </w:rPrChange>
              </w:rPr>
              <w:pPrChange w:id="3100" w:author="Cristian Sbrolli" w:date="2021-01-04T00:14:00Z">
                <w:pPr>
                  <w:framePr w:hSpace="180" w:wrap="around" w:vAnchor="text" w:hAnchor="margin" w:y="66"/>
                </w:pPr>
              </w:pPrChange>
            </w:pPr>
            <w:ins w:id="3101" w:author="Cristian Sbrolli" w:date="2021-01-04T00:04:00Z">
              <w:r w:rsidRPr="00801F40">
                <w:rPr>
                  <w:sz w:val="28"/>
                  <w:szCs w:val="28"/>
                  <w:rPrChange w:id="3102" w:author="Etion Pinari" w:date="2021-01-06T12:27:00Z">
                    <w:rPr/>
                  </w:rPrChange>
                </w:rPr>
                <w:t>R4</w:t>
              </w:r>
            </w:ins>
          </w:p>
        </w:tc>
        <w:tc>
          <w:tcPr>
            <w:tcW w:w="0" w:type="auto"/>
            <w:tcPrChange w:id="3103" w:author="Cristian Sbrolli" w:date="2021-01-04T00:28:00Z">
              <w:tcPr>
                <w:tcW w:w="958" w:type="dxa"/>
                <w:gridSpan w:val="2"/>
              </w:tcPr>
            </w:tcPrChange>
          </w:tcPr>
          <w:p w14:paraId="36DA295D" w14:textId="01792468" w:rsidR="00C86CCE" w:rsidRPr="00801F40" w:rsidRDefault="00C86CCE">
            <w:pPr>
              <w:jc w:val="center"/>
              <w:rPr>
                <w:ins w:id="3104" w:author="Cristian Sbrolli" w:date="2021-01-04T00:03:00Z"/>
                <w:sz w:val="28"/>
                <w:szCs w:val="28"/>
                <w:rPrChange w:id="3105" w:author="Etion Pinari" w:date="2021-01-06T12:27:00Z">
                  <w:rPr>
                    <w:ins w:id="3106" w:author="Cristian Sbrolli" w:date="2021-01-04T00:03:00Z"/>
                  </w:rPr>
                </w:rPrChange>
              </w:rPr>
              <w:pPrChange w:id="3107" w:author="Cristian Sbrolli" w:date="2021-01-04T00:14:00Z">
                <w:pPr>
                  <w:framePr w:hSpace="180" w:wrap="around" w:vAnchor="text" w:hAnchor="margin" w:y="66"/>
                </w:pPr>
              </w:pPrChange>
            </w:pPr>
          </w:p>
        </w:tc>
        <w:tc>
          <w:tcPr>
            <w:tcW w:w="0" w:type="auto"/>
            <w:tcPrChange w:id="3108" w:author="Cristian Sbrolli" w:date="2021-01-04T00:28:00Z">
              <w:tcPr>
                <w:tcW w:w="845" w:type="dxa"/>
                <w:gridSpan w:val="2"/>
              </w:tcPr>
            </w:tcPrChange>
          </w:tcPr>
          <w:p w14:paraId="6A71A628" w14:textId="77777777" w:rsidR="00C86CCE" w:rsidRPr="00801F40" w:rsidRDefault="00C86CCE">
            <w:pPr>
              <w:jc w:val="center"/>
              <w:rPr>
                <w:ins w:id="3109" w:author="Cristian Sbrolli" w:date="2021-01-04T00:03:00Z"/>
                <w:sz w:val="28"/>
                <w:szCs w:val="28"/>
                <w:rPrChange w:id="3110" w:author="Etion Pinari" w:date="2021-01-06T12:27:00Z">
                  <w:rPr>
                    <w:ins w:id="3111" w:author="Cristian Sbrolli" w:date="2021-01-04T00:03:00Z"/>
                  </w:rPr>
                </w:rPrChange>
              </w:rPr>
              <w:pPrChange w:id="3112" w:author="Cristian Sbrolli" w:date="2021-01-04T00:14:00Z">
                <w:pPr>
                  <w:framePr w:hSpace="180" w:wrap="around" w:vAnchor="text" w:hAnchor="margin" w:y="66"/>
                </w:pPr>
              </w:pPrChange>
            </w:pPr>
          </w:p>
        </w:tc>
        <w:tc>
          <w:tcPr>
            <w:tcW w:w="0" w:type="auto"/>
            <w:tcPrChange w:id="3113" w:author="Cristian Sbrolli" w:date="2021-01-04T00:28:00Z">
              <w:tcPr>
                <w:tcW w:w="1248" w:type="dxa"/>
                <w:gridSpan w:val="3"/>
              </w:tcPr>
            </w:tcPrChange>
          </w:tcPr>
          <w:p w14:paraId="2500306A" w14:textId="57137D00" w:rsidR="00C86CCE" w:rsidRPr="00801F40" w:rsidRDefault="00C86CCE">
            <w:pPr>
              <w:jc w:val="center"/>
              <w:rPr>
                <w:ins w:id="3114" w:author="Cristian Sbrolli" w:date="2021-01-04T00:03:00Z"/>
                <w:sz w:val="28"/>
                <w:szCs w:val="28"/>
                <w:rPrChange w:id="3115" w:author="Etion Pinari" w:date="2021-01-06T12:27:00Z">
                  <w:rPr>
                    <w:ins w:id="3116" w:author="Cristian Sbrolli" w:date="2021-01-04T00:03:00Z"/>
                  </w:rPr>
                </w:rPrChange>
              </w:rPr>
              <w:pPrChange w:id="3117" w:author="Cristian Sbrolli" w:date="2021-01-04T00:14:00Z">
                <w:pPr>
                  <w:framePr w:hSpace="180" w:wrap="around" w:vAnchor="text" w:hAnchor="margin" w:y="66"/>
                </w:pPr>
              </w:pPrChange>
            </w:pPr>
            <w:ins w:id="3118" w:author="Cristian Sbrolli" w:date="2021-01-04T00:16:00Z">
              <w:r w:rsidRPr="00801F40">
                <w:rPr>
                  <w:b/>
                  <w:bCs/>
                  <w:sz w:val="28"/>
                  <w:szCs w:val="28"/>
                  <w:rPrChange w:id="3119" w:author="Etion Pinari" w:date="2021-01-06T12:27:00Z">
                    <w:rPr>
                      <w:b/>
                      <w:bCs/>
                      <w:sz w:val="28"/>
                      <w:szCs w:val="28"/>
                    </w:rPr>
                  </w:rPrChange>
                </w:rPr>
                <w:t>×</w:t>
              </w:r>
            </w:ins>
          </w:p>
        </w:tc>
        <w:tc>
          <w:tcPr>
            <w:tcW w:w="0" w:type="auto"/>
            <w:tcPrChange w:id="3120" w:author="Cristian Sbrolli" w:date="2021-01-04T00:28:00Z">
              <w:tcPr>
                <w:tcW w:w="861" w:type="dxa"/>
                <w:gridSpan w:val="2"/>
              </w:tcPr>
            </w:tcPrChange>
          </w:tcPr>
          <w:p w14:paraId="313F4743" w14:textId="77777777" w:rsidR="00C86CCE" w:rsidRPr="00801F40" w:rsidRDefault="00C86CCE">
            <w:pPr>
              <w:jc w:val="center"/>
              <w:rPr>
                <w:ins w:id="3121" w:author="Cristian Sbrolli" w:date="2021-01-04T00:10:00Z"/>
                <w:sz w:val="28"/>
                <w:szCs w:val="28"/>
                <w:rPrChange w:id="3122" w:author="Etion Pinari" w:date="2021-01-06T12:27:00Z">
                  <w:rPr>
                    <w:ins w:id="3123" w:author="Cristian Sbrolli" w:date="2021-01-04T00:10:00Z"/>
                  </w:rPr>
                </w:rPrChange>
              </w:rPr>
              <w:pPrChange w:id="3124" w:author="Cristian Sbrolli" w:date="2021-01-04T00:14:00Z">
                <w:pPr>
                  <w:framePr w:hSpace="180" w:wrap="around" w:vAnchor="text" w:hAnchor="margin" w:y="66"/>
                </w:pPr>
              </w:pPrChange>
            </w:pPr>
          </w:p>
        </w:tc>
        <w:tc>
          <w:tcPr>
            <w:tcW w:w="0" w:type="auto"/>
            <w:tcPrChange w:id="3125" w:author="Cristian Sbrolli" w:date="2021-01-04T00:28:00Z">
              <w:tcPr>
                <w:tcW w:w="834" w:type="dxa"/>
                <w:gridSpan w:val="3"/>
              </w:tcPr>
            </w:tcPrChange>
          </w:tcPr>
          <w:p w14:paraId="134E0ADB" w14:textId="075DB6ED" w:rsidR="00C86CCE" w:rsidRPr="00801F40" w:rsidRDefault="00C86CCE">
            <w:pPr>
              <w:jc w:val="center"/>
              <w:rPr>
                <w:ins w:id="3126" w:author="Cristian Sbrolli" w:date="2021-01-04T00:03:00Z"/>
                <w:sz w:val="28"/>
                <w:szCs w:val="28"/>
                <w:rPrChange w:id="3127" w:author="Etion Pinari" w:date="2021-01-06T12:27:00Z">
                  <w:rPr>
                    <w:ins w:id="3128" w:author="Cristian Sbrolli" w:date="2021-01-04T00:03:00Z"/>
                  </w:rPr>
                </w:rPrChange>
              </w:rPr>
              <w:pPrChange w:id="3129" w:author="Cristian Sbrolli" w:date="2021-01-04T00:14:00Z">
                <w:pPr>
                  <w:framePr w:hSpace="180" w:wrap="around" w:vAnchor="text" w:hAnchor="margin" w:y="66"/>
                </w:pPr>
              </w:pPrChange>
            </w:pPr>
          </w:p>
        </w:tc>
        <w:tc>
          <w:tcPr>
            <w:tcW w:w="0" w:type="auto"/>
            <w:tcPrChange w:id="3130" w:author="Cristian Sbrolli" w:date="2021-01-04T00:28:00Z">
              <w:tcPr>
                <w:tcW w:w="845" w:type="dxa"/>
                <w:gridSpan w:val="2"/>
              </w:tcPr>
            </w:tcPrChange>
          </w:tcPr>
          <w:p w14:paraId="34033DD0" w14:textId="77777777" w:rsidR="00C86CCE" w:rsidRPr="00801F40" w:rsidRDefault="00C86CCE">
            <w:pPr>
              <w:jc w:val="center"/>
              <w:rPr>
                <w:ins w:id="3131" w:author="Cristian Sbrolli" w:date="2021-01-04T00:03:00Z"/>
                <w:sz w:val="28"/>
                <w:szCs w:val="28"/>
                <w:rPrChange w:id="3132" w:author="Etion Pinari" w:date="2021-01-06T12:27:00Z">
                  <w:rPr>
                    <w:ins w:id="3133" w:author="Cristian Sbrolli" w:date="2021-01-04T00:03:00Z"/>
                  </w:rPr>
                </w:rPrChange>
              </w:rPr>
              <w:pPrChange w:id="3134" w:author="Cristian Sbrolli" w:date="2021-01-04T00:14:00Z">
                <w:pPr>
                  <w:framePr w:hSpace="180" w:wrap="around" w:vAnchor="text" w:hAnchor="margin" w:y="66"/>
                </w:pPr>
              </w:pPrChange>
            </w:pPr>
          </w:p>
        </w:tc>
        <w:tc>
          <w:tcPr>
            <w:tcW w:w="0" w:type="auto"/>
            <w:tcPrChange w:id="3135" w:author="Cristian Sbrolli" w:date="2021-01-04T00:28:00Z">
              <w:tcPr>
                <w:tcW w:w="884" w:type="dxa"/>
                <w:gridSpan w:val="2"/>
              </w:tcPr>
            </w:tcPrChange>
          </w:tcPr>
          <w:p w14:paraId="7B672E9F" w14:textId="77777777" w:rsidR="00C86CCE" w:rsidRPr="00801F40" w:rsidRDefault="00C86CCE">
            <w:pPr>
              <w:jc w:val="center"/>
              <w:rPr>
                <w:ins w:id="3136" w:author="Cristian Sbrolli" w:date="2021-01-04T00:03:00Z"/>
                <w:sz w:val="28"/>
                <w:szCs w:val="28"/>
                <w:rPrChange w:id="3137" w:author="Etion Pinari" w:date="2021-01-06T12:27:00Z">
                  <w:rPr>
                    <w:ins w:id="3138" w:author="Cristian Sbrolli" w:date="2021-01-04T00:03:00Z"/>
                  </w:rPr>
                </w:rPrChange>
              </w:rPr>
              <w:pPrChange w:id="3139" w:author="Cristian Sbrolli" w:date="2021-01-04T00:14:00Z">
                <w:pPr>
                  <w:framePr w:hSpace="180" w:wrap="around" w:vAnchor="text" w:hAnchor="margin" w:y="66"/>
                </w:pPr>
              </w:pPrChange>
            </w:pPr>
          </w:p>
        </w:tc>
        <w:tc>
          <w:tcPr>
            <w:tcW w:w="0" w:type="auto"/>
            <w:tcPrChange w:id="3140" w:author="Cristian Sbrolli" w:date="2021-01-04T00:28:00Z">
              <w:tcPr>
                <w:tcW w:w="849" w:type="dxa"/>
              </w:tcPr>
            </w:tcPrChange>
          </w:tcPr>
          <w:p w14:paraId="407496B4" w14:textId="77777777" w:rsidR="00C86CCE" w:rsidRPr="00801F40" w:rsidRDefault="00C86CCE">
            <w:pPr>
              <w:jc w:val="center"/>
              <w:rPr>
                <w:ins w:id="3141" w:author="Cristian Sbrolli" w:date="2021-01-04T00:03:00Z"/>
                <w:sz w:val="28"/>
                <w:szCs w:val="28"/>
                <w:rPrChange w:id="3142" w:author="Etion Pinari" w:date="2021-01-06T12:27:00Z">
                  <w:rPr>
                    <w:ins w:id="3143" w:author="Cristian Sbrolli" w:date="2021-01-04T00:03:00Z"/>
                  </w:rPr>
                </w:rPrChange>
              </w:rPr>
              <w:pPrChange w:id="3144" w:author="Cristian Sbrolli" w:date="2021-01-04T00:14:00Z">
                <w:pPr>
                  <w:framePr w:hSpace="180" w:wrap="around" w:vAnchor="text" w:hAnchor="margin" w:y="66"/>
                </w:pPr>
              </w:pPrChange>
            </w:pPr>
          </w:p>
        </w:tc>
        <w:tc>
          <w:tcPr>
            <w:tcW w:w="0" w:type="auto"/>
            <w:tcPrChange w:id="3145" w:author="Cristian Sbrolli" w:date="2021-01-04T00:28:00Z">
              <w:tcPr>
                <w:tcW w:w="841" w:type="dxa"/>
              </w:tcPr>
            </w:tcPrChange>
          </w:tcPr>
          <w:p w14:paraId="53C6447E" w14:textId="21AF55DF" w:rsidR="00C86CCE" w:rsidRPr="00801F40" w:rsidRDefault="00C86CCE">
            <w:pPr>
              <w:jc w:val="center"/>
              <w:rPr>
                <w:ins w:id="3146" w:author="Cristian Sbrolli" w:date="2021-01-04T00:03:00Z"/>
                <w:sz w:val="28"/>
                <w:szCs w:val="28"/>
                <w:rPrChange w:id="3147" w:author="Etion Pinari" w:date="2021-01-06T12:27:00Z">
                  <w:rPr>
                    <w:ins w:id="3148" w:author="Cristian Sbrolli" w:date="2021-01-04T00:03:00Z"/>
                  </w:rPr>
                </w:rPrChange>
              </w:rPr>
              <w:pPrChange w:id="3149" w:author="Cristian Sbrolli" w:date="2021-01-04T00:14:00Z">
                <w:pPr>
                  <w:framePr w:hSpace="180" w:wrap="around" w:vAnchor="text" w:hAnchor="margin" w:y="66"/>
                </w:pPr>
              </w:pPrChange>
            </w:pPr>
            <w:ins w:id="3150" w:author="Cristian Sbrolli" w:date="2021-01-04T00:16:00Z">
              <w:r w:rsidRPr="00801F40">
                <w:rPr>
                  <w:b/>
                  <w:bCs/>
                  <w:sz w:val="28"/>
                  <w:szCs w:val="28"/>
                  <w:rPrChange w:id="3151" w:author="Etion Pinari" w:date="2021-01-06T12:27:00Z">
                    <w:rPr>
                      <w:b/>
                      <w:bCs/>
                      <w:sz w:val="28"/>
                      <w:szCs w:val="28"/>
                    </w:rPr>
                  </w:rPrChange>
                </w:rPr>
                <w:t>×</w:t>
              </w:r>
            </w:ins>
          </w:p>
        </w:tc>
      </w:tr>
      <w:tr w:rsidR="00E84E6D" w:rsidRPr="00801F40" w14:paraId="78E81BD1" w14:textId="77777777" w:rsidTr="00E84E6D">
        <w:tblPrEx>
          <w:tblPrExChange w:id="3152" w:author="Cristian Sbrolli" w:date="2021-01-04T00:28:00Z">
            <w:tblPrEx>
              <w:tblLayout w:type="fixed"/>
            </w:tblPrEx>
          </w:tblPrExChange>
        </w:tblPrEx>
        <w:trPr>
          <w:ins w:id="3153" w:author="Cristian Sbrolli" w:date="2021-01-04T00:03:00Z"/>
        </w:trPr>
        <w:tc>
          <w:tcPr>
            <w:tcW w:w="0" w:type="auto"/>
            <w:shd w:val="clear" w:color="auto" w:fill="F4B083" w:themeFill="accent2" w:themeFillTint="99"/>
            <w:tcPrChange w:id="3154" w:author="Cristian Sbrolli" w:date="2021-01-04T00:28:00Z">
              <w:tcPr>
                <w:tcW w:w="1463" w:type="dxa"/>
                <w:gridSpan w:val="2"/>
              </w:tcPr>
            </w:tcPrChange>
          </w:tcPr>
          <w:p w14:paraId="59059364" w14:textId="5AAF0A7C" w:rsidR="00C86CCE" w:rsidRPr="00801F40" w:rsidRDefault="00C86CCE">
            <w:pPr>
              <w:jc w:val="center"/>
              <w:rPr>
                <w:ins w:id="3155" w:author="Cristian Sbrolli" w:date="2021-01-04T00:03:00Z"/>
                <w:sz w:val="28"/>
                <w:szCs w:val="28"/>
                <w:rPrChange w:id="3156" w:author="Etion Pinari" w:date="2021-01-06T12:27:00Z">
                  <w:rPr>
                    <w:ins w:id="3157" w:author="Cristian Sbrolli" w:date="2021-01-04T00:03:00Z"/>
                  </w:rPr>
                </w:rPrChange>
              </w:rPr>
              <w:pPrChange w:id="3158" w:author="Cristian Sbrolli" w:date="2021-01-04T00:14:00Z">
                <w:pPr>
                  <w:framePr w:hSpace="180" w:wrap="around" w:vAnchor="text" w:hAnchor="margin" w:y="66"/>
                </w:pPr>
              </w:pPrChange>
            </w:pPr>
            <w:ins w:id="3159" w:author="Cristian Sbrolli" w:date="2021-01-04T00:04:00Z">
              <w:r w:rsidRPr="00801F40">
                <w:rPr>
                  <w:sz w:val="28"/>
                  <w:szCs w:val="28"/>
                  <w:rPrChange w:id="3160" w:author="Etion Pinari" w:date="2021-01-06T12:27:00Z">
                    <w:rPr/>
                  </w:rPrChange>
                </w:rPr>
                <w:t>R5</w:t>
              </w:r>
            </w:ins>
          </w:p>
        </w:tc>
        <w:tc>
          <w:tcPr>
            <w:tcW w:w="0" w:type="auto"/>
            <w:tcPrChange w:id="3161" w:author="Cristian Sbrolli" w:date="2021-01-04T00:28:00Z">
              <w:tcPr>
                <w:tcW w:w="958" w:type="dxa"/>
                <w:gridSpan w:val="2"/>
              </w:tcPr>
            </w:tcPrChange>
          </w:tcPr>
          <w:p w14:paraId="6F76A75B" w14:textId="189CF8E8" w:rsidR="00C86CCE" w:rsidRPr="00801F40" w:rsidRDefault="00C86CCE">
            <w:pPr>
              <w:jc w:val="center"/>
              <w:rPr>
                <w:ins w:id="3162" w:author="Cristian Sbrolli" w:date="2021-01-04T00:03:00Z"/>
                <w:sz w:val="28"/>
                <w:szCs w:val="28"/>
                <w:rPrChange w:id="3163" w:author="Etion Pinari" w:date="2021-01-06T12:27:00Z">
                  <w:rPr>
                    <w:ins w:id="3164" w:author="Cristian Sbrolli" w:date="2021-01-04T00:03:00Z"/>
                  </w:rPr>
                </w:rPrChange>
              </w:rPr>
              <w:pPrChange w:id="3165" w:author="Cristian Sbrolli" w:date="2021-01-04T00:14:00Z">
                <w:pPr>
                  <w:framePr w:hSpace="180" w:wrap="around" w:vAnchor="text" w:hAnchor="margin" w:y="66"/>
                </w:pPr>
              </w:pPrChange>
            </w:pPr>
          </w:p>
        </w:tc>
        <w:tc>
          <w:tcPr>
            <w:tcW w:w="0" w:type="auto"/>
            <w:tcPrChange w:id="3166" w:author="Cristian Sbrolli" w:date="2021-01-04T00:28:00Z">
              <w:tcPr>
                <w:tcW w:w="845" w:type="dxa"/>
                <w:gridSpan w:val="2"/>
              </w:tcPr>
            </w:tcPrChange>
          </w:tcPr>
          <w:p w14:paraId="35FF3802" w14:textId="77777777" w:rsidR="00C86CCE" w:rsidRPr="00801F40" w:rsidRDefault="00C86CCE">
            <w:pPr>
              <w:jc w:val="center"/>
              <w:rPr>
                <w:ins w:id="3167" w:author="Cristian Sbrolli" w:date="2021-01-04T00:03:00Z"/>
                <w:sz w:val="28"/>
                <w:szCs w:val="28"/>
                <w:rPrChange w:id="3168" w:author="Etion Pinari" w:date="2021-01-06T12:27:00Z">
                  <w:rPr>
                    <w:ins w:id="3169" w:author="Cristian Sbrolli" w:date="2021-01-04T00:03:00Z"/>
                  </w:rPr>
                </w:rPrChange>
              </w:rPr>
              <w:pPrChange w:id="3170" w:author="Cristian Sbrolli" w:date="2021-01-04T00:14:00Z">
                <w:pPr>
                  <w:framePr w:hSpace="180" w:wrap="around" w:vAnchor="text" w:hAnchor="margin" w:y="66"/>
                </w:pPr>
              </w:pPrChange>
            </w:pPr>
          </w:p>
        </w:tc>
        <w:tc>
          <w:tcPr>
            <w:tcW w:w="0" w:type="auto"/>
            <w:tcPrChange w:id="3171" w:author="Cristian Sbrolli" w:date="2021-01-04T00:28:00Z">
              <w:tcPr>
                <w:tcW w:w="1248" w:type="dxa"/>
                <w:gridSpan w:val="3"/>
              </w:tcPr>
            </w:tcPrChange>
          </w:tcPr>
          <w:p w14:paraId="1B147893" w14:textId="77777777" w:rsidR="00C86CCE" w:rsidRPr="00801F40" w:rsidRDefault="00C86CCE">
            <w:pPr>
              <w:jc w:val="center"/>
              <w:rPr>
                <w:ins w:id="3172" w:author="Cristian Sbrolli" w:date="2021-01-04T00:03:00Z"/>
                <w:sz w:val="28"/>
                <w:szCs w:val="28"/>
                <w:rPrChange w:id="3173" w:author="Etion Pinari" w:date="2021-01-06T12:27:00Z">
                  <w:rPr>
                    <w:ins w:id="3174" w:author="Cristian Sbrolli" w:date="2021-01-04T00:03:00Z"/>
                  </w:rPr>
                </w:rPrChange>
              </w:rPr>
              <w:pPrChange w:id="3175" w:author="Cristian Sbrolli" w:date="2021-01-04T00:14:00Z">
                <w:pPr>
                  <w:framePr w:hSpace="180" w:wrap="around" w:vAnchor="text" w:hAnchor="margin" w:y="66"/>
                </w:pPr>
              </w:pPrChange>
            </w:pPr>
          </w:p>
        </w:tc>
        <w:tc>
          <w:tcPr>
            <w:tcW w:w="0" w:type="auto"/>
            <w:tcPrChange w:id="3176" w:author="Cristian Sbrolli" w:date="2021-01-04T00:28:00Z">
              <w:tcPr>
                <w:tcW w:w="861" w:type="dxa"/>
                <w:gridSpan w:val="2"/>
              </w:tcPr>
            </w:tcPrChange>
          </w:tcPr>
          <w:p w14:paraId="33E0432D" w14:textId="77777777" w:rsidR="00C86CCE" w:rsidRPr="00801F40" w:rsidRDefault="00C86CCE">
            <w:pPr>
              <w:jc w:val="center"/>
              <w:rPr>
                <w:ins w:id="3177" w:author="Cristian Sbrolli" w:date="2021-01-04T00:10:00Z"/>
                <w:sz w:val="28"/>
                <w:szCs w:val="28"/>
                <w:rPrChange w:id="3178" w:author="Etion Pinari" w:date="2021-01-06T12:27:00Z">
                  <w:rPr>
                    <w:ins w:id="3179" w:author="Cristian Sbrolli" w:date="2021-01-04T00:10:00Z"/>
                  </w:rPr>
                </w:rPrChange>
              </w:rPr>
              <w:pPrChange w:id="3180" w:author="Cristian Sbrolli" w:date="2021-01-04T00:14:00Z">
                <w:pPr>
                  <w:framePr w:hSpace="180" w:wrap="around" w:vAnchor="text" w:hAnchor="margin" w:y="66"/>
                </w:pPr>
              </w:pPrChange>
            </w:pPr>
          </w:p>
        </w:tc>
        <w:tc>
          <w:tcPr>
            <w:tcW w:w="0" w:type="auto"/>
            <w:tcPrChange w:id="3181" w:author="Cristian Sbrolli" w:date="2021-01-04T00:28:00Z">
              <w:tcPr>
                <w:tcW w:w="834" w:type="dxa"/>
                <w:gridSpan w:val="3"/>
              </w:tcPr>
            </w:tcPrChange>
          </w:tcPr>
          <w:p w14:paraId="7B625CB1" w14:textId="639DB2C6" w:rsidR="00C86CCE" w:rsidRPr="00801F40" w:rsidRDefault="00C86CCE">
            <w:pPr>
              <w:jc w:val="center"/>
              <w:rPr>
                <w:ins w:id="3182" w:author="Cristian Sbrolli" w:date="2021-01-04T00:03:00Z"/>
                <w:sz w:val="28"/>
                <w:szCs w:val="28"/>
                <w:rPrChange w:id="3183" w:author="Etion Pinari" w:date="2021-01-06T12:27:00Z">
                  <w:rPr>
                    <w:ins w:id="3184" w:author="Cristian Sbrolli" w:date="2021-01-04T00:03:00Z"/>
                  </w:rPr>
                </w:rPrChange>
              </w:rPr>
              <w:pPrChange w:id="3185" w:author="Cristian Sbrolli" w:date="2021-01-04T00:14:00Z">
                <w:pPr>
                  <w:framePr w:hSpace="180" w:wrap="around" w:vAnchor="text" w:hAnchor="margin" w:y="66"/>
                </w:pPr>
              </w:pPrChange>
            </w:pPr>
          </w:p>
        </w:tc>
        <w:tc>
          <w:tcPr>
            <w:tcW w:w="0" w:type="auto"/>
            <w:tcPrChange w:id="3186" w:author="Cristian Sbrolli" w:date="2021-01-04T00:28:00Z">
              <w:tcPr>
                <w:tcW w:w="845" w:type="dxa"/>
                <w:gridSpan w:val="2"/>
              </w:tcPr>
            </w:tcPrChange>
          </w:tcPr>
          <w:p w14:paraId="078AE279" w14:textId="5E7E22ED" w:rsidR="00C86CCE" w:rsidRPr="00801F40" w:rsidRDefault="00C86CCE">
            <w:pPr>
              <w:jc w:val="center"/>
              <w:rPr>
                <w:ins w:id="3187" w:author="Cristian Sbrolli" w:date="2021-01-04T00:03:00Z"/>
                <w:sz w:val="28"/>
                <w:szCs w:val="28"/>
                <w:rPrChange w:id="3188" w:author="Etion Pinari" w:date="2021-01-06T12:27:00Z">
                  <w:rPr>
                    <w:ins w:id="3189" w:author="Cristian Sbrolli" w:date="2021-01-04T00:03:00Z"/>
                  </w:rPr>
                </w:rPrChange>
              </w:rPr>
              <w:pPrChange w:id="3190" w:author="Cristian Sbrolli" w:date="2021-01-04T00:14:00Z">
                <w:pPr>
                  <w:framePr w:hSpace="180" w:wrap="around" w:vAnchor="text" w:hAnchor="margin" w:y="66"/>
                </w:pPr>
              </w:pPrChange>
            </w:pPr>
            <w:ins w:id="3191" w:author="Cristian Sbrolli" w:date="2021-01-04T00:16:00Z">
              <w:r w:rsidRPr="00801F40">
                <w:rPr>
                  <w:b/>
                  <w:bCs/>
                  <w:sz w:val="28"/>
                  <w:szCs w:val="28"/>
                  <w:rPrChange w:id="3192" w:author="Etion Pinari" w:date="2021-01-06T12:27:00Z">
                    <w:rPr>
                      <w:b/>
                      <w:bCs/>
                      <w:sz w:val="28"/>
                      <w:szCs w:val="28"/>
                    </w:rPr>
                  </w:rPrChange>
                </w:rPr>
                <w:t>×</w:t>
              </w:r>
            </w:ins>
          </w:p>
        </w:tc>
        <w:tc>
          <w:tcPr>
            <w:tcW w:w="0" w:type="auto"/>
            <w:tcPrChange w:id="3193" w:author="Cristian Sbrolli" w:date="2021-01-04T00:28:00Z">
              <w:tcPr>
                <w:tcW w:w="884" w:type="dxa"/>
                <w:gridSpan w:val="2"/>
              </w:tcPr>
            </w:tcPrChange>
          </w:tcPr>
          <w:p w14:paraId="761EEC48" w14:textId="77777777" w:rsidR="00C86CCE" w:rsidRPr="00801F40" w:rsidRDefault="00C86CCE">
            <w:pPr>
              <w:jc w:val="center"/>
              <w:rPr>
                <w:ins w:id="3194" w:author="Cristian Sbrolli" w:date="2021-01-04T00:03:00Z"/>
                <w:sz w:val="28"/>
                <w:szCs w:val="28"/>
                <w:rPrChange w:id="3195" w:author="Etion Pinari" w:date="2021-01-06T12:27:00Z">
                  <w:rPr>
                    <w:ins w:id="3196" w:author="Cristian Sbrolli" w:date="2021-01-04T00:03:00Z"/>
                  </w:rPr>
                </w:rPrChange>
              </w:rPr>
              <w:pPrChange w:id="3197" w:author="Cristian Sbrolli" w:date="2021-01-04T00:14:00Z">
                <w:pPr>
                  <w:framePr w:hSpace="180" w:wrap="around" w:vAnchor="text" w:hAnchor="margin" w:y="66"/>
                </w:pPr>
              </w:pPrChange>
            </w:pPr>
          </w:p>
        </w:tc>
        <w:tc>
          <w:tcPr>
            <w:tcW w:w="0" w:type="auto"/>
            <w:tcPrChange w:id="3198" w:author="Cristian Sbrolli" w:date="2021-01-04T00:28:00Z">
              <w:tcPr>
                <w:tcW w:w="849" w:type="dxa"/>
              </w:tcPr>
            </w:tcPrChange>
          </w:tcPr>
          <w:p w14:paraId="1B5B8C6E" w14:textId="77777777" w:rsidR="00C86CCE" w:rsidRPr="00801F40" w:rsidRDefault="00C86CCE">
            <w:pPr>
              <w:jc w:val="center"/>
              <w:rPr>
                <w:ins w:id="3199" w:author="Cristian Sbrolli" w:date="2021-01-04T00:03:00Z"/>
                <w:sz w:val="28"/>
                <w:szCs w:val="28"/>
                <w:rPrChange w:id="3200" w:author="Etion Pinari" w:date="2021-01-06T12:27:00Z">
                  <w:rPr>
                    <w:ins w:id="3201" w:author="Cristian Sbrolli" w:date="2021-01-04T00:03:00Z"/>
                  </w:rPr>
                </w:rPrChange>
              </w:rPr>
              <w:pPrChange w:id="3202" w:author="Cristian Sbrolli" w:date="2021-01-04T00:14:00Z">
                <w:pPr>
                  <w:framePr w:hSpace="180" w:wrap="around" w:vAnchor="text" w:hAnchor="margin" w:y="66"/>
                </w:pPr>
              </w:pPrChange>
            </w:pPr>
          </w:p>
        </w:tc>
        <w:tc>
          <w:tcPr>
            <w:tcW w:w="0" w:type="auto"/>
            <w:tcPrChange w:id="3203" w:author="Cristian Sbrolli" w:date="2021-01-04T00:28:00Z">
              <w:tcPr>
                <w:tcW w:w="841" w:type="dxa"/>
              </w:tcPr>
            </w:tcPrChange>
          </w:tcPr>
          <w:p w14:paraId="22271E9F" w14:textId="77777777" w:rsidR="00C86CCE" w:rsidRPr="00801F40" w:rsidRDefault="00C86CCE">
            <w:pPr>
              <w:jc w:val="center"/>
              <w:rPr>
                <w:ins w:id="3204" w:author="Cristian Sbrolli" w:date="2021-01-04T00:03:00Z"/>
                <w:sz w:val="28"/>
                <w:szCs w:val="28"/>
                <w:rPrChange w:id="3205" w:author="Etion Pinari" w:date="2021-01-06T12:27:00Z">
                  <w:rPr>
                    <w:ins w:id="3206" w:author="Cristian Sbrolli" w:date="2021-01-04T00:03:00Z"/>
                  </w:rPr>
                </w:rPrChange>
              </w:rPr>
              <w:pPrChange w:id="3207" w:author="Cristian Sbrolli" w:date="2021-01-04T00:14:00Z">
                <w:pPr>
                  <w:framePr w:hSpace="180" w:wrap="around" w:vAnchor="text" w:hAnchor="margin" w:y="66"/>
                </w:pPr>
              </w:pPrChange>
            </w:pPr>
          </w:p>
        </w:tc>
      </w:tr>
      <w:tr w:rsidR="00E84E6D" w:rsidRPr="00801F40" w14:paraId="11FD21E9" w14:textId="77777777" w:rsidTr="00E84E6D">
        <w:tblPrEx>
          <w:tblPrExChange w:id="3208" w:author="Cristian Sbrolli" w:date="2021-01-04T00:28:00Z">
            <w:tblPrEx>
              <w:tblLayout w:type="fixed"/>
            </w:tblPrEx>
          </w:tblPrExChange>
        </w:tblPrEx>
        <w:trPr>
          <w:ins w:id="3209" w:author="Cristian Sbrolli" w:date="2021-01-04T00:03:00Z"/>
        </w:trPr>
        <w:tc>
          <w:tcPr>
            <w:tcW w:w="0" w:type="auto"/>
            <w:shd w:val="clear" w:color="auto" w:fill="F4B083" w:themeFill="accent2" w:themeFillTint="99"/>
            <w:tcPrChange w:id="3210" w:author="Cristian Sbrolli" w:date="2021-01-04T00:28:00Z">
              <w:tcPr>
                <w:tcW w:w="1463" w:type="dxa"/>
                <w:gridSpan w:val="2"/>
              </w:tcPr>
            </w:tcPrChange>
          </w:tcPr>
          <w:p w14:paraId="4669B5EE" w14:textId="0811545A" w:rsidR="00C86CCE" w:rsidRPr="00801F40" w:rsidRDefault="00C86CCE">
            <w:pPr>
              <w:jc w:val="center"/>
              <w:rPr>
                <w:ins w:id="3211" w:author="Cristian Sbrolli" w:date="2021-01-04T00:03:00Z"/>
                <w:sz w:val="28"/>
                <w:szCs w:val="28"/>
                <w:rPrChange w:id="3212" w:author="Etion Pinari" w:date="2021-01-06T12:27:00Z">
                  <w:rPr>
                    <w:ins w:id="3213" w:author="Cristian Sbrolli" w:date="2021-01-04T00:03:00Z"/>
                  </w:rPr>
                </w:rPrChange>
              </w:rPr>
              <w:pPrChange w:id="3214" w:author="Cristian Sbrolli" w:date="2021-01-04T00:14:00Z">
                <w:pPr>
                  <w:framePr w:hSpace="180" w:wrap="around" w:vAnchor="text" w:hAnchor="margin" w:y="66"/>
                </w:pPr>
              </w:pPrChange>
            </w:pPr>
            <w:ins w:id="3215" w:author="Cristian Sbrolli" w:date="2021-01-04T00:04:00Z">
              <w:r w:rsidRPr="00801F40">
                <w:rPr>
                  <w:sz w:val="28"/>
                  <w:szCs w:val="28"/>
                  <w:rPrChange w:id="3216" w:author="Etion Pinari" w:date="2021-01-06T12:27:00Z">
                    <w:rPr/>
                  </w:rPrChange>
                </w:rPr>
                <w:t>R6</w:t>
              </w:r>
            </w:ins>
          </w:p>
        </w:tc>
        <w:tc>
          <w:tcPr>
            <w:tcW w:w="0" w:type="auto"/>
            <w:tcPrChange w:id="3217" w:author="Cristian Sbrolli" w:date="2021-01-04T00:28:00Z">
              <w:tcPr>
                <w:tcW w:w="958" w:type="dxa"/>
                <w:gridSpan w:val="2"/>
              </w:tcPr>
            </w:tcPrChange>
          </w:tcPr>
          <w:p w14:paraId="7B8028B1" w14:textId="45F440E0" w:rsidR="00C86CCE" w:rsidRPr="00801F40" w:rsidRDefault="00C86CCE">
            <w:pPr>
              <w:jc w:val="center"/>
              <w:rPr>
                <w:ins w:id="3218" w:author="Cristian Sbrolli" w:date="2021-01-04T00:03:00Z"/>
                <w:sz w:val="28"/>
                <w:szCs w:val="28"/>
                <w:rPrChange w:id="3219" w:author="Etion Pinari" w:date="2021-01-06T12:27:00Z">
                  <w:rPr>
                    <w:ins w:id="3220" w:author="Cristian Sbrolli" w:date="2021-01-04T00:03:00Z"/>
                  </w:rPr>
                </w:rPrChange>
              </w:rPr>
              <w:pPrChange w:id="3221" w:author="Cristian Sbrolli" w:date="2021-01-04T00:14:00Z">
                <w:pPr>
                  <w:framePr w:hSpace="180" w:wrap="around" w:vAnchor="text" w:hAnchor="margin" w:y="66"/>
                </w:pPr>
              </w:pPrChange>
            </w:pPr>
          </w:p>
        </w:tc>
        <w:tc>
          <w:tcPr>
            <w:tcW w:w="0" w:type="auto"/>
            <w:tcPrChange w:id="3222" w:author="Cristian Sbrolli" w:date="2021-01-04T00:28:00Z">
              <w:tcPr>
                <w:tcW w:w="845" w:type="dxa"/>
                <w:gridSpan w:val="2"/>
              </w:tcPr>
            </w:tcPrChange>
          </w:tcPr>
          <w:p w14:paraId="7EA61398" w14:textId="77777777" w:rsidR="00C86CCE" w:rsidRPr="00801F40" w:rsidRDefault="00C86CCE">
            <w:pPr>
              <w:jc w:val="center"/>
              <w:rPr>
                <w:ins w:id="3223" w:author="Cristian Sbrolli" w:date="2021-01-04T00:03:00Z"/>
                <w:sz w:val="28"/>
                <w:szCs w:val="28"/>
                <w:rPrChange w:id="3224" w:author="Etion Pinari" w:date="2021-01-06T12:27:00Z">
                  <w:rPr>
                    <w:ins w:id="3225" w:author="Cristian Sbrolli" w:date="2021-01-04T00:03:00Z"/>
                  </w:rPr>
                </w:rPrChange>
              </w:rPr>
              <w:pPrChange w:id="3226" w:author="Cristian Sbrolli" w:date="2021-01-04T00:14:00Z">
                <w:pPr>
                  <w:framePr w:hSpace="180" w:wrap="around" w:vAnchor="text" w:hAnchor="margin" w:y="66"/>
                </w:pPr>
              </w:pPrChange>
            </w:pPr>
          </w:p>
        </w:tc>
        <w:tc>
          <w:tcPr>
            <w:tcW w:w="0" w:type="auto"/>
            <w:tcPrChange w:id="3227" w:author="Cristian Sbrolli" w:date="2021-01-04T00:28:00Z">
              <w:tcPr>
                <w:tcW w:w="1248" w:type="dxa"/>
                <w:gridSpan w:val="3"/>
              </w:tcPr>
            </w:tcPrChange>
          </w:tcPr>
          <w:p w14:paraId="444AB3D1" w14:textId="77777777" w:rsidR="00C86CCE" w:rsidRPr="00801F40" w:rsidRDefault="00C86CCE">
            <w:pPr>
              <w:jc w:val="center"/>
              <w:rPr>
                <w:ins w:id="3228" w:author="Cristian Sbrolli" w:date="2021-01-04T00:03:00Z"/>
                <w:sz w:val="28"/>
                <w:szCs w:val="28"/>
                <w:rPrChange w:id="3229" w:author="Etion Pinari" w:date="2021-01-06T12:27:00Z">
                  <w:rPr>
                    <w:ins w:id="3230" w:author="Cristian Sbrolli" w:date="2021-01-04T00:03:00Z"/>
                  </w:rPr>
                </w:rPrChange>
              </w:rPr>
              <w:pPrChange w:id="3231" w:author="Cristian Sbrolli" w:date="2021-01-04T00:14:00Z">
                <w:pPr>
                  <w:framePr w:hSpace="180" w:wrap="around" w:vAnchor="text" w:hAnchor="margin" w:y="66"/>
                </w:pPr>
              </w:pPrChange>
            </w:pPr>
          </w:p>
        </w:tc>
        <w:tc>
          <w:tcPr>
            <w:tcW w:w="0" w:type="auto"/>
            <w:tcPrChange w:id="3232" w:author="Cristian Sbrolli" w:date="2021-01-04T00:28:00Z">
              <w:tcPr>
                <w:tcW w:w="861" w:type="dxa"/>
                <w:gridSpan w:val="2"/>
              </w:tcPr>
            </w:tcPrChange>
          </w:tcPr>
          <w:p w14:paraId="2256A13C" w14:textId="77777777" w:rsidR="00C86CCE" w:rsidRPr="00801F40" w:rsidRDefault="00C86CCE">
            <w:pPr>
              <w:jc w:val="center"/>
              <w:rPr>
                <w:ins w:id="3233" w:author="Cristian Sbrolli" w:date="2021-01-04T00:10:00Z"/>
                <w:sz w:val="28"/>
                <w:szCs w:val="28"/>
                <w:rPrChange w:id="3234" w:author="Etion Pinari" w:date="2021-01-06T12:27:00Z">
                  <w:rPr>
                    <w:ins w:id="3235" w:author="Cristian Sbrolli" w:date="2021-01-04T00:10:00Z"/>
                  </w:rPr>
                </w:rPrChange>
              </w:rPr>
              <w:pPrChange w:id="3236" w:author="Cristian Sbrolli" w:date="2021-01-04T00:14:00Z">
                <w:pPr>
                  <w:framePr w:hSpace="180" w:wrap="around" w:vAnchor="text" w:hAnchor="margin" w:y="66"/>
                </w:pPr>
              </w:pPrChange>
            </w:pPr>
          </w:p>
        </w:tc>
        <w:tc>
          <w:tcPr>
            <w:tcW w:w="0" w:type="auto"/>
            <w:tcPrChange w:id="3237" w:author="Cristian Sbrolli" w:date="2021-01-04T00:28:00Z">
              <w:tcPr>
                <w:tcW w:w="834" w:type="dxa"/>
                <w:gridSpan w:val="3"/>
              </w:tcPr>
            </w:tcPrChange>
          </w:tcPr>
          <w:p w14:paraId="00E12DAD" w14:textId="280ED2EA" w:rsidR="00C86CCE" w:rsidRPr="00801F40" w:rsidRDefault="00C86CCE">
            <w:pPr>
              <w:jc w:val="center"/>
              <w:rPr>
                <w:ins w:id="3238" w:author="Cristian Sbrolli" w:date="2021-01-04T00:03:00Z"/>
                <w:sz w:val="28"/>
                <w:szCs w:val="28"/>
                <w:rPrChange w:id="3239" w:author="Etion Pinari" w:date="2021-01-06T12:27:00Z">
                  <w:rPr>
                    <w:ins w:id="3240" w:author="Cristian Sbrolli" w:date="2021-01-04T00:03:00Z"/>
                  </w:rPr>
                </w:rPrChange>
              </w:rPr>
              <w:pPrChange w:id="3241" w:author="Cristian Sbrolli" w:date="2021-01-04T00:14:00Z">
                <w:pPr>
                  <w:framePr w:hSpace="180" w:wrap="around" w:vAnchor="text" w:hAnchor="margin" w:y="66"/>
                </w:pPr>
              </w:pPrChange>
            </w:pPr>
            <w:ins w:id="3242" w:author="Cristian Sbrolli" w:date="2021-01-04T00:16:00Z">
              <w:r w:rsidRPr="00801F40">
                <w:rPr>
                  <w:b/>
                  <w:bCs/>
                  <w:sz w:val="28"/>
                  <w:szCs w:val="28"/>
                  <w:rPrChange w:id="3243" w:author="Etion Pinari" w:date="2021-01-06T12:27:00Z">
                    <w:rPr>
                      <w:b/>
                      <w:bCs/>
                      <w:sz w:val="28"/>
                      <w:szCs w:val="28"/>
                    </w:rPr>
                  </w:rPrChange>
                </w:rPr>
                <w:t>×</w:t>
              </w:r>
            </w:ins>
          </w:p>
        </w:tc>
        <w:tc>
          <w:tcPr>
            <w:tcW w:w="0" w:type="auto"/>
            <w:tcPrChange w:id="3244" w:author="Cristian Sbrolli" w:date="2021-01-04T00:28:00Z">
              <w:tcPr>
                <w:tcW w:w="845" w:type="dxa"/>
                <w:gridSpan w:val="2"/>
              </w:tcPr>
            </w:tcPrChange>
          </w:tcPr>
          <w:p w14:paraId="59A1E3AB" w14:textId="77777777" w:rsidR="00C86CCE" w:rsidRPr="00801F40" w:rsidRDefault="00C86CCE">
            <w:pPr>
              <w:jc w:val="center"/>
              <w:rPr>
                <w:ins w:id="3245" w:author="Cristian Sbrolli" w:date="2021-01-04T00:03:00Z"/>
                <w:sz w:val="28"/>
                <w:szCs w:val="28"/>
                <w:rPrChange w:id="3246" w:author="Etion Pinari" w:date="2021-01-06T12:27:00Z">
                  <w:rPr>
                    <w:ins w:id="3247" w:author="Cristian Sbrolli" w:date="2021-01-04T00:03:00Z"/>
                  </w:rPr>
                </w:rPrChange>
              </w:rPr>
              <w:pPrChange w:id="3248" w:author="Cristian Sbrolli" w:date="2021-01-04T00:14:00Z">
                <w:pPr>
                  <w:framePr w:hSpace="180" w:wrap="around" w:vAnchor="text" w:hAnchor="margin" w:y="66"/>
                </w:pPr>
              </w:pPrChange>
            </w:pPr>
          </w:p>
        </w:tc>
        <w:tc>
          <w:tcPr>
            <w:tcW w:w="0" w:type="auto"/>
            <w:tcPrChange w:id="3249" w:author="Cristian Sbrolli" w:date="2021-01-04T00:28:00Z">
              <w:tcPr>
                <w:tcW w:w="884" w:type="dxa"/>
                <w:gridSpan w:val="2"/>
              </w:tcPr>
            </w:tcPrChange>
          </w:tcPr>
          <w:p w14:paraId="32A7FC34" w14:textId="77777777" w:rsidR="00C86CCE" w:rsidRPr="00801F40" w:rsidRDefault="00C86CCE">
            <w:pPr>
              <w:jc w:val="center"/>
              <w:rPr>
                <w:ins w:id="3250" w:author="Cristian Sbrolli" w:date="2021-01-04T00:03:00Z"/>
                <w:sz w:val="28"/>
                <w:szCs w:val="28"/>
                <w:rPrChange w:id="3251" w:author="Etion Pinari" w:date="2021-01-06T12:27:00Z">
                  <w:rPr>
                    <w:ins w:id="3252" w:author="Cristian Sbrolli" w:date="2021-01-04T00:03:00Z"/>
                  </w:rPr>
                </w:rPrChange>
              </w:rPr>
              <w:pPrChange w:id="3253" w:author="Cristian Sbrolli" w:date="2021-01-04T00:14:00Z">
                <w:pPr>
                  <w:framePr w:hSpace="180" w:wrap="around" w:vAnchor="text" w:hAnchor="margin" w:y="66"/>
                </w:pPr>
              </w:pPrChange>
            </w:pPr>
          </w:p>
        </w:tc>
        <w:tc>
          <w:tcPr>
            <w:tcW w:w="0" w:type="auto"/>
            <w:tcPrChange w:id="3254" w:author="Cristian Sbrolli" w:date="2021-01-04T00:28:00Z">
              <w:tcPr>
                <w:tcW w:w="849" w:type="dxa"/>
              </w:tcPr>
            </w:tcPrChange>
          </w:tcPr>
          <w:p w14:paraId="7183171A" w14:textId="77777777" w:rsidR="00C86CCE" w:rsidRPr="00801F40" w:rsidRDefault="00C86CCE">
            <w:pPr>
              <w:jc w:val="center"/>
              <w:rPr>
                <w:ins w:id="3255" w:author="Cristian Sbrolli" w:date="2021-01-04T00:03:00Z"/>
                <w:sz w:val="28"/>
                <w:szCs w:val="28"/>
                <w:rPrChange w:id="3256" w:author="Etion Pinari" w:date="2021-01-06T12:27:00Z">
                  <w:rPr>
                    <w:ins w:id="3257" w:author="Cristian Sbrolli" w:date="2021-01-04T00:03:00Z"/>
                  </w:rPr>
                </w:rPrChange>
              </w:rPr>
              <w:pPrChange w:id="3258" w:author="Cristian Sbrolli" w:date="2021-01-04T00:14:00Z">
                <w:pPr>
                  <w:framePr w:hSpace="180" w:wrap="around" w:vAnchor="text" w:hAnchor="margin" w:y="66"/>
                </w:pPr>
              </w:pPrChange>
            </w:pPr>
          </w:p>
        </w:tc>
        <w:tc>
          <w:tcPr>
            <w:tcW w:w="0" w:type="auto"/>
            <w:tcPrChange w:id="3259" w:author="Cristian Sbrolli" w:date="2021-01-04T00:28:00Z">
              <w:tcPr>
                <w:tcW w:w="841" w:type="dxa"/>
              </w:tcPr>
            </w:tcPrChange>
          </w:tcPr>
          <w:p w14:paraId="4D1A33D6" w14:textId="77777777" w:rsidR="00C86CCE" w:rsidRPr="00801F40" w:rsidRDefault="00C86CCE">
            <w:pPr>
              <w:jc w:val="center"/>
              <w:rPr>
                <w:ins w:id="3260" w:author="Cristian Sbrolli" w:date="2021-01-04T00:03:00Z"/>
                <w:sz w:val="28"/>
                <w:szCs w:val="28"/>
                <w:rPrChange w:id="3261" w:author="Etion Pinari" w:date="2021-01-06T12:27:00Z">
                  <w:rPr>
                    <w:ins w:id="3262" w:author="Cristian Sbrolli" w:date="2021-01-04T00:03:00Z"/>
                  </w:rPr>
                </w:rPrChange>
              </w:rPr>
              <w:pPrChange w:id="3263" w:author="Cristian Sbrolli" w:date="2021-01-04T00:14:00Z">
                <w:pPr>
                  <w:framePr w:hSpace="180" w:wrap="around" w:vAnchor="text" w:hAnchor="margin" w:y="66"/>
                </w:pPr>
              </w:pPrChange>
            </w:pPr>
          </w:p>
        </w:tc>
      </w:tr>
      <w:tr w:rsidR="00E84E6D" w:rsidRPr="00801F40" w14:paraId="6F2C9CF9" w14:textId="77777777" w:rsidTr="00E84E6D">
        <w:tblPrEx>
          <w:tblPrExChange w:id="3264" w:author="Cristian Sbrolli" w:date="2021-01-04T00:28:00Z">
            <w:tblPrEx>
              <w:tblLayout w:type="fixed"/>
            </w:tblPrEx>
          </w:tblPrExChange>
        </w:tblPrEx>
        <w:trPr>
          <w:ins w:id="3265" w:author="Cristian Sbrolli" w:date="2021-01-04T00:03:00Z"/>
        </w:trPr>
        <w:tc>
          <w:tcPr>
            <w:tcW w:w="0" w:type="auto"/>
            <w:shd w:val="clear" w:color="auto" w:fill="F4B083" w:themeFill="accent2" w:themeFillTint="99"/>
            <w:tcPrChange w:id="3266" w:author="Cristian Sbrolli" w:date="2021-01-04T00:28:00Z">
              <w:tcPr>
                <w:tcW w:w="1463" w:type="dxa"/>
                <w:gridSpan w:val="2"/>
              </w:tcPr>
            </w:tcPrChange>
          </w:tcPr>
          <w:p w14:paraId="0C91BC6D" w14:textId="2136861A" w:rsidR="00C86CCE" w:rsidRPr="00801F40" w:rsidRDefault="00C86CCE">
            <w:pPr>
              <w:jc w:val="center"/>
              <w:rPr>
                <w:ins w:id="3267" w:author="Cristian Sbrolli" w:date="2021-01-04T00:03:00Z"/>
                <w:sz w:val="28"/>
                <w:szCs w:val="28"/>
                <w:rPrChange w:id="3268" w:author="Etion Pinari" w:date="2021-01-06T12:27:00Z">
                  <w:rPr>
                    <w:ins w:id="3269" w:author="Cristian Sbrolli" w:date="2021-01-04T00:03:00Z"/>
                  </w:rPr>
                </w:rPrChange>
              </w:rPr>
              <w:pPrChange w:id="3270" w:author="Cristian Sbrolli" w:date="2021-01-04T00:14:00Z">
                <w:pPr>
                  <w:framePr w:hSpace="180" w:wrap="around" w:vAnchor="text" w:hAnchor="margin" w:y="66"/>
                </w:pPr>
              </w:pPrChange>
            </w:pPr>
            <w:ins w:id="3271" w:author="Cristian Sbrolli" w:date="2021-01-04T00:04:00Z">
              <w:r w:rsidRPr="00801F40">
                <w:rPr>
                  <w:sz w:val="28"/>
                  <w:szCs w:val="28"/>
                  <w:rPrChange w:id="3272" w:author="Etion Pinari" w:date="2021-01-06T12:27:00Z">
                    <w:rPr/>
                  </w:rPrChange>
                </w:rPr>
                <w:t>R7</w:t>
              </w:r>
            </w:ins>
          </w:p>
        </w:tc>
        <w:tc>
          <w:tcPr>
            <w:tcW w:w="0" w:type="auto"/>
            <w:tcPrChange w:id="3273" w:author="Cristian Sbrolli" w:date="2021-01-04T00:28:00Z">
              <w:tcPr>
                <w:tcW w:w="958" w:type="dxa"/>
                <w:gridSpan w:val="2"/>
              </w:tcPr>
            </w:tcPrChange>
          </w:tcPr>
          <w:p w14:paraId="370A9C2C" w14:textId="60753C28" w:rsidR="00C86CCE" w:rsidRPr="00801F40" w:rsidRDefault="00C86CCE">
            <w:pPr>
              <w:jc w:val="center"/>
              <w:rPr>
                <w:ins w:id="3274" w:author="Cristian Sbrolli" w:date="2021-01-04T00:03:00Z"/>
                <w:sz w:val="28"/>
                <w:szCs w:val="28"/>
                <w:rPrChange w:id="3275" w:author="Etion Pinari" w:date="2021-01-06T12:27:00Z">
                  <w:rPr>
                    <w:ins w:id="3276" w:author="Cristian Sbrolli" w:date="2021-01-04T00:03:00Z"/>
                  </w:rPr>
                </w:rPrChange>
              </w:rPr>
              <w:pPrChange w:id="3277" w:author="Cristian Sbrolli" w:date="2021-01-04T00:14:00Z">
                <w:pPr>
                  <w:framePr w:hSpace="180" w:wrap="around" w:vAnchor="text" w:hAnchor="margin" w:y="66"/>
                </w:pPr>
              </w:pPrChange>
            </w:pPr>
          </w:p>
        </w:tc>
        <w:tc>
          <w:tcPr>
            <w:tcW w:w="0" w:type="auto"/>
            <w:tcPrChange w:id="3278" w:author="Cristian Sbrolli" w:date="2021-01-04T00:28:00Z">
              <w:tcPr>
                <w:tcW w:w="845" w:type="dxa"/>
                <w:gridSpan w:val="2"/>
              </w:tcPr>
            </w:tcPrChange>
          </w:tcPr>
          <w:p w14:paraId="2D160FA0" w14:textId="77777777" w:rsidR="00C86CCE" w:rsidRPr="00801F40" w:rsidRDefault="00C86CCE">
            <w:pPr>
              <w:jc w:val="center"/>
              <w:rPr>
                <w:ins w:id="3279" w:author="Cristian Sbrolli" w:date="2021-01-04T00:03:00Z"/>
                <w:sz w:val="28"/>
                <w:szCs w:val="28"/>
                <w:rPrChange w:id="3280" w:author="Etion Pinari" w:date="2021-01-06T12:27:00Z">
                  <w:rPr>
                    <w:ins w:id="3281" w:author="Cristian Sbrolli" w:date="2021-01-04T00:03:00Z"/>
                  </w:rPr>
                </w:rPrChange>
              </w:rPr>
              <w:pPrChange w:id="3282" w:author="Cristian Sbrolli" w:date="2021-01-04T00:14:00Z">
                <w:pPr>
                  <w:framePr w:hSpace="180" w:wrap="around" w:vAnchor="text" w:hAnchor="margin" w:y="66"/>
                </w:pPr>
              </w:pPrChange>
            </w:pPr>
          </w:p>
        </w:tc>
        <w:tc>
          <w:tcPr>
            <w:tcW w:w="0" w:type="auto"/>
            <w:tcPrChange w:id="3283" w:author="Cristian Sbrolli" w:date="2021-01-04T00:28:00Z">
              <w:tcPr>
                <w:tcW w:w="1248" w:type="dxa"/>
                <w:gridSpan w:val="3"/>
              </w:tcPr>
            </w:tcPrChange>
          </w:tcPr>
          <w:p w14:paraId="426241CB" w14:textId="77777777" w:rsidR="00C86CCE" w:rsidRPr="00801F40" w:rsidRDefault="00C86CCE">
            <w:pPr>
              <w:jc w:val="center"/>
              <w:rPr>
                <w:ins w:id="3284" w:author="Cristian Sbrolli" w:date="2021-01-04T00:03:00Z"/>
                <w:sz w:val="28"/>
                <w:szCs w:val="28"/>
                <w:rPrChange w:id="3285" w:author="Etion Pinari" w:date="2021-01-06T12:27:00Z">
                  <w:rPr>
                    <w:ins w:id="3286" w:author="Cristian Sbrolli" w:date="2021-01-04T00:03:00Z"/>
                  </w:rPr>
                </w:rPrChange>
              </w:rPr>
              <w:pPrChange w:id="3287" w:author="Cristian Sbrolli" w:date="2021-01-04T00:14:00Z">
                <w:pPr>
                  <w:framePr w:hSpace="180" w:wrap="around" w:vAnchor="text" w:hAnchor="margin" w:y="66"/>
                </w:pPr>
              </w:pPrChange>
            </w:pPr>
          </w:p>
        </w:tc>
        <w:tc>
          <w:tcPr>
            <w:tcW w:w="0" w:type="auto"/>
            <w:tcPrChange w:id="3288" w:author="Cristian Sbrolli" w:date="2021-01-04T00:28:00Z">
              <w:tcPr>
                <w:tcW w:w="861" w:type="dxa"/>
                <w:gridSpan w:val="2"/>
              </w:tcPr>
            </w:tcPrChange>
          </w:tcPr>
          <w:p w14:paraId="356D761A" w14:textId="77777777" w:rsidR="00C86CCE" w:rsidRPr="00801F40" w:rsidRDefault="00C86CCE">
            <w:pPr>
              <w:jc w:val="center"/>
              <w:rPr>
                <w:ins w:id="3289" w:author="Cristian Sbrolli" w:date="2021-01-04T00:10:00Z"/>
                <w:sz w:val="28"/>
                <w:szCs w:val="28"/>
                <w:rPrChange w:id="3290" w:author="Etion Pinari" w:date="2021-01-06T12:27:00Z">
                  <w:rPr>
                    <w:ins w:id="3291" w:author="Cristian Sbrolli" w:date="2021-01-04T00:10:00Z"/>
                  </w:rPr>
                </w:rPrChange>
              </w:rPr>
              <w:pPrChange w:id="3292" w:author="Cristian Sbrolli" w:date="2021-01-04T00:14:00Z">
                <w:pPr>
                  <w:framePr w:hSpace="180" w:wrap="around" w:vAnchor="text" w:hAnchor="margin" w:y="66"/>
                </w:pPr>
              </w:pPrChange>
            </w:pPr>
          </w:p>
        </w:tc>
        <w:tc>
          <w:tcPr>
            <w:tcW w:w="0" w:type="auto"/>
            <w:tcPrChange w:id="3293" w:author="Cristian Sbrolli" w:date="2021-01-04T00:28:00Z">
              <w:tcPr>
                <w:tcW w:w="834" w:type="dxa"/>
                <w:gridSpan w:val="3"/>
              </w:tcPr>
            </w:tcPrChange>
          </w:tcPr>
          <w:p w14:paraId="4E82EC53" w14:textId="5BBE154D" w:rsidR="00C86CCE" w:rsidRPr="00801F40" w:rsidRDefault="00C86CCE">
            <w:pPr>
              <w:jc w:val="center"/>
              <w:rPr>
                <w:ins w:id="3294" w:author="Cristian Sbrolli" w:date="2021-01-04T00:03:00Z"/>
                <w:sz w:val="28"/>
                <w:szCs w:val="28"/>
                <w:rPrChange w:id="3295" w:author="Etion Pinari" w:date="2021-01-06T12:27:00Z">
                  <w:rPr>
                    <w:ins w:id="3296" w:author="Cristian Sbrolli" w:date="2021-01-04T00:03:00Z"/>
                  </w:rPr>
                </w:rPrChange>
              </w:rPr>
              <w:pPrChange w:id="3297" w:author="Cristian Sbrolli" w:date="2021-01-04T00:14:00Z">
                <w:pPr>
                  <w:framePr w:hSpace="180" w:wrap="around" w:vAnchor="text" w:hAnchor="margin" w:y="66"/>
                </w:pPr>
              </w:pPrChange>
            </w:pPr>
            <w:ins w:id="3298" w:author="Cristian Sbrolli" w:date="2021-01-04T00:16:00Z">
              <w:r w:rsidRPr="00801F40">
                <w:rPr>
                  <w:b/>
                  <w:bCs/>
                  <w:sz w:val="28"/>
                  <w:szCs w:val="28"/>
                  <w:rPrChange w:id="3299" w:author="Etion Pinari" w:date="2021-01-06T12:27:00Z">
                    <w:rPr>
                      <w:b/>
                      <w:bCs/>
                      <w:sz w:val="28"/>
                      <w:szCs w:val="28"/>
                    </w:rPr>
                  </w:rPrChange>
                </w:rPr>
                <w:t>×</w:t>
              </w:r>
            </w:ins>
          </w:p>
        </w:tc>
        <w:tc>
          <w:tcPr>
            <w:tcW w:w="0" w:type="auto"/>
            <w:tcPrChange w:id="3300" w:author="Cristian Sbrolli" w:date="2021-01-04T00:28:00Z">
              <w:tcPr>
                <w:tcW w:w="845" w:type="dxa"/>
                <w:gridSpan w:val="2"/>
              </w:tcPr>
            </w:tcPrChange>
          </w:tcPr>
          <w:p w14:paraId="0FB1155B" w14:textId="77777777" w:rsidR="00C86CCE" w:rsidRPr="00801F40" w:rsidRDefault="00C86CCE">
            <w:pPr>
              <w:jc w:val="center"/>
              <w:rPr>
                <w:ins w:id="3301" w:author="Cristian Sbrolli" w:date="2021-01-04T00:03:00Z"/>
                <w:sz w:val="28"/>
                <w:szCs w:val="28"/>
                <w:rPrChange w:id="3302" w:author="Etion Pinari" w:date="2021-01-06T12:27:00Z">
                  <w:rPr>
                    <w:ins w:id="3303" w:author="Cristian Sbrolli" w:date="2021-01-04T00:03:00Z"/>
                  </w:rPr>
                </w:rPrChange>
              </w:rPr>
              <w:pPrChange w:id="3304" w:author="Cristian Sbrolli" w:date="2021-01-04T00:14:00Z">
                <w:pPr>
                  <w:framePr w:hSpace="180" w:wrap="around" w:vAnchor="text" w:hAnchor="margin" w:y="66"/>
                </w:pPr>
              </w:pPrChange>
            </w:pPr>
          </w:p>
        </w:tc>
        <w:tc>
          <w:tcPr>
            <w:tcW w:w="0" w:type="auto"/>
            <w:tcPrChange w:id="3305" w:author="Cristian Sbrolli" w:date="2021-01-04T00:28:00Z">
              <w:tcPr>
                <w:tcW w:w="884" w:type="dxa"/>
                <w:gridSpan w:val="2"/>
              </w:tcPr>
            </w:tcPrChange>
          </w:tcPr>
          <w:p w14:paraId="178CF870" w14:textId="77777777" w:rsidR="00C86CCE" w:rsidRPr="00801F40" w:rsidRDefault="00C86CCE">
            <w:pPr>
              <w:jc w:val="center"/>
              <w:rPr>
                <w:ins w:id="3306" w:author="Cristian Sbrolli" w:date="2021-01-04T00:03:00Z"/>
                <w:sz w:val="28"/>
                <w:szCs w:val="28"/>
                <w:rPrChange w:id="3307" w:author="Etion Pinari" w:date="2021-01-06T12:27:00Z">
                  <w:rPr>
                    <w:ins w:id="3308" w:author="Cristian Sbrolli" w:date="2021-01-04T00:03:00Z"/>
                  </w:rPr>
                </w:rPrChange>
              </w:rPr>
              <w:pPrChange w:id="3309" w:author="Cristian Sbrolli" w:date="2021-01-04T00:14:00Z">
                <w:pPr>
                  <w:framePr w:hSpace="180" w:wrap="around" w:vAnchor="text" w:hAnchor="margin" w:y="66"/>
                </w:pPr>
              </w:pPrChange>
            </w:pPr>
          </w:p>
        </w:tc>
        <w:tc>
          <w:tcPr>
            <w:tcW w:w="0" w:type="auto"/>
            <w:tcPrChange w:id="3310" w:author="Cristian Sbrolli" w:date="2021-01-04T00:28:00Z">
              <w:tcPr>
                <w:tcW w:w="849" w:type="dxa"/>
              </w:tcPr>
            </w:tcPrChange>
          </w:tcPr>
          <w:p w14:paraId="162392E4" w14:textId="77777777" w:rsidR="00C86CCE" w:rsidRPr="00801F40" w:rsidRDefault="00C86CCE">
            <w:pPr>
              <w:jc w:val="center"/>
              <w:rPr>
                <w:ins w:id="3311" w:author="Cristian Sbrolli" w:date="2021-01-04T00:03:00Z"/>
                <w:sz w:val="28"/>
                <w:szCs w:val="28"/>
                <w:rPrChange w:id="3312" w:author="Etion Pinari" w:date="2021-01-06T12:27:00Z">
                  <w:rPr>
                    <w:ins w:id="3313" w:author="Cristian Sbrolli" w:date="2021-01-04T00:03:00Z"/>
                  </w:rPr>
                </w:rPrChange>
              </w:rPr>
              <w:pPrChange w:id="3314" w:author="Cristian Sbrolli" w:date="2021-01-04T00:14:00Z">
                <w:pPr>
                  <w:framePr w:hSpace="180" w:wrap="around" w:vAnchor="text" w:hAnchor="margin" w:y="66"/>
                </w:pPr>
              </w:pPrChange>
            </w:pPr>
          </w:p>
        </w:tc>
        <w:tc>
          <w:tcPr>
            <w:tcW w:w="0" w:type="auto"/>
            <w:tcPrChange w:id="3315" w:author="Cristian Sbrolli" w:date="2021-01-04T00:28:00Z">
              <w:tcPr>
                <w:tcW w:w="841" w:type="dxa"/>
              </w:tcPr>
            </w:tcPrChange>
          </w:tcPr>
          <w:p w14:paraId="6DC70320" w14:textId="77777777" w:rsidR="00C86CCE" w:rsidRPr="00801F40" w:rsidRDefault="00C86CCE">
            <w:pPr>
              <w:jc w:val="center"/>
              <w:rPr>
                <w:ins w:id="3316" w:author="Cristian Sbrolli" w:date="2021-01-04T00:03:00Z"/>
                <w:sz w:val="28"/>
                <w:szCs w:val="28"/>
                <w:rPrChange w:id="3317" w:author="Etion Pinari" w:date="2021-01-06T12:27:00Z">
                  <w:rPr>
                    <w:ins w:id="3318" w:author="Cristian Sbrolli" w:date="2021-01-04T00:03:00Z"/>
                  </w:rPr>
                </w:rPrChange>
              </w:rPr>
              <w:pPrChange w:id="3319" w:author="Cristian Sbrolli" w:date="2021-01-04T00:14:00Z">
                <w:pPr>
                  <w:framePr w:hSpace="180" w:wrap="around" w:vAnchor="text" w:hAnchor="margin" w:y="66"/>
                </w:pPr>
              </w:pPrChange>
            </w:pPr>
          </w:p>
        </w:tc>
      </w:tr>
      <w:tr w:rsidR="00E84E6D" w:rsidRPr="00801F40" w14:paraId="47FA3CBA" w14:textId="77777777" w:rsidTr="00E84E6D">
        <w:tblPrEx>
          <w:tblPrExChange w:id="3320" w:author="Cristian Sbrolli" w:date="2021-01-04T00:28:00Z">
            <w:tblPrEx>
              <w:tblLayout w:type="fixed"/>
            </w:tblPrEx>
          </w:tblPrExChange>
        </w:tblPrEx>
        <w:trPr>
          <w:ins w:id="3321" w:author="Cristian Sbrolli" w:date="2021-01-04T00:03:00Z"/>
        </w:trPr>
        <w:tc>
          <w:tcPr>
            <w:tcW w:w="0" w:type="auto"/>
            <w:shd w:val="clear" w:color="auto" w:fill="F4B083" w:themeFill="accent2" w:themeFillTint="99"/>
            <w:tcPrChange w:id="3322" w:author="Cristian Sbrolli" w:date="2021-01-04T00:28:00Z">
              <w:tcPr>
                <w:tcW w:w="1463" w:type="dxa"/>
                <w:gridSpan w:val="2"/>
              </w:tcPr>
            </w:tcPrChange>
          </w:tcPr>
          <w:p w14:paraId="7EB4855D" w14:textId="4DB0FDFC" w:rsidR="00C86CCE" w:rsidRPr="00801F40" w:rsidRDefault="00C86CCE">
            <w:pPr>
              <w:jc w:val="center"/>
              <w:rPr>
                <w:ins w:id="3323" w:author="Cristian Sbrolli" w:date="2021-01-04T00:03:00Z"/>
                <w:sz w:val="28"/>
                <w:szCs w:val="28"/>
                <w:rPrChange w:id="3324" w:author="Etion Pinari" w:date="2021-01-06T12:27:00Z">
                  <w:rPr>
                    <w:ins w:id="3325" w:author="Cristian Sbrolli" w:date="2021-01-04T00:03:00Z"/>
                  </w:rPr>
                </w:rPrChange>
              </w:rPr>
              <w:pPrChange w:id="3326" w:author="Cristian Sbrolli" w:date="2021-01-04T00:14:00Z">
                <w:pPr>
                  <w:framePr w:hSpace="180" w:wrap="around" w:vAnchor="text" w:hAnchor="margin" w:y="66"/>
                </w:pPr>
              </w:pPrChange>
            </w:pPr>
            <w:ins w:id="3327" w:author="Cristian Sbrolli" w:date="2021-01-04T00:04:00Z">
              <w:r w:rsidRPr="00801F40">
                <w:rPr>
                  <w:sz w:val="28"/>
                  <w:szCs w:val="28"/>
                  <w:rPrChange w:id="3328" w:author="Etion Pinari" w:date="2021-01-06T12:27:00Z">
                    <w:rPr/>
                  </w:rPrChange>
                </w:rPr>
                <w:t>R8.1</w:t>
              </w:r>
            </w:ins>
            <w:ins w:id="3329" w:author="Cristian Sbrolli" w:date="2021-01-04T00:06:00Z">
              <w:r w:rsidRPr="00801F40">
                <w:rPr>
                  <w:sz w:val="28"/>
                  <w:szCs w:val="28"/>
                  <w:rPrChange w:id="3330" w:author="Etion Pinari" w:date="2021-01-06T12:27:00Z">
                    <w:rPr/>
                  </w:rPrChange>
                </w:rPr>
                <w:t>-2</w:t>
              </w:r>
            </w:ins>
          </w:p>
        </w:tc>
        <w:tc>
          <w:tcPr>
            <w:tcW w:w="0" w:type="auto"/>
            <w:tcPrChange w:id="3331" w:author="Cristian Sbrolli" w:date="2021-01-04T00:28:00Z">
              <w:tcPr>
                <w:tcW w:w="958" w:type="dxa"/>
                <w:gridSpan w:val="2"/>
              </w:tcPr>
            </w:tcPrChange>
          </w:tcPr>
          <w:p w14:paraId="1D8EDDB7" w14:textId="4DF658AB" w:rsidR="00C86CCE" w:rsidRPr="00801F40" w:rsidRDefault="00C86CCE">
            <w:pPr>
              <w:jc w:val="center"/>
              <w:rPr>
                <w:ins w:id="3332" w:author="Cristian Sbrolli" w:date="2021-01-04T00:03:00Z"/>
                <w:sz w:val="28"/>
                <w:szCs w:val="28"/>
                <w:rPrChange w:id="3333" w:author="Etion Pinari" w:date="2021-01-06T12:27:00Z">
                  <w:rPr>
                    <w:ins w:id="3334" w:author="Cristian Sbrolli" w:date="2021-01-04T00:03:00Z"/>
                  </w:rPr>
                </w:rPrChange>
              </w:rPr>
              <w:pPrChange w:id="3335" w:author="Cristian Sbrolli" w:date="2021-01-04T00:14:00Z">
                <w:pPr>
                  <w:framePr w:hSpace="180" w:wrap="around" w:vAnchor="text" w:hAnchor="margin" w:y="66"/>
                </w:pPr>
              </w:pPrChange>
            </w:pPr>
          </w:p>
        </w:tc>
        <w:tc>
          <w:tcPr>
            <w:tcW w:w="0" w:type="auto"/>
            <w:tcPrChange w:id="3336" w:author="Cristian Sbrolli" w:date="2021-01-04T00:28:00Z">
              <w:tcPr>
                <w:tcW w:w="845" w:type="dxa"/>
                <w:gridSpan w:val="2"/>
              </w:tcPr>
            </w:tcPrChange>
          </w:tcPr>
          <w:p w14:paraId="0CDC86A2" w14:textId="77777777" w:rsidR="00C86CCE" w:rsidRPr="00801F40" w:rsidRDefault="00C86CCE">
            <w:pPr>
              <w:jc w:val="center"/>
              <w:rPr>
                <w:ins w:id="3337" w:author="Cristian Sbrolli" w:date="2021-01-04T00:03:00Z"/>
                <w:sz w:val="28"/>
                <w:szCs w:val="28"/>
                <w:rPrChange w:id="3338" w:author="Etion Pinari" w:date="2021-01-06T12:27:00Z">
                  <w:rPr>
                    <w:ins w:id="3339" w:author="Cristian Sbrolli" w:date="2021-01-04T00:03:00Z"/>
                  </w:rPr>
                </w:rPrChange>
              </w:rPr>
              <w:pPrChange w:id="3340" w:author="Cristian Sbrolli" w:date="2021-01-04T00:14:00Z">
                <w:pPr>
                  <w:framePr w:hSpace="180" w:wrap="around" w:vAnchor="text" w:hAnchor="margin" w:y="66"/>
                </w:pPr>
              </w:pPrChange>
            </w:pPr>
          </w:p>
        </w:tc>
        <w:tc>
          <w:tcPr>
            <w:tcW w:w="0" w:type="auto"/>
            <w:tcPrChange w:id="3341" w:author="Cristian Sbrolli" w:date="2021-01-04T00:28:00Z">
              <w:tcPr>
                <w:tcW w:w="1248" w:type="dxa"/>
                <w:gridSpan w:val="3"/>
              </w:tcPr>
            </w:tcPrChange>
          </w:tcPr>
          <w:p w14:paraId="03259D77" w14:textId="3B65D63A" w:rsidR="00C86CCE" w:rsidRPr="00801F40" w:rsidRDefault="00C86CCE">
            <w:pPr>
              <w:jc w:val="center"/>
              <w:rPr>
                <w:ins w:id="3342" w:author="Cristian Sbrolli" w:date="2021-01-04T00:03:00Z"/>
                <w:sz w:val="28"/>
                <w:szCs w:val="28"/>
                <w:rPrChange w:id="3343" w:author="Etion Pinari" w:date="2021-01-06T12:27:00Z">
                  <w:rPr>
                    <w:ins w:id="3344" w:author="Cristian Sbrolli" w:date="2021-01-04T00:03:00Z"/>
                  </w:rPr>
                </w:rPrChange>
              </w:rPr>
              <w:pPrChange w:id="3345" w:author="Cristian Sbrolli" w:date="2021-01-04T00:14:00Z">
                <w:pPr>
                  <w:framePr w:hSpace="180" w:wrap="around" w:vAnchor="text" w:hAnchor="margin" w:y="66"/>
                </w:pPr>
              </w:pPrChange>
            </w:pPr>
            <w:ins w:id="3346" w:author="Cristian Sbrolli" w:date="2021-01-04T00:17:00Z">
              <w:r w:rsidRPr="00801F40">
                <w:rPr>
                  <w:b/>
                  <w:bCs/>
                  <w:sz w:val="28"/>
                  <w:szCs w:val="28"/>
                  <w:rPrChange w:id="3347" w:author="Etion Pinari" w:date="2021-01-06T12:27:00Z">
                    <w:rPr>
                      <w:b/>
                      <w:bCs/>
                      <w:sz w:val="28"/>
                      <w:szCs w:val="28"/>
                    </w:rPr>
                  </w:rPrChange>
                </w:rPr>
                <w:t>×</w:t>
              </w:r>
            </w:ins>
          </w:p>
        </w:tc>
        <w:tc>
          <w:tcPr>
            <w:tcW w:w="0" w:type="auto"/>
            <w:tcPrChange w:id="3348" w:author="Cristian Sbrolli" w:date="2021-01-04T00:28:00Z">
              <w:tcPr>
                <w:tcW w:w="861" w:type="dxa"/>
                <w:gridSpan w:val="2"/>
              </w:tcPr>
            </w:tcPrChange>
          </w:tcPr>
          <w:p w14:paraId="36E4EA3B" w14:textId="77777777" w:rsidR="00C86CCE" w:rsidRPr="00801F40" w:rsidRDefault="00C86CCE">
            <w:pPr>
              <w:jc w:val="center"/>
              <w:rPr>
                <w:ins w:id="3349" w:author="Cristian Sbrolli" w:date="2021-01-04T00:10:00Z"/>
                <w:sz w:val="28"/>
                <w:szCs w:val="28"/>
                <w:rPrChange w:id="3350" w:author="Etion Pinari" w:date="2021-01-06T12:27:00Z">
                  <w:rPr>
                    <w:ins w:id="3351" w:author="Cristian Sbrolli" w:date="2021-01-04T00:10:00Z"/>
                  </w:rPr>
                </w:rPrChange>
              </w:rPr>
              <w:pPrChange w:id="3352" w:author="Cristian Sbrolli" w:date="2021-01-04T00:14:00Z">
                <w:pPr>
                  <w:framePr w:hSpace="180" w:wrap="around" w:vAnchor="text" w:hAnchor="margin" w:y="66"/>
                </w:pPr>
              </w:pPrChange>
            </w:pPr>
          </w:p>
        </w:tc>
        <w:tc>
          <w:tcPr>
            <w:tcW w:w="0" w:type="auto"/>
            <w:tcPrChange w:id="3353" w:author="Cristian Sbrolli" w:date="2021-01-04T00:28:00Z">
              <w:tcPr>
                <w:tcW w:w="834" w:type="dxa"/>
                <w:gridSpan w:val="3"/>
              </w:tcPr>
            </w:tcPrChange>
          </w:tcPr>
          <w:p w14:paraId="5516A2F0" w14:textId="43588B4D" w:rsidR="00C86CCE" w:rsidRPr="00801F40" w:rsidRDefault="00C86CCE">
            <w:pPr>
              <w:jc w:val="center"/>
              <w:rPr>
                <w:ins w:id="3354" w:author="Cristian Sbrolli" w:date="2021-01-04T00:03:00Z"/>
                <w:sz w:val="28"/>
                <w:szCs w:val="28"/>
                <w:rPrChange w:id="3355" w:author="Etion Pinari" w:date="2021-01-06T12:27:00Z">
                  <w:rPr>
                    <w:ins w:id="3356" w:author="Cristian Sbrolli" w:date="2021-01-04T00:03:00Z"/>
                  </w:rPr>
                </w:rPrChange>
              </w:rPr>
              <w:pPrChange w:id="3357" w:author="Cristian Sbrolli" w:date="2021-01-04T00:14:00Z">
                <w:pPr>
                  <w:framePr w:hSpace="180" w:wrap="around" w:vAnchor="text" w:hAnchor="margin" w:y="66"/>
                </w:pPr>
              </w:pPrChange>
            </w:pPr>
          </w:p>
        </w:tc>
        <w:tc>
          <w:tcPr>
            <w:tcW w:w="0" w:type="auto"/>
            <w:tcPrChange w:id="3358" w:author="Cristian Sbrolli" w:date="2021-01-04T00:28:00Z">
              <w:tcPr>
                <w:tcW w:w="845" w:type="dxa"/>
                <w:gridSpan w:val="2"/>
              </w:tcPr>
            </w:tcPrChange>
          </w:tcPr>
          <w:p w14:paraId="6075C0AE" w14:textId="77777777" w:rsidR="00C86CCE" w:rsidRPr="00801F40" w:rsidRDefault="00C86CCE">
            <w:pPr>
              <w:jc w:val="center"/>
              <w:rPr>
                <w:ins w:id="3359" w:author="Cristian Sbrolli" w:date="2021-01-04T00:03:00Z"/>
                <w:sz w:val="28"/>
                <w:szCs w:val="28"/>
                <w:rPrChange w:id="3360" w:author="Etion Pinari" w:date="2021-01-06T12:27:00Z">
                  <w:rPr>
                    <w:ins w:id="3361" w:author="Cristian Sbrolli" w:date="2021-01-04T00:03:00Z"/>
                  </w:rPr>
                </w:rPrChange>
              </w:rPr>
              <w:pPrChange w:id="3362" w:author="Cristian Sbrolli" w:date="2021-01-04T00:14:00Z">
                <w:pPr>
                  <w:framePr w:hSpace="180" w:wrap="around" w:vAnchor="text" w:hAnchor="margin" w:y="66"/>
                </w:pPr>
              </w:pPrChange>
            </w:pPr>
          </w:p>
        </w:tc>
        <w:tc>
          <w:tcPr>
            <w:tcW w:w="0" w:type="auto"/>
            <w:tcPrChange w:id="3363" w:author="Cristian Sbrolli" w:date="2021-01-04T00:28:00Z">
              <w:tcPr>
                <w:tcW w:w="884" w:type="dxa"/>
                <w:gridSpan w:val="2"/>
              </w:tcPr>
            </w:tcPrChange>
          </w:tcPr>
          <w:p w14:paraId="206DCED8" w14:textId="06FE9484" w:rsidR="00C86CCE" w:rsidRPr="00801F40" w:rsidRDefault="00C86CCE">
            <w:pPr>
              <w:jc w:val="center"/>
              <w:rPr>
                <w:ins w:id="3364" w:author="Cristian Sbrolli" w:date="2021-01-04T00:03:00Z"/>
                <w:sz w:val="28"/>
                <w:szCs w:val="28"/>
                <w:rPrChange w:id="3365" w:author="Etion Pinari" w:date="2021-01-06T12:27:00Z">
                  <w:rPr>
                    <w:ins w:id="3366" w:author="Cristian Sbrolli" w:date="2021-01-04T00:03:00Z"/>
                  </w:rPr>
                </w:rPrChange>
              </w:rPr>
              <w:pPrChange w:id="3367" w:author="Cristian Sbrolli" w:date="2021-01-04T00:14:00Z">
                <w:pPr>
                  <w:framePr w:hSpace="180" w:wrap="around" w:vAnchor="text" w:hAnchor="margin" w:y="66"/>
                </w:pPr>
              </w:pPrChange>
            </w:pPr>
            <w:ins w:id="3368" w:author="Cristian Sbrolli" w:date="2021-01-04T00:17:00Z">
              <w:r w:rsidRPr="00801F40">
                <w:rPr>
                  <w:b/>
                  <w:bCs/>
                  <w:sz w:val="28"/>
                  <w:szCs w:val="28"/>
                  <w:rPrChange w:id="3369" w:author="Etion Pinari" w:date="2021-01-06T12:27:00Z">
                    <w:rPr>
                      <w:b/>
                      <w:bCs/>
                      <w:sz w:val="28"/>
                      <w:szCs w:val="28"/>
                    </w:rPr>
                  </w:rPrChange>
                </w:rPr>
                <w:t>×</w:t>
              </w:r>
            </w:ins>
          </w:p>
        </w:tc>
        <w:tc>
          <w:tcPr>
            <w:tcW w:w="0" w:type="auto"/>
            <w:tcPrChange w:id="3370" w:author="Cristian Sbrolli" w:date="2021-01-04T00:28:00Z">
              <w:tcPr>
                <w:tcW w:w="849" w:type="dxa"/>
              </w:tcPr>
            </w:tcPrChange>
          </w:tcPr>
          <w:p w14:paraId="2FA50312" w14:textId="1C4B1C49" w:rsidR="00C86CCE" w:rsidRPr="00801F40" w:rsidRDefault="00C86CCE">
            <w:pPr>
              <w:jc w:val="center"/>
              <w:rPr>
                <w:ins w:id="3371" w:author="Cristian Sbrolli" w:date="2021-01-04T00:03:00Z"/>
                <w:sz w:val="28"/>
                <w:szCs w:val="28"/>
                <w:rPrChange w:id="3372" w:author="Etion Pinari" w:date="2021-01-06T12:27:00Z">
                  <w:rPr>
                    <w:ins w:id="3373" w:author="Cristian Sbrolli" w:date="2021-01-04T00:03:00Z"/>
                  </w:rPr>
                </w:rPrChange>
              </w:rPr>
              <w:pPrChange w:id="3374" w:author="Cristian Sbrolli" w:date="2021-01-04T00:14:00Z">
                <w:pPr>
                  <w:framePr w:hSpace="180" w:wrap="around" w:vAnchor="text" w:hAnchor="margin" w:y="66"/>
                </w:pPr>
              </w:pPrChange>
            </w:pPr>
            <w:ins w:id="3375" w:author="Cristian Sbrolli" w:date="2021-01-04T00:17:00Z">
              <w:r w:rsidRPr="00801F40">
                <w:rPr>
                  <w:b/>
                  <w:bCs/>
                  <w:sz w:val="28"/>
                  <w:szCs w:val="28"/>
                  <w:rPrChange w:id="3376" w:author="Etion Pinari" w:date="2021-01-06T12:27:00Z">
                    <w:rPr>
                      <w:b/>
                      <w:bCs/>
                      <w:sz w:val="28"/>
                      <w:szCs w:val="28"/>
                    </w:rPr>
                  </w:rPrChange>
                </w:rPr>
                <w:t>×</w:t>
              </w:r>
            </w:ins>
          </w:p>
        </w:tc>
        <w:tc>
          <w:tcPr>
            <w:tcW w:w="0" w:type="auto"/>
            <w:tcPrChange w:id="3377" w:author="Cristian Sbrolli" w:date="2021-01-04T00:28:00Z">
              <w:tcPr>
                <w:tcW w:w="841" w:type="dxa"/>
              </w:tcPr>
            </w:tcPrChange>
          </w:tcPr>
          <w:p w14:paraId="687391C5" w14:textId="0888E67A" w:rsidR="00C86CCE" w:rsidRPr="00801F40" w:rsidRDefault="00C86CCE">
            <w:pPr>
              <w:jc w:val="center"/>
              <w:rPr>
                <w:ins w:id="3378" w:author="Cristian Sbrolli" w:date="2021-01-04T00:03:00Z"/>
                <w:sz w:val="28"/>
                <w:szCs w:val="28"/>
                <w:rPrChange w:id="3379" w:author="Etion Pinari" w:date="2021-01-06T12:27:00Z">
                  <w:rPr>
                    <w:ins w:id="3380" w:author="Cristian Sbrolli" w:date="2021-01-04T00:03:00Z"/>
                  </w:rPr>
                </w:rPrChange>
              </w:rPr>
              <w:pPrChange w:id="3381" w:author="Cristian Sbrolli" w:date="2021-01-04T00:14:00Z">
                <w:pPr>
                  <w:framePr w:hSpace="180" w:wrap="around" w:vAnchor="text" w:hAnchor="margin" w:y="66"/>
                </w:pPr>
              </w:pPrChange>
            </w:pPr>
            <w:ins w:id="3382" w:author="Cristian Sbrolli" w:date="2021-01-04T00:17:00Z">
              <w:r w:rsidRPr="00801F40">
                <w:rPr>
                  <w:b/>
                  <w:bCs/>
                  <w:sz w:val="28"/>
                  <w:szCs w:val="28"/>
                  <w:rPrChange w:id="3383" w:author="Etion Pinari" w:date="2021-01-06T12:27:00Z">
                    <w:rPr>
                      <w:b/>
                      <w:bCs/>
                      <w:sz w:val="28"/>
                      <w:szCs w:val="28"/>
                    </w:rPr>
                  </w:rPrChange>
                </w:rPr>
                <w:t>×</w:t>
              </w:r>
            </w:ins>
          </w:p>
        </w:tc>
      </w:tr>
      <w:tr w:rsidR="00E84E6D" w:rsidRPr="00801F40" w14:paraId="0DCF5AE2" w14:textId="77777777" w:rsidTr="00E84E6D">
        <w:tblPrEx>
          <w:tblPrExChange w:id="3384" w:author="Cristian Sbrolli" w:date="2021-01-04T00:28:00Z">
            <w:tblPrEx>
              <w:tblLayout w:type="fixed"/>
            </w:tblPrEx>
          </w:tblPrExChange>
        </w:tblPrEx>
        <w:trPr>
          <w:ins w:id="3385" w:author="Cristian Sbrolli" w:date="2021-01-04T00:03:00Z"/>
        </w:trPr>
        <w:tc>
          <w:tcPr>
            <w:tcW w:w="0" w:type="auto"/>
            <w:shd w:val="clear" w:color="auto" w:fill="F4B083" w:themeFill="accent2" w:themeFillTint="99"/>
            <w:tcPrChange w:id="3386" w:author="Cristian Sbrolli" w:date="2021-01-04T00:28:00Z">
              <w:tcPr>
                <w:tcW w:w="1463" w:type="dxa"/>
                <w:gridSpan w:val="2"/>
              </w:tcPr>
            </w:tcPrChange>
          </w:tcPr>
          <w:p w14:paraId="6F6BC6C7" w14:textId="066BD72F" w:rsidR="00C86CCE" w:rsidRPr="00801F40" w:rsidRDefault="00C86CCE">
            <w:pPr>
              <w:jc w:val="center"/>
              <w:rPr>
                <w:ins w:id="3387" w:author="Cristian Sbrolli" w:date="2021-01-04T00:03:00Z"/>
                <w:sz w:val="28"/>
                <w:szCs w:val="28"/>
                <w:rPrChange w:id="3388" w:author="Etion Pinari" w:date="2021-01-06T12:27:00Z">
                  <w:rPr>
                    <w:ins w:id="3389" w:author="Cristian Sbrolli" w:date="2021-01-04T00:03:00Z"/>
                  </w:rPr>
                </w:rPrChange>
              </w:rPr>
              <w:pPrChange w:id="3390" w:author="Cristian Sbrolli" w:date="2021-01-04T00:14:00Z">
                <w:pPr>
                  <w:framePr w:hSpace="180" w:wrap="around" w:vAnchor="text" w:hAnchor="margin" w:y="66"/>
                </w:pPr>
              </w:pPrChange>
            </w:pPr>
            <w:ins w:id="3391" w:author="Cristian Sbrolli" w:date="2021-01-04T00:06:00Z">
              <w:r w:rsidRPr="00801F40">
                <w:rPr>
                  <w:sz w:val="28"/>
                  <w:szCs w:val="28"/>
                  <w:rPrChange w:id="3392" w:author="Etion Pinari" w:date="2021-01-06T12:27:00Z">
                    <w:rPr/>
                  </w:rPrChange>
                </w:rPr>
                <w:t>R9</w:t>
              </w:r>
            </w:ins>
          </w:p>
        </w:tc>
        <w:tc>
          <w:tcPr>
            <w:tcW w:w="0" w:type="auto"/>
            <w:tcPrChange w:id="3393" w:author="Cristian Sbrolli" w:date="2021-01-04T00:28:00Z">
              <w:tcPr>
                <w:tcW w:w="958" w:type="dxa"/>
                <w:gridSpan w:val="2"/>
              </w:tcPr>
            </w:tcPrChange>
          </w:tcPr>
          <w:p w14:paraId="65F894D8" w14:textId="6E6D3A8B" w:rsidR="00C86CCE" w:rsidRPr="00801F40" w:rsidRDefault="00C86CCE">
            <w:pPr>
              <w:jc w:val="center"/>
              <w:rPr>
                <w:ins w:id="3394" w:author="Cristian Sbrolli" w:date="2021-01-04T00:03:00Z"/>
                <w:sz w:val="28"/>
                <w:szCs w:val="28"/>
                <w:rPrChange w:id="3395" w:author="Etion Pinari" w:date="2021-01-06T12:27:00Z">
                  <w:rPr>
                    <w:ins w:id="3396" w:author="Cristian Sbrolli" w:date="2021-01-04T00:03:00Z"/>
                  </w:rPr>
                </w:rPrChange>
              </w:rPr>
              <w:pPrChange w:id="3397" w:author="Cristian Sbrolli" w:date="2021-01-04T00:14:00Z">
                <w:pPr>
                  <w:framePr w:hSpace="180" w:wrap="around" w:vAnchor="text" w:hAnchor="margin" w:y="66"/>
                </w:pPr>
              </w:pPrChange>
            </w:pPr>
          </w:p>
        </w:tc>
        <w:tc>
          <w:tcPr>
            <w:tcW w:w="0" w:type="auto"/>
            <w:tcPrChange w:id="3398" w:author="Cristian Sbrolli" w:date="2021-01-04T00:28:00Z">
              <w:tcPr>
                <w:tcW w:w="845" w:type="dxa"/>
                <w:gridSpan w:val="2"/>
              </w:tcPr>
            </w:tcPrChange>
          </w:tcPr>
          <w:p w14:paraId="0C73042E" w14:textId="77777777" w:rsidR="00C86CCE" w:rsidRPr="00801F40" w:rsidRDefault="00C86CCE">
            <w:pPr>
              <w:jc w:val="center"/>
              <w:rPr>
                <w:ins w:id="3399" w:author="Cristian Sbrolli" w:date="2021-01-04T00:03:00Z"/>
                <w:sz w:val="28"/>
                <w:szCs w:val="28"/>
                <w:rPrChange w:id="3400" w:author="Etion Pinari" w:date="2021-01-06T12:27:00Z">
                  <w:rPr>
                    <w:ins w:id="3401" w:author="Cristian Sbrolli" w:date="2021-01-04T00:03:00Z"/>
                  </w:rPr>
                </w:rPrChange>
              </w:rPr>
              <w:pPrChange w:id="3402" w:author="Cristian Sbrolli" w:date="2021-01-04T00:14:00Z">
                <w:pPr>
                  <w:framePr w:hSpace="180" w:wrap="around" w:vAnchor="text" w:hAnchor="margin" w:y="66"/>
                </w:pPr>
              </w:pPrChange>
            </w:pPr>
          </w:p>
        </w:tc>
        <w:tc>
          <w:tcPr>
            <w:tcW w:w="0" w:type="auto"/>
            <w:tcPrChange w:id="3403" w:author="Cristian Sbrolli" w:date="2021-01-04T00:28:00Z">
              <w:tcPr>
                <w:tcW w:w="1248" w:type="dxa"/>
                <w:gridSpan w:val="3"/>
              </w:tcPr>
            </w:tcPrChange>
          </w:tcPr>
          <w:p w14:paraId="337406CB" w14:textId="77777777" w:rsidR="00C86CCE" w:rsidRPr="00801F40" w:rsidRDefault="00C86CCE">
            <w:pPr>
              <w:jc w:val="center"/>
              <w:rPr>
                <w:ins w:id="3404" w:author="Cristian Sbrolli" w:date="2021-01-04T00:03:00Z"/>
                <w:sz w:val="28"/>
                <w:szCs w:val="28"/>
                <w:rPrChange w:id="3405" w:author="Etion Pinari" w:date="2021-01-06T12:27:00Z">
                  <w:rPr>
                    <w:ins w:id="3406" w:author="Cristian Sbrolli" w:date="2021-01-04T00:03:00Z"/>
                  </w:rPr>
                </w:rPrChange>
              </w:rPr>
              <w:pPrChange w:id="3407" w:author="Cristian Sbrolli" w:date="2021-01-04T00:14:00Z">
                <w:pPr>
                  <w:framePr w:hSpace="180" w:wrap="around" w:vAnchor="text" w:hAnchor="margin" w:y="66"/>
                </w:pPr>
              </w:pPrChange>
            </w:pPr>
          </w:p>
        </w:tc>
        <w:tc>
          <w:tcPr>
            <w:tcW w:w="0" w:type="auto"/>
            <w:tcPrChange w:id="3408" w:author="Cristian Sbrolli" w:date="2021-01-04T00:28:00Z">
              <w:tcPr>
                <w:tcW w:w="861" w:type="dxa"/>
                <w:gridSpan w:val="2"/>
              </w:tcPr>
            </w:tcPrChange>
          </w:tcPr>
          <w:p w14:paraId="5969255C" w14:textId="77777777" w:rsidR="00C86CCE" w:rsidRPr="00801F40" w:rsidRDefault="00C86CCE">
            <w:pPr>
              <w:jc w:val="center"/>
              <w:rPr>
                <w:ins w:id="3409" w:author="Cristian Sbrolli" w:date="2021-01-04T00:10:00Z"/>
                <w:sz w:val="28"/>
                <w:szCs w:val="28"/>
                <w:rPrChange w:id="3410" w:author="Etion Pinari" w:date="2021-01-06T12:27:00Z">
                  <w:rPr>
                    <w:ins w:id="3411" w:author="Cristian Sbrolli" w:date="2021-01-04T00:10:00Z"/>
                  </w:rPr>
                </w:rPrChange>
              </w:rPr>
              <w:pPrChange w:id="3412" w:author="Cristian Sbrolli" w:date="2021-01-04T00:14:00Z">
                <w:pPr>
                  <w:framePr w:hSpace="180" w:wrap="around" w:vAnchor="text" w:hAnchor="margin" w:y="66"/>
                </w:pPr>
              </w:pPrChange>
            </w:pPr>
          </w:p>
        </w:tc>
        <w:tc>
          <w:tcPr>
            <w:tcW w:w="0" w:type="auto"/>
            <w:tcPrChange w:id="3413" w:author="Cristian Sbrolli" w:date="2021-01-04T00:28:00Z">
              <w:tcPr>
                <w:tcW w:w="834" w:type="dxa"/>
                <w:gridSpan w:val="3"/>
              </w:tcPr>
            </w:tcPrChange>
          </w:tcPr>
          <w:p w14:paraId="0535686D" w14:textId="06FAAA6F" w:rsidR="00C86CCE" w:rsidRPr="00801F40" w:rsidRDefault="00C86CCE">
            <w:pPr>
              <w:jc w:val="center"/>
              <w:rPr>
                <w:ins w:id="3414" w:author="Cristian Sbrolli" w:date="2021-01-04T00:03:00Z"/>
                <w:sz w:val="28"/>
                <w:szCs w:val="28"/>
                <w:rPrChange w:id="3415" w:author="Etion Pinari" w:date="2021-01-06T12:27:00Z">
                  <w:rPr>
                    <w:ins w:id="3416" w:author="Cristian Sbrolli" w:date="2021-01-04T00:03:00Z"/>
                  </w:rPr>
                </w:rPrChange>
              </w:rPr>
              <w:pPrChange w:id="3417" w:author="Cristian Sbrolli" w:date="2021-01-04T00:14:00Z">
                <w:pPr>
                  <w:framePr w:hSpace="180" w:wrap="around" w:vAnchor="text" w:hAnchor="margin" w:y="66"/>
                </w:pPr>
              </w:pPrChange>
            </w:pPr>
          </w:p>
        </w:tc>
        <w:tc>
          <w:tcPr>
            <w:tcW w:w="0" w:type="auto"/>
            <w:tcPrChange w:id="3418" w:author="Cristian Sbrolli" w:date="2021-01-04T00:28:00Z">
              <w:tcPr>
                <w:tcW w:w="845" w:type="dxa"/>
                <w:gridSpan w:val="2"/>
              </w:tcPr>
            </w:tcPrChange>
          </w:tcPr>
          <w:p w14:paraId="6CF3C66E" w14:textId="6F943649" w:rsidR="00C86CCE" w:rsidRPr="00801F40" w:rsidRDefault="00C86CCE">
            <w:pPr>
              <w:jc w:val="center"/>
              <w:rPr>
                <w:ins w:id="3419" w:author="Cristian Sbrolli" w:date="2021-01-04T00:03:00Z"/>
                <w:sz w:val="28"/>
                <w:szCs w:val="28"/>
                <w:rPrChange w:id="3420" w:author="Etion Pinari" w:date="2021-01-06T12:27:00Z">
                  <w:rPr>
                    <w:ins w:id="3421" w:author="Cristian Sbrolli" w:date="2021-01-04T00:03:00Z"/>
                  </w:rPr>
                </w:rPrChange>
              </w:rPr>
              <w:pPrChange w:id="3422" w:author="Cristian Sbrolli" w:date="2021-01-04T00:14:00Z">
                <w:pPr>
                  <w:framePr w:hSpace="180" w:wrap="around" w:vAnchor="text" w:hAnchor="margin" w:y="66"/>
                </w:pPr>
              </w:pPrChange>
            </w:pPr>
            <w:ins w:id="3423" w:author="Cristian Sbrolli" w:date="2021-01-04T00:18:00Z">
              <w:r w:rsidRPr="00801F40">
                <w:rPr>
                  <w:b/>
                  <w:bCs/>
                  <w:sz w:val="28"/>
                  <w:szCs w:val="28"/>
                  <w:rPrChange w:id="3424" w:author="Etion Pinari" w:date="2021-01-06T12:27:00Z">
                    <w:rPr>
                      <w:b/>
                      <w:bCs/>
                      <w:sz w:val="28"/>
                      <w:szCs w:val="28"/>
                    </w:rPr>
                  </w:rPrChange>
                </w:rPr>
                <w:t>×</w:t>
              </w:r>
            </w:ins>
          </w:p>
        </w:tc>
        <w:tc>
          <w:tcPr>
            <w:tcW w:w="0" w:type="auto"/>
            <w:tcPrChange w:id="3425" w:author="Cristian Sbrolli" w:date="2021-01-04T00:28:00Z">
              <w:tcPr>
                <w:tcW w:w="884" w:type="dxa"/>
                <w:gridSpan w:val="2"/>
              </w:tcPr>
            </w:tcPrChange>
          </w:tcPr>
          <w:p w14:paraId="5F1069F0" w14:textId="77777777" w:rsidR="00C86CCE" w:rsidRPr="00801F40" w:rsidRDefault="00C86CCE">
            <w:pPr>
              <w:jc w:val="center"/>
              <w:rPr>
                <w:ins w:id="3426" w:author="Cristian Sbrolli" w:date="2021-01-04T00:03:00Z"/>
                <w:sz w:val="28"/>
                <w:szCs w:val="28"/>
                <w:rPrChange w:id="3427" w:author="Etion Pinari" w:date="2021-01-06T12:27:00Z">
                  <w:rPr>
                    <w:ins w:id="3428" w:author="Cristian Sbrolli" w:date="2021-01-04T00:03:00Z"/>
                  </w:rPr>
                </w:rPrChange>
              </w:rPr>
              <w:pPrChange w:id="3429" w:author="Cristian Sbrolli" w:date="2021-01-04T00:14:00Z">
                <w:pPr>
                  <w:framePr w:hSpace="180" w:wrap="around" w:vAnchor="text" w:hAnchor="margin" w:y="66"/>
                </w:pPr>
              </w:pPrChange>
            </w:pPr>
          </w:p>
        </w:tc>
        <w:tc>
          <w:tcPr>
            <w:tcW w:w="0" w:type="auto"/>
            <w:tcPrChange w:id="3430" w:author="Cristian Sbrolli" w:date="2021-01-04T00:28:00Z">
              <w:tcPr>
                <w:tcW w:w="849" w:type="dxa"/>
              </w:tcPr>
            </w:tcPrChange>
          </w:tcPr>
          <w:p w14:paraId="13BCFF52" w14:textId="77777777" w:rsidR="00C86CCE" w:rsidRPr="00801F40" w:rsidRDefault="00C86CCE">
            <w:pPr>
              <w:jc w:val="center"/>
              <w:rPr>
                <w:ins w:id="3431" w:author="Cristian Sbrolli" w:date="2021-01-04T00:03:00Z"/>
                <w:sz w:val="28"/>
                <w:szCs w:val="28"/>
                <w:rPrChange w:id="3432" w:author="Etion Pinari" w:date="2021-01-06T12:27:00Z">
                  <w:rPr>
                    <w:ins w:id="3433" w:author="Cristian Sbrolli" w:date="2021-01-04T00:03:00Z"/>
                  </w:rPr>
                </w:rPrChange>
              </w:rPr>
              <w:pPrChange w:id="3434" w:author="Cristian Sbrolli" w:date="2021-01-04T00:14:00Z">
                <w:pPr>
                  <w:framePr w:hSpace="180" w:wrap="around" w:vAnchor="text" w:hAnchor="margin" w:y="66"/>
                </w:pPr>
              </w:pPrChange>
            </w:pPr>
          </w:p>
        </w:tc>
        <w:tc>
          <w:tcPr>
            <w:tcW w:w="0" w:type="auto"/>
            <w:tcPrChange w:id="3435" w:author="Cristian Sbrolli" w:date="2021-01-04T00:28:00Z">
              <w:tcPr>
                <w:tcW w:w="841" w:type="dxa"/>
              </w:tcPr>
            </w:tcPrChange>
          </w:tcPr>
          <w:p w14:paraId="549BAC2D" w14:textId="77777777" w:rsidR="00C86CCE" w:rsidRPr="00801F40" w:rsidRDefault="00C86CCE">
            <w:pPr>
              <w:jc w:val="center"/>
              <w:rPr>
                <w:ins w:id="3436" w:author="Cristian Sbrolli" w:date="2021-01-04T00:03:00Z"/>
                <w:sz w:val="28"/>
                <w:szCs w:val="28"/>
                <w:rPrChange w:id="3437" w:author="Etion Pinari" w:date="2021-01-06T12:27:00Z">
                  <w:rPr>
                    <w:ins w:id="3438" w:author="Cristian Sbrolli" w:date="2021-01-04T00:03:00Z"/>
                  </w:rPr>
                </w:rPrChange>
              </w:rPr>
              <w:pPrChange w:id="3439" w:author="Cristian Sbrolli" w:date="2021-01-04T00:14:00Z">
                <w:pPr>
                  <w:framePr w:hSpace="180" w:wrap="around" w:vAnchor="text" w:hAnchor="margin" w:y="66"/>
                </w:pPr>
              </w:pPrChange>
            </w:pPr>
          </w:p>
        </w:tc>
      </w:tr>
      <w:tr w:rsidR="00E84E6D" w:rsidRPr="00801F40" w14:paraId="45AEEB31" w14:textId="77777777" w:rsidTr="00E84E6D">
        <w:tblPrEx>
          <w:tblPrExChange w:id="3440" w:author="Cristian Sbrolli" w:date="2021-01-04T00:28:00Z">
            <w:tblPrEx>
              <w:tblLayout w:type="fixed"/>
            </w:tblPrEx>
          </w:tblPrExChange>
        </w:tblPrEx>
        <w:trPr>
          <w:ins w:id="3441" w:author="Cristian Sbrolli" w:date="2021-01-04T00:03:00Z"/>
        </w:trPr>
        <w:tc>
          <w:tcPr>
            <w:tcW w:w="0" w:type="auto"/>
            <w:shd w:val="clear" w:color="auto" w:fill="F4B083" w:themeFill="accent2" w:themeFillTint="99"/>
            <w:tcPrChange w:id="3442" w:author="Cristian Sbrolli" w:date="2021-01-04T00:28:00Z">
              <w:tcPr>
                <w:tcW w:w="1463" w:type="dxa"/>
                <w:gridSpan w:val="2"/>
              </w:tcPr>
            </w:tcPrChange>
          </w:tcPr>
          <w:p w14:paraId="184280F1" w14:textId="73C8A6C9" w:rsidR="00C86CCE" w:rsidRPr="00801F40" w:rsidRDefault="00C86CCE">
            <w:pPr>
              <w:jc w:val="center"/>
              <w:rPr>
                <w:ins w:id="3443" w:author="Cristian Sbrolli" w:date="2021-01-04T00:03:00Z"/>
                <w:sz w:val="28"/>
                <w:szCs w:val="28"/>
                <w:rPrChange w:id="3444" w:author="Etion Pinari" w:date="2021-01-06T12:27:00Z">
                  <w:rPr>
                    <w:ins w:id="3445" w:author="Cristian Sbrolli" w:date="2021-01-04T00:03:00Z"/>
                  </w:rPr>
                </w:rPrChange>
              </w:rPr>
              <w:pPrChange w:id="3446" w:author="Cristian Sbrolli" w:date="2021-01-04T00:14:00Z">
                <w:pPr>
                  <w:framePr w:hSpace="180" w:wrap="around" w:vAnchor="text" w:hAnchor="margin" w:y="66"/>
                </w:pPr>
              </w:pPrChange>
            </w:pPr>
            <w:ins w:id="3447" w:author="Cristian Sbrolli" w:date="2021-01-04T00:05:00Z">
              <w:r w:rsidRPr="00801F40">
                <w:rPr>
                  <w:sz w:val="28"/>
                  <w:szCs w:val="28"/>
                  <w:rPrChange w:id="3448" w:author="Etion Pinari" w:date="2021-01-06T12:27:00Z">
                    <w:rPr/>
                  </w:rPrChange>
                </w:rPr>
                <w:t>R</w:t>
              </w:r>
            </w:ins>
            <w:ins w:id="3449" w:author="Cristian Sbrolli" w:date="2021-01-04T00:06:00Z">
              <w:r w:rsidRPr="00801F40">
                <w:rPr>
                  <w:sz w:val="28"/>
                  <w:szCs w:val="28"/>
                  <w:rPrChange w:id="3450" w:author="Etion Pinari" w:date="2021-01-06T12:27:00Z">
                    <w:rPr/>
                  </w:rPrChange>
                </w:rPr>
                <w:t>10</w:t>
              </w:r>
            </w:ins>
          </w:p>
        </w:tc>
        <w:tc>
          <w:tcPr>
            <w:tcW w:w="0" w:type="auto"/>
            <w:tcPrChange w:id="3451" w:author="Cristian Sbrolli" w:date="2021-01-04T00:28:00Z">
              <w:tcPr>
                <w:tcW w:w="958" w:type="dxa"/>
                <w:gridSpan w:val="2"/>
              </w:tcPr>
            </w:tcPrChange>
          </w:tcPr>
          <w:p w14:paraId="66DE4D2B" w14:textId="14B5A9DF" w:rsidR="00C86CCE" w:rsidRPr="00801F40" w:rsidRDefault="00C86CCE">
            <w:pPr>
              <w:jc w:val="center"/>
              <w:rPr>
                <w:ins w:id="3452" w:author="Cristian Sbrolli" w:date="2021-01-04T00:03:00Z"/>
                <w:sz w:val="28"/>
                <w:szCs w:val="28"/>
                <w:rPrChange w:id="3453" w:author="Etion Pinari" w:date="2021-01-06T12:27:00Z">
                  <w:rPr>
                    <w:ins w:id="3454" w:author="Cristian Sbrolli" w:date="2021-01-04T00:03:00Z"/>
                  </w:rPr>
                </w:rPrChange>
              </w:rPr>
              <w:pPrChange w:id="3455" w:author="Cristian Sbrolli" w:date="2021-01-04T00:14:00Z">
                <w:pPr>
                  <w:framePr w:hSpace="180" w:wrap="around" w:vAnchor="text" w:hAnchor="margin" w:y="66"/>
                </w:pPr>
              </w:pPrChange>
            </w:pPr>
          </w:p>
        </w:tc>
        <w:tc>
          <w:tcPr>
            <w:tcW w:w="0" w:type="auto"/>
            <w:tcPrChange w:id="3456" w:author="Cristian Sbrolli" w:date="2021-01-04T00:28:00Z">
              <w:tcPr>
                <w:tcW w:w="845" w:type="dxa"/>
                <w:gridSpan w:val="2"/>
              </w:tcPr>
            </w:tcPrChange>
          </w:tcPr>
          <w:p w14:paraId="794345E1" w14:textId="77777777" w:rsidR="00C86CCE" w:rsidRPr="00801F40" w:rsidRDefault="00C86CCE">
            <w:pPr>
              <w:jc w:val="center"/>
              <w:rPr>
                <w:ins w:id="3457" w:author="Cristian Sbrolli" w:date="2021-01-04T00:03:00Z"/>
                <w:sz w:val="28"/>
                <w:szCs w:val="28"/>
                <w:rPrChange w:id="3458" w:author="Etion Pinari" w:date="2021-01-06T12:27:00Z">
                  <w:rPr>
                    <w:ins w:id="3459" w:author="Cristian Sbrolli" w:date="2021-01-04T00:03:00Z"/>
                  </w:rPr>
                </w:rPrChange>
              </w:rPr>
              <w:pPrChange w:id="3460" w:author="Cristian Sbrolli" w:date="2021-01-04T00:14:00Z">
                <w:pPr>
                  <w:framePr w:hSpace="180" w:wrap="around" w:vAnchor="text" w:hAnchor="margin" w:y="66"/>
                </w:pPr>
              </w:pPrChange>
            </w:pPr>
          </w:p>
        </w:tc>
        <w:tc>
          <w:tcPr>
            <w:tcW w:w="0" w:type="auto"/>
            <w:tcPrChange w:id="3461" w:author="Cristian Sbrolli" w:date="2021-01-04T00:28:00Z">
              <w:tcPr>
                <w:tcW w:w="1248" w:type="dxa"/>
                <w:gridSpan w:val="3"/>
              </w:tcPr>
            </w:tcPrChange>
          </w:tcPr>
          <w:p w14:paraId="24DCD215" w14:textId="77777777" w:rsidR="00C86CCE" w:rsidRPr="00801F40" w:rsidRDefault="00C86CCE">
            <w:pPr>
              <w:jc w:val="center"/>
              <w:rPr>
                <w:ins w:id="3462" w:author="Cristian Sbrolli" w:date="2021-01-04T00:03:00Z"/>
                <w:sz w:val="28"/>
                <w:szCs w:val="28"/>
                <w:rPrChange w:id="3463" w:author="Etion Pinari" w:date="2021-01-06T12:27:00Z">
                  <w:rPr>
                    <w:ins w:id="3464" w:author="Cristian Sbrolli" w:date="2021-01-04T00:03:00Z"/>
                  </w:rPr>
                </w:rPrChange>
              </w:rPr>
              <w:pPrChange w:id="3465" w:author="Cristian Sbrolli" w:date="2021-01-04T00:14:00Z">
                <w:pPr>
                  <w:framePr w:hSpace="180" w:wrap="around" w:vAnchor="text" w:hAnchor="margin" w:y="66"/>
                </w:pPr>
              </w:pPrChange>
            </w:pPr>
          </w:p>
        </w:tc>
        <w:tc>
          <w:tcPr>
            <w:tcW w:w="0" w:type="auto"/>
            <w:tcPrChange w:id="3466" w:author="Cristian Sbrolli" w:date="2021-01-04T00:28:00Z">
              <w:tcPr>
                <w:tcW w:w="861" w:type="dxa"/>
                <w:gridSpan w:val="2"/>
              </w:tcPr>
            </w:tcPrChange>
          </w:tcPr>
          <w:p w14:paraId="5AA6740A" w14:textId="77777777" w:rsidR="00C86CCE" w:rsidRPr="00801F40" w:rsidRDefault="00C86CCE">
            <w:pPr>
              <w:jc w:val="center"/>
              <w:rPr>
                <w:ins w:id="3467" w:author="Cristian Sbrolli" w:date="2021-01-04T00:10:00Z"/>
                <w:sz w:val="28"/>
                <w:szCs w:val="28"/>
                <w:rPrChange w:id="3468" w:author="Etion Pinari" w:date="2021-01-06T12:27:00Z">
                  <w:rPr>
                    <w:ins w:id="3469" w:author="Cristian Sbrolli" w:date="2021-01-04T00:10:00Z"/>
                  </w:rPr>
                </w:rPrChange>
              </w:rPr>
              <w:pPrChange w:id="3470" w:author="Cristian Sbrolli" w:date="2021-01-04T00:14:00Z">
                <w:pPr>
                  <w:framePr w:hSpace="180" w:wrap="around" w:vAnchor="text" w:hAnchor="margin" w:y="66"/>
                </w:pPr>
              </w:pPrChange>
            </w:pPr>
          </w:p>
        </w:tc>
        <w:tc>
          <w:tcPr>
            <w:tcW w:w="0" w:type="auto"/>
            <w:tcPrChange w:id="3471" w:author="Cristian Sbrolli" w:date="2021-01-04T00:28:00Z">
              <w:tcPr>
                <w:tcW w:w="834" w:type="dxa"/>
                <w:gridSpan w:val="3"/>
              </w:tcPr>
            </w:tcPrChange>
          </w:tcPr>
          <w:p w14:paraId="46744785" w14:textId="31CB2DBD" w:rsidR="00C86CCE" w:rsidRPr="00801F40" w:rsidRDefault="00C86CCE">
            <w:pPr>
              <w:jc w:val="center"/>
              <w:rPr>
                <w:ins w:id="3472" w:author="Cristian Sbrolli" w:date="2021-01-04T00:03:00Z"/>
                <w:sz w:val="28"/>
                <w:szCs w:val="28"/>
                <w:rPrChange w:id="3473" w:author="Etion Pinari" w:date="2021-01-06T12:27:00Z">
                  <w:rPr>
                    <w:ins w:id="3474" w:author="Cristian Sbrolli" w:date="2021-01-04T00:03:00Z"/>
                  </w:rPr>
                </w:rPrChange>
              </w:rPr>
              <w:pPrChange w:id="3475" w:author="Cristian Sbrolli" w:date="2021-01-04T00:14:00Z">
                <w:pPr>
                  <w:framePr w:hSpace="180" w:wrap="around" w:vAnchor="text" w:hAnchor="margin" w:y="66"/>
                </w:pPr>
              </w:pPrChange>
            </w:pPr>
          </w:p>
        </w:tc>
        <w:tc>
          <w:tcPr>
            <w:tcW w:w="0" w:type="auto"/>
            <w:tcPrChange w:id="3476" w:author="Cristian Sbrolli" w:date="2021-01-04T00:28:00Z">
              <w:tcPr>
                <w:tcW w:w="845" w:type="dxa"/>
                <w:gridSpan w:val="2"/>
              </w:tcPr>
            </w:tcPrChange>
          </w:tcPr>
          <w:p w14:paraId="75E895A0" w14:textId="77777777" w:rsidR="00C86CCE" w:rsidRPr="00801F40" w:rsidRDefault="00C86CCE">
            <w:pPr>
              <w:jc w:val="center"/>
              <w:rPr>
                <w:ins w:id="3477" w:author="Cristian Sbrolli" w:date="2021-01-04T00:03:00Z"/>
                <w:sz w:val="28"/>
                <w:szCs w:val="28"/>
                <w:rPrChange w:id="3478" w:author="Etion Pinari" w:date="2021-01-06T12:27:00Z">
                  <w:rPr>
                    <w:ins w:id="3479" w:author="Cristian Sbrolli" w:date="2021-01-04T00:03:00Z"/>
                  </w:rPr>
                </w:rPrChange>
              </w:rPr>
              <w:pPrChange w:id="3480" w:author="Cristian Sbrolli" w:date="2021-01-04T00:14:00Z">
                <w:pPr>
                  <w:framePr w:hSpace="180" w:wrap="around" w:vAnchor="text" w:hAnchor="margin" w:y="66"/>
                </w:pPr>
              </w:pPrChange>
            </w:pPr>
          </w:p>
        </w:tc>
        <w:tc>
          <w:tcPr>
            <w:tcW w:w="0" w:type="auto"/>
            <w:tcPrChange w:id="3481" w:author="Cristian Sbrolli" w:date="2021-01-04T00:28:00Z">
              <w:tcPr>
                <w:tcW w:w="884" w:type="dxa"/>
                <w:gridSpan w:val="2"/>
              </w:tcPr>
            </w:tcPrChange>
          </w:tcPr>
          <w:p w14:paraId="76C112EF" w14:textId="77777777" w:rsidR="00C86CCE" w:rsidRPr="00801F40" w:rsidRDefault="00C86CCE">
            <w:pPr>
              <w:jc w:val="center"/>
              <w:rPr>
                <w:ins w:id="3482" w:author="Cristian Sbrolli" w:date="2021-01-04T00:03:00Z"/>
                <w:sz w:val="28"/>
                <w:szCs w:val="28"/>
                <w:rPrChange w:id="3483" w:author="Etion Pinari" w:date="2021-01-06T12:27:00Z">
                  <w:rPr>
                    <w:ins w:id="3484" w:author="Cristian Sbrolli" w:date="2021-01-04T00:03:00Z"/>
                  </w:rPr>
                </w:rPrChange>
              </w:rPr>
              <w:pPrChange w:id="3485" w:author="Cristian Sbrolli" w:date="2021-01-04T00:14:00Z">
                <w:pPr>
                  <w:framePr w:hSpace="180" w:wrap="around" w:vAnchor="text" w:hAnchor="margin" w:y="66"/>
                </w:pPr>
              </w:pPrChange>
            </w:pPr>
          </w:p>
        </w:tc>
        <w:tc>
          <w:tcPr>
            <w:tcW w:w="0" w:type="auto"/>
            <w:tcPrChange w:id="3486" w:author="Cristian Sbrolli" w:date="2021-01-04T00:28:00Z">
              <w:tcPr>
                <w:tcW w:w="849" w:type="dxa"/>
              </w:tcPr>
            </w:tcPrChange>
          </w:tcPr>
          <w:p w14:paraId="680045BF" w14:textId="23F3806A" w:rsidR="00C86CCE" w:rsidRPr="00801F40" w:rsidRDefault="00C86CCE">
            <w:pPr>
              <w:jc w:val="center"/>
              <w:rPr>
                <w:ins w:id="3487" w:author="Cristian Sbrolli" w:date="2021-01-04T00:03:00Z"/>
                <w:sz w:val="28"/>
                <w:szCs w:val="28"/>
                <w:rPrChange w:id="3488" w:author="Etion Pinari" w:date="2021-01-06T12:27:00Z">
                  <w:rPr>
                    <w:ins w:id="3489" w:author="Cristian Sbrolli" w:date="2021-01-04T00:03:00Z"/>
                  </w:rPr>
                </w:rPrChange>
              </w:rPr>
              <w:pPrChange w:id="3490" w:author="Cristian Sbrolli" w:date="2021-01-04T00:14:00Z">
                <w:pPr>
                  <w:framePr w:hSpace="180" w:wrap="around" w:vAnchor="text" w:hAnchor="margin" w:y="66"/>
                </w:pPr>
              </w:pPrChange>
            </w:pPr>
            <w:ins w:id="3491" w:author="Cristian Sbrolli" w:date="2021-01-04T00:18:00Z">
              <w:r w:rsidRPr="00801F40">
                <w:rPr>
                  <w:b/>
                  <w:bCs/>
                  <w:sz w:val="28"/>
                  <w:szCs w:val="28"/>
                  <w:rPrChange w:id="3492" w:author="Etion Pinari" w:date="2021-01-06T12:27:00Z">
                    <w:rPr>
                      <w:b/>
                      <w:bCs/>
                      <w:sz w:val="28"/>
                      <w:szCs w:val="28"/>
                    </w:rPr>
                  </w:rPrChange>
                </w:rPr>
                <w:t>×</w:t>
              </w:r>
            </w:ins>
          </w:p>
        </w:tc>
        <w:tc>
          <w:tcPr>
            <w:tcW w:w="0" w:type="auto"/>
            <w:tcPrChange w:id="3493" w:author="Cristian Sbrolli" w:date="2021-01-04T00:28:00Z">
              <w:tcPr>
                <w:tcW w:w="841" w:type="dxa"/>
              </w:tcPr>
            </w:tcPrChange>
          </w:tcPr>
          <w:p w14:paraId="6D809204" w14:textId="77777777" w:rsidR="00C86CCE" w:rsidRPr="00801F40" w:rsidRDefault="00C86CCE">
            <w:pPr>
              <w:jc w:val="center"/>
              <w:rPr>
                <w:ins w:id="3494" w:author="Cristian Sbrolli" w:date="2021-01-04T00:03:00Z"/>
                <w:sz w:val="28"/>
                <w:szCs w:val="28"/>
                <w:rPrChange w:id="3495" w:author="Etion Pinari" w:date="2021-01-06T12:27:00Z">
                  <w:rPr>
                    <w:ins w:id="3496" w:author="Cristian Sbrolli" w:date="2021-01-04T00:03:00Z"/>
                  </w:rPr>
                </w:rPrChange>
              </w:rPr>
              <w:pPrChange w:id="3497" w:author="Cristian Sbrolli" w:date="2021-01-04T00:14:00Z">
                <w:pPr>
                  <w:framePr w:hSpace="180" w:wrap="around" w:vAnchor="text" w:hAnchor="margin" w:y="66"/>
                </w:pPr>
              </w:pPrChange>
            </w:pPr>
          </w:p>
        </w:tc>
      </w:tr>
      <w:tr w:rsidR="00E84E6D" w:rsidRPr="00801F40" w14:paraId="7A865210" w14:textId="77777777" w:rsidTr="00E84E6D">
        <w:tblPrEx>
          <w:tblPrExChange w:id="3498" w:author="Cristian Sbrolli" w:date="2021-01-04T00:28:00Z">
            <w:tblPrEx>
              <w:tblLayout w:type="fixed"/>
            </w:tblPrEx>
          </w:tblPrExChange>
        </w:tblPrEx>
        <w:trPr>
          <w:ins w:id="3499" w:author="Cristian Sbrolli" w:date="2021-01-04T00:03:00Z"/>
        </w:trPr>
        <w:tc>
          <w:tcPr>
            <w:tcW w:w="0" w:type="auto"/>
            <w:shd w:val="clear" w:color="auto" w:fill="F4B083" w:themeFill="accent2" w:themeFillTint="99"/>
            <w:tcPrChange w:id="3500" w:author="Cristian Sbrolli" w:date="2021-01-04T00:28:00Z">
              <w:tcPr>
                <w:tcW w:w="1463" w:type="dxa"/>
                <w:gridSpan w:val="2"/>
              </w:tcPr>
            </w:tcPrChange>
          </w:tcPr>
          <w:p w14:paraId="630A02BC" w14:textId="405EB800" w:rsidR="00C86CCE" w:rsidRPr="00801F40" w:rsidRDefault="00C86CCE">
            <w:pPr>
              <w:jc w:val="center"/>
              <w:rPr>
                <w:ins w:id="3501" w:author="Cristian Sbrolli" w:date="2021-01-04T00:03:00Z"/>
                <w:sz w:val="28"/>
                <w:szCs w:val="28"/>
                <w:rPrChange w:id="3502" w:author="Etion Pinari" w:date="2021-01-06T12:27:00Z">
                  <w:rPr>
                    <w:ins w:id="3503" w:author="Cristian Sbrolli" w:date="2021-01-04T00:03:00Z"/>
                  </w:rPr>
                </w:rPrChange>
              </w:rPr>
              <w:pPrChange w:id="3504" w:author="Cristian Sbrolli" w:date="2021-01-04T00:14:00Z">
                <w:pPr>
                  <w:framePr w:hSpace="180" w:wrap="around" w:vAnchor="text" w:hAnchor="margin" w:y="66"/>
                </w:pPr>
              </w:pPrChange>
            </w:pPr>
            <w:ins w:id="3505" w:author="Cristian Sbrolli" w:date="2021-01-04T00:06:00Z">
              <w:r w:rsidRPr="00801F40">
                <w:rPr>
                  <w:sz w:val="28"/>
                  <w:szCs w:val="28"/>
                  <w:rPrChange w:id="3506" w:author="Etion Pinari" w:date="2021-01-06T12:27:00Z">
                    <w:rPr/>
                  </w:rPrChange>
                </w:rPr>
                <w:t>R11</w:t>
              </w:r>
            </w:ins>
          </w:p>
        </w:tc>
        <w:tc>
          <w:tcPr>
            <w:tcW w:w="0" w:type="auto"/>
            <w:tcPrChange w:id="3507" w:author="Cristian Sbrolli" w:date="2021-01-04T00:28:00Z">
              <w:tcPr>
                <w:tcW w:w="958" w:type="dxa"/>
                <w:gridSpan w:val="2"/>
              </w:tcPr>
            </w:tcPrChange>
          </w:tcPr>
          <w:p w14:paraId="628193A3" w14:textId="4A59687B" w:rsidR="00C86CCE" w:rsidRPr="00801F40" w:rsidRDefault="00C86CCE">
            <w:pPr>
              <w:jc w:val="center"/>
              <w:rPr>
                <w:ins w:id="3508" w:author="Cristian Sbrolli" w:date="2021-01-04T00:03:00Z"/>
                <w:sz w:val="28"/>
                <w:szCs w:val="28"/>
                <w:rPrChange w:id="3509" w:author="Etion Pinari" w:date="2021-01-06T12:27:00Z">
                  <w:rPr>
                    <w:ins w:id="3510" w:author="Cristian Sbrolli" w:date="2021-01-04T00:03:00Z"/>
                  </w:rPr>
                </w:rPrChange>
              </w:rPr>
              <w:pPrChange w:id="3511" w:author="Cristian Sbrolli" w:date="2021-01-04T00:14:00Z">
                <w:pPr>
                  <w:framePr w:hSpace="180" w:wrap="around" w:vAnchor="text" w:hAnchor="margin" w:y="66"/>
                </w:pPr>
              </w:pPrChange>
            </w:pPr>
          </w:p>
        </w:tc>
        <w:tc>
          <w:tcPr>
            <w:tcW w:w="0" w:type="auto"/>
            <w:tcPrChange w:id="3512" w:author="Cristian Sbrolli" w:date="2021-01-04T00:28:00Z">
              <w:tcPr>
                <w:tcW w:w="845" w:type="dxa"/>
                <w:gridSpan w:val="2"/>
              </w:tcPr>
            </w:tcPrChange>
          </w:tcPr>
          <w:p w14:paraId="2009B014" w14:textId="77777777" w:rsidR="00C86CCE" w:rsidRPr="00801F40" w:rsidRDefault="00C86CCE">
            <w:pPr>
              <w:jc w:val="center"/>
              <w:rPr>
                <w:ins w:id="3513" w:author="Cristian Sbrolli" w:date="2021-01-04T00:03:00Z"/>
                <w:sz w:val="28"/>
                <w:szCs w:val="28"/>
                <w:rPrChange w:id="3514" w:author="Etion Pinari" w:date="2021-01-06T12:27:00Z">
                  <w:rPr>
                    <w:ins w:id="3515" w:author="Cristian Sbrolli" w:date="2021-01-04T00:03:00Z"/>
                  </w:rPr>
                </w:rPrChange>
              </w:rPr>
              <w:pPrChange w:id="3516" w:author="Cristian Sbrolli" w:date="2021-01-04T00:14:00Z">
                <w:pPr>
                  <w:framePr w:hSpace="180" w:wrap="around" w:vAnchor="text" w:hAnchor="margin" w:y="66"/>
                </w:pPr>
              </w:pPrChange>
            </w:pPr>
          </w:p>
        </w:tc>
        <w:tc>
          <w:tcPr>
            <w:tcW w:w="0" w:type="auto"/>
            <w:tcPrChange w:id="3517" w:author="Cristian Sbrolli" w:date="2021-01-04T00:28:00Z">
              <w:tcPr>
                <w:tcW w:w="1248" w:type="dxa"/>
                <w:gridSpan w:val="3"/>
              </w:tcPr>
            </w:tcPrChange>
          </w:tcPr>
          <w:p w14:paraId="2EB4BD44" w14:textId="77777777" w:rsidR="00C86CCE" w:rsidRPr="00801F40" w:rsidRDefault="00C86CCE">
            <w:pPr>
              <w:jc w:val="center"/>
              <w:rPr>
                <w:ins w:id="3518" w:author="Cristian Sbrolli" w:date="2021-01-04T00:03:00Z"/>
                <w:sz w:val="28"/>
                <w:szCs w:val="28"/>
                <w:rPrChange w:id="3519" w:author="Etion Pinari" w:date="2021-01-06T12:27:00Z">
                  <w:rPr>
                    <w:ins w:id="3520" w:author="Cristian Sbrolli" w:date="2021-01-04T00:03:00Z"/>
                  </w:rPr>
                </w:rPrChange>
              </w:rPr>
              <w:pPrChange w:id="3521" w:author="Cristian Sbrolli" w:date="2021-01-04T00:14:00Z">
                <w:pPr>
                  <w:framePr w:hSpace="180" w:wrap="around" w:vAnchor="text" w:hAnchor="margin" w:y="66"/>
                </w:pPr>
              </w:pPrChange>
            </w:pPr>
          </w:p>
        </w:tc>
        <w:tc>
          <w:tcPr>
            <w:tcW w:w="0" w:type="auto"/>
            <w:tcPrChange w:id="3522" w:author="Cristian Sbrolli" w:date="2021-01-04T00:28:00Z">
              <w:tcPr>
                <w:tcW w:w="861" w:type="dxa"/>
                <w:gridSpan w:val="2"/>
              </w:tcPr>
            </w:tcPrChange>
          </w:tcPr>
          <w:p w14:paraId="2F8C7DDA" w14:textId="32EC3003" w:rsidR="00C86CCE" w:rsidRPr="00801F40" w:rsidRDefault="00C86CCE">
            <w:pPr>
              <w:jc w:val="center"/>
              <w:rPr>
                <w:ins w:id="3523" w:author="Cristian Sbrolli" w:date="2021-01-04T00:10:00Z"/>
                <w:sz w:val="28"/>
                <w:szCs w:val="28"/>
                <w:rPrChange w:id="3524" w:author="Etion Pinari" w:date="2021-01-06T12:27:00Z">
                  <w:rPr>
                    <w:ins w:id="3525" w:author="Cristian Sbrolli" w:date="2021-01-04T00:10:00Z"/>
                  </w:rPr>
                </w:rPrChange>
              </w:rPr>
              <w:pPrChange w:id="3526" w:author="Cristian Sbrolli" w:date="2021-01-04T00:14:00Z">
                <w:pPr>
                  <w:framePr w:hSpace="180" w:wrap="around" w:vAnchor="text" w:hAnchor="margin" w:y="66"/>
                </w:pPr>
              </w:pPrChange>
            </w:pPr>
            <w:ins w:id="3527" w:author="Cristian Sbrolli" w:date="2021-01-04T00:18:00Z">
              <w:r w:rsidRPr="00801F40">
                <w:rPr>
                  <w:b/>
                  <w:bCs/>
                  <w:sz w:val="28"/>
                  <w:szCs w:val="28"/>
                  <w:rPrChange w:id="3528" w:author="Etion Pinari" w:date="2021-01-06T12:27:00Z">
                    <w:rPr>
                      <w:b/>
                      <w:bCs/>
                      <w:sz w:val="28"/>
                      <w:szCs w:val="28"/>
                    </w:rPr>
                  </w:rPrChange>
                </w:rPr>
                <w:t>×</w:t>
              </w:r>
            </w:ins>
          </w:p>
        </w:tc>
        <w:tc>
          <w:tcPr>
            <w:tcW w:w="0" w:type="auto"/>
            <w:tcPrChange w:id="3529" w:author="Cristian Sbrolli" w:date="2021-01-04T00:28:00Z">
              <w:tcPr>
                <w:tcW w:w="834" w:type="dxa"/>
                <w:gridSpan w:val="3"/>
              </w:tcPr>
            </w:tcPrChange>
          </w:tcPr>
          <w:p w14:paraId="66CDB6E9" w14:textId="3EBE8F4E" w:rsidR="00C86CCE" w:rsidRPr="00801F40" w:rsidRDefault="00C86CCE">
            <w:pPr>
              <w:jc w:val="center"/>
              <w:rPr>
                <w:ins w:id="3530" w:author="Cristian Sbrolli" w:date="2021-01-04T00:03:00Z"/>
                <w:sz w:val="28"/>
                <w:szCs w:val="28"/>
                <w:rPrChange w:id="3531" w:author="Etion Pinari" w:date="2021-01-06T12:27:00Z">
                  <w:rPr>
                    <w:ins w:id="3532" w:author="Cristian Sbrolli" w:date="2021-01-04T00:03:00Z"/>
                  </w:rPr>
                </w:rPrChange>
              </w:rPr>
              <w:pPrChange w:id="3533" w:author="Cristian Sbrolli" w:date="2021-01-04T00:14:00Z">
                <w:pPr>
                  <w:framePr w:hSpace="180" w:wrap="around" w:vAnchor="text" w:hAnchor="margin" w:y="66"/>
                </w:pPr>
              </w:pPrChange>
            </w:pPr>
          </w:p>
        </w:tc>
        <w:tc>
          <w:tcPr>
            <w:tcW w:w="0" w:type="auto"/>
            <w:tcPrChange w:id="3534" w:author="Cristian Sbrolli" w:date="2021-01-04T00:28:00Z">
              <w:tcPr>
                <w:tcW w:w="845" w:type="dxa"/>
                <w:gridSpan w:val="2"/>
              </w:tcPr>
            </w:tcPrChange>
          </w:tcPr>
          <w:p w14:paraId="7CEF0758" w14:textId="4F921994" w:rsidR="00C86CCE" w:rsidRPr="00801F40" w:rsidRDefault="00C86CCE">
            <w:pPr>
              <w:jc w:val="center"/>
              <w:rPr>
                <w:ins w:id="3535" w:author="Cristian Sbrolli" w:date="2021-01-04T00:03:00Z"/>
                <w:sz w:val="28"/>
                <w:szCs w:val="28"/>
                <w:rPrChange w:id="3536" w:author="Etion Pinari" w:date="2021-01-06T12:27:00Z">
                  <w:rPr>
                    <w:ins w:id="3537" w:author="Cristian Sbrolli" w:date="2021-01-04T00:03:00Z"/>
                  </w:rPr>
                </w:rPrChange>
              </w:rPr>
              <w:pPrChange w:id="3538" w:author="Cristian Sbrolli" w:date="2021-01-04T00:14:00Z">
                <w:pPr>
                  <w:framePr w:hSpace="180" w:wrap="around" w:vAnchor="text" w:hAnchor="margin" w:y="66"/>
                </w:pPr>
              </w:pPrChange>
            </w:pPr>
            <w:ins w:id="3539" w:author="Cristian Sbrolli" w:date="2021-01-04T00:18:00Z">
              <w:r w:rsidRPr="00801F40">
                <w:rPr>
                  <w:b/>
                  <w:bCs/>
                  <w:sz w:val="28"/>
                  <w:szCs w:val="28"/>
                  <w:rPrChange w:id="3540" w:author="Etion Pinari" w:date="2021-01-06T12:27:00Z">
                    <w:rPr>
                      <w:b/>
                      <w:bCs/>
                      <w:sz w:val="28"/>
                      <w:szCs w:val="28"/>
                    </w:rPr>
                  </w:rPrChange>
                </w:rPr>
                <w:t>×</w:t>
              </w:r>
            </w:ins>
          </w:p>
        </w:tc>
        <w:tc>
          <w:tcPr>
            <w:tcW w:w="0" w:type="auto"/>
            <w:tcPrChange w:id="3541" w:author="Cristian Sbrolli" w:date="2021-01-04T00:28:00Z">
              <w:tcPr>
                <w:tcW w:w="884" w:type="dxa"/>
                <w:gridSpan w:val="2"/>
              </w:tcPr>
            </w:tcPrChange>
          </w:tcPr>
          <w:p w14:paraId="78F9C116" w14:textId="77777777" w:rsidR="00C86CCE" w:rsidRPr="00801F40" w:rsidRDefault="00C86CCE">
            <w:pPr>
              <w:jc w:val="center"/>
              <w:rPr>
                <w:ins w:id="3542" w:author="Cristian Sbrolli" w:date="2021-01-04T00:03:00Z"/>
                <w:sz w:val="28"/>
                <w:szCs w:val="28"/>
                <w:rPrChange w:id="3543" w:author="Etion Pinari" w:date="2021-01-06T12:27:00Z">
                  <w:rPr>
                    <w:ins w:id="3544" w:author="Cristian Sbrolli" w:date="2021-01-04T00:03:00Z"/>
                  </w:rPr>
                </w:rPrChange>
              </w:rPr>
              <w:pPrChange w:id="3545" w:author="Cristian Sbrolli" w:date="2021-01-04T00:14:00Z">
                <w:pPr>
                  <w:framePr w:hSpace="180" w:wrap="around" w:vAnchor="text" w:hAnchor="margin" w:y="66"/>
                </w:pPr>
              </w:pPrChange>
            </w:pPr>
          </w:p>
        </w:tc>
        <w:tc>
          <w:tcPr>
            <w:tcW w:w="0" w:type="auto"/>
            <w:tcPrChange w:id="3546" w:author="Cristian Sbrolli" w:date="2021-01-04T00:28:00Z">
              <w:tcPr>
                <w:tcW w:w="849" w:type="dxa"/>
              </w:tcPr>
            </w:tcPrChange>
          </w:tcPr>
          <w:p w14:paraId="20716E97" w14:textId="29FAB67D" w:rsidR="00C86CCE" w:rsidRPr="00801F40" w:rsidRDefault="00C86CCE">
            <w:pPr>
              <w:jc w:val="center"/>
              <w:rPr>
                <w:ins w:id="3547" w:author="Cristian Sbrolli" w:date="2021-01-04T00:03:00Z"/>
                <w:sz w:val="28"/>
                <w:szCs w:val="28"/>
                <w:rPrChange w:id="3548" w:author="Etion Pinari" w:date="2021-01-06T12:27:00Z">
                  <w:rPr>
                    <w:ins w:id="3549" w:author="Cristian Sbrolli" w:date="2021-01-04T00:03:00Z"/>
                  </w:rPr>
                </w:rPrChange>
              </w:rPr>
              <w:pPrChange w:id="3550" w:author="Cristian Sbrolli" w:date="2021-01-04T00:14:00Z">
                <w:pPr>
                  <w:framePr w:hSpace="180" w:wrap="around" w:vAnchor="text" w:hAnchor="margin" w:y="66"/>
                </w:pPr>
              </w:pPrChange>
            </w:pPr>
            <w:ins w:id="3551" w:author="Cristian Sbrolli" w:date="2021-01-04T00:18:00Z">
              <w:r w:rsidRPr="00801F40">
                <w:rPr>
                  <w:b/>
                  <w:bCs/>
                  <w:sz w:val="28"/>
                  <w:szCs w:val="28"/>
                  <w:rPrChange w:id="3552" w:author="Etion Pinari" w:date="2021-01-06T12:27:00Z">
                    <w:rPr>
                      <w:b/>
                      <w:bCs/>
                      <w:sz w:val="28"/>
                      <w:szCs w:val="28"/>
                    </w:rPr>
                  </w:rPrChange>
                </w:rPr>
                <w:t>×</w:t>
              </w:r>
            </w:ins>
          </w:p>
        </w:tc>
        <w:tc>
          <w:tcPr>
            <w:tcW w:w="0" w:type="auto"/>
            <w:tcPrChange w:id="3553" w:author="Cristian Sbrolli" w:date="2021-01-04T00:28:00Z">
              <w:tcPr>
                <w:tcW w:w="841" w:type="dxa"/>
              </w:tcPr>
            </w:tcPrChange>
          </w:tcPr>
          <w:p w14:paraId="3AAC6B9A" w14:textId="77777777" w:rsidR="00C86CCE" w:rsidRPr="00801F40" w:rsidRDefault="00C86CCE">
            <w:pPr>
              <w:jc w:val="center"/>
              <w:rPr>
                <w:ins w:id="3554" w:author="Cristian Sbrolli" w:date="2021-01-04T00:03:00Z"/>
                <w:sz w:val="28"/>
                <w:szCs w:val="28"/>
                <w:rPrChange w:id="3555" w:author="Etion Pinari" w:date="2021-01-06T12:27:00Z">
                  <w:rPr>
                    <w:ins w:id="3556" w:author="Cristian Sbrolli" w:date="2021-01-04T00:03:00Z"/>
                  </w:rPr>
                </w:rPrChange>
              </w:rPr>
              <w:pPrChange w:id="3557" w:author="Cristian Sbrolli" w:date="2021-01-04T00:14:00Z">
                <w:pPr>
                  <w:framePr w:hSpace="180" w:wrap="around" w:vAnchor="text" w:hAnchor="margin" w:y="66"/>
                </w:pPr>
              </w:pPrChange>
            </w:pPr>
          </w:p>
        </w:tc>
      </w:tr>
      <w:tr w:rsidR="00E84E6D" w:rsidRPr="00801F40" w14:paraId="24E7BAB6" w14:textId="77777777" w:rsidTr="00E84E6D">
        <w:tblPrEx>
          <w:tblPrExChange w:id="3558" w:author="Cristian Sbrolli" w:date="2021-01-04T00:28:00Z">
            <w:tblPrEx>
              <w:tblLayout w:type="fixed"/>
            </w:tblPrEx>
          </w:tblPrExChange>
        </w:tblPrEx>
        <w:trPr>
          <w:ins w:id="3559" w:author="Cristian Sbrolli" w:date="2021-01-04T00:03:00Z"/>
        </w:trPr>
        <w:tc>
          <w:tcPr>
            <w:tcW w:w="0" w:type="auto"/>
            <w:shd w:val="clear" w:color="auto" w:fill="F4B083" w:themeFill="accent2" w:themeFillTint="99"/>
            <w:tcPrChange w:id="3560" w:author="Cristian Sbrolli" w:date="2021-01-04T00:28:00Z">
              <w:tcPr>
                <w:tcW w:w="1463" w:type="dxa"/>
                <w:gridSpan w:val="2"/>
              </w:tcPr>
            </w:tcPrChange>
          </w:tcPr>
          <w:p w14:paraId="364C5834" w14:textId="693ED2A9" w:rsidR="00C86CCE" w:rsidRPr="00801F40" w:rsidRDefault="00C86CCE">
            <w:pPr>
              <w:jc w:val="center"/>
              <w:rPr>
                <w:ins w:id="3561" w:author="Cristian Sbrolli" w:date="2021-01-04T00:03:00Z"/>
                <w:sz w:val="28"/>
                <w:szCs w:val="28"/>
                <w:rPrChange w:id="3562" w:author="Etion Pinari" w:date="2021-01-06T12:27:00Z">
                  <w:rPr>
                    <w:ins w:id="3563" w:author="Cristian Sbrolli" w:date="2021-01-04T00:03:00Z"/>
                  </w:rPr>
                </w:rPrChange>
              </w:rPr>
              <w:pPrChange w:id="3564" w:author="Cristian Sbrolli" w:date="2021-01-04T00:14:00Z">
                <w:pPr>
                  <w:framePr w:hSpace="180" w:wrap="around" w:vAnchor="text" w:hAnchor="margin" w:y="66"/>
                </w:pPr>
              </w:pPrChange>
            </w:pPr>
            <w:ins w:id="3565" w:author="Cristian Sbrolli" w:date="2021-01-04T00:06:00Z">
              <w:r w:rsidRPr="00801F40">
                <w:rPr>
                  <w:sz w:val="28"/>
                  <w:szCs w:val="28"/>
                  <w:rPrChange w:id="3566" w:author="Etion Pinari" w:date="2021-01-06T12:27:00Z">
                    <w:rPr/>
                  </w:rPrChange>
                </w:rPr>
                <w:t>R12.1-4</w:t>
              </w:r>
            </w:ins>
          </w:p>
        </w:tc>
        <w:tc>
          <w:tcPr>
            <w:tcW w:w="0" w:type="auto"/>
            <w:tcPrChange w:id="3567" w:author="Cristian Sbrolli" w:date="2021-01-04T00:28:00Z">
              <w:tcPr>
                <w:tcW w:w="958" w:type="dxa"/>
                <w:gridSpan w:val="2"/>
              </w:tcPr>
            </w:tcPrChange>
          </w:tcPr>
          <w:p w14:paraId="0E07314B" w14:textId="1217CE27" w:rsidR="00C86CCE" w:rsidRPr="00801F40" w:rsidRDefault="00C86CCE">
            <w:pPr>
              <w:jc w:val="center"/>
              <w:rPr>
                <w:ins w:id="3568" w:author="Cristian Sbrolli" w:date="2021-01-04T00:03:00Z"/>
                <w:sz w:val="28"/>
                <w:szCs w:val="28"/>
                <w:rPrChange w:id="3569" w:author="Etion Pinari" w:date="2021-01-06T12:27:00Z">
                  <w:rPr>
                    <w:ins w:id="3570" w:author="Cristian Sbrolli" w:date="2021-01-04T00:03:00Z"/>
                  </w:rPr>
                </w:rPrChange>
              </w:rPr>
              <w:pPrChange w:id="3571" w:author="Cristian Sbrolli" w:date="2021-01-04T00:14:00Z">
                <w:pPr>
                  <w:framePr w:hSpace="180" w:wrap="around" w:vAnchor="text" w:hAnchor="margin" w:y="66"/>
                </w:pPr>
              </w:pPrChange>
            </w:pPr>
          </w:p>
        </w:tc>
        <w:tc>
          <w:tcPr>
            <w:tcW w:w="0" w:type="auto"/>
            <w:tcPrChange w:id="3572" w:author="Cristian Sbrolli" w:date="2021-01-04T00:28:00Z">
              <w:tcPr>
                <w:tcW w:w="845" w:type="dxa"/>
                <w:gridSpan w:val="2"/>
              </w:tcPr>
            </w:tcPrChange>
          </w:tcPr>
          <w:p w14:paraId="44FAB8ED" w14:textId="77777777" w:rsidR="00C86CCE" w:rsidRPr="00801F40" w:rsidRDefault="00C86CCE">
            <w:pPr>
              <w:jc w:val="center"/>
              <w:rPr>
                <w:ins w:id="3573" w:author="Cristian Sbrolli" w:date="2021-01-04T00:03:00Z"/>
                <w:sz w:val="28"/>
                <w:szCs w:val="28"/>
                <w:rPrChange w:id="3574" w:author="Etion Pinari" w:date="2021-01-06T12:27:00Z">
                  <w:rPr>
                    <w:ins w:id="3575" w:author="Cristian Sbrolli" w:date="2021-01-04T00:03:00Z"/>
                  </w:rPr>
                </w:rPrChange>
              </w:rPr>
              <w:pPrChange w:id="3576" w:author="Cristian Sbrolli" w:date="2021-01-04T00:14:00Z">
                <w:pPr>
                  <w:framePr w:hSpace="180" w:wrap="around" w:vAnchor="text" w:hAnchor="margin" w:y="66"/>
                </w:pPr>
              </w:pPrChange>
            </w:pPr>
          </w:p>
        </w:tc>
        <w:tc>
          <w:tcPr>
            <w:tcW w:w="0" w:type="auto"/>
            <w:tcPrChange w:id="3577" w:author="Cristian Sbrolli" w:date="2021-01-04T00:28:00Z">
              <w:tcPr>
                <w:tcW w:w="1248" w:type="dxa"/>
                <w:gridSpan w:val="3"/>
              </w:tcPr>
            </w:tcPrChange>
          </w:tcPr>
          <w:p w14:paraId="61953C27" w14:textId="77777777" w:rsidR="00C86CCE" w:rsidRPr="00801F40" w:rsidRDefault="00C86CCE">
            <w:pPr>
              <w:jc w:val="center"/>
              <w:rPr>
                <w:ins w:id="3578" w:author="Cristian Sbrolli" w:date="2021-01-04T00:03:00Z"/>
                <w:sz w:val="28"/>
                <w:szCs w:val="28"/>
                <w:rPrChange w:id="3579" w:author="Etion Pinari" w:date="2021-01-06T12:27:00Z">
                  <w:rPr>
                    <w:ins w:id="3580" w:author="Cristian Sbrolli" w:date="2021-01-04T00:03:00Z"/>
                  </w:rPr>
                </w:rPrChange>
              </w:rPr>
              <w:pPrChange w:id="3581" w:author="Cristian Sbrolli" w:date="2021-01-04T00:14:00Z">
                <w:pPr>
                  <w:framePr w:hSpace="180" w:wrap="around" w:vAnchor="text" w:hAnchor="margin" w:y="66"/>
                </w:pPr>
              </w:pPrChange>
            </w:pPr>
          </w:p>
        </w:tc>
        <w:tc>
          <w:tcPr>
            <w:tcW w:w="0" w:type="auto"/>
            <w:tcPrChange w:id="3582" w:author="Cristian Sbrolli" w:date="2021-01-04T00:28:00Z">
              <w:tcPr>
                <w:tcW w:w="861" w:type="dxa"/>
                <w:gridSpan w:val="2"/>
              </w:tcPr>
            </w:tcPrChange>
          </w:tcPr>
          <w:p w14:paraId="0999C73A" w14:textId="77777777" w:rsidR="00C86CCE" w:rsidRPr="00801F40" w:rsidRDefault="00C86CCE">
            <w:pPr>
              <w:jc w:val="center"/>
              <w:rPr>
                <w:ins w:id="3583" w:author="Cristian Sbrolli" w:date="2021-01-04T00:10:00Z"/>
                <w:sz w:val="28"/>
                <w:szCs w:val="28"/>
                <w:rPrChange w:id="3584" w:author="Etion Pinari" w:date="2021-01-06T12:27:00Z">
                  <w:rPr>
                    <w:ins w:id="3585" w:author="Cristian Sbrolli" w:date="2021-01-04T00:10:00Z"/>
                  </w:rPr>
                </w:rPrChange>
              </w:rPr>
              <w:pPrChange w:id="3586" w:author="Cristian Sbrolli" w:date="2021-01-04T00:14:00Z">
                <w:pPr>
                  <w:framePr w:hSpace="180" w:wrap="around" w:vAnchor="text" w:hAnchor="margin" w:y="66"/>
                </w:pPr>
              </w:pPrChange>
            </w:pPr>
          </w:p>
        </w:tc>
        <w:tc>
          <w:tcPr>
            <w:tcW w:w="0" w:type="auto"/>
            <w:tcPrChange w:id="3587" w:author="Cristian Sbrolli" w:date="2021-01-04T00:28:00Z">
              <w:tcPr>
                <w:tcW w:w="834" w:type="dxa"/>
                <w:gridSpan w:val="3"/>
              </w:tcPr>
            </w:tcPrChange>
          </w:tcPr>
          <w:p w14:paraId="35319F20" w14:textId="3BC4D7DB" w:rsidR="00C86CCE" w:rsidRPr="00801F40" w:rsidRDefault="00C86CCE">
            <w:pPr>
              <w:jc w:val="center"/>
              <w:rPr>
                <w:ins w:id="3588" w:author="Cristian Sbrolli" w:date="2021-01-04T00:03:00Z"/>
                <w:sz w:val="28"/>
                <w:szCs w:val="28"/>
                <w:rPrChange w:id="3589" w:author="Etion Pinari" w:date="2021-01-06T12:27:00Z">
                  <w:rPr>
                    <w:ins w:id="3590" w:author="Cristian Sbrolli" w:date="2021-01-04T00:03:00Z"/>
                  </w:rPr>
                </w:rPrChange>
              </w:rPr>
              <w:pPrChange w:id="3591" w:author="Cristian Sbrolli" w:date="2021-01-04T00:14:00Z">
                <w:pPr>
                  <w:framePr w:hSpace="180" w:wrap="around" w:vAnchor="text" w:hAnchor="margin" w:y="66"/>
                </w:pPr>
              </w:pPrChange>
            </w:pPr>
          </w:p>
        </w:tc>
        <w:tc>
          <w:tcPr>
            <w:tcW w:w="0" w:type="auto"/>
            <w:tcPrChange w:id="3592" w:author="Cristian Sbrolli" w:date="2021-01-04T00:28:00Z">
              <w:tcPr>
                <w:tcW w:w="845" w:type="dxa"/>
                <w:gridSpan w:val="2"/>
              </w:tcPr>
            </w:tcPrChange>
          </w:tcPr>
          <w:p w14:paraId="4BB26B3C" w14:textId="77777777" w:rsidR="00C86CCE" w:rsidRPr="00801F40" w:rsidRDefault="00C86CCE">
            <w:pPr>
              <w:jc w:val="center"/>
              <w:rPr>
                <w:ins w:id="3593" w:author="Cristian Sbrolli" w:date="2021-01-04T00:03:00Z"/>
                <w:sz w:val="28"/>
                <w:szCs w:val="28"/>
                <w:rPrChange w:id="3594" w:author="Etion Pinari" w:date="2021-01-06T12:27:00Z">
                  <w:rPr>
                    <w:ins w:id="3595" w:author="Cristian Sbrolli" w:date="2021-01-04T00:03:00Z"/>
                  </w:rPr>
                </w:rPrChange>
              </w:rPr>
              <w:pPrChange w:id="3596" w:author="Cristian Sbrolli" w:date="2021-01-04T00:14:00Z">
                <w:pPr>
                  <w:framePr w:hSpace="180" w:wrap="around" w:vAnchor="text" w:hAnchor="margin" w:y="66"/>
                </w:pPr>
              </w:pPrChange>
            </w:pPr>
          </w:p>
        </w:tc>
        <w:tc>
          <w:tcPr>
            <w:tcW w:w="0" w:type="auto"/>
            <w:tcPrChange w:id="3597" w:author="Cristian Sbrolli" w:date="2021-01-04T00:28:00Z">
              <w:tcPr>
                <w:tcW w:w="884" w:type="dxa"/>
                <w:gridSpan w:val="2"/>
              </w:tcPr>
            </w:tcPrChange>
          </w:tcPr>
          <w:p w14:paraId="16C8CA1F" w14:textId="12379342" w:rsidR="00C86CCE" w:rsidRPr="00801F40" w:rsidRDefault="00C86CCE">
            <w:pPr>
              <w:jc w:val="center"/>
              <w:rPr>
                <w:ins w:id="3598" w:author="Cristian Sbrolli" w:date="2021-01-04T00:03:00Z"/>
                <w:sz w:val="28"/>
                <w:szCs w:val="28"/>
                <w:rPrChange w:id="3599" w:author="Etion Pinari" w:date="2021-01-06T12:27:00Z">
                  <w:rPr>
                    <w:ins w:id="3600" w:author="Cristian Sbrolli" w:date="2021-01-04T00:03:00Z"/>
                  </w:rPr>
                </w:rPrChange>
              </w:rPr>
              <w:pPrChange w:id="3601" w:author="Cristian Sbrolli" w:date="2021-01-04T00:14:00Z">
                <w:pPr>
                  <w:framePr w:hSpace="180" w:wrap="around" w:vAnchor="text" w:hAnchor="margin" w:y="66"/>
                </w:pPr>
              </w:pPrChange>
            </w:pPr>
            <w:ins w:id="3602" w:author="Cristian Sbrolli" w:date="2021-01-04T00:18:00Z">
              <w:r w:rsidRPr="00801F40">
                <w:rPr>
                  <w:b/>
                  <w:bCs/>
                  <w:sz w:val="28"/>
                  <w:szCs w:val="28"/>
                  <w:rPrChange w:id="3603" w:author="Etion Pinari" w:date="2021-01-06T12:27:00Z">
                    <w:rPr>
                      <w:b/>
                      <w:bCs/>
                      <w:sz w:val="28"/>
                      <w:szCs w:val="28"/>
                    </w:rPr>
                  </w:rPrChange>
                </w:rPr>
                <w:t>×</w:t>
              </w:r>
            </w:ins>
          </w:p>
        </w:tc>
        <w:tc>
          <w:tcPr>
            <w:tcW w:w="0" w:type="auto"/>
            <w:tcPrChange w:id="3604" w:author="Cristian Sbrolli" w:date="2021-01-04T00:28:00Z">
              <w:tcPr>
                <w:tcW w:w="849" w:type="dxa"/>
              </w:tcPr>
            </w:tcPrChange>
          </w:tcPr>
          <w:p w14:paraId="2FFEBB43" w14:textId="77777777" w:rsidR="00C86CCE" w:rsidRPr="00801F40" w:rsidRDefault="00C86CCE">
            <w:pPr>
              <w:jc w:val="center"/>
              <w:rPr>
                <w:ins w:id="3605" w:author="Cristian Sbrolli" w:date="2021-01-04T00:03:00Z"/>
                <w:sz w:val="28"/>
                <w:szCs w:val="28"/>
                <w:rPrChange w:id="3606" w:author="Etion Pinari" w:date="2021-01-06T12:27:00Z">
                  <w:rPr>
                    <w:ins w:id="3607" w:author="Cristian Sbrolli" w:date="2021-01-04T00:03:00Z"/>
                  </w:rPr>
                </w:rPrChange>
              </w:rPr>
              <w:pPrChange w:id="3608" w:author="Cristian Sbrolli" w:date="2021-01-04T00:14:00Z">
                <w:pPr>
                  <w:framePr w:hSpace="180" w:wrap="around" w:vAnchor="text" w:hAnchor="margin" w:y="66"/>
                </w:pPr>
              </w:pPrChange>
            </w:pPr>
          </w:p>
        </w:tc>
        <w:tc>
          <w:tcPr>
            <w:tcW w:w="0" w:type="auto"/>
            <w:tcPrChange w:id="3609" w:author="Cristian Sbrolli" w:date="2021-01-04T00:28:00Z">
              <w:tcPr>
                <w:tcW w:w="841" w:type="dxa"/>
              </w:tcPr>
            </w:tcPrChange>
          </w:tcPr>
          <w:p w14:paraId="5A62D56D" w14:textId="77777777" w:rsidR="00C86CCE" w:rsidRPr="00801F40" w:rsidRDefault="00C86CCE">
            <w:pPr>
              <w:jc w:val="center"/>
              <w:rPr>
                <w:ins w:id="3610" w:author="Cristian Sbrolli" w:date="2021-01-04T00:03:00Z"/>
                <w:sz w:val="28"/>
                <w:szCs w:val="28"/>
                <w:rPrChange w:id="3611" w:author="Etion Pinari" w:date="2021-01-06T12:27:00Z">
                  <w:rPr>
                    <w:ins w:id="3612" w:author="Cristian Sbrolli" w:date="2021-01-04T00:03:00Z"/>
                  </w:rPr>
                </w:rPrChange>
              </w:rPr>
              <w:pPrChange w:id="3613" w:author="Cristian Sbrolli" w:date="2021-01-04T00:14:00Z">
                <w:pPr>
                  <w:framePr w:hSpace="180" w:wrap="around" w:vAnchor="text" w:hAnchor="margin" w:y="66"/>
                </w:pPr>
              </w:pPrChange>
            </w:pPr>
          </w:p>
        </w:tc>
      </w:tr>
      <w:tr w:rsidR="00E84E6D" w:rsidRPr="00801F40" w14:paraId="7F6C9A18" w14:textId="77777777" w:rsidTr="00E84E6D">
        <w:tblPrEx>
          <w:tblPrExChange w:id="3614" w:author="Cristian Sbrolli" w:date="2021-01-04T00:28:00Z">
            <w:tblPrEx>
              <w:tblLayout w:type="fixed"/>
            </w:tblPrEx>
          </w:tblPrExChange>
        </w:tblPrEx>
        <w:trPr>
          <w:ins w:id="3615" w:author="Cristian Sbrolli" w:date="2021-01-04T00:03:00Z"/>
        </w:trPr>
        <w:tc>
          <w:tcPr>
            <w:tcW w:w="0" w:type="auto"/>
            <w:shd w:val="clear" w:color="auto" w:fill="F4B083" w:themeFill="accent2" w:themeFillTint="99"/>
            <w:tcPrChange w:id="3616" w:author="Cristian Sbrolli" w:date="2021-01-04T00:28:00Z">
              <w:tcPr>
                <w:tcW w:w="1463" w:type="dxa"/>
                <w:gridSpan w:val="2"/>
              </w:tcPr>
            </w:tcPrChange>
          </w:tcPr>
          <w:p w14:paraId="2856EA34" w14:textId="6B9263D0" w:rsidR="00C86CCE" w:rsidRPr="00801F40" w:rsidRDefault="00C86CCE">
            <w:pPr>
              <w:jc w:val="center"/>
              <w:rPr>
                <w:ins w:id="3617" w:author="Cristian Sbrolli" w:date="2021-01-04T00:03:00Z"/>
                <w:sz w:val="28"/>
                <w:szCs w:val="28"/>
                <w:rPrChange w:id="3618" w:author="Etion Pinari" w:date="2021-01-06T12:27:00Z">
                  <w:rPr>
                    <w:ins w:id="3619" w:author="Cristian Sbrolli" w:date="2021-01-04T00:03:00Z"/>
                  </w:rPr>
                </w:rPrChange>
              </w:rPr>
              <w:pPrChange w:id="3620" w:author="Cristian Sbrolli" w:date="2021-01-04T00:14:00Z">
                <w:pPr>
                  <w:framePr w:hSpace="180" w:wrap="around" w:vAnchor="text" w:hAnchor="margin" w:y="66"/>
                </w:pPr>
              </w:pPrChange>
            </w:pPr>
            <w:ins w:id="3621" w:author="Cristian Sbrolli" w:date="2021-01-04T00:06:00Z">
              <w:r w:rsidRPr="00801F40">
                <w:rPr>
                  <w:sz w:val="28"/>
                  <w:szCs w:val="28"/>
                  <w:rPrChange w:id="3622" w:author="Etion Pinari" w:date="2021-01-06T12:27:00Z">
                    <w:rPr/>
                  </w:rPrChange>
                </w:rPr>
                <w:t>R13</w:t>
              </w:r>
            </w:ins>
          </w:p>
        </w:tc>
        <w:tc>
          <w:tcPr>
            <w:tcW w:w="0" w:type="auto"/>
            <w:tcPrChange w:id="3623" w:author="Cristian Sbrolli" w:date="2021-01-04T00:28:00Z">
              <w:tcPr>
                <w:tcW w:w="958" w:type="dxa"/>
                <w:gridSpan w:val="2"/>
              </w:tcPr>
            </w:tcPrChange>
          </w:tcPr>
          <w:p w14:paraId="68F2B194" w14:textId="29E098E9" w:rsidR="00C86CCE" w:rsidRPr="00801F40" w:rsidRDefault="00C86CCE">
            <w:pPr>
              <w:jc w:val="center"/>
              <w:rPr>
                <w:ins w:id="3624" w:author="Cristian Sbrolli" w:date="2021-01-04T00:03:00Z"/>
                <w:sz w:val="28"/>
                <w:szCs w:val="28"/>
                <w:rPrChange w:id="3625" w:author="Etion Pinari" w:date="2021-01-06T12:27:00Z">
                  <w:rPr>
                    <w:ins w:id="3626" w:author="Cristian Sbrolli" w:date="2021-01-04T00:03:00Z"/>
                  </w:rPr>
                </w:rPrChange>
              </w:rPr>
              <w:pPrChange w:id="3627" w:author="Cristian Sbrolli" w:date="2021-01-04T00:14:00Z">
                <w:pPr>
                  <w:framePr w:hSpace="180" w:wrap="around" w:vAnchor="text" w:hAnchor="margin" w:y="66"/>
                </w:pPr>
              </w:pPrChange>
            </w:pPr>
          </w:p>
        </w:tc>
        <w:tc>
          <w:tcPr>
            <w:tcW w:w="0" w:type="auto"/>
            <w:tcPrChange w:id="3628" w:author="Cristian Sbrolli" w:date="2021-01-04T00:28:00Z">
              <w:tcPr>
                <w:tcW w:w="845" w:type="dxa"/>
                <w:gridSpan w:val="2"/>
              </w:tcPr>
            </w:tcPrChange>
          </w:tcPr>
          <w:p w14:paraId="41937653" w14:textId="77777777" w:rsidR="00C86CCE" w:rsidRPr="00801F40" w:rsidRDefault="00C86CCE">
            <w:pPr>
              <w:jc w:val="center"/>
              <w:rPr>
                <w:ins w:id="3629" w:author="Cristian Sbrolli" w:date="2021-01-04T00:03:00Z"/>
                <w:sz w:val="28"/>
                <w:szCs w:val="28"/>
                <w:rPrChange w:id="3630" w:author="Etion Pinari" w:date="2021-01-06T12:27:00Z">
                  <w:rPr>
                    <w:ins w:id="3631" w:author="Cristian Sbrolli" w:date="2021-01-04T00:03:00Z"/>
                  </w:rPr>
                </w:rPrChange>
              </w:rPr>
              <w:pPrChange w:id="3632" w:author="Cristian Sbrolli" w:date="2021-01-04T00:14:00Z">
                <w:pPr>
                  <w:framePr w:hSpace="180" w:wrap="around" w:vAnchor="text" w:hAnchor="margin" w:y="66"/>
                </w:pPr>
              </w:pPrChange>
            </w:pPr>
          </w:p>
        </w:tc>
        <w:tc>
          <w:tcPr>
            <w:tcW w:w="0" w:type="auto"/>
            <w:tcPrChange w:id="3633" w:author="Cristian Sbrolli" w:date="2021-01-04T00:28:00Z">
              <w:tcPr>
                <w:tcW w:w="1248" w:type="dxa"/>
                <w:gridSpan w:val="3"/>
              </w:tcPr>
            </w:tcPrChange>
          </w:tcPr>
          <w:p w14:paraId="512F15C8" w14:textId="77777777" w:rsidR="00C86CCE" w:rsidRPr="00801F40" w:rsidRDefault="00C86CCE">
            <w:pPr>
              <w:jc w:val="center"/>
              <w:rPr>
                <w:ins w:id="3634" w:author="Cristian Sbrolli" w:date="2021-01-04T00:03:00Z"/>
                <w:sz w:val="28"/>
                <w:szCs w:val="28"/>
                <w:rPrChange w:id="3635" w:author="Etion Pinari" w:date="2021-01-06T12:27:00Z">
                  <w:rPr>
                    <w:ins w:id="3636" w:author="Cristian Sbrolli" w:date="2021-01-04T00:03:00Z"/>
                  </w:rPr>
                </w:rPrChange>
              </w:rPr>
              <w:pPrChange w:id="3637" w:author="Cristian Sbrolli" w:date="2021-01-04T00:14:00Z">
                <w:pPr>
                  <w:framePr w:hSpace="180" w:wrap="around" w:vAnchor="text" w:hAnchor="margin" w:y="66"/>
                </w:pPr>
              </w:pPrChange>
            </w:pPr>
          </w:p>
        </w:tc>
        <w:tc>
          <w:tcPr>
            <w:tcW w:w="0" w:type="auto"/>
            <w:tcPrChange w:id="3638" w:author="Cristian Sbrolli" w:date="2021-01-04T00:28:00Z">
              <w:tcPr>
                <w:tcW w:w="861" w:type="dxa"/>
                <w:gridSpan w:val="2"/>
              </w:tcPr>
            </w:tcPrChange>
          </w:tcPr>
          <w:p w14:paraId="282B2DC2" w14:textId="79190724" w:rsidR="00C86CCE" w:rsidRPr="00801F40" w:rsidRDefault="00C86CCE">
            <w:pPr>
              <w:jc w:val="center"/>
              <w:rPr>
                <w:ins w:id="3639" w:author="Cristian Sbrolli" w:date="2021-01-04T00:10:00Z"/>
                <w:sz w:val="28"/>
                <w:szCs w:val="28"/>
                <w:rPrChange w:id="3640" w:author="Etion Pinari" w:date="2021-01-06T12:27:00Z">
                  <w:rPr>
                    <w:ins w:id="3641" w:author="Cristian Sbrolli" w:date="2021-01-04T00:10:00Z"/>
                  </w:rPr>
                </w:rPrChange>
              </w:rPr>
              <w:pPrChange w:id="3642" w:author="Cristian Sbrolli" w:date="2021-01-04T00:14:00Z">
                <w:pPr>
                  <w:framePr w:hSpace="180" w:wrap="around" w:vAnchor="text" w:hAnchor="margin" w:y="66"/>
                </w:pPr>
              </w:pPrChange>
            </w:pPr>
            <w:ins w:id="3643" w:author="Cristian Sbrolli" w:date="2021-01-04T00:19:00Z">
              <w:r w:rsidRPr="00801F40">
                <w:rPr>
                  <w:b/>
                  <w:bCs/>
                  <w:sz w:val="28"/>
                  <w:szCs w:val="28"/>
                  <w:rPrChange w:id="3644" w:author="Etion Pinari" w:date="2021-01-06T12:27:00Z">
                    <w:rPr>
                      <w:b/>
                      <w:bCs/>
                      <w:sz w:val="28"/>
                      <w:szCs w:val="28"/>
                    </w:rPr>
                  </w:rPrChange>
                </w:rPr>
                <w:t>×</w:t>
              </w:r>
            </w:ins>
          </w:p>
        </w:tc>
        <w:tc>
          <w:tcPr>
            <w:tcW w:w="0" w:type="auto"/>
            <w:tcPrChange w:id="3645" w:author="Cristian Sbrolli" w:date="2021-01-04T00:28:00Z">
              <w:tcPr>
                <w:tcW w:w="834" w:type="dxa"/>
                <w:gridSpan w:val="3"/>
              </w:tcPr>
            </w:tcPrChange>
          </w:tcPr>
          <w:p w14:paraId="16638C60" w14:textId="6B7CA74D" w:rsidR="00C86CCE" w:rsidRPr="00801F40" w:rsidRDefault="00C86CCE">
            <w:pPr>
              <w:jc w:val="center"/>
              <w:rPr>
                <w:ins w:id="3646" w:author="Cristian Sbrolli" w:date="2021-01-04T00:03:00Z"/>
                <w:sz w:val="28"/>
                <w:szCs w:val="28"/>
                <w:rPrChange w:id="3647" w:author="Etion Pinari" w:date="2021-01-06T12:27:00Z">
                  <w:rPr>
                    <w:ins w:id="3648" w:author="Cristian Sbrolli" w:date="2021-01-04T00:03:00Z"/>
                  </w:rPr>
                </w:rPrChange>
              </w:rPr>
              <w:pPrChange w:id="3649" w:author="Cristian Sbrolli" w:date="2021-01-04T00:14:00Z">
                <w:pPr>
                  <w:framePr w:hSpace="180" w:wrap="around" w:vAnchor="text" w:hAnchor="margin" w:y="66"/>
                </w:pPr>
              </w:pPrChange>
            </w:pPr>
          </w:p>
        </w:tc>
        <w:tc>
          <w:tcPr>
            <w:tcW w:w="0" w:type="auto"/>
            <w:tcPrChange w:id="3650" w:author="Cristian Sbrolli" w:date="2021-01-04T00:28:00Z">
              <w:tcPr>
                <w:tcW w:w="845" w:type="dxa"/>
                <w:gridSpan w:val="2"/>
              </w:tcPr>
            </w:tcPrChange>
          </w:tcPr>
          <w:p w14:paraId="040CF5E0" w14:textId="77777777" w:rsidR="00C86CCE" w:rsidRPr="00801F40" w:rsidRDefault="00C86CCE">
            <w:pPr>
              <w:jc w:val="center"/>
              <w:rPr>
                <w:ins w:id="3651" w:author="Cristian Sbrolli" w:date="2021-01-04T00:03:00Z"/>
                <w:sz w:val="28"/>
                <w:szCs w:val="28"/>
                <w:rPrChange w:id="3652" w:author="Etion Pinari" w:date="2021-01-06T12:27:00Z">
                  <w:rPr>
                    <w:ins w:id="3653" w:author="Cristian Sbrolli" w:date="2021-01-04T00:03:00Z"/>
                  </w:rPr>
                </w:rPrChange>
              </w:rPr>
              <w:pPrChange w:id="3654" w:author="Cristian Sbrolli" w:date="2021-01-04T00:14:00Z">
                <w:pPr>
                  <w:framePr w:hSpace="180" w:wrap="around" w:vAnchor="text" w:hAnchor="margin" w:y="66"/>
                </w:pPr>
              </w:pPrChange>
            </w:pPr>
          </w:p>
        </w:tc>
        <w:tc>
          <w:tcPr>
            <w:tcW w:w="0" w:type="auto"/>
            <w:tcPrChange w:id="3655" w:author="Cristian Sbrolli" w:date="2021-01-04T00:28:00Z">
              <w:tcPr>
                <w:tcW w:w="884" w:type="dxa"/>
                <w:gridSpan w:val="2"/>
              </w:tcPr>
            </w:tcPrChange>
          </w:tcPr>
          <w:p w14:paraId="0041524B" w14:textId="77777777" w:rsidR="00C86CCE" w:rsidRPr="00801F40" w:rsidRDefault="00C86CCE">
            <w:pPr>
              <w:jc w:val="center"/>
              <w:rPr>
                <w:ins w:id="3656" w:author="Cristian Sbrolli" w:date="2021-01-04T00:03:00Z"/>
                <w:sz w:val="28"/>
                <w:szCs w:val="28"/>
                <w:rPrChange w:id="3657" w:author="Etion Pinari" w:date="2021-01-06T12:27:00Z">
                  <w:rPr>
                    <w:ins w:id="3658" w:author="Cristian Sbrolli" w:date="2021-01-04T00:03:00Z"/>
                  </w:rPr>
                </w:rPrChange>
              </w:rPr>
              <w:pPrChange w:id="3659" w:author="Cristian Sbrolli" w:date="2021-01-04T00:14:00Z">
                <w:pPr>
                  <w:framePr w:hSpace="180" w:wrap="around" w:vAnchor="text" w:hAnchor="margin" w:y="66"/>
                </w:pPr>
              </w:pPrChange>
            </w:pPr>
          </w:p>
        </w:tc>
        <w:tc>
          <w:tcPr>
            <w:tcW w:w="0" w:type="auto"/>
            <w:tcPrChange w:id="3660" w:author="Cristian Sbrolli" w:date="2021-01-04T00:28:00Z">
              <w:tcPr>
                <w:tcW w:w="849" w:type="dxa"/>
              </w:tcPr>
            </w:tcPrChange>
          </w:tcPr>
          <w:p w14:paraId="64FEB866" w14:textId="5033EACF" w:rsidR="00C86CCE" w:rsidRPr="00801F40" w:rsidRDefault="00C86CCE">
            <w:pPr>
              <w:jc w:val="center"/>
              <w:rPr>
                <w:ins w:id="3661" w:author="Cristian Sbrolli" w:date="2021-01-04T00:03:00Z"/>
                <w:sz w:val="28"/>
                <w:szCs w:val="28"/>
                <w:rPrChange w:id="3662" w:author="Etion Pinari" w:date="2021-01-06T12:27:00Z">
                  <w:rPr>
                    <w:ins w:id="3663" w:author="Cristian Sbrolli" w:date="2021-01-04T00:03:00Z"/>
                  </w:rPr>
                </w:rPrChange>
              </w:rPr>
              <w:pPrChange w:id="3664" w:author="Cristian Sbrolli" w:date="2021-01-04T00:14:00Z">
                <w:pPr>
                  <w:framePr w:hSpace="180" w:wrap="around" w:vAnchor="text" w:hAnchor="margin" w:y="66"/>
                </w:pPr>
              </w:pPrChange>
            </w:pPr>
            <w:ins w:id="3665" w:author="Cristian Sbrolli" w:date="2021-01-04T00:19:00Z">
              <w:r w:rsidRPr="00801F40">
                <w:rPr>
                  <w:b/>
                  <w:bCs/>
                  <w:sz w:val="28"/>
                  <w:szCs w:val="28"/>
                  <w:rPrChange w:id="3666" w:author="Etion Pinari" w:date="2021-01-06T12:27:00Z">
                    <w:rPr>
                      <w:b/>
                      <w:bCs/>
                      <w:sz w:val="28"/>
                      <w:szCs w:val="28"/>
                    </w:rPr>
                  </w:rPrChange>
                </w:rPr>
                <w:t>×</w:t>
              </w:r>
            </w:ins>
          </w:p>
        </w:tc>
        <w:tc>
          <w:tcPr>
            <w:tcW w:w="0" w:type="auto"/>
            <w:tcPrChange w:id="3667" w:author="Cristian Sbrolli" w:date="2021-01-04T00:28:00Z">
              <w:tcPr>
                <w:tcW w:w="841" w:type="dxa"/>
              </w:tcPr>
            </w:tcPrChange>
          </w:tcPr>
          <w:p w14:paraId="1AF500E4" w14:textId="77777777" w:rsidR="00C86CCE" w:rsidRPr="00801F40" w:rsidRDefault="00C86CCE">
            <w:pPr>
              <w:jc w:val="center"/>
              <w:rPr>
                <w:ins w:id="3668" w:author="Cristian Sbrolli" w:date="2021-01-04T00:03:00Z"/>
                <w:sz w:val="28"/>
                <w:szCs w:val="28"/>
                <w:rPrChange w:id="3669" w:author="Etion Pinari" w:date="2021-01-06T12:27:00Z">
                  <w:rPr>
                    <w:ins w:id="3670" w:author="Cristian Sbrolli" w:date="2021-01-04T00:03:00Z"/>
                  </w:rPr>
                </w:rPrChange>
              </w:rPr>
              <w:pPrChange w:id="3671" w:author="Cristian Sbrolli" w:date="2021-01-04T00:14:00Z">
                <w:pPr>
                  <w:framePr w:hSpace="180" w:wrap="around" w:vAnchor="text" w:hAnchor="margin" w:y="66"/>
                </w:pPr>
              </w:pPrChange>
            </w:pPr>
          </w:p>
        </w:tc>
      </w:tr>
      <w:tr w:rsidR="00E84E6D" w:rsidRPr="00801F40" w14:paraId="26847C88" w14:textId="77777777" w:rsidTr="00E84E6D">
        <w:tblPrEx>
          <w:tblPrExChange w:id="3672" w:author="Cristian Sbrolli" w:date="2021-01-04T00:28:00Z">
            <w:tblPrEx>
              <w:tblLayout w:type="fixed"/>
            </w:tblPrEx>
          </w:tblPrExChange>
        </w:tblPrEx>
        <w:trPr>
          <w:ins w:id="3673" w:author="Cristian Sbrolli" w:date="2021-01-04T00:03:00Z"/>
        </w:trPr>
        <w:tc>
          <w:tcPr>
            <w:tcW w:w="0" w:type="auto"/>
            <w:shd w:val="clear" w:color="auto" w:fill="F4B083" w:themeFill="accent2" w:themeFillTint="99"/>
            <w:tcPrChange w:id="3674" w:author="Cristian Sbrolli" w:date="2021-01-04T00:28:00Z">
              <w:tcPr>
                <w:tcW w:w="1463" w:type="dxa"/>
                <w:gridSpan w:val="2"/>
              </w:tcPr>
            </w:tcPrChange>
          </w:tcPr>
          <w:p w14:paraId="6BEF68E9" w14:textId="6EDF7733" w:rsidR="00C86CCE" w:rsidRPr="00801F40" w:rsidRDefault="00C86CCE">
            <w:pPr>
              <w:jc w:val="center"/>
              <w:rPr>
                <w:ins w:id="3675" w:author="Cristian Sbrolli" w:date="2021-01-04T00:03:00Z"/>
                <w:sz w:val="28"/>
                <w:szCs w:val="28"/>
                <w:rPrChange w:id="3676" w:author="Etion Pinari" w:date="2021-01-06T12:27:00Z">
                  <w:rPr>
                    <w:ins w:id="3677" w:author="Cristian Sbrolli" w:date="2021-01-04T00:03:00Z"/>
                  </w:rPr>
                </w:rPrChange>
              </w:rPr>
              <w:pPrChange w:id="3678" w:author="Cristian Sbrolli" w:date="2021-01-04T00:14:00Z">
                <w:pPr>
                  <w:framePr w:hSpace="180" w:wrap="around" w:vAnchor="text" w:hAnchor="margin" w:y="66"/>
                </w:pPr>
              </w:pPrChange>
            </w:pPr>
            <w:ins w:id="3679" w:author="Cristian Sbrolli" w:date="2021-01-04T00:06:00Z">
              <w:r w:rsidRPr="00801F40">
                <w:rPr>
                  <w:sz w:val="28"/>
                  <w:szCs w:val="28"/>
                  <w:rPrChange w:id="3680" w:author="Etion Pinari" w:date="2021-01-06T12:27:00Z">
                    <w:rPr/>
                  </w:rPrChange>
                </w:rPr>
                <w:t>R14</w:t>
              </w:r>
            </w:ins>
          </w:p>
        </w:tc>
        <w:tc>
          <w:tcPr>
            <w:tcW w:w="0" w:type="auto"/>
            <w:tcPrChange w:id="3681" w:author="Cristian Sbrolli" w:date="2021-01-04T00:28:00Z">
              <w:tcPr>
                <w:tcW w:w="958" w:type="dxa"/>
                <w:gridSpan w:val="2"/>
              </w:tcPr>
            </w:tcPrChange>
          </w:tcPr>
          <w:p w14:paraId="0460854E" w14:textId="29639247" w:rsidR="00C86CCE" w:rsidRPr="00801F40" w:rsidRDefault="00C86CCE">
            <w:pPr>
              <w:jc w:val="center"/>
              <w:rPr>
                <w:ins w:id="3682" w:author="Cristian Sbrolli" w:date="2021-01-04T00:03:00Z"/>
                <w:sz w:val="28"/>
                <w:szCs w:val="28"/>
                <w:rPrChange w:id="3683" w:author="Etion Pinari" w:date="2021-01-06T12:27:00Z">
                  <w:rPr>
                    <w:ins w:id="3684" w:author="Cristian Sbrolli" w:date="2021-01-04T00:03:00Z"/>
                  </w:rPr>
                </w:rPrChange>
              </w:rPr>
              <w:pPrChange w:id="3685" w:author="Cristian Sbrolli" w:date="2021-01-04T00:14:00Z">
                <w:pPr>
                  <w:framePr w:hSpace="180" w:wrap="around" w:vAnchor="text" w:hAnchor="margin" w:y="66"/>
                </w:pPr>
              </w:pPrChange>
            </w:pPr>
          </w:p>
        </w:tc>
        <w:tc>
          <w:tcPr>
            <w:tcW w:w="0" w:type="auto"/>
            <w:tcPrChange w:id="3686" w:author="Cristian Sbrolli" w:date="2021-01-04T00:28:00Z">
              <w:tcPr>
                <w:tcW w:w="845" w:type="dxa"/>
                <w:gridSpan w:val="2"/>
              </w:tcPr>
            </w:tcPrChange>
          </w:tcPr>
          <w:p w14:paraId="05E6BB1C" w14:textId="77777777" w:rsidR="00C86CCE" w:rsidRPr="00801F40" w:rsidRDefault="00C86CCE">
            <w:pPr>
              <w:jc w:val="center"/>
              <w:rPr>
                <w:ins w:id="3687" w:author="Cristian Sbrolli" w:date="2021-01-04T00:03:00Z"/>
                <w:sz w:val="28"/>
                <w:szCs w:val="28"/>
                <w:rPrChange w:id="3688" w:author="Etion Pinari" w:date="2021-01-06T12:27:00Z">
                  <w:rPr>
                    <w:ins w:id="3689" w:author="Cristian Sbrolli" w:date="2021-01-04T00:03:00Z"/>
                  </w:rPr>
                </w:rPrChange>
              </w:rPr>
              <w:pPrChange w:id="3690" w:author="Cristian Sbrolli" w:date="2021-01-04T00:14:00Z">
                <w:pPr>
                  <w:framePr w:hSpace="180" w:wrap="around" w:vAnchor="text" w:hAnchor="margin" w:y="66"/>
                </w:pPr>
              </w:pPrChange>
            </w:pPr>
          </w:p>
        </w:tc>
        <w:tc>
          <w:tcPr>
            <w:tcW w:w="0" w:type="auto"/>
            <w:tcPrChange w:id="3691" w:author="Cristian Sbrolli" w:date="2021-01-04T00:28:00Z">
              <w:tcPr>
                <w:tcW w:w="1248" w:type="dxa"/>
                <w:gridSpan w:val="3"/>
              </w:tcPr>
            </w:tcPrChange>
          </w:tcPr>
          <w:p w14:paraId="7FA4D65E" w14:textId="77777777" w:rsidR="00C86CCE" w:rsidRPr="00801F40" w:rsidRDefault="00C86CCE">
            <w:pPr>
              <w:jc w:val="center"/>
              <w:rPr>
                <w:ins w:id="3692" w:author="Cristian Sbrolli" w:date="2021-01-04T00:03:00Z"/>
                <w:sz w:val="28"/>
                <w:szCs w:val="28"/>
                <w:rPrChange w:id="3693" w:author="Etion Pinari" w:date="2021-01-06T12:27:00Z">
                  <w:rPr>
                    <w:ins w:id="3694" w:author="Cristian Sbrolli" w:date="2021-01-04T00:03:00Z"/>
                  </w:rPr>
                </w:rPrChange>
              </w:rPr>
              <w:pPrChange w:id="3695" w:author="Cristian Sbrolli" w:date="2021-01-04T00:14:00Z">
                <w:pPr>
                  <w:framePr w:hSpace="180" w:wrap="around" w:vAnchor="text" w:hAnchor="margin" w:y="66"/>
                </w:pPr>
              </w:pPrChange>
            </w:pPr>
          </w:p>
        </w:tc>
        <w:tc>
          <w:tcPr>
            <w:tcW w:w="0" w:type="auto"/>
            <w:tcPrChange w:id="3696" w:author="Cristian Sbrolli" w:date="2021-01-04T00:28:00Z">
              <w:tcPr>
                <w:tcW w:w="861" w:type="dxa"/>
                <w:gridSpan w:val="2"/>
              </w:tcPr>
            </w:tcPrChange>
          </w:tcPr>
          <w:p w14:paraId="2E5B9308" w14:textId="72C3F56A" w:rsidR="00C86CCE" w:rsidRPr="00801F40" w:rsidRDefault="00C86CCE">
            <w:pPr>
              <w:jc w:val="center"/>
              <w:rPr>
                <w:ins w:id="3697" w:author="Cristian Sbrolli" w:date="2021-01-04T00:10:00Z"/>
                <w:sz w:val="28"/>
                <w:szCs w:val="28"/>
                <w:rPrChange w:id="3698" w:author="Etion Pinari" w:date="2021-01-06T12:27:00Z">
                  <w:rPr>
                    <w:ins w:id="3699" w:author="Cristian Sbrolli" w:date="2021-01-04T00:10:00Z"/>
                  </w:rPr>
                </w:rPrChange>
              </w:rPr>
              <w:pPrChange w:id="3700" w:author="Cristian Sbrolli" w:date="2021-01-04T00:14:00Z">
                <w:pPr>
                  <w:framePr w:hSpace="180" w:wrap="around" w:vAnchor="text" w:hAnchor="margin" w:y="66"/>
                </w:pPr>
              </w:pPrChange>
            </w:pPr>
            <w:ins w:id="3701" w:author="Cristian Sbrolli" w:date="2021-01-04T00:19:00Z">
              <w:r w:rsidRPr="00801F40">
                <w:rPr>
                  <w:b/>
                  <w:bCs/>
                  <w:sz w:val="28"/>
                  <w:szCs w:val="28"/>
                  <w:rPrChange w:id="3702" w:author="Etion Pinari" w:date="2021-01-06T12:27:00Z">
                    <w:rPr>
                      <w:b/>
                      <w:bCs/>
                      <w:sz w:val="28"/>
                      <w:szCs w:val="28"/>
                    </w:rPr>
                  </w:rPrChange>
                </w:rPr>
                <w:t>×</w:t>
              </w:r>
            </w:ins>
          </w:p>
        </w:tc>
        <w:tc>
          <w:tcPr>
            <w:tcW w:w="0" w:type="auto"/>
            <w:tcPrChange w:id="3703" w:author="Cristian Sbrolli" w:date="2021-01-04T00:28:00Z">
              <w:tcPr>
                <w:tcW w:w="834" w:type="dxa"/>
                <w:gridSpan w:val="3"/>
              </w:tcPr>
            </w:tcPrChange>
          </w:tcPr>
          <w:p w14:paraId="71C0D300" w14:textId="1B873DD3" w:rsidR="00C86CCE" w:rsidRPr="00801F40" w:rsidRDefault="00C86CCE">
            <w:pPr>
              <w:jc w:val="center"/>
              <w:rPr>
                <w:ins w:id="3704" w:author="Cristian Sbrolli" w:date="2021-01-04T00:03:00Z"/>
                <w:sz w:val="28"/>
                <w:szCs w:val="28"/>
                <w:rPrChange w:id="3705" w:author="Etion Pinari" w:date="2021-01-06T12:27:00Z">
                  <w:rPr>
                    <w:ins w:id="3706" w:author="Cristian Sbrolli" w:date="2021-01-04T00:03:00Z"/>
                  </w:rPr>
                </w:rPrChange>
              </w:rPr>
              <w:pPrChange w:id="3707" w:author="Cristian Sbrolli" w:date="2021-01-04T00:14:00Z">
                <w:pPr>
                  <w:framePr w:hSpace="180" w:wrap="around" w:vAnchor="text" w:hAnchor="margin" w:y="66"/>
                </w:pPr>
              </w:pPrChange>
            </w:pPr>
          </w:p>
        </w:tc>
        <w:tc>
          <w:tcPr>
            <w:tcW w:w="0" w:type="auto"/>
            <w:tcPrChange w:id="3708" w:author="Cristian Sbrolli" w:date="2021-01-04T00:28:00Z">
              <w:tcPr>
                <w:tcW w:w="845" w:type="dxa"/>
                <w:gridSpan w:val="2"/>
              </w:tcPr>
            </w:tcPrChange>
          </w:tcPr>
          <w:p w14:paraId="0D6B94C6" w14:textId="77777777" w:rsidR="00C86CCE" w:rsidRPr="00801F40" w:rsidRDefault="00C86CCE">
            <w:pPr>
              <w:jc w:val="center"/>
              <w:rPr>
                <w:ins w:id="3709" w:author="Cristian Sbrolli" w:date="2021-01-04T00:03:00Z"/>
                <w:sz w:val="28"/>
                <w:szCs w:val="28"/>
                <w:rPrChange w:id="3710" w:author="Etion Pinari" w:date="2021-01-06T12:27:00Z">
                  <w:rPr>
                    <w:ins w:id="3711" w:author="Cristian Sbrolli" w:date="2021-01-04T00:03:00Z"/>
                  </w:rPr>
                </w:rPrChange>
              </w:rPr>
              <w:pPrChange w:id="3712" w:author="Cristian Sbrolli" w:date="2021-01-04T00:14:00Z">
                <w:pPr>
                  <w:framePr w:hSpace="180" w:wrap="around" w:vAnchor="text" w:hAnchor="margin" w:y="66"/>
                </w:pPr>
              </w:pPrChange>
            </w:pPr>
          </w:p>
        </w:tc>
        <w:tc>
          <w:tcPr>
            <w:tcW w:w="0" w:type="auto"/>
            <w:tcPrChange w:id="3713" w:author="Cristian Sbrolli" w:date="2021-01-04T00:28:00Z">
              <w:tcPr>
                <w:tcW w:w="884" w:type="dxa"/>
                <w:gridSpan w:val="2"/>
              </w:tcPr>
            </w:tcPrChange>
          </w:tcPr>
          <w:p w14:paraId="73372773" w14:textId="77777777" w:rsidR="00C86CCE" w:rsidRPr="00801F40" w:rsidRDefault="00C86CCE">
            <w:pPr>
              <w:jc w:val="center"/>
              <w:rPr>
                <w:ins w:id="3714" w:author="Cristian Sbrolli" w:date="2021-01-04T00:03:00Z"/>
                <w:sz w:val="28"/>
                <w:szCs w:val="28"/>
                <w:rPrChange w:id="3715" w:author="Etion Pinari" w:date="2021-01-06T12:27:00Z">
                  <w:rPr>
                    <w:ins w:id="3716" w:author="Cristian Sbrolli" w:date="2021-01-04T00:03:00Z"/>
                  </w:rPr>
                </w:rPrChange>
              </w:rPr>
              <w:pPrChange w:id="3717" w:author="Cristian Sbrolli" w:date="2021-01-04T00:14:00Z">
                <w:pPr>
                  <w:framePr w:hSpace="180" w:wrap="around" w:vAnchor="text" w:hAnchor="margin" w:y="66"/>
                </w:pPr>
              </w:pPrChange>
            </w:pPr>
          </w:p>
        </w:tc>
        <w:tc>
          <w:tcPr>
            <w:tcW w:w="0" w:type="auto"/>
            <w:tcPrChange w:id="3718" w:author="Cristian Sbrolli" w:date="2021-01-04T00:28:00Z">
              <w:tcPr>
                <w:tcW w:w="849" w:type="dxa"/>
              </w:tcPr>
            </w:tcPrChange>
          </w:tcPr>
          <w:p w14:paraId="25F15779" w14:textId="62AAEB20" w:rsidR="00C86CCE" w:rsidRPr="00801F40" w:rsidRDefault="00C86CCE">
            <w:pPr>
              <w:jc w:val="center"/>
              <w:rPr>
                <w:ins w:id="3719" w:author="Cristian Sbrolli" w:date="2021-01-04T00:03:00Z"/>
                <w:sz w:val="28"/>
                <w:szCs w:val="28"/>
                <w:rPrChange w:id="3720" w:author="Etion Pinari" w:date="2021-01-06T12:27:00Z">
                  <w:rPr>
                    <w:ins w:id="3721" w:author="Cristian Sbrolli" w:date="2021-01-04T00:03:00Z"/>
                  </w:rPr>
                </w:rPrChange>
              </w:rPr>
              <w:pPrChange w:id="3722" w:author="Cristian Sbrolli" w:date="2021-01-04T00:14:00Z">
                <w:pPr>
                  <w:framePr w:hSpace="180" w:wrap="around" w:vAnchor="text" w:hAnchor="margin" w:y="66"/>
                </w:pPr>
              </w:pPrChange>
            </w:pPr>
            <w:ins w:id="3723" w:author="Cristian Sbrolli" w:date="2021-01-04T00:19:00Z">
              <w:r w:rsidRPr="00801F40">
                <w:rPr>
                  <w:b/>
                  <w:bCs/>
                  <w:sz w:val="28"/>
                  <w:szCs w:val="28"/>
                  <w:rPrChange w:id="3724" w:author="Etion Pinari" w:date="2021-01-06T12:27:00Z">
                    <w:rPr>
                      <w:b/>
                      <w:bCs/>
                      <w:sz w:val="28"/>
                      <w:szCs w:val="28"/>
                    </w:rPr>
                  </w:rPrChange>
                </w:rPr>
                <w:t>×</w:t>
              </w:r>
            </w:ins>
          </w:p>
        </w:tc>
        <w:tc>
          <w:tcPr>
            <w:tcW w:w="0" w:type="auto"/>
            <w:tcPrChange w:id="3725" w:author="Cristian Sbrolli" w:date="2021-01-04T00:28:00Z">
              <w:tcPr>
                <w:tcW w:w="841" w:type="dxa"/>
              </w:tcPr>
            </w:tcPrChange>
          </w:tcPr>
          <w:p w14:paraId="36B577A0" w14:textId="77777777" w:rsidR="00C86CCE" w:rsidRPr="00801F40" w:rsidRDefault="00C86CCE">
            <w:pPr>
              <w:jc w:val="center"/>
              <w:rPr>
                <w:ins w:id="3726" w:author="Cristian Sbrolli" w:date="2021-01-04T00:03:00Z"/>
                <w:sz w:val="28"/>
                <w:szCs w:val="28"/>
                <w:rPrChange w:id="3727" w:author="Etion Pinari" w:date="2021-01-06T12:27:00Z">
                  <w:rPr>
                    <w:ins w:id="3728" w:author="Cristian Sbrolli" w:date="2021-01-04T00:03:00Z"/>
                  </w:rPr>
                </w:rPrChange>
              </w:rPr>
              <w:pPrChange w:id="3729" w:author="Cristian Sbrolli" w:date="2021-01-04T00:14:00Z">
                <w:pPr>
                  <w:framePr w:hSpace="180" w:wrap="around" w:vAnchor="text" w:hAnchor="margin" w:y="66"/>
                </w:pPr>
              </w:pPrChange>
            </w:pPr>
          </w:p>
        </w:tc>
      </w:tr>
      <w:tr w:rsidR="00E84E6D" w:rsidRPr="00801F40" w14:paraId="08396177" w14:textId="77777777" w:rsidTr="00E84E6D">
        <w:tblPrEx>
          <w:tblPrExChange w:id="3730" w:author="Cristian Sbrolli" w:date="2021-01-04T00:28:00Z">
            <w:tblPrEx>
              <w:tblLayout w:type="fixed"/>
            </w:tblPrEx>
          </w:tblPrExChange>
        </w:tblPrEx>
        <w:trPr>
          <w:ins w:id="3731" w:author="Cristian Sbrolli" w:date="2021-01-04T00:03:00Z"/>
        </w:trPr>
        <w:tc>
          <w:tcPr>
            <w:tcW w:w="0" w:type="auto"/>
            <w:shd w:val="clear" w:color="auto" w:fill="F4B083" w:themeFill="accent2" w:themeFillTint="99"/>
            <w:tcPrChange w:id="3732" w:author="Cristian Sbrolli" w:date="2021-01-04T00:28:00Z">
              <w:tcPr>
                <w:tcW w:w="1463" w:type="dxa"/>
                <w:gridSpan w:val="2"/>
              </w:tcPr>
            </w:tcPrChange>
          </w:tcPr>
          <w:p w14:paraId="2B210DE6" w14:textId="1020941C" w:rsidR="00C86CCE" w:rsidRPr="00801F40" w:rsidRDefault="00C86CCE">
            <w:pPr>
              <w:jc w:val="center"/>
              <w:rPr>
                <w:ins w:id="3733" w:author="Cristian Sbrolli" w:date="2021-01-04T00:03:00Z"/>
                <w:sz w:val="28"/>
                <w:szCs w:val="28"/>
                <w:rPrChange w:id="3734" w:author="Etion Pinari" w:date="2021-01-06T12:27:00Z">
                  <w:rPr>
                    <w:ins w:id="3735" w:author="Cristian Sbrolli" w:date="2021-01-04T00:03:00Z"/>
                  </w:rPr>
                </w:rPrChange>
              </w:rPr>
              <w:pPrChange w:id="3736" w:author="Cristian Sbrolli" w:date="2021-01-04T00:14:00Z">
                <w:pPr>
                  <w:framePr w:hSpace="180" w:wrap="around" w:vAnchor="text" w:hAnchor="margin" w:y="66"/>
                </w:pPr>
              </w:pPrChange>
            </w:pPr>
            <w:ins w:id="3737" w:author="Cristian Sbrolli" w:date="2021-01-04T00:06:00Z">
              <w:r w:rsidRPr="00801F40">
                <w:rPr>
                  <w:sz w:val="28"/>
                  <w:szCs w:val="28"/>
                  <w:rPrChange w:id="3738" w:author="Etion Pinari" w:date="2021-01-06T12:27:00Z">
                    <w:rPr/>
                  </w:rPrChange>
                </w:rPr>
                <w:t>R15.1-2</w:t>
              </w:r>
            </w:ins>
          </w:p>
        </w:tc>
        <w:tc>
          <w:tcPr>
            <w:tcW w:w="0" w:type="auto"/>
            <w:tcPrChange w:id="3739" w:author="Cristian Sbrolli" w:date="2021-01-04T00:28:00Z">
              <w:tcPr>
                <w:tcW w:w="958" w:type="dxa"/>
                <w:gridSpan w:val="2"/>
              </w:tcPr>
            </w:tcPrChange>
          </w:tcPr>
          <w:p w14:paraId="43AA393C" w14:textId="5A98988C" w:rsidR="00C86CCE" w:rsidRPr="00801F40" w:rsidRDefault="00C86CCE">
            <w:pPr>
              <w:jc w:val="center"/>
              <w:rPr>
                <w:ins w:id="3740" w:author="Cristian Sbrolli" w:date="2021-01-04T00:03:00Z"/>
                <w:sz w:val="28"/>
                <w:szCs w:val="28"/>
                <w:rPrChange w:id="3741" w:author="Etion Pinari" w:date="2021-01-06T12:27:00Z">
                  <w:rPr>
                    <w:ins w:id="3742" w:author="Cristian Sbrolli" w:date="2021-01-04T00:03:00Z"/>
                  </w:rPr>
                </w:rPrChange>
              </w:rPr>
              <w:pPrChange w:id="3743" w:author="Cristian Sbrolli" w:date="2021-01-04T00:14:00Z">
                <w:pPr>
                  <w:framePr w:hSpace="180" w:wrap="around" w:vAnchor="text" w:hAnchor="margin" w:y="66"/>
                </w:pPr>
              </w:pPrChange>
            </w:pPr>
          </w:p>
        </w:tc>
        <w:tc>
          <w:tcPr>
            <w:tcW w:w="0" w:type="auto"/>
            <w:tcPrChange w:id="3744" w:author="Cristian Sbrolli" w:date="2021-01-04T00:28:00Z">
              <w:tcPr>
                <w:tcW w:w="845" w:type="dxa"/>
                <w:gridSpan w:val="2"/>
              </w:tcPr>
            </w:tcPrChange>
          </w:tcPr>
          <w:p w14:paraId="746285BD" w14:textId="77777777" w:rsidR="00C86CCE" w:rsidRPr="00801F40" w:rsidRDefault="00C86CCE">
            <w:pPr>
              <w:jc w:val="center"/>
              <w:rPr>
                <w:ins w:id="3745" w:author="Cristian Sbrolli" w:date="2021-01-04T00:03:00Z"/>
                <w:sz w:val="28"/>
                <w:szCs w:val="28"/>
                <w:rPrChange w:id="3746" w:author="Etion Pinari" w:date="2021-01-06T12:27:00Z">
                  <w:rPr>
                    <w:ins w:id="3747" w:author="Cristian Sbrolli" w:date="2021-01-04T00:03:00Z"/>
                  </w:rPr>
                </w:rPrChange>
              </w:rPr>
              <w:pPrChange w:id="3748" w:author="Cristian Sbrolli" w:date="2021-01-04T00:14:00Z">
                <w:pPr>
                  <w:framePr w:hSpace="180" w:wrap="around" w:vAnchor="text" w:hAnchor="margin" w:y="66"/>
                </w:pPr>
              </w:pPrChange>
            </w:pPr>
          </w:p>
        </w:tc>
        <w:tc>
          <w:tcPr>
            <w:tcW w:w="0" w:type="auto"/>
            <w:tcPrChange w:id="3749" w:author="Cristian Sbrolli" w:date="2021-01-04T00:28:00Z">
              <w:tcPr>
                <w:tcW w:w="1248" w:type="dxa"/>
                <w:gridSpan w:val="3"/>
              </w:tcPr>
            </w:tcPrChange>
          </w:tcPr>
          <w:p w14:paraId="02B1A6CA" w14:textId="77777777" w:rsidR="00C86CCE" w:rsidRPr="00801F40" w:rsidRDefault="00C86CCE">
            <w:pPr>
              <w:jc w:val="center"/>
              <w:rPr>
                <w:ins w:id="3750" w:author="Cristian Sbrolli" w:date="2021-01-04T00:03:00Z"/>
                <w:sz w:val="28"/>
                <w:szCs w:val="28"/>
                <w:rPrChange w:id="3751" w:author="Etion Pinari" w:date="2021-01-06T12:27:00Z">
                  <w:rPr>
                    <w:ins w:id="3752" w:author="Cristian Sbrolli" w:date="2021-01-04T00:03:00Z"/>
                  </w:rPr>
                </w:rPrChange>
              </w:rPr>
              <w:pPrChange w:id="3753" w:author="Cristian Sbrolli" w:date="2021-01-04T00:14:00Z">
                <w:pPr>
                  <w:framePr w:hSpace="180" w:wrap="around" w:vAnchor="text" w:hAnchor="margin" w:y="66"/>
                </w:pPr>
              </w:pPrChange>
            </w:pPr>
          </w:p>
        </w:tc>
        <w:tc>
          <w:tcPr>
            <w:tcW w:w="0" w:type="auto"/>
            <w:tcPrChange w:id="3754" w:author="Cristian Sbrolli" w:date="2021-01-04T00:28:00Z">
              <w:tcPr>
                <w:tcW w:w="861" w:type="dxa"/>
                <w:gridSpan w:val="2"/>
              </w:tcPr>
            </w:tcPrChange>
          </w:tcPr>
          <w:p w14:paraId="31EC89E8" w14:textId="520B2223" w:rsidR="00C86CCE" w:rsidRPr="00801F40" w:rsidRDefault="00C86CCE">
            <w:pPr>
              <w:jc w:val="center"/>
              <w:rPr>
                <w:ins w:id="3755" w:author="Cristian Sbrolli" w:date="2021-01-04T00:10:00Z"/>
                <w:sz w:val="28"/>
                <w:szCs w:val="28"/>
                <w:rPrChange w:id="3756" w:author="Etion Pinari" w:date="2021-01-06T12:27:00Z">
                  <w:rPr>
                    <w:ins w:id="3757" w:author="Cristian Sbrolli" w:date="2021-01-04T00:10:00Z"/>
                  </w:rPr>
                </w:rPrChange>
              </w:rPr>
              <w:pPrChange w:id="3758" w:author="Cristian Sbrolli" w:date="2021-01-04T00:14:00Z">
                <w:pPr>
                  <w:framePr w:hSpace="180" w:wrap="around" w:vAnchor="text" w:hAnchor="margin" w:y="66"/>
                </w:pPr>
              </w:pPrChange>
            </w:pPr>
            <w:ins w:id="3759" w:author="Cristian Sbrolli" w:date="2021-01-04T00:19:00Z">
              <w:r w:rsidRPr="00801F40">
                <w:rPr>
                  <w:b/>
                  <w:bCs/>
                  <w:sz w:val="28"/>
                  <w:szCs w:val="28"/>
                  <w:rPrChange w:id="3760" w:author="Etion Pinari" w:date="2021-01-06T12:27:00Z">
                    <w:rPr>
                      <w:b/>
                      <w:bCs/>
                      <w:sz w:val="28"/>
                      <w:szCs w:val="28"/>
                    </w:rPr>
                  </w:rPrChange>
                </w:rPr>
                <w:t>×</w:t>
              </w:r>
            </w:ins>
          </w:p>
        </w:tc>
        <w:tc>
          <w:tcPr>
            <w:tcW w:w="0" w:type="auto"/>
            <w:tcPrChange w:id="3761" w:author="Cristian Sbrolli" w:date="2021-01-04T00:28:00Z">
              <w:tcPr>
                <w:tcW w:w="834" w:type="dxa"/>
                <w:gridSpan w:val="3"/>
              </w:tcPr>
            </w:tcPrChange>
          </w:tcPr>
          <w:p w14:paraId="7458420F" w14:textId="0A246969" w:rsidR="00C86CCE" w:rsidRPr="00801F40" w:rsidRDefault="00C86CCE">
            <w:pPr>
              <w:jc w:val="center"/>
              <w:rPr>
                <w:ins w:id="3762" w:author="Cristian Sbrolli" w:date="2021-01-04T00:03:00Z"/>
                <w:sz w:val="28"/>
                <w:szCs w:val="28"/>
                <w:rPrChange w:id="3763" w:author="Etion Pinari" w:date="2021-01-06T12:27:00Z">
                  <w:rPr>
                    <w:ins w:id="3764" w:author="Cristian Sbrolli" w:date="2021-01-04T00:03:00Z"/>
                  </w:rPr>
                </w:rPrChange>
              </w:rPr>
              <w:pPrChange w:id="3765" w:author="Cristian Sbrolli" w:date="2021-01-04T00:14:00Z">
                <w:pPr>
                  <w:framePr w:hSpace="180" w:wrap="around" w:vAnchor="text" w:hAnchor="margin" w:y="66"/>
                </w:pPr>
              </w:pPrChange>
            </w:pPr>
          </w:p>
        </w:tc>
        <w:tc>
          <w:tcPr>
            <w:tcW w:w="0" w:type="auto"/>
            <w:tcPrChange w:id="3766" w:author="Cristian Sbrolli" w:date="2021-01-04T00:28:00Z">
              <w:tcPr>
                <w:tcW w:w="845" w:type="dxa"/>
                <w:gridSpan w:val="2"/>
              </w:tcPr>
            </w:tcPrChange>
          </w:tcPr>
          <w:p w14:paraId="78EB3FDF" w14:textId="77777777" w:rsidR="00C86CCE" w:rsidRPr="00801F40" w:rsidRDefault="00C86CCE">
            <w:pPr>
              <w:jc w:val="center"/>
              <w:rPr>
                <w:ins w:id="3767" w:author="Cristian Sbrolli" w:date="2021-01-04T00:03:00Z"/>
                <w:sz w:val="28"/>
                <w:szCs w:val="28"/>
                <w:rPrChange w:id="3768" w:author="Etion Pinari" w:date="2021-01-06T12:27:00Z">
                  <w:rPr>
                    <w:ins w:id="3769" w:author="Cristian Sbrolli" w:date="2021-01-04T00:03:00Z"/>
                  </w:rPr>
                </w:rPrChange>
              </w:rPr>
              <w:pPrChange w:id="3770" w:author="Cristian Sbrolli" w:date="2021-01-04T00:14:00Z">
                <w:pPr>
                  <w:framePr w:hSpace="180" w:wrap="around" w:vAnchor="text" w:hAnchor="margin" w:y="66"/>
                </w:pPr>
              </w:pPrChange>
            </w:pPr>
          </w:p>
        </w:tc>
        <w:tc>
          <w:tcPr>
            <w:tcW w:w="0" w:type="auto"/>
            <w:tcPrChange w:id="3771" w:author="Cristian Sbrolli" w:date="2021-01-04T00:28:00Z">
              <w:tcPr>
                <w:tcW w:w="884" w:type="dxa"/>
                <w:gridSpan w:val="2"/>
              </w:tcPr>
            </w:tcPrChange>
          </w:tcPr>
          <w:p w14:paraId="73FE39AE" w14:textId="77777777" w:rsidR="00C86CCE" w:rsidRPr="00801F40" w:rsidRDefault="00C86CCE">
            <w:pPr>
              <w:jc w:val="center"/>
              <w:rPr>
                <w:ins w:id="3772" w:author="Cristian Sbrolli" w:date="2021-01-04T00:03:00Z"/>
                <w:sz w:val="28"/>
                <w:szCs w:val="28"/>
                <w:rPrChange w:id="3773" w:author="Etion Pinari" w:date="2021-01-06T12:27:00Z">
                  <w:rPr>
                    <w:ins w:id="3774" w:author="Cristian Sbrolli" w:date="2021-01-04T00:03:00Z"/>
                  </w:rPr>
                </w:rPrChange>
              </w:rPr>
              <w:pPrChange w:id="3775" w:author="Cristian Sbrolli" w:date="2021-01-04T00:14:00Z">
                <w:pPr>
                  <w:framePr w:hSpace="180" w:wrap="around" w:vAnchor="text" w:hAnchor="margin" w:y="66"/>
                </w:pPr>
              </w:pPrChange>
            </w:pPr>
          </w:p>
        </w:tc>
        <w:tc>
          <w:tcPr>
            <w:tcW w:w="0" w:type="auto"/>
            <w:tcPrChange w:id="3776" w:author="Cristian Sbrolli" w:date="2021-01-04T00:28:00Z">
              <w:tcPr>
                <w:tcW w:w="849" w:type="dxa"/>
              </w:tcPr>
            </w:tcPrChange>
          </w:tcPr>
          <w:p w14:paraId="7AF7C929" w14:textId="102967B1" w:rsidR="00C86CCE" w:rsidRPr="00801F40" w:rsidRDefault="00C86CCE">
            <w:pPr>
              <w:jc w:val="center"/>
              <w:rPr>
                <w:ins w:id="3777" w:author="Cristian Sbrolli" w:date="2021-01-04T00:03:00Z"/>
                <w:sz w:val="28"/>
                <w:szCs w:val="28"/>
                <w:rPrChange w:id="3778" w:author="Etion Pinari" w:date="2021-01-06T12:27:00Z">
                  <w:rPr>
                    <w:ins w:id="3779" w:author="Cristian Sbrolli" w:date="2021-01-04T00:03:00Z"/>
                  </w:rPr>
                </w:rPrChange>
              </w:rPr>
              <w:pPrChange w:id="3780" w:author="Cristian Sbrolli" w:date="2021-01-04T00:14:00Z">
                <w:pPr>
                  <w:framePr w:hSpace="180" w:wrap="around" w:vAnchor="text" w:hAnchor="margin" w:y="66"/>
                </w:pPr>
              </w:pPrChange>
            </w:pPr>
            <w:ins w:id="3781" w:author="Cristian Sbrolli" w:date="2021-01-04T00:19:00Z">
              <w:r w:rsidRPr="00801F40">
                <w:rPr>
                  <w:b/>
                  <w:bCs/>
                  <w:sz w:val="28"/>
                  <w:szCs w:val="28"/>
                  <w:rPrChange w:id="3782" w:author="Etion Pinari" w:date="2021-01-06T12:27:00Z">
                    <w:rPr>
                      <w:b/>
                      <w:bCs/>
                      <w:sz w:val="28"/>
                      <w:szCs w:val="28"/>
                    </w:rPr>
                  </w:rPrChange>
                </w:rPr>
                <w:t>×</w:t>
              </w:r>
            </w:ins>
          </w:p>
        </w:tc>
        <w:tc>
          <w:tcPr>
            <w:tcW w:w="0" w:type="auto"/>
            <w:tcPrChange w:id="3783" w:author="Cristian Sbrolli" w:date="2021-01-04T00:28:00Z">
              <w:tcPr>
                <w:tcW w:w="841" w:type="dxa"/>
              </w:tcPr>
            </w:tcPrChange>
          </w:tcPr>
          <w:p w14:paraId="0EED1AF7" w14:textId="77777777" w:rsidR="00C86CCE" w:rsidRPr="00801F40" w:rsidRDefault="00C86CCE">
            <w:pPr>
              <w:jc w:val="center"/>
              <w:rPr>
                <w:ins w:id="3784" w:author="Cristian Sbrolli" w:date="2021-01-04T00:03:00Z"/>
                <w:sz w:val="28"/>
                <w:szCs w:val="28"/>
                <w:rPrChange w:id="3785" w:author="Etion Pinari" w:date="2021-01-06T12:27:00Z">
                  <w:rPr>
                    <w:ins w:id="3786" w:author="Cristian Sbrolli" w:date="2021-01-04T00:03:00Z"/>
                  </w:rPr>
                </w:rPrChange>
              </w:rPr>
              <w:pPrChange w:id="3787" w:author="Cristian Sbrolli" w:date="2021-01-04T00:14:00Z">
                <w:pPr>
                  <w:framePr w:hSpace="180" w:wrap="around" w:vAnchor="text" w:hAnchor="margin" w:y="66"/>
                </w:pPr>
              </w:pPrChange>
            </w:pPr>
          </w:p>
        </w:tc>
      </w:tr>
      <w:tr w:rsidR="00E84E6D" w:rsidRPr="00801F40" w14:paraId="3C0CC8E0" w14:textId="77777777" w:rsidTr="00E84E6D">
        <w:tblPrEx>
          <w:tblPrExChange w:id="3788" w:author="Cristian Sbrolli" w:date="2021-01-04T00:28:00Z">
            <w:tblPrEx>
              <w:tblLayout w:type="fixed"/>
            </w:tblPrEx>
          </w:tblPrExChange>
        </w:tblPrEx>
        <w:trPr>
          <w:ins w:id="3789" w:author="Cristian Sbrolli" w:date="2021-01-04T00:03:00Z"/>
        </w:trPr>
        <w:tc>
          <w:tcPr>
            <w:tcW w:w="0" w:type="auto"/>
            <w:shd w:val="clear" w:color="auto" w:fill="F4B083" w:themeFill="accent2" w:themeFillTint="99"/>
            <w:tcPrChange w:id="3790" w:author="Cristian Sbrolli" w:date="2021-01-04T00:28:00Z">
              <w:tcPr>
                <w:tcW w:w="1463" w:type="dxa"/>
                <w:gridSpan w:val="2"/>
              </w:tcPr>
            </w:tcPrChange>
          </w:tcPr>
          <w:p w14:paraId="761B4AAA" w14:textId="48D490C0" w:rsidR="00C86CCE" w:rsidRPr="00801F40" w:rsidRDefault="00C86CCE">
            <w:pPr>
              <w:jc w:val="center"/>
              <w:rPr>
                <w:ins w:id="3791" w:author="Cristian Sbrolli" w:date="2021-01-04T00:03:00Z"/>
                <w:sz w:val="28"/>
                <w:szCs w:val="28"/>
                <w:rPrChange w:id="3792" w:author="Etion Pinari" w:date="2021-01-06T12:27:00Z">
                  <w:rPr>
                    <w:ins w:id="3793" w:author="Cristian Sbrolli" w:date="2021-01-04T00:03:00Z"/>
                  </w:rPr>
                </w:rPrChange>
              </w:rPr>
              <w:pPrChange w:id="3794" w:author="Cristian Sbrolli" w:date="2021-01-04T00:14:00Z">
                <w:pPr>
                  <w:framePr w:hSpace="180" w:wrap="around" w:vAnchor="text" w:hAnchor="margin" w:y="66"/>
                </w:pPr>
              </w:pPrChange>
            </w:pPr>
            <w:ins w:id="3795" w:author="Cristian Sbrolli" w:date="2021-01-04T00:06:00Z">
              <w:r w:rsidRPr="00801F40">
                <w:rPr>
                  <w:sz w:val="28"/>
                  <w:szCs w:val="28"/>
                  <w:rPrChange w:id="3796" w:author="Etion Pinari" w:date="2021-01-06T12:27:00Z">
                    <w:rPr/>
                  </w:rPrChange>
                </w:rPr>
                <w:t>R15.3</w:t>
              </w:r>
            </w:ins>
          </w:p>
        </w:tc>
        <w:tc>
          <w:tcPr>
            <w:tcW w:w="0" w:type="auto"/>
            <w:tcPrChange w:id="3797" w:author="Cristian Sbrolli" w:date="2021-01-04T00:28:00Z">
              <w:tcPr>
                <w:tcW w:w="958" w:type="dxa"/>
                <w:gridSpan w:val="2"/>
              </w:tcPr>
            </w:tcPrChange>
          </w:tcPr>
          <w:p w14:paraId="1C5CB706" w14:textId="2E1EFEA2" w:rsidR="00C86CCE" w:rsidRPr="00801F40" w:rsidRDefault="00C86CCE">
            <w:pPr>
              <w:jc w:val="center"/>
              <w:rPr>
                <w:ins w:id="3798" w:author="Cristian Sbrolli" w:date="2021-01-04T00:03:00Z"/>
                <w:sz w:val="28"/>
                <w:szCs w:val="28"/>
                <w:rPrChange w:id="3799" w:author="Etion Pinari" w:date="2021-01-06T12:27:00Z">
                  <w:rPr>
                    <w:ins w:id="3800" w:author="Cristian Sbrolli" w:date="2021-01-04T00:03:00Z"/>
                  </w:rPr>
                </w:rPrChange>
              </w:rPr>
              <w:pPrChange w:id="3801" w:author="Cristian Sbrolli" w:date="2021-01-04T00:14:00Z">
                <w:pPr>
                  <w:framePr w:hSpace="180" w:wrap="around" w:vAnchor="text" w:hAnchor="margin" w:y="66"/>
                </w:pPr>
              </w:pPrChange>
            </w:pPr>
          </w:p>
        </w:tc>
        <w:tc>
          <w:tcPr>
            <w:tcW w:w="0" w:type="auto"/>
            <w:tcPrChange w:id="3802" w:author="Cristian Sbrolli" w:date="2021-01-04T00:28:00Z">
              <w:tcPr>
                <w:tcW w:w="845" w:type="dxa"/>
                <w:gridSpan w:val="2"/>
              </w:tcPr>
            </w:tcPrChange>
          </w:tcPr>
          <w:p w14:paraId="2BE61BC6" w14:textId="77777777" w:rsidR="00C86CCE" w:rsidRPr="00801F40" w:rsidRDefault="00C86CCE">
            <w:pPr>
              <w:jc w:val="center"/>
              <w:rPr>
                <w:ins w:id="3803" w:author="Cristian Sbrolli" w:date="2021-01-04T00:03:00Z"/>
                <w:sz w:val="28"/>
                <w:szCs w:val="28"/>
                <w:rPrChange w:id="3804" w:author="Etion Pinari" w:date="2021-01-06T12:27:00Z">
                  <w:rPr>
                    <w:ins w:id="3805" w:author="Cristian Sbrolli" w:date="2021-01-04T00:03:00Z"/>
                  </w:rPr>
                </w:rPrChange>
              </w:rPr>
              <w:pPrChange w:id="3806" w:author="Cristian Sbrolli" w:date="2021-01-04T00:14:00Z">
                <w:pPr>
                  <w:framePr w:hSpace="180" w:wrap="around" w:vAnchor="text" w:hAnchor="margin" w:y="66"/>
                </w:pPr>
              </w:pPrChange>
            </w:pPr>
          </w:p>
        </w:tc>
        <w:tc>
          <w:tcPr>
            <w:tcW w:w="0" w:type="auto"/>
            <w:tcPrChange w:id="3807" w:author="Cristian Sbrolli" w:date="2021-01-04T00:28:00Z">
              <w:tcPr>
                <w:tcW w:w="1248" w:type="dxa"/>
                <w:gridSpan w:val="3"/>
              </w:tcPr>
            </w:tcPrChange>
          </w:tcPr>
          <w:p w14:paraId="35C4566B" w14:textId="77777777" w:rsidR="00C86CCE" w:rsidRPr="00801F40" w:rsidRDefault="00C86CCE">
            <w:pPr>
              <w:jc w:val="center"/>
              <w:rPr>
                <w:ins w:id="3808" w:author="Cristian Sbrolli" w:date="2021-01-04T00:03:00Z"/>
                <w:sz w:val="28"/>
                <w:szCs w:val="28"/>
                <w:rPrChange w:id="3809" w:author="Etion Pinari" w:date="2021-01-06T12:27:00Z">
                  <w:rPr>
                    <w:ins w:id="3810" w:author="Cristian Sbrolli" w:date="2021-01-04T00:03:00Z"/>
                  </w:rPr>
                </w:rPrChange>
              </w:rPr>
              <w:pPrChange w:id="3811" w:author="Cristian Sbrolli" w:date="2021-01-04T00:14:00Z">
                <w:pPr>
                  <w:framePr w:hSpace="180" w:wrap="around" w:vAnchor="text" w:hAnchor="margin" w:y="66"/>
                </w:pPr>
              </w:pPrChange>
            </w:pPr>
          </w:p>
        </w:tc>
        <w:tc>
          <w:tcPr>
            <w:tcW w:w="0" w:type="auto"/>
            <w:tcPrChange w:id="3812" w:author="Cristian Sbrolli" w:date="2021-01-04T00:28:00Z">
              <w:tcPr>
                <w:tcW w:w="861" w:type="dxa"/>
                <w:gridSpan w:val="2"/>
              </w:tcPr>
            </w:tcPrChange>
          </w:tcPr>
          <w:p w14:paraId="169A7A5A" w14:textId="2C736508" w:rsidR="00C86CCE" w:rsidRPr="00801F40" w:rsidRDefault="00C86CCE">
            <w:pPr>
              <w:jc w:val="center"/>
              <w:rPr>
                <w:ins w:id="3813" w:author="Cristian Sbrolli" w:date="2021-01-04T00:10:00Z"/>
                <w:sz w:val="28"/>
                <w:szCs w:val="28"/>
                <w:rPrChange w:id="3814" w:author="Etion Pinari" w:date="2021-01-06T12:27:00Z">
                  <w:rPr>
                    <w:ins w:id="3815" w:author="Cristian Sbrolli" w:date="2021-01-04T00:10:00Z"/>
                  </w:rPr>
                </w:rPrChange>
              </w:rPr>
              <w:pPrChange w:id="3816" w:author="Cristian Sbrolli" w:date="2021-01-04T00:14:00Z">
                <w:pPr>
                  <w:framePr w:hSpace="180" w:wrap="around" w:vAnchor="text" w:hAnchor="margin" w:y="66"/>
                </w:pPr>
              </w:pPrChange>
            </w:pPr>
            <w:ins w:id="3817" w:author="Cristian Sbrolli" w:date="2021-01-04T00:19:00Z">
              <w:r w:rsidRPr="00801F40">
                <w:rPr>
                  <w:b/>
                  <w:bCs/>
                  <w:sz w:val="28"/>
                  <w:szCs w:val="28"/>
                  <w:rPrChange w:id="3818" w:author="Etion Pinari" w:date="2021-01-06T12:27:00Z">
                    <w:rPr>
                      <w:b/>
                      <w:bCs/>
                      <w:sz w:val="28"/>
                      <w:szCs w:val="28"/>
                    </w:rPr>
                  </w:rPrChange>
                </w:rPr>
                <w:t>×</w:t>
              </w:r>
            </w:ins>
          </w:p>
        </w:tc>
        <w:tc>
          <w:tcPr>
            <w:tcW w:w="0" w:type="auto"/>
            <w:tcPrChange w:id="3819" w:author="Cristian Sbrolli" w:date="2021-01-04T00:28:00Z">
              <w:tcPr>
                <w:tcW w:w="834" w:type="dxa"/>
                <w:gridSpan w:val="3"/>
              </w:tcPr>
            </w:tcPrChange>
          </w:tcPr>
          <w:p w14:paraId="48341865" w14:textId="5A735BED" w:rsidR="00C86CCE" w:rsidRPr="00801F40" w:rsidRDefault="00C86CCE">
            <w:pPr>
              <w:jc w:val="center"/>
              <w:rPr>
                <w:ins w:id="3820" w:author="Cristian Sbrolli" w:date="2021-01-04T00:03:00Z"/>
                <w:sz w:val="28"/>
                <w:szCs w:val="28"/>
                <w:rPrChange w:id="3821" w:author="Etion Pinari" w:date="2021-01-06T12:27:00Z">
                  <w:rPr>
                    <w:ins w:id="3822" w:author="Cristian Sbrolli" w:date="2021-01-04T00:03:00Z"/>
                  </w:rPr>
                </w:rPrChange>
              </w:rPr>
              <w:pPrChange w:id="3823" w:author="Cristian Sbrolli" w:date="2021-01-04T00:14:00Z">
                <w:pPr>
                  <w:framePr w:hSpace="180" w:wrap="around" w:vAnchor="text" w:hAnchor="margin" w:y="66"/>
                </w:pPr>
              </w:pPrChange>
            </w:pPr>
          </w:p>
        </w:tc>
        <w:tc>
          <w:tcPr>
            <w:tcW w:w="0" w:type="auto"/>
            <w:tcPrChange w:id="3824" w:author="Cristian Sbrolli" w:date="2021-01-04T00:28:00Z">
              <w:tcPr>
                <w:tcW w:w="845" w:type="dxa"/>
                <w:gridSpan w:val="2"/>
              </w:tcPr>
            </w:tcPrChange>
          </w:tcPr>
          <w:p w14:paraId="1198A626" w14:textId="77777777" w:rsidR="00C86CCE" w:rsidRPr="00801F40" w:rsidRDefault="00C86CCE">
            <w:pPr>
              <w:jc w:val="center"/>
              <w:rPr>
                <w:ins w:id="3825" w:author="Cristian Sbrolli" w:date="2021-01-04T00:03:00Z"/>
                <w:sz w:val="28"/>
                <w:szCs w:val="28"/>
                <w:rPrChange w:id="3826" w:author="Etion Pinari" w:date="2021-01-06T12:27:00Z">
                  <w:rPr>
                    <w:ins w:id="3827" w:author="Cristian Sbrolli" w:date="2021-01-04T00:03:00Z"/>
                  </w:rPr>
                </w:rPrChange>
              </w:rPr>
              <w:pPrChange w:id="3828" w:author="Cristian Sbrolli" w:date="2021-01-04T00:14:00Z">
                <w:pPr>
                  <w:framePr w:hSpace="180" w:wrap="around" w:vAnchor="text" w:hAnchor="margin" w:y="66"/>
                </w:pPr>
              </w:pPrChange>
            </w:pPr>
          </w:p>
        </w:tc>
        <w:tc>
          <w:tcPr>
            <w:tcW w:w="0" w:type="auto"/>
            <w:tcPrChange w:id="3829" w:author="Cristian Sbrolli" w:date="2021-01-04T00:28:00Z">
              <w:tcPr>
                <w:tcW w:w="884" w:type="dxa"/>
                <w:gridSpan w:val="2"/>
              </w:tcPr>
            </w:tcPrChange>
          </w:tcPr>
          <w:p w14:paraId="282AAFE9" w14:textId="77777777" w:rsidR="00C86CCE" w:rsidRPr="00801F40" w:rsidRDefault="00C86CCE">
            <w:pPr>
              <w:jc w:val="center"/>
              <w:rPr>
                <w:ins w:id="3830" w:author="Cristian Sbrolli" w:date="2021-01-04T00:03:00Z"/>
                <w:sz w:val="28"/>
                <w:szCs w:val="28"/>
                <w:rPrChange w:id="3831" w:author="Etion Pinari" w:date="2021-01-06T12:27:00Z">
                  <w:rPr>
                    <w:ins w:id="3832" w:author="Cristian Sbrolli" w:date="2021-01-04T00:03:00Z"/>
                  </w:rPr>
                </w:rPrChange>
              </w:rPr>
              <w:pPrChange w:id="3833" w:author="Cristian Sbrolli" w:date="2021-01-04T00:14:00Z">
                <w:pPr>
                  <w:framePr w:hSpace="180" w:wrap="around" w:vAnchor="text" w:hAnchor="margin" w:y="66"/>
                </w:pPr>
              </w:pPrChange>
            </w:pPr>
          </w:p>
        </w:tc>
        <w:tc>
          <w:tcPr>
            <w:tcW w:w="0" w:type="auto"/>
            <w:tcPrChange w:id="3834" w:author="Cristian Sbrolli" w:date="2021-01-04T00:28:00Z">
              <w:tcPr>
                <w:tcW w:w="849" w:type="dxa"/>
              </w:tcPr>
            </w:tcPrChange>
          </w:tcPr>
          <w:p w14:paraId="08AB48A7" w14:textId="77777777" w:rsidR="00C86CCE" w:rsidRPr="00801F40" w:rsidRDefault="00C86CCE">
            <w:pPr>
              <w:jc w:val="center"/>
              <w:rPr>
                <w:ins w:id="3835" w:author="Cristian Sbrolli" w:date="2021-01-04T00:03:00Z"/>
                <w:sz w:val="28"/>
                <w:szCs w:val="28"/>
                <w:rPrChange w:id="3836" w:author="Etion Pinari" w:date="2021-01-06T12:27:00Z">
                  <w:rPr>
                    <w:ins w:id="3837" w:author="Cristian Sbrolli" w:date="2021-01-04T00:03:00Z"/>
                  </w:rPr>
                </w:rPrChange>
              </w:rPr>
              <w:pPrChange w:id="3838" w:author="Cristian Sbrolli" w:date="2021-01-04T00:14:00Z">
                <w:pPr>
                  <w:framePr w:hSpace="180" w:wrap="around" w:vAnchor="text" w:hAnchor="margin" w:y="66"/>
                </w:pPr>
              </w:pPrChange>
            </w:pPr>
          </w:p>
        </w:tc>
        <w:tc>
          <w:tcPr>
            <w:tcW w:w="0" w:type="auto"/>
            <w:tcPrChange w:id="3839" w:author="Cristian Sbrolli" w:date="2021-01-04T00:28:00Z">
              <w:tcPr>
                <w:tcW w:w="841" w:type="dxa"/>
              </w:tcPr>
            </w:tcPrChange>
          </w:tcPr>
          <w:p w14:paraId="2E0EDB54" w14:textId="77777777" w:rsidR="00C86CCE" w:rsidRPr="00801F40" w:rsidRDefault="00C86CCE">
            <w:pPr>
              <w:jc w:val="center"/>
              <w:rPr>
                <w:ins w:id="3840" w:author="Cristian Sbrolli" w:date="2021-01-04T00:03:00Z"/>
                <w:sz w:val="28"/>
                <w:szCs w:val="28"/>
                <w:rPrChange w:id="3841" w:author="Etion Pinari" w:date="2021-01-06T12:27:00Z">
                  <w:rPr>
                    <w:ins w:id="3842" w:author="Cristian Sbrolli" w:date="2021-01-04T00:03:00Z"/>
                  </w:rPr>
                </w:rPrChange>
              </w:rPr>
              <w:pPrChange w:id="3843" w:author="Cristian Sbrolli" w:date="2021-01-04T00:14:00Z">
                <w:pPr>
                  <w:framePr w:hSpace="180" w:wrap="around" w:vAnchor="text" w:hAnchor="margin" w:y="66"/>
                </w:pPr>
              </w:pPrChange>
            </w:pPr>
          </w:p>
        </w:tc>
      </w:tr>
      <w:tr w:rsidR="00E84E6D" w:rsidRPr="00801F40" w14:paraId="16A0EF50" w14:textId="77777777" w:rsidTr="00E84E6D">
        <w:tblPrEx>
          <w:tblPrExChange w:id="3844" w:author="Cristian Sbrolli" w:date="2021-01-04T00:28:00Z">
            <w:tblPrEx>
              <w:tblLayout w:type="fixed"/>
            </w:tblPrEx>
          </w:tblPrExChange>
        </w:tblPrEx>
        <w:trPr>
          <w:ins w:id="3845" w:author="Cristian Sbrolli" w:date="2021-01-04T00:03:00Z"/>
        </w:trPr>
        <w:tc>
          <w:tcPr>
            <w:tcW w:w="0" w:type="auto"/>
            <w:shd w:val="clear" w:color="auto" w:fill="F4B083" w:themeFill="accent2" w:themeFillTint="99"/>
            <w:tcPrChange w:id="3846" w:author="Cristian Sbrolli" w:date="2021-01-04T00:28:00Z">
              <w:tcPr>
                <w:tcW w:w="1463" w:type="dxa"/>
                <w:gridSpan w:val="2"/>
              </w:tcPr>
            </w:tcPrChange>
          </w:tcPr>
          <w:p w14:paraId="445927BD" w14:textId="7A2AE0C9" w:rsidR="00C86CCE" w:rsidRPr="00801F40" w:rsidRDefault="00C86CCE">
            <w:pPr>
              <w:jc w:val="center"/>
              <w:rPr>
                <w:ins w:id="3847" w:author="Cristian Sbrolli" w:date="2021-01-04T00:03:00Z"/>
                <w:sz w:val="28"/>
                <w:szCs w:val="28"/>
                <w:rPrChange w:id="3848" w:author="Etion Pinari" w:date="2021-01-06T12:27:00Z">
                  <w:rPr>
                    <w:ins w:id="3849" w:author="Cristian Sbrolli" w:date="2021-01-04T00:03:00Z"/>
                  </w:rPr>
                </w:rPrChange>
              </w:rPr>
              <w:pPrChange w:id="3850" w:author="Cristian Sbrolli" w:date="2021-01-04T00:14:00Z">
                <w:pPr>
                  <w:framePr w:hSpace="180" w:wrap="around" w:vAnchor="text" w:hAnchor="margin" w:y="66"/>
                </w:pPr>
              </w:pPrChange>
            </w:pPr>
            <w:ins w:id="3851" w:author="Cristian Sbrolli" w:date="2021-01-04T00:06:00Z">
              <w:r w:rsidRPr="00801F40">
                <w:rPr>
                  <w:sz w:val="28"/>
                  <w:szCs w:val="28"/>
                  <w:rPrChange w:id="3852" w:author="Etion Pinari" w:date="2021-01-06T12:27:00Z">
                    <w:rPr/>
                  </w:rPrChange>
                </w:rPr>
                <w:t>R16</w:t>
              </w:r>
            </w:ins>
          </w:p>
        </w:tc>
        <w:tc>
          <w:tcPr>
            <w:tcW w:w="0" w:type="auto"/>
            <w:tcPrChange w:id="3853" w:author="Cristian Sbrolli" w:date="2021-01-04T00:28:00Z">
              <w:tcPr>
                <w:tcW w:w="958" w:type="dxa"/>
                <w:gridSpan w:val="2"/>
              </w:tcPr>
            </w:tcPrChange>
          </w:tcPr>
          <w:p w14:paraId="51830BDF" w14:textId="100C5658" w:rsidR="00C86CCE" w:rsidRPr="00801F40" w:rsidRDefault="00C86CCE">
            <w:pPr>
              <w:jc w:val="center"/>
              <w:rPr>
                <w:ins w:id="3854" w:author="Cristian Sbrolli" w:date="2021-01-04T00:03:00Z"/>
                <w:sz w:val="28"/>
                <w:szCs w:val="28"/>
                <w:rPrChange w:id="3855" w:author="Etion Pinari" w:date="2021-01-06T12:27:00Z">
                  <w:rPr>
                    <w:ins w:id="3856" w:author="Cristian Sbrolli" w:date="2021-01-04T00:03:00Z"/>
                  </w:rPr>
                </w:rPrChange>
              </w:rPr>
              <w:pPrChange w:id="3857" w:author="Cristian Sbrolli" w:date="2021-01-04T00:14:00Z">
                <w:pPr>
                  <w:framePr w:hSpace="180" w:wrap="around" w:vAnchor="text" w:hAnchor="margin" w:y="66"/>
                </w:pPr>
              </w:pPrChange>
            </w:pPr>
          </w:p>
        </w:tc>
        <w:tc>
          <w:tcPr>
            <w:tcW w:w="0" w:type="auto"/>
            <w:tcPrChange w:id="3858" w:author="Cristian Sbrolli" w:date="2021-01-04T00:28:00Z">
              <w:tcPr>
                <w:tcW w:w="845" w:type="dxa"/>
                <w:gridSpan w:val="2"/>
              </w:tcPr>
            </w:tcPrChange>
          </w:tcPr>
          <w:p w14:paraId="2B6B4354" w14:textId="77777777" w:rsidR="00C86CCE" w:rsidRPr="00801F40" w:rsidRDefault="00C86CCE">
            <w:pPr>
              <w:jc w:val="center"/>
              <w:rPr>
                <w:ins w:id="3859" w:author="Cristian Sbrolli" w:date="2021-01-04T00:03:00Z"/>
                <w:sz w:val="28"/>
                <w:szCs w:val="28"/>
                <w:rPrChange w:id="3860" w:author="Etion Pinari" w:date="2021-01-06T12:27:00Z">
                  <w:rPr>
                    <w:ins w:id="3861" w:author="Cristian Sbrolli" w:date="2021-01-04T00:03:00Z"/>
                  </w:rPr>
                </w:rPrChange>
              </w:rPr>
              <w:pPrChange w:id="3862" w:author="Cristian Sbrolli" w:date="2021-01-04T00:14:00Z">
                <w:pPr>
                  <w:framePr w:hSpace="180" w:wrap="around" w:vAnchor="text" w:hAnchor="margin" w:y="66"/>
                </w:pPr>
              </w:pPrChange>
            </w:pPr>
          </w:p>
        </w:tc>
        <w:tc>
          <w:tcPr>
            <w:tcW w:w="0" w:type="auto"/>
            <w:tcPrChange w:id="3863" w:author="Cristian Sbrolli" w:date="2021-01-04T00:28:00Z">
              <w:tcPr>
                <w:tcW w:w="1248" w:type="dxa"/>
                <w:gridSpan w:val="3"/>
              </w:tcPr>
            </w:tcPrChange>
          </w:tcPr>
          <w:p w14:paraId="4D02B4C6" w14:textId="77777777" w:rsidR="00C86CCE" w:rsidRPr="00801F40" w:rsidRDefault="00C86CCE">
            <w:pPr>
              <w:jc w:val="center"/>
              <w:rPr>
                <w:ins w:id="3864" w:author="Cristian Sbrolli" w:date="2021-01-04T00:03:00Z"/>
                <w:sz w:val="28"/>
                <w:szCs w:val="28"/>
                <w:rPrChange w:id="3865" w:author="Etion Pinari" w:date="2021-01-06T12:27:00Z">
                  <w:rPr>
                    <w:ins w:id="3866" w:author="Cristian Sbrolli" w:date="2021-01-04T00:03:00Z"/>
                  </w:rPr>
                </w:rPrChange>
              </w:rPr>
              <w:pPrChange w:id="3867" w:author="Cristian Sbrolli" w:date="2021-01-04T00:14:00Z">
                <w:pPr>
                  <w:framePr w:hSpace="180" w:wrap="around" w:vAnchor="text" w:hAnchor="margin" w:y="66"/>
                </w:pPr>
              </w:pPrChange>
            </w:pPr>
          </w:p>
        </w:tc>
        <w:tc>
          <w:tcPr>
            <w:tcW w:w="0" w:type="auto"/>
            <w:tcPrChange w:id="3868" w:author="Cristian Sbrolli" w:date="2021-01-04T00:28:00Z">
              <w:tcPr>
                <w:tcW w:w="861" w:type="dxa"/>
                <w:gridSpan w:val="2"/>
              </w:tcPr>
            </w:tcPrChange>
          </w:tcPr>
          <w:p w14:paraId="29CD4FBE" w14:textId="3D4BFAF9" w:rsidR="00C86CCE" w:rsidRPr="00801F40" w:rsidRDefault="00C86CCE">
            <w:pPr>
              <w:jc w:val="center"/>
              <w:rPr>
                <w:ins w:id="3869" w:author="Cristian Sbrolli" w:date="2021-01-04T00:10:00Z"/>
                <w:sz w:val="28"/>
                <w:szCs w:val="28"/>
                <w:rPrChange w:id="3870" w:author="Etion Pinari" w:date="2021-01-06T12:27:00Z">
                  <w:rPr>
                    <w:ins w:id="3871" w:author="Cristian Sbrolli" w:date="2021-01-04T00:10:00Z"/>
                  </w:rPr>
                </w:rPrChange>
              </w:rPr>
              <w:pPrChange w:id="3872" w:author="Cristian Sbrolli" w:date="2021-01-04T00:14:00Z">
                <w:pPr>
                  <w:framePr w:hSpace="180" w:wrap="around" w:vAnchor="text" w:hAnchor="margin" w:y="66"/>
                </w:pPr>
              </w:pPrChange>
            </w:pPr>
            <w:ins w:id="3873" w:author="Cristian Sbrolli" w:date="2021-01-04T00:19:00Z">
              <w:r w:rsidRPr="00801F40">
                <w:rPr>
                  <w:b/>
                  <w:bCs/>
                  <w:sz w:val="28"/>
                  <w:szCs w:val="28"/>
                  <w:rPrChange w:id="3874" w:author="Etion Pinari" w:date="2021-01-06T12:27:00Z">
                    <w:rPr>
                      <w:b/>
                      <w:bCs/>
                      <w:sz w:val="28"/>
                      <w:szCs w:val="28"/>
                    </w:rPr>
                  </w:rPrChange>
                </w:rPr>
                <w:t>×</w:t>
              </w:r>
            </w:ins>
          </w:p>
        </w:tc>
        <w:tc>
          <w:tcPr>
            <w:tcW w:w="0" w:type="auto"/>
            <w:tcPrChange w:id="3875" w:author="Cristian Sbrolli" w:date="2021-01-04T00:28:00Z">
              <w:tcPr>
                <w:tcW w:w="834" w:type="dxa"/>
                <w:gridSpan w:val="3"/>
              </w:tcPr>
            </w:tcPrChange>
          </w:tcPr>
          <w:p w14:paraId="7BDDDFCD" w14:textId="3F548DB6" w:rsidR="00C86CCE" w:rsidRPr="00801F40" w:rsidRDefault="00C86CCE">
            <w:pPr>
              <w:jc w:val="center"/>
              <w:rPr>
                <w:ins w:id="3876" w:author="Cristian Sbrolli" w:date="2021-01-04T00:03:00Z"/>
                <w:sz w:val="28"/>
                <w:szCs w:val="28"/>
                <w:rPrChange w:id="3877" w:author="Etion Pinari" w:date="2021-01-06T12:27:00Z">
                  <w:rPr>
                    <w:ins w:id="3878" w:author="Cristian Sbrolli" w:date="2021-01-04T00:03:00Z"/>
                  </w:rPr>
                </w:rPrChange>
              </w:rPr>
              <w:pPrChange w:id="3879" w:author="Cristian Sbrolli" w:date="2021-01-04T00:14:00Z">
                <w:pPr>
                  <w:framePr w:hSpace="180" w:wrap="around" w:vAnchor="text" w:hAnchor="margin" w:y="66"/>
                </w:pPr>
              </w:pPrChange>
            </w:pPr>
          </w:p>
        </w:tc>
        <w:tc>
          <w:tcPr>
            <w:tcW w:w="0" w:type="auto"/>
            <w:tcPrChange w:id="3880" w:author="Cristian Sbrolli" w:date="2021-01-04T00:28:00Z">
              <w:tcPr>
                <w:tcW w:w="845" w:type="dxa"/>
                <w:gridSpan w:val="2"/>
              </w:tcPr>
            </w:tcPrChange>
          </w:tcPr>
          <w:p w14:paraId="09DFAD71" w14:textId="77777777" w:rsidR="00C86CCE" w:rsidRPr="00801F40" w:rsidRDefault="00C86CCE">
            <w:pPr>
              <w:jc w:val="center"/>
              <w:rPr>
                <w:ins w:id="3881" w:author="Cristian Sbrolli" w:date="2021-01-04T00:03:00Z"/>
                <w:sz w:val="28"/>
                <w:szCs w:val="28"/>
                <w:rPrChange w:id="3882" w:author="Etion Pinari" w:date="2021-01-06T12:27:00Z">
                  <w:rPr>
                    <w:ins w:id="3883" w:author="Cristian Sbrolli" w:date="2021-01-04T00:03:00Z"/>
                  </w:rPr>
                </w:rPrChange>
              </w:rPr>
              <w:pPrChange w:id="3884" w:author="Cristian Sbrolli" w:date="2021-01-04T00:14:00Z">
                <w:pPr>
                  <w:framePr w:hSpace="180" w:wrap="around" w:vAnchor="text" w:hAnchor="margin" w:y="66"/>
                </w:pPr>
              </w:pPrChange>
            </w:pPr>
          </w:p>
        </w:tc>
        <w:tc>
          <w:tcPr>
            <w:tcW w:w="0" w:type="auto"/>
            <w:tcPrChange w:id="3885" w:author="Cristian Sbrolli" w:date="2021-01-04T00:28:00Z">
              <w:tcPr>
                <w:tcW w:w="884" w:type="dxa"/>
                <w:gridSpan w:val="2"/>
              </w:tcPr>
            </w:tcPrChange>
          </w:tcPr>
          <w:p w14:paraId="650D862A" w14:textId="77777777" w:rsidR="00C86CCE" w:rsidRPr="00801F40" w:rsidRDefault="00C86CCE">
            <w:pPr>
              <w:jc w:val="center"/>
              <w:rPr>
                <w:ins w:id="3886" w:author="Cristian Sbrolli" w:date="2021-01-04T00:03:00Z"/>
                <w:sz w:val="28"/>
                <w:szCs w:val="28"/>
                <w:rPrChange w:id="3887" w:author="Etion Pinari" w:date="2021-01-06T12:27:00Z">
                  <w:rPr>
                    <w:ins w:id="3888" w:author="Cristian Sbrolli" w:date="2021-01-04T00:03:00Z"/>
                  </w:rPr>
                </w:rPrChange>
              </w:rPr>
              <w:pPrChange w:id="3889" w:author="Cristian Sbrolli" w:date="2021-01-04T00:14:00Z">
                <w:pPr>
                  <w:framePr w:hSpace="180" w:wrap="around" w:vAnchor="text" w:hAnchor="margin" w:y="66"/>
                </w:pPr>
              </w:pPrChange>
            </w:pPr>
          </w:p>
        </w:tc>
        <w:tc>
          <w:tcPr>
            <w:tcW w:w="0" w:type="auto"/>
            <w:tcPrChange w:id="3890" w:author="Cristian Sbrolli" w:date="2021-01-04T00:28:00Z">
              <w:tcPr>
                <w:tcW w:w="849" w:type="dxa"/>
              </w:tcPr>
            </w:tcPrChange>
          </w:tcPr>
          <w:p w14:paraId="52E0E95A" w14:textId="26E7FA20" w:rsidR="00C86CCE" w:rsidRPr="00801F40" w:rsidRDefault="00C86CCE">
            <w:pPr>
              <w:jc w:val="center"/>
              <w:rPr>
                <w:ins w:id="3891" w:author="Cristian Sbrolli" w:date="2021-01-04T00:03:00Z"/>
                <w:sz w:val="28"/>
                <w:szCs w:val="28"/>
                <w:rPrChange w:id="3892" w:author="Etion Pinari" w:date="2021-01-06T12:27:00Z">
                  <w:rPr>
                    <w:ins w:id="3893" w:author="Cristian Sbrolli" w:date="2021-01-04T00:03:00Z"/>
                  </w:rPr>
                </w:rPrChange>
              </w:rPr>
              <w:pPrChange w:id="3894" w:author="Cristian Sbrolli" w:date="2021-01-04T00:14:00Z">
                <w:pPr>
                  <w:framePr w:hSpace="180" w:wrap="around" w:vAnchor="text" w:hAnchor="margin" w:y="66"/>
                </w:pPr>
              </w:pPrChange>
            </w:pPr>
            <w:ins w:id="3895" w:author="Cristian Sbrolli" w:date="2021-01-04T00:19:00Z">
              <w:r w:rsidRPr="00801F40">
                <w:rPr>
                  <w:b/>
                  <w:bCs/>
                  <w:sz w:val="28"/>
                  <w:szCs w:val="28"/>
                  <w:rPrChange w:id="3896" w:author="Etion Pinari" w:date="2021-01-06T12:27:00Z">
                    <w:rPr>
                      <w:b/>
                      <w:bCs/>
                      <w:sz w:val="28"/>
                      <w:szCs w:val="28"/>
                    </w:rPr>
                  </w:rPrChange>
                </w:rPr>
                <w:t>×</w:t>
              </w:r>
            </w:ins>
          </w:p>
        </w:tc>
        <w:tc>
          <w:tcPr>
            <w:tcW w:w="0" w:type="auto"/>
            <w:tcPrChange w:id="3897" w:author="Cristian Sbrolli" w:date="2021-01-04T00:28:00Z">
              <w:tcPr>
                <w:tcW w:w="841" w:type="dxa"/>
              </w:tcPr>
            </w:tcPrChange>
          </w:tcPr>
          <w:p w14:paraId="1964F159" w14:textId="77777777" w:rsidR="00C86CCE" w:rsidRPr="00801F40" w:rsidRDefault="00C86CCE">
            <w:pPr>
              <w:jc w:val="center"/>
              <w:rPr>
                <w:ins w:id="3898" w:author="Cristian Sbrolli" w:date="2021-01-04T00:03:00Z"/>
                <w:sz w:val="28"/>
                <w:szCs w:val="28"/>
                <w:rPrChange w:id="3899" w:author="Etion Pinari" w:date="2021-01-06T12:27:00Z">
                  <w:rPr>
                    <w:ins w:id="3900" w:author="Cristian Sbrolli" w:date="2021-01-04T00:03:00Z"/>
                  </w:rPr>
                </w:rPrChange>
              </w:rPr>
              <w:pPrChange w:id="3901" w:author="Cristian Sbrolli" w:date="2021-01-04T00:14:00Z">
                <w:pPr>
                  <w:framePr w:hSpace="180" w:wrap="around" w:vAnchor="text" w:hAnchor="margin" w:y="66"/>
                </w:pPr>
              </w:pPrChange>
            </w:pPr>
          </w:p>
        </w:tc>
      </w:tr>
      <w:tr w:rsidR="00E84E6D" w:rsidRPr="00801F40" w14:paraId="38E384DB" w14:textId="77777777" w:rsidTr="00E84E6D">
        <w:tblPrEx>
          <w:tblPrExChange w:id="3902" w:author="Cristian Sbrolli" w:date="2021-01-04T00:28:00Z">
            <w:tblPrEx>
              <w:tblLayout w:type="fixed"/>
            </w:tblPrEx>
          </w:tblPrExChange>
        </w:tblPrEx>
        <w:trPr>
          <w:ins w:id="3903" w:author="Cristian Sbrolli" w:date="2021-01-04T00:03:00Z"/>
        </w:trPr>
        <w:tc>
          <w:tcPr>
            <w:tcW w:w="0" w:type="auto"/>
            <w:shd w:val="clear" w:color="auto" w:fill="F4B083" w:themeFill="accent2" w:themeFillTint="99"/>
            <w:tcPrChange w:id="3904" w:author="Cristian Sbrolli" w:date="2021-01-04T00:28:00Z">
              <w:tcPr>
                <w:tcW w:w="1463" w:type="dxa"/>
                <w:gridSpan w:val="2"/>
              </w:tcPr>
            </w:tcPrChange>
          </w:tcPr>
          <w:p w14:paraId="2AA9B833" w14:textId="29EBB941" w:rsidR="00C86CCE" w:rsidRPr="00801F40" w:rsidRDefault="00C86CCE">
            <w:pPr>
              <w:jc w:val="center"/>
              <w:rPr>
                <w:ins w:id="3905" w:author="Cristian Sbrolli" w:date="2021-01-04T00:03:00Z"/>
                <w:sz w:val="28"/>
                <w:szCs w:val="28"/>
                <w:rPrChange w:id="3906" w:author="Etion Pinari" w:date="2021-01-06T12:27:00Z">
                  <w:rPr>
                    <w:ins w:id="3907" w:author="Cristian Sbrolli" w:date="2021-01-04T00:03:00Z"/>
                  </w:rPr>
                </w:rPrChange>
              </w:rPr>
              <w:pPrChange w:id="3908" w:author="Cristian Sbrolli" w:date="2021-01-04T00:14:00Z">
                <w:pPr>
                  <w:framePr w:hSpace="180" w:wrap="around" w:vAnchor="text" w:hAnchor="margin" w:y="66"/>
                </w:pPr>
              </w:pPrChange>
            </w:pPr>
            <w:ins w:id="3909" w:author="Cristian Sbrolli" w:date="2021-01-04T00:07:00Z">
              <w:r w:rsidRPr="00801F40">
                <w:rPr>
                  <w:sz w:val="28"/>
                  <w:szCs w:val="28"/>
                  <w:rPrChange w:id="3910" w:author="Etion Pinari" w:date="2021-01-06T12:27:00Z">
                    <w:rPr/>
                  </w:rPrChange>
                </w:rPr>
                <w:t>R17</w:t>
              </w:r>
            </w:ins>
          </w:p>
        </w:tc>
        <w:tc>
          <w:tcPr>
            <w:tcW w:w="0" w:type="auto"/>
            <w:tcPrChange w:id="3911" w:author="Cristian Sbrolli" w:date="2021-01-04T00:28:00Z">
              <w:tcPr>
                <w:tcW w:w="958" w:type="dxa"/>
                <w:gridSpan w:val="2"/>
              </w:tcPr>
            </w:tcPrChange>
          </w:tcPr>
          <w:p w14:paraId="370991B3" w14:textId="2B565939" w:rsidR="00C86CCE" w:rsidRPr="00801F40" w:rsidRDefault="00C86CCE">
            <w:pPr>
              <w:jc w:val="center"/>
              <w:rPr>
                <w:ins w:id="3912" w:author="Cristian Sbrolli" w:date="2021-01-04T00:03:00Z"/>
                <w:sz w:val="28"/>
                <w:szCs w:val="28"/>
                <w:rPrChange w:id="3913" w:author="Etion Pinari" w:date="2021-01-06T12:27:00Z">
                  <w:rPr>
                    <w:ins w:id="3914" w:author="Cristian Sbrolli" w:date="2021-01-04T00:03:00Z"/>
                  </w:rPr>
                </w:rPrChange>
              </w:rPr>
              <w:pPrChange w:id="3915" w:author="Cristian Sbrolli" w:date="2021-01-04T00:14:00Z">
                <w:pPr>
                  <w:framePr w:hSpace="180" w:wrap="around" w:vAnchor="text" w:hAnchor="margin" w:y="66"/>
                </w:pPr>
              </w:pPrChange>
            </w:pPr>
          </w:p>
        </w:tc>
        <w:tc>
          <w:tcPr>
            <w:tcW w:w="0" w:type="auto"/>
            <w:tcPrChange w:id="3916" w:author="Cristian Sbrolli" w:date="2021-01-04T00:28:00Z">
              <w:tcPr>
                <w:tcW w:w="845" w:type="dxa"/>
                <w:gridSpan w:val="2"/>
              </w:tcPr>
            </w:tcPrChange>
          </w:tcPr>
          <w:p w14:paraId="05275E5E" w14:textId="77777777" w:rsidR="00C86CCE" w:rsidRPr="00801F40" w:rsidRDefault="00C86CCE">
            <w:pPr>
              <w:jc w:val="center"/>
              <w:rPr>
                <w:ins w:id="3917" w:author="Cristian Sbrolli" w:date="2021-01-04T00:03:00Z"/>
                <w:sz w:val="28"/>
                <w:szCs w:val="28"/>
                <w:rPrChange w:id="3918" w:author="Etion Pinari" w:date="2021-01-06T12:27:00Z">
                  <w:rPr>
                    <w:ins w:id="3919" w:author="Cristian Sbrolli" w:date="2021-01-04T00:03:00Z"/>
                  </w:rPr>
                </w:rPrChange>
              </w:rPr>
              <w:pPrChange w:id="3920" w:author="Cristian Sbrolli" w:date="2021-01-04T00:14:00Z">
                <w:pPr>
                  <w:framePr w:hSpace="180" w:wrap="around" w:vAnchor="text" w:hAnchor="margin" w:y="66"/>
                </w:pPr>
              </w:pPrChange>
            </w:pPr>
          </w:p>
        </w:tc>
        <w:tc>
          <w:tcPr>
            <w:tcW w:w="0" w:type="auto"/>
            <w:tcPrChange w:id="3921" w:author="Cristian Sbrolli" w:date="2021-01-04T00:28:00Z">
              <w:tcPr>
                <w:tcW w:w="1248" w:type="dxa"/>
                <w:gridSpan w:val="3"/>
              </w:tcPr>
            </w:tcPrChange>
          </w:tcPr>
          <w:p w14:paraId="525BE38F" w14:textId="77777777" w:rsidR="00C86CCE" w:rsidRPr="00801F40" w:rsidRDefault="00C86CCE">
            <w:pPr>
              <w:jc w:val="center"/>
              <w:rPr>
                <w:ins w:id="3922" w:author="Cristian Sbrolli" w:date="2021-01-04T00:03:00Z"/>
                <w:sz w:val="28"/>
                <w:szCs w:val="28"/>
                <w:rPrChange w:id="3923" w:author="Etion Pinari" w:date="2021-01-06T12:27:00Z">
                  <w:rPr>
                    <w:ins w:id="3924" w:author="Cristian Sbrolli" w:date="2021-01-04T00:03:00Z"/>
                  </w:rPr>
                </w:rPrChange>
              </w:rPr>
              <w:pPrChange w:id="3925" w:author="Cristian Sbrolli" w:date="2021-01-04T00:14:00Z">
                <w:pPr>
                  <w:framePr w:hSpace="180" w:wrap="around" w:vAnchor="text" w:hAnchor="margin" w:y="66"/>
                </w:pPr>
              </w:pPrChange>
            </w:pPr>
          </w:p>
        </w:tc>
        <w:tc>
          <w:tcPr>
            <w:tcW w:w="0" w:type="auto"/>
            <w:tcPrChange w:id="3926" w:author="Cristian Sbrolli" w:date="2021-01-04T00:28:00Z">
              <w:tcPr>
                <w:tcW w:w="861" w:type="dxa"/>
                <w:gridSpan w:val="2"/>
              </w:tcPr>
            </w:tcPrChange>
          </w:tcPr>
          <w:p w14:paraId="6EB265AF" w14:textId="77777777" w:rsidR="00C86CCE" w:rsidRPr="00801F40" w:rsidRDefault="00C86CCE">
            <w:pPr>
              <w:jc w:val="center"/>
              <w:rPr>
                <w:ins w:id="3927" w:author="Cristian Sbrolli" w:date="2021-01-04T00:10:00Z"/>
                <w:sz w:val="28"/>
                <w:szCs w:val="28"/>
                <w:rPrChange w:id="3928" w:author="Etion Pinari" w:date="2021-01-06T12:27:00Z">
                  <w:rPr>
                    <w:ins w:id="3929" w:author="Cristian Sbrolli" w:date="2021-01-04T00:10:00Z"/>
                  </w:rPr>
                </w:rPrChange>
              </w:rPr>
              <w:pPrChange w:id="3930" w:author="Cristian Sbrolli" w:date="2021-01-04T00:14:00Z">
                <w:pPr>
                  <w:framePr w:hSpace="180" w:wrap="around" w:vAnchor="text" w:hAnchor="margin" w:y="66"/>
                </w:pPr>
              </w:pPrChange>
            </w:pPr>
          </w:p>
        </w:tc>
        <w:tc>
          <w:tcPr>
            <w:tcW w:w="0" w:type="auto"/>
            <w:tcPrChange w:id="3931" w:author="Cristian Sbrolli" w:date="2021-01-04T00:28:00Z">
              <w:tcPr>
                <w:tcW w:w="834" w:type="dxa"/>
                <w:gridSpan w:val="3"/>
              </w:tcPr>
            </w:tcPrChange>
          </w:tcPr>
          <w:p w14:paraId="2A35D39F" w14:textId="4478F095" w:rsidR="00C86CCE" w:rsidRPr="00801F40" w:rsidRDefault="00C86CCE">
            <w:pPr>
              <w:jc w:val="center"/>
              <w:rPr>
                <w:ins w:id="3932" w:author="Cristian Sbrolli" w:date="2021-01-04T00:03:00Z"/>
                <w:sz w:val="28"/>
                <w:szCs w:val="28"/>
                <w:rPrChange w:id="3933" w:author="Etion Pinari" w:date="2021-01-06T12:27:00Z">
                  <w:rPr>
                    <w:ins w:id="3934" w:author="Cristian Sbrolli" w:date="2021-01-04T00:03:00Z"/>
                  </w:rPr>
                </w:rPrChange>
              </w:rPr>
              <w:pPrChange w:id="3935" w:author="Cristian Sbrolli" w:date="2021-01-04T00:14:00Z">
                <w:pPr>
                  <w:framePr w:hSpace="180" w:wrap="around" w:vAnchor="text" w:hAnchor="margin" w:y="66"/>
                </w:pPr>
              </w:pPrChange>
            </w:pPr>
          </w:p>
        </w:tc>
        <w:tc>
          <w:tcPr>
            <w:tcW w:w="0" w:type="auto"/>
            <w:tcPrChange w:id="3936" w:author="Cristian Sbrolli" w:date="2021-01-04T00:28:00Z">
              <w:tcPr>
                <w:tcW w:w="845" w:type="dxa"/>
                <w:gridSpan w:val="2"/>
              </w:tcPr>
            </w:tcPrChange>
          </w:tcPr>
          <w:p w14:paraId="6E043919" w14:textId="77777777" w:rsidR="00C86CCE" w:rsidRPr="00801F40" w:rsidRDefault="00C86CCE">
            <w:pPr>
              <w:jc w:val="center"/>
              <w:rPr>
                <w:ins w:id="3937" w:author="Cristian Sbrolli" w:date="2021-01-04T00:03:00Z"/>
                <w:sz w:val="28"/>
                <w:szCs w:val="28"/>
                <w:rPrChange w:id="3938" w:author="Etion Pinari" w:date="2021-01-06T12:27:00Z">
                  <w:rPr>
                    <w:ins w:id="3939" w:author="Cristian Sbrolli" w:date="2021-01-04T00:03:00Z"/>
                  </w:rPr>
                </w:rPrChange>
              </w:rPr>
              <w:pPrChange w:id="3940" w:author="Cristian Sbrolli" w:date="2021-01-04T00:14:00Z">
                <w:pPr>
                  <w:framePr w:hSpace="180" w:wrap="around" w:vAnchor="text" w:hAnchor="margin" w:y="66"/>
                </w:pPr>
              </w:pPrChange>
            </w:pPr>
          </w:p>
        </w:tc>
        <w:tc>
          <w:tcPr>
            <w:tcW w:w="0" w:type="auto"/>
            <w:tcPrChange w:id="3941" w:author="Cristian Sbrolli" w:date="2021-01-04T00:28:00Z">
              <w:tcPr>
                <w:tcW w:w="884" w:type="dxa"/>
                <w:gridSpan w:val="2"/>
              </w:tcPr>
            </w:tcPrChange>
          </w:tcPr>
          <w:p w14:paraId="330F7915" w14:textId="5B66C17C" w:rsidR="00C86CCE" w:rsidRPr="00801F40" w:rsidRDefault="00D53EA4">
            <w:pPr>
              <w:jc w:val="center"/>
              <w:rPr>
                <w:ins w:id="3942" w:author="Cristian Sbrolli" w:date="2021-01-04T00:03:00Z"/>
                <w:sz w:val="28"/>
                <w:szCs w:val="28"/>
                <w:rPrChange w:id="3943" w:author="Etion Pinari" w:date="2021-01-06T12:27:00Z">
                  <w:rPr>
                    <w:ins w:id="3944" w:author="Cristian Sbrolli" w:date="2021-01-04T00:03:00Z"/>
                  </w:rPr>
                </w:rPrChange>
              </w:rPr>
              <w:pPrChange w:id="3945" w:author="Cristian Sbrolli" w:date="2021-01-04T00:14:00Z">
                <w:pPr>
                  <w:framePr w:hSpace="180" w:wrap="around" w:vAnchor="text" w:hAnchor="margin" w:y="66"/>
                </w:pPr>
              </w:pPrChange>
            </w:pPr>
            <w:ins w:id="3946" w:author="Cristian Sbrolli" w:date="2021-01-04T00:20:00Z">
              <w:r w:rsidRPr="00801F40">
                <w:rPr>
                  <w:b/>
                  <w:bCs/>
                  <w:sz w:val="28"/>
                  <w:szCs w:val="28"/>
                  <w:rPrChange w:id="3947" w:author="Etion Pinari" w:date="2021-01-06T12:27:00Z">
                    <w:rPr>
                      <w:b/>
                      <w:bCs/>
                      <w:sz w:val="28"/>
                      <w:szCs w:val="28"/>
                    </w:rPr>
                  </w:rPrChange>
                </w:rPr>
                <w:t>×</w:t>
              </w:r>
            </w:ins>
          </w:p>
        </w:tc>
        <w:tc>
          <w:tcPr>
            <w:tcW w:w="0" w:type="auto"/>
            <w:tcPrChange w:id="3948" w:author="Cristian Sbrolli" w:date="2021-01-04T00:28:00Z">
              <w:tcPr>
                <w:tcW w:w="849" w:type="dxa"/>
              </w:tcPr>
            </w:tcPrChange>
          </w:tcPr>
          <w:p w14:paraId="73A4DDFD" w14:textId="77777777" w:rsidR="00C86CCE" w:rsidRPr="00801F40" w:rsidRDefault="00C86CCE">
            <w:pPr>
              <w:jc w:val="center"/>
              <w:rPr>
                <w:ins w:id="3949" w:author="Cristian Sbrolli" w:date="2021-01-04T00:03:00Z"/>
                <w:sz w:val="28"/>
                <w:szCs w:val="28"/>
                <w:rPrChange w:id="3950" w:author="Etion Pinari" w:date="2021-01-06T12:27:00Z">
                  <w:rPr>
                    <w:ins w:id="3951" w:author="Cristian Sbrolli" w:date="2021-01-04T00:03:00Z"/>
                  </w:rPr>
                </w:rPrChange>
              </w:rPr>
              <w:pPrChange w:id="3952" w:author="Cristian Sbrolli" w:date="2021-01-04T00:14:00Z">
                <w:pPr>
                  <w:framePr w:hSpace="180" w:wrap="around" w:vAnchor="text" w:hAnchor="margin" w:y="66"/>
                </w:pPr>
              </w:pPrChange>
            </w:pPr>
          </w:p>
        </w:tc>
        <w:tc>
          <w:tcPr>
            <w:tcW w:w="0" w:type="auto"/>
            <w:tcPrChange w:id="3953" w:author="Cristian Sbrolli" w:date="2021-01-04T00:28:00Z">
              <w:tcPr>
                <w:tcW w:w="841" w:type="dxa"/>
              </w:tcPr>
            </w:tcPrChange>
          </w:tcPr>
          <w:p w14:paraId="16E51811" w14:textId="77777777" w:rsidR="00C86CCE" w:rsidRPr="00801F40" w:rsidRDefault="00C86CCE">
            <w:pPr>
              <w:jc w:val="center"/>
              <w:rPr>
                <w:ins w:id="3954" w:author="Cristian Sbrolli" w:date="2021-01-04T00:03:00Z"/>
                <w:sz w:val="28"/>
                <w:szCs w:val="28"/>
                <w:rPrChange w:id="3955" w:author="Etion Pinari" w:date="2021-01-06T12:27:00Z">
                  <w:rPr>
                    <w:ins w:id="3956" w:author="Cristian Sbrolli" w:date="2021-01-04T00:03:00Z"/>
                  </w:rPr>
                </w:rPrChange>
              </w:rPr>
              <w:pPrChange w:id="3957" w:author="Cristian Sbrolli" w:date="2021-01-04T00:14:00Z">
                <w:pPr>
                  <w:framePr w:hSpace="180" w:wrap="around" w:vAnchor="text" w:hAnchor="margin" w:y="66"/>
                </w:pPr>
              </w:pPrChange>
            </w:pPr>
          </w:p>
        </w:tc>
      </w:tr>
      <w:tr w:rsidR="00E84E6D" w:rsidRPr="00801F40" w14:paraId="0F82C00D" w14:textId="77777777" w:rsidTr="00E84E6D">
        <w:tblPrEx>
          <w:tblPrExChange w:id="3958" w:author="Cristian Sbrolli" w:date="2021-01-04T00:28:00Z">
            <w:tblPrEx>
              <w:tblLayout w:type="fixed"/>
            </w:tblPrEx>
          </w:tblPrExChange>
        </w:tblPrEx>
        <w:trPr>
          <w:ins w:id="3959" w:author="Cristian Sbrolli" w:date="2021-01-04T00:03:00Z"/>
        </w:trPr>
        <w:tc>
          <w:tcPr>
            <w:tcW w:w="0" w:type="auto"/>
            <w:shd w:val="clear" w:color="auto" w:fill="F4B083" w:themeFill="accent2" w:themeFillTint="99"/>
            <w:tcPrChange w:id="3960" w:author="Cristian Sbrolli" w:date="2021-01-04T00:28:00Z">
              <w:tcPr>
                <w:tcW w:w="1463" w:type="dxa"/>
                <w:gridSpan w:val="2"/>
              </w:tcPr>
            </w:tcPrChange>
          </w:tcPr>
          <w:p w14:paraId="0D9425C4" w14:textId="3881B5AA" w:rsidR="00C86CCE" w:rsidRPr="00801F40" w:rsidRDefault="00C86CCE">
            <w:pPr>
              <w:jc w:val="center"/>
              <w:rPr>
                <w:ins w:id="3961" w:author="Cristian Sbrolli" w:date="2021-01-04T00:03:00Z"/>
                <w:sz w:val="28"/>
                <w:szCs w:val="28"/>
                <w:rPrChange w:id="3962" w:author="Etion Pinari" w:date="2021-01-06T12:27:00Z">
                  <w:rPr>
                    <w:ins w:id="3963" w:author="Cristian Sbrolli" w:date="2021-01-04T00:03:00Z"/>
                  </w:rPr>
                </w:rPrChange>
              </w:rPr>
              <w:pPrChange w:id="3964" w:author="Cristian Sbrolli" w:date="2021-01-04T00:14:00Z">
                <w:pPr>
                  <w:framePr w:hSpace="180" w:wrap="around" w:vAnchor="text" w:hAnchor="margin" w:y="66"/>
                </w:pPr>
              </w:pPrChange>
            </w:pPr>
            <w:ins w:id="3965" w:author="Cristian Sbrolli" w:date="2021-01-04T00:07:00Z">
              <w:r w:rsidRPr="00801F40">
                <w:rPr>
                  <w:sz w:val="28"/>
                  <w:szCs w:val="28"/>
                  <w:rPrChange w:id="3966" w:author="Etion Pinari" w:date="2021-01-06T12:27:00Z">
                    <w:rPr/>
                  </w:rPrChange>
                </w:rPr>
                <w:t>R18</w:t>
              </w:r>
            </w:ins>
          </w:p>
        </w:tc>
        <w:tc>
          <w:tcPr>
            <w:tcW w:w="0" w:type="auto"/>
            <w:tcPrChange w:id="3967" w:author="Cristian Sbrolli" w:date="2021-01-04T00:28:00Z">
              <w:tcPr>
                <w:tcW w:w="958" w:type="dxa"/>
                <w:gridSpan w:val="2"/>
              </w:tcPr>
            </w:tcPrChange>
          </w:tcPr>
          <w:p w14:paraId="0B6C9DE7" w14:textId="4C0C43DC" w:rsidR="00C86CCE" w:rsidRPr="00801F40" w:rsidRDefault="00C86CCE">
            <w:pPr>
              <w:jc w:val="center"/>
              <w:rPr>
                <w:ins w:id="3968" w:author="Cristian Sbrolli" w:date="2021-01-04T00:03:00Z"/>
                <w:sz w:val="28"/>
                <w:szCs w:val="28"/>
                <w:rPrChange w:id="3969" w:author="Etion Pinari" w:date="2021-01-06T12:27:00Z">
                  <w:rPr>
                    <w:ins w:id="3970" w:author="Cristian Sbrolli" w:date="2021-01-04T00:03:00Z"/>
                  </w:rPr>
                </w:rPrChange>
              </w:rPr>
              <w:pPrChange w:id="3971" w:author="Cristian Sbrolli" w:date="2021-01-04T00:14:00Z">
                <w:pPr>
                  <w:framePr w:hSpace="180" w:wrap="around" w:vAnchor="text" w:hAnchor="margin" w:y="66"/>
                </w:pPr>
              </w:pPrChange>
            </w:pPr>
          </w:p>
        </w:tc>
        <w:tc>
          <w:tcPr>
            <w:tcW w:w="0" w:type="auto"/>
            <w:tcPrChange w:id="3972" w:author="Cristian Sbrolli" w:date="2021-01-04T00:28:00Z">
              <w:tcPr>
                <w:tcW w:w="845" w:type="dxa"/>
                <w:gridSpan w:val="2"/>
              </w:tcPr>
            </w:tcPrChange>
          </w:tcPr>
          <w:p w14:paraId="60F26050" w14:textId="77777777" w:rsidR="00C86CCE" w:rsidRPr="00801F40" w:rsidRDefault="00C86CCE">
            <w:pPr>
              <w:jc w:val="center"/>
              <w:rPr>
                <w:ins w:id="3973" w:author="Cristian Sbrolli" w:date="2021-01-04T00:03:00Z"/>
                <w:sz w:val="28"/>
                <w:szCs w:val="28"/>
                <w:rPrChange w:id="3974" w:author="Etion Pinari" w:date="2021-01-06T12:27:00Z">
                  <w:rPr>
                    <w:ins w:id="3975" w:author="Cristian Sbrolli" w:date="2021-01-04T00:03:00Z"/>
                  </w:rPr>
                </w:rPrChange>
              </w:rPr>
              <w:pPrChange w:id="3976" w:author="Cristian Sbrolli" w:date="2021-01-04T00:14:00Z">
                <w:pPr>
                  <w:framePr w:hSpace="180" w:wrap="around" w:vAnchor="text" w:hAnchor="margin" w:y="66"/>
                </w:pPr>
              </w:pPrChange>
            </w:pPr>
          </w:p>
        </w:tc>
        <w:tc>
          <w:tcPr>
            <w:tcW w:w="0" w:type="auto"/>
            <w:tcPrChange w:id="3977" w:author="Cristian Sbrolli" w:date="2021-01-04T00:28:00Z">
              <w:tcPr>
                <w:tcW w:w="1248" w:type="dxa"/>
                <w:gridSpan w:val="3"/>
              </w:tcPr>
            </w:tcPrChange>
          </w:tcPr>
          <w:p w14:paraId="4D65BC25" w14:textId="2180F7F0" w:rsidR="00C86CCE" w:rsidRPr="00801F40" w:rsidRDefault="00D53EA4">
            <w:pPr>
              <w:jc w:val="center"/>
              <w:rPr>
                <w:ins w:id="3978" w:author="Cristian Sbrolli" w:date="2021-01-04T00:03:00Z"/>
                <w:sz w:val="28"/>
                <w:szCs w:val="28"/>
                <w:rPrChange w:id="3979" w:author="Etion Pinari" w:date="2021-01-06T12:27:00Z">
                  <w:rPr>
                    <w:ins w:id="3980" w:author="Cristian Sbrolli" w:date="2021-01-04T00:03:00Z"/>
                  </w:rPr>
                </w:rPrChange>
              </w:rPr>
              <w:pPrChange w:id="3981" w:author="Cristian Sbrolli" w:date="2021-01-04T00:14:00Z">
                <w:pPr>
                  <w:framePr w:hSpace="180" w:wrap="around" w:vAnchor="text" w:hAnchor="margin" w:y="66"/>
                </w:pPr>
              </w:pPrChange>
            </w:pPr>
            <w:ins w:id="3982" w:author="Cristian Sbrolli" w:date="2021-01-04T00:21:00Z">
              <w:r w:rsidRPr="00801F40">
                <w:rPr>
                  <w:b/>
                  <w:bCs/>
                  <w:sz w:val="28"/>
                  <w:szCs w:val="28"/>
                  <w:rPrChange w:id="3983" w:author="Etion Pinari" w:date="2021-01-06T12:27:00Z">
                    <w:rPr>
                      <w:b/>
                      <w:bCs/>
                      <w:sz w:val="28"/>
                      <w:szCs w:val="28"/>
                    </w:rPr>
                  </w:rPrChange>
                </w:rPr>
                <w:t>×</w:t>
              </w:r>
            </w:ins>
          </w:p>
        </w:tc>
        <w:tc>
          <w:tcPr>
            <w:tcW w:w="0" w:type="auto"/>
            <w:tcPrChange w:id="3984" w:author="Cristian Sbrolli" w:date="2021-01-04T00:28:00Z">
              <w:tcPr>
                <w:tcW w:w="861" w:type="dxa"/>
                <w:gridSpan w:val="2"/>
              </w:tcPr>
            </w:tcPrChange>
          </w:tcPr>
          <w:p w14:paraId="419D0768" w14:textId="77777777" w:rsidR="00C86CCE" w:rsidRPr="00801F40" w:rsidRDefault="00C86CCE">
            <w:pPr>
              <w:jc w:val="center"/>
              <w:rPr>
                <w:ins w:id="3985" w:author="Cristian Sbrolli" w:date="2021-01-04T00:10:00Z"/>
                <w:sz w:val="28"/>
                <w:szCs w:val="28"/>
                <w:rPrChange w:id="3986" w:author="Etion Pinari" w:date="2021-01-06T12:27:00Z">
                  <w:rPr>
                    <w:ins w:id="3987" w:author="Cristian Sbrolli" w:date="2021-01-04T00:10:00Z"/>
                  </w:rPr>
                </w:rPrChange>
              </w:rPr>
              <w:pPrChange w:id="3988" w:author="Cristian Sbrolli" w:date="2021-01-04T00:14:00Z">
                <w:pPr>
                  <w:framePr w:hSpace="180" w:wrap="around" w:vAnchor="text" w:hAnchor="margin" w:y="66"/>
                </w:pPr>
              </w:pPrChange>
            </w:pPr>
          </w:p>
        </w:tc>
        <w:tc>
          <w:tcPr>
            <w:tcW w:w="0" w:type="auto"/>
            <w:tcPrChange w:id="3989" w:author="Cristian Sbrolli" w:date="2021-01-04T00:28:00Z">
              <w:tcPr>
                <w:tcW w:w="834" w:type="dxa"/>
                <w:gridSpan w:val="3"/>
              </w:tcPr>
            </w:tcPrChange>
          </w:tcPr>
          <w:p w14:paraId="52EFC489" w14:textId="4CF3D772" w:rsidR="00C86CCE" w:rsidRPr="00801F40" w:rsidRDefault="00C86CCE">
            <w:pPr>
              <w:jc w:val="center"/>
              <w:rPr>
                <w:ins w:id="3990" w:author="Cristian Sbrolli" w:date="2021-01-04T00:03:00Z"/>
                <w:sz w:val="28"/>
                <w:szCs w:val="28"/>
                <w:rPrChange w:id="3991" w:author="Etion Pinari" w:date="2021-01-06T12:27:00Z">
                  <w:rPr>
                    <w:ins w:id="3992" w:author="Cristian Sbrolli" w:date="2021-01-04T00:03:00Z"/>
                  </w:rPr>
                </w:rPrChange>
              </w:rPr>
              <w:pPrChange w:id="3993" w:author="Cristian Sbrolli" w:date="2021-01-04T00:14:00Z">
                <w:pPr>
                  <w:framePr w:hSpace="180" w:wrap="around" w:vAnchor="text" w:hAnchor="margin" w:y="66"/>
                </w:pPr>
              </w:pPrChange>
            </w:pPr>
          </w:p>
        </w:tc>
        <w:tc>
          <w:tcPr>
            <w:tcW w:w="0" w:type="auto"/>
            <w:tcPrChange w:id="3994" w:author="Cristian Sbrolli" w:date="2021-01-04T00:28:00Z">
              <w:tcPr>
                <w:tcW w:w="845" w:type="dxa"/>
                <w:gridSpan w:val="2"/>
              </w:tcPr>
            </w:tcPrChange>
          </w:tcPr>
          <w:p w14:paraId="5353A797" w14:textId="77777777" w:rsidR="00C86CCE" w:rsidRPr="00801F40" w:rsidRDefault="00C86CCE">
            <w:pPr>
              <w:jc w:val="center"/>
              <w:rPr>
                <w:ins w:id="3995" w:author="Cristian Sbrolli" w:date="2021-01-04T00:03:00Z"/>
                <w:sz w:val="28"/>
                <w:szCs w:val="28"/>
                <w:rPrChange w:id="3996" w:author="Etion Pinari" w:date="2021-01-06T12:27:00Z">
                  <w:rPr>
                    <w:ins w:id="3997" w:author="Cristian Sbrolli" w:date="2021-01-04T00:03:00Z"/>
                  </w:rPr>
                </w:rPrChange>
              </w:rPr>
              <w:pPrChange w:id="3998" w:author="Cristian Sbrolli" w:date="2021-01-04T00:14:00Z">
                <w:pPr>
                  <w:framePr w:hSpace="180" w:wrap="around" w:vAnchor="text" w:hAnchor="margin" w:y="66"/>
                </w:pPr>
              </w:pPrChange>
            </w:pPr>
          </w:p>
        </w:tc>
        <w:tc>
          <w:tcPr>
            <w:tcW w:w="0" w:type="auto"/>
            <w:tcPrChange w:id="3999" w:author="Cristian Sbrolli" w:date="2021-01-04T00:28:00Z">
              <w:tcPr>
                <w:tcW w:w="884" w:type="dxa"/>
                <w:gridSpan w:val="2"/>
              </w:tcPr>
            </w:tcPrChange>
          </w:tcPr>
          <w:p w14:paraId="4B51344E" w14:textId="10198E10" w:rsidR="00C86CCE" w:rsidRPr="00801F40" w:rsidRDefault="00D53EA4">
            <w:pPr>
              <w:jc w:val="center"/>
              <w:rPr>
                <w:ins w:id="4000" w:author="Cristian Sbrolli" w:date="2021-01-04T00:03:00Z"/>
                <w:sz w:val="28"/>
                <w:szCs w:val="28"/>
                <w:rPrChange w:id="4001" w:author="Etion Pinari" w:date="2021-01-06T12:27:00Z">
                  <w:rPr>
                    <w:ins w:id="4002" w:author="Cristian Sbrolli" w:date="2021-01-04T00:03:00Z"/>
                  </w:rPr>
                </w:rPrChange>
              </w:rPr>
              <w:pPrChange w:id="4003" w:author="Cristian Sbrolli" w:date="2021-01-04T00:14:00Z">
                <w:pPr>
                  <w:framePr w:hSpace="180" w:wrap="around" w:vAnchor="text" w:hAnchor="margin" w:y="66"/>
                </w:pPr>
              </w:pPrChange>
            </w:pPr>
            <w:ins w:id="4004" w:author="Cristian Sbrolli" w:date="2021-01-04T00:20:00Z">
              <w:r w:rsidRPr="00801F40">
                <w:rPr>
                  <w:b/>
                  <w:bCs/>
                  <w:sz w:val="28"/>
                  <w:szCs w:val="28"/>
                  <w:rPrChange w:id="4005" w:author="Etion Pinari" w:date="2021-01-06T12:27:00Z">
                    <w:rPr>
                      <w:b/>
                      <w:bCs/>
                      <w:sz w:val="28"/>
                      <w:szCs w:val="28"/>
                    </w:rPr>
                  </w:rPrChange>
                </w:rPr>
                <w:t>×</w:t>
              </w:r>
            </w:ins>
          </w:p>
        </w:tc>
        <w:tc>
          <w:tcPr>
            <w:tcW w:w="0" w:type="auto"/>
            <w:tcPrChange w:id="4006" w:author="Cristian Sbrolli" w:date="2021-01-04T00:28:00Z">
              <w:tcPr>
                <w:tcW w:w="849" w:type="dxa"/>
              </w:tcPr>
            </w:tcPrChange>
          </w:tcPr>
          <w:p w14:paraId="0550761F" w14:textId="77777777" w:rsidR="00C86CCE" w:rsidRPr="00801F40" w:rsidRDefault="00C86CCE">
            <w:pPr>
              <w:jc w:val="center"/>
              <w:rPr>
                <w:ins w:id="4007" w:author="Cristian Sbrolli" w:date="2021-01-04T00:03:00Z"/>
                <w:sz w:val="28"/>
                <w:szCs w:val="28"/>
                <w:rPrChange w:id="4008" w:author="Etion Pinari" w:date="2021-01-06T12:27:00Z">
                  <w:rPr>
                    <w:ins w:id="4009" w:author="Cristian Sbrolli" w:date="2021-01-04T00:03:00Z"/>
                  </w:rPr>
                </w:rPrChange>
              </w:rPr>
              <w:pPrChange w:id="4010" w:author="Cristian Sbrolli" w:date="2021-01-04T00:14:00Z">
                <w:pPr>
                  <w:framePr w:hSpace="180" w:wrap="around" w:vAnchor="text" w:hAnchor="margin" w:y="66"/>
                </w:pPr>
              </w:pPrChange>
            </w:pPr>
          </w:p>
        </w:tc>
        <w:tc>
          <w:tcPr>
            <w:tcW w:w="0" w:type="auto"/>
            <w:tcPrChange w:id="4011" w:author="Cristian Sbrolli" w:date="2021-01-04T00:28:00Z">
              <w:tcPr>
                <w:tcW w:w="841" w:type="dxa"/>
              </w:tcPr>
            </w:tcPrChange>
          </w:tcPr>
          <w:p w14:paraId="7AD0384F" w14:textId="3F6BB163" w:rsidR="00C86CCE" w:rsidRPr="00801F40" w:rsidRDefault="00D53EA4">
            <w:pPr>
              <w:jc w:val="center"/>
              <w:rPr>
                <w:ins w:id="4012" w:author="Cristian Sbrolli" w:date="2021-01-04T00:03:00Z"/>
                <w:sz w:val="28"/>
                <w:szCs w:val="28"/>
                <w:rPrChange w:id="4013" w:author="Etion Pinari" w:date="2021-01-06T12:27:00Z">
                  <w:rPr>
                    <w:ins w:id="4014" w:author="Cristian Sbrolli" w:date="2021-01-04T00:03:00Z"/>
                  </w:rPr>
                </w:rPrChange>
              </w:rPr>
              <w:pPrChange w:id="4015" w:author="Cristian Sbrolli" w:date="2021-01-04T00:14:00Z">
                <w:pPr>
                  <w:framePr w:hSpace="180" w:wrap="around" w:vAnchor="text" w:hAnchor="margin" w:y="66"/>
                </w:pPr>
              </w:pPrChange>
            </w:pPr>
            <w:ins w:id="4016" w:author="Cristian Sbrolli" w:date="2021-01-04T00:20:00Z">
              <w:r w:rsidRPr="00801F40">
                <w:rPr>
                  <w:b/>
                  <w:bCs/>
                  <w:sz w:val="28"/>
                  <w:szCs w:val="28"/>
                  <w:rPrChange w:id="4017" w:author="Etion Pinari" w:date="2021-01-06T12:27:00Z">
                    <w:rPr>
                      <w:b/>
                      <w:bCs/>
                      <w:sz w:val="28"/>
                      <w:szCs w:val="28"/>
                    </w:rPr>
                  </w:rPrChange>
                </w:rPr>
                <w:t>×</w:t>
              </w:r>
            </w:ins>
          </w:p>
        </w:tc>
      </w:tr>
      <w:tr w:rsidR="00E84E6D" w:rsidRPr="00801F40" w14:paraId="2FBACA03" w14:textId="77777777" w:rsidTr="00E84E6D">
        <w:tblPrEx>
          <w:tblPrExChange w:id="4018" w:author="Cristian Sbrolli" w:date="2021-01-04T00:28:00Z">
            <w:tblPrEx>
              <w:tblLayout w:type="fixed"/>
            </w:tblPrEx>
          </w:tblPrExChange>
        </w:tblPrEx>
        <w:trPr>
          <w:ins w:id="4019" w:author="Cristian Sbrolli" w:date="2021-01-04T00:03:00Z"/>
        </w:trPr>
        <w:tc>
          <w:tcPr>
            <w:tcW w:w="0" w:type="auto"/>
            <w:shd w:val="clear" w:color="auto" w:fill="F4B083" w:themeFill="accent2" w:themeFillTint="99"/>
            <w:tcPrChange w:id="4020" w:author="Cristian Sbrolli" w:date="2021-01-04T00:28:00Z">
              <w:tcPr>
                <w:tcW w:w="1463" w:type="dxa"/>
                <w:gridSpan w:val="2"/>
              </w:tcPr>
            </w:tcPrChange>
          </w:tcPr>
          <w:p w14:paraId="5EBCF95A" w14:textId="57F6158D" w:rsidR="00C86CCE" w:rsidRPr="00801F40" w:rsidRDefault="00C86CCE">
            <w:pPr>
              <w:jc w:val="center"/>
              <w:rPr>
                <w:ins w:id="4021" w:author="Cristian Sbrolli" w:date="2021-01-04T00:03:00Z"/>
                <w:sz w:val="28"/>
                <w:szCs w:val="28"/>
                <w:rPrChange w:id="4022" w:author="Etion Pinari" w:date="2021-01-06T12:27:00Z">
                  <w:rPr>
                    <w:ins w:id="4023" w:author="Cristian Sbrolli" w:date="2021-01-04T00:03:00Z"/>
                  </w:rPr>
                </w:rPrChange>
              </w:rPr>
              <w:pPrChange w:id="4024" w:author="Cristian Sbrolli" w:date="2021-01-04T00:14:00Z">
                <w:pPr>
                  <w:framePr w:hSpace="180" w:wrap="around" w:vAnchor="text" w:hAnchor="margin" w:y="66"/>
                </w:pPr>
              </w:pPrChange>
            </w:pPr>
            <w:ins w:id="4025" w:author="Cristian Sbrolli" w:date="2021-01-04T00:07:00Z">
              <w:r w:rsidRPr="00801F40">
                <w:rPr>
                  <w:sz w:val="28"/>
                  <w:szCs w:val="28"/>
                  <w:rPrChange w:id="4026" w:author="Etion Pinari" w:date="2021-01-06T12:27:00Z">
                    <w:rPr/>
                  </w:rPrChange>
                </w:rPr>
                <w:t>R19</w:t>
              </w:r>
            </w:ins>
          </w:p>
        </w:tc>
        <w:tc>
          <w:tcPr>
            <w:tcW w:w="0" w:type="auto"/>
            <w:tcPrChange w:id="4027" w:author="Cristian Sbrolli" w:date="2021-01-04T00:28:00Z">
              <w:tcPr>
                <w:tcW w:w="958" w:type="dxa"/>
                <w:gridSpan w:val="2"/>
              </w:tcPr>
            </w:tcPrChange>
          </w:tcPr>
          <w:p w14:paraId="260E696C" w14:textId="077997B0" w:rsidR="00C86CCE" w:rsidRPr="00801F40" w:rsidRDefault="00C86CCE">
            <w:pPr>
              <w:jc w:val="center"/>
              <w:rPr>
                <w:ins w:id="4028" w:author="Cristian Sbrolli" w:date="2021-01-04T00:03:00Z"/>
                <w:sz w:val="28"/>
                <w:szCs w:val="28"/>
                <w:rPrChange w:id="4029" w:author="Etion Pinari" w:date="2021-01-06T12:27:00Z">
                  <w:rPr>
                    <w:ins w:id="4030" w:author="Cristian Sbrolli" w:date="2021-01-04T00:03:00Z"/>
                  </w:rPr>
                </w:rPrChange>
              </w:rPr>
              <w:pPrChange w:id="4031" w:author="Cristian Sbrolli" w:date="2021-01-04T00:14:00Z">
                <w:pPr>
                  <w:framePr w:hSpace="180" w:wrap="around" w:vAnchor="text" w:hAnchor="margin" w:y="66"/>
                </w:pPr>
              </w:pPrChange>
            </w:pPr>
          </w:p>
        </w:tc>
        <w:tc>
          <w:tcPr>
            <w:tcW w:w="0" w:type="auto"/>
            <w:tcPrChange w:id="4032" w:author="Cristian Sbrolli" w:date="2021-01-04T00:28:00Z">
              <w:tcPr>
                <w:tcW w:w="845" w:type="dxa"/>
                <w:gridSpan w:val="2"/>
              </w:tcPr>
            </w:tcPrChange>
          </w:tcPr>
          <w:p w14:paraId="11EF1EA4" w14:textId="77777777" w:rsidR="00C86CCE" w:rsidRPr="00801F40" w:rsidRDefault="00C86CCE">
            <w:pPr>
              <w:jc w:val="center"/>
              <w:rPr>
                <w:ins w:id="4033" w:author="Cristian Sbrolli" w:date="2021-01-04T00:03:00Z"/>
                <w:sz w:val="28"/>
                <w:szCs w:val="28"/>
                <w:rPrChange w:id="4034" w:author="Etion Pinari" w:date="2021-01-06T12:27:00Z">
                  <w:rPr>
                    <w:ins w:id="4035" w:author="Cristian Sbrolli" w:date="2021-01-04T00:03:00Z"/>
                  </w:rPr>
                </w:rPrChange>
              </w:rPr>
              <w:pPrChange w:id="4036" w:author="Cristian Sbrolli" w:date="2021-01-04T00:14:00Z">
                <w:pPr>
                  <w:framePr w:hSpace="180" w:wrap="around" w:vAnchor="text" w:hAnchor="margin" w:y="66"/>
                </w:pPr>
              </w:pPrChange>
            </w:pPr>
          </w:p>
        </w:tc>
        <w:tc>
          <w:tcPr>
            <w:tcW w:w="0" w:type="auto"/>
            <w:tcPrChange w:id="4037" w:author="Cristian Sbrolli" w:date="2021-01-04T00:28:00Z">
              <w:tcPr>
                <w:tcW w:w="1248" w:type="dxa"/>
                <w:gridSpan w:val="3"/>
              </w:tcPr>
            </w:tcPrChange>
          </w:tcPr>
          <w:p w14:paraId="1D773B38" w14:textId="77777777" w:rsidR="00C86CCE" w:rsidRPr="00801F40" w:rsidRDefault="00C86CCE">
            <w:pPr>
              <w:jc w:val="center"/>
              <w:rPr>
                <w:ins w:id="4038" w:author="Cristian Sbrolli" w:date="2021-01-04T00:03:00Z"/>
                <w:sz w:val="28"/>
                <w:szCs w:val="28"/>
                <w:rPrChange w:id="4039" w:author="Etion Pinari" w:date="2021-01-06T12:27:00Z">
                  <w:rPr>
                    <w:ins w:id="4040" w:author="Cristian Sbrolli" w:date="2021-01-04T00:03:00Z"/>
                  </w:rPr>
                </w:rPrChange>
              </w:rPr>
              <w:pPrChange w:id="4041" w:author="Cristian Sbrolli" w:date="2021-01-04T00:14:00Z">
                <w:pPr>
                  <w:framePr w:hSpace="180" w:wrap="around" w:vAnchor="text" w:hAnchor="margin" w:y="66"/>
                </w:pPr>
              </w:pPrChange>
            </w:pPr>
          </w:p>
        </w:tc>
        <w:tc>
          <w:tcPr>
            <w:tcW w:w="0" w:type="auto"/>
            <w:tcPrChange w:id="4042" w:author="Cristian Sbrolli" w:date="2021-01-04T00:28:00Z">
              <w:tcPr>
                <w:tcW w:w="861" w:type="dxa"/>
                <w:gridSpan w:val="2"/>
              </w:tcPr>
            </w:tcPrChange>
          </w:tcPr>
          <w:p w14:paraId="57BEDF10" w14:textId="77777777" w:rsidR="00C86CCE" w:rsidRPr="00801F40" w:rsidRDefault="00C86CCE">
            <w:pPr>
              <w:jc w:val="center"/>
              <w:rPr>
                <w:ins w:id="4043" w:author="Cristian Sbrolli" w:date="2021-01-04T00:10:00Z"/>
                <w:sz w:val="28"/>
                <w:szCs w:val="28"/>
                <w:rPrChange w:id="4044" w:author="Etion Pinari" w:date="2021-01-06T12:27:00Z">
                  <w:rPr>
                    <w:ins w:id="4045" w:author="Cristian Sbrolli" w:date="2021-01-04T00:10:00Z"/>
                  </w:rPr>
                </w:rPrChange>
              </w:rPr>
              <w:pPrChange w:id="4046" w:author="Cristian Sbrolli" w:date="2021-01-04T00:14:00Z">
                <w:pPr>
                  <w:framePr w:hSpace="180" w:wrap="around" w:vAnchor="text" w:hAnchor="margin" w:y="66"/>
                </w:pPr>
              </w:pPrChange>
            </w:pPr>
          </w:p>
        </w:tc>
        <w:tc>
          <w:tcPr>
            <w:tcW w:w="0" w:type="auto"/>
            <w:tcPrChange w:id="4047" w:author="Cristian Sbrolli" w:date="2021-01-04T00:28:00Z">
              <w:tcPr>
                <w:tcW w:w="834" w:type="dxa"/>
                <w:gridSpan w:val="3"/>
              </w:tcPr>
            </w:tcPrChange>
          </w:tcPr>
          <w:p w14:paraId="02278B52" w14:textId="4031F633" w:rsidR="00C86CCE" w:rsidRPr="00801F40" w:rsidRDefault="00C86CCE">
            <w:pPr>
              <w:jc w:val="center"/>
              <w:rPr>
                <w:ins w:id="4048" w:author="Cristian Sbrolli" w:date="2021-01-04T00:03:00Z"/>
                <w:sz w:val="28"/>
                <w:szCs w:val="28"/>
                <w:rPrChange w:id="4049" w:author="Etion Pinari" w:date="2021-01-06T12:27:00Z">
                  <w:rPr>
                    <w:ins w:id="4050" w:author="Cristian Sbrolli" w:date="2021-01-04T00:03:00Z"/>
                  </w:rPr>
                </w:rPrChange>
              </w:rPr>
              <w:pPrChange w:id="4051" w:author="Cristian Sbrolli" w:date="2021-01-04T00:14:00Z">
                <w:pPr>
                  <w:framePr w:hSpace="180" w:wrap="around" w:vAnchor="text" w:hAnchor="margin" w:y="66"/>
                </w:pPr>
              </w:pPrChange>
            </w:pPr>
          </w:p>
        </w:tc>
        <w:tc>
          <w:tcPr>
            <w:tcW w:w="0" w:type="auto"/>
            <w:tcPrChange w:id="4052" w:author="Cristian Sbrolli" w:date="2021-01-04T00:28:00Z">
              <w:tcPr>
                <w:tcW w:w="845" w:type="dxa"/>
                <w:gridSpan w:val="2"/>
              </w:tcPr>
            </w:tcPrChange>
          </w:tcPr>
          <w:p w14:paraId="42187034" w14:textId="77777777" w:rsidR="00C86CCE" w:rsidRPr="00801F40" w:rsidRDefault="00C86CCE">
            <w:pPr>
              <w:jc w:val="center"/>
              <w:rPr>
                <w:ins w:id="4053" w:author="Cristian Sbrolli" w:date="2021-01-04T00:03:00Z"/>
                <w:sz w:val="28"/>
                <w:szCs w:val="28"/>
                <w:rPrChange w:id="4054" w:author="Etion Pinari" w:date="2021-01-06T12:27:00Z">
                  <w:rPr>
                    <w:ins w:id="4055" w:author="Cristian Sbrolli" w:date="2021-01-04T00:03:00Z"/>
                  </w:rPr>
                </w:rPrChange>
              </w:rPr>
              <w:pPrChange w:id="4056" w:author="Cristian Sbrolli" w:date="2021-01-04T00:14:00Z">
                <w:pPr>
                  <w:framePr w:hSpace="180" w:wrap="around" w:vAnchor="text" w:hAnchor="margin" w:y="66"/>
                </w:pPr>
              </w:pPrChange>
            </w:pPr>
          </w:p>
        </w:tc>
        <w:tc>
          <w:tcPr>
            <w:tcW w:w="0" w:type="auto"/>
            <w:tcPrChange w:id="4057" w:author="Cristian Sbrolli" w:date="2021-01-04T00:28:00Z">
              <w:tcPr>
                <w:tcW w:w="884" w:type="dxa"/>
                <w:gridSpan w:val="2"/>
              </w:tcPr>
            </w:tcPrChange>
          </w:tcPr>
          <w:p w14:paraId="3E954333" w14:textId="77777777" w:rsidR="00C86CCE" w:rsidRPr="00801F40" w:rsidRDefault="00C86CCE">
            <w:pPr>
              <w:jc w:val="center"/>
              <w:rPr>
                <w:ins w:id="4058" w:author="Cristian Sbrolli" w:date="2021-01-04T00:03:00Z"/>
                <w:sz w:val="28"/>
                <w:szCs w:val="28"/>
                <w:rPrChange w:id="4059" w:author="Etion Pinari" w:date="2021-01-06T12:27:00Z">
                  <w:rPr>
                    <w:ins w:id="4060" w:author="Cristian Sbrolli" w:date="2021-01-04T00:03:00Z"/>
                  </w:rPr>
                </w:rPrChange>
              </w:rPr>
              <w:pPrChange w:id="4061" w:author="Cristian Sbrolli" w:date="2021-01-04T00:14:00Z">
                <w:pPr>
                  <w:framePr w:hSpace="180" w:wrap="around" w:vAnchor="text" w:hAnchor="margin" w:y="66"/>
                </w:pPr>
              </w:pPrChange>
            </w:pPr>
          </w:p>
        </w:tc>
        <w:tc>
          <w:tcPr>
            <w:tcW w:w="0" w:type="auto"/>
            <w:tcPrChange w:id="4062" w:author="Cristian Sbrolli" w:date="2021-01-04T00:28:00Z">
              <w:tcPr>
                <w:tcW w:w="849" w:type="dxa"/>
              </w:tcPr>
            </w:tcPrChange>
          </w:tcPr>
          <w:p w14:paraId="7F3FD0DE" w14:textId="6BB464E9" w:rsidR="00C86CCE" w:rsidRPr="00801F40" w:rsidRDefault="00D53EA4">
            <w:pPr>
              <w:jc w:val="center"/>
              <w:rPr>
                <w:ins w:id="4063" w:author="Cristian Sbrolli" w:date="2021-01-04T00:03:00Z"/>
                <w:sz w:val="28"/>
                <w:szCs w:val="28"/>
                <w:rPrChange w:id="4064" w:author="Etion Pinari" w:date="2021-01-06T12:27:00Z">
                  <w:rPr>
                    <w:ins w:id="4065" w:author="Cristian Sbrolli" w:date="2021-01-04T00:03:00Z"/>
                  </w:rPr>
                </w:rPrChange>
              </w:rPr>
              <w:pPrChange w:id="4066" w:author="Cristian Sbrolli" w:date="2021-01-04T00:14:00Z">
                <w:pPr>
                  <w:framePr w:hSpace="180" w:wrap="around" w:vAnchor="text" w:hAnchor="margin" w:y="66"/>
                </w:pPr>
              </w:pPrChange>
            </w:pPr>
            <w:ins w:id="4067" w:author="Cristian Sbrolli" w:date="2021-01-04T00:22:00Z">
              <w:r w:rsidRPr="00801F40">
                <w:rPr>
                  <w:b/>
                  <w:bCs/>
                  <w:sz w:val="28"/>
                  <w:szCs w:val="28"/>
                  <w:rPrChange w:id="4068" w:author="Etion Pinari" w:date="2021-01-06T12:27:00Z">
                    <w:rPr>
                      <w:b/>
                      <w:bCs/>
                      <w:sz w:val="28"/>
                      <w:szCs w:val="28"/>
                    </w:rPr>
                  </w:rPrChange>
                </w:rPr>
                <w:t>×</w:t>
              </w:r>
            </w:ins>
          </w:p>
        </w:tc>
        <w:tc>
          <w:tcPr>
            <w:tcW w:w="0" w:type="auto"/>
            <w:tcPrChange w:id="4069" w:author="Cristian Sbrolli" w:date="2021-01-04T00:28:00Z">
              <w:tcPr>
                <w:tcW w:w="841" w:type="dxa"/>
              </w:tcPr>
            </w:tcPrChange>
          </w:tcPr>
          <w:p w14:paraId="4E3CD094" w14:textId="77777777" w:rsidR="00C86CCE" w:rsidRPr="00801F40" w:rsidRDefault="00C86CCE">
            <w:pPr>
              <w:jc w:val="center"/>
              <w:rPr>
                <w:ins w:id="4070" w:author="Cristian Sbrolli" w:date="2021-01-04T00:03:00Z"/>
                <w:sz w:val="28"/>
                <w:szCs w:val="28"/>
                <w:rPrChange w:id="4071" w:author="Etion Pinari" w:date="2021-01-06T12:27:00Z">
                  <w:rPr>
                    <w:ins w:id="4072" w:author="Cristian Sbrolli" w:date="2021-01-04T00:03:00Z"/>
                  </w:rPr>
                </w:rPrChange>
              </w:rPr>
              <w:pPrChange w:id="4073" w:author="Cristian Sbrolli" w:date="2021-01-04T00:14:00Z">
                <w:pPr>
                  <w:framePr w:hSpace="180" w:wrap="around" w:vAnchor="text" w:hAnchor="margin" w:y="66"/>
                </w:pPr>
              </w:pPrChange>
            </w:pPr>
          </w:p>
        </w:tc>
      </w:tr>
      <w:tr w:rsidR="00E84E6D" w:rsidRPr="00801F40" w14:paraId="788301A4" w14:textId="77777777" w:rsidTr="00E84E6D">
        <w:tblPrEx>
          <w:tblPrExChange w:id="4074" w:author="Cristian Sbrolli" w:date="2021-01-04T00:28:00Z">
            <w:tblPrEx>
              <w:tblLayout w:type="fixed"/>
            </w:tblPrEx>
          </w:tblPrExChange>
        </w:tblPrEx>
        <w:trPr>
          <w:ins w:id="4075" w:author="Cristian Sbrolli" w:date="2021-01-04T00:03:00Z"/>
        </w:trPr>
        <w:tc>
          <w:tcPr>
            <w:tcW w:w="0" w:type="auto"/>
            <w:shd w:val="clear" w:color="auto" w:fill="F4B083" w:themeFill="accent2" w:themeFillTint="99"/>
            <w:tcPrChange w:id="4076" w:author="Cristian Sbrolli" w:date="2021-01-04T00:28:00Z">
              <w:tcPr>
                <w:tcW w:w="1463" w:type="dxa"/>
                <w:gridSpan w:val="2"/>
              </w:tcPr>
            </w:tcPrChange>
          </w:tcPr>
          <w:p w14:paraId="0B6E6424" w14:textId="7085CE20" w:rsidR="00C86CCE" w:rsidRPr="00801F40" w:rsidRDefault="00C86CCE">
            <w:pPr>
              <w:jc w:val="center"/>
              <w:rPr>
                <w:ins w:id="4077" w:author="Cristian Sbrolli" w:date="2021-01-04T00:03:00Z"/>
                <w:sz w:val="28"/>
                <w:szCs w:val="28"/>
                <w:rPrChange w:id="4078" w:author="Etion Pinari" w:date="2021-01-06T12:27:00Z">
                  <w:rPr>
                    <w:ins w:id="4079" w:author="Cristian Sbrolli" w:date="2021-01-04T00:03:00Z"/>
                  </w:rPr>
                </w:rPrChange>
              </w:rPr>
              <w:pPrChange w:id="4080" w:author="Cristian Sbrolli" w:date="2021-01-04T00:14:00Z">
                <w:pPr>
                  <w:framePr w:hSpace="180" w:wrap="around" w:vAnchor="text" w:hAnchor="margin" w:y="66"/>
                </w:pPr>
              </w:pPrChange>
            </w:pPr>
            <w:ins w:id="4081" w:author="Cristian Sbrolli" w:date="2021-01-04T00:07:00Z">
              <w:r w:rsidRPr="00801F40">
                <w:rPr>
                  <w:sz w:val="28"/>
                  <w:szCs w:val="28"/>
                  <w:rPrChange w:id="4082" w:author="Etion Pinari" w:date="2021-01-06T12:27:00Z">
                    <w:rPr/>
                  </w:rPrChange>
                </w:rPr>
                <w:t>R20</w:t>
              </w:r>
            </w:ins>
          </w:p>
        </w:tc>
        <w:tc>
          <w:tcPr>
            <w:tcW w:w="0" w:type="auto"/>
            <w:tcPrChange w:id="4083" w:author="Cristian Sbrolli" w:date="2021-01-04T00:28:00Z">
              <w:tcPr>
                <w:tcW w:w="958" w:type="dxa"/>
                <w:gridSpan w:val="2"/>
              </w:tcPr>
            </w:tcPrChange>
          </w:tcPr>
          <w:p w14:paraId="2BE4AC15" w14:textId="12B6D74D" w:rsidR="00C86CCE" w:rsidRPr="00801F40" w:rsidRDefault="00C86CCE">
            <w:pPr>
              <w:jc w:val="center"/>
              <w:rPr>
                <w:ins w:id="4084" w:author="Cristian Sbrolli" w:date="2021-01-04T00:03:00Z"/>
                <w:sz w:val="28"/>
                <w:szCs w:val="28"/>
                <w:rPrChange w:id="4085" w:author="Etion Pinari" w:date="2021-01-06T12:27:00Z">
                  <w:rPr>
                    <w:ins w:id="4086" w:author="Cristian Sbrolli" w:date="2021-01-04T00:03:00Z"/>
                  </w:rPr>
                </w:rPrChange>
              </w:rPr>
              <w:pPrChange w:id="4087" w:author="Cristian Sbrolli" w:date="2021-01-04T00:14:00Z">
                <w:pPr>
                  <w:framePr w:hSpace="180" w:wrap="around" w:vAnchor="text" w:hAnchor="margin" w:y="66"/>
                </w:pPr>
              </w:pPrChange>
            </w:pPr>
          </w:p>
        </w:tc>
        <w:tc>
          <w:tcPr>
            <w:tcW w:w="0" w:type="auto"/>
            <w:tcPrChange w:id="4088" w:author="Cristian Sbrolli" w:date="2021-01-04T00:28:00Z">
              <w:tcPr>
                <w:tcW w:w="845" w:type="dxa"/>
                <w:gridSpan w:val="2"/>
              </w:tcPr>
            </w:tcPrChange>
          </w:tcPr>
          <w:p w14:paraId="7EAA770B" w14:textId="77777777" w:rsidR="00C86CCE" w:rsidRPr="00801F40" w:rsidRDefault="00C86CCE">
            <w:pPr>
              <w:jc w:val="center"/>
              <w:rPr>
                <w:ins w:id="4089" w:author="Cristian Sbrolli" w:date="2021-01-04T00:03:00Z"/>
                <w:sz w:val="28"/>
                <w:szCs w:val="28"/>
                <w:rPrChange w:id="4090" w:author="Etion Pinari" w:date="2021-01-06T12:27:00Z">
                  <w:rPr>
                    <w:ins w:id="4091" w:author="Cristian Sbrolli" w:date="2021-01-04T00:03:00Z"/>
                  </w:rPr>
                </w:rPrChange>
              </w:rPr>
              <w:pPrChange w:id="4092" w:author="Cristian Sbrolli" w:date="2021-01-04T00:14:00Z">
                <w:pPr>
                  <w:framePr w:hSpace="180" w:wrap="around" w:vAnchor="text" w:hAnchor="margin" w:y="66"/>
                </w:pPr>
              </w:pPrChange>
            </w:pPr>
          </w:p>
        </w:tc>
        <w:tc>
          <w:tcPr>
            <w:tcW w:w="0" w:type="auto"/>
            <w:tcPrChange w:id="4093" w:author="Cristian Sbrolli" w:date="2021-01-04T00:28:00Z">
              <w:tcPr>
                <w:tcW w:w="1248" w:type="dxa"/>
                <w:gridSpan w:val="3"/>
              </w:tcPr>
            </w:tcPrChange>
          </w:tcPr>
          <w:p w14:paraId="6CA5E3E5" w14:textId="77777777" w:rsidR="00C86CCE" w:rsidRPr="00801F40" w:rsidRDefault="00C86CCE">
            <w:pPr>
              <w:jc w:val="center"/>
              <w:rPr>
                <w:ins w:id="4094" w:author="Cristian Sbrolli" w:date="2021-01-04T00:03:00Z"/>
                <w:sz w:val="28"/>
                <w:szCs w:val="28"/>
                <w:rPrChange w:id="4095" w:author="Etion Pinari" w:date="2021-01-06T12:27:00Z">
                  <w:rPr>
                    <w:ins w:id="4096" w:author="Cristian Sbrolli" w:date="2021-01-04T00:03:00Z"/>
                  </w:rPr>
                </w:rPrChange>
              </w:rPr>
              <w:pPrChange w:id="4097" w:author="Cristian Sbrolli" w:date="2021-01-04T00:14:00Z">
                <w:pPr>
                  <w:framePr w:hSpace="180" w:wrap="around" w:vAnchor="text" w:hAnchor="margin" w:y="66"/>
                </w:pPr>
              </w:pPrChange>
            </w:pPr>
          </w:p>
        </w:tc>
        <w:tc>
          <w:tcPr>
            <w:tcW w:w="0" w:type="auto"/>
            <w:tcPrChange w:id="4098" w:author="Cristian Sbrolli" w:date="2021-01-04T00:28:00Z">
              <w:tcPr>
                <w:tcW w:w="861" w:type="dxa"/>
                <w:gridSpan w:val="2"/>
              </w:tcPr>
            </w:tcPrChange>
          </w:tcPr>
          <w:p w14:paraId="6569DCBE" w14:textId="77777777" w:rsidR="00C86CCE" w:rsidRPr="00801F40" w:rsidRDefault="00C86CCE">
            <w:pPr>
              <w:jc w:val="center"/>
              <w:rPr>
                <w:ins w:id="4099" w:author="Cristian Sbrolli" w:date="2021-01-04T00:10:00Z"/>
                <w:sz w:val="28"/>
                <w:szCs w:val="28"/>
                <w:rPrChange w:id="4100" w:author="Etion Pinari" w:date="2021-01-06T12:27:00Z">
                  <w:rPr>
                    <w:ins w:id="4101" w:author="Cristian Sbrolli" w:date="2021-01-04T00:10:00Z"/>
                  </w:rPr>
                </w:rPrChange>
              </w:rPr>
              <w:pPrChange w:id="4102" w:author="Cristian Sbrolli" w:date="2021-01-04T00:14:00Z">
                <w:pPr>
                  <w:framePr w:hSpace="180" w:wrap="around" w:vAnchor="text" w:hAnchor="margin" w:y="66"/>
                </w:pPr>
              </w:pPrChange>
            </w:pPr>
          </w:p>
        </w:tc>
        <w:tc>
          <w:tcPr>
            <w:tcW w:w="0" w:type="auto"/>
            <w:tcPrChange w:id="4103" w:author="Cristian Sbrolli" w:date="2021-01-04T00:28:00Z">
              <w:tcPr>
                <w:tcW w:w="834" w:type="dxa"/>
                <w:gridSpan w:val="3"/>
              </w:tcPr>
            </w:tcPrChange>
          </w:tcPr>
          <w:p w14:paraId="3324AE9F" w14:textId="50804F2A" w:rsidR="00C86CCE" w:rsidRPr="00801F40" w:rsidRDefault="00C86CCE">
            <w:pPr>
              <w:jc w:val="center"/>
              <w:rPr>
                <w:ins w:id="4104" w:author="Cristian Sbrolli" w:date="2021-01-04T00:03:00Z"/>
                <w:sz w:val="28"/>
                <w:szCs w:val="28"/>
                <w:rPrChange w:id="4105" w:author="Etion Pinari" w:date="2021-01-06T12:27:00Z">
                  <w:rPr>
                    <w:ins w:id="4106" w:author="Cristian Sbrolli" w:date="2021-01-04T00:03:00Z"/>
                  </w:rPr>
                </w:rPrChange>
              </w:rPr>
              <w:pPrChange w:id="4107" w:author="Cristian Sbrolli" w:date="2021-01-04T00:14:00Z">
                <w:pPr>
                  <w:framePr w:hSpace="180" w:wrap="around" w:vAnchor="text" w:hAnchor="margin" w:y="66"/>
                </w:pPr>
              </w:pPrChange>
            </w:pPr>
          </w:p>
        </w:tc>
        <w:tc>
          <w:tcPr>
            <w:tcW w:w="0" w:type="auto"/>
            <w:tcPrChange w:id="4108" w:author="Cristian Sbrolli" w:date="2021-01-04T00:28:00Z">
              <w:tcPr>
                <w:tcW w:w="845" w:type="dxa"/>
                <w:gridSpan w:val="2"/>
              </w:tcPr>
            </w:tcPrChange>
          </w:tcPr>
          <w:p w14:paraId="214BC8EE" w14:textId="77777777" w:rsidR="00C86CCE" w:rsidRPr="00801F40" w:rsidRDefault="00C86CCE">
            <w:pPr>
              <w:jc w:val="center"/>
              <w:rPr>
                <w:ins w:id="4109" w:author="Cristian Sbrolli" w:date="2021-01-04T00:03:00Z"/>
                <w:sz w:val="28"/>
                <w:szCs w:val="28"/>
                <w:rPrChange w:id="4110" w:author="Etion Pinari" w:date="2021-01-06T12:27:00Z">
                  <w:rPr>
                    <w:ins w:id="4111" w:author="Cristian Sbrolli" w:date="2021-01-04T00:03:00Z"/>
                  </w:rPr>
                </w:rPrChange>
              </w:rPr>
              <w:pPrChange w:id="4112" w:author="Cristian Sbrolli" w:date="2021-01-04T00:14:00Z">
                <w:pPr>
                  <w:framePr w:hSpace="180" w:wrap="around" w:vAnchor="text" w:hAnchor="margin" w:y="66"/>
                </w:pPr>
              </w:pPrChange>
            </w:pPr>
          </w:p>
        </w:tc>
        <w:tc>
          <w:tcPr>
            <w:tcW w:w="0" w:type="auto"/>
            <w:tcPrChange w:id="4113" w:author="Cristian Sbrolli" w:date="2021-01-04T00:28:00Z">
              <w:tcPr>
                <w:tcW w:w="884" w:type="dxa"/>
                <w:gridSpan w:val="2"/>
              </w:tcPr>
            </w:tcPrChange>
          </w:tcPr>
          <w:p w14:paraId="73680AA8" w14:textId="77777777" w:rsidR="00C86CCE" w:rsidRPr="00801F40" w:rsidRDefault="00C86CCE">
            <w:pPr>
              <w:jc w:val="center"/>
              <w:rPr>
                <w:ins w:id="4114" w:author="Cristian Sbrolli" w:date="2021-01-04T00:03:00Z"/>
                <w:sz w:val="28"/>
                <w:szCs w:val="28"/>
                <w:rPrChange w:id="4115" w:author="Etion Pinari" w:date="2021-01-06T12:27:00Z">
                  <w:rPr>
                    <w:ins w:id="4116" w:author="Cristian Sbrolli" w:date="2021-01-04T00:03:00Z"/>
                  </w:rPr>
                </w:rPrChange>
              </w:rPr>
              <w:pPrChange w:id="4117" w:author="Cristian Sbrolli" w:date="2021-01-04T00:14:00Z">
                <w:pPr>
                  <w:framePr w:hSpace="180" w:wrap="around" w:vAnchor="text" w:hAnchor="margin" w:y="66"/>
                </w:pPr>
              </w:pPrChange>
            </w:pPr>
          </w:p>
        </w:tc>
        <w:tc>
          <w:tcPr>
            <w:tcW w:w="0" w:type="auto"/>
            <w:tcPrChange w:id="4118" w:author="Cristian Sbrolli" w:date="2021-01-04T00:28:00Z">
              <w:tcPr>
                <w:tcW w:w="849" w:type="dxa"/>
              </w:tcPr>
            </w:tcPrChange>
          </w:tcPr>
          <w:p w14:paraId="796DB1B5" w14:textId="02903DBA" w:rsidR="00C86CCE" w:rsidRPr="00801F40" w:rsidRDefault="00D53EA4">
            <w:pPr>
              <w:jc w:val="center"/>
              <w:rPr>
                <w:ins w:id="4119" w:author="Cristian Sbrolli" w:date="2021-01-04T00:03:00Z"/>
                <w:sz w:val="28"/>
                <w:szCs w:val="28"/>
                <w:rPrChange w:id="4120" w:author="Etion Pinari" w:date="2021-01-06T12:27:00Z">
                  <w:rPr>
                    <w:ins w:id="4121" w:author="Cristian Sbrolli" w:date="2021-01-04T00:03:00Z"/>
                  </w:rPr>
                </w:rPrChange>
              </w:rPr>
              <w:pPrChange w:id="4122" w:author="Cristian Sbrolli" w:date="2021-01-04T00:14:00Z">
                <w:pPr>
                  <w:framePr w:hSpace="180" w:wrap="around" w:vAnchor="text" w:hAnchor="margin" w:y="66"/>
                </w:pPr>
              </w:pPrChange>
            </w:pPr>
            <w:ins w:id="4123" w:author="Cristian Sbrolli" w:date="2021-01-04T00:22:00Z">
              <w:r w:rsidRPr="00801F40">
                <w:rPr>
                  <w:b/>
                  <w:bCs/>
                  <w:sz w:val="28"/>
                  <w:szCs w:val="28"/>
                  <w:rPrChange w:id="4124" w:author="Etion Pinari" w:date="2021-01-06T12:27:00Z">
                    <w:rPr>
                      <w:b/>
                      <w:bCs/>
                      <w:sz w:val="28"/>
                      <w:szCs w:val="28"/>
                    </w:rPr>
                  </w:rPrChange>
                </w:rPr>
                <w:t>×</w:t>
              </w:r>
            </w:ins>
          </w:p>
        </w:tc>
        <w:tc>
          <w:tcPr>
            <w:tcW w:w="0" w:type="auto"/>
            <w:tcPrChange w:id="4125" w:author="Cristian Sbrolli" w:date="2021-01-04T00:28:00Z">
              <w:tcPr>
                <w:tcW w:w="841" w:type="dxa"/>
              </w:tcPr>
            </w:tcPrChange>
          </w:tcPr>
          <w:p w14:paraId="00477581" w14:textId="77777777" w:rsidR="00C86CCE" w:rsidRPr="00801F40" w:rsidRDefault="00C86CCE">
            <w:pPr>
              <w:jc w:val="center"/>
              <w:rPr>
                <w:ins w:id="4126" w:author="Cristian Sbrolli" w:date="2021-01-04T00:03:00Z"/>
                <w:sz w:val="28"/>
                <w:szCs w:val="28"/>
                <w:rPrChange w:id="4127" w:author="Etion Pinari" w:date="2021-01-06T12:27:00Z">
                  <w:rPr>
                    <w:ins w:id="4128" w:author="Cristian Sbrolli" w:date="2021-01-04T00:03:00Z"/>
                  </w:rPr>
                </w:rPrChange>
              </w:rPr>
              <w:pPrChange w:id="4129" w:author="Cristian Sbrolli" w:date="2021-01-04T00:14:00Z">
                <w:pPr>
                  <w:framePr w:hSpace="180" w:wrap="around" w:vAnchor="text" w:hAnchor="margin" w:y="66"/>
                </w:pPr>
              </w:pPrChange>
            </w:pPr>
          </w:p>
        </w:tc>
      </w:tr>
      <w:tr w:rsidR="00E84E6D" w:rsidRPr="00801F40" w14:paraId="09317F26" w14:textId="77777777" w:rsidTr="00E84E6D">
        <w:tblPrEx>
          <w:tblPrExChange w:id="4130" w:author="Cristian Sbrolli" w:date="2021-01-04T00:28:00Z">
            <w:tblPrEx>
              <w:tblLayout w:type="fixed"/>
            </w:tblPrEx>
          </w:tblPrExChange>
        </w:tblPrEx>
        <w:trPr>
          <w:ins w:id="4131" w:author="Cristian Sbrolli" w:date="2021-01-04T00:03:00Z"/>
        </w:trPr>
        <w:tc>
          <w:tcPr>
            <w:tcW w:w="0" w:type="auto"/>
            <w:shd w:val="clear" w:color="auto" w:fill="F4B083" w:themeFill="accent2" w:themeFillTint="99"/>
            <w:tcPrChange w:id="4132" w:author="Cristian Sbrolli" w:date="2021-01-04T00:28:00Z">
              <w:tcPr>
                <w:tcW w:w="1463" w:type="dxa"/>
                <w:gridSpan w:val="2"/>
              </w:tcPr>
            </w:tcPrChange>
          </w:tcPr>
          <w:p w14:paraId="367A6D1C" w14:textId="1C5F107C" w:rsidR="00C86CCE" w:rsidRPr="00801F40" w:rsidRDefault="00C86CCE">
            <w:pPr>
              <w:jc w:val="center"/>
              <w:rPr>
                <w:ins w:id="4133" w:author="Cristian Sbrolli" w:date="2021-01-04T00:03:00Z"/>
                <w:sz w:val="28"/>
                <w:szCs w:val="28"/>
                <w:rPrChange w:id="4134" w:author="Etion Pinari" w:date="2021-01-06T12:27:00Z">
                  <w:rPr>
                    <w:ins w:id="4135" w:author="Cristian Sbrolli" w:date="2021-01-04T00:03:00Z"/>
                  </w:rPr>
                </w:rPrChange>
              </w:rPr>
              <w:pPrChange w:id="4136" w:author="Cristian Sbrolli" w:date="2021-01-04T00:14:00Z">
                <w:pPr>
                  <w:framePr w:hSpace="180" w:wrap="around" w:vAnchor="text" w:hAnchor="margin" w:y="66"/>
                </w:pPr>
              </w:pPrChange>
            </w:pPr>
            <w:ins w:id="4137" w:author="Cristian Sbrolli" w:date="2021-01-04T00:07:00Z">
              <w:r w:rsidRPr="00801F40">
                <w:rPr>
                  <w:sz w:val="28"/>
                  <w:szCs w:val="28"/>
                  <w:rPrChange w:id="4138" w:author="Etion Pinari" w:date="2021-01-06T12:27:00Z">
                    <w:rPr/>
                  </w:rPrChange>
                </w:rPr>
                <w:t>R21</w:t>
              </w:r>
            </w:ins>
          </w:p>
        </w:tc>
        <w:tc>
          <w:tcPr>
            <w:tcW w:w="0" w:type="auto"/>
            <w:tcPrChange w:id="4139" w:author="Cristian Sbrolli" w:date="2021-01-04T00:28:00Z">
              <w:tcPr>
                <w:tcW w:w="958" w:type="dxa"/>
                <w:gridSpan w:val="2"/>
              </w:tcPr>
            </w:tcPrChange>
          </w:tcPr>
          <w:p w14:paraId="54E2F3C7" w14:textId="25047147" w:rsidR="00C86CCE" w:rsidRPr="00801F40" w:rsidRDefault="00C86CCE">
            <w:pPr>
              <w:jc w:val="center"/>
              <w:rPr>
                <w:ins w:id="4140" w:author="Cristian Sbrolli" w:date="2021-01-04T00:03:00Z"/>
                <w:sz w:val="28"/>
                <w:szCs w:val="28"/>
                <w:rPrChange w:id="4141" w:author="Etion Pinari" w:date="2021-01-06T12:27:00Z">
                  <w:rPr>
                    <w:ins w:id="4142" w:author="Cristian Sbrolli" w:date="2021-01-04T00:03:00Z"/>
                  </w:rPr>
                </w:rPrChange>
              </w:rPr>
              <w:pPrChange w:id="4143" w:author="Cristian Sbrolli" w:date="2021-01-04T00:14:00Z">
                <w:pPr>
                  <w:framePr w:hSpace="180" w:wrap="around" w:vAnchor="text" w:hAnchor="margin" w:y="66"/>
                </w:pPr>
              </w:pPrChange>
            </w:pPr>
          </w:p>
        </w:tc>
        <w:tc>
          <w:tcPr>
            <w:tcW w:w="0" w:type="auto"/>
            <w:tcPrChange w:id="4144" w:author="Cristian Sbrolli" w:date="2021-01-04T00:28:00Z">
              <w:tcPr>
                <w:tcW w:w="845" w:type="dxa"/>
                <w:gridSpan w:val="2"/>
              </w:tcPr>
            </w:tcPrChange>
          </w:tcPr>
          <w:p w14:paraId="21AEF53B" w14:textId="77777777" w:rsidR="00C86CCE" w:rsidRPr="00801F40" w:rsidRDefault="00C86CCE">
            <w:pPr>
              <w:jc w:val="center"/>
              <w:rPr>
                <w:ins w:id="4145" w:author="Cristian Sbrolli" w:date="2021-01-04T00:03:00Z"/>
                <w:sz w:val="28"/>
                <w:szCs w:val="28"/>
                <w:rPrChange w:id="4146" w:author="Etion Pinari" w:date="2021-01-06T12:27:00Z">
                  <w:rPr>
                    <w:ins w:id="4147" w:author="Cristian Sbrolli" w:date="2021-01-04T00:03:00Z"/>
                  </w:rPr>
                </w:rPrChange>
              </w:rPr>
              <w:pPrChange w:id="4148" w:author="Cristian Sbrolli" w:date="2021-01-04T00:14:00Z">
                <w:pPr>
                  <w:framePr w:hSpace="180" w:wrap="around" w:vAnchor="text" w:hAnchor="margin" w:y="66"/>
                </w:pPr>
              </w:pPrChange>
            </w:pPr>
          </w:p>
        </w:tc>
        <w:tc>
          <w:tcPr>
            <w:tcW w:w="0" w:type="auto"/>
            <w:tcPrChange w:id="4149" w:author="Cristian Sbrolli" w:date="2021-01-04T00:28:00Z">
              <w:tcPr>
                <w:tcW w:w="1248" w:type="dxa"/>
                <w:gridSpan w:val="3"/>
              </w:tcPr>
            </w:tcPrChange>
          </w:tcPr>
          <w:p w14:paraId="5002AD67" w14:textId="77777777" w:rsidR="00C86CCE" w:rsidRPr="00801F40" w:rsidRDefault="00C86CCE">
            <w:pPr>
              <w:jc w:val="center"/>
              <w:rPr>
                <w:ins w:id="4150" w:author="Cristian Sbrolli" w:date="2021-01-04T00:03:00Z"/>
                <w:sz w:val="28"/>
                <w:szCs w:val="28"/>
                <w:rPrChange w:id="4151" w:author="Etion Pinari" w:date="2021-01-06T12:27:00Z">
                  <w:rPr>
                    <w:ins w:id="4152" w:author="Cristian Sbrolli" w:date="2021-01-04T00:03:00Z"/>
                  </w:rPr>
                </w:rPrChange>
              </w:rPr>
              <w:pPrChange w:id="4153" w:author="Cristian Sbrolli" w:date="2021-01-04T00:14:00Z">
                <w:pPr>
                  <w:framePr w:hSpace="180" w:wrap="around" w:vAnchor="text" w:hAnchor="margin" w:y="66"/>
                </w:pPr>
              </w:pPrChange>
            </w:pPr>
          </w:p>
        </w:tc>
        <w:tc>
          <w:tcPr>
            <w:tcW w:w="0" w:type="auto"/>
            <w:tcPrChange w:id="4154" w:author="Cristian Sbrolli" w:date="2021-01-04T00:28:00Z">
              <w:tcPr>
                <w:tcW w:w="861" w:type="dxa"/>
                <w:gridSpan w:val="2"/>
              </w:tcPr>
            </w:tcPrChange>
          </w:tcPr>
          <w:p w14:paraId="072E52BA" w14:textId="77777777" w:rsidR="00C86CCE" w:rsidRPr="00801F40" w:rsidRDefault="00C86CCE">
            <w:pPr>
              <w:jc w:val="center"/>
              <w:rPr>
                <w:ins w:id="4155" w:author="Cristian Sbrolli" w:date="2021-01-04T00:10:00Z"/>
                <w:sz w:val="28"/>
                <w:szCs w:val="28"/>
                <w:rPrChange w:id="4156" w:author="Etion Pinari" w:date="2021-01-06T12:27:00Z">
                  <w:rPr>
                    <w:ins w:id="4157" w:author="Cristian Sbrolli" w:date="2021-01-04T00:10:00Z"/>
                  </w:rPr>
                </w:rPrChange>
              </w:rPr>
              <w:pPrChange w:id="4158" w:author="Cristian Sbrolli" w:date="2021-01-04T00:14:00Z">
                <w:pPr>
                  <w:framePr w:hSpace="180" w:wrap="around" w:vAnchor="text" w:hAnchor="margin" w:y="66"/>
                </w:pPr>
              </w:pPrChange>
            </w:pPr>
          </w:p>
        </w:tc>
        <w:tc>
          <w:tcPr>
            <w:tcW w:w="0" w:type="auto"/>
            <w:tcPrChange w:id="4159" w:author="Cristian Sbrolli" w:date="2021-01-04T00:28:00Z">
              <w:tcPr>
                <w:tcW w:w="834" w:type="dxa"/>
                <w:gridSpan w:val="3"/>
              </w:tcPr>
            </w:tcPrChange>
          </w:tcPr>
          <w:p w14:paraId="11C32183" w14:textId="294640BD" w:rsidR="00C86CCE" w:rsidRPr="00801F40" w:rsidRDefault="00C86CCE">
            <w:pPr>
              <w:jc w:val="center"/>
              <w:rPr>
                <w:ins w:id="4160" w:author="Cristian Sbrolli" w:date="2021-01-04T00:03:00Z"/>
                <w:sz w:val="28"/>
                <w:szCs w:val="28"/>
                <w:rPrChange w:id="4161" w:author="Etion Pinari" w:date="2021-01-06T12:27:00Z">
                  <w:rPr>
                    <w:ins w:id="4162" w:author="Cristian Sbrolli" w:date="2021-01-04T00:03:00Z"/>
                  </w:rPr>
                </w:rPrChange>
              </w:rPr>
              <w:pPrChange w:id="4163" w:author="Cristian Sbrolli" w:date="2021-01-04T00:14:00Z">
                <w:pPr>
                  <w:framePr w:hSpace="180" w:wrap="around" w:vAnchor="text" w:hAnchor="margin" w:y="66"/>
                </w:pPr>
              </w:pPrChange>
            </w:pPr>
          </w:p>
        </w:tc>
        <w:tc>
          <w:tcPr>
            <w:tcW w:w="0" w:type="auto"/>
            <w:tcPrChange w:id="4164" w:author="Cristian Sbrolli" w:date="2021-01-04T00:28:00Z">
              <w:tcPr>
                <w:tcW w:w="845" w:type="dxa"/>
                <w:gridSpan w:val="2"/>
              </w:tcPr>
            </w:tcPrChange>
          </w:tcPr>
          <w:p w14:paraId="05E950F2" w14:textId="77777777" w:rsidR="00C86CCE" w:rsidRPr="00801F40" w:rsidRDefault="00C86CCE">
            <w:pPr>
              <w:jc w:val="center"/>
              <w:rPr>
                <w:ins w:id="4165" w:author="Cristian Sbrolli" w:date="2021-01-04T00:03:00Z"/>
                <w:sz w:val="28"/>
                <w:szCs w:val="28"/>
                <w:rPrChange w:id="4166" w:author="Etion Pinari" w:date="2021-01-06T12:27:00Z">
                  <w:rPr>
                    <w:ins w:id="4167" w:author="Cristian Sbrolli" w:date="2021-01-04T00:03:00Z"/>
                  </w:rPr>
                </w:rPrChange>
              </w:rPr>
              <w:pPrChange w:id="4168" w:author="Cristian Sbrolli" w:date="2021-01-04T00:14:00Z">
                <w:pPr>
                  <w:framePr w:hSpace="180" w:wrap="around" w:vAnchor="text" w:hAnchor="margin" w:y="66"/>
                </w:pPr>
              </w:pPrChange>
            </w:pPr>
          </w:p>
        </w:tc>
        <w:tc>
          <w:tcPr>
            <w:tcW w:w="0" w:type="auto"/>
            <w:tcPrChange w:id="4169" w:author="Cristian Sbrolli" w:date="2021-01-04T00:28:00Z">
              <w:tcPr>
                <w:tcW w:w="884" w:type="dxa"/>
                <w:gridSpan w:val="2"/>
              </w:tcPr>
            </w:tcPrChange>
          </w:tcPr>
          <w:p w14:paraId="62D309C9" w14:textId="77777777" w:rsidR="00C86CCE" w:rsidRPr="00801F40" w:rsidRDefault="00C86CCE">
            <w:pPr>
              <w:jc w:val="center"/>
              <w:rPr>
                <w:ins w:id="4170" w:author="Cristian Sbrolli" w:date="2021-01-04T00:03:00Z"/>
                <w:sz w:val="28"/>
                <w:szCs w:val="28"/>
                <w:rPrChange w:id="4171" w:author="Etion Pinari" w:date="2021-01-06T12:27:00Z">
                  <w:rPr>
                    <w:ins w:id="4172" w:author="Cristian Sbrolli" w:date="2021-01-04T00:03:00Z"/>
                  </w:rPr>
                </w:rPrChange>
              </w:rPr>
              <w:pPrChange w:id="4173" w:author="Cristian Sbrolli" w:date="2021-01-04T00:14:00Z">
                <w:pPr>
                  <w:framePr w:hSpace="180" w:wrap="around" w:vAnchor="text" w:hAnchor="margin" w:y="66"/>
                </w:pPr>
              </w:pPrChange>
            </w:pPr>
          </w:p>
        </w:tc>
        <w:tc>
          <w:tcPr>
            <w:tcW w:w="0" w:type="auto"/>
            <w:tcPrChange w:id="4174" w:author="Cristian Sbrolli" w:date="2021-01-04T00:28:00Z">
              <w:tcPr>
                <w:tcW w:w="849" w:type="dxa"/>
              </w:tcPr>
            </w:tcPrChange>
          </w:tcPr>
          <w:p w14:paraId="552B54DC" w14:textId="729CBE71" w:rsidR="00C86CCE" w:rsidRPr="00801F40" w:rsidRDefault="00D53EA4">
            <w:pPr>
              <w:jc w:val="center"/>
              <w:rPr>
                <w:ins w:id="4175" w:author="Cristian Sbrolli" w:date="2021-01-04T00:03:00Z"/>
                <w:sz w:val="28"/>
                <w:szCs w:val="28"/>
                <w:rPrChange w:id="4176" w:author="Etion Pinari" w:date="2021-01-06T12:27:00Z">
                  <w:rPr>
                    <w:ins w:id="4177" w:author="Cristian Sbrolli" w:date="2021-01-04T00:03:00Z"/>
                  </w:rPr>
                </w:rPrChange>
              </w:rPr>
              <w:pPrChange w:id="4178" w:author="Cristian Sbrolli" w:date="2021-01-04T00:14:00Z">
                <w:pPr>
                  <w:framePr w:hSpace="180" w:wrap="around" w:vAnchor="text" w:hAnchor="margin" w:y="66"/>
                </w:pPr>
              </w:pPrChange>
            </w:pPr>
            <w:ins w:id="4179" w:author="Cristian Sbrolli" w:date="2021-01-04T00:22:00Z">
              <w:r w:rsidRPr="00801F40">
                <w:rPr>
                  <w:b/>
                  <w:bCs/>
                  <w:sz w:val="28"/>
                  <w:szCs w:val="28"/>
                  <w:rPrChange w:id="4180" w:author="Etion Pinari" w:date="2021-01-06T12:27:00Z">
                    <w:rPr>
                      <w:b/>
                      <w:bCs/>
                      <w:sz w:val="28"/>
                      <w:szCs w:val="28"/>
                    </w:rPr>
                  </w:rPrChange>
                </w:rPr>
                <w:t>×</w:t>
              </w:r>
            </w:ins>
          </w:p>
        </w:tc>
        <w:tc>
          <w:tcPr>
            <w:tcW w:w="0" w:type="auto"/>
            <w:tcPrChange w:id="4181" w:author="Cristian Sbrolli" w:date="2021-01-04T00:28:00Z">
              <w:tcPr>
                <w:tcW w:w="841" w:type="dxa"/>
              </w:tcPr>
            </w:tcPrChange>
          </w:tcPr>
          <w:p w14:paraId="7A636AE3" w14:textId="77777777" w:rsidR="00C86CCE" w:rsidRPr="00801F40" w:rsidRDefault="00C86CCE">
            <w:pPr>
              <w:jc w:val="center"/>
              <w:rPr>
                <w:ins w:id="4182" w:author="Cristian Sbrolli" w:date="2021-01-04T00:03:00Z"/>
                <w:sz w:val="28"/>
                <w:szCs w:val="28"/>
                <w:rPrChange w:id="4183" w:author="Etion Pinari" w:date="2021-01-06T12:27:00Z">
                  <w:rPr>
                    <w:ins w:id="4184" w:author="Cristian Sbrolli" w:date="2021-01-04T00:03:00Z"/>
                  </w:rPr>
                </w:rPrChange>
              </w:rPr>
              <w:pPrChange w:id="4185" w:author="Cristian Sbrolli" w:date="2021-01-04T00:14:00Z">
                <w:pPr>
                  <w:framePr w:hSpace="180" w:wrap="around" w:vAnchor="text" w:hAnchor="margin" w:y="66"/>
                </w:pPr>
              </w:pPrChange>
            </w:pPr>
          </w:p>
        </w:tc>
      </w:tr>
      <w:tr w:rsidR="00E84E6D" w:rsidRPr="00801F40" w14:paraId="2E8421A7" w14:textId="77777777" w:rsidTr="00E84E6D">
        <w:tblPrEx>
          <w:tblPrExChange w:id="4186" w:author="Cristian Sbrolli" w:date="2021-01-04T00:28:00Z">
            <w:tblPrEx>
              <w:tblLayout w:type="fixed"/>
            </w:tblPrEx>
          </w:tblPrExChange>
        </w:tblPrEx>
        <w:trPr>
          <w:ins w:id="4187" w:author="Cristian Sbrolli" w:date="2021-01-04T00:03:00Z"/>
        </w:trPr>
        <w:tc>
          <w:tcPr>
            <w:tcW w:w="0" w:type="auto"/>
            <w:shd w:val="clear" w:color="auto" w:fill="F4B083" w:themeFill="accent2" w:themeFillTint="99"/>
            <w:tcPrChange w:id="4188" w:author="Cristian Sbrolli" w:date="2021-01-04T00:28:00Z">
              <w:tcPr>
                <w:tcW w:w="1463" w:type="dxa"/>
                <w:gridSpan w:val="2"/>
              </w:tcPr>
            </w:tcPrChange>
          </w:tcPr>
          <w:p w14:paraId="74E40725" w14:textId="3B443075" w:rsidR="00C86CCE" w:rsidRPr="00801F40" w:rsidRDefault="00C86CCE">
            <w:pPr>
              <w:jc w:val="center"/>
              <w:rPr>
                <w:ins w:id="4189" w:author="Cristian Sbrolli" w:date="2021-01-04T00:03:00Z"/>
                <w:sz w:val="28"/>
                <w:szCs w:val="28"/>
                <w:rPrChange w:id="4190" w:author="Etion Pinari" w:date="2021-01-06T12:27:00Z">
                  <w:rPr>
                    <w:ins w:id="4191" w:author="Cristian Sbrolli" w:date="2021-01-04T00:03:00Z"/>
                  </w:rPr>
                </w:rPrChange>
              </w:rPr>
              <w:pPrChange w:id="4192" w:author="Cristian Sbrolli" w:date="2021-01-04T00:14:00Z">
                <w:pPr>
                  <w:framePr w:hSpace="180" w:wrap="around" w:vAnchor="text" w:hAnchor="margin" w:y="66"/>
                </w:pPr>
              </w:pPrChange>
            </w:pPr>
            <w:ins w:id="4193" w:author="Cristian Sbrolli" w:date="2021-01-04T00:07:00Z">
              <w:r w:rsidRPr="00801F40">
                <w:rPr>
                  <w:sz w:val="28"/>
                  <w:szCs w:val="28"/>
                  <w:rPrChange w:id="4194" w:author="Etion Pinari" w:date="2021-01-06T12:27:00Z">
                    <w:rPr/>
                  </w:rPrChange>
                </w:rPr>
                <w:t>R22</w:t>
              </w:r>
            </w:ins>
          </w:p>
        </w:tc>
        <w:tc>
          <w:tcPr>
            <w:tcW w:w="0" w:type="auto"/>
            <w:tcPrChange w:id="4195" w:author="Cristian Sbrolli" w:date="2021-01-04T00:28:00Z">
              <w:tcPr>
                <w:tcW w:w="958" w:type="dxa"/>
                <w:gridSpan w:val="2"/>
              </w:tcPr>
            </w:tcPrChange>
          </w:tcPr>
          <w:p w14:paraId="4AE79997" w14:textId="11B8AD7B" w:rsidR="00C86CCE" w:rsidRPr="00801F40" w:rsidRDefault="00C86CCE">
            <w:pPr>
              <w:jc w:val="center"/>
              <w:rPr>
                <w:ins w:id="4196" w:author="Cristian Sbrolli" w:date="2021-01-04T00:03:00Z"/>
                <w:sz w:val="28"/>
                <w:szCs w:val="28"/>
                <w:rPrChange w:id="4197" w:author="Etion Pinari" w:date="2021-01-06T12:27:00Z">
                  <w:rPr>
                    <w:ins w:id="4198" w:author="Cristian Sbrolli" w:date="2021-01-04T00:03:00Z"/>
                  </w:rPr>
                </w:rPrChange>
              </w:rPr>
              <w:pPrChange w:id="4199" w:author="Cristian Sbrolli" w:date="2021-01-04T00:14:00Z">
                <w:pPr>
                  <w:framePr w:hSpace="180" w:wrap="around" w:vAnchor="text" w:hAnchor="margin" w:y="66"/>
                </w:pPr>
              </w:pPrChange>
            </w:pPr>
          </w:p>
        </w:tc>
        <w:tc>
          <w:tcPr>
            <w:tcW w:w="0" w:type="auto"/>
            <w:tcPrChange w:id="4200" w:author="Cristian Sbrolli" w:date="2021-01-04T00:28:00Z">
              <w:tcPr>
                <w:tcW w:w="845" w:type="dxa"/>
                <w:gridSpan w:val="2"/>
              </w:tcPr>
            </w:tcPrChange>
          </w:tcPr>
          <w:p w14:paraId="31FC05F4" w14:textId="77777777" w:rsidR="00C86CCE" w:rsidRPr="00801F40" w:rsidRDefault="00C86CCE">
            <w:pPr>
              <w:jc w:val="center"/>
              <w:rPr>
                <w:ins w:id="4201" w:author="Cristian Sbrolli" w:date="2021-01-04T00:03:00Z"/>
                <w:sz w:val="28"/>
                <w:szCs w:val="28"/>
                <w:rPrChange w:id="4202" w:author="Etion Pinari" w:date="2021-01-06T12:27:00Z">
                  <w:rPr>
                    <w:ins w:id="4203" w:author="Cristian Sbrolli" w:date="2021-01-04T00:03:00Z"/>
                  </w:rPr>
                </w:rPrChange>
              </w:rPr>
              <w:pPrChange w:id="4204" w:author="Cristian Sbrolli" w:date="2021-01-04T00:14:00Z">
                <w:pPr>
                  <w:framePr w:hSpace="180" w:wrap="around" w:vAnchor="text" w:hAnchor="margin" w:y="66"/>
                </w:pPr>
              </w:pPrChange>
            </w:pPr>
          </w:p>
        </w:tc>
        <w:tc>
          <w:tcPr>
            <w:tcW w:w="0" w:type="auto"/>
            <w:tcPrChange w:id="4205" w:author="Cristian Sbrolli" w:date="2021-01-04T00:28:00Z">
              <w:tcPr>
                <w:tcW w:w="1248" w:type="dxa"/>
                <w:gridSpan w:val="3"/>
              </w:tcPr>
            </w:tcPrChange>
          </w:tcPr>
          <w:p w14:paraId="2C7D4226" w14:textId="77777777" w:rsidR="00C86CCE" w:rsidRPr="00801F40" w:rsidRDefault="00C86CCE">
            <w:pPr>
              <w:jc w:val="center"/>
              <w:rPr>
                <w:ins w:id="4206" w:author="Cristian Sbrolli" w:date="2021-01-04T00:03:00Z"/>
                <w:sz w:val="28"/>
                <w:szCs w:val="28"/>
                <w:rPrChange w:id="4207" w:author="Etion Pinari" w:date="2021-01-06T12:27:00Z">
                  <w:rPr>
                    <w:ins w:id="4208" w:author="Cristian Sbrolli" w:date="2021-01-04T00:03:00Z"/>
                  </w:rPr>
                </w:rPrChange>
              </w:rPr>
              <w:pPrChange w:id="4209" w:author="Cristian Sbrolli" w:date="2021-01-04T00:14:00Z">
                <w:pPr>
                  <w:framePr w:hSpace="180" w:wrap="around" w:vAnchor="text" w:hAnchor="margin" w:y="66"/>
                </w:pPr>
              </w:pPrChange>
            </w:pPr>
          </w:p>
        </w:tc>
        <w:tc>
          <w:tcPr>
            <w:tcW w:w="0" w:type="auto"/>
            <w:tcPrChange w:id="4210" w:author="Cristian Sbrolli" w:date="2021-01-04T00:28:00Z">
              <w:tcPr>
                <w:tcW w:w="861" w:type="dxa"/>
                <w:gridSpan w:val="2"/>
              </w:tcPr>
            </w:tcPrChange>
          </w:tcPr>
          <w:p w14:paraId="0443F2FD" w14:textId="77777777" w:rsidR="00C86CCE" w:rsidRPr="00801F40" w:rsidRDefault="00C86CCE">
            <w:pPr>
              <w:jc w:val="center"/>
              <w:rPr>
                <w:ins w:id="4211" w:author="Cristian Sbrolli" w:date="2021-01-04T00:10:00Z"/>
                <w:sz w:val="28"/>
                <w:szCs w:val="28"/>
                <w:rPrChange w:id="4212" w:author="Etion Pinari" w:date="2021-01-06T12:27:00Z">
                  <w:rPr>
                    <w:ins w:id="4213" w:author="Cristian Sbrolli" w:date="2021-01-04T00:10:00Z"/>
                  </w:rPr>
                </w:rPrChange>
              </w:rPr>
              <w:pPrChange w:id="4214" w:author="Cristian Sbrolli" w:date="2021-01-04T00:14:00Z">
                <w:pPr>
                  <w:framePr w:hSpace="180" w:wrap="around" w:vAnchor="text" w:hAnchor="margin" w:y="66"/>
                </w:pPr>
              </w:pPrChange>
            </w:pPr>
          </w:p>
        </w:tc>
        <w:tc>
          <w:tcPr>
            <w:tcW w:w="0" w:type="auto"/>
            <w:tcPrChange w:id="4215" w:author="Cristian Sbrolli" w:date="2021-01-04T00:28:00Z">
              <w:tcPr>
                <w:tcW w:w="834" w:type="dxa"/>
                <w:gridSpan w:val="3"/>
              </w:tcPr>
            </w:tcPrChange>
          </w:tcPr>
          <w:p w14:paraId="5C5F83D8" w14:textId="172868AA" w:rsidR="00C86CCE" w:rsidRPr="00801F40" w:rsidRDefault="00C86CCE">
            <w:pPr>
              <w:jc w:val="center"/>
              <w:rPr>
                <w:ins w:id="4216" w:author="Cristian Sbrolli" w:date="2021-01-04T00:03:00Z"/>
                <w:sz w:val="28"/>
                <w:szCs w:val="28"/>
                <w:rPrChange w:id="4217" w:author="Etion Pinari" w:date="2021-01-06T12:27:00Z">
                  <w:rPr>
                    <w:ins w:id="4218" w:author="Cristian Sbrolli" w:date="2021-01-04T00:03:00Z"/>
                  </w:rPr>
                </w:rPrChange>
              </w:rPr>
              <w:pPrChange w:id="4219" w:author="Cristian Sbrolli" w:date="2021-01-04T00:14:00Z">
                <w:pPr>
                  <w:framePr w:hSpace="180" w:wrap="around" w:vAnchor="text" w:hAnchor="margin" w:y="66"/>
                </w:pPr>
              </w:pPrChange>
            </w:pPr>
          </w:p>
        </w:tc>
        <w:tc>
          <w:tcPr>
            <w:tcW w:w="0" w:type="auto"/>
            <w:tcPrChange w:id="4220" w:author="Cristian Sbrolli" w:date="2021-01-04T00:28:00Z">
              <w:tcPr>
                <w:tcW w:w="845" w:type="dxa"/>
                <w:gridSpan w:val="2"/>
              </w:tcPr>
            </w:tcPrChange>
          </w:tcPr>
          <w:p w14:paraId="5751DFB7" w14:textId="77777777" w:rsidR="00C86CCE" w:rsidRPr="00801F40" w:rsidRDefault="00C86CCE">
            <w:pPr>
              <w:jc w:val="center"/>
              <w:rPr>
                <w:ins w:id="4221" w:author="Cristian Sbrolli" w:date="2021-01-04T00:03:00Z"/>
                <w:sz w:val="28"/>
                <w:szCs w:val="28"/>
                <w:rPrChange w:id="4222" w:author="Etion Pinari" w:date="2021-01-06T12:27:00Z">
                  <w:rPr>
                    <w:ins w:id="4223" w:author="Cristian Sbrolli" w:date="2021-01-04T00:03:00Z"/>
                  </w:rPr>
                </w:rPrChange>
              </w:rPr>
              <w:pPrChange w:id="4224" w:author="Cristian Sbrolli" w:date="2021-01-04T00:14:00Z">
                <w:pPr>
                  <w:framePr w:hSpace="180" w:wrap="around" w:vAnchor="text" w:hAnchor="margin" w:y="66"/>
                </w:pPr>
              </w:pPrChange>
            </w:pPr>
          </w:p>
        </w:tc>
        <w:tc>
          <w:tcPr>
            <w:tcW w:w="0" w:type="auto"/>
            <w:tcPrChange w:id="4225" w:author="Cristian Sbrolli" w:date="2021-01-04T00:28:00Z">
              <w:tcPr>
                <w:tcW w:w="884" w:type="dxa"/>
                <w:gridSpan w:val="2"/>
              </w:tcPr>
            </w:tcPrChange>
          </w:tcPr>
          <w:p w14:paraId="7B005F0C" w14:textId="77777777" w:rsidR="00C86CCE" w:rsidRPr="00801F40" w:rsidRDefault="00C86CCE">
            <w:pPr>
              <w:jc w:val="center"/>
              <w:rPr>
                <w:ins w:id="4226" w:author="Cristian Sbrolli" w:date="2021-01-04T00:03:00Z"/>
                <w:sz w:val="28"/>
                <w:szCs w:val="28"/>
                <w:rPrChange w:id="4227" w:author="Etion Pinari" w:date="2021-01-06T12:27:00Z">
                  <w:rPr>
                    <w:ins w:id="4228" w:author="Cristian Sbrolli" w:date="2021-01-04T00:03:00Z"/>
                  </w:rPr>
                </w:rPrChange>
              </w:rPr>
              <w:pPrChange w:id="4229" w:author="Cristian Sbrolli" w:date="2021-01-04T00:14:00Z">
                <w:pPr>
                  <w:framePr w:hSpace="180" w:wrap="around" w:vAnchor="text" w:hAnchor="margin" w:y="66"/>
                </w:pPr>
              </w:pPrChange>
            </w:pPr>
          </w:p>
        </w:tc>
        <w:tc>
          <w:tcPr>
            <w:tcW w:w="0" w:type="auto"/>
            <w:tcPrChange w:id="4230" w:author="Cristian Sbrolli" w:date="2021-01-04T00:28:00Z">
              <w:tcPr>
                <w:tcW w:w="849" w:type="dxa"/>
              </w:tcPr>
            </w:tcPrChange>
          </w:tcPr>
          <w:p w14:paraId="584B3AF5" w14:textId="0242E5E6" w:rsidR="00C86CCE" w:rsidRPr="00801F40" w:rsidRDefault="00D53EA4">
            <w:pPr>
              <w:jc w:val="center"/>
              <w:rPr>
                <w:ins w:id="4231" w:author="Cristian Sbrolli" w:date="2021-01-04T00:03:00Z"/>
                <w:sz w:val="28"/>
                <w:szCs w:val="28"/>
                <w:rPrChange w:id="4232" w:author="Etion Pinari" w:date="2021-01-06T12:27:00Z">
                  <w:rPr>
                    <w:ins w:id="4233" w:author="Cristian Sbrolli" w:date="2021-01-04T00:03:00Z"/>
                  </w:rPr>
                </w:rPrChange>
              </w:rPr>
              <w:pPrChange w:id="4234" w:author="Cristian Sbrolli" w:date="2021-01-04T00:14:00Z">
                <w:pPr>
                  <w:framePr w:hSpace="180" w:wrap="around" w:vAnchor="text" w:hAnchor="margin" w:y="66"/>
                </w:pPr>
              </w:pPrChange>
            </w:pPr>
            <w:ins w:id="4235" w:author="Cristian Sbrolli" w:date="2021-01-04T00:22:00Z">
              <w:r w:rsidRPr="00801F40">
                <w:rPr>
                  <w:b/>
                  <w:bCs/>
                  <w:sz w:val="28"/>
                  <w:szCs w:val="28"/>
                  <w:rPrChange w:id="4236" w:author="Etion Pinari" w:date="2021-01-06T12:27:00Z">
                    <w:rPr>
                      <w:b/>
                      <w:bCs/>
                      <w:sz w:val="28"/>
                      <w:szCs w:val="28"/>
                    </w:rPr>
                  </w:rPrChange>
                </w:rPr>
                <w:t>×</w:t>
              </w:r>
            </w:ins>
          </w:p>
        </w:tc>
        <w:tc>
          <w:tcPr>
            <w:tcW w:w="0" w:type="auto"/>
            <w:tcPrChange w:id="4237" w:author="Cristian Sbrolli" w:date="2021-01-04T00:28:00Z">
              <w:tcPr>
                <w:tcW w:w="841" w:type="dxa"/>
              </w:tcPr>
            </w:tcPrChange>
          </w:tcPr>
          <w:p w14:paraId="59219C8C" w14:textId="77777777" w:rsidR="00C86CCE" w:rsidRPr="00801F40" w:rsidRDefault="00C86CCE">
            <w:pPr>
              <w:jc w:val="center"/>
              <w:rPr>
                <w:ins w:id="4238" w:author="Cristian Sbrolli" w:date="2021-01-04T00:03:00Z"/>
                <w:sz w:val="28"/>
                <w:szCs w:val="28"/>
                <w:rPrChange w:id="4239" w:author="Etion Pinari" w:date="2021-01-06T12:27:00Z">
                  <w:rPr>
                    <w:ins w:id="4240" w:author="Cristian Sbrolli" w:date="2021-01-04T00:03:00Z"/>
                  </w:rPr>
                </w:rPrChange>
              </w:rPr>
              <w:pPrChange w:id="4241" w:author="Cristian Sbrolli" w:date="2021-01-04T00:14:00Z">
                <w:pPr>
                  <w:framePr w:hSpace="180" w:wrap="around" w:vAnchor="text" w:hAnchor="margin" w:y="66"/>
                </w:pPr>
              </w:pPrChange>
            </w:pPr>
          </w:p>
        </w:tc>
      </w:tr>
      <w:tr w:rsidR="00E84E6D" w:rsidRPr="00801F40" w14:paraId="3C8F9191" w14:textId="77777777" w:rsidTr="00E84E6D">
        <w:tblPrEx>
          <w:tblPrExChange w:id="4242" w:author="Cristian Sbrolli" w:date="2021-01-04T00:28:00Z">
            <w:tblPrEx>
              <w:tblLayout w:type="fixed"/>
            </w:tblPrEx>
          </w:tblPrExChange>
        </w:tblPrEx>
        <w:trPr>
          <w:ins w:id="4243" w:author="Cristian Sbrolli" w:date="2021-01-04T00:03:00Z"/>
        </w:trPr>
        <w:tc>
          <w:tcPr>
            <w:tcW w:w="0" w:type="auto"/>
            <w:shd w:val="clear" w:color="auto" w:fill="F4B083" w:themeFill="accent2" w:themeFillTint="99"/>
            <w:tcPrChange w:id="4244" w:author="Cristian Sbrolli" w:date="2021-01-04T00:28:00Z">
              <w:tcPr>
                <w:tcW w:w="1463" w:type="dxa"/>
                <w:gridSpan w:val="2"/>
              </w:tcPr>
            </w:tcPrChange>
          </w:tcPr>
          <w:p w14:paraId="09DB33BA" w14:textId="5D595CD7" w:rsidR="00C86CCE" w:rsidRPr="00801F40" w:rsidRDefault="00C86CCE">
            <w:pPr>
              <w:jc w:val="center"/>
              <w:rPr>
                <w:ins w:id="4245" w:author="Cristian Sbrolli" w:date="2021-01-04T00:03:00Z"/>
                <w:sz w:val="28"/>
                <w:szCs w:val="28"/>
                <w:rPrChange w:id="4246" w:author="Etion Pinari" w:date="2021-01-06T12:27:00Z">
                  <w:rPr>
                    <w:ins w:id="4247" w:author="Cristian Sbrolli" w:date="2021-01-04T00:03:00Z"/>
                  </w:rPr>
                </w:rPrChange>
              </w:rPr>
              <w:pPrChange w:id="4248" w:author="Cristian Sbrolli" w:date="2021-01-04T00:14:00Z">
                <w:pPr>
                  <w:framePr w:hSpace="180" w:wrap="around" w:vAnchor="text" w:hAnchor="margin" w:y="66"/>
                </w:pPr>
              </w:pPrChange>
            </w:pPr>
            <w:ins w:id="4249" w:author="Cristian Sbrolli" w:date="2021-01-04T00:07:00Z">
              <w:r w:rsidRPr="00801F40">
                <w:rPr>
                  <w:sz w:val="28"/>
                  <w:szCs w:val="28"/>
                  <w:rPrChange w:id="4250" w:author="Etion Pinari" w:date="2021-01-06T12:27:00Z">
                    <w:rPr/>
                  </w:rPrChange>
                </w:rPr>
                <w:t>R23</w:t>
              </w:r>
            </w:ins>
          </w:p>
        </w:tc>
        <w:tc>
          <w:tcPr>
            <w:tcW w:w="0" w:type="auto"/>
            <w:tcPrChange w:id="4251" w:author="Cristian Sbrolli" w:date="2021-01-04T00:28:00Z">
              <w:tcPr>
                <w:tcW w:w="958" w:type="dxa"/>
                <w:gridSpan w:val="2"/>
              </w:tcPr>
            </w:tcPrChange>
          </w:tcPr>
          <w:p w14:paraId="1E0BD8DD" w14:textId="5B7A61E0" w:rsidR="00C86CCE" w:rsidRPr="00801F40" w:rsidRDefault="00D53EA4">
            <w:pPr>
              <w:jc w:val="center"/>
              <w:rPr>
                <w:ins w:id="4252" w:author="Cristian Sbrolli" w:date="2021-01-04T00:03:00Z"/>
                <w:sz w:val="28"/>
                <w:szCs w:val="28"/>
                <w:rPrChange w:id="4253" w:author="Etion Pinari" w:date="2021-01-06T12:27:00Z">
                  <w:rPr>
                    <w:ins w:id="4254" w:author="Cristian Sbrolli" w:date="2021-01-04T00:03:00Z"/>
                  </w:rPr>
                </w:rPrChange>
              </w:rPr>
              <w:pPrChange w:id="4255" w:author="Cristian Sbrolli" w:date="2021-01-04T00:14:00Z">
                <w:pPr>
                  <w:framePr w:hSpace="180" w:wrap="around" w:vAnchor="text" w:hAnchor="margin" w:y="66"/>
                </w:pPr>
              </w:pPrChange>
            </w:pPr>
            <w:ins w:id="4256" w:author="Cristian Sbrolli" w:date="2021-01-04T00:22:00Z">
              <w:r w:rsidRPr="00801F40">
                <w:rPr>
                  <w:b/>
                  <w:bCs/>
                  <w:sz w:val="28"/>
                  <w:szCs w:val="28"/>
                  <w:rPrChange w:id="4257" w:author="Etion Pinari" w:date="2021-01-06T12:27:00Z">
                    <w:rPr>
                      <w:b/>
                      <w:bCs/>
                      <w:sz w:val="28"/>
                      <w:szCs w:val="28"/>
                    </w:rPr>
                  </w:rPrChange>
                </w:rPr>
                <w:t>×</w:t>
              </w:r>
            </w:ins>
          </w:p>
        </w:tc>
        <w:tc>
          <w:tcPr>
            <w:tcW w:w="0" w:type="auto"/>
            <w:tcPrChange w:id="4258" w:author="Cristian Sbrolli" w:date="2021-01-04T00:28:00Z">
              <w:tcPr>
                <w:tcW w:w="845" w:type="dxa"/>
                <w:gridSpan w:val="2"/>
              </w:tcPr>
            </w:tcPrChange>
          </w:tcPr>
          <w:p w14:paraId="478B5DEB" w14:textId="0109A67F" w:rsidR="00C86CCE" w:rsidRPr="00801F40" w:rsidRDefault="00D53EA4">
            <w:pPr>
              <w:jc w:val="center"/>
              <w:rPr>
                <w:ins w:id="4259" w:author="Cristian Sbrolli" w:date="2021-01-04T00:03:00Z"/>
                <w:sz w:val="28"/>
                <w:szCs w:val="28"/>
                <w:rPrChange w:id="4260" w:author="Etion Pinari" w:date="2021-01-06T12:27:00Z">
                  <w:rPr>
                    <w:ins w:id="4261" w:author="Cristian Sbrolli" w:date="2021-01-04T00:03:00Z"/>
                  </w:rPr>
                </w:rPrChange>
              </w:rPr>
              <w:pPrChange w:id="4262" w:author="Cristian Sbrolli" w:date="2021-01-04T00:14:00Z">
                <w:pPr>
                  <w:framePr w:hSpace="180" w:wrap="around" w:vAnchor="text" w:hAnchor="margin" w:y="66"/>
                </w:pPr>
              </w:pPrChange>
            </w:pPr>
            <w:ins w:id="4263" w:author="Cristian Sbrolli" w:date="2021-01-04T00:22:00Z">
              <w:r w:rsidRPr="00801F40">
                <w:rPr>
                  <w:b/>
                  <w:bCs/>
                  <w:sz w:val="28"/>
                  <w:szCs w:val="28"/>
                  <w:rPrChange w:id="4264" w:author="Etion Pinari" w:date="2021-01-06T12:27:00Z">
                    <w:rPr>
                      <w:b/>
                      <w:bCs/>
                      <w:sz w:val="28"/>
                      <w:szCs w:val="28"/>
                    </w:rPr>
                  </w:rPrChange>
                </w:rPr>
                <w:t>×</w:t>
              </w:r>
            </w:ins>
          </w:p>
        </w:tc>
        <w:tc>
          <w:tcPr>
            <w:tcW w:w="0" w:type="auto"/>
            <w:tcPrChange w:id="4265" w:author="Cristian Sbrolli" w:date="2021-01-04T00:28:00Z">
              <w:tcPr>
                <w:tcW w:w="1248" w:type="dxa"/>
                <w:gridSpan w:val="3"/>
              </w:tcPr>
            </w:tcPrChange>
          </w:tcPr>
          <w:p w14:paraId="489ECCB9" w14:textId="77777777" w:rsidR="00C86CCE" w:rsidRPr="00801F40" w:rsidRDefault="00C86CCE">
            <w:pPr>
              <w:jc w:val="center"/>
              <w:rPr>
                <w:ins w:id="4266" w:author="Cristian Sbrolli" w:date="2021-01-04T00:03:00Z"/>
                <w:sz w:val="28"/>
                <w:szCs w:val="28"/>
                <w:rPrChange w:id="4267" w:author="Etion Pinari" w:date="2021-01-06T12:27:00Z">
                  <w:rPr>
                    <w:ins w:id="4268" w:author="Cristian Sbrolli" w:date="2021-01-04T00:03:00Z"/>
                  </w:rPr>
                </w:rPrChange>
              </w:rPr>
              <w:pPrChange w:id="4269" w:author="Cristian Sbrolli" w:date="2021-01-04T00:14:00Z">
                <w:pPr>
                  <w:framePr w:hSpace="180" w:wrap="around" w:vAnchor="text" w:hAnchor="margin" w:y="66"/>
                </w:pPr>
              </w:pPrChange>
            </w:pPr>
          </w:p>
        </w:tc>
        <w:tc>
          <w:tcPr>
            <w:tcW w:w="0" w:type="auto"/>
            <w:tcPrChange w:id="4270" w:author="Cristian Sbrolli" w:date="2021-01-04T00:28:00Z">
              <w:tcPr>
                <w:tcW w:w="861" w:type="dxa"/>
                <w:gridSpan w:val="2"/>
              </w:tcPr>
            </w:tcPrChange>
          </w:tcPr>
          <w:p w14:paraId="12C0FC44" w14:textId="77777777" w:rsidR="00C86CCE" w:rsidRPr="00801F40" w:rsidRDefault="00C86CCE">
            <w:pPr>
              <w:jc w:val="center"/>
              <w:rPr>
                <w:ins w:id="4271" w:author="Cristian Sbrolli" w:date="2021-01-04T00:10:00Z"/>
                <w:sz w:val="28"/>
                <w:szCs w:val="28"/>
                <w:rPrChange w:id="4272" w:author="Etion Pinari" w:date="2021-01-06T12:27:00Z">
                  <w:rPr>
                    <w:ins w:id="4273" w:author="Cristian Sbrolli" w:date="2021-01-04T00:10:00Z"/>
                  </w:rPr>
                </w:rPrChange>
              </w:rPr>
              <w:pPrChange w:id="4274" w:author="Cristian Sbrolli" w:date="2021-01-04T00:14:00Z">
                <w:pPr>
                  <w:framePr w:hSpace="180" w:wrap="around" w:vAnchor="text" w:hAnchor="margin" w:y="66"/>
                </w:pPr>
              </w:pPrChange>
            </w:pPr>
          </w:p>
        </w:tc>
        <w:tc>
          <w:tcPr>
            <w:tcW w:w="0" w:type="auto"/>
            <w:tcPrChange w:id="4275" w:author="Cristian Sbrolli" w:date="2021-01-04T00:28:00Z">
              <w:tcPr>
                <w:tcW w:w="834" w:type="dxa"/>
                <w:gridSpan w:val="3"/>
              </w:tcPr>
            </w:tcPrChange>
          </w:tcPr>
          <w:p w14:paraId="0F20B292" w14:textId="3DCD9459" w:rsidR="00C86CCE" w:rsidRPr="00801F40" w:rsidRDefault="00C86CCE">
            <w:pPr>
              <w:jc w:val="center"/>
              <w:rPr>
                <w:ins w:id="4276" w:author="Cristian Sbrolli" w:date="2021-01-04T00:03:00Z"/>
                <w:sz w:val="28"/>
                <w:szCs w:val="28"/>
                <w:rPrChange w:id="4277" w:author="Etion Pinari" w:date="2021-01-06T12:27:00Z">
                  <w:rPr>
                    <w:ins w:id="4278" w:author="Cristian Sbrolli" w:date="2021-01-04T00:03:00Z"/>
                  </w:rPr>
                </w:rPrChange>
              </w:rPr>
              <w:pPrChange w:id="4279" w:author="Cristian Sbrolli" w:date="2021-01-04T00:14:00Z">
                <w:pPr>
                  <w:framePr w:hSpace="180" w:wrap="around" w:vAnchor="text" w:hAnchor="margin" w:y="66"/>
                </w:pPr>
              </w:pPrChange>
            </w:pPr>
          </w:p>
        </w:tc>
        <w:tc>
          <w:tcPr>
            <w:tcW w:w="0" w:type="auto"/>
            <w:tcPrChange w:id="4280" w:author="Cristian Sbrolli" w:date="2021-01-04T00:28:00Z">
              <w:tcPr>
                <w:tcW w:w="845" w:type="dxa"/>
                <w:gridSpan w:val="2"/>
              </w:tcPr>
            </w:tcPrChange>
          </w:tcPr>
          <w:p w14:paraId="746F4AF3" w14:textId="77777777" w:rsidR="00C86CCE" w:rsidRPr="00801F40" w:rsidRDefault="00C86CCE">
            <w:pPr>
              <w:jc w:val="center"/>
              <w:rPr>
                <w:ins w:id="4281" w:author="Cristian Sbrolli" w:date="2021-01-04T00:03:00Z"/>
                <w:sz w:val="28"/>
                <w:szCs w:val="28"/>
                <w:rPrChange w:id="4282" w:author="Etion Pinari" w:date="2021-01-06T12:27:00Z">
                  <w:rPr>
                    <w:ins w:id="4283" w:author="Cristian Sbrolli" w:date="2021-01-04T00:03:00Z"/>
                  </w:rPr>
                </w:rPrChange>
              </w:rPr>
              <w:pPrChange w:id="4284" w:author="Cristian Sbrolli" w:date="2021-01-04T00:14:00Z">
                <w:pPr>
                  <w:framePr w:hSpace="180" w:wrap="around" w:vAnchor="text" w:hAnchor="margin" w:y="66"/>
                </w:pPr>
              </w:pPrChange>
            </w:pPr>
          </w:p>
        </w:tc>
        <w:tc>
          <w:tcPr>
            <w:tcW w:w="0" w:type="auto"/>
            <w:tcPrChange w:id="4285" w:author="Cristian Sbrolli" w:date="2021-01-04T00:28:00Z">
              <w:tcPr>
                <w:tcW w:w="884" w:type="dxa"/>
                <w:gridSpan w:val="2"/>
              </w:tcPr>
            </w:tcPrChange>
          </w:tcPr>
          <w:p w14:paraId="6C9B4A28" w14:textId="77777777" w:rsidR="00C86CCE" w:rsidRPr="00801F40" w:rsidRDefault="00C86CCE">
            <w:pPr>
              <w:jc w:val="center"/>
              <w:rPr>
                <w:ins w:id="4286" w:author="Cristian Sbrolli" w:date="2021-01-04T00:03:00Z"/>
                <w:sz w:val="28"/>
                <w:szCs w:val="28"/>
                <w:rPrChange w:id="4287" w:author="Etion Pinari" w:date="2021-01-06T12:27:00Z">
                  <w:rPr>
                    <w:ins w:id="4288" w:author="Cristian Sbrolli" w:date="2021-01-04T00:03:00Z"/>
                  </w:rPr>
                </w:rPrChange>
              </w:rPr>
              <w:pPrChange w:id="4289" w:author="Cristian Sbrolli" w:date="2021-01-04T00:14:00Z">
                <w:pPr>
                  <w:framePr w:hSpace="180" w:wrap="around" w:vAnchor="text" w:hAnchor="margin" w:y="66"/>
                </w:pPr>
              </w:pPrChange>
            </w:pPr>
          </w:p>
        </w:tc>
        <w:tc>
          <w:tcPr>
            <w:tcW w:w="0" w:type="auto"/>
            <w:tcPrChange w:id="4290" w:author="Cristian Sbrolli" w:date="2021-01-04T00:28:00Z">
              <w:tcPr>
                <w:tcW w:w="849" w:type="dxa"/>
              </w:tcPr>
            </w:tcPrChange>
          </w:tcPr>
          <w:p w14:paraId="1C78C05E" w14:textId="77777777" w:rsidR="00C86CCE" w:rsidRPr="00801F40" w:rsidRDefault="00C86CCE">
            <w:pPr>
              <w:jc w:val="center"/>
              <w:rPr>
                <w:ins w:id="4291" w:author="Cristian Sbrolli" w:date="2021-01-04T00:03:00Z"/>
                <w:sz w:val="28"/>
                <w:szCs w:val="28"/>
                <w:rPrChange w:id="4292" w:author="Etion Pinari" w:date="2021-01-06T12:27:00Z">
                  <w:rPr>
                    <w:ins w:id="4293" w:author="Cristian Sbrolli" w:date="2021-01-04T00:03:00Z"/>
                  </w:rPr>
                </w:rPrChange>
              </w:rPr>
              <w:pPrChange w:id="4294" w:author="Cristian Sbrolli" w:date="2021-01-04T00:14:00Z">
                <w:pPr>
                  <w:framePr w:hSpace="180" w:wrap="around" w:vAnchor="text" w:hAnchor="margin" w:y="66"/>
                </w:pPr>
              </w:pPrChange>
            </w:pPr>
          </w:p>
        </w:tc>
        <w:tc>
          <w:tcPr>
            <w:tcW w:w="0" w:type="auto"/>
            <w:tcPrChange w:id="4295" w:author="Cristian Sbrolli" w:date="2021-01-04T00:28:00Z">
              <w:tcPr>
                <w:tcW w:w="841" w:type="dxa"/>
              </w:tcPr>
            </w:tcPrChange>
          </w:tcPr>
          <w:p w14:paraId="5F7895E9" w14:textId="77777777" w:rsidR="00C86CCE" w:rsidRPr="00801F40" w:rsidRDefault="00C86CCE">
            <w:pPr>
              <w:jc w:val="center"/>
              <w:rPr>
                <w:ins w:id="4296" w:author="Cristian Sbrolli" w:date="2021-01-04T00:03:00Z"/>
                <w:sz w:val="28"/>
                <w:szCs w:val="28"/>
                <w:rPrChange w:id="4297" w:author="Etion Pinari" w:date="2021-01-06T12:27:00Z">
                  <w:rPr>
                    <w:ins w:id="4298" w:author="Cristian Sbrolli" w:date="2021-01-04T00:03:00Z"/>
                  </w:rPr>
                </w:rPrChange>
              </w:rPr>
              <w:pPrChange w:id="4299" w:author="Cristian Sbrolli" w:date="2021-01-04T00:14:00Z">
                <w:pPr>
                  <w:framePr w:hSpace="180" w:wrap="around" w:vAnchor="text" w:hAnchor="margin" w:y="66"/>
                </w:pPr>
              </w:pPrChange>
            </w:pPr>
          </w:p>
        </w:tc>
      </w:tr>
      <w:tr w:rsidR="00E84E6D" w:rsidRPr="00801F40" w14:paraId="0DCD93DE" w14:textId="77777777" w:rsidTr="00E84E6D">
        <w:tblPrEx>
          <w:tblPrExChange w:id="4300" w:author="Cristian Sbrolli" w:date="2021-01-04T00:28:00Z">
            <w:tblPrEx>
              <w:tblLayout w:type="fixed"/>
            </w:tblPrEx>
          </w:tblPrExChange>
        </w:tblPrEx>
        <w:trPr>
          <w:ins w:id="4301" w:author="Cristian Sbrolli" w:date="2021-01-04T00:03:00Z"/>
        </w:trPr>
        <w:tc>
          <w:tcPr>
            <w:tcW w:w="0" w:type="auto"/>
            <w:shd w:val="clear" w:color="auto" w:fill="F4B083" w:themeFill="accent2" w:themeFillTint="99"/>
            <w:tcPrChange w:id="4302" w:author="Cristian Sbrolli" w:date="2021-01-04T00:28:00Z">
              <w:tcPr>
                <w:tcW w:w="1463" w:type="dxa"/>
                <w:gridSpan w:val="2"/>
              </w:tcPr>
            </w:tcPrChange>
          </w:tcPr>
          <w:p w14:paraId="1B3828DD" w14:textId="34507CC3" w:rsidR="00C86CCE" w:rsidRPr="00801F40" w:rsidRDefault="00C86CCE">
            <w:pPr>
              <w:jc w:val="center"/>
              <w:rPr>
                <w:ins w:id="4303" w:author="Cristian Sbrolli" w:date="2021-01-04T00:03:00Z"/>
                <w:sz w:val="28"/>
                <w:szCs w:val="28"/>
                <w:rPrChange w:id="4304" w:author="Etion Pinari" w:date="2021-01-06T12:27:00Z">
                  <w:rPr>
                    <w:ins w:id="4305" w:author="Cristian Sbrolli" w:date="2021-01-04T00:03:00Z"/>
                  </w:rPr>
                </w:rPrChange>
              </w:rPr>
              <w:pPrChange w:id="4306" w:author="Cristian Sbrolli" w:date="2021-01-04T00:14:00Z">
                <w:pPr>
                  <w:framePr w:hSpace="180" w:wrap="around" w:vAnchor="text" w:hAnchor="margin" w:y="66"/>
                </w:pPr>
              </w:pPrChange>
            </w:pPr>
            <w:ins w:id="4307" w:author="Cristian Sbrolli" w:date="2021-01-04T00:07:00Z">
              <w:r w:rsidRPr="00801F40">
                <w:rPr>
                  <w:sz w:val="28"/>
                  <w:szCs w:val="28"/>
                  <w:rPrChange w:id="4308" w:author="Etion Pinari" w:date="2021-01-06T12:27:00Z">
                    <w:rPr/>
                  </w:rPrChange>
                </w:rPr>
                <w:t>R24</w:t>
              </w:r>
            </w:ins>
          </w:p>
        </w:tc>
        <w:tc>
          <w:tcPr>
            <w:tcW w:w="0" w:type="auto"/>
            <w:tcPrChange w:id="4309" w:author="Cristian Sbrolli" w:date="2021-01-04T00:28:00Z">
              <w:tcPr>
                <w:tcW w:w="958" w:type="dxa"/>
                <w:gridSpan w:val="2"/>
              </w:tcPr>
            </w:tcPrChange>
          </w:tcPr>
          <w:p w14:paraId="6AD04CFA" w14:textId="6A4511A1" w:rsidR="00C86CCE" w:rsidRPr="00801F40" w:rsidRDefault="00D53EA4">
            <w:pPr>
              <w:jc w:val="center"/>
              <w:rPr>
                <w:ins w:id="4310" w:author="Cristian Sbrolli" w:date="2021-01-04T00:03:00Z"/>
                <w:sz w:val="28"/>
                <w:szCs w:val="28"/>
                <w:rPrChange w:id="4311" w:author="Etion Pinari" w:date="2021-01-06T12:27:00Z">
                  <w:rPr>
                    <w:ins w:id="4312" w:author="Cristian Sbrolli" w:date="2021-01-04T00:03:00Z"/>
                  </w:rPr>
                </w:rPrChange>
              </w:rPr>
              <w:pPrChange w:id="4313" w:author="Cristian Sbrolli" w:date="2021-01-04T00:14:00Z">
                <w:pPr>
                  <w:framePr w:hSpace="180" w:wrap="around" w:vAnchor="text" w:hAnchor="margin" w:y="66"/>
                </w:pPr>
              </w:pPrChange>
            </w:pPr>
            <w:ins w:id="4314" w:author="Cristian Sbrolli" w:date="2021-01-04T00:22:00Z">
              <w:r w:rsidRPr="00801F40">
                <w:rPr>
                  <w:b/>
                  <w:bCs/>
                  <w:sz w:val="28"/>
                  <w:szCs w:val="28"/>
                  <w:rPrChange w:id="4315" w:author="Etion Pinari" w:date="2021-01-06T12:27:00Z">
                    <w:rPr>
                      <w:b/>
                      <w:bCs/>
                      <w:sz w:val="28"/>
                      <w:szCs w:val="28"/>
                    </w:rPr>
                  </w:rPrChange>
                </w:rPr>
                <w:t>×</w:t>
              </w:r>
            </w:ins>
          </w:p>
        </w:tc>
        <w:tc>
          <w:tcPr>
            <w:tcW w:w="0" w:type="auto"/>
            <w:tcPrChange w:id="4316" w:author="Cristian Sbrolli" w:date="2021-01-04T00:28:00Z">
              <w:tcPr>
                <w:tcW w:w="845" w:type="dxa"/>
                <w:gridSpan w:val="2"/>
              </w:tcPr>
            </w:tcPrChange>
          </w:tcPr>
          <w:p w14:paraId="542602D6" w14:textId="76C22FDE" w:rsidR="00C86CCE" w:rsidRPr="00801F40" w:rsidRDefault="00D53EA4">
            <w:pPr>
              <w:jc w:val="center"/>
              <w:rPr>
                <w:ins w:id="4317" w:author="Cristian Sbrolli" w:date="2021-01-04T00:03:00Z"/>
                <w:sz w:val="28"/>
                <w:szCs w:val="28"/>
                <w:rPrChange w:id="4318" w:author="Etion Pinari" w:date="2021-01-06T12:27:00Z">
                  <w:rPr>
                    <w:ins w:id="4319" w:author="Cristian Sbrolli" w:date="2021-01-04T00:03:00Z"/>
                  </w:rPr>
                </w:rPrChange>
              </w:rPr>
              <w:pPrChange w:id="4320" w:author="Cristian Sbrolli" w:date="2021-01-04T00:14:00Z">
                <w:pPr>
                  <w:framePr w:hSpace="180" w:wrap="around" w:vAnchor="text" w:hAnchor="margin" w:y="66"/>
                </w:pPr>
              </w:pPrChange>
            </w:pPr>
            <w:ins w:id="4321" w:author="Cristian Sbrolli" w:date="2021-01-04T00:22:00Z">
              <w:r w:rsidRPr="00801F40">
                <w:rPr>
                  <w:b/>
                  <w:bCs/>
                  <w:sz w:val="28"/>
                  <w:szCs w:val="28"/>
                  <w:rPrChange w:id="4322" w:author="Etion Pinari" w:date="2021-01-06T12:27:00Z">
                    <w:rPr>
                      <w:b/>
                      <w:bCs/>
                      <w:sz w:val="28"/>
                      <w:szCs w:val="28"/>
                    </w:rPr>
                  </w:rPrChange>
                </w:rPr>
                <w:t>×</w:t>
              </w:r>
            </w:ins>
          </w:p>
        </w:tc>
        <w:tc>
          <w:tcPr>
            <w:tcW w:w="0" w:type="auto"/>
            <w:tcPrChange w:id="4323" w:author="Cristian Sbrolli" w:date="2021-01-04T00:28:00Z">
              <w:tcPr>
                <w:tcW w:w="1248" w:type="dxa"/>
                <w:gridSpan w:val="3"/>
              </w:tcPr>
            </w:tcPrChange>
          </w:tcPr>
          <w:p w14:paraId="5147BADC" w14:textId="77777777" w:rsidR="00C86CCE" w:rsidRPr="00801F40" w:rsidRDefault="00C86CCE">
            <w:pPr>
              <w:jc w:val="center"/>
              <w:rPr>
                <w:ins w:id="4324" w:author="Cristian Sbrolli" w:date="2021-01-04T00:03:00Z"/>
                <w:sz w:val="28"/>
                <w:szCs w:val="28"/>
                <w:rPrChange w:id="4325" w:author="Etion Pinari" w:date="2021-01-06T12:27:00Z">
                  <w:rPr>
                    <w:ins w:id="4326" w:author="Cristian Sbrolli" w:date="2021-01-04T00:03:00Z"/>
                  </w:rPr>
                </w:rPrChange>
              </w:rPr>
              <w:pPrChange w:id="4327" w:author="Cristian Sbrolli" w:date="2021-01-04T00:14:00Z">
                <w:pPr>
                  <w:framePr w:hSpace="180" w:wrap="around" w:vAnchor="text" w:hAnchor="margin" w:y="66"/>
                </w:pPr>
              </w:pPrChange>
            </w:pPr>
          </w:p>
        </w:tc>
        <w:tc>
          <w:tcPr>
            <w:tcW w:w="0" w:type="auto"/>
            <w:tcPrChange w:id="4328" w:author="Cristian Sbrolli" w:date="2021-01-04T00:28:00Z">
              <w:tcPr>
                <w:tcW w:w="861" w:type="dxa"/>
                <w:gridSpan w:val="2"/>
              </w:tcPr>
            </w:tcPrChange>
          </w:tcPr>
          <w:p w14:paraId="12216B9E" w14:textId="77777777" w:rsidR="00C86CCE" w:rsidRPr="00801F40" w:rsidRDefault="00C86CCE">
            <w:pPr>
              <w:jc w:val="center"/>
              <w:rPr>
                <w:ins w:id="4329" w:author="Cristian Sbrolli" w:date="2021-01-04T00:10:00Z"/>
                <w:sz w:val="28"/>
                <w:szCs w:val="28"/>
                <w:rPrChange w:id="4330" w:author="Etion Pinari" w:date="2021-01-06T12:27:00Z">
                  <w:rPr>
                    <w:ins w:id="4331" w:author="Cristian Sbrolli" w:date="2021-01-04T00:10:00Z"/>
                  </w:rPr>
                </w:rPrChange>
              </w:rPr>
              <w:pPrChange w:id="4332" w:author="Cristian Sbrolli" w:date="2021-01-04T00:14:00Z">
                <w:pPr>
                  <w:framePr w:hSpace="180" w:wrap="around" w:vAnchor="text" w:hAnchor="margin" w:y="66"/>
                </w:pPr>
              </w:pPrChange>
            </w:pPr>
          </w:p>
        </w:tc>
        <w:tc>
          <w:tcPr>
            <w:tcW w:w="0" w:type="auto"/>
            <w:tcPrChange w:id="4333" w:author="Cristian Sbrolli" w:date="2021-01-04T00:28:00Z">
              <w:tcPr>
                <w:tcW w:w="834" w:type="dxa"/>
                <w:gridSpan w:val="3"/>
              </w:tcPr>
            </w:tcPrChange>
          </w:tcPr>
          <w:p w14:paraId="47D87212" w14:textId="109A7FB1" w:rsidR="00C86CCE" w:rsidRPr="00801F40" w:rsidRDefault="00C86CCE">
            <w:pPr>
              <w:jc w:val="center"/>
              <w:rPr>
                <w:ins w:id="4334" w:author="Cristian Sbrolli" w:date="2021-01-04T00:03:00Z"/>
                <w:sz w:val="28"/>
                <w:szCs w:val="28"/>
                <w:rPrChange w:id="4335" w:author="Etion Pinari" w:date="2021-01-06T12:27:00Z">
                  <w:rPr>
                    <w:ins w:id="4336" w:author="Cristian Sbrolli" w:date="2021-01-04T00:03:00Z"/>
                  </w:rPr>
                </w:rPrChange>
              </w:rPr>
              <w:pPrChange w:id="4337" w:author="Cristian Sbrolli" w:date="2021-01-04T00:14:00Z">
                <w:pPr>
                  <w:framePr w:hSpace="180" w:wrap="around" w:vAnchor="text" w:hAnchor="margin" w:y="66"/>
                </w:pPr>
              </w:pPrChange>
            </w:pPr>
          </w:p>
        </w:tc>
        <w:tc>
          <w:tcPr>
            <w:tcW w:w="0" w:type="auto"/>
            <w:tcPrChange w:id="4338" w:author="Cristian Sbrolli" w:date="2021-01-04T00:28:00Z">
              <w:tcPr>
                <w:tcW w:w="845" w:type="dxa"/>
                <w:gridSpan w:val="2"/>
              </w:tcPr>
            </w:tcPrChange>
          </w:tcPr>
          <w:p w14:paraId="559D08CF" w14:textId="77777777" w:rsidR="00C86CCE" w:rsidRPr="00801F40" w:rsidRDefault="00C86CCE">
            <w:pPr>
              <w:jc w:val="center"/>
              <w:rPr>
                <w:ins w:id="4339" w:author="Cristian Sbrolli" w:date="2021-01-04T00:03:00Z"/>
                <w:sz w:val="28"/>
                <w:szCs w:val="28"/>
                <w:rPrChange w:id="4340" w:author="Etion Pinari" w:date="2021-01-06T12:27:00Z">
                  <w:rPr>
                    <w:ins w:id="4341" w:author="Cristian Sbrolli" w:date="2021-01-04T00:03:00Z"/>
                  </w:rPr>
                </w:rPrChange>
              </w:rPr>
              <w:pPrChange w:id="4342" w:author="Cristian Sbrolli" w:date="2021-01-04T00:14:00Z">
                <w:pPr>
                  <w:framePr w:hSpace="180" w:wrap="around" w:vAnchor="text" w:hAnchor="margin" w:y="66"/>
                </w:pPr>
              </w:pPrChange>
            </w:pPr>
          </w:p>
        </w:tc>
        <w:tc>
          <w:tcPr>
            <w:tcW w:w="0" w:type="auto"/>
            <w:tcPrChange w:id="4343" w:author="Cristian Sbrolli" w:date="2021-01-04T00:28:00Z">
              <w:tcPr>
                <w:tcW w:w="884" w:type="dxa"/>
                <w:gridSpan w:val="2"/>
              </w:tcPr>
            </w:tcPrChange>
          </w:tcPr>
          <w:p w14:paraId="0467D91A" w14:textId="77777777" w:rsidR="00C86CCE" w:rsidRPr="00801F40" w:rsidRDefault="00C86CCE">
            <w:pPr>
              <w:jc w:val="center"/>
              <w:rPr>
                <w:ins w:id="4344" w:author="Cristian Sbrolli" w:date="2021-01-04T00:03:00Z"/>
                <w:sz w:val="28"/>
                <w:szCs w:val="28"/>
                <w:rPrChange w:id="4345" w:author="Etion Pinari" w:date="2021-01-06T12:27:00Z">
                  <w:rPr>
                    <w:ins w:id="4346" w:author="Cristian Sbrolli" w:date="2021-01-04T00:03:00Z"/>
                  </w:rPr>
                </w:rPrChange>
              </w:rPr>
              <w:pPrChange w:id="4347" w:author="Cristian Sbrolli" w:date="2021-01-04T00:14:00Z">
                <w:pPr>
                  <w:framePr w:hSpace="180" w:wrap="around" w:vAnchor="text" w:hAnchor="margin" w:y="66"/>
                </w:pPr>
              </w:pPrChange>
            </w:pPr>
          </w:p>
        </w:tc>
        <w:tc>
          <w:tcPr>
            <w:tcW w:w="0" w:type="auto"/>
            <w:tcPrChange w:id="4348" w:author="Cristian Sbrolli" w:date="2021-01-04T00:28:00Z">
              <w:tcPr>
                <w:tcW w:w="849" w:type="dxa"/>
              </w:tcPr>
            </w:tcPrChange>
          </w:tcPr>
          <w:p w14:paraId="1F005D24" w14:textId="77777777" w:rsidR="00C86CCE" w:rsidRPr="00801F40" w:rsidRDefault="00C86CCE">
            <w:pPr>
              <w:jc w:val="center"/>
              <w:rPr>
                <w:ins w:id="4349" w:author="Cristian Sbrolli" w:date="2021-01-04T00:03:00Z"/>
                <w:sz w:val="28"/>
                <w:szCs w:val="28"/>
                <w:rPrChange w:id="4350" w:author="Etion Pinari" w:date="2021-01-06T12:27:00Z">
                  <w:rPr>
                    <w:ins w:id="4351" w:author="Cristian Sbrolli" w:date="2021-01-04T00:03:00Z"/>
                  </w:rPr>
                </w:rPrChange>
              </w:rPr>
              <w:pPrChange w:id="4352" w:author="Cristian Sbrolli" w:date="2021-01-04T00:14:00Z">
                <w:pPr>
                  <w:framePr w:hSpace="180" w:wrap="around" w:vAnchor="text" w:hAnchor="margin" w:y="66"/>
                </w:pPr>
              </w:pPrChange>
            </w:pPr>
          </w:p>
        </w:tc>
        <w:tc>
          <w:tcPr>
            <w:tcW w:w="0" w:type="auto"/>
            <w:tcPrChange w:id="4353" w:author="Cristian Sbrolli" w:date="2021-01-04T00:28:00Z">
              <w:tcPr>
                <w:tcW w:w="841" w:type="dxa"/>
              </w:tcPr>
            </w:tcPrChange>
          </w:tcPr>
          <w:p w14:paraId="6C01E55F" w14:textId="77777777" w:rsidR="00C86CCE" w:rsidRPr="00801F40" w:rsidRDefault="00C86CCE">
            <w:pPr>
              <w:jc w:val="center"/>
              <w:rPr>
                <w:ins w:id="4354" w:author="Cristian Sbrolli" w:date="2021-01-04T00:03:00Z"/>
                <w:sz w:val="28"/>
                <w:szCs w:val="28"/>
                <w:rPrChange w:id="4355" w:author="Etion Pinari" w:date="2021-01-06T12:27:00Z">
                  <w:rPr>
                    <w:ins w:id="4356" w:author="Cristian Sbrolli" w:date="2021-01-04T00:03:00Z"/>
                  </w:rPr>
                </w:rPrChange>
              </w:rPr>
              <w:pPrChange w:id="4357" w:author="Cristian Sbrolli" w:date="2021-01-04T00:14:00Z">
                <w:pPr>
                  <w:framePr w:hSpace="180" w:wrap="around" w:vAnchor="text" w:hAnchor="margin" w:y="66"/>
                </w:pPr>
              </w:pPrChange>
            </w:pPr>
          </w:p>
        </w:tc>
      </w:tr>
      <w:tr w:rsidR="00E84E6D" w:rsidRPr="00801F40" w14:paraId="3CD5CEED" w14:textId="77777777" w:rsidTr="00E84E6D">
        <w:tblPrEx>
          <w:tblPrExChange w:id="4358" w:author="Cristian Sbrolli" w:date="2021-01-04T00:28:00Z">
            <w:tblPrEx>
              <w:tblLayout w:type="fixed"/>
            </w:tblPrEx>
          </w:tblPrExChange>
        </w:tblPrEx>
        <w:trPr>
          <w:ins w:id="4359" w:author="Cristian Sbrolli" w:date="2021-01-04T00:03:00Z"/>
        </w:trPr>
        <w:tc>
          <w:tcPr>
            <w:tcW w:w="0" w:type="auto"/>
            <w:shd w:val="clear" w:color="auto" w:fill="F4B083" w:themeFill="accent2" w:themeFillTint="99"/>
            <w:tcPrChange w:id="4360" w:author="Cristian Sbrolli" w:date="2021-01-04T00:28:00Z">
              <w:tcPr>
                <w:tcW w:w="1463" w:type="dxa"/>
                <w:gridSpan w:val="2"/>
              </w:tcPr>
            </w:tcPrChange>
          </w:tcPr>
          <w:p w14:paraId="77FAF6E6" w14:textId="364E5ABB" w:rsidR="00C86CCE" w:rsidRPr="00801F40" w:rsidRDefault="00C86CCE">
            <w:pPr>
              <w:jc w:val="center"/>
              <w:rPr>
                <w:ins w:id="4361" w:author="Cristian Sbrolli" w:date="2021-01-04T00:03:00Z"/>
                <w:sz w:val="28"/>
                <w:szCs w:val="28"/>
                <w:rPrChange w:id="4362" w:author="Etion Pinari" w:date="2021-01-06T12:27:00Z">
                  <w:rPr>
                    <w:ins w:id="4363" w:author="Cristian Sbrolli" w:date="2021-01-04T00:03:00Z"/>
                  </w:rPr>
                </w:rPrChange>
              </w:rPr>
              <w:pPrChange w:id="4364" w:author="Cristian Sbrolli" w:date="2021-01-04T00:14:00Z">
                <w:pPr>
                  <w:framePr w:hSpace="180" w:wrap="around" w:vAnchor="text" w:hAnchor="margin" w:y="66"/>
                </w:pPr>
              </w:pPrChange>
            </w:pPr>
            <w:ins w:id="4365" w:author="Cristian Sbrolli" w:date="2021-01-04T00:07:00Z">
              <w:r w:rsidRPr="00801F40">
                <w:rPr>
                  <w:sz w:val="28"/>
                  <w:szCs w:val="28"/>
                  <w:rPrChange w:id="4366" w:author="Etion Pinari" w:date="2021-01-06T12:27:00Z">
                    <w:rPr/>
                  </w:rPrChange>
                </w:rPr>
                <w:t>R25</w:t>
              </w:r>
            </w:ins>
          </w:p>
        </w:tc>
        <w:tc>
          <w:tcPr>
            <w:tcW w:w="0" w:type="auto"/>
            <w:tcPrChange w:id="4367" w:author="Cristian Sbrolli" w:date="2021-01-04T00:28:00Z">
              <w:tcPr>
                <w:tcW w:w="958" w:type="dxa"/>
                <w:gridSpan w:val="2"/>
              </w:tcPr>
            </w:tcPrChange>
          </w:tcPr>
          <w:p w14:paraId="22AE6D96" w14:textId="4CEFC57E" w:rsidR="00C86CCE" w:rsidRPr="00801F40" w:rsidRDefault="00D53EA4">
            <w:pPr>
              <w:jc w:val="center"/>
              <w:rPr>
                <w:ins w:id="4368" w:author="Cristian Sbrolli" w:date="2021-01-04T00:03:00Z"/>
                <w:sz w:val="28"/>
                <w:szCs w:val="28"/>
                <w:rPrChange w:id="4369" w:author="Etion Pinari" w:date="2021-01-06T12:27:00Z">
                  <w:rPr>
                    <w:ins w:id="4370" w:author="Cristian Sbrolli" w:date="2021-01-04T00:03:00Z"/>
                  </w:rPr>
                </w:rPrChange>
              </w:rPr>
              <w:pPrChange w:id="4371" w:author="Cristian Sbrolli" w:date="2021-01-04T00:14:00Z">
                <w:pPr>
                  <w:framePr w:hSpace="180" w:wrap="around" w:vAnchor="text" w:hAnchor="margin" w:y="66"/>
                </w:pPr>
              </w:pPrChange>
            </w:pPr>
            <w:ins w:id="4372" w:author="Cristian Sbrolli" w:date="2021-01-04T00:23:00Z">
              <w:r w:rsidRPr="00801F40">
                <w:rPr>
                  <w:b/>
                  <w:bCs/>
                  <w:sz w:val="28"/>
                  <w:szCs w:val="28"/>
                  <w:rPrChange w:id="4373" w:author="Etion Pinari" w:date="2021-01-06T12:27:00Z">
                    <w:rPr>
                      <w:b/>
                      <w:bCs/>
                      <w:sz w:val="28"/>
                      <w:szCs w:val="28"/>
                    </w:rPr>
                  </w:rPrChange>
                </w:rPr>
                <w:t>×</w:t>
              </w:r>
            </w:ins>
          </w:p>
        </w:tc>
        <w:tc>
          <w:tcPr>
            <w:tcW w:w="0" w:type="auto"/>
            <w:tcPrChange w:id="4374" w:author="Cristian Sbrolli" w:date="2021-01-04T00:28:00Z">
              <w:tcPr>
                <w:tcW w:w="845" w:type="dxa"/>
                <w:gridSpan w:val="2"/>
              </w:tcPr>
            </w:tcPrChange>
          </w:tcPr>
          <w:p w14:paraId="18AEE757" w14:textId="25785468" w:rsidR="00C86CCE" w:rsidRPr="00801F40" w:rsidRDefault="00D53EA4">
            <w:pPr>
              <w:jc w:val="center"/>
              <w:rPr>
                <w:ins w:id="4375" w:author="Cristian Sbrolli" w:date="2021-01-04T00:03:00Z"/>
                <w:sz w:val="28"/>
                <w:szCs w:val="28"/>
                <w:rPrChange w:id="4376" w:author="Etion Pinari" w:date="2021-01-06T12:27:00Z">
                  <w:rPr>
                    <w:ins w:id="4377" w:author="Cristian Sbrolli" w:date="2021-01-04T00:03:00Z"/>
                  </w:rPr>
                </w:rPrChange>
              </w:rPr>
              <w:pPrChange w:id="4378" w:author="Cristian Sbrolli" w:date="2021-01-04T00:14:00Z">
                <w:pPr>
                  <w:framePr w:hSpace="180" w:wrap="around" w:vAnchor="text" w:hAnchor="margin" w:y="66"/>
                </w:pPr>
              </w:pPrChange>
            </w:pPr>
            <w:ins w:id="4379" w:author="Cristian Sbrolli" w:date="2021-01-04T00:23:00Z">
              <w:r w:rsidRPr="00801F40">
                <w:rPr>
                  <w:b/>
                  <w:bCs/>
                  <w:sz w:val="28"/>
                  <w:szCs w:val="28"/>
                  <w:rPrChange w:id="4380" w:author="Etion Pinari" w:date="2021-01-06T12:27:00Z">
                    <w:rPr>
                      <w:b/>
                      <w:bCs/>
                      <w:sz w:val="28"/>
                      <w:szCs w:val="28"/>
                    </w:rPr>
                  </w:rPrChange>
                </w:rPr>
                <w:t>×</w:t>
              </w:r>
            </w:ins>
          </w:p>
        </w:tc>
        <w:tc>
          <w:tcPr>
            <w:tcW w:w="0" w:type="auto"/>
            <w:tcPrChange w:id="4381" w:author="Cristian Sbrolli" w:date="2021-01-04T00:28:00Z">
              <w:tcPr>
                <w:tcW w:w="1248" w:type="dxa"/>
                <w:gridSpan w:val="3"/>
              </w:tcPr>
            </w:tcPrChange>
          </w:tcPr>
          <w:p w14:paraId="08EDB1E7" w14:textId="77777777" w:rsidR="00C86CCE" w:rsidRPr="00801F40" w:rsidRDefault="00C86CCE">
            <w:pPr>
              <w:jc w:val="center"/>
              <w:rPr>
                <w:ins w:id="4382" w:author="Cristian Sbrolli" w:date="2021-01-04T00:03:00Z"/>
                <w:sz w:val="28"/>
                <w:szCs w:val="28"/>
                <w:rPrChange w:id="4383" w:author="Etion Pinari" w:date="2021-01-06T12:27:00Z">
                  <w:rPr>
                    <w:ins w:id="4384" w:author="Cristian Sbrolli" w:date="2021-01-04T00:03:00Z"/>
                  </w:rPr>
                </w:rPrChange>
              </w:rPr>
              <w:pPrChange w:id="4385" w:author="Cristian Sbrolli" w:date="2021-01-04T00:14:00Z">
                <w:pPr>
                  <w:framePr w:hSpace="180" w:wrap="around" w:vAnchor="text" w:hAnchor="margin" w:y="66"/>
                </w:pPr>
              </w:pPrChange>
            </w:pPr>
          </w:p>
        </w:tc>
        <w:tc>
          <w:tcPr>
            <w:tcW w:w="0" w:type="auto"/>
            <w:tcPrChange w:id="4386" w:author="Cristian Sbrolli" w:date="2021-01-04T00:28:00Z">
              <w:tcPr>
                <w:tcW w:w="861" w:type="dxa"/>
                <w:gridSpan w:val="2"/>
              </w:tcPr>
            </w:tcPrChange>
          </w:tcPr>
          <w:p w14:paraId="19743679" w14:textId="77777777" w:rsidR="00C86CCE" w:rsidRPr="00801F40" w:rsidRDefault="00C86CCE">
            <w:pPr>
              <w:jc w:val="center"/>
              <w:rPr>
                <w:ins w:id="4387" w:author="Cristian Sbrolli" w:date="2021-01-04T00:10:00Z"/>
                <w:sz w:val="28"/>
                <w:szCs w:val="28"/>
                <w:rPrChange w:id="4388" w:author="Etion Pinari" w:date="2021-01-06T12:27:00Z">
                  <w:rPr>
                    <w:ins w:id="4389" w:author="Cristian Sbrolli" w:date="2021-01-04T00:10:00Z"/>
                  </w:rPr>
                </w:rPrChange>
              </w:rPr>
              <w:pPrChange w:id="4390" w:author="Cristian Sbrolli" w:date="2021-01-04T00:14:00Z">
                <w:pPr>
                  <w:framePr w:hSpace="180" w:wrap="around" w:vAnchor="text" w:hAnchor="margin" w:y="66"/>
                </w:pPr>
              </w:pPrChange>
            </w:pPr>
          </w:p>
        </w:tc>
        <w:tc>
          <w:tcPr>
            <w:tcW w:w="0" w:type="auto"/>
            <w:tcPrChange w:id="4391" w:author="Cristian Sbrolli" w:date="2021-01-04T00:28:00Z">
              <w:tcPr>
                <w:tcW w:w="834" w:type="dxa"/>
                <w:gridSpan w:val="3"/>
              </w:tcPr>
            </w:tcPrChange>
          </w:tcPr>
          <w:p w14:paraId="21CE8E5C" w14:textId="272A365C" w:rsidR="00C86CCE" w:rsidRPr="00801F40" w:rsidRDefault="00C86CCE">
            <w:pPr>
              <w:jc w:val="center"/>
              <w:rPr>
                <w:ins w:id="4392" w:author="Cristian Sbrolli" w:date="2021-01-04T00:03:00Z"/>
                <w:sz w:val="28"/>
                <w:szCs w:val="28"/>
                <w:rPrChange w:id="4393" w:author="Etion Pinari" w:date="2021-01-06T12:27:00Z">
                  <w:rPr>
                    <w:ins w:id="4394" w:author="Cristian Sbrolli" w:date="2021-01-04T00:03:00Z"/>
                  </w:rPr>
                </w:rPrChange>
              </w:rPr>
              <w:pPrChange w:id="4395" w:author="Cristian Sbrolli" w:date="2021-01-04T00:14:00Z">
                <w:pPr>
                  <w:framePr w:hSpace="180" w:wrap="around" w:vAnchor="text" w:hAnchor="margin" w:y="66"/>
                </w:pPr>
              </w:pPrChange>
            </w:pPr>
          </w:p>
        </w:tc>
        <w:tc>
          <w:tcPr>
            <w:tcW w:w="0" w:type="auto"/>
            <w:tcPrChange w:id="4396" w:author="Cristian Sbrolli" w:date="2021-01-04T00:28:00Z">
              <w:tcPr>
                <w:tcW w:w="845" w:type="dxa"/>
                <w:gridSpan w:val="2"/>
              </w:tcPr>
            </w:tcPrChange>
          </w:tcPr>
          <w:p w14:paraId="0C38360B" w14:textId="77777777" w:rsidR="00C86CCE" w:rsidRPr="00801F40" w:rsidRDefault="00C86CCE">
            <w:pPr>
              <w:jc w:val="center"/>
              <w:rPr>
                <w:ins w:id="4397" w:author="Cristian Sbrolli" w:date="2021-01-04T00:03:00Z"/>
                <w:sz w:val="28"/>
                <w:szCs w:val="28"/>
                <w:rPrChange w:id="4398" w:author="Etion Pinari" w:date="2021-01-06T12:27:00Z">
                  <w:rPr>
                    <w:ins w:id="4399" w:author="Cristian Sbrolli" w:date="2021-01-04T00:03:00Z"/>
                  </w:rPr>
                </w:rPrChange>
              </w:rPr>
              <w:pPrChange w:id="4400" w:author="Cristian Sbrolli" w:date="2021-01-04T00:14:00Z">
                <w:pPr>
                  <w:framePr w:hSpace="180" w:wrap="around" w:vAnchor="text" w:hAnchor="margin" w:y="66"/>
                </w:pPr>
              </w:pPrChange>
            </w:pPr>
          </w:p>
        </w:tc>
        <w:tc>
          <w:tcPr>
            <w:tcW w:w="0" w:type="auto"/>
            <w:tcPrChange w:id="4401" w:author="Cristian Sbrolli" w:date="2021-01-04T00:28:00Z">
              <w:tcPr>
                <w:tcW w:w="884" w:type="dxa"/>
                <w:gridSpan w:val="2"/>
              </w:tcPr>
            </w:tcPrChange>
          </w:tcPr>
          <w:p w14:paraId="637DF692" w14:textId="77777777" w:rsidR="00C86CCE" w:rsidRPr="00801F40" w:rsidRDefault="00C86CCE">
            <w:pPr>
              <w:jc w:val="center"/>
              <w:rPr>
                <w:ins w:id="4402" w:author="Cristian Sbrolli" w:date="2021-01-04T00:03:00Z"/>
                <w:sz w:val="28"/>
                <w:szCs w:val="28"/>
                <w:rPrChange w:id="4403" w:author="Etion Pinari" w:date="2021-01-06T12:27:00Z">
                  <w:rPr>
                    <w:ins w:id="4404" w:author="Cristian Sbrolli" w:date="2021-01-04T00:03:00Z"/>
                  </w:rPr>
                </w:rPrChange>
              </w:rPr>
              <w:pPrChange w:id="4405" w:author="Cristian Sbrolli" w:date="2021-01-04T00:14:00Z">
                <w:pPr>
                  <w:framePr w:hSpace="180" w:wrap="around" w:vAnchor="text" w:hAnchor="margin" w:y="66"/>
                </w:pPr>
              </w:pPrChange>
            </w:pPr>
          </w:p>
        </w:tc>
        <w:tc>
          <w:tcPr>
            <w:tcW w:w="0" w:type="auto"/>
            <w:tcPrChange w:id="4406" w:author="Cristian Sbrolli" w:date="2021-01-04T00:28:00Z">
              <w:tcPr>
                <w:tcW w:w="849" w:type="dxa"/>
              </w:tcPr>
            </w:tcPrChange>
          </w:tcPr>
          <w:p w14:paraId="7269302E" w14:textId="77777777" w:rsidR="00C86CCE" w:rsidRPr="00801F40" w:rsidRDefault="00C86CCE">
            <w:pPr>
              <w:jc w:val="center"/>
              <w:rPr>
                <w:ins w:id="4407" w:author="Cristian Sbrolli" w:date="2021-01-04T00:03:00Z"/>
                <w:sz w:val="28"/>
                <w:szCs w:val="28"/>
                <w:rPrChange w:id="4408" w:author="Etion Pinari" w:date="2021-01-06T12:27:00Z">
                  <w:rPr>
                    <w:ins w:id="4409" w:author="Cristian Sbrolli" w:date="2021-01-04T00:03:00Z"/>
                  </w:rPr>
                </w:rPrChange>
              </w:rPr>
              <w:pPrChange w:id="4410" w:author="Cristian Sbrolli" w:date="2021-01-04T00:14:00Z">
                <w:pPr>
                  <w:framePr w:hSpace="180" w:wrap="around" w:vAnchor="text" w:hAnchor="margin" w:y="66"/>
                </w:pPr>
              </w:pPrChange>
            </w:pPr>
          </w:p>
        </w:tc>
        <w:tc>
          <w:tcPr>
            <w:tcW w:w="0" w:type="auto"/>
            <w:tcPrChange w:id="4411" w:author="Cristian Sbrolli" w:date="2021-01-04T00:28:00Z">
              <w:tcPr>
                <w:tcW w:w="841" w:type="dxa"/>
              </w:tcPr>
            </w:tcPrChange>
          </w:tcPr>
          <w:p w14:paraId="486A3931" w14:textId="77777777" w:rsidR="00C86CCE" w:rsidRPr="00801F40" w:rsidRDefault="00C86CCE">
            <w:pPr>
              <w:jc w:val="center"/>
              <w:rPr>
                <w:ins w:id="4412" w:author="Cristian Sbrolli" w:date="2021-01-04T00:03:00Z"/>
                <w:sz w:val="28"/>
                <w:szCs w:val="28"/>
                <w:rPrChange w:id="4413" w:author="Etion Pinari" w:date="2021-01-06T12:27:00Z">
                  <w:rPr>
                    <w:ins w:id="4414" w:author="Cristian Sbrolli" w:date="2021-01-04T00:03:00Z"/>
                  </w:rPr>
                </w:rPrChange>
              </w:rPr>
              <w:pPrChange w:id="4415" w:author="Cristian Sbrolli" w:date="2021-01-04T00:14:00Z">
                <w:pPr>
                  <w:framePr w:hSpace="180" w:wrap="around" w:vAnchor="text" w:hAnchor="margin" w:y="66"/>
                </w:pPr>
              </w:pPrChange>
            </w:pPr>
          </w:p>
        </w:tc>
      </w:tr>
      <w:tr w:rsidR="00E84E6D" w:rsidRPr="00801F40" w14:paraId="25DCBB2F" w14:textId="77777777" w:rsidTr="00E84E6D">
        <w:tblPrEx>
          <w:tblPrExChange w:id="4416" w:author="Cristian Sbrolli" w:date="2021-01-04T00:28:00Z">
            <w:tblPrEx>
              <w:tblLayout w:type="fixed"/>
            </w:tblPrEx>
          </w:tblPrExChange>
        </w:tblPrEx>
        <w:trPr>
          <w:ins w:id="4417" w:author="Cristian Sbrolli" w:date="2021-01-04T00:03:00Z"/>
        </w:trPr>
        <w:tc>
          <w:tcPr>
            <w:tcW w:w="0" w:type="auto"/>
            <w:shd w:val="clear" w:color="auto" w:fill="F4B083" w:themeFill="accent2" w:themeFillTint="99"/>
            <w:tcPrChange w:id="4418" w:author="Cristian Sbrolli" w:date="2021-01-04T00:28:00Z">
              <w:tcPr>
                <w:tcW w:w="1463" w:type="dxa"/>
                <w:gridSpan w:val="2"/>
              </w:tcPr>
            </w:tcPrChange>
          </w:tcPr>
          <w:p w14:paraId="0E36B428" w14:textId="3C77B09C" w:rsidR="00C86CCE" w:rsidRPr="00801F40" w:rsidRDefault="00C86CCE">
            <w:pPr>
              <w:jc w:val="center"/>
              <w:rPr>
                <w:ins w:id="4419" w:author="Cristian Sbrolli" w:date="2021-01-04T00:03:00Z"/>
                <w:sz w:val="28"/>
                <w:szCs w:val="28"/>
                <w:rPrChange w:id="4420" w:author="Etion Pinari" w:date="2021-01-06T12:27:00Z">
                  <w:rPr>
                    <w:ins w:id="4421" w:author="Cristian Sbrolli" w:date="2021-01-04T00:03:00Z"/>
                  </w:rPr>
                </w:rPrChange>
              </w:rPr>
              <w:pPrChange w:id="4422" w:author="Cristian Sbrolli" w:date="2021-01-04T00:14:00Z">
                <w:pPr>
                  <w:framePr w:hSpace="180" w:wrap="around" w:vAnchor="text" w:hAnchor="margin" w:y="66"/>
                </w:pPr>
              </w:pPrChange>
            </w:pPr>
            <w:ins w:id="4423" w:author="Cristian Sbrolli" w:date="2021-01-04T00:07:00Z">
              <w:r w:rsidRPr="00801F40">
                <w:rPr>
                  <w:sz w:val="28"/>
                  <w:szCs w:val="28"/>
                  <w:rPrChange w:id="4424" w:author="Etion Pinari" w:date="2021-01-06T12:27:00Z">
                    <w:rPr/>
                  </w:rPrChange>
                </w:rPr>
                <w:t>R26</w:t>
              </w:r>
            </w:ins>
          </w:p>
        </w:tc>
        <w:tc>
          <w:tcPr>
            <w:tcW w:w="0" w:type="auto"/>
            <w:tcPrChange w:id="4425" w:author="Cristian Sbrolli" w:date="2021-01-04T00:28:00Z">
              <w:tcPr>
                <w:tcW w:w="958" w:type="dxa"/>
                <w:gridSpan w:val="2"/>
              </w:tcPr>
            </w:tcPrChange>
          </w:tcPr>
          <w:p w14:paraId="71703309" w14:textId="144AE743" w:rsidR="00C86CCE" w:rsidRPr="00801F40" w:rsidRDefault="00D53EA4">
            <w:pPr>
              <w:jc w:val="center"/>
              <w:rPr>
                <w:ins w:id="4426" w:author="Cristian Sbrolli" w:date="2021-01-04T00:03:00Z"/>
                <w:sz w:val="28"/>
                <w:szCs w:val="28"/>
                <w:rPrChange w:id="4427" w:author="Etion Pinari" w:date="2021-01-06T12:27:00Z">
                  <w:rPr>
                    <w:ins w:id="4428" w:author="Cristian Sbrolli" w:date="2021-01-04T00:03:00Z"/>
                  </w:rPr>
                </w:rPrChange>
              </w:rPr>
              <w:pPrChange w:id="4429" w:author="Cristian Sbrolli" w:date="2021-01-04T00:14:00Z">
                <w:pPr>
                  <w:framePr w:hSpace="180" w:wrap="around" w:vAnchor="text" w:hAnchor="margin" w:y="66"/>
                </w:pPr>
              </w:pPrChange>
            </w:pPr>
            <w:ins w:id="4430" w:author="Cristian Sbrolli" w:date="2021-01-04T00:23:00Z">
              <w:r w:rsidRPr="00801F40">
                <w:rPr>
                  <w:b/>
                  <w:bCs/>
                  <w:sz w:val="28"/>
                  <w:szCs w:val="28"/>
                  <w:rPrChange w:id="4431" w:author="Etion Pinari" w:date="2021-01-06T12:27:00Z">
                    <w:rPr>
                      <w:b/>
                      <w:bCs/>
                      <w:sz w:val="28"/>
                      <w:szCs w:val="28"/>
                    </w:rPr>
                  </w:rPrChange>
                </w:rPr>
                <w:t>×</w:t>
              </w:r>
            </w:ins>
          </w:p>
        </w:tc>
        <w:tc>
          <w:tcPr>
            <w:tcW w:w="0" w:type="auto"/>
            <w:tcPrChange w:id="4432" w:author="Cristian Sbrolli" w:date="2021-01-04T00:28:00Z">
              <w:tcPr>
                <w:tcW w:w="845" w:type="dxa"/>
                <w:gridSpan w:val="2"/>
              </w:tcPr>
            </w:tcPrChange>
          </w:tcPr>
          <w:p w14:paraId="7862D168" w14:textId="1896A1C6" w:rsidR="00C86CCE" w:rsidRPr="00801F40" w:rsidRDefault="00D53EA4">
            <w:pPr>
              <w:jc w:val="center"/>
              <w:rPr>
                <w:ins w:id="4433" w:author="Cristian Sbrolli" w:date="2021-01-04T00:03:00Z"/>
                <w:sz w:val="28"/>
                <w:szCs w:val="28"/>
                <w:rPrChange w:id="4434" w:author="Etion Pinari" w:date="2021-01-06T12:27:00Z">
                  <w:rPr>
                    <w:ins w:id="4435" w:author="Cristian Sbrolli" w:date="2021-01-04T00:03:00Z"/>
                  </w:rPr>
                </w:rPrChange>
              </w:rPr>
              <w:pPrChange w:id="4436" w:author="Cristian Sbrolli" w:date="2021-01-04T00:14:00Z">
                <w:pPr>
                  <w:framePr w:hSpace="180" w:wrap="around" w:vAnchor="text" w:hAnchor="margin" w:y="66"/>
                </w:pPr>
              </w:pPrChange>
            </w:pPr>
            <w:ins w:id="4437" w:author="Cristian Sbrolli" w:date="2021-01-04T00:23:00Z">
              <w:r w:rsidRPr="00801F40">
                <w:rPr>
                  <w:b/>
                  <w:bCs/>
                  <w:sz w:val="28"/>
                  <w:szCs w:val="28"/>
                  <w:rPrChange w:id="4438" w:author="Etion Pinari" w:date="2021-01-06T12:27:00Z">
                    <w:rPr>
                      <w:b/>
                      <w:bCs/>
                      <w:sz w:val="28"/>
                      <w:szCs w:val="28"/>
                    </w:rPr>
                  </w:rPrChange>
                </w:rPr>
                <w:t>×</w:t>
              </w:r>
            </w:ins>
          </w:p>
        </w:tc>
        <w:tc>
          <w:tcPr>
            <w:tcW w:w="0" w:type="auto"/>
            <w:tcPrChange w:id="4439" w:author="Cristian Sbrolli" w:date="2021-01-04T00:28:00Z">
              <w:tcPr>
                <w:tcW w:w="1248" w:type="dxa"/>
                <w:gridSpan w:val="3"/>
              </w:tcPr>
            </w:tcPrChange>
          </w:tcPr>
          <w:p w14:paraId="02088DC7" w14:textId="77777777" w:rsidR="00C86CCE" w:rsidRPr="00801F40" w:rsidRDefault="00C86CCE">
            <w:pPr>
              <w:jc w:val="center"/>
              <w:rPr>
                <w:ins w:id="4440" w:author="Cristian Sbrolli" w:date="2021-01-04T00:03:00Z"/>
                <w:sz w:val="28"/>
                <w:szCs w:val="28"/>
                <w:rPrChange w:id="4441" w:author="Etion Pinari" w:date="2021-01-06T12:27:00Z">
                  <w:rPr>
                    <w:ins w:id="4442" w:author="Cristian Sbrolli" w:date="2021-01-04T00:03:00Z"/>
                  </w:rPr>
                </w:rPrChange>
              </w:rPr>
              <w:pPrChange w:id="4443" w:author="Cristian Sbrolli" w:date="2021-01-04T00:14:00Z">
                <w:pPr>
                  <w:framePr w:hSpace="180" w:wrap="around" w:vAnchor="text" w:hAnchor="margin" w:y="66"/>
                </w:pPr>
              </w:pPrChange>
            </w:pPr>
          </w:p>
        </w:tc>
        <w:tc>
          <w:tcPr>
            <w:tcW w:w="0" w:type="auto"/>
            <w:tcPrChange w:id="4444" w:author="Cristian Sbrolli" w:date="2021-01-04T00:28:00Z">
              <w:tcPr>
                <w:tcW w:w="861" w:type="dxa"/>
                <w:gridSpan w:val="2"/>
              </w:tcPr>
            </w:tcPrChange>
          </w:tcPr>
          <w:p w14:paraId="1EABB13A" w14:textId="77777777" w:rsidR="00C86CCE" w:rsidRPr="00801F40" w:rsidRDefault="00C86CCE">
            <w:pPr>
              <w:jc w:val="center"/>
              <w:rPr>
                <w:ins w:id="4445" w:author="Cristian Sbrolli" w:date="2021-01-04T00:10:00Z"/>
                <w:sz w:val="28"/>
                <w:szCs w:val="28"/>
                <w:rPrChange w:id="4446" w:author="Etion Pinari" w:date="2021-01-06T12:27:00Z">
                  <w:rPr>
                    <w:ins w:id="4447" w:author="Cristian Sbrolli" w:date="2021-01-04T00:10:00Z"/>
                  </w:rPr>
                </w:rPrChange>
              </w:rPr>
              <w:pPrChange w:id="4448" w:author="Cristian Sbrolli" w:date="2021-01-04T00:14:00Z">
                <w:pPr>
                  <w:framePr w:hSpace="180" w:wrap="around" w:vAnchor="text" w:hAnchor="margin" w:y="66"/>
                </w:pPr>
              </w:pPrChange>
            </w:pPr>
          </w:p>
        </w:tc>
        <w:tc>
          <w:tcPr>
            <w:tcW w:w="0" w:type="auto"/>
            <w:tcPrChange w:id="4449" w:author="Cristian Sbrolli" w:date="2021-01-04T00:28:00Z">
              <w:tcPr>
                <w:tcW w:w="834" w:type="dxa"/>
                <w:gridSpan w:val="3"/>
              </w:tcPr>
            </w:tcPrChange>
          </w:tcPr>
          <w:p w14:paraId="1D33BCAC" w14:textId="1A5A8BA3" w:rsidR="00C86CCE" w:rsidRPr="00801F40" w:rsidRDefault="00C86CCE">
            <w:pPr>
              <w:jc w:val="center"/>
              <w:rPr>
                <w:ins w:id="4450" w:author="Cristian Sbrolli" w:date="2021-01-04T00:03:00Z"/>
                <w:sz w:val="28"/>
                <w:szCs w:val="28"/>
                <w:rPrChange w:id="4451" w:author="Etion Pinari" w:date="2021-01-06T12:27:00Z">
                  <w:rPr>
                    <w:ins w:id="4452" w:author="Cristian Sbrolli" w:date="2021-01-04T00:03:00Z"/>
                  </w:rPr>
                </w:rPrChange>
              </w:rPr>
              <w:pPrChange w:id="4453" w:author="Cristian Sbrolli" w:date="2021-01-04T00:14:00Z">
                <w:pPr>
                  <w:framePr w:hSpace="180" w:wrap="around" w:vAnchor="text" w:hAnchor="margin" w:y="66"/>
                </w:pPr>
              </w:pPrChange>
            </w:pPr>
          </w:p>
        </w:tc>
        <w:tc>
          <w:tcPr>
            <w:tcW w:w="0" w:type="auto"/>
            <w:tcPrChange w:id="4454" w:author="Cristian Sbrolli" w:date="2021-01-04T00:28:00Z">
              <w:tcPr>
                <w:tcW w:w="845" w:type="dxa"/>
                <w:gridSpan w:val="2"/>
              </w:tcPr>
            </w:tcPrChange>
          </w:tcPr>
          <w:p w14:paraId="64D9E0DC" w14:textId="77777777" w:rsidR="00C86CCE" w:rsidRPr="00801F40" w:rsidRDefault="00C86CCE">
            <w:pPr>
              <w:jc w:val="center"/>
              <w:rPr>
                <w:ins w:id="4455" w:author="Cristian Sbrolli" w:date="2021-01-04T00:03:00Z"/>
                <w:sz w:val="28"/>
                <w:szCs w:val="28"/>
                <w:rPrChange w:id="4456" w:author="Etion Pinari" w:date="2021-01-06T12:27:00Z">
                  <w:rPr>
                    <w:ins w:id="4457" w:author="Cristian Sbrolli" w:date="2021-01-04T00:03:00Z"/>
                  </w:rPr>
                </w:rPrChange>
              </w:rPr>
              <w:pPrChange w:id="4458" w:author="Cristian Sbrolli" w:date="2021-01-04T00:14:00Z">
                <w:pPr>
                  <w:framePr w:hSpace="180" w:wrap="around" w:vAnchor="text" w:hAnchor="margin" w:y="66"/>
                </w:pPr>
              </w:pPrChange>
            </w:pPr>
          </w:p>
        </w:tc>
        <w:tc>
          <w:tcPr>
            <w:tcW w:w="0" w:type="auto"/>
            <w:tcPrChange w:id="4459" w:author="Cristian Sbrolli" w:date="2021-01-04T00:28:00Z">
              <w:tcPr>
                <w:tcW w:w="884" w:type="dxa"/>
                <w:gridSpan w:val="2"/>
              </w:tcPr>
            </w:tcPrChange>
          </w:tcPr>
          <w:p w14:paraId="1594489E" w14:textId="77777777" w:rsidR="00C86CCE" w:rsidRPr="00801F40" w:rsidRDefault="00C86CCE">
            <w:pPr>
              <w:jc w:val="center"/>
              <w:rPr>
                <w:ins w:id="4460" w:author="Cristian Sbrolli" w:date="2021-01-04T00:03:00Z"/>
                <w:sz w:val="28"/>
                <w:szCs w:val="28"/>
                <w:rPrChange w:id="4461" w:author="Etion Pinari" w:date="2021-01-06T12:27:00Z">
                  <w:rPr>
                    <w:ins w:id="4462" w:author="Cristian Sbrolli" w:date="2021-01-04T00:03:00Z"/>
                  </w:rPr>
                </w:rPrChange>
              </w:rPr>
              <w:pPrChange w:id="4463" w:author="Cristian Sbrolli" w:date="2021-01-04T00:14:00Z">
                <w:pPr>
                  <w:framePr w:hSpace="180" w:wrap="around" w:vAnchor="text" w:hAnchor="margin" w:y="66"/>
                </w:pPr>
              </w:pPrChange>
            </w:pPr>
          </w:p>
        </w:tc>
        <w:tc>
          <w:tcPr>
            <w:tcW w:w="0" w:type="auto"/>
            <w:tcPrChange w:id="4464" w:author="Cristian Sbrolli" w:date="2021-01-04T00:28:00Z">
              <w:tcPr>
                <w:tcW w:w="849" w:type="dxa"/>
              </w:tcPr>
            </w:tcPrChange>
          </w:tcPr>
          <w:p w14:paraId="74B29010" w14:textId="77777777" w:rsidR="00C86CCE" w:rsidRPr="00801F40" w:rsidRDefault="00C86CCE">
            <w:pPr>
              <w:jc w:val="center"/>
              <w:rPr>
                <w:ins w:id="4465" w:author="Cristian Sbrolli" w:date="2021-01-04T00:03:00Z"/>
                <w:sz w:val="28"/>
                <w:szCs w:val="28"/>
                <w:rPrChange w:id="4466" w:author="Etion Pinari" w:date="2021-01-06T12:27:00Z">
                  <w:rPr>
                    <w:ins w:id="4467" w:author="Cristian Sbrolli" w:date="2021-01-04T00:03:00Z"/>
                  </w:rPr>
                </w:rPrChange>
              </w:rPr>
              <w:pPrChange w:id="4468" w:author="Cristian Sbrolli" w:date="2021-01-04T00:14:00Z">
                <w:pPr>
                  <w:framePr w:hSpace="180" w:wrap="around" w:vAnchor="text" w:hAnchor="margin" w:y="66"/>
                </w:pPr>
              </w:pPrChange>
            </w:pPr>
          </w:p>
        </w:tc>
        <w:tc>
          <w:tcPr>
            <w:tcW w:w="0" w:type="auto"/>
            <w:tcPrChange w:id="4469" w:author="Cristian Sbrolli" w:date="2021-01-04T00:28:00Z">
              <w:tcPr>
                <w:tcW w:w="841" w:type="dxa"/>
              </w:tcPr>
            </w:tcPrChange>
          </w:tcPr>
          <w:p w14:paraId="014DBEA3" w14:textId="77777777" w:rsidR="00C86CCE" w:rsidRPr="00801F40" w:rsidRDefault="00C86CCE">
            <w:pPr>
              <w:jc w:val="center"/>
              <w:rPr>
                <w:ins w:id="4470" w:author="Cristian Sbrolli" w:date="2021-01-04T00:03:00Z"/>
                <w:sz w:val="28"/>
                <w:szCs w:val="28"/>
                <w:rPrChange w:id="4471" w:author="Etion Pinari" w:date="2021-01-06T12:27:00Z">
                  <w:rPr>
                    <w:ins w:id="4472" w:author="Cristian Sbrolli" w:date="2021-01-04T00:03:00Z"/>
                  </w:rPr>
                </w:rPrChange>
              </w:rPr>
              <w:pPrChange w:id="4473" w:author="Cristian Sbrolli" w:date="2021-01-04T00:14:00Z">
                <w:pPr>
                  <w:framePr w:hSpace="180" w:wrap="around" w:vAnchor="text" w:hAnchor="margin" w:y="66"/>
                </w:pPr>
              </w:pPrChange>
            </w:pPr>
          </w:p>
        </w:tc>
      </w:tr>
      <w:tr w:rsidR="00E84E6D" w:rsidRPr="00801F40" w14:paraId="6383ECA2" w14:textId="77777777" w:rsidTr="00E84E6D">
        <w:tblPrEx>
          <w:tblPrExChange w:id="4474" w:author="Cristian Sbrolli" w:date="2021-01-04T00:28:00Z">
            <w:tblPrEx>
              <w:tblLayout w:type="fixed"/>
            </w:tblPrEx>
          </w:tblPrExChange>
        </w:tblPrEx>
        <w:trPr>
          <w:ins w:id="4475" w:author="Cristian Sbrolli" w:date="2021-01-04T00:03:00Z"/>
        </w:trPr>
        <w:tc>
          <w:tcPr>
            <w:tcW w:w="0" w:type="auto"/>
            <w:shd w:val="clear" w:color="auto" w:fill="F4B083" w:themeFill="accent2" w:themeFillTint="99"/>
            <w:tcPrChange w:id="4476" w:author="Cristian Sbrolli" w:date="2021-01-04T00:28:00Z">
              <w:tcPr>
                <w:tcW w:w="1463" w:type="dxa"/>
                <w:gridSpan w:val="2"/>
              </w:tcPr>
            </w:tcPrChange>
          </w:tcPr>
          <w:p w14:paraId="0F0F9CEB" w14:textId="51A94D84" w:rsidR="00C86CCE" w:rsidRPr="00801F40" w:rsidRDefault="00C86CCE">
            <w:pPr>
              <w:jc w:val="center"/>
              <w:rPr>
                <w:ins w:id="4477" w:author="Cristian Sbrolli" w:date="2021-01-04T00:03:00Z"/>
                <w:sz w:val="28"/>
                <w:szCs w:val="28"/>
                <w:rPrChange w:id="4478" w:author="Etion Pinari" w:date="2021-01-06T12:27:00Z">
                  <w:rPr>
                    <w:ins w:id="4479" w:author="Cristian Sbrolli" w:date="2021-01-04T00:03:00Z"/>
                  </w:rPr>
                </w:rPrChange>
              </w:rPr>
              <w:pPrChange w:id="4480" w:author="Cristian Sbrolli" w:date="2021-01-04T00:14:00Z">
                <w:pPr>
                  <w:framePr w:hSpace="180" w:wrap="around" w:vAnchor="text" w:hAnchor="margin" w:y="66"/>
                </w:pPr>
              </w:pPrChange>
            </w:pPr>
            <w:ins w:id="4481" w:author="Cristian Sbrolli" w:date="2021-01-04T00:07:00Z">
              <w:r w:rsidRPr="00801F40">
                <w:rPr>
                  <w:sz w:val="28"/>
                  <w:szCs w:val="28"/>
                  <w:rPrChange w:id="4482" w:author="Etion Pinari" w:date="2021-01-06T12:27:00Z">
                    <w:rPr/>
                  </w:rPrChange>
                </w:rPr>
                <w:t>R27</w:t>
              </w:r>
            </w:ins>
          </w:p>
        </w:tc>
        <w:tc>
          <w:tcPr>
            <w:tcW w:w="0" w:type="auto"/>
            <w:tcPrChange w:id="4483" w:author="Cristian Sbrolli" w:date="2021-01-04T00:28:00Z">
              <w:tcPr>
                <w:tcW w:w="958" w:type="dxa"/>
                <w:gridSpan w:val="2"/>
              </w:tcPr>
            </w:tcPrChange>
          </w:tcPr>
          <w:p w14:paraId="2005D048" w14:textId="65C8F7C1" w:rsidR="00C86CCE" w:rsidRPr="00801F40" w:rsidRDefault="00D53EA4">
            <w:pPr>
              <w:jc w:val="center"/>
              <w:rPr>
                <w:ins w:id="4484" w:author="Cristian Sbrolli" w:date="2021-01-04T00:03:00Z"/>
                <w:sz w:val="28"/>
                <w:szCs w:val="28"/>
                <w:rPrChange w:id="4485" w:author="Etion Pinari" w:date="2021-01-06T12:27:00Z">
                  <w:rPr>
                    <w:ins w:id="4486" w:author="Cristian Sbrolli" w:date="2021-01-04T00:03:00Z"/>
                  </w:rPr>
                </w:rPrChange>
              </w:rPr>
              <w:pPrChange w:id="4487" w:author="Cristian Sbrolli" w:date="2021-01-04T00:14:00Z">
                <w:pPr>
                  <w:framePr w:hSpace="180" w:wrap="around" w:vAnchor="text" w:hAnchor="margin" w:y="66"/>
                </w:pPr>
              </w:pPrChange>
            </w:pPr>
            <w:ins w:id="4488" w:author="Cristian Sbrolli" w:date="2021-01-04T00:23:00Z">
              <w:r w:rsidRPr="00801F40">
                <w:rPr>
                  <w:b/>
                  <w:bCs/>
                  <w:sz w:val="28"/>
                  <w:szCs w:val="28"/>
                  <w:rPrChange w:id="4489" w:author="Etion Pinari" w:date="2021-01-06T12:27:00Z">
                    <w:rPr>
                      <w:b/>
                      <w:bCs/>
                      <w:sz w:val="28"/>
                      <w:szCs w:val="28"/>
                    </w:rPr>
                  </w:rPrChange>
                </w:rPr>
                <w:t>×</w:t>
              </w:r>
            </w:ins>
          </w:p>
        </w:tc>
        <w:tc>
          <w:tcPr>
            <w:tcW w:w="0" w:type="auto"/>
            <w:tcPrChange w:id="4490" w:author="Cristian Sbrolli" w:date="2021-01-04T00:28:00Z">
              <w:tcPr>
                <w:tcW w:w="845" w:type="dxa"/>
                <w:gridSpan w:val="2"/>
              </w:tcPr>
            </w:tcPrChange>
          </w:tcPr>
          <w:p w14:paraId="1A141FF4" w14:textId="69D5843F" w:rsidR="00C86CCE" w:rsidRPr="00801F40" w:rsidRDefault="00D53EA4">
            <w:pPr>
              <w:jc w:val="center"/>
              <w:rPr>
                <w:ins w:id="4491" w:author="Cristian Sbrolli" w:date="2021-01-04T00:03:00Z"/>
                <w:sz w:val="28"/>
                <w:szCs w:val="28"/>
                <w:rPrChange w:id="4492" w:author="Etion Pinari" w:date="2021-01-06T12:27:00Z">
                  <w:rPr>
                    <w:ins w:id="4493" w:author="Cristian Sbrolli" w:date="2021-01-04T00:03:00Z"/>
                  </w:rPr>
                </w:rPrChange>
              </w:rPr>
              <w:pPrChange w:id="4494" w:author="Cristian Sbrolli" w:date="2021-01-04T00:14:00Z">
                <w:pPr>
                  <w:framePr w:hSpace="180" w:wrap="around" w:vAnchor="text" w:hAnchor="margin" w:y="66"/>
                </w:pPr>
              </w:pPrChange>
            </w:pPr>
            <w:ins w:id="4495" w:author="Cristian Sbrolli" w:date="2021-01-04T00:23:00Z">
              <w:r w:rsidRPr="00801F40">
                <w:rPr>
                  <w:b/>
                  <w:bCs/>
                  <w:sz w:val="28"/>
                  <w:szCs w:val="28"/>
                  <w:rPrChange w:id="4496" w:author="Etion Pinari" w:date="2021-01-06T12:27:00Z">
                    <w:rPr>
                      <w:b/>
                      <w:bCs/>
                      <w:sz w:val="28"/>
                      <w:szCs w:val="28"/>
                    </w:rPr>
                  </w:rPrChange>
                </w:rPr>
                <w:t>×</w:t>
              </w:r>
            </w:ins>
          </w:p>
        </w:tc>
        <w:tc>
          <w:tcPr>
            <w:tcW w:w="0" w:type="auto"/>
            <w:tcPrChange w:id="4497" w:author="Cristian Sbrolli" w:date="2021-01-04T00:28:00Z">
              <w:tcPr>
                <w:tcW w:w="1248" w:type="dxa"/>
                <w:gridSpan w:val="3"/>
              </w:tcPr>
            </w:tcPrChange>
          </w:tcPr>
          <w:p w14:paraId="111AA1E8" w14:textId="77777777" w:rsidR="00C86CCE" w:rsidRPr="00801F40" w:rsidRDefault="00C86CCE">
            <w:pPr>
              <w:jc w:val="center"/>
              <w:rPr>
                <w:ins w:id="4498" w:author="Cristian Sbrolli" w:date="2021-01-04T00:03:00Z"/>
                <w:sz w:val="28"/>
                <w:szCs w:val="28"/>
                <w:rPrChange w:id="4499" w:author="Etion Pinari" w:date="2021-01-06T12:27:00Z">
                  <w:rPr>
                    <w:ins w:id="4500" w:author="Cristian Sbrolli" w:date="2021-01-04T00:03:00Z"/>
                  </w:rPr>
                </w:rPrChange>
              </w:rPr>
              <w:pPrChange w:id="4501" w:author="Cristian Sbrolli" w:date="2021-01-04T00:14:00Z">
                <w:pPr>
                  <w:framePr w:hSpace="180" w:wrap="around" w:vAnchor="text" w:hAnchor="margin" w:y="66"/>
                </w:pPr>
              </w:pPrChange>
            </w:pPr>
          </w:p>
        </w:tc>
        <w:tc>
          <w:tcPr>
            <w:tcW w:w="0" w:type="auto"/>
            <w:tcPrChange w:id="4502" w:author="Cristian Sbrolli" w:date="2021-01-04T00:28:00Z">
              <w:tcPr>
                <w:tcW w:w="861" w:type="dxa"/>
                <w:gridSpan w:val="2"/>
              </w:tcPr>
            </w:tcPrChange>
          </w:tcPr>
          <w:p w14:paraId="05E66644" w14:textId="77777777" w:rsidR="00C86CCE" w:rsidRPr="00801F40" w:rsidRDefault="00C86CCE">
            <w:pPr>
              <w:jc w:val="center"/>
              <w:rPr>
                <w:ins w:id="4503" w:author="Cristian Sbrolli" w:date="2021-01-04T00:10:00Z"/>
                <w:sz w:val="28"/>
                <w:szCs w:val="28"/>
                <w:rPrChange w:id="4504" w:author="Etion Pinari" w:date="2021-01-06T12:27:00Z">
                  <w:rPr>
                    <w:ins w:id="4505" w:author="Cristian Sbrolli" w:date="2021-01-04T00:10:00Z"/>
                  </w:rPr>
                </w:rPrChange>
              </w:rPr>
              <w:pPrChange w:id="4506" w:author="Cristian Sbrolli" w:date="2021-01-04T00:14:00Z">
                <w:pPr>
                  <w:framePr w:hSpace="180" w:wrap="around" w:vAnchor="text" w:hAnchor="margin" w:y="66"/>
                </w:pPr>
              </w:pPrChange>
            </w:pPr>
          </w:p>
        </w:tc>
        <w:tc>
          <w:tcPr>
            <w:tcW w:w="0" w:type="auto"/>
            <w:tcPrChange w:id="4507" w:author="Cristian Sbrolli" w:date="2021-01-04T00:28:00Z">
              <w:tcPr>
                <w:tcW w:w="834" w:type="dxa"/>
                <w:gridSpan w:val="3"/>
              </w:tcPr>
            </w:tcPrChange>
          </w:tcPr>
          <w:p w14:paraId="45C1FD56" w14:textId="3BBABCB6" w:rsidR="00C86CCE" w:rsidRPr="00801F40" w:rsidRDefault="00C86CCE">
            <w:pPr>
              <w:jc w:val="center"/>
              <w:rPr>
                <w:ins w:id="4508" w:author="Cristian Sbrolli" w:date="2021-01-04T00:03:00Z"/>
                <w:sz w:val="28"/>
                <w:szCs w:val="28"/>
                <w:rPrChange w:id="4509" w:author="Etion Pinari" w:date="2021-01-06T12:27:00Z">
                  <w:rPr>
                    <w:ins w:id="4510" w:author="Cristian Sbrolli" w:date="2021-01-04T00:03:00Z"/>
                  </w:rPr>
                </w:rPrChange>
              </w:rPr>
              <w:pPrChange w:id="4511" w:author="Cristian Sbrolli" w:date="2021-01-04T00:14:00Z">
                <w:pPr>
                  <w:framePr w:hSpace="180" w:wrap="around" w:vAnchor="text" w:hAnchor="margin" w:y="66"/>
                </w:pPr>
              </w:pPrChange>
            </w:pPr>
          </w:p>
        </w:tc>
        <w:tc>
          <w:tcPr>
            <w:tcW w:w="0" w:type="auto"/>
            <w:tcPrChange w:id="4512" w:author="Cristian Sbrolli" w:date="2021-01-04T00:28:00Z">
              <w:tcPr>
                <w:tcW w:w="845" w:type="dxa"/>
                <w:gridSpan w:val="2"/>
              </w:tcPr>
            </w:tcPrChange>
          </w:tcPr>
          <w:p w14:paraId="3E20A957" w14:textId="77777777" w:rsidR="00C86CCE" w:rsidRPr="00801F40" w:rsidRDefault="00C86CCE">
            <w:pPr>
              <w:jc w:val="center"/>
              <w:rPr>
                <w:ins w:id="4513" w:author="Cristian Sbrolli" w:date="2021-01-04T00:03:00Z"/>
                <w:sz w:val="28"/>
                <w:szCs w:val="28"/>
                <w:rPrChange w:id="4514" w:author="Etion Pinari" w:date="2021-01-06T12:27:00Z">
                  <w:rPr>
                    <w:ins w:id="4515" w:author="Cristian Sbrolli" w:date="2021-01-04T00:03:00Z"/>
                  </w:rPr>
                </w:rPrChange>
              </w:rPr>
              <w:pPrChange w:id="4516" w:author="Cristian Sbrolli" w:date="2021-01-04T00:14:00Z">
                <w:pPr>
                  <w:framePr w:hSpace="180" w:wrap="around" w:vAnchor="text" w:hAnchor="margin" w:y="66"/>
                </w:pPr>
              </w:pPrChange>
            </w:pPr>
          </w:p>
        </w:tc>
        <w:tc>
          <w:tcPr>
            <w:tcW w:w="0" w:type="auto"/>
            <w:tcPrChange w:id="4517" w:author="Cristian Sbrolli" w:date="2021-01-04T00:28:00Z">
              <w:tcPr>
                <w:tcW w:w="884" w:type="dxa"/>
                <w:gridSpan w:val="2"/>
              </w:tcPr>
            </w:tcPrChange>
          </w:tcPr>
          <w:p w14:paraId="060D4FB7" w14:textId="77777777" w:rsidR="00C86CCE" w:rsidRPr="00801F40" w:rsidRDefault="00C86CCE">
            <w:pPr>
              <w:jc w:val="center"/>
              <w:rPr>
                <w:ins w:id="4518" w:author="Cristian Sbrolli" w:date="2021-01-04T00:03:00Z"/>
                <w:sz w:val="28"/>
                <w:szCs w:val="28"/>
                <w:rPrChange w:id="4519" w:author="Etion Pinari" w:date="2021-01-06T12:27:00Z">
                  <w:rPr>
                    <w:ins w:id="4520" w:author="Cristian Sbrolli" w:date="2021-01-04T00:03:00Z"/>
                  </w:rPr>
                </w:rPrChange>
              </w:rPr>
              <w:pPrChange w:id="4521" w:author="Cristian Sbrolli" w:date="2021-01-04T00:14:00Z">
                <w:pPr>
                  <w:framePr w:hSpace="180" w:wrap="around" w:vAnchor="text" w:hAnchor="margin" w:y="66"/>
                </w:pPr>
              </w:pPrChange>
            </w:pPr>
          </w:p>
        </w:tc>
        <w:tc>
          <w:tcPr>
            <w:tcW w:w="0" w:type="auto"/>
            <w:tcPrChange w:id="4522" w:author="Cristian Sbrolli" w:date="2021-01-04T00:28:00Z">
              <w:tcPr>
                <w:tcW w:w="849" w:type="dxa"/>
              </w:tcPr>
            </w:tcPrChange>
          </w:tcPr>
          <w:p w14:paraId="47B7E28B" w14:textId="77777777" w:rsidR="00C86CCE" w:rsidRPr="00801F40" w:rsidRDefault="00C86CCE">
            <w:pPr>
              <w:jc w:val="center"/>
              <w:rPr>
                <w:ins w:id="4523" w:author="Cristian Sbrolli" w:date="2021-01-04T00:03:00Z"/>
                <w:sz w:val="28"/>
                <w:szCs w:val="28"/>
                <w:rPrChange w:id="4524" w:author="Etion Pinari" w:date="2021-01-06T12:27:00Z">
                  <w:rPr>
                    <w:ins w:id="4525" w:author="Cristian Sbrolli" w:date="2021-01-04T00:03:00Z"/>
                  </w:rPr>
                </w:rPrChange>
              </w:rPr>
              <w:pPrChange w:id="4526" w:author="Cristian Sbrolli" w:date="2021-01-04T00:14:00Z">
                <w:pPr>
                  <w:framePr w:hSpace="180" w:wrap="around" w:vAnchor="text" w:hAnchor="margin" w:y="66"/>
                </w:pPr>
              </w:pPrChange>
            </w:pPr>
          </w:p>
        </w:tc>
        <w:tc>
          <w:tcPr>
            <w:tcW w:w="0" w:type="auto"/>
            <w:tcPrChange w:id="4527" w:author="Cristian Sbrolli" w:date="2021-01-04T00:28:00Z">
              <w:tcPr>
                <w:tcW w:w="841" w:type="dxa"/>
              </w:tcPr>
            </w:tcPrChange>
          </w:tcPr>
          <w:p w14:paraId="747AB7C6" w14:textId="77777777" w:rsidR="00C86CCE" w:rsidRPr="00801F40" w:rsidRDefault="00C86CCE">
            <w:pPr>
              <w:jc w:val="center"/>
              <w:rPr>
                <w:ins w:id="4528" w:author="Cristian Sbrolli" w:date="2021-01-04T00:03:00Z"/>
                <w:sz w:val="28"/>
                <w:szCs w:val="28"/>
                <w:rPrChange w:id="4529" w:author="Etion Pinari" w:date="2021-01-06T12:27:00Z">
                  <w:rPr>
                    <w:ins w:id="4530" w:author="Cristian Sbrolli" w:date="2021-01-04T00:03:00Z"/>
                  </w:rPr>
                </w:rPrChange>
              </w:rPr>
              <w:pPrChange w:id="4531" w:author="Cristian Sbrolli" w:date="2021-01-04T00:14:00Z">
                <w:pPr>
                  <w:framePr w:hSpace="180" w:wrap="around" w:vAnchor="text" w:hAnchor="margin" w:y="66"/>
                </w:pPr>
              </w:pPrChange>
            </w:pPr>
          </w:p>
        </w:tc>
      </w:tr>
      <w:tr w:rsidR="00E84E6D" w:rsidRPr="00801F40" w14:paraId="29F4EA88" w14:textId="77777777" w:rsidTr="00E84E6D">
        <w:tblPrEx>
          <w:tblPrExChange w:id="4532" w:author="Cristian Sbrolli" w:date="2021-01-04T00:28:00Z">
            <w:tblPrEx>
              <w:tblLayout w:type="fixed"/>
            </w:tblPrEx>
          </w:tblPrExChange>
        </w:tblPrEx>
        <w:trPr>
          <w:ins w:id="4533" w:author="Cristian Sbrolli" w:date="2021-01-04T00:03:00Z"/>
        </w:trPr>
        <w:tc>
          <w:tcPr>
            <w:tcW w:w="0" w:type="auto"/>
            <w:shd w:val="clear" w:color="auto" w:fill="F4B083" w:themeFill="accent2" w:themeFillTint="99"/>
            <w:tcPrChange w:id="4534" w:author="Cristian Sbrolli" w:date="2021-01-04T00:28:00Z">
              <w:tcPr>
                <w:tcW w:w="1463" w:type="dxa"/>
                <w:gridSpan w:val="2"/>
              </w:tcPr>
            </w:tcPrChange>
          </w:tcPr>
          <w:p w14:paraId="5825F8D4" w14:textId="6DBA7C34" w:rsidR="00C86CCE" w:rsidRPr="00801F40" w:rsidRDefault="00C86CCE">
            <w:pPr>
              <w:jc w:val="center"/>
              <w:rPr>
                <w:ins w:id="4535" w:author="Cristian Sbrolli" w:date="2021-01-04T00:03:00Z"/>
                <w:sz w:val="28"/>
                <w:szCs w:val="28"/>
                <w:rPrChange w:id="4536" w:author="Etion Pinari" w:date="2021-01-06T12:27:00Z">
                  <w:rPr>
                    <w:ins w:id="4537" w:author="Cristian Sbrolli" w:date="2021-01-04T00:03:00Z"/>
                  </w:rPr>
                </w:rPrChange>
              </w:rPr>
              <w:pPrChange w:id="4538" w:author="Cristian Sbrolli" w:date="2021-01-04T00:14:00Z">
                <w:pPr>
                  <w:framePr w:hSpace="180" w:wrap="around" w:vAnchor="text" w:hAnchor="margin" w:y="66"/>
                </w:pPr>
              </w:pPrChange>
            </w:pPr>
            <w:ins w:id="4539" w:author="Cristian Sbrolli" w:date="2021-01-04T00:07:00Z">
              <w:r w:rsidRPr="00801F40">
                <w:rPr>
                  <w:sz w:val="28"/>
                  <w:szCs w:val="28"/>
                  <w:rPrChange w:id="4540" w:author="Etion Pinari" w:date="2021-01-06T12:27:00Z">
                    <w:rPr/>
                  </w:rPrChange>
                </w:rPr>
                <w:t>R28</w:t>
              </w:r>
            </w:ins>
          </w:p>
        </w:tc>
        <w:tc>
          <w:tcPr>
            <w:tcW w:w="0" w:type="auto"/>
            <w:tcPrChange w:id="4541" w:author="Cristian Sbrolli" w:date="2021-01-04T00:28:00Z">
              <w:tcPr>
                <w:tcW w:w="958" w:type="dxa"/>
                <w:gridSpan w:val="2"/>
              </w:tcPr>
            </w:tcPrChange>
          </w:tcPr>
          <w:p w14:paraId="5719F857" w14:textId="3F3F5C9F" w:rsidR="00C86CCE" w:rsidRPr="00801F40" w:rsidRDefault="00D53EA4">
            <w:pPr>
              <w:jc w:val="center"/>
              <w:rPr>
                <w:ins w:id="4542" w:author="Cristian Sbrolli" w:date="2021-01-04T00:03:00Z"/>
                <w:sz w:val="28"/>
                <w:szCs w:val="28"/>
                <w:rPrChange w:id="4543" w:author="Etion Pinari" w:date="2021-01-06T12:27:00Z">
                  <w:rPr>
                    <w:ins w:id="4544" w:author="Cristian Sbrolli" w:date="2021-01-04T00:03:00Z"/>
                  </w:rPr>
                </w:rPrChange>
              </w:rPr>
              <w:pPrChange w:id="4545" w:author="Cristian Sbrolli" w:date="2021-01-04T00:14:00Z">
                <w:pPr>
                  <w:framePr w:hSpace="180" w:wrap="around" w:vAnchor="text" w:hAnchor="margin" w:y="66"/>
                </w:pPr>
              </w:pPrChange>
            </w:pPr>
            <w:ins w:id="4546" w:author="Cristian Sbrolli" w:date="2021-01-04T00:23:00Z">
              <w:r w:rsidRPr="00801F40">
                <w:rPr>
                  <w:b/>
                  <w:bCs/>
                  <w:sz w:val="28"/>
                  <w:szCs w:val="28"/>
                  <w:rPrChange w:id="4547" w:author="Etion Pinari" w:date="2021-01-06T12:27:00Z">
                    <w:rPr>
                      <w:b/>
                      <w:bCs/>
                      <w:sz w:val="28"/>
                      <w:szCs w:val="28"/>
                    </w:rPr>
                  </w:rPrChange>
                </w:rPr>
                <w:t>×</w:t>
              </w:r>
            </w:ins>
          </w:p>
        </w:tc>
        <w:tc>
          <w:tcPr>
            <w:tcW w:w="0" w:type="auto"/>
            <w:tcPrChange w:id="4548" w:author="Cristian Sbrolli" w:date="2021-01-04T00:28:00Z">
              <w:tcPr>
                <w:tcW w:w="845" w:type="dxa"/>
                <w:gridSpan w:val="2"/>
              </w:tcPr>
            </w:tcPrChange>
          </w:tcPr>
          <w:p w14:paraId="1A58F441" w14:textId="7CD123A3" w:rsidR="00C86CCE" w:rsidRPr="00801F40" w:rsidRDefault="00D53EA4">
            <w:pPr>
              <w:jc w:val="center"/>
              <w:rPr>
                <w:ins w:id="4549" w:author="Cristian Sbrolli" w:date="2021-01-04T00:03:00Z"/>
                <w:sz w:val="28"/>
                <w:szCs w:val="28"/>
                <w:rPrChange w:id="4550" w:author="Etion Pinari" w:date="2021-01-06T12:27:00Z">
                  <w:rPr>
                    <w:ins w:id="4551" w:author="Cristian Sbrolli" w:date="2021-01-04T00:03:00Z"/>
                  </w:rPr>
                </w:rPrChange>
              </w:rPr>
              <w:pPrChange w:id="4552" w:author="Cristian Sbrolli" w:date="2021-01-04T00:14:00Z">
                <w:pPr>
                  <w:framePr w:hSpace="180" w:wrap="around" w:vAnchor="text" w:hAnchor="margin" w:y="66"/>
                </w:pPr>
              </w:pPrChange>
            </w:pPr>
            <w:ins w:id="4553" w:author="Cristian Sbrolli" w:date="2021-01-04T00:23:00Z">
              <w:r w:rsidRPr="00801F40">
                <w:rPr>
                  <w:b/>
                  <w:bCs/>
                  <w:sz w:val="28"/>
                  <w:szCs w:val="28"/>
                  <w:rPrChange w:id="4554" w:author="Etion Pinari" w:date="2021-01-06T12:27:00Z">
                    <w:rPr>
                      <w:b/>
                      <w:bCs/>
                      <w:sz w:val="28"/>
                      <w:szCs w:val="28"/>
                    </w:rPr>
                  </w:rPrChange>
                </w:rPr>
                <w:t>×</w:t>
              </w:r>
            </w:ins>
          </w:p>
        </w:tc>
        <w:tc>
          <w:tcPr>
            <w:tcW w:w="0" w:type="auto"/>
            <w:tcPrChange w:id="4555" w:author="Cristian Sbrolli" w:date="2021-01-04T00:28:00Z">
              <w:tcPr>
                <w:tcW w:w="1248" w:type="dxa"/>
                <w:gridSpan w:val="3"/>
              </w:tcPr>
            </w:tcPrChange>
          </w:tcPr>
          <w:p w14:paraId="619F2280" w14:textId="77777777" w:rsidR="00C86CCE" w:rsidRPr="00801F40" w:rsidRDefault="00C86CCE">
            <w:pPr>
              <w:jc w:val="center"/>
              <w:rPr>
                <w:ins w:id="4556" w:author="Cristian Sbrolli" w:date="2021-01-04T00:03:00Z"/>
                <w:sz w:val="28"/>
                <w:szCs w:val="28"/>
                <w:rPrChange w:id="4557" w:author="Etion Pinari" w:date="2021-01-06T12:27:00Z">
                  <w:rPr>
                    <w:ins w:id="4558" w:author="Cristian Sbrolli" w:date="2021-01-04T00:03:00Z"/>
                  </w:rPr>
                </w:rPrChange>
              </w:rPr>
              <w:pPrChange w:id="4559" w:author="Cristian Sbrolli" w:date="2021-01-04T00:14:00Z">
                <w:pPr>
                  <w:framePr w:hSpace="180" w:wrap="around" w:vAnchor="text" w:hAnchor="margin" w:y="66"/>
                </w:pPr>
              </w:pPrChange>
            </w:pPr>
          </w:p>
        </w:tc>
        <w:tc>
          <w:tcPr>
            <w:tcW w:w="0" w:type="auto"/>
            <w:tcPrChange w:id="4560" w:author="Cristian Sbrolli" w:date="2021-01-04T00:28:00Z">
              <w:tcPr>
                <w:tcW w:w="861" w:type="dxa"/>
                <w:gridSpan w:val="2"/>
              </w:tcPr>
            </w:tcPrChange>
          </w:tcPr>
          <w:p w14:paraId="2D56C18C" w14:textId="77777777" w:rsidR="00C86CCE" w:rsidRPr="00801F40" w:rsidRDefault="00C86CCE">
            <w:pPr>
              <w:jc w:val="center"/>
              <w:rPr>
                <w:ins w:id="4561" w:author="Cristian Sbrolli" w:date="2021-01-04T00:10:00Z"/>
                <w:sz w:val="28"/>
                <w:szCs w:val="28"/>
                <w:rPrChange w:id="4562" w:author="Etion Pinari" w:date="2021-01-06T12:27:00Z">
                  <w:rPr>
                    <w:ins w:id="4563" w:author="Cristian Sbrolli" w:date="2021-01-04T00:10:00Z"/>
                  </w:rPr>
                </w:rPrChange>
              </w:rPr>
              <w:pPrChange w:id="4564" w:author="Cristian Sbrolli" w:date="2021-01-04T00:14:00Z">
                <w:pPr>
                  <w:framePr w:hSpace="180" w:wrap="around" w:vAnchor="text" w:hAnchor="margin" w:y="66"/>
                </w:pPr>
              </w:pPrChange>
            </w:pPr>
          </w:p>
        </w:tc>
        <w:tc>
          <w:tcPr>
            <w:tcW w:w="0" w:type="auto"/>
            <w:tcPrChange w:id="4565" w:author="Cristian Sbrolli" w:date="2021-01-04T00:28:00Z">
              <w:tcPr>
                <w:tcW w:w="834" w:type="dxa"/>
                <w:gridSpan w:val="3"/>
              </w:tcPr>
            </w:tcPrChange>
          </w:tcPr>
          <w:p w14:paraId="30FB6DE1" w14:textId="72EDF180" w:rsidR="00C86CCE" w:rsidRPr="00801F40" w:rsidRDefault="00C86CCE">
            <w:pPr>
              <w:jc w:val="center"/>
              <w:rPr>
                <w:ins w:id="4566" w:author="Cristian Sbrolli" w:date="2021-01-04T00:03:00Z"/>
                <w:sz w:val="28"/>
                <w:szCs w:val="28"/>
                <w:rPrChange w:id="4567" w:author="Etion Pinari" w:date="2021-01-06T12:27:00Z">
                  <w:rPr>
                    <w:ins w:id="4568" w:author="Cristian Sbrolli" w:date="2021-01-04T00:03:00Z"/>
                  </w:rPr>
                </w:rPrChange>
              </w:rPr>
              <w:pPrChange w:id="4569" w:author="Cristian Sbrolli" w:date="2021-01-04T00:14:00Z">
                <w:pPr>
                  <w:framePr w:hSpace="180" w:wrap="around" w:vAnchor="text" w:hAnchor="margin" w:y="66"/>
                </w:pPr>
              </w:pPrChange>
            </w:pPr>
          </w:p>
        </w:tc>
        <w:tc>
          <w:tcPr>
            <w:tcW w:w="0" w:type="auto"/>
            <w:tcPrChange w:id="4570" w:author="Cristian Sbrolli" w:date="2021-01-04T00:28:00Z">
              <w:tcPr>
                <w:tcW w:w="845" w:type="dxa"/>
                <w:gridSpan w:val="2"/>
              </w:tcPr>
            </w:tcPrChange>
          </w:tcPr>
          <w:p w14:paraId="38B3215D" w14:textId="77777777" w:rsidR="00C86CCE" w:rsidRPr="00801F40" w:rsidRDefault="00C86CCE">
            <w:pPr>
              <w:jc w:val="center"/>
              <w:rPr>
                <w:ins w:id="4571" w:author="Cristian Sbrolli" w:date="2021-01-04T00:03:00Z"/>
                <w:sz w:val="28"/>
                <w:szCs w:val="28"/>
                <w:rPrChange w:id="4572" w:author="Etion Pinari" w:date="2021-01-06T12:27:00Z">
                  <w:rPr>
                    <w:ins w:id="4573" w:author="Cristian Sbrolli" w:date="2021-01-04T00:03:00Z"/>
                  </w:rPr>
                </w:rPrChange>
              </w:rPr>
              <w:pPrChange w:id="4574" w:author="Cristian Sbrolli" w:date="2021-01-04T00:14:00Z">
                <w:pPr>
                  <w:framePr w:hSpace="180" w:wrap="around" w:vAnchor="text" w:hAnchor="margin" w:y="66"/>
                </w:pPr>
              </w:pPrChange>
            </w:pPr>
          </w:p>
        </w:tc>
        <w:tc>
          <w:tcPr>
            <w:tcW w:w="0" w:type="auto"/>
            <w:tcPrChange w:id="4575" w:author="Cristian Sbrolli" w:date="2021-01-04T00:28:00Z">
              <w:tcPr>
                <w:tcW w:w="884" w:type="dxa"/>
                <w:gridSpan w:val="2"/>
              </w:tcPr>
            </w:tcPrChange>
          </w:tcPr>
          <w:p w14:paraId="4B13B158" w14:textId="77777777" w:rsidR="00C86CCE" w:rsidRPr="00801F40" w:rsidRDefault="00C86CCE">
            <w:pPr>
              <w:jc w:val="center"/>
              <w:rPr>
                <w:ins w:id="4576" w:author="Cristian Sbrolli" w:date="2021-01-04T00:03:00Z"/>
                <w:sz w:val="28"/>
                <w:szCs w:val="28"/>
                <w:rPrChange w:id="4577" w:author="Etion Pinari" w:date="2021-01-06T12:27:00Z">
                  <w:rPr>
                    <w:ins w:id="4578" w:author="Cristian Sbrolli" w:date="2021-01-04T00:03:00Z"/>
                  </w:rPr>
                </w:rPrChange>
              </w:rPr>
              <w:pPrChange w:id="4579" w:author="Cristian Sbrolli" w:date="2021-01-04T00:14:00Z">
                <w:pPr>
                  <w:framePr w:hSpace="180" w:wrap="around" w:vAnchor="text" w:hAnchor="margin" w:y="66"/>
                </w:pPr>
              </w:pPrChange>
            </w:pPr>
          </w:p>
        </w:tc>
        <w:tc>
          <w:tcPr>
            <w:tcW w:w="0" w:type="auto"/>
            <w:tcPrChange w:id="4580" w:author="Cristian Sbrolli" w:date="2021-01-04T00:28:00Z">
              <w:tcPr>
                <w:tcW w:w="849" w:type="dxa"/>
              </w:tcPr>
            </w:tcPrChange>
          </w:tcPr>
          <w:p w14:paraId="4D875E86" w14:textId="77777777" w:rsidR="00C86CCE" w:rsidRPr="00801F40" w:rsidRDefault="00C86CCE">
            <w:pPr>
              <w:jc w:val="center"/>
              <w:rPr>
                <w:ins w:id="4581" w:author="Cristian Sbrolli" w:date="2021-01-04T00:03:00Z"/>
                <w:sz w:val="28"/>
                <w:szCs w:val="28"/>
                <w:rPrChange w:id="4582" w:author="Etion Pinari" w:date="2021-01-06T12:27:00Z">
                  <w:rPr>
                    <w:ins w:id="4583" w:author="Cristian Sbrolli" w:date="2021-01-04T00:03:00Z"/>
                  </w:rPr>
                </w:rPrChange>
              </w:rPr>
              <w:pPrChange w:id="4584" w:author="Cristian Sbrolli" w:date="2021-01-04T00:14:00Z">
                <w:pPr>
                  <w:framePr w:hSpace="180" w:wrap="around" w:vAnchor="text" w:hAnchor="margin" w:y="66"/>
                </w:pPr>
              </w:pPrChange>
            </w:pPr>
          </w:p>
        </w:tc>
        <w:tc>
          <w:tcPr>
            <w:tcW w:w="0" w:type="auto"/>
            <w:tcPrChange w:id="4585" w:author="Cristian Sbrolli" w:date="2021-01-04T00:28:00Z">
              <w:tcPr>
                <w:tcW w:w="841" w:type="dxa"/>
              </w:tcPr>
            </w:tcPrChange>
          </w:tcPr>
          <w:p w14:paraId="5D42278D" w14:textId="77777777" w:rsidR="00C86CCE" w:rsidRPr="00801F40" w:rsidRDefault="00C86CCE">
            <w:pPr>
              <w:jc w:val="center"/>
              <w:rPr>
                <w:ins w:id="4586" w:author="Cristian Sbrolli" w:date="2021-01-04T00:03:00Z"/>
                <w:sz w:val="28"/>
                <w:szCs w:val="28"/>
                <w:rPrChange w:id="4587" w:author="Etion Pinari" w:date="2021-01-06T12:27:00Z">
                  <w:rPr>
                    <w:ins w:id="4588" w:author="Cristian Sbrolli" w:date="2021-01-04T00:03:00Z"/>
                  </w:rPr>
                </w:rPrChange>
              </w:rPr>
              <w:pPrChange w:id="4589" w:author="Cristian Sbrolli" w:date="2021-01-04T00:14:00Z">
                <w:pPr>
                  <w:framePr w:hSpace="180" w:wrap="around" w:vAnchor="text" w:hAnchor="margin" w:y="66"/>
                </w:pPr>
              </w:pPrChange>
            </w:pPr>
          </w:p>
        </w:tc>
      </w:tr>
    </w:tbl>
    <w:p w14:paraId="3DC67E21" w14:textId="5DDD93FA" w:rsidR="00E84E6D" w:rsidRPr="00801F40" w:rsidRDefault="00E84E6D">
      <w:pPr>
        <w:pStyle w:val="ListParagraph"/>
        <w:spacing w:line="257" w:lineRule="auto"/>
        <w:ind w:left="1321"/>
        <w:rPr>
          <w:ins w:id="4590" w:author="Cristian Sbrolli" w:date="2021-01-04T00:26:00Z"/>
          <w:rFonts w:ascii="Bell MT" w:hAnsi="Bell MT"/>
          <w:i/>
          <w:iCs/>
          <w:sz w:val="28"/>
          <w:szCs w:val="28"/>
          <w:lang w:val="en-US"/>
          <w:rPrChange w:id="4591" w:author="Etion Pinari" w:date="2021-01-06T12:27:00Z">
            <w:rPr>
              <w:ins w:id="4592" w:author="Cristian Sbrolli" w:date="2021-01-04T00:26:00Z"/>
              <w:rFonts w:ascii="Bell MT" w:hAnsi="Bell MT"/>
              <w:i/>
              <w:iCs/>
              <w:sz w:val="28"/>
              <w:szCs w:val="28"/>
              <w:lang w:val="en-GB"/>
            </w:rPr>
          </w:rPrChange>
        </w:rPr>
        <w:pPrChange w:id="4593" w:author="Cristian Sbrolli" w:date="2021-01-04T00:28:00Z">
          <w:pPr>
            <w:pStyle w:val="ListParagraph"/>
            <w:spacing w:line="257" w:lineRule="auto"/>
            <w:ind w:left="1321"/>
            <w:jc w:val="both"/>
          </w:pPr>
        </w:pPrChange>
      </w:pPr>
      <w:ins w:id="4594" w:author="Cristian Sbrolli" w:date="2021-01-04T00:26:00Z">
        <w:r w:rsidRPr="00801F40">
          <w:rPr>
            <w:rFonts w:ascii="Bell MT" w:hAnsi="Bell MT"/>
            <w:i/>
            <w:iCs/>
            <w:sz w:val="28"/>
            <w:szCs w:val="28"/>
            <w:lang w:val="en-US"/>
            <w:rPrChange w:id="4595" w:author="Etion Pinari" w:date="2021-01-06T12:27:00Z">
              <w:rPr>
                <w:rFonts w:ascii="Bell MT" w:hAnsi="Bell MT"/>
                <w:i/>
                <w:iCs/>
                <w:sz w:val="28"/>
                <w:szCs w:val="28"/>
                <w:lang w:val="en-GB"/>
              </w:rPr>
            </w:rPrChange>
          </w:rPr>
          <w:t>Legend</w:t>
        </w:r>
      </w:ins>
      <w:ins w:id="4596" w:author="Cristian Sbrolli" w:date="2021-01-04T00:28:00Z">
        <w:r w:rsidRPr="00801F40">
          <w:rPr>
            <w:rFonts w:ascii="Bell MT" w:hAnsi="Bell MT"/>
            <w:i/>
            <w:iCs/>
            <w:sz w:val="28"/>
            <w:szCs w:val="28"/>
            <w:lang w:val="en-US"/>
            <w:rPrChange w:id="4597" w:author="Etion Pinari" w:date="2021-01-06T12:27:00Z">
              <w:rPr>
                <w:rFonts w:ascii="Bell MT" w:hAnsi="Bell MT"/>
                <w:i/>
                <w:iCs/>
                <w:sz w:val="28"/>
                <w:szCs w:val="28"/>
                <w:lang w:val="en-GB"/>
              </w:rPr>
            </w:rPrChange>
          </w:rPr>
          <w:t xml:space="preserve"> of components</w:t>
        </w:r>
      </w:ins>
      <w:ins w:id="4598" w:author="Cristian Sbrolli" w:date="2021-01-04T00:27:00Z">
        <w:r w:rsidRPr="00801F40">
          <w:rPr>
            <w:rFonts w:ascii="Bell MT" w:hAnsi="Bell MT"/>
            <w:i/>
            <w:iCs/>
            <w:sz w:val="28"/>
            <w:szCs w:val="28"/>
            <w:lang w:val="en-US"/>
            <w:rPrChange w:id="4599" w:author="Etion Pinari" w:date="2021-01-06T12:27:00Z">
              <w:rPr>
                <w:rFonts w:ascii="Bell MT" w:hAnsi="Bell MT"/>
                <w:i/>
                <w:iCs/>
                <w:sz w:val="28"/>
                <w:szCs w:val="28"/>
                <w:lang w:val="en-GB"/>
              </w:rPr>
            </w:rPrChange>
          </w:rPr>
          <w:t>:</w:t>
        </w:r>
      </w:ins>
    </w:p>
    <w:p w14:paraId="02E197AD" w14:textId="77777777" w:rsidR="00E84E6D" w:rsidRPr="00801F40" w:rsidRDefault="00E84E6D">
      <w:pPr>
        <w:pStyle w:val="ListParagraph"/>
        <w:numPr>
          <w:ilvl w:val="0"/>
          <w:numId w:val="3"/>
        </w:numPr>
        <w:spacing w:line="257" w:lineRule="auto"/>
        <w:ind w:left="1321" w:hanging="357"/>
        <w:rPr>
          <w:ins w:id="4600" w:author="Cristian Sbrolli" w:date="2021-01-04T00:26:00Z"/>
          <w:rFonts w:ascii="Bell MT" w:hAnsi="Bell MT"/>
          <w:i/>
          <w:iCs/>
          <w:sz w:val="28"/>
          <w:szCs w:val="28"/>
          <w:lang w:val="en-US"/>
          <w:rPrChange w:id="4601" w:author="Etion Pinari" w:date="2021-01-06T12:27:00Z">
            <w:rPr>
              <w:ins w:id="4602" w:author="Cristian Sbrolli" w:date="2021-01-04T00:26:00Z"/>
              <w:rFonts w:ascii="Bell MT" w:hAnsi="Bell MT"/>
              <w:i/>
              <w:iCs/>
              <w:sz w:val="28"/>
              <w:szCs w:val="28"/>
              <w:lang w:val="en-GB"/>
            </w:rPr>
          </w:rPrChange>
        </w:rPr>
        <w:pPrChange w:id="4603" w:author="Cristian Sbrolli" w:date="2021-01-04T00:27:00Z">
          <w:pPr>
            <w:pStyle w:val="ListParagraph"/>
            <w:numPr>
              <w:numId w:val="3"/>
            </w:numPr>
            <w:spacing w:line="257" w:lineRule="auto"/>
            <w:ind w:left="1321" w:hanging="357"/>
            <w:jc w:val="both"/>
          </w:pPr>
        </w:pPrChange>
      </w:pPr>
      <w:ins w:id="4604" w:author="Cristian Sbrolli" w:date="2021-01-04T00:26:00Z">
        <w:r w:rsidRPr="00801F40">
          <w:rPr>
            <w:rFonts w:ascii="Bell MT" w:hAnsi="Bell MT"/>
            <w:i/>
            <w:iCs/>
            <w:sz w:val="28"/>
            <w:szCs w:val="28"/>
            <w:lang w:val="en-US"/>
            <w:rPrChange w:id="4605" w:author="Etion Pinari" w:date="2021-01-06T12:27:00Z">
              <w:rPr>
                <w:rFonts w:ascii="Bell MT" w:hAnsi="Bell MT"/>
                <w:i/>
                <w:iCs/>
                <w:sz w:val="28"/>
                <w:szCs w:val="28"/>
                <w:lang w:val="en-GB"/>
              </w:rPr>
            </w:rPrChange>
          </w:rPr>
          <w:t>Map Mediator Module: MMM</w:t>
        </w:r>
      </w:ins>
    </w:p>
    <w:p w14:paraId="2384799A" w14:textId="77777777" w:rsidR="00E84E6D" w:rsidRPr="00801F40" w:rsidRDefault="00E84E6D">
      <w:pPr>
        <w:pStyle w:val="ListParagraph"/>
        <w:numPr>
          <w:ilvl w:val="0"/>
          <w:numId w:val="3"/>
        </w:numPr>
        <w:spacing w:line="257" w:lineRule="auto"/>
        <w:ind w:left="1321" w:hanging="357"/>
        <w:rPr>
          <w:ins w:id="4606" w:author="Cristian Sbrolli" w:date="2021-01-04T00:26:00Z"/>
          <w:rFonts w:ascii="Bell MT" w:hAnsi="Bell MT"/>
          <w:sz w:val="28"/>
          <w:szCs w:val="28"/>
          <w:lang w:val="en-US"/>
          <w:rPrChange w:id="4607" w:author="Etion Pinari" w:date="2021-01-06T12:27:00Z">
            <w:rPr>
              <w:ins w:id="4608" w:author="Cristian Sbrolli" w:date="2021-01-04T00:26:00Z"/>
              <w:rFonts w:ascii="Bell MT" w:hAnsi="Bell MT"/>
              <w:sz w:val="28"/>
              <w:szCs w:val="28"/>
              <w:lang w:val="en-GB"/>
            </w:rPr>
          </w:rPrChange>
        </w:rPr>
        <w:pPrChange w:id="4609" w:author="Cristian Sbrolli" w:date="2021-01-04T00:27:00Z">
          <w:pPr>
            <w:pStyle w:val="ListParagraph"/>
            <w:numPr>
              <w:numId w:val="3"/>
            </w:numPr>
            <w:spacing w:line="257" w:lineRule="auto"/>
            <w:ind w:left="1321" w:hanging="357"/>
            <w:jc w:val="both"/>
          </w:pPr>
        </w:pPrChange>
      </w:pPr>
      <w:ins w:id="4610" w:author="Cristian Sbrolli" w:date="2021-01-04T00:26:00Z">
        <w:r w:rsidRPr="00801F40">
          <w:rPr>
            <w:rFonts w:ascii="Bell MT" w:hAnsi="Bell MT"/>
            <w:i/>
            <w:iCs/>
            <w:sz w:val="28"/>
            <w:szCs w:val="28"/>
            <w:lang w:val="en-US"/>
            <w:rPrChange w:id="4611" w:author="Etion Pinari" w:date="2021-01-06T12:27:00Z">
              <w:rPr>
                <w:rFonts w:ascii="Bell MT" w:hAnsi="Bell MT"/>
                <w:i/>
                <w:iCs/>
                <w:sz w:val="28"/>
                <w:szCs w:val="28"/>
                <w:lang w:val="en-GB"/>
              </w:rPr>
            </w:rPrChange>
          </w:rPr>
          <w:t>Turnstile Manager: TM</w:t>
        </w:r>
      </w:ins>
    </w:p>
    <w:p w14:paraId="2C39D3CD" w14:textId="77777777" w:rsidR="00E84E6D" w:rsidRPr="00801F40" w:rsidRDefault="00E84E6D">
      <w:pPr>
        <w:pStyle w:val="ListParagraph"/>
        <w:numPr>
          <w:ilvl w:val="0"/>
          <w:numId w:val="4"/>
        </w:numPr>
        <w:spacing w:line="257" w:lineRule="auto"/>
        <w:ind w:left="1321" w:hanging="357"/>
        <w:rPr>
          <w:ins w:id="4612" w:author="Cristian Sbrolli" w:date="2021-01-04T00:26:00Z"/>
          <w:rFonts w:ascii="Bell MT" w:hAnsi="Bell MT"/>
          <w:i/>
          <w:iCs/>
          <w:sz w:val="28"/>
          <w:szCs w:val="28"/>
          <w:lang w:val="en-US"/>
          <w:rPrChange w:id="4613" w:author="Etion Pinari" w:date="2021-01-06T12:27:00Z">
            <w:rPr>
              <w:ins w:id="4614" w:author="Cristian Sbrolli" w:date="2021-01-04T00:26:00Z"/>
              <w:rFonts w:ascii="Bell MT" w:hAnsi="Bell MT"/>
              <w:i/>
              <w:iCs/>
              <w:sz w:val="28"/>
              <w:szCs w:val="28"/>
              <w:lang w:val="en-GB"/>
            </w:rPr>
          </w:rPrChange>
        </w:rPr>
        <w:pPrChange w:id="4615" w:author="Cristian Sbrolli" w:date="2021-01-04T00:27:00Z">
          <w:pPr>
            <w:pStyle w:val="ListParagraph"/>
            <w:numPr>
              <w:numId w:val="4"/>
            </w:numPr>
            <w:spacing w:line="257" w:lineRule="auto"/>
            <w:ind w:left="1321" w:hanging="357"/>
            <w:jc w:val="both"/>
          </w:pPr>
        </w:pPrChange>
      </w:pPr>
      <w:ins w:id="4616" w:author="Cristian Sbrolli" w:date="2021-01-04T00:26:00Z">
        <w:r w:rsidRPr="00801F40">
          <w:rPr>
            <w:rFonts w:ascii="Bell MT" w:hAnsi="Bell MT"/>
            <w:i/>
            <w:iCs/>
            <w:sz w:val="28"/>
            <w:szCs w:val="28"/>
            <w:lang w:val="en-US"/>
            <w:rPrChange w:id="4617" w:author="Etion Pinari" w:date="2021-01-06T12:27:00Z">
              <w:rPr>
                <w:rFonts w:ascii="Bell MT" w:hAnsi="Bell MT"/>
                <w:i/>
                <w:iCs/>
                <w:sz w:val="28"/>
                <w:szCs w:val="28"/>
                <w:lang w:val="en-GB"/>
              </w:rPr>
            </w:rPrChange>
          </w:rPr>
          <w:t>Account Manager: AM</w:t>
        </w:r>
      </w:ins>
    </w:p>
    <w:p w14:paraId="417F3B8F" w14:textId="77777777" w:rsidR="00E84E6D" w:rsidRPr="00801F40" w:rsidRDefault="00E84E6D">
      <w:pPr>
        <w:pStyle w:val="ListParagraph"/>
        <w:numPr>
          <w:ilvl w:val="0"/>
          <w:numId w:val="4"/>
        </w:numPr>
        <w:spacing w:line="257" w:lineRule="auto"/>
        <w:ind w:left="1321" w:hanging="357"/>
        <w:rPr>
          <w:ins w:id="4618" w:author="Cristian Sbrolli" w:date="2021-01-04T00:26:00Z"/>
          <w:rFonts w:ascii="Bell MT" w:hAnsi="Bell MT"/>
          <w:sz w:val="28"/>
          <w:szCs w:val="28"/>
          <w:lang w:val="en-US"/>
          <w:rPrChange w:id="4619" w:author="Etion Pinari" w:date="2021-01-06T12:27:00Z">
            <w:rPr>
              <w:ins w:id="4620" w:author="Cristian Sbrolli" w:date="2021-01-04T00:26:00Z"/>
              <w:rFonts w:ascii="Bell MT" w:hAnsi="Bell MT"/>
              <w:sz w:val="28"/>
              <w:szCs w:val="28"/>
              <w:lang w:val="en-GB"/>
            </w:rPr>
          </w:rPrChange>
        </w:rPr>
        <w:pPrChange w:id="4621" w:author="Cristian Sbrolli" w:date="2021-01-04T00:27:00Z">
          <w:pPr>
            <w:pStyle w:val="ListParagraph"/>
            <w:numPr>
              <w:numId w:val="4"/>
            </w:numPr>
            <w:spacing w:line="257" w:lineRule="auto"/>
            <w:ind w:left="1321" w:hanging="357"/>
            <w:jc w:val="both"/>
          </w:pPr>
        </w:pPrChange>
      </w:pPr>
      <w:ins w:id="4622" w:author="Cristian Sbrolli" w:date="2021-01-04T00:26:00Z">
        <w:r w:rsidRPr="00801F40">
          <w:rPr>
            <w:rFonts w:ascii="Bell MT" w:hAnsi="Bell MT"/>
            <w:i/>
            <w:iCs/>
            <w:sz w:val="28"/>
            <w:szCs w:val="28"/>
            <w:lang w:val="en-US"/>
            <w:rPrChange w:id="4623" w:author="Etion Pinari" w:date="2021-01-06T12:27:00Z">
              <w:rPr>
                <w:rFonts w:ascii="Bell MT" w:hAnsi="Bell MT"/>
                <w:i/>
                <w:iCs/>
                <w:sz w:val="28"/>
                <w:szCs w:val="28"/>
                <w:lang w:val="en-GB"/>
              </w:rPr>
            </w:rPrChange>
          </w:rPr>
          <w:t>Reservation Manager: RM</w:t>
        </w:r>
      </w:ins>
    </w:p>
    <w:p w14:paraId="491CBFDB" w14:textId="77777777" w:rsidR="00E84E6D" w:rsidRPr="00801F40" w:rsidRDefault="00E84E6D">
      <w:pPr>
        <w:pStyle w:val="ListParagraph"/>
        <w:numPr>
          <w:ilvl w:val="0"/>
          <w:numId w:val="4"/>
        </w:numPr>
        <w:spacing w:line="257" w:lineRule="auto"/>
        <w:ind w:left="1321" w:hanging="357"/>
        <w:rPr>
          <w:ins w:id="4624" w:author="Cristian Sbrolli" w:date="2021-01-04T00:26:00Z"/>
          <w:rFonts w:ascii="Bell MT" w:hAnsi="Bell MT"/>
          <w:i/>
          <w:iCs/>
          <w:sz w:val="28"/>
          <w:szCs w:val="28"/>
          <w:lang w:val="en-US"/>
          <w:rPrChange w:id="4625" w:author="Etion Pinari" w:date="2021-01-06T12:27:00Z">
            <w:rPr>
              <w:ins w:id="4626" w:author="Cristian Sbrolli" w:date="2021-01-04T00:26:00Z"/>
              <w:rFonts w:ascii="Bell MT" w:hAnsi="Bell MT"/>
              <w:i/>
              <w:iCs/>
              <w:sz w:val="28"/>
              <w:szCs w:val="28"/>
              <w:lang w:val="en-GB"/>
            </w:rPr>
          </w:rPrChange>
        </w:rPr>
        <w:pPrChange w:id="4627" w:author="Cristian Sbrolli" w:date="2021-01-04T00:27:00Z">
          <w:pPr>
            <w:pStyle w:val="ListParagraph"/>
            <w:numPr>
              <w:numId w:val="4"/>
            </w:numPr>
            <w:spacing w:line="257" w:lineRule="auto"/>
            <w:ind w:left="1321" w:hanging="357"/>
            <w:jc w:val="both"/>
          </w:pPr>
        </w:pPrChange>
      </w:pPr>
      <w:ins w:id="4628" w:author="Cristian Sbrolli" w:date="2021-01-04T00:26:00Z">
        <w:r w:rsidRPr="00801F40">
          <w:rPr>
            <w:rFonts w:ascii="Bell MT" w:hAnsi="Bell MT"/>
            <w:i/>
            <w:iCs/>
            <w:sz w:val="28"/>
            <w:szCs w:val="28"/>
            <w:lang w:val="en-US"/>
            <w:rPrChange w:id="4629" w:author="Etion Pinari" w:date="2021-01-06T12:27:00Z">
              <w:rPr>
                <w:rFonts w:ascii="Bell MT" w:hAnsi="Bell MT"/>
                <w:i/>
                <w:iCs/>
                <w:sz w:val="28"/>
                <w:szCs w:val="28"/>
                <w:lang w:val="en-GB"/>
              </w:rPr>
            </w:rPrChange>
          </w:rPr>
          <w:t>Notification Manager: NM</w:t>
        </w:r>
      </w:ins>
    </w:p>
    <w:p w14:paraId="6EF90567" w14:textId="77777777" w:rsidR="00E84E6D" w:rsidRPr="00801F40" w:rsidRDefault="00E84E6D">
      <w:pPr>
        <w:pStyle w:val="ListParagraph"/>
        <w:numPr>
          <w:ilvl w:val="0"/>
          <w:numId w:val="4"/>
        </w:numPr>
        <w:spacing w:line="257" w:lineRule="auto"/>
        <w:ind w:left="1321" w:hanging="357"/>
        <w:rPr>
          <w:ins w:id="4630" w:author="Cristian Sbrolli" w:date="2021-01-04T00:26:00Z"/>
          <w:rFonts w:ascii="Bell MT" w:hAnsi="Bell MT"/>
          <w:sz w:val="28"/>
          <w:szCs w:val="28"/>
          <w:lang w:val="en-US"/>
          <w:rPrChange w:id="4631" w:author="Etion Pinari" w:date="2021-01-06T12:27:00Z">
            <w:rPr>
              <w:ins w:id="4632" w:author="Cristian Sbrolli" w:date="2021-01-04T00:26:00Z"/>
              <w:rFonts w:ascii="Bell MT" w:hAnsi="Bell MT"/>
              <w:sz w:val="28"/>
              <w:szCs w:val="28"/>
              <w:lang w:val="en-GB"/>
            </w:rPr>
          </w:rPrChange>
        </w:rPr>
        <w:pPrChange w:id="4633" w:author="Cristian Sbrolli" w:date="2021-01-04T00:27:00Z">
          <w:pPr>
            <w:pStyle w:val="ListParagraph"/>
            <w:numPr>
              <w:numId w:val="4"/>
            </w:numPr>
            <w:spacing w:line="257" w:lineRule="auto"/>
            <w:ind w:left="1321" w:hanging="357"/>
            <w:jc w:val="both"/>
          </w:pPr>
        </w:pPrChange>
      </w:pPr>
      <w:ins w:id="4634" w:author="Cristian Sbrolli" w:date="2021-01-04T00:26:00Z">
        <w:r w:rsidRPr="00801F40">
          <w:rPr>
            <w:rFonts w:ascii="Bell MT" w:hAnsi="Bell MT"/>
            <w:i/>
            <w:iCs/>
            <w:sz w:val="28"/>
            <w:szCs w:val="28"/>
            <w:lang w:val="en-US"/>
            <w:rPrChange w:id="4635" w:author="Etion Pinari" w:date="2021-01-06T12:27:00Z">
              <w:rPr>
                <w:rFonts w:ascii="Bell MT" w:hAnsi="Bell MT"/>
                <w:i/>
                <w:iCs/>
                <w:sz w:val="28"/>
                <w:szCs w:val="28"/>
                <w:lang w:val="en-GB"/>
              </w:rPr>
            </w:rPrChange>
          </w:rPr>
          <w:t>Market Manager: MM</w:t>
        </w:r>
      </w:ins>
    </w:p>
    <w:p w14:paraId="6251403E" w14:textId="7A1794A9" w:rsidR="00E84E6D" w:rsidRPr="00801F40" w:rsidRDefault="00E84E6D">
      <w:pPr>
        <w:pStyle w:val="ListParagraph"/>
        <w:numPr>
          <w:ilvl w:val="0"/>
          <w:numId w:val="4"/>
        </w:numPr>
        <w:spacing w:line="257" w:lineRule="auto"/>
        <w:ind w:left="1321" w:hanging="357"/>
        <w:rPr>
          <w:ins w:id="4636" w:author="Cristian Sbrolli" w:date="2021-01-04T00:26:00Z"/>
          <w:rFonts w:ascii="Bell MT" w:hAnsi="Bell MT"/>
          <w:sz w:val="28"/>
          <w:szCs w:val="28"/>
          <w:lang w:val="en-US"/>
          <w:rPrChange w:id="4637" w:author="Etion Pinari" w:date="2021-01-06T12:27:00Z">
            <w:rPr>
              <w:ins w:id="4638" w:author="Cristian Sbrolli" w:date="2021-01-04T00:26:00Z"/>
              <w:rFonts w:ascii="Bell MT" w:hAnsi="Bell MT"/>
              <w:sz w:val="28"/>
              <w:szCs w:val="28"/>
              <w:lang w:val="en-GB"/>
            </w:rPr>
          </w:rPrChange>
        </w:rPr>
        <w:pPrChange w:id="4639" w:author="Cristian Sbrolli" w:date="2021-01-04T00:27:00Z">
          <w:pPr>
            <w:pStyle w:val="ListParagraph"/>
            <w:numPr>
              <w:numId w:val="4"/>
            </w:numPr>
            <w:spacing w:line="257" w:lineRule="auto"/>
            <w:ind w:left="1321" w:hanging="357"/>
            <w:jc w:val="both"/>
          </w:pPr>
        </w:pPrChange>
      </w:pPr>
      <w:ins w:id="4640" w:author="Cristian Sbrolli" w:date="2021-01-04T00:26:00Z">
        <w:r w:rsidRPr="00801F40">
          <w:rPr>
            <w:rFonts w:ascii="Bell MT" w:hAnsi="Bell MT"/>
            <w:i/>
            <w:iCs/>
            <w:sz w:val="28"/>
            <w:szCs w:val="28"/>
            <w:lang w:val="en-US"/>
            <w:rPrChange w:id="4641" w:author="Etion Pinari" w:date="2021-01-06T12:27:00Z">
              <w:rPr>
                <w:rFonts w:ascii="Bell MT" w:hAnsi="Bell MT"/>
                <w:i/>
                <w:iCs/>
                <w:sz w:val="28"/>
                <w:szCs w:val="28"/>
                <w:lang w:val="en-GB"/>
              </w:rPr>
            </w:rPrChange>
          </w:rPr>
          <w:t xml:space="preserve">Queue </w:t>
        </w:r>
      </w:ins>
      <w:ins w:id="4642" w:author="Cristian Sbrolli" w:date="2021-01-04T00:28:00Z">
        <w:r w:rsidRPr="00801F40">
          <w:rPr>
            <w:rFonts w:ascii="Bell MT" w:hAnsi="Bell MT"/>
            <w:i/>
            <w:iCs/>
            <w:sz w:val="28"/>
            <w:szCs w:val="28"/>
            <w:lang w:val="en-US"/>
            <w:rPrChange w:id="4643" w:author="Etion Pinari" w:date="2021-01-06T12:27:00Z">
              <w:rPr>
                <w:rFonts w:ascii="Bell MT" w:hAnsi="Bell MT"/>
                <w:i/>
                <w:iCs/>
                <w:sz w:val="28"/>
                <w:szCs w:val="28"/>
                <w:lang w:val="en-GB"/>
              </w:rPr>
            </w:rPrChange>
          </w:rPr>
          <w:br/>
        </w:r>
      </w:ins>
      <w:ins w:id="4644" w:author="Cristian Sbrolli" w:date="2021-01-04T00:26:00Z">
        <w:r w:rsidRPr="00801F40">
          <w:rPr>
            <w:rFonts w:ascii="Bell MT" w:hAnsi="Bell MT"/>
            <w:i/>
            <w:iCs/>
            <w:sz w:val="28"/>
            <w:szCs w:val="28"/>
            <w:lang w:val="en-US"/>
            <w:rPrChange w:id="4645" w:author="Etion Pinari" w:date="2021-01-06T12:27:00Z">
              <w:rPr>
                <w:rFonts w:ascii="Bell MT" w:hAnsi="Bell MT"/>
                <w:i/>
                <w:iCs/>
                <w:sz w:val="28"/>
                <w:szCs w:val="28"/>
                <w:lang w:val="en-GB"/>
              </w:rPr>
            </w:rPrChange>
          </w:rPr>
          <w:t>Manager: QM</w:t>
        </w:r>
      </w:ins>
    </w:p>
    <w:p w14:paraId="621A863A" w14:textId="75AF02EA" w:rsidR="00E84E6D" w:rsidRPr="00801F40" w:rsidRDefault="00E84E6D">
      <w:pPr>
        <w:pStyle w:val="ListParagraph"/>
        <w:numPr>
          <w:ilvl w:val="0"/>
          <w:numId w:val="4"/>
        </w:numPr>
        <w:spacing w:line="257" w:lineRule="auto"/>
        <w:ind w:left="1321" w:hanging="357"/>
        <w:rPr>
          <w:ins w:id="4646" w:author="Cristian Sbrolli" w:date="2021-01-04T00:26:00Z"/>
          <w:rFonts w:ascii="Bell MT" w:hAnsi="Bell MT"/>
          <w:sz w:val="28"/>
          <w:szCs w:val="28"/>
          <w:lang w:val="en-US"/>
          <w:rPrChange w:id="4647" w:author="Etion Pinari" w:date="2021-01-06T12:27:00Z">
            <w:rPr>
              <w:ins w:id="4648" w:author="Cristian Sbrolli" w:date="2021-01-04T00:26:00Z"/>
              <w:rFonts w:ascii="Bell MT" w:hAnsi="Bell MT"/>
              <w:sz w:val="28"/>
              <w:szCs w:val="28"/>
              <w:lang w:val="en-GB"/>
            </w:rPr>
          </w:rPrChange>
        </w:rPr>
        <w:pPrChange w:id="4649" w:author="Cristian Sbrolli" w:date="2021-01-04T00:27:00Z">
          <w:pPr>
            <w:pStyle w:val="ListParagraph"/>
            <w:numPr>
              <w:numId w:val="4"/>
            </w:numPr>
            <w:spacing w:line="257" w:lineRule="auto"/>
            <w:ind w:left="1321" w:hanging="357"/>
            <w:jc w:val="both"/>
          </w:pPr>
        </w:pPrChange>
      </w:pPr>
      <w:ins w:id="4650" w:author="Cristian Sbrolli" w:date="2021-01-04T00:26:00Z">
        <w:r w:rsidRPr="00801F40">
          <w:rPr>
            <w:rFonts w:ascii="Bell MT" w:hAnsi="Bell MT"/>
            <w:i/>
            <w:iCs/>
            <w:sz w:val="28"/>
            <w:szCs w:val="28"/>
            <w:lang w:val="en-US"/>
            <w:rPrChange w:id="4651" w:author="Etion Pinari" w:date="2021-01-06T12:27:00Z">
              <w:rPr>
                <w:rFonts w:ascii="Bell MT" w:hAnsi="Bell MT"/>
                <w:i/>
                <w:iCs/>
                <w:sz w:val="28"/>
                <w:szCs w:val="28"/>
                <w:lang w:val="en-GB"/>
              </w:rPr>
            </w:rPrChange>
          </w:rPr>
          <w:t xml:space="preserve">Location </w:t>
        </w:r>
      </w:ins>
      <w:ins w:id="4652" w:author="Cristian Sbrolli" w:date="2021-01-04T00:28:00Z">
        <w:r w:rsidRPr="00801F40">
          <w:rPr>
            <w:rFonts w:ascii="Bell MT" w:hAnsi="Bell MT"/>
            <w:i/>
            <w:iCs/>
            <w:sz w:val="28"/>
            <w:szCs w:val="28"/>
            <w:lang w:val="en-US"/>
            <w:rPrChange w:id="4653" w:author="Etion Pinari" w:date="2021-01-06T12:27:00Z">
              <w:rPr>
                <w:rFonts w:ascii="Bell MT" w:hAnsi="Bell MT"/>
                <w:i/>
                <w:iCs/>
                <w:sz w:val="28"/>
                <w:szCs w:val="28"/>
                <w:lang w:val="en-GB"/>
              </w:rPr>
            </w:rPrChange>
          </w:rPr>
          <w:br/>
        </w:r>
      </w:ins>
      <w:ins w:id="4654" w:author="Cristian Sbrolli" w:date="2021-01-04T00:26:00Z">
        <w:r w:rsidRPr="00801F40">
          <w:rPr>
            <w:rFonts w:ascii="Bell MT" w:hAnsi="Bell MT"/>
            <w:i/>
            <w:iCs/>
            <w:sz w:val="28"/>
            <w:szCs w:val="28"/>
            <w:lang w:val="en-US"/>
            <w:rPrChange w:id="4655" w:author="Etion Pinari" w:date="2021-01-06T12:27:00Z">
              <w:rPr>
                <w:rFonts w:ascii="Bell MT" w:hAnsi="Bell MT"/>
                <w:i/>
                <w:iCs/>
                <w:sz w:val="28"/>
                <w:szCs w:val="28"/>
                <w:lang w:val="en-GB"/>
              </w:rPr>
            </w:rPrChange>
          </w:rPr>
          <w:t>Module: LM</w:t>
        </w:r>
      </w:ins>
    </w:p>
    <w:p w14:paraId="2E9C5B01" w14:textId="77777777" w:rsidR="00E84E6D" w:rsidRPr="00801F40" w:rsidRDefault="00E84E6D">
      <w:pPr>
        <w:pStyle w:val="ListParagraph"/>
        <w:numPr>
          <w:ilvl w:val="0"/>
          <w:numId w:val="4"/>
        </w:numPr>
        <w:spacing w:line="257" w:lineRule="auto"/>
        <w:ind w:left="1321" w:hanging="357"/>
        <w:rPr>
          <w:ins w:id="4656" w:author="Cristian Sbrolli" w:date="2021-01-04T00:26:00Z"/>
          <w:rFonts w:ascii="Bell MT" w:hAnsi="Bell MT"/>
          <w:sz w:val="28"/>
          <w:szCs w:val="28"/>
          <w:lang w:val="en-US"/>
          <w:rPrChange w:id="4657" w:author="Etion Pinari" w:date="2021-01-06T12:27:00Z">
            <w:rPr>
              <w:ins w:id="4658" w:author="Cristian Sbrolli" w:date="2021-01-04T00:26:00Z"/>
              <w:rFonts w:ascii="Bell MT" w:hAnsi="Bell MT"/>
              <w:sz w:val="28"/>
              <w:szCs w:val="28"/>
              <w:lang w:val="en-GB"/>
            </w:rPr>
          </w:rPrChange>
        </w:rPr>
        <w:pPrChange w:id="4659" w:author="Cristian Sbrolli" w:date="2021-01-04T00:27:00Z">
          <w:pPr>
            <w:pStyle w:val="ListParagraph"/>
            <w:numPr>
              <w:numId w:val="4"/>
            </w:numPr>
            <w:spacing w:line="257" w:lineRule="auto"/>
            <w:ind w:left="1321" w:hanging="357"/>
            <w:jc w:val="both"/>
          </w:pPr>
        </w:pPrChange>
      </w:pPr>
      <w:ins w:id="4660" w:author="Cristian Sbrolli" w:date="2021-01-04T00:26:00Z">
        <w:r w:rsidRPr="00801F40">
          <w:rPr>
            <w:rFonts w:ascii="Bell MT" w:hAnsi="Bell MT"/>
            <w:i/>
            <w:iCs/>
            <w:sz w:val="28"/>
            <w:szCs w:val="28"/>
            <w:lang w:val="en-US"/>
            <w:rPrChange w:id="4661" w:author="Etion Pinari" w:date="2021-01-06T12:27:00Z">
              <w:rPr>
                <w:rFonts w:ascii="Bell MT" w:hAnsi="Bell MT"/>
                <w:i/>
                <w:iCs/>
                <w:sz w:val="28"/>
                <w:szCs w:val="28"/>
                <w:lang w:val="en-GB"/>
              </w:rPr>
            </w:rPrChange>
          </w:rPr>
          <w:t>Data Service: DS</w:t>
        </w:r>
      </w:ins>
    </w:p>
    <w:p w14:paraId="3F5BF979" w14:textId="77777777" w:rsidR="00E84E6D" w:rsidRPr="00801F40" w:rsidRDefault="00E84E6D">
      <w:pPr>
        <w:pStyle w:val="ListParagraph"/>
        <w:numPr>
          <w:ilvl w:val="0"/>
          <w:numId w:val="4"/>
        </w:numPr>
        <w:spacing w:line="257" w:lineRule="auto"/>
        <w:ind w:left="1321" w:hanging="357"/>
        <w:rPr>
          <w:ins w:id="4662" w:author="Cristian Sbrolli" w:date="2021-01-04T00:26:00Z"/>
          <w:rFonts w:ascii="Bell MT" w:hAnsi="Bell MT"/>
          <w:sz w:val="28"/>
          <w:szCs w:val="28"/>
          <w:lang w:val="en-US"/>
          <w:rPrChange w:id="4663" w:author="Etion Pinari" w:date="2021-01-06T12:27:00Z">
            <w:rPr>
              <w:ins w:id="4664" w:author="Cristian Sbrolli" w:date="2021-01-04T00:26:00Z"/>
              <w:rFonts w:ascii="Bell MT" w:hAnsi="Bell MT"/>
              <w:sz w:val="28"/>
              <w:szCs w:val="28"/>
              <w:lang w:val="en-GB"/>
            </w:rPr>
          </w:rPrChange>
        </w:rPr>
        <w:pPrChange w:id="4665" w:author="Cristian Sbrolli" w:date="2021-01-04T00:27:00Z">
          <w:pPr>
            <w:pStyle w:val="ListParagraph"/>
            <w:numPr>
              <w:numId w:val="4"/>
            </w:numPr>
            <w:spacing w:line="257" w:lineRule="auto"/>
            <w:ind w:left="1321" w:hanging="357"/>
            <w:jc w:val="both"/>
          </w:pPr>
        </w:pPrChange>
      </w:pPr>
      <w:ins w:id="4666" w:author="Cristian Sbrolli" w:date="2021-01-04T00:26:00Z">
        <w:r w:rsidRPr="00801F40">
          <w:rPr>
            <w:rFonts w:ascii="Bell MT" w:hAnsi="Bell MT"/>
            <w:i/>
            <w:iCs/>
            <w:sz w:val="28"/>
            <w:szCs w:val="28"/>
            <w:lang w:val="en-US"/>
            <w:rPrChange w:id="4667" w:author="Etion Pinari" w:date="2021-01-06T12:27:00Z">
              <w:rPr>
                <w:rFonts w:ascii="Bell MT" w:hAnsi="Bell MT"/>
                <w:i/>
                <w:iCs/>
                <w:sz w:val="28"/>
                <w:szCs w:val="28"/>
                <w:lang w:val="en-GB"/>
              </w:rPr>
            </w:rPrChange>
          </w:rPr>
          <w:t>Web Server: WS</w:t>
        </w:r>
      </w:ins>
    </w:p>
    <w:p w14:paraId="1A0770EC" w14:textId="357DCA16" w:rsidR="00E35DEF" w:rsidRPr="00801F40" w:rsidDel="008125E3" w:rsidRDefault="00E35DEF">
      <w:pPr>
        <w:rPr>
          <w:del w:id="4668" w:author="Cristian Sbrolli" w:date="2021-01-04T00:00:00Z"/>
          <w:lang w:val="en-US"/>
          <w:rPrChange w:id="4669" w:author="Etion Pinari" w:date="2021-01-06T12:27:00Z">
            <w:rPr>
              <w:del w:id="4670" w:author="Cristian Sbrolli" w:date="2021-01-04T00:00:00Z"/>
              <w:lang w:val="en-GB"/>
            </w:rPr>
          </w:rPrChange>
        </w:rPr>
      </w:pPr>
    </w:p>
    <w:p w14:paraId="6AB415FA" w14:textId="77777777" w:rsidR="008125E3" w:rsidRPr="00801F40" w:rsidRDefault="006625AC">
      <w:pPr>
        <w:rPr>
          <w:ins w:id="4671" w:author="Cristian Sbrolli" w:date="2021-01-04T00:09:00Z"/>
          <w:rFonts w:ascii="Bell MT" w:hAnsi="Bell MT"/>
          <w:i/>
          <w:iCs/>
          <w:sz w:val="28"/>
          <w:szCs w:val="28"/>
          <w:lang w:val="en-US"/>
          <w:rPrChange w:id="4672" w:author="Etion Pinari" w:date="2021-01-06T12:27:00Z">
            <w:rPr>
              <w:ins w:id="4673" w:author="Cristian Sbrolli" w:date="2021-01-04T00:09:00Z"/>
              <w:lang w:val="en-US"/>
            </w:rPr>
          </w:rPrChange>
        </w:rPr>
        <w:pPrChange w:id="4674" w:author="Cristian Sbrolli" w:date="2021-01-04T00:09:00Z">
          <w:pPr>
            <w:pStyle w:val="ListParagraph"/>
            <w:numPr>
              <w:numId w:val="3"/>
            </w:numPr>
            <w:spacing w:line="257" w:lineRule="auto"/>
            <w:ind w:left="1321" w:hanging="357"/>
            <w:jc w:val="both"/>
          </w:pPr>
        </w:pPrChange>
      </w:pPr>
      <w:r w:rsidRPr="00801F40">
        <w:rPr>
          <w:lang w:val="en-US"/>
          <w:rPrChange w:id="4675" w:author="Etion Pinari" w:date="2021-01-06T12:27:00Z">
            <w:rPr>
              <w:lang w:val="en-GB"/>
            </w:rPr>
          </w:rPrChange>
        </w:rPr>
        <w:br w:type="page"/>
      </w:r>
    </w:p>
    <w:p w14:paraId="27D7ABD0" w14:textId="227A7EA2" w:rsidR="006625AC" w:rsidRPr="00801F40" w:rsidRDefault="006625AC">
      <w:pPr>
        <w:rPr>
          <w:lang w:val="en-US"/>
          <w:rPrChange w:id="4676" w:author="Etion Pinari" w:date="2021-01-06T12:27:00Z">
            <w:rPr>
              <w:lang w:val="en-GB"/>
            </w:rPr>
          </w:rPrChange>
        </w:rPr>
      </w:pPr>
    </w:p>
    <w:p w14:paraId="56A8FD73" w14:textId="0ED1AFC5" w:rsidR="00B267A2" w:rsidRPr="00801F40" w:rsidRDefault="006625AC" w:rsidP="006625AC">
      <w:pPr>
        <w:pStyle w:val="ListParagraph"/>
        <w:numPr>
          <w:ilvl w:val="0"/>
          <w:numId w:val="1"/>
        </w:numPr>
        <w:rPr>
          <w:ins w:id="4677" w:author="Giorgio Romeo" w:date="2021-01-01T21:01:00Z"/>
          <w:lang w:val="en-US"/>
          <w:rPrChange w:id="4678" w:author="Etion Pinari" w:date="2021-01-06T12:27:00Z">
            <w:rPr>
              <w:ins w:id="4679" w:author="Giorgio Romeo" w:date="2021-01-01T21:01:00Z"/>
              <w:lang w:val="en-GB"/>
            </w:rPr>
          </w:rPrChange>
        </w:rPr>
      </w:pPr>
      <w:r w:rsidRPr="00801F40">
        <w:rPr>
          <w:rFonts w:ascii="Bell MT" w:hAnsi="Bell MT"/>
          <w:i/>
          <w:iCs/>
          <w:sz w:val="32"/>
          <w:szCs w:val="32"/>
          <w:lang w:val="en-US"/>
          <w:rPrChange w:id="4680" w:author="Etion Pinari" w:date="2021-01-06T12:27:00Z">
            <w:rPr>
              <w:rFonts w:ascii="Bell MT" w:hAnsi="Bell MT"/>
              <w:sz w:val="32"/>
              <w:szCs w:val="32"/>
              <w:lang w:val="en-GB"/>
            </w:rPr>
          </w:rPrChange>
        </w:rPr>
        <w:t>IMPLEMENTATION, INTEGRATION AND TEST PLAN</w:t>
      </w:r>
      <w:ins w:id="4681" w:author="Giorgio Romeo" w:date="2021-01-01T20:51:00Z">
        <w:r w:rsidR="00B267A2" w:rsidRPr="00801F40">
          <w:rPr>
            <w:lang w:val="en-US"/>
            <w:rPrChange w:id="4682" w:author="Etion Pinari" w:date="2021-01-06T12:27:00Z">
              <w:rPr>
                <w:lang w:val="en-GB"/>
              </w:rPr>
            </w:rPrChange>
          </w:rPr>
          <w:t xml:space="preserve"> </w:t>
        </w:r>
      </w:ins>
    </w:p>
    <w:p w14:paraId="1D50E3F2" w14:textId="77777777" w:rsidR="00CA6634" w:rsidRPr="00801F40" w:rsidRDefault="00CA6634">
      <w:pPr>
        <w:pStyle w:val="ListParagraph"/>
        <w:ind w:left="360"/>
        <w:rPr>
          <w:ins w:id="4683" w:author="Giorgio Romeo" w:date="2021-01-01T20:53:00Z"/>
          <w:lang w:val="en-US"/>
          <w:rPrChange w:id="4684" w:author="Etion Pinari" w:date="2021-01-06T12:27:00Z">
            <w:rPr>
              <w:ins w:id="4685" w:author="Giorgio Romeo" w:date="2021-01-01T20:53:00Z"/>
              <w:lang w:val="en-GB"/>
            </w:rPr>
          </w:rPrChange>
        </w:rPr>
        <w:pPrChange w:id="4686" w:author="Giorgio Romeo" w:date="2021-01-01T21:01:00Z">
          <w:pPr>
            <w:pStyle w:val="ListParagraph"/>
            <w:numPr>
              <w:numId w:val="1"/>
            </w:numPr>
            <w:ind w:left="360" w:hanging="360"/>
          </w:pPr>
        </w:pPrChange>
      </w:pPr>
    </w:p>
    <w:p w14:paraId="11FC6588" w14:textId="5E7A245B" w:rsidR="00B267A2" w:rsidRPr="00801F40" w:rsidDel="00B267A2" w:rsidRDefault="006625AC">
      <w:pPr>
        <w:pStyle w:val="ListParagraph"/>
        <w:ind w:left="1066" w:hanging="357"/>
        <w:rPr>
          <w:del w:id="4687" w:author="Giorgio Romeo" w:date="2021-01-01T20:54:00Z"/>
          <w:rFonts w:ascii="Bell MT" w:hAnsi="Bell MT"/>
          <w:i/>
          <w:iCs/>
          <w:sz w:val="28"/>
          <w:szCs w:val="28"/>
          <w:lang w:val="en-US"/>
          <w:rPrChange w:id="4688" w:author="Etion Pinari" w:date="2021-01-06T12:27:00Z">
            <w:rPr>
              <w:del w:id="4689" w:author="Giorgio Romeo" w:date="2021-01-01T20:54:00Z"/>
              <w:rFonts w:ascii="Bell MT" w:hAnsi="Bell MT"/>
              <w:lang w:val="en-GB"/>
            </w:rPr>
          </w:rPrChange>
        </w:rPr>
        <w:pPrChange w:id="4690" w:author="Giorgio Romeo" w:date="2021-01-01T23:10:00Z">
          <w:pPr>
            <w:pStyle w:val="ListParagraph"/>
          </w:pPr>
        </w:pPrChange>
      </w:pPr>
      <w:del w:id="4691" w:author="Giorgio Romeo" w:date="2021-01-01T20:51:00Z">
        <w:r w:rsidRPr="00801F40" w:rsidDel="00B267A2">
          <w:rPr>
            <w:i/>
            <w:iCs/>
            <w:lang w:val="en-US"/>
            <w:rPrChange w:id="4692" w:author="Etion Pinari" w:date="2021-01-06T12:27:00Z">
              <w:rPr>
                <w:lang w:val="en-GB"/>
              </w:rPr>
            </w:rPrChange>
          </w:rPr>
          <w:delText>:</w:delText>
        </w:r>
      </w:del>
      <w:del w:id="4693" w:author="Giorgio Romeo" w:date="2021-01-01T21:01:00Z">
        <w:r w:rsidRPr="00801F40" w:rsidDel="00CA6634">
          <w:rPr>
            <w:i/>
            <w:iCs/>
            <w:lang w:val="en-US"/>
            <w:rPrChange w:id="4694" w:author="Etion Pinari" w:date="2021-01-06T12:27:00Z">
              <w:rPr>
                <w:lang w:val="en-GB"/>
              </w:rPr>
            </w:rPrChange>
          </w:rPr>
          <w:delText xml:space="preserve"> Identify here the order in which you plan to implement the subcomponents of your system and the order in which you plan to integrate such subcomponents and test the integration.</w:delText>
        </w:r>
      </w:del>
      <w:ins w:id="4695" w:author="Giorgio Romeo" w:date="2021-01-01T21:00:00Z">
        <w:r w:rsidR="00B267A2" w:rsidRPr="00801F40">
          <w:rPr>
            <w:rFonts w:ascii="Bell MT" w:hAnsi="Bell MT"/>
            <w:i/>
            <w:iCs/>
            <w:sz w:val="28"/>
            <w:szCs w:val="28"/>
            <w:lang w:val="en-US"/>
            <w:rPrChange w:id="4696" w:author="Etion Pinari" w:date="2021-01-06T12:27:00Z">
              <w:rPr>
                <w:rFonts w:ascii="Bell MT" w:hAnsi="Bell MT"/>
                <w:lang w:val="en-GB"/>
              </w:rPr>
            </w:rPrChange>
          </w:rPr>
          <w:t>Im</w:t>
        </w:r>
      </w:ins>
      <w:ins w:id="4697" w:author="Giorgio Romeo" w:date="2021-01-01T21:01:00Z">
        <w:r w:rsidR="00B267A2" w:rsidRPr="00801F40">
          <w:rPr>
            <w:rFonts w:ascii="Bell MT" w:hAnsi="Bell MT"/>
            <w:i/>
            <w:iCs/>
            <w:sz w:val="28"/>
            <w:szCs w:val="28"/>
            <w:lang w:val="en-US"/>
            <w:rPrChange w:id="4698" w:author="Etion Pinari" w:date="2021-01-06T12:27:00Z">
              <w:rPr>
                <w:rFonts w:ascii="Bell MT" w:hAnsi="Bell MT"/>
                <w:lang w:val="en-GB"/>
              </w:rPr>
            </w:rPrChange>
          </w:rPr>
          <w:t>plementation Plan</w:t>
        </w:r>
      </w:ins>
    </w:p>
    <w:p w14:paraId="183BA2CD" w14:textId="53CB6E1D" w:rsidR="006625AC" w:rsidRPr="00801F40" w:rsidRDefault="006625AC">
      <w:pPr>
        <w:pStyle w:val="ListParagraph"/>
        <w:numPr>
          <w:ilvl w:val="0"/>
          <w:numId w:val="31"/>
        </w:numPr>
        <w:ind w:left="1066" w:hanging="357"/>
        <w:rPr>
          <w:ins w:id="4699" w:author="Giorgio Romeo" w:date="2021-01-01T22:59:00Z"/>
          <w:rFonts w:ascii="Bell MT" w:hAnsi="Bell MT"/>
          <w:sz w:val="28"/>
          <w:szCs w:val="28"/>
          <w:lang w:val="en-US"/>
          <w:rPrChange w:id="4700" w:author="Etion Pinari" w:date="2021-01-06T12:27:00Z">
            <w:rPr>
              <w:ins w:id="4701" w:author="Giorgio Romeo" w:date="2021-01-01T22:59:00Z"/>
              <w:lang w:val="en-GB"/>
            </w:rPr>
          </w:rPrChange>
        </w:rPr>
        <w:pPrChange w:id="4702" w:author="Giorgio Romeo" w:date="2021-01-01T23:10:00Z">
          <w:pPr>
            <w:ind w:left="708"/>
          </w:pPr>
        </w:pPrChange>
      </w:pPr>
      <w:del w:id="4703" w:author="Giorgio Romeo" w:date="2021-01-01T20:55:00Z">
        <w:r w:rsidRPr="00801F40" w:rsidDel="00B267A2">
          <w:rPr>
            <w:lang w:val="en-US"/>
            <w:rPrChange w:id="4704" w:author="Etion Pinari" w:date="2021-01-06T12:27:00Z">
              <w:rPr>
                <w:lang w:val="en-GB"/>
              </w:rPr>
            </w:rPrChange>
          </w:rPr>
          <w:br w:type="page"/>
        </w:r>
      </w:del>
    </w:p>
    <w:p w14:paraId="7AEC9310" w14:textId="50333F8D" w:rsidR="0045158B" w:rsidRPr="00801F40" w:rsidRDefault="006E6BC2">
      <w:pPr>
        <w:ind w:left="708"/>
        <w:jc w:val="both"/>
        <w:rPr>
          <w:ins w:id="4705" w:author="Giorgio Romeo" w:date="2021-01-01T23:10:00Z"/>
          <w:rFonts w:ascii="Bell MT" w:hAnsi="Bell MT"/>
          <w:sz w:val="28"/>
          <w:szCs w:val="28"/>
          <w:lang w:val="en-US"/>
          <w:rPrChange w:id="4706" w:author="Etion Pinari" w:date="2021-01-06T12:27:00Z">
            <w:rPr>
              <w:ins w:id="4707" w:author="Giorgio Romeo" w:date="2021-01-01T23:10:00Z"/>
              <w:rFonts w:ascii="Bell MT" w:hAnsi="Bell MT"/>
              <w:sz w:val="28"/>
              <w:szCs w:val="28"/>
              <w:lang w:val="en-GB"/>
            </w:rPr>
          </w:rPrChange>
        </w:rPr>
      </w:pPr>
      <w:ins w:id="4708" w:author="Giorgio Romeo" w:date="2021-01-01T22:59:00Z">
        <w:r w:rsidRPr="00801F40">
          <w:rPr>
            <w:rFonts w:ascii="Bell MT" w:hAnsi="Bell MT"/>
            <w:sz w:val="28"/>
            <w:szCs w:val="28"/>
            <w:lang w:val="en-US"/>
            <w:rPrChange w:id="4709" w:author="Etion Pinari" w:date="2021-01-06T12:27:00Z">
              <w:rPr>
                <w:lang w:val="en-GB"/>
              </w:rPr>
            </w:rPrChange>
          </w:rPr>
          <w:t xml:space="preserve">The implementation of the </w:t>
        </w:r>
        <w:proofErr w:type="spellStart"/>
        <w:r w:rsidRPr="00801F40">
          <w:rPr>
            <w:rFonts w:ascii="Bell MT" w:hAnsi="Bell MT"/>
            <w:sz w:val="28"/>
            <w:szCs w:val="28"/>
            <w:lang w:val="en-US"/>
            <w:rPrChange w:id="4710" w:author="Etion Pinari" w:date="2021-01-06T12:27:00Z">
              <w:rPr>
                <w:lang w:val="en-GB"/>
              </w:rPr>
            </w:rPrChange>
          </w:rPr>
          <w:t>CLup</w:t>
        </w:r>
        <w:proofErr w:type="spellEnd"/>
        <w:r w:rsidRPr="00801F40">
          <w:rPr>
            <w:rFonts w:ascii="Bell MT" w:hAnsi="Bell MT"/>
            <w:sz w:val="28"/>
            <w:szCs w:val="28"/>
            <w:lang w:val="en-US"/>
            <w:rPrChange w:id="4711" w:author="Etion Pinari" w:date="2021-01-06T12:27:00Z">
              <w:rPr>
                <w:lang w:val="en-GB"/>
              </w:rPr>
            </w:rPrChange>
          </w:rPr>
          <w:t xml:space="preserve"> system will be done component by component. The order in which </w:t>
        </w:r>
      </w:ins>
      <w:ins w:id="4712" w:author="Giorgio Romeo" w:date="2021-01-01T23:01:00Z">
        <w:r w:rsidRPr="00801F40">
          <w:rPr>
            <w:rFonts w:ascii="Bell MT" w:hAnsi="Bell MT"/>
            <w:sz w:val="28"/>
            <w:szCs w:val="28"/>
            <w:lang w:val="en-US"/>
            <w:rPrChange w:id="4713" w:author="Etion Pinari" w:date="2021-01-06T12:27:00Z">
              <w:rPr>
                <w:lang w:val="en-GB"/>
              </w:rPr>
            </w:rPrChange>
          </w:rPr>
          <w:t>the implementation</w:t>
        </w:r>
      </w:ins>
      <w:ins w:id="4714" w:author="Giorgio Romeo" w:date="2021-01-01T22:59:00Z">
        <w:r w:rsidRPr="00801F40">
          <w:rPr>
            <w:rFonts w:ascii="Bell MT" w:hAnsi="Bell MT"/>
            <w:sz w:val="28"/>
            <w:szCs w:val="28"/>
            <w:lang w:val="en-US"/>
            <w:rPrChange w:id="4715" w:author="Etion Pinari" w:date="2021-01-06T12:27:00Z">
              <w:rPr>
                <w:lang w:val="en-GB"/>
              </w:rPr>
            </w:rPrChange>
          </w:rPr>
          <w:t xml:space="preserve"> will be carried out depends on </w:t>
        </w:r>
        <w:proofErr w:type="gramStart"/>
        <w:r w:rsidRPr="00801F40">
          <w:rPr>
            <w:rFonts w:ascii="Bell MT" w:hAnsi="Bell MT"/>
            <w:sz w:val="28"/>
            <w:szCs w:val="28"/>
            <w:lang w:val="en-US"/>
            <w:rPrChange w:id="4716" w:author="Etion Pinari" w:date="2021-01-06T12:27:00Z">
              <w:rPr>
                <w:lang w:val="en-GB"/>
              </w:rPr>
            </w:rPrChange>
          </w:rPr>
          <w:t>a number of</w:t>
        </w:r>
        <w:proofErr w:type="gramEnd"/>
        <w:r w:rsidRPr="00801F40">
          <w:rPr>
            <w:rFonts w:ascii="Bell MT" w:hAnsi="Bell MT"/>
            <w:sz w:val="28"/>
            <w:szCs w:val="28"/>
            <w:lang w:val="en-US"/>
            <w:rPrChange w:id="4717" w:author="Etion Pinari" w:date="2021-01-06T12:27:00Z">
              <w:rPr>
                <w:lang w:val="en-GB"/>
              </w:rPr>
            </w:rPrChange>
          </w:rPr>
          <w:t xml:space="preserve"> factors </w:t>
        </w:r>
      </w:ins>
      <w:ins w:id="4718" w:author="Giorgio Romeo" w:date="2021-01-01T23:02:00Z">
        <w:r w:rsidRPr="00801F40">
          <w:rPr>
            <w:rFonts w:ascii="Bell MT" w:hAnsi="Bell MT"/>
            <w:sz w:val="28"/>
            <w:szCs w:val="28"/>
            <w:lang w:val="en-US"/>
            <w:rPrChange w:id="4719" w:author="Etion Pinari" w:date="2021-01-06T12:27:00Z">
              <w:rPr>
                <w:lang w:val="en-GB"/>
              </w:rPr>
            </w:rPrChange>
          </w:rPr>
          <w:t>such as</w:t>
        </w:r>
      </w:ins>
      <w:ins w:id="4720" w:author="Giorgio Romeo" w:date="2021-01-01T22:59:00Z">
        <w:r w:rsidRPr="00801F40">
          <w:rPr>
            <w:rFonts w:ascii="Bell MT" w:hAnsi="Bell MT"/>
            <w:sz w:val="28"/>
            <w:szCs w:val="28"/>
            <w:lang w:val="en-US"/>
            <w:rPrChange w:id="4721" w:author="Etion Pinari" w:date="2021-01-06T12:27:00Z">
              <w:rPr>
                <w:lang w:val="en-GB"/>
              </w:rPr>
            </w:rPrChange>
          </w:rPr>
          <w:t xml:space="preserve"> the complexity</w:t>
        </w:r>
      </w:ins>
      <w:ins w:id="4722" w:author="Giorgio Romeo" w:date="2021-01-01T23:00:00Z">
        <w:r w:rsidRPr="00801F40">
          <w:rPr>
            <w:rFonts w:ascii="Bell MT" w:hAnsi="Bell MT"/>
            <w:sz w:val="28"/>
            <w:szCs w:val="28"/>
            <w:lang w:val="en-US"/>
            <w:rPrChange w:id="4723" w:author="Etion Pinari" w:date="2021-01-06T12:27:00Z">
              <w:rPr>
                <w:lang w:val="en-GB"/>
              </w:rPr>
            </w:rPrChange>
          </w:rPr>
          <w:t xml:space="preserve"> </w:t>
        </w:r>
      </w:ins>
      <w:ins w:id="4724" w:author="Giorgio Romeo" w:date="2021-01-01T22:59:00Z">
        <w:r w:rsidRPr="00801F40">
          <w:rPr>
            <w:rFonts w:ascii="Bell MT" w:hAnsi="Bell MT"/>
            <w:sz w:val="28"/>
            <w:szCs w:val="28"/>
            <w:lang w:val="en-US"/>
            <w:rPrChange w:id="4725" w:author="Etion Pinari" w:date="2021-01-06T12:27:00Z">
              <w:rPr>
                <w:lang w:val="en-GB"/>
              </w:rPr>
            </w:rPrChange>
          </w:rPr>
          <w:t xml:space="preserve">of the </w:t>
        </w:r>
      </w:ins>
      <w:ins w:id="4726" w:author="Giorgio Romeo" w:date="2021-01-01T23:00:00Z">
        <w:r w:rsidRPr="00801F40">
          <w:rPr>
            <w:rFonts w:ascii="Bell MT" w:hAnsi="Bell MT"/>
            <w:sz w:val="28"/>
            <w:szCs w:val="28"/>
            <w:lang w:val="en-US"/>
            <w:rPrChange w:id="4727" w:author="Etion Pinari" w:date="2021-01-06T12:27:00Z">
              <w:rPr>
                <w:lang w:val="en-GB"/>
              </w:rPr>
            </w:rPrChange>
          </w:rPr>
          <w:t>component (</w:t>
        </w:r>
      </w:ins>
      <w:ins w:id="4728" w:author="Giorgio Romeo" w:date="2021-01-01T23:02:00Z">
        <w:r w:rsidRPr="00801F40">
          <w:rPr>
            <w:rFonts w:ascii="Bell MT" w:hAnsi="Bell MT"/>
            <w:sz w:val="28"/>
            <w:szCs w:val="28"/>
            <w:lang w:val="en-US"/>
            <w:rPrChange w:id="4729" w:author="Etion Pinari" w:date="2021-01-06T12:27:00Z">
              <w:rPr>
                <w:lang w:val="en-GB"/>
              </w:rPr>
            </w:rPrChange>
          </w:rPr>
          <w:t>e.g., number of provided functionalities</w:t>
        </w:r>
      </w:ins>
      <w:ins w:id="4730" w:author="Giorgio Romeo" w:date="2021-01-01T23:00:00Z">
        <w:r w:rsidRPr="00801F40">
          <w:rPr>
            <w:rFonts w:ascii="Bell MT" w:hAnsi="Bell MT"/>
            <w:sz w:val="28"/>
            <w:szCs w:val="28"/>
            <w:lang w:val="en-US"/>
            <w:rPrChange w:id="4731" w:author="Etion Pinari" w:date="2021-01-06T12:27:00Z">
              <w:rPr>
                <w:lang w:val="en-GB"/>
              </w:rPr>
            </w:rPrChange>
          </w:rPr>
          <w:t>)</w:t>
        </w:r>
      </w:ins>
      <w:ins w:id="4732" w:author="Giorgio Romeo" w:date="2021-01-01T23:02:00Z">
        <w:r w:rsidRPr="00801F40">
          <w:rPr>
            <w:rFonts w:ascii="Bell MT" w:hAnsi="Bell MT"/>
            <w:sz w:val="28"/>
            <w:szCs w:val="28"/>
            <w:lang w:val="en-US"/>
            <w:rPrChange w:id="4733" w:author="Etion Pinari" w:date="2021-01-06T12:27:00Z">
              <w:rPr>
                <w:lang w:val="en-GB"/>
              </w:rPr>
            </w:rPrChange>
          </w:rPr>
          <w:t xml:space="preserve"> an</w:t>
        </w:r>
      </w:ins>
      <w:ins w:id="4734" w:author="Giorgio Romeo" w:date="2021-01-01T23:03:00Z">
        <w:r w:rsidRPr="00801F40">
          <w:rPr>
            <w:rFonts w:ascii="Bell MT" w:hAnsi="Bell MT"/>
            <w:sz w:val="28"/>
            <w:szCs w:val="28"/>
            <w:lang w:val="en-US"/>
            <w:rPrChange w:id="4735" w:author="Etion Pinari" w:date="2021-01-06T12:27:00Z">
              <w:rPr>
                <w:lang w:val="en-GB"/>
              </w:rPr>
            </w:rPrChange>
          </w:rPr>
          <w:t>d</w:t>
        </w:r>
      </w:ins>
      <w:ins w:id="4736" w:author="Giorgio Romeo" w:date="2021-01-01T22:59:00Z">
        <w:r w:rsidRPr="00801F40">
          <w:rPr>
            <w:rFonts w:ascii="Bell MT" w:hAnsi="Bell MT"/>
            <w:sz w:val="28"/>
            <w:szCs w:val="28"/>
            <w:lang w:val="en-US"/>
            <w:rPrChange w:id="4737" w:author="Etion Pinari" w:date="2021-01-06T12:27:00Z">
              <w:rPr>
                <w:lang w:val="en-GB"/>
              </w:rPr>
            </w:rPrChange>
          </w:rPr>
          <w:t xml:space="preserve"> the dependence o</w:t>
        </w:r>
      </w:ins>
      <w:ins w:id="4738" w:author="Giorgio Romeo" w:date="2021-01-01T23:03:00Z">
        <w:r w:rsidRPr="00801F40">
          <w:rPr>
            <w:rFonts w:ascii="Bell MT" w:hAnsi="Bell MT"/>
            <w:sz w:val="28"/>
            <w:szCs w:val="28"/>
            <w:lang w:val="en-US"/>
            <w:rPrChange w:id="4739" w:author="Etion Pinari" w:date="2021-01-06T12:27:00Z">
              <w:rPr>
                <w:lang w:val="en-GB"/>
              </w:rPr>
            </w:rPrChange>
          </w:rPr>
          <w:t>n</w:t>
        </w:r>
      </w:ins>
      <w:ins w:id="4740" w:author="Giorgio Romeo" w:date="2021-01-01T22:59:00Z">
        <w:r w:rsidRPr="00801F40">
          <w:rPr>
            <w:rFonts w:ascii="Bell MT" w:hAnsi="Bell MT"/>
            <w:sz w:val="28"/>
            <w:szCs w:val="28"/>
            <w:lang w:val="en-US"/>
            <w:rPrChange w:id="4741" w:author="Etion Pinari" w:date="2021-01-06T12:27:00Z">
              <w:rPr>
                <w:lang w:val="en-GB"/>
              </w:rPr>
            </w:rPrChange>
          </w:rPr>
          <w:t xml:space="preserve"> </w:t>
        </w:r>
      </w:ins>
      <w:ins w:id="4742" w:author="Giorgio Romeo" w:date="2021-01-01T23:03:00Z">
        <w:r w:rsidRPr="00801F40">
          <w:rPr>
            <w:rFonts w:ascii="Bell MT" w:hAnsi="Bell MT"/>
            <w:sz w:val="28"/>
            <w:szCs w:val="28"/>
            <w:lang w:val="en-US"/>
            <w:rPrChange w:id="4743" w:author="Etion Pinari" w:date="2021-01-06T12:27:00Z">
              <w:rPr>
                <w:lang w:val="en-GB"/>
              </w:rPr>
            </w:rPrChange>
          </w:rPr>
          <w:t xml:space="preserve">the </w:t>
        </w:r>
      </w:ins>
      <w:ins w:id="4744" w:author="Giorgio Romeo" w:date="2021-01-01T22:59:00Z">
        <w:r w:rsidRPr="00801F40">
          <w:rPr>
            <w:rFonts w:ascii="Bell MT" w:hAnsi="Bell MT"/>
            <w:sz w:val="28"/>
            <w:szCs w:val="28"/>
            <w:lang w:val="en-US"/>
            <w:rPrChange w:id="4745" w:author="Etion Pinari" w:date="2021-01-06T12:27:00Z">
              <w:rPr>
                <w:lang w:val="en-GB"/>
              </w:rPr>
            </w:rPrChange>
          </w:rPr>
          <w:t xml:space="preserve">other </w:t>
        </w:r>
      </w:ins>
      <w:ins w:id="4746" w:author="Giorgio Romeo" w:date="2021-01-01T23:00:00Z">
        <w:r w:rsidRPr="00801F40">
          <w:rPr>
            <w:rFonts w:ascii="Bell MT" w:hAnsi="Bell MT"/>
            <w:sz w:val="28"/>
            <w:szCs w:val="28"/>
            <w:lang w:val="en-US"/>
            <w:rPrChange w:id="4747" w:author="Etion Pinari" w:date="2021-01-06T12:27:00Z">
              <w:rPr>
                <w:lang w:val="en-GB"/>
              </w:rPr>
            </w:rPrChange>
          </w:rPr>
          <w:t xml:space="preserve">components </w:t>
        </w:r>
      </w:ins>
      <w:ins w:id="4748" w:author="Giorgio Romeo" w:date="2021-01-01T22:59:00Z">
        <w:r w:rsidRPr="00801F40">
          <w:rPr>
            <w:rFonts w:ascii="Bell MT" w:hAnsi="Bell MT"/>
            <w:sz w:val="28"/>
            <w:szCs w:val="28"/>
            <w:lang w:val="en-US"/>
            <w:rPrChange w:id="4749" w:author="Etion Pinari" w:date="2021-01-06T12:27:00Z">
              <w:rPr>
                <w:lang w:val="en-GB"/>
              </w:rPr>
            </w:rPrChange>
          </w:rPr>
          <w:t>being implemented</w:t>
        </w:r>
      </w:ins>
      <w:ins w:id="4750" w:author="Giorgio Romeo" w:date="2021-01-01T23:05:00Z">
        <w:r w:rsidRPr="00801F40">
          <w:rPr>
            <w:rFonts w:ascii="Bell MT" w:hAnsi="Bell MT"/>
            <w:sz w:val="28"/>
            <w:szCs w:val="28"/>
            <w:lang w:val="en-US"/>
            <w:rPrChange w:id="4751" w:author="Etion Pinari" w:date="2021-01-06T12:27:00Z">
              <w:rPr>
                <w:lang w:val="en-GB"/>
              </w:rPr>
            </w:rPrChange>
          </w:rPr>
          <w:t xml:space="preserve">. </w:t>
        </w:r>
      </w:ins>
      <w:ins w:id="4752" w:author="Giorgio Romeo" w:date="2021-01-01T23:07:00Z">
        <w:r w:rsidRPr="00801F40">
          <w:rPr>
            <w:rFonts w:ascii="Bell MT" w:hAnsi="Bell MT"/>
            <w:sz w:val="28"/>
            <w:szCs w:val="28"/>
            <w:lang w:val="en-US"/>
            <w:rPrChange w:id="4753" w:author="Etion Pinari" w:date="2021-01-06T12:27:00Z">
              <w:rPr>
                <w:rFonts w:ascii="Bell MT" w:hAnsi="Bell MT"/>
                <w:sz w:val="28"/>
                <w:szCs w:val="28"/>
                <w:lang w:val="en-GB"/>
              </w:rPr>
            </w:rPrChange>
          </w:rPr>
          <w:t xml:space="preserve">In parallel, unit tests </w:t>
        </w:r>
      </w:ins>
      <w:ins w:id="4754" w:author="Giorgio Romeo" w:date="2021-01-01T23:08:00Z">
        <w:r w:rsidRPr="00801F40">
          <w:rPr>
            <w:rFonts w:ascii="Bell MT" w:hAnsi="Bell MT"/>
            <w:sz w:val="28"/>
            <w:szCs w:val="28"/>
            <w:lang w:val="en-US"/>
            <w:rPrChange w:id="4755" w:author="Etion Pinari" w:date="2021-01-06T12:27:00Z">
              <w:rPr>
                <w:rFonts w:ascii="Bell MT" w:hAnsi="Bell MT"/>
                <w:sz w:val="28"/>
                <w:szCs w:val="28"/>
                <w:lang w:val="en-GB"/>
              </w:rPr>
            </w:rPrChange>
          </w:rPr>
          <w:t xml:space="preserve">should be carried out </w:t>
        </w:r>
        <w:proofErr w:type="gramStart"/>
        <w:r w:rsidRPr="00801F40">
          <w:rPr>
            <w:rFonts w:ascii="Bell MT" w:hAnsi="Bell MT"/>
            <w:sz w:val="28"/>
            <w:szCs w:val="28"/>
            <w:lang w:val="en-US"/>
            <w:rPrChange w:id="4756" w:author="Etion Pinari" w:date="2021-01-06T12:27:00Z">
              <w:rPr>
                <w:rFonts w:ascii="Bell MT" w:hAnsi="Bell MT"/>
                <w:sz w:val="28"/>
                <w:szCs w:val="28"/>
                <w:lang w:val="en-GB"/>
              </w:rPr>
            </w:rPrChange>
          </w:rPr>
          <w:t>in order to</w:t>
        </w:r>
        <w:proofErr w:type="gramEnd"/>
        <w:r w:rsidRPr="00801F40">
          <w:rPr>
            <w:rFonts w:ascii="Bell MT" w:hAnsi="Bell MT"/>
            <w:sz w:val="28"/>
            <w:szCs w:val="28"/>
            <w:lang w:val="en-US"/>
            <w:rPrChange w:id="4757" w:author="Etion Pinari" w:date="2021-01-06T12:27:00Z">
              <w:rPr>
                <w:rFonts w:ascii="Bell MT" w:hAnsi="Bell MT"/>
                <w:sz w:val="28"/>
                <w:szCs w:val="28"/>
                <w:lang w:val="en-GB"/>
              </w:rPr>
            </w:rPrChange>
          </w:rPr>
          <w:t xml:space="preserve"> discover flaws early, </w:t>
        </w:r>
        <w:r w:rsidR="0045158B" w:rsidRPr="00801F40">
          <w:rPr>
            <w:rFonts w:ascii="Bell MT" w:hAnsi="Bell MT"/>
            <w:sz w:val="28"/>
            <w:szCs w:val="28"/>
            <w:lang w:val="en-US"/>
            <w:rPrChange w:id="4758" w:author="Etion Pinari" w:date="2021-01-06T12:27:00Z">
              <w:rPr>
                <w:rFonts w:ascii="Bell MT" w:hAnsi="Bell MT"/>
                <w:sz w:val="28"/>
                <w:szCs w:val="28"/>
                <w:lang w:val="en-GB"/>
              </w:rPr>
            </w:rPrChange>
          </w:rPr>
          <w:t>mak</w:t>
        </w:r>
      </w:ins>
      <w:ins w:id="4759" w:author="Giorgio Romeo" w:date="2021-01-01T23:11:00Z">
        <w:r w:rsidR="0045158B" w:rsidRPr="00801F40">
          <w:rPr>
            <w:rFonts w:ascii="Bell MT" w:hAnsi="Bell MT"/>
            <w:sz w:val="28"/>
            <w:szCs w:val="28"/>
            <w:lang w:val="en-US"/>
            <w:rPrChange w:id="4760" w:author="Etion Pinari" w:date="2021-01-06T12:27:00Z">
              <w:rPr>
                <w:rFonts w:ascii="Bell MT" w:hAnsi="Bell MT"/>
                <w:sz w:val="28"/>
                <w:szCs w:val="28"/>
                <w:lang w:val="en-GB"/>
              </w:rPr>
            </w:rPrChange>
          </w:rPr>
          <w:t>e</w:t>
        </w:r>
      </w:ins>
      <w:ins w:id="4761" w:author="Giorgio Romeo" w:date="2021-01-01T23:08:00Z">
        <w:r w:rsidR="0045158B" w:rsidRPr="00801F40">
          <w:rPr>
            <w:rFonts w:ascii="Bell MT" w:hAnsi="Bell MT"/>
            <w:sz w:val="28"/>
            <w:szCs w:val="28"/>
            <w:lang w:val="en-US"/>
            <w:rPrChange w:id="4762" w:author="Etion Pinari" w:date="2021-01-06T12:27:00Z">
              <w:rPr>
                <w:rFonts w:ascii="Bell MT" w:hAnsi="Bell MT"/>
                <w:sz w:val="28"/>
                <w:szCs w:val="28"/>
                <w:lang w:val="en-GB"/>
              </w:rPr>
            </w:rPrChange>
          </w:rPr>
          <w:t xml:space="preserve"> easier t</w:t>
        </w:r>
      </w:ins>
      <w:ins w:id="4763" w:author="Giorgio Romeo" w:date="2021-01-01T23:11:00Z">
        <w:r w:rsidR="0045158B" w:rsidRPr="00801F40">
          <w:rPr>
            <w:rFonts w:ascii="Bell MT" w:hAnsi="Bell MT"/>
            <w:sz w:val="28"/>
            <w:szCs w:val="28"/>
            <w:lang w:val="en-US"/>
            <w:rPrChange w:id="4764" w:author="Etion Pinari" w:date="2021-01-06T12:27:00Z">
              <w:rPr>
                <w:rFonts w:ascii="Bell MT" w:hAnsi="Bell MT"/>
                <w:sz w:val="28"/>
                <w:szCs w:val="28"/>
                <w:lang w:val="en-GB"/>
              </w:rPr>
            </w:rPrChange>
          </w:rPr>
          <w:t>he changes</w:t>
        </w:r>
      </w:ins>
      <w:ins w:id="4765" w:author="Giorgio Romeo" w:date="2021-01-01T23:09:00Z">
        <w:r w:rsidR="0045158B" w:rsidRPr="00801F40">
          <w:rPr>
            <w:rFonts w:ascii="Bell MT" w:hAnsi="Bell MT"/>
            <w:sz w:val="28"/>
            <w:szCs w:val="28"/>
            <w:lang w:val="en-US"/>
            <w:rPrChange w:id="4766" w:author="Etion Pinari" w:date="2021-01-06T12:27:00Z">
              <w:rPr>
                <w:rFonts w:ascii="Bell MT" w:hAnsi="Bell MT"/>
                <w:sz w:val="28"/>
                <w:szCs w:val="28"/>
                <w:lang w:val="en-GB"/>
              </w:rPr>
            </w:rPrChange>
          </w:rPr>
          <w:t xml:space="preserve"> and guide the design.</w:t>
        </w:r>
      </w:ins>
      <w:ins w:id="4767" w:author="Giorgio Romeo" w:date="2021-01-01T23:45:00Z">
        <w:r w:rsidR="00D12632" w:rsidRPr="00801F40">
          <w:rPr>
            <w:rFonts w:ascii="Bell MT" w:hAnsi="Bell MT"/>
            <w:sz w:val="28"/>
            <w:szCs w:val="28"/>
            <w:lang w:val="en-US"/>
            <w:rPrChange w:id="4768" w:author="Etion Pinari" w:date="2021-01-06T12:27:00Z">
              <w:rPr>
                <w:rFonts w:ascii="Bell MT" w:hAnsi="Bell MT"/>
                <w:sz w:val="28"/>
                <w:szCs w:val="28"/>
                <w:lang w:val="en-GB"/>
              </w:rPr>
            </w:rPrChange>
          </w:rPr>
          <w:t xml:space="preserve"> </w:t>
        </w:r>
      </w:ins>
      <w:ins w:id="4769" w:author="Giorgio Romeo" w:date="2021-01-01T23:09:00Z">
        <w:r w:rsidR="0045158B" w:rsidRPr="00801F40">
          <w:rPr>
            <w:rFonts w:ascii="Bell MT" w:hAnsi="Bell MT"/>
            <w:sz w:val="28"/>
            <w:szCs w:val="28"/>
            <w:lang w:val="en-US"/>
            <w:rPrChange w:id="4770" w:author="Etion Pinari" w:date="2021-01-06T12:27:00Z">
              <w:rPr>
                <w:rFonts w:ascii="Bell MT" w:hAnsi="Bell MT"/>
                <w:sz w:val="28"/>
                <w:szCs w:val="28"/>
                <w:lang w:val="en-GB"/>
              </w:rPr>
            </w:rPrChange>
          </w:rPr>
          <w:t>The implementation</w:t>
        </w:r>
      </w:ins>
      <w:ins w:id="4771" w:author="Giorgio Romeo" w:date="2021-01-01T23:10:00Z">
        <w:r w:rsidR="0045158B" w:rsidRPr="00801F40">
          <w:rPr>
            <w:rFonts w:ascii="Bell MT" w:hAnsi="Bell MT"/>
            <w:sz w:val="28"/>
            <w:szCs w:val="28"/>
            <w:lang w:val="en-US"/>
            <w:rPrChange w:id="4772" w:author="Etion Pinari" w:date="2021-01-06T12:27:00Z">
              <w:rPr>
                <w:rFonts w:ascii="Bell MT" w:hAnsi="Bell MT"/>
                <w:sz w:val="28"/>
                <w:szCs w:val="28"/>
                <w:lang w:val="en-GB"/>
              </w:rPr>
            </w:rPrChange>
          </w:rPr>
          <w:t>’s order of the components is the following</w:t>
        </w:r>
      </w:ins>
      <w:ins w:id="4773" w:author="Giorgio Romeo" w:date="2021-01-01T23:11:00Z">
        <w:r w:rsidR="0045158B" w:rsidRPr="00801F40">
          <w:rPr>
            <w:rFonts w:ascii="Bell MT" w:hAnsi="Bell MT"/>
            <w:sz w:val="28"/>
            <w:szCs w:val="28"/>
            <w:lang w:val="en-US"/>
            <w:rPrChange w:id="4774" w:author="Etion Pinari" w:date="2021-01-06T12:27:00Z">
              <w:rPr>
                <w:rFonts w:ascii="Bell MT" w:hAnsi="Bell MT"/>
                <w:sz w:val="28"/>
                <w:szCs w:val="28"/>
                <w:lang w:val="en-GB"/>
              </w:rPr>
            </w:rPrChange>
          </w:rPr>
          <w:t>:</w:t>
        </w:r>
      </w:ins>
    </w:p>
    <w:p w14:paraId="69E671E2" w14:textId="6C50C8EB" w:rsidR="0045158B" w:rsidRPr="00801F40" w:rsidRDefault="0045158B" w:rsidP="006048CB">
      <w:pPr>
        <w:pStyle w:val="ListParagraph"/>
        <w:numPr>
          <w:ilvl w:val="0"/>
          <w:numId w:val="32"/>
        </w:numPr>
        <w:ind w:left="1066" w:hanging="357"/>
        <w:jc w:val="both"/>
        <w:rPr>
          <w:ins w:id="4775" w:author="Giorgio Romeo" w:date="2021-01-01T23:12:00Z"/>
          <w:rFonts w:ascii="Bell MT" w:hAnsi="Bell MT"/>
          <w:sz w:val="28"/>
          <w:szCs w:val="28"/>
          <w:lang w:val="en-US"/>
          <w:rPrChange w:id="4776" w:author="Etion Pinari" w:date="2021-01-06T12:27:00Z">
            <w:rPr>
              <w:ins w:id="4777" w:author="Giorgio Romeo" w:date="2021-01-01T23:12:00Z"/>
              <w:lang w:val="en-GB"/>
            </w:rPr>
          </w:rPrChange>
        </w:rPr>
      </w:pPr>
      <w:ins w:id="4778" w:author="Giorgio Romeo" w:date="2021-01-01T23:11:00Z">
        <w:r w:rsidRPr="00801F40">
          <w:rPr>
            <w:rFonts w:ascii="Bell MT" w:hAnsi="Bell MT"/>
            <w:sz w:val="28"/>
            <w:szCs w:val="28"/>
            <w:lang w:val="en-US"/>
            <w:rPrChange w:id="4779" w:author="Etion Pinari" w:date="2021-01-06T12:27:00Z">
              <w:rPr>
                <w:rFonts w:ascii="Bell MT" w:hAnsi="Bell MT"/>
                <w:sz w:val="28"/>
                <w:szCs w:val="28"/>
                <w:lang w:val="en-GB"/>
              </w:rPr>
            </w:rPrChange>
          </w:rPr>
          <w:t>Data Service</w:t>
        </w:r>
      </w:ins>
      <w:ins w:id="4780" w:author="Giorgio Romeo" w:date="2021-01-01T23:36:00Z">
        <w:r w:rsidR="006048CB" w:rsidRPr="00801F40">
          <w:rPr>
            <w:rFonts w:ascii="Bell MT" w:hAnsi="Bell MT"/>
            <w:sz w:val="28"/>
            <w:szCs w:val="28"/>
            <w:lang w:val="en-US"/>
            <w:rPrChange w:id="4781" w:author="Etion Pinari" w:date="2021-01-06T12:27:00Z">
              <w:rPr>
                <w:rFonts w:ascii="Bell MT" w:hAnsi="Bell MT"/>
                <w:sz w:val="28"/>
                <w:szCs w:val="28"/>
                <w:lang w:val="en-GB"/>
              </w:rPr>
            </w:rPrChange>
          </w:rPr>
          <w:t>, Map Mediator Module</w:t>
        </w:r>
      </w:ins>
    </w:p>
    <w:p w14:paraId="6C8EA4FA" w14:textId="5FB5AB1D" w:rsidR="0045158B" w:rsidRPr="00801F40" w:rsidRDefault="0045158B" w:rsidP="0045158B">
      <w:pPr>
        <w:pStyle w:val="ListParagraph"/>
        <w:numPr>
          <w:ilvl w:val="0"/>
          <w:numId w:val="32"/>
        </w:numPr>
        <w:ind w:left="1066" w:hanging="357"/>
        <w:jc w:val="both"/>
        <w:rPr>
          <w:ins w:id="4782" w:author="Giorgio Romeo" w:date="2021-01-01T23:12:00Z"/>
          <w:rFonts w:ascii="Bell MT" w:hAnsi="Bell MT"/>
          <w:sz w:val="28"/>
          <w:szCs w:val="28"/>
          <w:lang w:val="en-US"/>
          <w:rPrChange w:id="4783" w:author="Etion Pinari" w:date="2021-01-06T12:27:00Z">
            <w:rPr>
              <w:ins w:id="4784" w:author="Giorgio Romeo" w:date="2021-01-01T23:12:00Z"/>
              <w:rFonts w:ascii="Bell MT" w:hAnsi="Bell MT"/>
              <w:sz w:val="28"/>
              <w:szCs w:val="28"/>
              <w:lang w:val="en-GB"/>
            </w:rPr>
          </w:rPrChange>
        </w:rPr>
      </w:pPr>
      <w:ins w:id="4785" w:author="Giorgio Romeo" w:date="2021-01-01T23:12:00Z">
        <w:r w:rsidRPr="00801F40">
          <w:rPr>
            <w:rFonts w:ascii="Bell MT" w:hAnsi="Bell MT"/>
            <w:sz w:val="28"/>
            <w:szCs w:val="28"/>
            <w:lang w:val="en-US"/>
            <w:rPrChange w:id="4786" w:author="Etion Pinari" w:date="2021-01-06T12:27:00Z">
              <w:rPr>
                <w:rFonts w:ascii="Bell MT" w:hAnsi="Bell MT"/>
                <w:sz w:val="28"/>
                <w:szCs w:val="28"/>
                <w:lang w:val="en-GB"/>
              </w:rPr>
            </w:rPrChange>
          </w:rPr>
          <w:t>Location Module, Queue Manager, Account Manager</w:t>
        </w:r>
      </w:ins>
      <w:ins w:id="4787" w:author="Giorgio Romeo" w:date="2021-01-01T23:13:00Z">
        <w:r w:rsidRPr="00801F40">
          <w:rPr>
            <w:rFonts w:ascii="Bell MT" w:hAnsi="Bell MT"/>
            <w:sz w:val="28"/>
            <w:szCs w:val="28"/>
            <w:lang w:val="en-US"/>
            <w:rPrChange w:id="4788" w:author="Etion Pinari" w:date="2021-01-06T12:27:00Z">
              <w:rPr>
                <w:rFonts w:ascii="Bell MT" w:hAnsi="Bell MT"/>
                <w:sz w:val="28"/>
                <w:szCs w:val="28"/>
                <w:lang w:val="en-GB"/>
              </w:rPr>
            </w:rPrChange>
          </w:rPr>
          <w:t>, Market Manager</w:t>
        </w:r>
      </w:ins>
    </w:p>
    <w:p w14:paraId="436FC88C" w14:textId="40888794" w:rsidR="0045158B" w:rsidRPr="00801F40" w:rsidRDefault="0045158B" w:rsidP="0045158B">
      <w:pPr>
        <w:pStyle w:val="ListParagraph"/>
        <w:numPr>
          <w:ilvl w:val="0"/>
          <w:numId w:val="32"/>
        </w:numPr>
        <w:ind w:left="1066" w:hanging="357"/>
        <w:jc w:val="both"/>
        <w:rPr>
          <w:ins w:id="4789" w:author="Giorgio Romeo" w:date="2021-01-01T23:14:00Z"/>
          <w:rFonts w:ascii="Bell MT" w:hAnsi="Bell MT"/>
          <w:sz w:val="28"/>
          <w:szCs w:val="28"/>
          <w:lang w:val="en-US"/>
          <w:rPrChange w:id="4790" w:author="Etion Pinari" w:date="2021-01-06T12:27:00Z">
            <w:rPr>
              <w:ins w:id="4791" w:author="Giorgio Romeo" w:date="2021-01-01T23:14:00Z"/>
              <w:rFonts w:ascii="Bell MT" w:hAnsi="Bell MT"/>
              <w:sz w:val="28"/>
              <w:szCs w:val="28"/>
              <w:lang w:val="en-GB"/>
            </w:rPr>
          </w:rPrChange>
        </w:rPr>
      </w:pPr>
      <w:ins w:id="4792" w:author="Giorgio Romeo" w:date="2021-01-01T23:13:00Z">
        <w:r w:rsidRPr="00801F40">
          <w:rPr>
            <w:rFonts w:ascii="Bell MT" w:hAnsi="Bell MT"/>
            <w:sz w:val="28"/>
            <w:szCs w:val="28"/>
            <w:lang w:val="en-US"/>
            <w:rPrChange w:id="4793" w:author="Etion Pinari" w:date="2021-01-06T12:27:00Z">
              <w:rPr>
                <w:rFonts w:ascii="Bell MT" w:hAnsi="Bell MT"/>
                <w:sz w:val="28"/>
                <w:szCs w:val="28"/>
                <w:lang w:val="en-GB"/>
              </w:rPr>
            </w:rPrChange>
          </w:rPr>
          <w:t xml:space="preserve">Reservation Manager, </w:t>
        </w:r>
      </w:ins>
      <w:ins w:id="4794" w:author="Giorgio Romeo" w:date="2021-01-01T23:14:00Z">
        <w:r w:rsidRPr="00801F40">
          <w:rPr>
            <w:rFonts w:ascii="Bell MT" w:hAnsi="Bell MT"/>
            <w:sz w:val="28"/>
            <w:szCs w:val="28"/>
            <w:lang w:val="en-US"/>
            <w:rPrChange w:id="4795" w:author="Etion Pinari" w:date="2021-01-06T12:27:00Z">
              <w:rPr>
                <w:rFonts w:ascii="Bell MT" w:hAnsi="Bell MT"/>
                <w:sz w:val="28"/>
                <w:szCs w:val="28"/>
                <w:lang w:val="en-GB"/>
              </w:rPr>
            </w:rPrChange>
          </w:rPr>
          <w:t xml:space="preserve">Notification Manager, </w:t>
        </w:r>
      </w:ins>
      <w:ins w:id="4796" w:author="Giorgio Romeo" w:date="2021-01-01T23:13:00Z">
        <w:r w:rsidRPr="00801F40">
          <w:rPr>
            <w:rFonts w:ascii="Bell MT" w:hAnsi="Bell MT"/>
            <w:sz w:val="28"/>
            <w:szCs w:val="28"/>
            <w:lang w:val="en-US"/>
            <w:rPrChange w:id="4797" w:author="Etion Pinari" w:date="2021-01-06T12:27:00Z">
              <w:rPr>
                <w:rFonts w:ascii="Bell MT" w:hAnsi="Bell MT"/>
                <w:sz w:val="28"/>
                <w:szCs w:val="28"/>
                <w:lang w:val="en-GB"/>
              </w:rPr>
            </w:rPrChange>
          </w:rPr>
          <w:t xml:space="preserve">Turnstile </w:t>
        </w:r>
      </w:ins>
      <w:ins w:id="4798" w:author="Giorgio Romeo" w:date="2021-01-02T00:08:00Z">
        <w:r w:rsidR="00714641" w:rsidRPr="00801F40">
          <w:rPr>
            <w:rFonts w:ascii="Bell MT" w:hAnsi="Bell MT"/>
            <w:sz w:val="28"/>
            <w:szCs w:val="28"/>
            <w:lang w:val="en-US"/>
            <w:rPrChange w:id="4799" w:author="Etion Pinari" w:date="2021-01-06T12:27:00Z">
              <w:rPr>
                <w:rFonts w:ascii="Bell MT" w:hAnsi="Bell MT"/>
                <w:sz w:val="28"/>
                <w:szCs w:val="28"/>
                <w:lang w:val="en-GB"/>
              </w:rPr>
            </w:rPrChange>
          </w:rPr>
          <w:t>M</w:t>
        </w:r>
      </w:ins>
      <w:ins w:id="4800" w:author="Giorgio Romeo" w:date="2021-01-01T23:13:00Z">
        <w:r w:rsidRPr="00801F40">
          <w:rPr>
            <w:rFonts w:ascii="Bell MT" w:hAnsi="Bell MT"/>
            <w:sz w:val="28"/>
            <w:szCs w:val="28"/>
            <w:lang w:val="en-US"/>
            <w:rPrChange w:id="4801" w:author="Etion Pinari" w:date="2021-01-06T12:27:00Z">
              <w:rPr>
                <w:rFonts w:ascii="Bell MT" w:hAnsi="Bell MT"/>
                <w:sz w:val="28"/>
                <w:szCs w:val="28"/>
                <w:lang w:val="en-GB"/>
              </w:rPr>
            </w:rPrChange>
          </w:rPr>
          <w:t>anager</w:t>
        </w:r>
      </w:ins>
    </w:p>
    <w:p w14:paraId="16191ABB" w14:textId="070A17D3" w:rsidR="00D12632" w:rsidRPr="00801F40" w:rsidRDefault="0045158B" w:rsidP="00B633A4">
      <w:pPr>
        <w:ind w:left="708"/>
        <w:jc w:val="both"/>
        <w:rPr>
          <w:ins w:id="4802" w:author="Giorgio Romeo" w:date="2021-01-01T23:45:00Z"/>
          <w:rFonts w:ascii="Bell MT" w:hAnsi="Bell MT"/>
          <w:sz w:val="28"/>
          <w:szCs w:val="28"/>
          <w:lang w:val="en-US"/>
          <w:rPrChange w:id="4803" w:author="Etion Pinari" w:date="2021-01-06T12:27:00Z">
            <w:rPr>
              <w:ins w:id="4804" w:author="Giorgio Romeo" w:date="2021-01-01T23:45:00Z"/>
              <w:rFonts w:ascii="Bell MT" w:hAnsi="Bell MT"/>
              <w:sz w:val="28"/>
              <w:szCs w:val="28"/>
              <w:lang w:val="en-GB"/>
            </w:rPr>
          </w:rPrChange>
        </w:rPr>
      </w:pPr>
      <w:ins w:id="4805" w:author="Giorgio Romeo" w:date="2021-01-01T23:14:00Z">
        <w:r w:rsidRPr="00801F40">
          <w:rPr>
            <w:rFonts w:ascii="Bell MT" w:hAnsi="Bell MT"/>
            <w:sz w:val="28"/>
            <w:szCs w:val="28"/>
            <w:lang w:val="en-US"/>
            <w:rPrChange w:id="4806" w:author="Etion Pinari" w:date="2021-01-06T12:27:00Z">
              <w:rPr>
                <w:rFonts w:ascii="Bell MT" w:hAnsi="Bell MT"/>
                <w:sz w:val="28"/>
                <w:szCs w:val="28"/>
                <w:lang w:val="en-GB"/>
              </w:rPr>
            </w:rPrChange>
          </w:rPr>
          <w:t xml:space="preserve">Note that components belonging to the same </w:t>
        </w:r>
      </w:ins>
      <w:ins w:id="4807" w:author="Giorgio Romeo" w:date="2021-01-01T23:15:00Z">
        <w:r w:rsidRPr="00801F40">
          <w:rPr>
            <w:rFonts w:ascii="Bell MT" w:hAnsi="Bell MT"/>
            <w:sz w:val="28"/>
            <w:szCs w:val="28"/>
            <w:lang w:val="en-US"/>
            <w:rPrChange w:id="4808" w:author="Etion Pinari" w:date="2021-01-06T12:27:00Z">
              <w:rPr>
                <w:rFonts w:ascii="Bell MT" w:hAnsi="Bell MT"/>
                <w:sz w:val="28"/>
                <w:szCs w:val="28"/>
                <w:lang w:val="en-GB"/>
              </w:rPr>
            </w:rPrChange>
          </w:rPr>
          <w:t xml:space="preserve">group are independent, </w:t>
        </w:r>
      </w:ins>
      <w:ins w:id="4809" w:author="Giorgio Romeo" w:date="2021-01-01T23:17:00Z">
        <w:r w:rsidRPr="00801F40">
          <w:rPr>
            <w:rFonts w:ascii="Bell MT" w:hAnsi="Bell MT"/>
            <w:sz w:val="28"/>
            <w:szCs w:val="28"/>
            <w:lang w:val="en-US"/>
            <w:rPrChange w:id="4810" w:author="Etion Pinari" w:date="2021-01-06T12:27:00Z">
              <w:rPr>
                <w:rFonts w:ascii="Bell MT" w:hAnsi="Bell MT"/>
                <w:sz w:val="28"/>
                <w:szCs w:val="28"/>
                <w:lang w:val="en-GB"/>
              </w:rPr>
            </w:rPrChange>
          </w:rPr>
          <w:t>so they</w:t>
        </w:r>
      </w:ins>
      <w:ins w:id="4811" w:author="Giorgio Romeo" w:date="2021-01-01T23:15:00Z">
        <w:r w:rsidRPr="00801F40">
          <w:rPr>
            <w:rFonts w:ascii="Bell MT" w:hAnsi="Bell MT"/>
            <w:sz w:val="28"/>
            <w:szCs w:val="28"/>
            <w:lang w:val="en-US"/>
            <w:rPrChange w:id="4812" w:author="Etion Pinari" w:date="2021-01-06T12:27:00Z">
              <w:rPr>
                <w:rFonts w:ascii="Bell MT" w:hAnsi="Bell MT"/>
                <w:sz w:val="28"/>
                <w:szCs w:val="28"/>
                <w:lang w:val="en-GB"/>
              </w:rPr>
            </w:rPrChange>
          </w:rPr>
          <w:t xml:space="preserve"> can be implemented in parallel. Moreover, the DBM</w:t>
        </w:r>
      </w:ins>
      <w:ins w:id="4813" w:author="Giorgio Romeo" w:date="2021-01-01T23:16:00Z">
        <w:r w:rsidRPr="00801F40">
          <w:rPr>
            <w:rFonts w:ascii="Bell MT" w:hAnsi="Bell MT"/>
            <w:sz w:val="28"/>
            <w:szCs w:val="28"/>
            <w:lang w:val="en-US"/>
            <w:rPrChange w:id="4814" w:author="Etion Pinari" w:date="2021-01-06T12:27:00Z">
              <w:rPr>
                <w:rFonts w:ascii="Bell MT" w:hAnsi="Bell MT"/>
                <w:sz w:val="28"/>
                <w:szCs w:val="28"/>
                <w:lang w:val="en-GB"/>
              </w:rPr>
            </w:rPrChange>
          </w:rPr>
          <w:t>S service</w:t>
        </w:r>
      </w:ins>
      <w:ins w:id="4815" w:author="Giorgio Romeo" w:date="2021-01-04T10:29:00Z">
        <w:r w:rsidR="00B47FED" w:rsidRPr="00801F40">
          <w:rPr>
            <w:rFonts w:ascii="Bell MT" w:hAnsi="Bell MT"/>
            <w:sz w:val="28"/>
            <w:szCs w:val="28"/>
            <w:lang w:val="en-US"/>
            <w:rPrChange w:id="4816" w:author="Etion Pinari" w:date="2021-01-06T12:27:00Z">
              <w:rPr>
                <w:rFonts w:ascii="Bell MT" w:hAnsi="Bell MT"/>
                <w:sz w:val="28"/>
                <w:szCs w:val="28"/>
                <w:lang w:val="en-GB"/>
              </w:rPr>
            </w:rPrChange>
          </w:rPr>
          <w:t xml:space="preserve">, </w:t>
        </w:r>
      </w:ins>
      <w:ins w:id="4817" w:author="Giorgio Romeo" w:date="2021-01-01T23:16:00Z">
        <w:r w:rsidRPr="00801F40">
          <w:rPr>
            <w:rFonts w:ascii="Bell MT" w:hAnsi="Bell MT"/>
            <w:sz w:val="28"/>
            <w:szCs w:val="28"/>
            <w:lang w:val="en-US"/>
            <w:rPrChange w:id="4818" w:author="Etion Pinari" w:date="2021-01-06T12:27:00Z">
              <w:rPr>
                <w:rFonts w:ascii="Bell MT" w:hAnsi="Bell MT"/>
                <w:sz w:val="28"/>
                <w:szCs w:val="28"/>
                <w:lang w:val="en-GB"/>
              </w:rPr>
            </w:rPrChange>
          </w:rPr>
          <w:t xml:space="preserve">the </w:t>
        </w:r>
      </w:ins>
      <w:proofErr w:type="spellStart"/>
      <w:ins w:id="4819" w:author="Giorgio Romeo" w:date="2021-01-01T23:17:00Z">
        <w:r w:rsidRPr="00801F40">
          <w:rPr>
            <w:rFonts w:ascii="Bell MT" w:hAnsi="Bell MT"/>
            <w:sz w:val="28"/>
            <w:szCs w:val="28"/>
            <w:lang w:val="en-US"/>
            <w:rPrChange w:id="4820" w:author="Etion Pinari" w:date="2021-01-06T12:27:00Z">
              <w:rPr>
                <w:rFonts w:ascii="Bell MT" w:hAnsi="Bell MT"/>
                <w:sz w:val="28"/>
                <w:szCs w:val="28"/>
                <w:lang w:val="en-GB"/>
              </w:rPr>
            </w:rPrChange>
          </w:rPr>
          <w:t>G</w:t>
        </w:r>
      </w:ins>
      <w:ins w:id="4821" w:author="Giorgio Romeo" w:date="2021-01-01T23:16:00Z">
        <w:r w:rsidRPr="00801F40">
          <w:rPr>
            <w:rFonts w:ascii="Bell MT" w:hAnsi="Bell MT"/>
            <w:sz w:val="28"/>
            <w:szCs w:val="28"/>
            <w:lang w:val="en-US"/>
            <w:rPrChange w:id="4822" w:author="Etion Pinari" w:date="2021-01-06T12:27:00Z">
              <w:rPr>
                <w:rFonts w:ascii="Bell MT" w:hAnsi="Bell MT"/>
                <w:sz w:val="28"/>
                <w:szCs w:val="28"/>
                <w:lang w:val="en-GB"/>
              </w:rPr>
            </w:rPrChange>
          </w:rPr>
          <w:t>eolocalization</w:t>
        </w:r>
        <w:proofErr w:type="spellEnd"/>
        <w:r w:rsidRPr="00801F40">
          <w:rPr>
            <w:rFonts w:ascii="Bell MT" w:hAnsi="Bell MT"/>
            <w:sz w:val="28"/>
            <w:szCs w:val="28"/>
            <w:lang w:val="en-US"/>
            <w:rPrChange w:id="4823" w:author="Etion Pinari" w:date="2021-01-06T12:27:00Z">
              <w:rPr>
                <w:rFonts w:ascii="Bell MT" w:hAnsi="Bell MT"/>
                <w:sz w:val="28"/>
                <w:szCs w:val="28"/>
                <w:lang w:val="en-GB"/>
              </w:rPr>
            </w:rPrChange>
          </w:rPr>
          <w:t xml:space="preserve"> API</w:t>
        </w:r>
      </w:ins>
      <w:ins w:id="4824" w:author="Giorgio Romeo" w:date="2021-01-04T10:29:00Z">
        <w:r w:rsidR="00B47FED" w:rsidRPr="00801F40">
          <w:rPr>
            <w:rFonts w:ascii="Bell MT" w:hAnsi="Bell MT"/>
            <w:sz w:val="28"/>
            <w:szCs w:val="28"/>
            <w:lang w:val="en-US"/>
            <w:rPrChange w:id="4825" w:author="Etion Pinari" w:date="2021-01-06T12:27:00Z">
              <w:rPr>
                <w:rFonts w:ascii="Bell MT" w:hAnsi="Bell MT"/>
                <w:sz w:val="28"/>
                <w:szCs w:val="28"/>
                <w:lang w:val="en-GB"/>
              </w:rPr>
            </w:rPrChange>
          </w:rPr>
          <w:t xml:space="preserve"> and the </w:t>
        </w:r>
        <w:proofErr w:type="spellStart"/>
        <w:r w:rsidR="00B47FED" w:rsidRPr="00801F40">
          <w:rPr>
            <w:rFonts w:ascii="Bell MT" w:hAnsi="Bell MT"/>
            <w:sz w:val="28"/>
            <w:szCs w:val="28"/>
            <w:lang w:val="en-US"/>
            <w:rPrChange w:id="4826" w:author="Etion Pinari" w:date="2021-01-06T12:27:00Z">
              <w:rPr>
                <w:rFonts w:ascii="Bell MT" w:hAnsi="Bell MT"/>
                <w:sz w:val="28"/>
                <w:szCs w:val="28"/>
                <w:lang w:val="en-GB"/>
              </w:rPr>
            </w:rPrChange>
          </w:rPr>
          <w:t>FirebaseCloudMessaging</w:t>
        </w:r>
      </w:ins>
      <w:proofErr w:type="spellEnd"/>
      <w:ins w:id="4827" w:author="Giorgio Romeo" w:date="2021-01-04T10:30:00Z">
        <w:r w:rsidR="00B47FED" w:rsidRPr="00801F40">
          <w:rPr>
            <w:rFonts w:ascii="Bell MT" w:hAnsi="Bell MT"/>
            <w:sz w:val="28"/>
            <w:szCs w:val="28"/>
            <w:lang w:val="en-US"/>
            <w:rPrChange w:id="4828" w:author="Etion Pinari" w:date="2021-01-06T12:27:00Z">
              <w:rPr>
                <w:rFonts w:ascii="Bell MT" w:hAnsi="Bell MT"/>
                <w:sz w:val="28"/>
                <w:szCs w:val="28"/>
                <w:lang w:val="en-GB"/>
              </w:rPr>
            </w:rPrChange>
          </w:rPr>
          <w:t xml:space="preserve"> </w:t>
        </w:r>
      </w:ins>
      <w:ins w:id="4829" w:author="Giorgio Romeo" w:date="2021-01-04T10:29:00Z">
        <w:r w:rsidR="00B47FED" w:rsidRPr="00801F40">
          <w:rPr>
            <w:rFonts w:ascii="Bell MT" w:hAnsi="Bell MT"/>
            <w:sz w:val="28"/>
            <w:szCs w:val="28"/>
            <w:lang w:val="en-US"/>
            <w:rPrChange w:id="4830" w:author="Etion Pinari" w:date="2021-01-06T12:27:00Z">
              <w:rPr>
                <w:rFonts w:ascii="Bell MT" w:hAnsi="Bell MT"/>
                <w:sz w:val="28"/>
                <w:szCs w:val="28"/>
                <w:lang w:val="en-GB"/>
              </w:rPr>
            </w:rPrChange>
          </w:rPr>
          <w:t>API</w:t>
        </w:r>
      </w:ins>
      <w:ins w:id="4831" w:author="Giorgio Romeo" w:date="2021-01-01T23:16:00Z">
        <w:r w:rsidRPr="00801F40">
          <w:rPr>
            <w:rFonts w:ascii="Bell MT" w:hAnsi="Bell MT"/>
            <w:sz w:val="28"/>
            <w:szCs w:val="28"/>
            <w:lang w:val="en-US"/>
            <w:rPrChange w:id="4832" w:author="Etion Pinari" w:date="2021-01-06T12:27:00Z">
              <w:rPr>
                <w:rFonts w:ascii="Bell MT" w:hAnsi="Bell MT"/>
                <w:sz w:val="28"/>
                <w:szCs w:val="28"/>
                <w:lang w:val="en-GB"/>
              </w:rPr>
            </w:rPrChange>
          </w:rPr>
          <w:t xml:space="preserve"> are assumed to work properly since are external serv</w:t>
        </w:r>
      </w:ins>
      <w:ins w:id="4833" w:author="Giorgio Romeo" w:date="2021-01-01T23:17:00Z">
        <w:r w:rsidRPr="00801F40">
          <w:rPr>
            <w:rFonts w:ascii="Bell MT" w:hAnsi="Bell MT"/>
            <w:sz w:val="28"/>
            <w:szCs w:val="28"/>
            <w:lang w:val="en-US"/>
            <w:rPrChange w:id="4834" w:author="Etion Pinari" w:date="2021-01-06T12:27:00Z">
              <w:rPr>
                <w:rFonts w:ascii="Bell MT" w:hAnsi="Bell MT"/>
                <w:sz w:val="28"/>
                <w:szCs w:val="28"/>
                <w:lang w:val="en-GB"/>
              </w:rPr>
            </w:rPrChange>
          </w:rPr>
          <w:t>ices.</w:t>
        </w:r>
      </w:ins>
    </w:p>
    <w:p w14:paraId="12649943" w14:textId="56E6B42A" w:rsidR="00B633A4" w:rsidRPr="00801F40" w:rsidRDefault="00B633A4" w:rsidP="00B633A4">
      <w:pPr>
        <w:ind w:left="708"/>
        <w:jc w:val="both"/>
        <w:rPr>
          <w:ins w:id="4835" w:author="Giorgio Romeo" w:date="2021-01-01T23:51:00Z"/>
          <w:rFonts w:ascii="Bell MT" w:hAnsi="Bell MT"/>
          <w:sz w:val="28"/>
          <w:szCs w:val="28"/>
          <w:lang w:val="en-US"/>
          <w:rPrChange w:id="4836" w:author="Etion Pinari" w:date="2021-01-06T12:27:00Z">
            <w:rPr>
              <w:ins w:id="4837" w:author="Giorgio Romeo" w:date="2021-01-01T23:51:00Z"/>
              <w:rFonts w:ascii="Bell MT" w:hAnsi="Bell MT"/>
              <w:sz w:val="28"/>
              <w:szCs w:val="28"/>
              <w:lang w:val="en-GB"/>
            </w:rPr>
          </w:rPrChange>
        </w:rPr>
      </w:pPr>
      <w:ins w:id="4838" w:author="Giorgio Romeo" w:date="2021-01-01T23:34:00Z">
        <w:r w:rsidRPr="00801F40">
          <w:rPr>
            <w:rFonts w:ascii="Bell MT" w:hAnsi="Bell MT"/>
            <w:sz w:val="28"/>
            <w:szCs w:val="28"/>
            <w:lang w:val="en-US"/>
            <w:rPrChange w:id="4839" w:author="Etion Pinari" w:date="2021-01-06T12:27:00Z">
              <w:rPr>
                <w:rFonts w:ascii="Bell MT" w:hAnsi="Bell MT"/>
                <w:sz w:val="28"/>
                <w:szCs w:val="28"/>
                <w:lang w:val="en-GB"/>
              </w:rPr>
            </w:rPrChange>
          </w:rPr>
          <w:t xml:space="preserve">The </w:t>
        </w:r>
        <w:r w:rsidRPr="00801F40">
          <w:rPr>
            <w:rFonts w:ascii="Bell MT" w:hAnsi="Bell MT"/>
            <w:b/>
            <w:bCs/>
            <w:sz w:val="28"/>
            <w:szCs w:val="28"/>
            <w:lang w:val="en-US"/>
            <w:rPrChange w:id="4840" w:author="Etion Pinari" w:date="2021-01-06T12:27:00Z">
              <w:rPr>
                <w:rFonts w:ascii="Bell MT" w:hAnsi="Bell MT"/>
                <w:sz w:val="28"/>
                <w:szCs w:val="28"/>
                <w:lang w:val="en-GB"/>
              </w:rPr>
            </w:rPrChange>
          </w:rPr>
          <w:t>Data Service</w:t>
        </w:r>
        <w:r w:rsidRPr="00801F40">
          <w:rPr>
            <w:rFonts w:ascii="Bell MT" w:hAnsi="Bell MT"/>
            <w:sz w:val="28"/>
            <w:szCs w:val="28"/>
            <w:lang w:val="en-US"/>
            <w:rPrChange w:id="4841" w:author="Etion Pinari" w:date="2021-01-06T12:27:00Z">
              <w:rPr>
                <w:rFonts w:ascii="Bell MT" w:hAnsi="Bell MT"/>
                <w:sz w:val="28"/>
                <w:szCs w:val="28"/>
                <w:lang w:val="en-GB"/>
              </w:rPr>
            </w:rPrChange>
          </w:rPr>
          <w:t xml:space="preserve"> </w:t>
        </w:r>
      </w:ins>
      <w:ins w:id="4842" w:author="Giorgio Romeo" w:date="2021-01-01T23:40:00Z">
        <w:r w:rsidR="00CF3559" w:rsidRPr="00801F40">
          <w:rPr>
            <w:rFonts w:ascii="Bell MT" w:hAnsi="Bell MT"/>
            <w:sz w:val="28"/>
            <w:szCs w:val="28"/>
            <w:lang w:val="en-US"/>
            <w:rPrChange w:id="4843" w:author="Etion Pinari" w:date="2021-01-06T12:27:00Z">
              <w:rPr>
                <w:rFonts w:ascii="Bell MT" w:hAnsi="Bell MT"/>
                <w:sz w:val="28"/>
                <w:szCs w:val="28"/>
                <w:lang w:val="en-GB"/>
              </w:rPr>
            </w:rPrChange>
          </w:rPr>
          <w:t xml:space="preserve">and the </w:t>
        </w:r>
        <w:r w:rsidR="00CF3559" w:rsidRPr="00801F40">
          <w:rPr>
            <w:rFonts w:ascii="Bell MT" w:hAnsi="Bell MT"/>
            <w:b/>
            <w:bCs/>
            <w:sz w:val="28"/>
            <w:szCs w:val="28"/>
            <w:lang w:val="en-US"/>
            <w:rPrChange w:id="4844" w:author="Etion Pinari" w:date="2021-01-06T12:27:00Z">
              <w:rPr>
                <w:rFonts w:ascii="Bell MT" w:hAnsi="Bell MT"/>
                <w:sz w:val="28"/>
                <w:szCs w:val="28"/>
                <w:lang w:val="en-GB"/>
              </w:rPr>
            </w:rPrChange>
          </w:rPr>
          <w:t>Map Mediator</w:t>
        </w:r>
      </w:ins>
      <w:ins w:id="4845" w:author="Giorgio Romeo" w:date="2021-01-01T23:41:00Z">
        <w:r w:rsidR="00CF3559" w:rsidRPr="00801F40">
          <w:rPr>
            <w:rFonts w:ascii="Bell MT" w:hAnsi="Bell MT"/>
            <w:b/>
            <w:bCs/>
            <w:sz w:val="28"/>
            <w:szCs w:val="28"/>
            <w:lang w:val="en-US"/>
            <w:rPrChange w:id="4846" w:author="Etion Pinari" w:date="2021-01-06T12:27:00Z">
              <w:rPr>
                <w:rFonts w:ascii="Bell MT" w:hAnsi="Bell MT"/>
                <w:sz w:val="28"/>
                <w:szCs w:val="28"/>
                <w:lang w:val="en-GB"/>
              </w:rPr>
            </w:rPrChange>
          </w:rPr>
          <w:t xml:space="preserve"> Module</w:t>
        </w:r>
        <w:r w:rsidR="00CF3559" w:rsidRPr="00801F40">
          <w:rPr>
            <w:rFonts w:ascii="Bell MT" w:hAnsi="Bell MT"/>
            <w:sz w:val="28"/>
            <w:szCs w:val="28"/>
            <w:lang w:val="en-US"/>
            <w:rPrChange w:id="4847" w:author="Etion Pinari" w:date="2021-01-06T12:27:00Z">
              <w:rPr>
                <w:rFonts w:ascii="Bell MT" w:hAnsi="Bell MT"/>
                <w:sz w:val="28"/>
                <w:szCs w:val="28"/>
                <w:lang w:val="en-GB"/>
              </w:rPr>
            </w:rPrChange>
          </w:rPr>
          <w:t xml:space="preserve"> </w:t>
        </w:r>
      </w:ins>
      <w:ins w:id="4848" w:author="Giorgio Romeo" w:date="2021-01-01T23:34:00Z">
        <w:r w:rsidRPr="00801F40">
          <w:rPr>
            <w:rFonts w:ascii="Bell MT" w:hAnsi="Bell MT"/>
            <w:sz w:val="28"/>
            <w:szCs w:val="28"/>
            <w:lang w:val="en-US"/>
            <w:rPrChange w:id="4849" w:author="Etion Pinari" w:date="2021-01-06T12:27:00Z">
              <w:rPr>
                <w:rFonts w:ascii="Bell MT" w:hAnsi="Bell MT"/>
                <w:sz w:val="28"/>
                <w:szCs w:val="28"/>
                <w:lang w:val="en-GB"/>
              </w:rPr>
            </w:rPrChange>
          </w:rPr>
          <w:t>components should be implemented as first</w:t>
        </w:r>
      </w:ins>
      <w:ins w:id="4850" w:author="Giorgio Romeo" w:date="2021-01-01T23:49:00Z">
        <w:r w:rsidR="00D12632" w:rsidRPr="00801F40">
          <w:rPr>
            <w:rFonts w:ascii="Bell MT" w:hAnsi="Bell MT"/>
            <w:sz w:val="28"/>
            <w:szCs w:val="28"/>
            <w:lang w:val="en-US"/>
            <w:rPrChange w:id="4851" w:author="Etion Pinari" w:date="2021-01-06T12:27:00Z">
              <w:rPr>
                <w:rFonts w:ascii="Bell MT" w:hAnsi="Bell MT"/>
                <w:sz w:val="28"/>
                <w:szCs w:val="28"/>
                <w:lang w:val="en-GB"/>
              </w:rPr>
            </w:rPrChange>
          </w:rPr>
          <w:t xml:space="preserve"> because a</w:t>
        </w:r>
      </w:ins>
      <w:ins w:id="4852" w:author="Giorgio Romeo" w:date="2021-01-01T23:35:00Z">
        <w:r w:rsidR="006048CB" w:rsidRPr="00801F40">
          <w:rPr>
            <w:rFonts w:ascii="Bell MT" w:hAnsi="Bell MT"/>
            <w:sz w:val="28"/>
            <w:szCs w:val="28"/>
            <w:lang w:val="en-US"/>
            <w:rPrChange w:id="4853" w:author="Etion Pinari" w:date="2021-01-06T12:27:00Z">
              <w:rPr>
                <w:rFonts w:ascii="Bell MT" w:hAnsi="Bell MT"/>
                <w:sz w:val="28"/>
                <w:szCs w:val="28"/>
                <w:lang w:val="en-GB"/>
              </w:rPr>
            </w:rPrChange>
          </w:rPr>
          <w:t xml:space="preserve">ll the remaining components </w:t>
        </w:r>
      </w:ins>
      <w:ins w:id="4854" w:author="Giorgio Romeo" w:date="2021-01-01T23:38:00Z">
        <w:r w:rsidR="006048CB" w:rsidRPr="00801F40">
          <w:rPr>
            <w:rFonts w:ascii="Bell MT" w:hAnsi="Bell MT"/>
            <w:sz w:val="28"/>
            <w:szCs w:val="28"/>
            <w:lang w:val="en-US"/>
            <w:rPrChange w:id="4855" w:author="Etion Pinari" w:date="2021-01-06T12:27:00Z">
              <w:rPr>
                <w:rFonts w:ascii="Bell MT" w:hAnsi="Bell MT"/>
                <w:sz w:val="28"/>
                <w:szCs w:val="28"/>
                <w:lang w:val="en-GB"/>
              </w:rPr>
            </w:rPrChange>
          </w:rPr>
          <w:t xml:space="preserve">of the application server </w:t>
        </w:r>
      </w:ins>
      <w:ins w:id="4856" w:author="Giorgio Romeo" w:date="2021-01-01T23:36:00Z">
        <w:r w:rsidR="006048CB" w:rsidRPr="00801F40">
          <w:rPr>
            <w:rFonts w:ascii="Bell MT" w:hAnsi="Bell MT"/>
            <w:sz w:val="28"/>
            <w:szCs w:val="28"/>
            <w:lang w:val="en-US"/>
            <w:rPrChange w:id="4857" w:author="Etion Pinari" w:date="2021-01-06T12:27:00Z">
              <w:rPr>
                <w:rFonts w:ascii="Bell MT" w:hAnsi="Bell MT"/>
                <w:sz w:val="28"/>
                <w:szCs w:val="28"/>
                <w:lang w:val="en-GB"/>
              </w:rPr>
            </w:rPrChange>
          </w:rPr>
          <w:t xml:space="preserve">depend </w:t>
        </w:r>
      </w:ins>
      <w:ins w:id="4858" w:author="Giorgio Romeo" w:date="2021-01-01T23:38:00Z">
        <w:r w:rsidR="006048CB" w:rsidRPr="00801F40">
          <w:rPr>
            <w:rFonts w:ascii="Bell MT" w:hAnsi="Bell MT"/>
            <w:sz w:val="28"/>
            <w:szCs w:val="28"/>
            <w:lang w:val="en-US"/>
            <w:rPrChange w:id="4859" w:author="Etion Pinari" w:date="2021-01-06T12:27:00Z">
              <w:rPr>
                <w:rFonts w:ascii="Bell MT" w:hAnsi="Bell MT"/>
                <w:sz w:val="28"/>
                <w:szCs w:val="28"/>
                <w:lang w:val="en-GB"/>
              </w:rPr>
            </w:rPrChange>
          </w:rPr>
          <w:t xml:space="preserve">directly or indirectly </w:t>
        </w:r>
      </w:ins>
      <w:ins w:id="4860" w:author="Giorgio Romeo" w:date="2021-01-01T23:36:00Z">
        <w:r w:rsidR="006048CB" w:rsidRPr="00801F40">
          <w:rPr>
            <w:rFonts w:ascii="Bell MT" w:hAnsi="Bell MT"/>
            <w:sz w:val="28"/>
            <w:szCs w:val="28"/>
            <w:lang w:val="en-US"/>
            <w:rPrChange w:id="4861" w:author="Etion Pinari" w:date="2021-01-06T12:27:00Z">
              <w:rPr>
                <w:rFonts w:ascii="Bell MT" w:hAnsi="Bell MT"/>
                <w:sz w:val="28"/>
                <w:szCs w:val="28"/>
                <w:lang w:val="en-GB"/>
              </w:rPr>
            </w:rPrChange>
          </w:rPr>
          <w:t xml:space="preserve">on </w:t>
        </w:r>
      </w:ins>
      <w:ins w:id="4862" w:author="Giorgio Romeo" w:date="2021-01-01T23:46:00Z">
        <w:r w:rsidR="00D12632" w:rsidRPr="00801F40">
          <w:rPr>
            <w:rFonts w:ascii="Bell MT" w:hAnsi="Bell MT"/>
            <w:sz w:val="28"/>
            <w:szCs w:val="28"/>
            <w:lang w:val="en-US"/>
            <w:rPrChange w:id="4863" w:author="Etion Pinari" w:date="2021-01-06T12:27:00Z">
              <w:rPr>
                <w:rFonts w:ascii="Bell MT" w:hAnsi="Bell MT"/>
                <w:sz w:val="28"/>
                <w:szCs w:val="28"/>
                <w:lang w:val="en-GB"/>
              </w:rPr>
            </w:rPrChange>
          </w:rPr>
          <w:t>the former since it handles</w:t>
        </w:r>
      </w:ins>
      <w:ins w:id="4864" w:author="Giorgio Romeo" w:date="2021-01-01T23:47:00Z">
        <w:r w:rsidR="00D12632" w:rsidRPr="00801F40">
          <w:rPr>
            <w:rFonts w:ascii="Bell MT" w:hAnsi="Bell MT"/>
            <w:sz w:val="28"/>
            <w:szCs w:val="28"/>
            <w:lang w:val="en-US"/>
            <w:rPrChange w:id="4865" w:author="Etion Pinari" w:date="2021-01-06T12:27:00Z">
              <w:rPr>
                <w:rFonts w:ascii="Bell MT" w:hAnsi="Bell MT"/>
                <w:sz w:val="28"/>
                <w:szCs w:val="28"/>
                <w:lang w:val="en-GB"/>
              </w:rPr>
            </w:rPrChange>
          </w:rPr>
          <w:t xml:space="preserve"> the communication with the database to store and retrieve data</w:t>
        </w:r>
      </w:ins>
      <w:ins w:id="4866" w:author="Giorgio Romeo" w:date="2021-01-01T23:44:00Z">
        <w:r w:rsidR="00CF3559" w:rsidRPr="00801F40">
          <w:rPr>
            <w:rFonts w:ascii="Bell MT" w:hAnsi="Bell MT"/>
            <w:sz w:val="28"/>
            <w:szCs w:val="28"/>
            <w:lang w:val="en-US"/>
            <w:rPrChange w:id="4867" w:author="Etion Pinari" w:date="2021-01-06T12:27:00Z">
              <w:rPr>
                <w:rFonts w:ascii="Bell MT" w:hAnsi="Bell MT"/>
                <w:sz w:val="28"/>
                <w:szCs w:val="28"/>
                <w:lang w:val="en-GB"/>
              </w:rPr>
            </w:rPrChange>
          </w:rPr>
          <w:t>, while the latter</w:t>
        </w:r>
      </w:ins>
      <w:ins w:id="4868" w:author="Giorgio Romeo" w:date="2021-01-01T23:45:00Z">
        <w:r w:rsidR="00CF3559" w:rsidRPr="00801F40">
          <w:rPr>
            <w:rFonts w:ascii="Bell MT" w:hAnsi="Bell MT"/>
            <w:sz w:val="28"/>
            <w:szCs w:val="28"/>
            <w:lang w:val="en-US"/>
            <w:rPrChange w:id="4869" w:author="Etion Pinari" w:date="2021-01-06T12:27:00Z">
              <w:rPr>
                <w:rFonts w:ascii="Bell MT" w:hAnsi="Bell MT"/>
                <w:sz w:val="28"/>
                <w:szCs w:val="28"/>
                <w:lang w:val="en-GB"/>
              </w:rPr>
            </w:rPrChange>
          </w:rPr>
          <w:t xml:space="preserve"> </w:t>
        </w:r>
      </w:ins>
      <w:ins w:id="4870" w:author="Giorgio Romeo" w:date="2021-01-01T23:48:00Z">
        <w:r w:rsidR="00D12632" w:rsidRPr="00801F40">
          <w:rPr>
            <w:rFonts w:ascii="Bell MT" w:hAnsi="Bell MT"/>
            <w:sz w:val="28"/>
            <w:szCs w:val="28"/>
            <w:lang w:val="en-US"/>
            <w:rPrChange w:id="4871" w:author="Etion Pinari" w:date="2021-01-06T12:27:00Z">
              <w:rPr>
                <w:rFonts w:ascii="Bell MT" w:hAnsi="Bell MT"/>
                <w:sz w:val="28"/>
                <w:szCs w:val="28"/>
                <w:lang w:val="en-GB"/>
              </w:rPr>
            </w:rPrChange>
          </w:rPr>
          <w:t>is independent from all the other</w:t>
        </w:r>
      </w:ins>
      <w:ins w:id="4872" w:author="Giorgio Romeo" w:date="2021-01-01T23:51:00Z">
        <w:r w:rsidR="00D12632" w:rsidRPr="00801F40">
          <w:rPr>
            <w:rFonts w:ascii="Bell MT" w:hAnsi="Bell MT"/>
            <w:sz w:val="28"/>
            <w:szCs w:val="28"/>
            <w:lang w:val="en-US"/>
            <w:rPrChange w:id="4873" w:author="Etion Pinari" w:date="2021-01-06T12:27:00Z">
              <w:rPr>
                <w:rFonts w:ascii="Bell MT" w:hAnsi="Bell MT"/>
                <w:sz w:val="28"/>
                <w:szCs w:val="28"/>
                <w:lang w:val="en-GB"/>
              </w:rPr>
            </w:rPrChange>
          </w:rPr>
          <w:t xml:space="preserve">s </w:t>
        </w:r>
      </w:ins>
      <w:ins w:id="4874" w:author="Giorgio Romeo" w:date="2021-01-01T23:48:00Z">
        <w:r w:rsidR="00D12632" w:rsidRPr="00801F40">
          <w:rPr>
            <w:rFonts w:ascii="Bell MT" w:hAnsi="Bell MT"/>
            <w:sz w:val="28"/>
            <w:szCs w:val="28"/>
            <w:lang w:val="en-US"/>
            <w:rPrChange w:id="4875" w:author="Etion Pinari" w:date="2021-01-06T12:27:00Z">
              <w:rPr>
                <w:rFonts w:ascii="Bell MT" w:hAnsi="Bell MT"/>
                <w:sz w:val="28"/>
                <w:szCs w:val="28"/>
                <w:lang w:val="en-GB"/>
              </w:rPr>
            </w:rPrChange>
          </w:rPr>
          <w:t>bec</w:t>
        </w:r>
      </w:ins>
      <w:ins w:id="4876" w:author="Giorgio Romeo" w:date="2021-01-01T23:49:00Z">
        <w:r w:rsidR="00D12632" w:rsidRPr="00801F40">
          <w:rPr>
            <w:rFonts w:ascii="Bell MT" w:hAnsi="Bell MT"/>
            <w:sz w:val="28"/>
            <w:szCs w:val="28"/>
            <w:lang w:val="en-US"/>
            <w:rPrChange w:id="4877" w:author="Etion Pinari" w:date="2021-01-06T12:27:00Z">
              <w:rPr>
                <w:rFonts w:ascii="Bell MT" w:hAnsi="Bell MT"/>
                <w:sz w:val="28"/>
                <w:szCs w:val="28"/>
                <w:lang w:val="en-GB"/>
              </w:rPr>
            </w:rPrChange>
          </w:rPr>
          <w:t xml:space="preserve">ause </w:t>
        </w:r>
      </w:ins>
      <w:ins w:id="4878" w:author="Giorgio Romeo" w:date="2021-01-01T23:51:00Z">
        <w:r w:rsidR="00D12632" w:rsidRPr="00801F40">
          <w:rPr>
            <w:rFonts w:ascii="Bell MT" w:hAnsi="Bell MT"/>
            <w:sz w:val="28"/>
            <w:szCs w:val="28"/>
            <w:lang w:val="en-US"/>
            <w:rPrChange w:id="4879" w:author="Etion Pinari" w:date="2021-01-06T12:27:00Z">
              <w:rPr>
                <w:rFonts w:ascii="Bell MT" w:hAnsi="Bell MT"/>
                <w:sz w:val="28"/>
                <w:szCs w:val="28"/>
                <w:lang w:val="en-GB"/>
              </w:rPr>
            </w:rPrChange>
          </w:rPr>
          <w:t xml:space="preserve">it just </w:t>
        </w:r>
      </w:ins>
      <w:ins w:id="4880" w:author="Giorgio Romeo" w:date="2021-01-01T23:45:00Z">
        <w:r w:rsidR="00CF3559" w:rsidRPr="00801F40">
          <w:rPr>
            <w:rFonts w:ascii="Bell MT" w:hAnsi="Bell MT"/>
            <w:sz w:val="28"/>
            <w:szCs w:val="28"/>
            <w:lang w:val="en-US"/>
            <w:rPrChange w:id="4881" w:author="Etion Pinari" w:date="2021-01-06T12:27:00Z">
              <w:rPr>
                <w:rFonts w:ascii="Bell MT" w:hAnsi="Bell MT"/>
                <w:sz w:val="28"/>
                <w:szCs w:val="28"/>
                <w:lang w:val="en-GB"/>
              </w:rPr>
            </w:rPrChange>
          </w:rPr>
          <w:t xml:space="preserve">communicates with the external </w:t>
        </w:r>
        <w:proofErr w:type="spellStart"/>
        <w:r w:rsidR="00D12632" w:rsidRPr="00801F40">
          <w:rPr>
            <w:rFonts w:ascii="Bell MT" w:hAnsi="Bell MT"/>
            <w:sz w:val="28"/>
            <w:szCs w:val="28"/>
            <w:lang w:val="en-US"/>
            <w:rPrChange w:id="4882" w:author="Etion Pinari" w:date="2021-01-06T12:27:00Z">
              <w:rPr>
                <w:rFonts w:ascii="Bell MT" w:hAnsi="Bell MT"/>
                <w:sz w:val="28"/>
                <w:szCs w:val="28"/>
                <w:lang w:val="en-GB"/>
              </w:rPr>
            </w:rPrChange>
          </w:rPr>
          <w:t>geolocalization</w:t>
        </w:r>
        <w:proofErr w:type="spellEnd"/>
        <w:r w:rsidR="00D12632" w:rsidRPr="00801F40">
          <w:rPr>
            <w:rFonts w:ascii="Bell MT" w:hAnsi="Bell MT"/>
            <w:sz w:val="28"/>
            <w:szCs w:val="28"/>
            <w:lang w:val="en-US"/>
            <w:rPrChange w:id="4883" w:author="Etion Pinari" w:date="2021-01-06T12:27:00Z">
              <w:rPr>
                <w:rFonts w:ascii="Bell MT" w:hAnsi="Bell MT"/>
                <w:sz w:val="28"/>
                <w:szCs w:val="28"/>
                <w:lang w:val="en-GB"/>
              </w:rPr>
            </w:rPrChange>
          </w:rPr>
          <w:t xml:space="preserve"> </w:t>
        </w:r>
        <w:r w:rsidR="00CF3559" w:rsidRPr="00801F40">
          <w:rPr>
            <w:rFonts w:ascii="Bell MT" w:hAnsi="Bell MT"/>
            <w:sz w:val="28"/>
            <w:szCs w:val="28"/>
            <w:lang w:val="en-US"/>
            <w:rPrChange w:id="4884" w:author="Etion Pinari" w:date="2021-01-06T12:27:00Z">
              <w:rPr>
                <w:rFonts w:ascii="Bell MT" w:hAnsi="Bell MT"/>
                <w:sz w:val="28"/>
                <w:szCs w:val="28"/>
                <w:lang w:val="en-GB"/>
              </w:rPr>
            </w:rPrChange>
          </w:rPr>
          <w:t>API, by modifying the API’s information so that it can be comprehensible by the Application server, and adapting the requests to the API’s protocol</w:t>
        </w:r>
      </w:ins>
      <w:ins w:id="4885" w:author="Giorgio Romeo" w:date="2021-01-01T23:51:00Z">
        <w:r w:rsidR="00D12632" w:rsidRPr="00801F40">
          <w:rPr>
            <w:rFonts w:ascii="Bell MT" w:hAnsi="Bell MT"/>
            <w:sz w:val="28"/>
            <w:szCs w:val="28"/>
            <w:lang w:val="en-US"/>
            <w:rPrChange w:id="4886" w:author="Etion Pinari" w:date="2021-01-06T12:27:00Z">
              <w:rPr>
                <w:rFonts w:ascii="Bell MT" w:hAnsi="Bell MT"/>
                <w:sz w:val="28"/>
                <w:szCs w:val="28"/>
                <w:lang w:val="en-GB"/>
              </w:rPr>
            </w:rPrChange>
          </w:rPr>
          <w:t>.</w:t>
        </w:r>
      </w:ins>
    </w:p>
    <w:p w14:paraId="6B9A856C" w14:textId="0F2FF025" w:rsidR="00D12632" w:rsidRPr="00801F40" w:rsidRDefault="00D12632" w:rsidP="00B633A4">
      <w:pPr>
        <w:ind w:left="708"/>
        <w:jc w:val="both"/>
        <w:rPr>
          <w:ins w:id="4887" w:author="Giorgio Romeo" w:date="2021-01-02T00:03:00Z"/>
          <w:rFonts w:ascii="Bell MT" w:hAnsi="Bell MT"/>
          <w:sz w:val="28"/>
          <w:szCs w:val="28"/>
          <w:lang w:val="en-US"/>
          <w:rPrChange w:id="4888" w:author="Etion Pinari" w:date="2021-01-06T12:27:00Z">
            <w:rPr>
              <w:ins w:id="4889" w:author="Giorgio Romeo" w:date="2021-01-02T00:03:00Z"/>
              <w:rFonts w:ascii="Bell MT" w:hAnsi="Bell MT"/>
              <w:sz w:val="28"/>
              <w:szCs w:val="28"/>
              <w:lang w:val="en-GB"/>
            </w:rPr>
          </w:rPrChange>
        </w:rPr>
      </w:pPr>
      <w:ins w:id="4890" w:author="Giorgio Romeo" w:date="2021-01-01T23:52:00Z">
        <w:r w:rsidRPr="00801F40">
          <w:rPr>
            <w:rFonts w:ascii="Bell MT" w:hAnsi="Bell MT"/>
            <w:b/>
            <w:bCs/>
            <w:sz w:val="28"/>
            <w:szCs w:val="28"/>
            <w:lang w:val="en-US"/>
            <w:rPrChange w:id="4891" w:author="Etion Pinari" w:date="2021-01-06T12:27:00Z">
              <w:rPr>
                <w:rFonts w:ascii="Bell MT" w:hAnsi="Bell MT"/>
                <w:sz w:val="28"/>
                <w:szCs w:val="28"/>
                <w:lang w:val="en-GB"/>
              </w:rPr>
            </w:rPrChange>
          </w:rPr>
          <w:t>Queue Manager</w:t>
        </w:r>
      </w:ins>
      <w:ins w:id="4892" w:author="Giorgio Romeo" w:date="2021-01-01T23:53:00Z">
        <w:r w:rsidRPr="00801F40">
          <w:rPr>
            <w:rFonts w:ascii="Bell MT" w:hAnsi="Bell MT"/>
            <w:sz w:val="28"/>
            <w:szCs w:val="28"/>
            <w:lang w:val="en-US"/>
            <w:rPrChange w:id="4893" w:author="Etion Pinari" w:date="2021-01-06T12:27:00Z">
              <w:rPr>
                <w:rFonts w:ascii="Bell MT" w:hAnsi="Bell MT"/>
                <w:sz w:val="28"/>
                <w:szCs w:val="28"/>
                <w:lang w:val="en-GB"/>
              </w:rPr>
            </w:rPrChange>
          </w:rPr>
          <w:t xml:space="preserve">, </w:t>
        </w:r>
        <w:r w:rsidRPr="00801F40">
          <w:rPr>
            <w:rFonts w:ascii="Bell MT" w:hAnsi="Bell MT"/>
            <w:b/>
            <w:bCs/>
            <w:sz w:val="28"/>
            <w:szCs w:val="28"/>
            <w:lang w:val="en-US"/>
            <w:rPrChange w:id="4894" w:author="Etion Pinari" w:date="2021-01-06T12:27:00Z">
              <w:rPr>
                <w:rFonts w:ascii="Bell MT" w:hAnsi="Bell MT"/>
                <w:sz w:val="28"/>
                <w:szCs w:val="28"/>
                <w:lang w:val="en-GB"/>
              </w:rPr>
            </w:rPrChange>
          </w:rPr>
          <w:t>Account Manager</w:t>
        </w:r>
        <w:r w:rsidRPr="00801F40">
          <w:rPr>
            <w:rFonts w:ascii="Bell MT" w:hAnsi="Bell MT"/>
            <w:sz w:val="28"/>
            <w:szCs w:val="28"/>
            <w:lang w:val="en-US"/>
            <w:rPrChange w:id="4895" w:author="Etion Pinari" w:date="2021-01-06T12:27:00Z">
              <w:rPr>
                <w:rFonts w:ascii="Bell MT" w:hAnsi="Bell MT"/>
                <w:sz w:val="28"/>
                <w:szCs w:val="28"/>
                <w:lang w:val="en-GB"/>
              </w:rPr>
            </w:rPrChange>
          </w:rPr>
          <w:t xml:space="preserve"> and </w:t>
        </w:r>
        <w:r w:rsidRPr="00801F40">
          <w:rPr>
            <w:rFonts w:ascii="Bell MT" w:hAnsi="Bell MT"/>
            <w:b/>
            <w:bCs/>
            <w:sz w:val="28"/>
            <w:szCs w:val="28"/>
            <w:lang w:val="en-US"/>
            <w:rPrChange w:id="4896" w:author="Etion Pinari" w:date="2021-01-06T12:27:00Z">
              <w:rPr>
                <w:rFonts w:ascii="Bell MT" w:hAnsi="Bell MT"/>
                <w:sz w:val="28"/>
                <w:szCs w:val="28"/>
                <w:lang w:val="en-GB"/>
              </w:rPr>
            </w:rPrChange>
          </w:rPr>
          <w:t>Market Manager</w:t>
        </w:r>
        <w:r w:rsidRPr="00801F40">
          <w:rPr>
            <w:rFonts w:ascii="Bell MT" w:hAnsi="Bell MT"/>
            <w:b/>
            <w:bCs/>
            <w:sz w:val="28"/>
            <w:szCs w:val="28"/>
            <w:lang w:val="en-US"/>
            <w:rPrChange w:id="4897" w:author="Etion Pinari" w:date="2021-01-06T12:27:00Z">
              <w:rPr>
                <w:rFonts w:ascii="Bell MT" w:hAnsi="Bell MT"/>
                <w:b/>
                <w:bCs/>
                <w:sz w:val="28"/>
                <w:szCs w:val="28"/>
                <w:lang w:val="en-GB"/>
              </w:rPr>
            </w:rPrChange>
          </w:rPr>
          <w:t xml:space="preserve"> </w:t>
        </w:r>
      </w:ins>
      <w:ins w:id="4898" w:author="Giorgio Romeo" w:date="2021-01-02T00:01:00Z">
        <w:r w:rsidR="00FD7E19" w:rsidRPr="00801F40">
          <w:rPr>
            <w:rFonts w:ascii="Bell MT" w:hAnsi="Bell MT"/>
            <w:sz w:val="28"/>
            <w:szCs w:val="28"/>
            <w:lang w:val="en-US"/>
            <w:rPrChange w:id="4899" w:author="Etion Pinari" w:date="2021-01-06T12:27:00Z">
              <w:rPr>
                <w:rFonts w:ascii="Bell MT" w:hAnsi="Bell MT"/>
                <w:b/>
                <w:bCs/>
                <w:sz w:val="28"/>
                <w:szCs w:val="28"/>
                <w:lang w:val="en-GB"/>
              </w:rPr>
            </w:rPrChange>
          </w:rPr>
          <w:t>are grouped together because</w:t>
        </w:r>
        <w:r w:rsidR="00FD7E19" w:rsidRPr="00801F40">
          <w:rPr>
            <w:rFonts w:ascii="Bell MT" w:hAnsi="Bell MT"/>
            <w:b/>
            <w:bCs/>
            <w:sz w:val="28"/>
            <w:szCs w:val="28"/>
            <w:lang w:val="en-US"/>
            <w:rPrChange w:id="4900" w:author="Etion Pinari" w:date="2021-01-06T12:27:00Z">
              <w:rPr>
                <w:rFonts w:ascii="Bell MT" w:hAnsi="Bell MT"/>
                <w:b/>
                <w:bCs/>
                <w:sz w:val="28"/>
                <w:szCs w:val="28"/>
                <w:lang w:val="en-GB"/>
              </w:rPr>
            </w:rPrChange>
          </w:rPr>
          <w:t xml:space="preserve"> </w:t>
        </w:r>
        <w:r w:rsidR="00FD7E19" w:rsidRPr="00801F40">
          <w:rPr>
            <w:rFonts w:ascii="Bell MT" w:hAnsi="Bell MT"/>
            <w:sz w:val="28"/>
            <w:szCs w:val="28"/>
            <w:lang w:val="en-US"/>
            <w:rPrChange w:id="4901" w:author="Etion Pinari" w:date="2021-01-06T12:27:00Z">
              <w:rPr>
                <w:rFonts w:ascii="Bell MT" w:hAnsi="Bell MT"/>
                <w:sz w:val="28"/>
                <w:szCs w:val="28"/>
                <w:lang w:val="en-GB"/>
              </w:rPr>
            </w:rPrChange>
          </w:rPr>
          <w:t xml:space="preserve">they </w:t>
        </w:r>
      </w:ins>
      <w:ins w:id="4902" w:author="Giorgio Romeo" w:date="2021-01-01T23:55:00Z">
        <w:r w:rsidR="00FD7E19" w:rsidRPr="00801F40">
          <w:rPr>
            <w:rFonts w:ascii="Bell MT" w:hAnsi="Bell MT"/>
            <w:sz w:val="28"/>
            <w:szCs w:val="28"/>
            <w:lang w:val="en-US"/>
            <w:rPrChange w:id="4903" w:author="Etion Pinari" w:date="2021-01-06T12:27:00Z">
              <w:rPr>
                <w:rFonts w:ascii="Bell MT" w:hAnsi="Bell MT"/>
                <w:sz w:val="28"/>
                <w:szCs w:val="28"/>
                <w:lang w:val="en-GB"/>
              </w:rPr>
            </w:rPrChange>
          </w:rPr>
          <w:t>directly exploit</w:t>
        </w:r>
      </w:ins>
      <w:ins w:id="4904" w:author="Giorgio Romeo" w:date="2021-01-01T23:53:00Z">
        <w:r w:rsidRPr="00801F40">
          <w:rPr>
            <w:rFonts w:ascii="Bell MT" w:hAnsi="Bell MT"/>
            <w:sz w:val="28"/>
            <w:szCs w:val="28"/>
            <w:lang w:val="en-US"/>
            <w:rPrChange w:id="4905" w:author="Etion Pinari" w:date="2021-01-06T12:27:00Z">
              <w:rPr>
                <w:rFonts w:ascii="Bell MT" w:hAnsi="Bell MT"/>
                <w:sz w:val="28"/>
                <w:szCs w:val="28"/>
                <w:lang w:val="en-GB"/>
              </w:rPr>
            </w:rPrChange>
          </w:rPr>
          <w:t xml:space="preserve"> the Data </w:t>
        </w:r>
      </w:ins>
      <w:ins w:id="4906" w:author="Giorgio Romeo" w:date="2021-01-01T23:54:00Z">
        <w:r w:rsidRPr="00801F40">
          <w:rPr>
            <w:rFonts w:ascii="Bell MT" w:hAnsi="Bell MT"/>
            <w:sz w:val="28"/>
            <w:szCs w:val="28"/>
            <w:lang w:val="en-US"/>
            <w:rPrChange w:id="4907" w:author="Etion Pinari" w:date="2021-01-06T12:27:00Z">
              <w:rPr>
                <w:rFonts w:ascii="Bell MT" w:hAnsi="Bell MT"/>
                <w:sz w:val="28"/>
                <w:szCs w:val="28"/>
                <w:lang w:val="en-GB"/>
              </w:rPr>
            </w:rPrChange>
          </w:rPr>
          <w:t>Service module to retrieve information, store data or carry out con</w:t>
        </w:r>
      </w:ins>
      <w:ins w:id="4908" w:author="Giorgio Romeo" w:date="2021-01-01T23:55:00Z">
        <w:r w:rsidRPr="00801F40">
          <w:rPr>
            <w:rFonts w:ascii="Bell MT" w:hAnsi="Bell MT"/>
            <w:sz w:val="28"/>
            <w:szCs w:val="28"/>
            <w:lang w:val="en-US"/>
            <w:rPrChange w:id="4909" w:author="Etion Pinari" w:date="2021-01-06T12:27:00Z">
              <w:rPr>
                <w:rFonts w:ascii="Bell MT" w:hAnsi="Bell MT"/>
                <w:sz w:val="28"/>
                <w:szCs w:val="28"/>
                <w:lang w:val="en-GB"/>
              </w:rPr>
            </w:rPrChange>
          </w:rPr>
          <w:t>sistency and security checks.</w:t>
        </w:r>
        <w:r w:rsidR="00FD7E19" w:rsidRPr="00801F40">
          <w:rPr>
            <w:rFonts w:ascii="Bell MT" w:hAnsi="Bell MT"/>
            <w:sz w:val="28"/>
            <w:szCs w:val="28"/>
            <w:lang w:val="en-US"/>
            <w:rPrChange w:id="4910" w:author="Etion Pinari" w:date="2021-01-06T12:27:00Z">
              <w:rPr>
                <w:rFonts w:ascii="Bell MT" w:hAnsi="Bell MT"/>
                <w:sz w:val="28"/>
                <w:szCs w:val="28"/>
                <w:lang w:val="en-GB"/>
              </w:rPr>
            </w:rPrChange>
          </w:rPr>
          <w:t xml:space="preserve"> </w:t>
        </w:r>
      </w:ins>
      <w:ins w:id="4911" w:author="Giorgio Romeo" w:date="2021-01-02T00:02:00Z">
        <w:r w:rsidR="00FD7E19" w:rsidRPr="00801F40">
          <w:rPr>
            <w:rFonts w:ascii="Bell MT" w:hAnsi="Bell MT"/>
            <w:sz w:val="28"/>
            <w:szCs w:val="28"/>
            <w:lang w:val="en-US"/>
            <w:rPrChange w:id="4912" w:author="Etion Pinari" w:date="2021-01-06T12:27:00Z">
              <w:rPr>
                <w:rFonts w:ascii="Bell MT" w:hAnsi="Bell MT"/>
                <w:sz w:val="28"/>
                <w:szCs w:val="28"/>
                <w:lang w:val="en-GB"/>
              </w:rPr>
            </w:rPrChange>
          </w:rPr>
          <w:t xml:space="preserve">Moreover, </w:t>
        </w:r>
      </w:ins>
      <w:ins w:id="4913" w:author="Giorgio Romeo" w:date="2021-01-01T23:55:00Z">
        <w:r w:rsidR="00FD7E19" w:rsidRPr="00801F40">
          <w:rPr>
            <w:rFonts w:ascii="Bell MT" w:hAnsi="Bell MT"/>
            <w:b/>
            <w:bCs/>
            <w:sz w:val="28"/>
            <w:szCs w:val="28"/>
            <w:lang w:val="en-US"/>
            <w:rPrChange w:id="4914" w:author="Etion Pinari" w:date="2021-01-06T12:27:00Z">
              <w:rPr>
                <w:rFonts w:ascii="Bell MT" w:hAnsi="Bell MT"/>
                <w:sz w:val="28"/>
                <w:szCs w:val="28"/>
                <w:lang w:val="en-GB"/>
              </w:rPr>
            </w:rPrChange>
          </w:rPr>
          <w:t>Location Module</w:t>
        </w:r>
      </w:ins>
      <w:ins w:id="4915" w:author="Giorgio Romeo" w:date="2021-01-01T23:56:00Z">
        <w:r w:rsidR="00FD7E19" w:rsidRPr="00801F40">
          <w:rPr>
            <w:rFonts w:ascii="Bell MT" w:hAnsi="Bell MT"/>
            <w:b/>
            <w:bCs/>
            <w:sz w:val="28"/>
            <w:szCs w:val="28"/>
            <w:lang w:val="en-US"/>
            <w:rPrChange w:id="4916" w:author="Etion Pinari" w:date="2021-01-06T12:27:00Z">
              <w:rPr>
                <w:rFonts w:ascii="Bell MT" w:hAnsi="Bell MT"/>
                <w:b/>
                <w:bCs/>
                <w:sz w:val="28"/>
                <w:szCs w:val="28"/>
                <w:lang w:val="en-GB"/>
              </w:rPr>
            </w:rPrChange>
          </w:rPr>
          <w:t xml:space="preserve"> </w:t>
        </w:r>
      </w:ins>
      <w:ins w:id="4917" w:author="Giorgio Romeo" w:date="2021-01-02T00:02:00Z">
        <w:r w:rsidR="00FD7E19" w:rsidRPr="00801F40">
          <w:rPr>
            <w:rFonts w:ascii="Bell MT" w:hAnsi="Bell MT"/>
            <w:sz w:val="28"/>
            <w:szCs w:val="28"/>
            <w:lang w:val="en-US"/>
            <w:rPrChange w:id="4918" w:author="Etion Pinari" w:date="2021-01-06T12:27:00Z">
              <w:rPr>
                <w:rFonts w:ascii="Bell MT" w:hAnsi="Bell MT"/>
                <w:sz w:val="28"/>
                <w:szCs w:val="28"/>
                <w:lang w:val="en-GB"/>
              </w:rPr>
            </w:rPrChange>
          </w:rPr>
          <w:t xml:space="preserve">belongs </w:t>
        </w:r>
      </w:ins>
      <w:ins w:id="4919" w:author="Giorgio Romeo" w:date="2021-01-03T00:07:00Z">
        <w:r w:rsidR="0095335C" w:rsidRPr="00801F40">
          <w:rPr>
            <w:rFonts w:ascii="Bell MT" w:hAnsi="Bell MT"/>
            <w:sz w:val="28"/>
            <w:szCs w:val="28"/>
            <w:lang w:val="en-US"/>
            <w:rPrChange w:id="4920" w:author="Etion Pinari" w:date="2021-01-06T12:27:00Z">
              <w:rPr>
                <w:rFonts w:ascii="Bell MT" w:hAnsi="Bell MT"/>
                <w:sz w:val="28"/>
                <w:szCs w:val="28"/>
                <w:lang w:val="en-GB"/>
              </w:rPr>
            </w:rPrChange>
          </w:rPr>
          <w:t xml:space="preserve">also </w:t>
        </w:r>
      </w:ins>
      <w:ins w:id="4921" w:author="Giorgio Romeo" w:date="2021-01-02T00:02:00Z">
        <w:r w:rsidR="00FD7E19" w:rsidRPr="00801F40">
          <w:rPr>
            <w:rFonts w:ascii="Bell MT" w:hAnsi="Bell MT"/>
            <w:sz w:val="28"/>
            <w:szCs w:val="28"/>
            <w:lang w:val="en-US"/>
            <w:rPrChange w:id="4922" w:author="Etion Pinari" w:date="2021-01-06T12:27:00Z">
              <w:rPr>
                <w:rFonts w:ascii="Bell MT" w:hAnsi="Bell MT"/>
                <w:sz w:val="28"/>
                <w:szCs w:val="28"/>
                <w:lang w:val="en-GB"/>
              </w:rPr>
            </w:rPrChange>
          </w:rPr>
          <w:t xml:space="preserve">to the second group because it </w:t>
        </w:r>
      </w:ins>
      <w:ins w:id="4923" w:author="Giorgio Romeo" w:date="2021-01-01T23:56:00Z">
        <w:r w:rsidR="00FD7E19" w:rsidRPr="00801F40">
          <w:rPr>
            <w:rFonts w:ascii="Bell MT" w:hAnsi="Bell MT"/>
            <w:sz w:val="28"/>
            <w:szCs w:val="28"/>
            <w:lang w:val="en-US"/>
            <w:rPrChange w:id="4924" w:author="Etion Pinari" w:date="2021-01-06T12:27:00Z">
              <w:rPr>
                <w:rFonts w:ascii="Bell MT" w:hAnsi="Bell MT"/>
                <w:sz w:val="28"/>
                <w:szCs w:val="28"/>
                <w:lang w:val="en-GB"/>
              </w:rPr>
            </w:rPrChange>
          </w:rPr>
          <w:t>depends on Data Service</w:t>
        </w:r>
      </w:ins>
      <w:ins w:id="4925" w:author="Giorgio Romeo" w:date="2021-01-01T23:57:00Z">
        <w:r w:rsidR="00FD7E19" w:rsidRPr="00801F40">
          <w:rPr>
            <w:rFonts w:ascii="Bell MT" w:hAnsi="Bell MT"/>
            <w:sz w:val="28"/>
            <w:szCs w:val="28"/>
            <w:lang w:val="en-US"/>
            <w:rPrChange w:id="4926" w:author="Etion Pinari" w:date="2021-01-06T12:27:00Z">
              <w:rPr>
                <w:rFonts w:ascii="Bell MT" w:hAnsi="Bell MT"/>
                <w:sz w:val="28"/>
                <w:szCs w:val="28"/>
                <w:lang w:val="en-GB"/>
              </w:rPr>
            </w:rPrChange>
          </w:rPr>
          <w:t xml:space="preserve">, to retrieve information about the registered stores, </w:t>
        </w:r>
      </w:ins>
      <w:ins w:id="4927" w:author="Giorgio Romeo" w:date="2021-01-01T23:56:00Z">
        <w:r w:rsidR="00FD7E19" w:rsidRPr="00801F40">
          <w:rPr>
            <w:rFonts w:ascii="Bell MT" w:hAnsi="Bell MT"/>
            <w:sz w:val="28"/>
            <w:szCs w:val="28"/>
            <w:lang w:val="en-US"/>
            <w:rPrChange w:id="4928" w:author="Etion Pinari" w:date="2021-01-06T12:27:00Z">
              <w:rPr>
                <w:rFonts w:ascii="Bell MT" w:hAnsi="Bell MT"/>
                <w:sz w:val="28"/>
                <w:szCs w:val="28"/>
                <w:lang w:val="en-GB"/>
              </w:rPr>
            </w:rPrChange>
          </w:rPr>
          <w:t xml:space="preserve">and </w:t>
        </w:r>
      </w:ins>
      <w:ins w:id="4929" w:author="Giorgio Romeo" w:date="2021-01-01T23:57:00Z">
        <w:r w:rsidR="00FD7E19" w:rsidRPr="00801F40">
          <w:rPr>
            <w:rFonts w:ascii="Bell MT" w:hAnsi="Bell MT"/>
            <w:sz w:val="28"/>
            <w:szCs w:val="28"/>
            <w:lang w:val="en-US"/>
            <w:rPrChange w:id="4930" w:author="Etion Pinari" w:date="2021-01-06T12:27:00Z">
              <w:rPr>
                <w:rFonts w:ascii="Bell MT" w:hAnsi="Bell MT"/>
                <w:sz w:val="28"/>
                <w:szCs w:val="28"/>
                <w:lang w:val="en-GB"/>
              </w:rPr>
            </w:rPrChange>
          </w:rPr>
          <w:t xml:space="preserve">Location Module to find the </w:t>
        </w:r>
      </w:ins>
      <w:ins w:id="4931" w:author="Giorgio Romeo" w:date="2021-01-01T23:59:00Z">
        <w:r w:rsidR="00FD7E19" w:rsidRPr="00801F40">
          <w:rPr>
            <w:rFonts w:ascii="Bell MT" w:hAnsi="Bell MT"/>
            <w:sz w:val="28"/>
            <w:szCs w:val="28"/>
            <w:lang w:val="en-US"/>
            <w:rPrChange w:id="4932" w:author="Etion Pinari" w:date="2021-01-06T12:27:00Z">
              <w:rPr>
                <w:rFonts w:ascii="Bell MT" w:hAnsi="Bell MT"/>
                <w:sz w:val="28"/>
                <w:szCs w:val="28"/>
                <w:lang w:val="en-GB"/>
              </w:rPr>
            </w:rPrChange>
          </w:rPr>
          <w:t xml:space="preserve">closest </w:t>
        </w:r>
      </w:ins>
      <w:ins w:id="4933" w:author="Giorgio Romeo" w:date="2021-01-01T23:57:00Z">
        <w:r w:rsidR="00FD7E19" w:rsidRPr="00801F40">
          <w:rPr>
            <w:rFonts w:ascii="Bell MT" w:hAnsi="Bell MT"/>
            <w:sz w:val="28"/>
            <w:szCs w:val="28"/>
            <w:lang w:val="en-US"/>
            <w:rPrChange w:id="4934" w:author="Etion Pinari" w:date="2021-01-06T12:27:00Z">
              <w:rPr>
                <w:rFonts w:ascii="Bell MT" w:hAnsi="Bell MT"/>
                <w:sz w:val="28"/>
                <w:szCs w:val="28"/>
                <w:lang w:val="en-GB"/>
              </w:rPr>
            </w:rPrChange>
          </w:rPr>
          <w:t>stores</w:t>
        </w:r>
      </w:ins>
      <w:ins w:id="4935" w:author="Giorgio Romeo" w:date="2021-01-01T23:59:00Z">
        <w:r w:rsidR="00FD7E19" w:rsidRPr="00801F40">
          <w:rPr>
            <w:rFonts w:ascii="Bell MT" w:hAnsi="Bell MT"/>
            <w:sz w:val="28"/>
            <w:szCs w:val="28"/>
            <w:lang w:val="en-US"/>
            <w:rPrChange w:id="4936" w:author="Etion Pinari" w:date="2021-01-06T12:27:00Z">
              <w:rPr>
                <w:rFonts w:ascii="Bell MT" w:hAnsi="Bell MT"/>
                <w:sz w:val="28"/>
                <w:szCs w:val="28"/>
                <w:lang w:val="en-GB"/>
              </w:rPr>
            </w:rPrChange>
          </w:rPr>
          <w:t xml:space="preserve"> in a range respect a </w:t>
        </w:r>
        <w:proofErr w:type="gramStart"/>
        <w:r w:rsidR="00FD7E19" w:rsidRPr="00801F40">
          <w:rPr>
            <w:rFonts w:ascii="Bell MT" w:hAnsi="Bell MT"/>
            <w:sz w:val="28"/>
            <w:szCs w:val="28"/>
            <w:lang w:val="en-US"/>
            <w:rPrChange w:id="4937" w:author="Etion Pinari" w:date="2021-01-06T12:27:00Z">
              <w:rPr>
                <w:rFonts w:ascii="Bell MT" w:hAnsi="Bell MT"/>
                <w:sz w:val="28"/>
                <w:szCs w:val="28"/>
                <w:lang w:val="en-GB"/>
              </w:rPr>
            </w:rPrChange>
          </w:rPr>
          <w:t>lo</w:t>
        </w:r>
      </w:ins>
      <w:ins w:id="4938" w:author="Giorgio Romeo" w:date="2021-01-02T00:00:00Z">
        <w:r w:rsidR="00FD7E19" w:rsidRPr="00801F40">
          <w:rPr>
            <w:rFonts w:ascii="Bell MT" w:hAnsi="Bell MT"/>
            <w:sz w:val="28"/>
            <w:szCs w:val="28"/>
            <w:lang w:val="en-US"/>
            <w:rPrChange w:id="4939" w:author="Etion Pinari" w:date="2021-01-06T12:27:00Z">
              <w:rPr>
                <w:rFonts w:ascii="Bell MT" w:hAnsi="Bell MT"/>
                <w:sz w:val="28"/>
                <w:szCs w:val="28"/>
                <w:lang w:val="en-GB"/>
              </w:rPr>
            </w:rPrChange>
          </w:rPr>
          <w:t xml:space="preserve">cation </w:t>
        </w:r>
      </w:ins>
      <w:ins w:id="4940" w:author="Giorgio Romeo" w:date="2021-01-01T23:57:00Z">
        <w:r w:rsidR="00FD7E19" w:rsidRPr="00801F40">
          <w:rPr>
            <w:rFonts w:ascii="Bell MT" w:hAnsi="Bell MT"/>
            <w:sz w:val="28"/>
            <w:szCs w:val="28"/>
            <w:lang w:val="en-US"/>
            <w:rPrChange w:id="4941" w:author="Etion Pinari" w:date="2021-01-06T12:27:00Z">
              <w:rPr>
                <w:rFonts w:ascii="Bell MT" w:hAnsi="Bell MT"/>
                <w:sz w:val="28"/>
                <w:szCs w:val="28"/>
                <w:lang w:val="en-GB"/>
              </w:rPr>
            </w:rPrChange>
          </w:rPr>
          <w:t xml:space="preserve"> </w:t>
        </w:r>
      </w:ins>
      <w:ins w:id="4942" w:author="Giorgio Romeo" w:date="2021-01-02T00:00:00Z">
        <w:r w:rsidR="00FD7E19" w:rsidRPr="00801F40">
          <w:rPr>
            <w:rFonts w:ascii="Bell MT" w:hAnsi="Bell MT"/>
            <w:sz w:val="28"/>
            <w:szCs w:val="28"/>
            <w:lang w:val="en-US"/>
            <w:rPrChange w:id="4943" w:author="Etion Pinari" w:date="2021-01-06T12:27:00Z">
              <w:rPr>
                <w:rFonts w:ascii="Bell MT" w:hAnsi="Bell MT"/>
                <w:sz w:val="28"/>
                <w:szCs w:val="28"/>
                <w:lang w:val="en-GB"/>
              </w:rPr>
            </w:rPrChange>
          </w:rPr>
          <w:t>and</w:t>
        </w:r>
        <w:proofErr w:type="gramEnd"/>
        <w:r w:rsidR="00FD7E19" w:rsidRPr="00801F40">
          <w:rPr>
            <w:rFonts w:ascii="Bell MT" w:hAnsi="Bell MT"/>
            <w:sz w:val="28"/>
            <w:szCs w:val="28"/>
            <w:lang w:val="en-US"/>
            <w:rPrChange w:id="4944" w:author="Etion Pinari" w:date="2021-01-06T12:27:00Z">
              <w:rPr>
                <w:rFonts w:ascii="Bell MT" w:hAnsi="Bell MT"/>
                <w:sz w:val="28"/>
                <w:szCs w:val="28"/>
                <w:lang w:val="en-GB"/>
              </w:rPr>
            </w:rPrChange>
          </w:rPr>
          <w:t xml:space="preserve"> compute the ETA.</w:t>
        </w:r>
      </w:ins>
    </w:p>
    <w:p w14:paraId="73CACE06" w14:textId="58DF9DC3" w:rsidR="00714641" w:rsidRPr="00801F40" w:rsidRDefault="00714641">
      <w:pPr>
        <w:ind w:left="708"/>
        <w:jc w:val="both"/>
        <w:rPr>
          <w:ins w:id="4945" w:author="Giorgio Romeo" w:date="2021-01-02T00:16:00Z"/>
          <w:lang w:val="en-US"/>
          <w:rPrChange w:id="4946" w:author="Etion Pinari" w:date="2021-01-06T12:27:00Z">
            <w:rPr>
              <w:ins w:id="4947" w:author="Giorgio Romeo" w:date="2021-01-02T00:16:00Z"/>
              <w:lang w:val="en-GB"/>
            </w:rPr>
          </w:rPrChange>
        </w:rPr>
        <w:pPrChange w:id="4948" w:author="Giorgio Romeo" w:date="2021-01-04T08:50:00Z">
          <w:pPr>
            <w:ind w:left="1068"/>
          </w:pPr>
        </w:pPrChange>
      </w:pPr>
      <w:ins w:id="4949" w:author="Giorgio Romeo" w:date="2021-01-02T00:08:00Z">
        <w:r w:rsidRPr="00801F40">
          <w:rPr>
            <w:rFonts w:ascii="Bell MT" w:hAnsi="Bell MT"/>
            <w:sz w:val="28"/>
            <w:szCs w:val="28"/>
            <w:lang w:val="en-US"/>
            <w:rPrChange w:id="4950" w:author="Etion Pinari" w:date="2021-01-06T12:27:00Z">
              <w:rPr>
                <w:rFonts w:ascii="Bell MT" w:hAnsi="Bell MT"/>
                <w:sz w:val="28"/>
                <w:szCs w:val="28"/>
                <w:lang w:val="en-GB"/>
              </w:rPr>
            </w:rPrChange>
          </w:rPr>
          <w:t xml:space="preserve">Eventually, in the third group belongs </w:t>
        </w:r>
      </w:ins>
      <w:ins w:id="4951" w:author="Giorgio Romeo" w:date="2021-01-02T00:10:00Z">
        <w:r w:rsidRPr="00801F40">
          <w:rPr>
            <w:rFonts w:ascii="Bell MT" w:hAnsi="Bell MT"/>
            <w:sz w:val="28"/>
            <w:szCs w:val="28"/>
            <w:lang w:val="en-US"/>
            <w:rPrChange w:id="4952" w:author="Etion Pinari" w:date="2021-01-06T12:27:00Z">
              <w:rPr>
                <w:rFonts w:ascii="Bell MT" w:hAnsi="Bell MT"/>
                <w:sz w:val="28"/>
                <w:szCs w:val="28"/>
                <w:lang w:val="en-GB"/>
              </w:rPr>
            </w:rPrChange>
          </w:rPr>
          <w:t xml:space="preserve">the </w:t>
        </w:r>
      </w:ins>
      <w:ins w:id="4953" w:author="Giorgio Romeo" w:date="2021-01-02T00:08:00Z">
        <w:r w:rsidRPr="00801F40">
          <w:rPr>
            <w:rFonts w:ascii="Bell MT" w:hAnsi="Bell MT"/>
            <w:b/>
            <w:bCs/>
            <w:sz w:val="28"/>
            <w:szCs w:val="28"/>
            <w:lang w:val="en-US"/>
            <w:rPrChange w:id="4954" w:author="Etion Pinari" w:date="2021-01-06T12:27:00Z">
              <w:rPr>
                <w:rFonts w:ascii="Bell MT" w:hAnsi="Bell MT"/>
                <w:sz w:val="28"/>
                <w:szCs w:val="28"/>
                <w:lang w:val="en-GB"/>
              </w:rPr>
            </w:rPrChange>
          </w:rPr>
          <w:t>Turn</w:t>
        </w:r>
        <w:del w:id="4955" w:author="Cristian Sbrolli" w:date="2021-01-03T23:47:00Z">
          <w:r w:rsidRPr="00801F40" w:rsidDel="00BC5ACB">
            <w:rPr>
              <w:rFonts w:ascii="Bell MT" w:hAnsi="Bell MT"/>
              <w:b/>
              <w:bCs/>
              <w:sz w:val="28"/>
              <w:szCs w:val="28"/>
              <w:lang w:val="en-US"/>
              <w:rPrChange w:id="4956" w:author="Etion Pinari" w:date="2021-01-06T12:27:00Z">
                <w:rPr>
                  <w:rFonts w:ascii="Bell MT" w:hAnsi="Bell MT"/>
                  <w:sz w:val="28"/>
                  <w:szCs w:val="28"/>
                  <w:lang w:val="en-GB"/>
                </w:rPr>
              </w:rPrChange>
            </w:rPr>
            <w:delText>i</w:delText>
          </w:r>
        </w:del>
        <w:r w:rsidRPr="00801F40">
          <w:rPr>
            <w:rFonts w:ascii="Bell MT" w:hAnsi="Bell MT"/>
            <w:b/>
            <w:bCs/>
            <w:sz w:val="28"/>
            <w:szCs w:val="28"/>
            <w:lang w:val="en-US"/>
            <w:rPrChange w:id="4957" w:author="Etion Pinari" w:date="2021-01-06T12:27:00Z">
              <w:rPr>
                <w:rFonts w:ascii="Bell MT" w:hAnsi="Bell MT"/>
                <w:sz w:val="28"/>
                <w:szCs w:val="28"/>
                <w:lang w:val="en-GB"/>
              </w:rPr>
            </w:rPrChange>
          </w:rPr>
          <w:t>stile Manager</w:t>
        </w:r>
        <w:r w:rsidRPr="00801F40">
          <w:rPr>
            <w:rFonts w:ascii="Bell MT" w:hAnsi="Bell MT"/>
            <w:sz w:val="28"/>
            <w:szCs w:val="28"/>
            <w:lang w:val="en-US"/>
            <w:rPrChange w:id="4958" w:author="Etion Pinari" w:date="2021-01-06T12:27:00Z">
              <w:rPr>
                <w:rFonts w:ascii="Bell MT" w:hAnsi="Bell MT"/>
                <w:sz w:val="28"/>
                <w:szCs w:val="28"/>
                <w:lang w:val="en-GB"/>
              </w:rPr>
            </w:rPrChange>
          </w:rPr>
          <w:t xml:space="preserve">, communicating with the Queue Manager </w:t>
        </w:r>
      </w:ins>
      <w:ins w:id="4959" w:author="Giorgio Romeo" w:date="2021-01-02T00:09:00Z">
        <w:r w:rsidRPr="00801F40">
          <w:rPr>
            <w:rFonts w:ascii="Bell MT" w:hAnsi="Bell MT"/>
            <w:sz w:val="28"/>
            <w:szCs w:val="28"/>
            <w:lang w:val="en-US"/>
            <w:rPrChange w:id="4960" w:author="Etion Pinari" w:date="2021-01-06T12:27:00Z">
              <w:rPr>
                <w:rFonts w:ascii="Bell MT" w:hAnsi="Bell MT"/>
                <w:sz w:val="28"/>
                <w:szCs w:val="28"/>
                <w:lang w:val="en-GB"/>
              </w:rPr>
            </w:rPrChange>
          </w:rPr>
          <w:t xml:space="preserve">to check the validity of a </w:t>
        </w:r>
      </w:ins>
      <w:ins w:id="4961" w:author="Giorgio Romeo" w:date="2021-01-02T00:10:00Z">
        <w:r w:rsidRPr="00801F40">
          <w:rPr>
            <w:rFonts w:ascii="Bell MT" w:hAnsi="Bell MT"/>
            <w:sz w:val="28"/>
            <w:szCs w:val="28"/>
            <w:lang w:val="en-US"/>
            <w:rPrChange w:id="4962" w:author="Etion Pinari" w:date="2021-01-06T12:27:00Z">
              <w:rPr>
                <w:rFonts w:ascii="Bell MT" w:hAnsi="Bell MT"/>
                <w:sz w:val="28"/>
                <w:szCs w:val="28"/>
                <w:lang w:val="en-GB"/>
              </w:rPr>
            </w:rPrChange>
          </w:rPr>
          <w:t xml:space="preserve">QR code; the </w:t>
        </w:r>
        <w:r w:rsidRPr="00801F40">
          <w:rPr>
            <w:rFonts w:ascii="Bell MT" w:hAnsi="Bell MT"/>
            <w:b/>
            <w:bCs/>
            <w:sz w:val="28"/>
            <w:szCs w:val="28"/>
            <w:lang w:val="en-US"/>
            <w:rPrChange w:id="4963" w:author="Etion Pinari" w:date="2021-01-06T12:27:00Z">
              <w:rPr>
                <w:rFonts w:ascii="Bell MT" w:hAnsi="Bell MT"/>
                <w:sz w:val="28"/>
                <w:szCs w:val="28"/>
                <w:lang w:val="en-GB"/>
              </w:rPr>
            </w:rPrChange>
          </w:rPr>
          <w:t>Notification Manager</w:t>
        </w:r>
      </w:ins>
      <w:ins w:id="4964" w:author="Giorgio Romeo" w:date="2021-01-02T00:11:00Z">
        <w:r w:rsidRPr="00801F40">
          <w:rPr>
            <w:rFonts w:ascii="Bell MT" w:hAnsi="Bell MT"/>
            <w:sz w:val="28"/>
            <w:szCs w:val="28"/>
            <w:lang w:val="en-US"/>
            <w:rPrChange w:id="4965" w:author="Etion Pinari" w:date="2021-01-06T12:27:00Z">
              <w:rPr>
                <w:rFonts w:ascii="Bell MT" w:hAnsi="Bell MT"/>
                <w:sz w:val="28"/>
                <w:szCs w:val="28"/>
                <w:lang w:val="en-GB"/>
              </w:rPr>
            </w:rPrChange>
          </w:rPr>
          <w:t xml:space="preserve">, </w:t>
        </w:r>
      </w:ins>
      <w:ins w:id="4966" w:author="Giorgio Romeo" w:date="2021-01-02T00:10:00Z">
        <w:r w:rsidRPr="00801F40">
          <w:rPr>
            <w:rFonts w:ascii="Bell MT" w:hAnsi="Bell MT"/>
            <w:sz w:val="28"/>
            <w:szCs w:val="28"/>
            <w:lang w:val="en-US"/>
            <w:rPrChange w:id="4967" w:author="Etion Pinari" w:date="2021-01-06T12:27:00Z">
              <w:rPr>
                <w:rFonts w:ascii="Bell MT" w:hAnsi="Bell MT"/>
                <w:sz w:val="28"/>
                <w:szCs w:val="28"/>
                <w:lang w:val="en-GB"/>
              </w:rPr>
            </w:rPrChange>
          </w:rPr>
          <w:t>depend</w:t>
        </w:r>
      </w:ins>
      <w:ins w:id="4968" w:author="Giorgio Romeo" w:date="2021-01-02T00:11:00Z">
        <w:r w:rsidRPr="00801F40">
          <w:rPr>
            <w:rFonts w:ascii="Bell MT" w:hAnsi="Bell MT"/>
            <w:sz w:val="28"/>
            <w:szCs w:val="28"/>
            <w:lang w:val="en-US"/>
            <w:rPrChange w:id="4969" w:author="Etion Pinari" w:date="2021-01-06T12:27:00Z">
              <w:rPr>
                <w:rFonts w:ascii="Bell MT" w:hAnsi="Bell MT"/>
                <w:sz w:val="28"/>
                <w:szCs w:val="28"/>
                <w:lang w:val="en-GB"/>
              </w:rPr>
            </w:rPrChange>
          </w:rPr>
          <w:t>ing</w:t>
        </w:r>
      </w:ins>
      <w:ins w:id="4970" w:author="Giorgio Romeo" w:date="2021-01-02T00:10:00Z">
        <w:r w:rsidRPr="00801F40">
          <w:rPr>
            <w:rFonts w:ascii="Bell MT" w:hAnsi="Bell MT"/>
            <w:sz w:val="28"/>
            <w:szCs w:val="28"/>
            <w:lang w:val="en-US"/>
            <w:rPrChange w:id="4971" w:author="Etion Pinari" w:date="2021-01-06T12:27:00Z">
              <w:rPr>
                <w:rFonts w:ascii="Bell MT" w:hAnsi="Bell MT"/>
                <w:sz w:val="28"/>
                <w:szCs w:val="28"/>
                <w:lang w:val="en-GB"/>
              </w:rPr>
            </w:rPrChange>
          </w:rPr>
          <w:t xml:space="preserve"> on Queue Manag</w:t>
        </w:r>
      </w:ins>
      <w:ins w:id="4972" w:author="Giorgio Romeo" w:date="2021-01-02T00:11:00Z">
        <w:r w:rsidRPr="00801F40">
          <w:rPr>
            <w:rFonts w:ascii="Bell MT" w:hAnsi="Bell MT"/>
            <w:sz w:val="28"/>
            <w:szCs w:val="28"/>
            <w:lang w:val="en-US"/>
            <w:rPrChange w:id="4973" w:author="Etion Pinari" w:date="2021-01-06T12:27:00Z">
              <w:rPr>
                <w:rFonts w:ascii="Bell MT" w:hAnsi="Bell MT"/>
                <w:sz w:val="28"/>
                <w:szCs w:val="28"/>
                <w:lang w:val="en-GB"/>
              </w:rPr>
            </w:rPrChange>
          </w:rPr>
          <w:t xml:space="preserve">er and Location Module </w:t>
        </w:r>
      </w:ins>
      <w:ins w:id="4974" w:author="Giorgio Romeo" w:date="2021-01-02T00:12:00Z">
        <w:r w:rsidRPr="00801F40">
          <w:rPr>
            <w:rFonts w:ascii="Bell MT" w:hAnsi="Bell MT"/>
            <w:sz w:val="28"/>
            <w:szCs w:val="28"/>
            <w:lang w:val="en-US"/>
            <w:rPrChange w:id="4975" w:author="Etion Pinari" w:date="2021-01-06T12:27:00Z">
              <w:rPr>
                <w:rFonts w:ascii="Bell MT" w:hAnsi="Bell MT"/>
                <w:sz w:val="28"/>
                <w:szCs w:val="28"/>
                <w:lang w:val="en-GB"/>
              </w:rPr>
            </w:rPrChange>
          </w:rPr>
          <w:t>to retrieve information about time slots and stores; the</w:t>
        </w:r>
        <w:r w:rsidRPr="00801F40">
          <w:rPr>
            <w:rFonts w:ascii="Bell MT" w:hAnsi="Bell MT"/>
            <w:b/>
            <w:bCs/>
            <w:sz w:val="28"/>
            <w:szCs w:val="28"/>
            <w:lang w:val="en-US"/>
            <w:rPrChange w:id="4976" w:author="Etion Pinari" w:date="2021-01-06T12:27:00Z">
              <w:rPr>
                <w:rFonts w:ascii="Bell MT" w:hAnsi="Bell MT"/>
                <w:sz w:val="28"/>
                <w:szCs w:val="28"/>
                <w:lang w:val="en-GB"/>
              </w:rPr>
            </w:rPrChange>
          </w:rPr>
          <w:t xml:space="preserve"> Reservation Manager</w:t>
        </w:r>
        <w:r w:rsidRPr="00801F40">
          <w:rPr>
            <w:rFonts w:ascii="Bell MT" w:hAnsi="Bell MT"/>
            <w:sz w:val="28"/>
            <w:szCs w:val="28"/>
            <w:lang w:val="en-US"/>
            <w:rPrChange w:id="4977" w:author="Etion Pinari" w:date="2021-01-06T12:27:00Z">
              <w:rPr>
                <w:rFonts w:ascii="Bell MT" w:hAnsi="Bell MT"/>
                <w:sz w:val="28"/>
                <w:szCs w:val="28"/>
                <w:lang w:val="en-GB"/>
              </w:rPr>
            </w:rPrChange>
          </w:rPr>
          <w:t>, that communicate</w:t>
        </w:r>
      </w:ins>
      <w:ins w:id="4978" w:author="Giorgio Romeo" w:date="2021-01-02T00:13:00Z">
        <w:r w:rsidRPr="00801F40">
          <w:rPr>
            <w:rFonts w:ascii="Bell MT" w:hAnsi="Bell MT"/>
            <w:sz w:val="28"/>
            <w:szCs w:val="28"/>
            <w:lang w:val="en-US"/>
            <w:rPrChange w:id="4979" w:author="Etion Pinari" w:date="2021-01-06T12:27:00Z">
              <w:rPr>
                <w:rFonts w:ascii="Bell MT" w:hAnsi="Bell MT"/>
                <w:sz w:val="28"/>
                <w:szCs w:val="28"/>
                <w:lang w:val="en-GB"/>
              </w:rPr>
            </w:rPrChange>
          </w:rPr>
          <w:t>s with the Queue manager, Location Module and Data Server to handle the creation of a ticket.</w:t>
        </w:r>
      </w:ins>
    </w:p>
    <w:p w14:paraId="7FD69787" w14:textId="053915BC" w:rsidR="00415B21" w:rsidRPr="00801F40" w:rsidRDefault="0096497E">
      <w:pPr>
        <w:pStyle w:val="ListParagraph"/>
        <w:numPr>
          <w:ilvl w:val="0"/>
          <w:numId w:val="36"/>
        </w:numPr>
        <w:ind w:left="1066" w:hanging="357"/>
        <w:rPr>
          <w:ins w:id="4980" w:author="Giorgio Romeo" w:date="2021-01-02T00:43:00Z"/>
          <w:lang w:val="en-US"/>
          <w:rPrChange w:id="4981" w:author="Etion Pinari" w:date="2021-01-06T12:27:00Z">
            <w:rPr>
              <w:ins w:id="4982" w:author="Giorgio Romeo" w:date="2021-01-02T00:43:00Z"/>
              <w:lang w:val="en-GB"/>
            </w:rPr>
          </w:rPrChange>
        </w:rPr>
        <w:pPrChange w:id="4983" w:author="Giorgio Romeo" w:date="2021-01-02T00:43:00Z">
          <w:pPr>
            <w:ind w:left="708"/>
          </w:pPr>
        </w:pPrChange>
      </w:pPr>
      <w:ins w:id="4984" w:author="Giorgio Romeo" w:date="2021-01-02T00:17:00Z">
        <w:r w:rsidRPr="00801F40">
          <w:rPr>
            <w:rFonts w:ascii="Bell MT" w:hAnsi="Bell MT"/>
            <w:i/>
            <w:iCs/>
            <w:sz w:val="28"/>
            <w:szCs w:val="28"/>
            <w:lang w:val="en-US"/>
            <w:rPrChange w:id="4985" w:author="Etion Pinari" w:date="2021-01-06T12:27:00Z">
              <w:rPr>
                <w:rFonts w:ascii="Bell MT" w:hAnsi="Bell MT"/>
                <w:sz w:val="28"/>
                <w:szCs w:val="28"/>
                <w:lang w:val="en-GB"/>
              </w:rPr>
            </w:rPrChange>
          </w:rPr>
          <w:lastRenderedPageBreak/>
          <w:t>Integration Strategy</w:t>
        </w:r>
      </w:ins>
    </w:p>
    <w:p w14:paraId="6716170D" w14:textId="77777777" w:rsidR="00415B21" w:rsidRPr="00801F40" w:rsidRDefault="00415B21" w:rsidP="00415B21">
      <w:pPr>
        <w:ind w:left="709"/>
        <w:jc w:val="both"/>
        <w:rPr>
          <w:ins w:id="4986" w:author="Giorgio Romeo" w:date="2021-01-02T00:43:00Z"/>
          <w:rFonts w:ascii="Bell MT" w:hAnsi="Bell MT"/>
          <w:sz w:val="28"/>
          <w:szCs w:val="28"/>
          <w:lang w:val="en-US"/>
          <w:rPrChange w:id="4987" w:author="Etion Pinari" w:date="2021-01-06T12:27:00Z">
            <w:rPr>
              <w:ins w:id="4988" w:author="Giorgio Romeo" w:date="2021-01-02T00:43:00Z"/>
              <w:rFonts w:ascii="Bell MT" w:hAnsi="Bell MT"/>
              <w:sz w:val="28"/>
              <w:szCs w:val="28"/>
              <w:lang w:val="en-GB"/>
            </w:rPr>
          </w:rPrChange>
        </w:rPr>
      </w:pPr>
      <w:ins w:id="4989" w:author="Giorgio Romeo" w:date="2021-01-02T00:43:00Z">
        <w:r w:rsidRPr="00801F40">
          <w:rPr>
            <w:rFonts w:ascii="Bell MT" w:hAnsi="Bell MT"/>
            <w:sz w:val="28"/>
            <w:szCs w:val="28"/>
            <w:lang w:val="en-US"/>
            <w:rPrChange w:id="4990" w:author="Etion Pinari" w:date="2021-01-06T12:27:00Z">
              <w:rPr>
                <w:rFonts w:ascii="Bell MT" w:hAnsi="Bell MT"/>
                <w:sz w:val="28"/>
                <w:szCs w:val="28"/>
                <w:lang w:val="en-GB"/>
              </w:rPr>
            </w:rPrChange>
          </w:rPr>
          <w:t xml:space="preserve">Considering both the overall system’s architecture and the implementation plan, the chosen integration strategy is the </w:t>
        </w:r>
        <w:r w:rsidRPr="00801F40">
          <w:rPr>
            <w:rFonts w:ascii="Bell MT" w:hAnsi="Bell MT"/>
            <w:b/>
            <w:bCs/>
            <w:sz w:val="28"/>
            <w:szCs w:val="28"/>
            <w:lang w:val="en-US"/>
            <w:rPrChange w:id="4991" w:author="Etion Pinari" w:date="2021-01-06T12:27:00Z">
              <w:rPr>
                <w:rFonts w:ascii="Bell MT" w:hAnsi="Bell MT"/>
                <w:b/>
                <w:bCs/>
                <w:sz w:val="28"/>
                <w:szCs w:val="28"/>
                <w:lang w:val="en-GB"/>
              </w:rPr>
            </w:rPrChange>
          </w:rPr>
          <w:t xml:space="preserve">bottom-up approach. </w:t>
        </w:r>
        <w:r w:rsidRPr="00801F40">
          <w:rPr>
            <w:rFonts w:ascii="Bell MT" w:hAnsi="Bell MT"/>
            <w:sz w:val="28"/>
            <w:szCs w:val="28"/>
            <w:lang w:val="en-US"/>
            <w:rPrChange w:id="4992" w:author="Etion Pinari" w:date="2021-01-06T12:27:00Z">
              <w:rPr>
                <w:rFonts w:ascii="Bell MT" w:hAnsi="Bell MT"/>
                <w:sz w:val="28"/>
                <w:szCs w:val="28"/>
                <w:lang w:val="en-GB"/>
              </w:rPr>
            </w:rPrChange>
          </w:rPr>
          <w:t>S</w:t>
        </w:r>
        <w:r w:rsidRPr="00801F40">
          <w:rPr>
            <w:rFonts w:ascii="Bell MT" w:hAnsi="Bell MT"/>
            <w:color w:val="333333"/>
            <w:sz w:val="28"/>
            <w:szCs w:val="28"/>
            <w:shd w:val="clear" w:color="auto" w:fill="FFFFFF"/>
            <w:lang w:val="en-US"/>
            <w:rPrChange w:id="4993" w:author="Etion Pinari" w:date="2021-01-06T12:27:00Z">
              <w:rPr>
                <w:rFonts w:ascii="Bell MT" w:hAnsi="Bell MT"/>
                <w:color w:val="333333"/>
                <w:sz w:val="28"/>
                <w:szCs w:val="28"/>
                <w:shd w:val="clear" w:color="auto" w:fill="FFFFFF"/>
                <w:lang w:val="en-GB"/>
              </w:rPr>
            </w:rPrChange>
          </w:rPr>
          <w:t>ystem integration begins with the integration of the lowest level modules and uses test drivers to drive and pass appropriate data to the lower-level modules. As and when the code for the other module gets ready, these drivers are replaced with the actual module.</w:t>
        </w:r>
      </w:ins>
    </w:p>
    <w:p w14:paraId="557F380B" w14:textId="77777777" w:rsidR="00415B21" w:rsidRPr="00801F40" w:rsidRDefault="00415B21" w:rsidP="00415B21">
      <w:pPr>
        <w:autoSpaceDE w:val="0"/>
        <w:autoSpaceDN w:val="0"/>
        <w:adjustRightInd w:val="0"/>
        <w:spacing w:after="0" w:line="240" w:lineRule="auto"/>
        <w:ind w:left="708"/>
        <w:jc w:val="both"/>
        <w:rPr>
          <w:ins w:id="4994" w:author="Giorgio Romeo" w:date="2021-01-02T00:43:00Z"/>
          <w:rFonts w:ascii="Bell MT" w:hAnsi="Bell MT"/>
          <w:color w:val="333333"/>
          <w:sz w:val="28"/>
          <w:szCs w:val="28"/>
          <w:shd w:val="clear" w:color="auto" w:fill="FFFFFF"/>
          <w:lang w:val="en-US"/>
          <w:rPrChange w:id="4995" w:author="Etion Pinari" w:date="2021-01-06T12:27:00Z">
            <w:rPr>
              <w:ins w:id="4996" w:author="Giorgio Romeo" w:date="2021-01-02T00:43:00Z"/>
              <w:rFonts w:ascii="Bell MT" w:hAnsi="Bell MT"/>
              <w:color w:val="333333"/>
              <w:sz w:val="28"/>
              <w:szCs w:val="28"/>
              <w:shd w:val="clear" w:color="auto" w:fill="FFFFFF"/>
              <w:lang w:val="en-GB"/>
            </w:rPr>
          </w:rPrChange>
        </w:rPr>
      </w:pPr>
      <w:ins w:id="4997" w:author="Giorgio Romeo" w:date="2021-01-02T00:43:00Z">
        <w:r w:rsidRPr="00801F40">
          <w:rPr>
            <w:rFonts w:ascii="Bell MT" w:hAnsi="Bell MT" w:cs="Calibri"/>
            <w:sz w:val="28"/>
            <w:szCs w:val="28"/>
            <w:lang w:val="en-US"/>
            <w:rPrChange w:id="4998" w:author="Etion Pinari" w:date="2021-01-06T12:27:00Z">
              <w:rPr>
                <w:rFonts w:ascii="Bell MT" w:hAnsi="Bell MT" w:cs="Calibri"/>
                <w:sz w:val="28"/>
                <w:szCs w:val="28"/>
                <w:lang w:val="en-GB"/>
              </w:rPr>
            </w:rPrChange>
          </w:rPr>
          <w:t>This approach allows to start the integration and testing without necessarily waiting for the completion of the development and the unit testing of each system’s component. B</w:t>
        </w:r>
        <w:r w:rsidRPr="00801F40">
          <w:rPr>
            <w:rFonts w:ascii="Bell MT" w:hAnsi="Bell MT"/>
            <w:color w:val="333333"/>
            <w:sz w:val="28"/>
            <w:szCs w:val="28"/>
            <w:shd w:val="clear" w:color="auto" w:fill="FFFFFF"/>
            <w:lang w:val="en-US"/>
            <w:rPrChange w:id="4999" w:author="Etion Pinari" w:date="2021-01-06T12:27:00Z">
              <w:rPr>
                <w:rFonts w:ascii="Bell MT" w:hAnsi="Bell MT"/>
                <w:color w:val="333333"/>
                <w:sz w:val="28"/>
                <w:szCs w:val="28"/>
                <w:shd w:val="clear" w:color="auto" w:fill="FFFFFF"/>
                <w:lang w:val="en-GB"/>
              </w:rPr>
            </w:rPrChange>
          </w:rPr>
          <w:t xml:space="preserve">eing the low-level modules and their combined functions often invoked by other modules, it is more useful to test them first so that meaningful effective integration of other modules can be done. </w:t>
        </w:r>
        <w:proofErr w:type="gramStart"/>
        <w:r w:rsidRPr="00801F40">
          <w:rPr>
            <w:rFonts w:ascii="Bell MT" w:hAnsi="Bell MT"/>
            <w:color w:val="333333"/>
            <w:sz w:val="28"/>
            <w:szCs w:val="28"/>
            <w:shd w:val="clear" w:color="auto" w:fill="FFFFFF"/>
            <w:lang w:val="en-US"/>
            <w:rPrChange w:id="5000" w:author="Etion Pinari" w:date="2021-01-06T12:27:00Z">
              <w:rPr>
                <w:rFonts w:ascii="Bell MT" w:hAnsi="Bell MT"/>
                <w:color w:val="333333"/>
                <w:sz w:val="28"/>
                <w:szCs w:val="28"/>
                <w:shd w:val="clear" w:color="auto" w:fill="FFFFFF"/>
                <w:lang w:val="en-GB"/>
              </w:rPr>
            </w:rPrChange>
          </w:rPr>
          <w:t>Moreover,  starting</w:t>
        </w:r>
        <w:proofErr w:type="gramEnd"/>
        <w:r w:rsidRPr="00801F40">
          <w:rPr>
            <w:rFonts w:ascii="Bell MT" w:hAnsi="Bell MT"/>
            <w:color w:val="333333"/>
            <w:sz w:val="28"/>
            <w:szCs w:val="28"/>
            <w:shd w:val="clear" w:color="auto" w:fill="FFFFFF"/>
            <w:lang w:val="en-US"/>
            <w:rPrChange w:id="5001" w:author="Etion Pinari" w:date="2021-01-06T12:27:00Z">
              <w:rPr>
                <w:rFonts w:ascii="Bell MT" w:hAnsi="Bell MT"/>
                <w:color w:val="333333"/>
                <w:sz w:val="28"/>
                <w:szCs w:val="28"/>
                <w:shd w:val="clear" w:color="auto" w:fill="FFFFFF"/>
                <w:lang w:val="en-GB"/>
              </w:rPr>
            </w:rPrChange>
          </w:rPr>
          <w:t xml:space="preserve"> at the bottom of the hierarchy means that the critical modules are built and tested first and therefore any errors in these modules are identified early in the process.</w:t>
        </w:r>
      </w:ins>
    </w:p>
    <w:p w14:paraId="0C95F489" w14:textId="77777777" w:rsidR="00415B21" w:rsidRPr="00801F40" w:rsidRDefault="00415B21" w:rsidP="00415B21">
      <w:pPr>
        <w:autoSpaceDE w:val="0"/>
        <w:autoSpaceDN w:val="0"/>
        <w:adjustRightInd w:val="0"/>
        <w:spacing w:after="0" w:line="240" w:lineRule="auto"/>
        <w:ind w:left="708"/>
        <w:jc w:val="both"/>
        <w:rPr>
          <w:ins w:id="5002" w:author="Giorgio Romeo" w:date="2021-01-02T00:43:00Z"/>
          <w:rFonts w:ascii="Bell MT" w:hAnsi="Bell MT"/>
          <w:color w:val="333333"/>
          <w:sz w:val="28"/>
          <w:szCs w:val="28"/>
          <w:shd w:val="clear" w:color="auto" w:fill="FFFFFF"/>
          <w:lang w:val="en-US"/>
          <w:rPrChange w:id="5003" w:author="Etion Pinari" w:date="2021-01-06T12:27:00Z">
            <w:rPr>
              <w:ins w:id="5004" w:author="Giorgio Romeo" w:date="2021-01-02T00:43:00Z"/>
              <w:rFonts w:ascii="Bell MT" w:hAnsi="Bell MT"/>
              <w:color w:val="333333"/>
              <w:sz w:val="28"/>
              <w:szCs w:val="28"/>
              <w:shd w:val="clear" w:color="auto" w:fill="FFFFFF"/>
              <w:lang w:val="en-GB"/>
            </w:rPr>
          </w:rPrChange>
        </w:rPr>
      </w:pPr>
    </w:p>
    <w:p w14:paraId="6FD2ECE1" w14:textId="73E383CB" w:rsidR="00415B21" w:rsidRPr="00801F40" w:rsidRDefault="00415B21" w:rsidP="00415B21">
      <w:pPr>
        <w:autoSpaceDE w:val="0"/>
        <w:autoSpaceDN w:val="0"/>
        <w:adjustRightInd w:val="0"/>
        <w:spacing w:after="0" w:line="240" w:lineRule="auto"/>
        <w:ind w:left="708"/>
        <w:jc w:val="both"/>
        <w:rPr>
          <w:ins w:id="5005" w:author="Giorgio Romeo" w:date="2021-01-02T00:43:00Z"/>
          <w:rFonts w:ascii="Bell MT" w:hAnsi="Bell MT"/>
          <w:sz w:val="52"/>
          <w:szCs w:val="52"/>
          <w:lang w:val="en-US"/>
          <w:rPrChange w:id="5006" w:author="Etion Pinari" w:date="2021-01-06T12:27:00Z">
            <w:rPr>
              <w:ins w:id="5007" w:author="Giorgio Romeo" w:date="2021-01-02T00:43:00Z"/>
              <w:rFonts w:ascii="Bell MT" w:hAnsi="Bell MT"/>
              <w:sz w:val="52"/>
              <w:szCs w:val="52"/>
              <w:lang w:val="en-GB"/>
            </w:rPr>
          </w:rPrChange>
        </w:rPr>
      </w:pPr>
      <w:ins w:id="5008" w:author="Giorgio Romeo" w:date="2021-01-02T00:43:00Z">
        <w:r w:rsidRPr="00801F40">
          <w:rPr>
            <w:rFonts w:ascii="Bell MT" w:hAnsi="Bell MT" w:cs="Calibri"/>
            <w:sz w:val="28"/>
            <w:szCs w:val="28"/>
            <w:lang w:val="en-US"/>
            <w:rPrChange w:id="5009" w:author="Etion Pinari" w:date="2021-01-06T12:27:00Z">
              <w:rPr>
                <w:rFonts w:ascii="Bell MT" w:hAnsi="Bell MT" w:cs="Calibri"/>
                <w:sz w:val="28"/>
                <w:szCs w:val="28"/>
                <w:lang w:val="en-GB"/>
              </w:rPr>
            </w:rPrChange>
          </w:rPr>
          <w:t>Each integration in the same level (defined by the groups of the previous section) is independent and there is no specific order in which to complete them. In this way, the integration process and its testing are more flexible.</w:t>
        </w:r>
      </w:ins>
    </w:p>
    <w:p w14:paraId="6223A8AF" w14:textId="417C2995" w:rsidR="00415B21" w:rsidRPr="00801F40" w:rsidRDefault="00415B21" w:rsidP="00415B21">
      <w:pPr>
        <w:rPr>
          <w:ins w:id="5010" w:author="Giorgio Romeo" w:date="2021-01-02T00:43:00Z"/>
          <w:lang w:val="en-US"/>
          <w:rPrChange w:id="5011" w:author="Etion Pinari" w:date="2021-01-06T12:27:00Z">
            <w:rPr>
              <w:ins w:id="5012" w:author="Giorgio Romeo" w:date="2021-01-02T00:43:00Z"/>
              <w:lang w:val="en-GB"/>
            </w:rPr>
          </w:rPrChange>
        </w:rPr>
      </w:pPr>
    </w:p>
    <w:p w14:paraId="535414EA" w14:textId="77777777" w:rsidR="00415B21" w:rsidRPr="00801F40" w:rsidRDefault="00415B21">
      <w:pPr>
        <w:rPr>
          <w:ins w:id="5013" w:author="Giorgio Romeo" w:date="2021-01-02T00:42:00Z"/>
          <w:lang w:val="en-US"/>
          <w:rPrChange w:id="5014" w:author="Etion Pinari" w:date="2021-01-06T12:27:00Z">
            <w:rPr>
              <w:ins w:id="5015" w:author="Giorgio Romeo" w:date="2021-01-02T00:42:00Z"/>
              <w:rFonts w:ascii="Bell MT" w:hAnsi="Bell MT"/>
              <w:i/>
              <w:iCs/>
              <w:sz w:val="28"/>
              <w:szCs w:val="28"/>
              <w:lang w:val="en-GB"/>
            </w:rPr>
          </w:rPrChange>
        </w:rPr>
        <w:pPrChange w:id="5016" w:author="Giorgio Romeo" w:date="2021-01-02T00:42:00Z">
          <w:pPr>
            <w:pStyle w:val="ListParagraph"/>
            <w:numPr>
              <w:numId w:val="36"/>
            </w:numPr>
            <w:ind w:left="1066" w:hanging="357"/>
          </w:pPr>
        </w:pPrChange>
      </w:pPr>
    </w:p>
    <w:p w14:paraId="1D754A37" w14:textId="58E966FD" w:rsidR="00415B21" w:rsidRPr="00801F40" w:rsidRDefault="00415B21" w:rsidP="0096497E">
      <w:pPr>
        <w:pStyle w:val="ListParagraph"/>
        <w:numPr>
          <w:ilvl w:val="0"/>
          <w:numId w:val="36"/>
        </w:numPr>
        <w:ind w:left="1066" w:hanging="357"/>
        <w:rPr>
          <w:ins w:id="5017" w:author="Giorgio Romeo" w:date="2021-01-03T00:08:00Z"/>
          <w:i/>
          <w:iCs/>
          <w:lang w:val="en-US"/>
          <w:rPrChange w:id="5018" w:author="Etion Pinari" w:date="2021-01-06T12:27:00Z">
            <w:rPr>
              <w:ins w:id="5019" w:author="Giorgio Romeo" w:date="2021-01-03T00:08:00Z"/>
              <w:rFonts w:ascii="Bell MT" w:hAnsi="Bell MT"/>
              <w:i/>
              <w:iCs/>
              <w:sz w:val="28"/>
              <w:szCs w:val="28"/>
              <w:lang w:val="en-GB"/>
            </w:rPr>
          </w:rPrChange>
        </w:rPr>
      </w:pPr>
      <w:ins w:id="5020" w:author="Giorgio Romeo" w:date="2021-01-02T00:43:00Z">
        <w:r w:rsidRPr="00801F40">
          <w:rPr>
            <w:rFonts w:ascii="Bell MT" w:hAnsi="Bell MT"/>
            <w:i/>
            <w:iCs/>
            <w:sz w:val="28"/>
            <w:szCs w:val="28"/>
            <w:lang w:val="en-US"/>
            <w:rPrChange w:id="5021" w:author="Etion Pinari" w:date="2021-01-06T12:27:00Z">
              <w:rPr>
                <w:rFonts w:ascii="Bell MT" w:hAnsi="Bell MT"/>
                <w:sz w:val="28"/>
                <w:szCs w:val="28"/>
                <w:lang w:val="en-GB"/>
              </w:rPr>
            </w:rPrChange>
          </w:rPr>
          <w:t>Integration and testing</w:t>
        </w:r>
      </w:ins>
    </w:p>
    <w:p w14:paraId="2AE08361" w14:textId="48DFA192" w:rsidR="0095335C" w:rsidRPr="00801F40" w:rsidRDefault="0095335C">
      <w:pPr>
        <w:ind w:left="1068"/>
        <w:jc w:val="both"/>
        <w:rPr>
          <w:ins w:id="5022" w:author="Giorgio Romeo" w:date="2021-01-03T00:08:00Z"/>
          <w:rFonts w:ascii="Bell MT" w:hAnsi="Bell MT"/>
          <w:sz w:val="28"/>
          <w:szCs w:val="28"/>
          <w:lang w:val="en-US"/>
          <w:rPrChange w:id="5023" w:author="Etion Pinari" w:date="2021-01-06T12:27:00Z">
            <w:rPr>
              <w:ins w:id="5024" w:author="Giorgio Romeo" w:date="2021-01-03T00:08:00Z"/>
              <w:lang w:val="en-GB"/>
            </w:rPr>
          </w:rPrChange>
        </w:rPr>
        <w:pPrChange w:id="5025" w:author="Giorgio Romeo" w:date="2021-01-03T00:08:00Z">
          <w:pPr>
            <w:pStyle w:val="ListParagraph"/>
            <w:numPr>
              <w:numId w:val="36"/>
            </w:numPr>
            <w:ind w:left="1428" w:hanging="360"/>
            <w:jc w:val="both"/>
          </w:pPr>
        </w:pPrChange>
      </w:pPr>
      <w:ins w:id="5026" w:author="Giorgio Romeo" w:date="2021-01-03T00:08:00Z">
        <w:r w:rsidRPr="00801F40">
          <w:rPr>
            <w:rFonts w:ascii="Bell MT" w:hAnsi="Bell MT"/>
            <w:sz w:val="28"/>
            <w:szCs w:val="28"/>
            <w:lang w:val="en-US"/>
            <w:rPrChange w:id="5027" w:author="Etion Pinari" w:date="2021-01-06T12:27:00Z">
              <w:rPr>
                <w:lang w:val="en-GB"/>
              </w:rPr>
            </w:rPrChange>
          </w:rPr>
          <w:t>In this section it is defined the order of the integration between components. Test drivers will be used to simulate higher components not yet implemented. As already stated, since using the bottom-up approach we should begin to integrate the lowest module, the first components chosen for integration are the Data Service (figure 5.1) and the Map Mediator Module (figure 5.2).</w:t>
        </w:r>
      </w:ins>
    </w:p>
    <w:p w14:paraId="021CEE78" w14:textId="731D7712" w:rsidR="0095335C" w:rsidRPr="00801F40" w:rsidRDefault="00B47FED">
      <w:pPr>
        <w:ind w:left="1068"/>
        <w:jc w:val="both"/>
        <w:rPr>
          <w:ins w:id="5028" w:author="Giorgio Romeo" w:date="2021-01-03T00:08:00Z"/>
          <w:rFonts w:ascii="Bell MT" w:hAnsi="Bell MT"/>
          <w:sz w:val="28"/>
          <w:szCs w:val="28"/>
          <w:lang w:val="en-US"/>
          <w:rPrChange w:id="5029" w:author="Etion Pinari" w:date="2021-01-06T12:27:00Z">
            <w:rPr>
              <w:ins w:id="5030" w:author="Giorgio Romeo" w:date="2021-01-03T00:08:00Z"/>
              <w:lang w:val="en-GB"/>
            </w:rPr>
          </w:rPrChange>
        </w:rPr>
        <w:pPrChange w:id="5031" w:author="Giorgio Romeo" w:date="2021-01-03T00:08:00Z">
          <w:pPr>
            <w:pStyle w:val="ListParagraph"/>
            <w:numPr>
              <w:numId w:val="36"/>
            </w:numPr>
            <w:ind w:left="1428" w:hanging="360"/>
            <w:jc w:val="both"/>
          </w:pPr>
        </w:pPrChange>
      </w:pPr>
      <w:r w:rsidRPr="00801F40">
        <w:rPr>
          <w:rFonts w:ascii="Bell MT" w:hAnsi="Bell MT"/>
          <w:noProof/>
          <w:sz w:val="28"/>
          <w:szCs w:val="28"/>
          <w:lang w:val="en-US"/>
          <w:rPrChange w:id="5032" w:author="Etion Pinari" w:date="2021-01-06T12:27:00Z">
            <w:rPr>
              <w:rFonts w:ascii="Bell MT" w:hAnsi="Bell MT"/>
              <w:noProof/>
              <w:sz w:val="28"/>
              <w:szCs w:val="28"/>
              <w:lang w:val="en-GB"/>
            </w:rPr>
          </w:rPrChange>
        </w:rPr>
        <mc:AlternateContent>
          <mc:Choice Requires="wpg">
            <w:drawing>
              <wp:anchor distT="0" distB="0" distL="114300" distR="114300" simplePos="0" relativeHeight="251688960" behindDoc="0" locked="0" layoutInCell="1" allowOverlap="1" wp14:anchorId="327D5928" wp14:editId="60297ADE">
                <wp:simplePos x="0" y="0"/>
                <wp:positionH relativeFrom="column">
                  <wp:posOffset>854268</wp:posOffset>
                </wp:positionH>
                <wp:positionV relativeFrom="paragraph">
                  <wp:posOffset>72086</wp:posOffset>
                </wp:positionV>
                <wp:extent cx="5034280" cy="2648585"/>
                <wp:effectExtent l="0" t="0" r="0" b="0"/>
                <wp:wrapSquare wrapText="bothSides"/>
                <wp:docPr id="35" name="Gruppo 35"/>
                <wp:cNvGraphicFramePr/>
                <a:graphic xmlns:a="http://schemas.openxmlformats.org/drawingml/2006/main">
                  <a:graphicData uri="http://schemas.microsoft.com/office/word/2010/wordprocessingGroup">
                    <wpg:wgp>
                      <wpg:cNvGrpSpPr/>
                      <wpg:grpSpPr>
                        <a:xfrm>
                          <a:off x="0" y="0"/>
                          <a:ext cx="5034280" cy="2648585"/>
                          <a:chOff x="0" y="0"/>
                          <a:chExt cx="5034280" cy="2648585"/>
                        </a:xfrm>
                      </wpg:grpSpPr>
                      <pic:pic xmlns:pic="http://schemas.openxmlformats.org/drawingml/2006/picture">
                        <pic:nvPicPr>
                          <pic:cNvPr id="33" name="Immagine 3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034280" cy="2648585"/>
                          </a:xfrm>
                          <a:prstGeom prst="rect">
                            <a:avLst/>
                          </a:prstGeom>
                        </pic:spPr>
                      </pic:pic>
                      <wps:wsp>
                        <wps:cNvPr id="34" name="Casella di testo 34"/>
                        <wps:cNvSpPr txBox="1"/>
                        <wps:spPr>
                          <a:xfrm>
                            <a:off x="119270" y="2417197"/>
                            <a:ext cx="954156" cy="223437"/>
                          </a:xfrm>
                          <a:prstGeom prst="rect">
                            <a:avLst/>
                          </a:prstGeom>
                          <a:solidFill>
                            <a:prstClr val="white"/>
                          </a:solidFill>
                          <a:ln>
                            <a:noFill/>
                          </a:ln>
                        </wps:spPr>
                        <wps:txbx>
                          <w:txbxContent>
                            <w:p w14:paraId="331189EE" w14:textId="30128E8F" w:rsidR="001F3859" w:rsidRPr="00833256" w:rsidRDefault="001F3859">
                              <w:pPr>
                                <w:pStyle w:val="Caption"/>
                                <w:rPr>
                                  <w:rFonts w:ascii="Bell MT" w:hAnsi="Bell MT"/>
                                  <w:noProof/>
                                  <w:sz w:val="28"/>
                                  <w:szCs w:val="28"/>
                                </w:rPr>
                                <w:pPrChange w:id="5033" w:author="Giorgio Romeo" w:date="2021-01-03T00:11:00Z">
                                  <w:pPr>
                                    <w:ind w:left="1068"/>
                                    <w:jc w:val="both"/>
                                  </w:pPr>
                                </w:pPrChange>
                              </w:pPr>
                              <w:ins w:id="5034" w:author="Giorgio Romeo" w:date="2021-01-03T00:11:00Z">
                                <w:r>
                                  <w:t>Figure 5.1</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27D5928" id="Gruppo 35" o:spid="_x0000_s1041" style="position:absolute;left:0;text-align:left;margin-left:67.25pt;margin-top:5.7pt;width:396.4pt;height:208.55pt;z-index:251688960" coordsize="50342,26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">
                <v:shape id="Immagine 33" o:spid="_x0000_s1042" type="#_x0000_t75" style="position:absolute;width:50342;height:26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">
                  <v:imagedata r:id="rId56" o:title=""/>
                </v:shape>
                <v:shape id="Casella di testo 34" o:spid="_x0000_s1043" type="#_x0000_t202" style="position:absolute;left:1192;top:24171;width:9542;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31189EE" w14:textId="30128E8F" w:rsidR="001F3859" w:rsidRPr="00833256" w:rsidRDefault="001F3859">
                        <w:pPr>
                          <w:pStyle w:val="Caption"/>
                          <w:rPr>
                            <w:rFonts w:ascii="Bell MT" w:hAnsi="Bell MT"/>
                            <w:noProof/>
                            <w:sz w:val="28"/>
                            <w:szCs w:val="28"/>
                          </w:rPr>
                          <w:pPrChange w:id="5035" w:author="Giorgio Romeo" w:date="2021-01-03T00:11:00Z">
                            <w:pPr>
                              <w:ind w:left="1068"/>
                              <w:jc w:val="both"/>
                            </w:pPr>
                          </w:pPrChange>
                        </w:pPr>
                        <w:ins w:id="5036" w:author="Giorgio Romeo" w:date="2021-01-03T00:11:00Z">
                          <w:r>
                            <w:t>Figure 5.1</w:t>
                          </w:r>
                        </w:ins>
                      </w:p>
                    </w:txbxContent>
                  </v:textbox>
                </v:shape>
                <w10:wrap type="square"/>
              </v:group>
            </w:pict>
          </mc:Fallback>
        </mc:AlternateContent>
      </w:r>
    </w:p>
    <w:p w14:paraId="325CA68B" w14:textId="1193EDFB" w:rsidR="00E43BE8" w:rsidRPr="00801F40" w:rsidRDefault="00E43BE8" w:rsidP="0095335C">
      <w:pPr>
        <w:ind w:left="1068"/>
        <w:jc w:val="both"/>
        <w:rPr>
          <w:ins w:id="5037" w:author="Giorgio Romeo" w:date="2021-01-03T00:13:00Z"/>
          <w:rFonts w:ascii="Bell MT" w:hAnsi="Bell MT"/>
          <w:sz w:val="28"/>
          <w:szCs w:val="28"/>
          <w:lang w:val="en-US"/>
          <w:rPrChange w:id="5038" w:author="Etion Pinari" w:date="2021-01-06T12:27:00Z">
            <w:rPr>
              <w:ins w:id="5039" w:author="Giorgio Romeo" w:date="2021-01-03T00:13:00Z"/>
              <w:rFonts w:ascii="Bell MT" w:hAnsi="Bell MT"/>
              <w:sz w:val="28"/>
              <w:szCs w:val="28"/>
              <w:lang w:val="en-GB"/>
            </w:rPr>
          </w:rPrChange>
        </w:rPr>
      </w:pPr>
    </w:p>
    <w:p w14:paraId="4125C489" w14:textId="77777777" w:rsidR="00E43BE8" w:rsidRPr="00801F40" w:rsidRDefault="00E43BE8" w:rsidP="0095335C">
      <w:pPr>
        <w:ind w:left="1068"/>
        <w:jc w:val="both"/>
        <w:rPr>
          <w:ins w:id="5040" w:author="Giorgio Romeo" w:date="2021-01-03T00:13:00Z"/>
          <w:rFonts w:ascii="Bell MT" w:hAnsi="Bell MT"/>
          <w:sz w:val="28"/>
          <w:szCs w:val="28"/>
          <w:lang w:val="en-US"/>
          <w:rPrChange w:id="5041" w:author="Etion Pinari" w:date="2021-01-06T12:27:00Z">
            <w:rPr>
              <w:ins w:id="5042" w:author="Giorgio Romeo" w:date="2021-01-03T00:13:00Z"/>
              <w:rFonts w:ascii="Bell MT" w:hAnsi="Bell MT"/>
              <w:sz w:val="28"/>
              <w:szCs w:val="28"/>
              <w:lang w:val="en-GB"/>
            </w:rPr>
          </w:rPrChange>
        </w:rPr>
      </w:pPr>
    </w:p>
    <w:p w14:paraId="2EFF939B" w14:textId="77777777" w:rsidR="00E43BE8" w:rsidRPr="00801F40" w:rsidRDefault="00E43BE8" w:rsidP="0095335C">
      <w:pPr>
        <w:ind w:left="1068"/>
        <w:jc w:val="both"/>
        <w:rPr>
          <w:ins w:id="5043" w:author="Giorgio Romeo" w:date="2021-01-03T00:13:00Z"/>
          <w:rFonts w:ascii="Bell MT" w:hAnsi="Bell MT"/>
          <w:sz w:val="28"/>
          <w:szCs w:val="28"/>
          <w:lang w:val="en-US"/>
          <w:rPrChange w:id="5044" w:author="Etion Pinari" w:date="2021-01-06T12:27:00Z">
            <w:rPr>
              <w:ins w:id="5045" w:author="Giorgio Romeo" w:date="2021-01-03T00:13:00Z"/>
              <w:rFonts w:ascii="Bell MT" w:hAnsi="Bell MT"/>
              <w:sz w:val="28"/>
              <w:szCs w:val="28"/>
              <w:lang w:val="en-GB"/>
            </w:rPr>
          </w:rPrChange>
        </w:rPr>
      </w:pPr>
    </w:p>
    <w:p w14:paraId="10C2673F" w14:textId="77777777" w:rsidR="00E43BE8" w:rsidRPr="00801F40" w:rsidRDefault="00E43BE8" w:rsidP="0095335C">
      <w:pPr>
        <w:ind w:left="1068"/>
        <w:jc w:val="both"/>
        <w:rPr>
          <w:ins w:id="5046" w:author="Giorgio Romeo" w:date="2021-01-03T00:13:00Z"/>
          <w:rFonts w:ascii="Bell MT" w:hAnsi="Bell MT"/>
          <w:sz w:val="28"/>
          <w:szCs w:val="28"/>
          <w:lang w:val="en-US"/>
          <w:rPrChange w:id="5047" w:author="Etion Pinari" w:date="2021-01-06T12:27:00Z">
            <w:rPr>
              <w:ins w:id="5048" w:author="Giorgio Romeo" w:date="2021-01-03T00:13:00Z"/>
              <w:rFonts w:ascii="Bell MT" w:hAnsi="Bell MT"/>
              <w:sz w:val="28"/>
              <w:szCs w:val="28"/>
              <w:lang w:val="en-GB"/>
            </w:rPr>
          </w:rPrChange>
        </w:rPr>
      </w:pPr>
    </w:p>
    <w:p w14:paraId="421D809D" w14:textId="77777777" w:rsidR="00E43BE8" w:rsidRPr="00801F40" w:rsidRDefault="00E43BE8" w:rsidP="0095335C">
      <w:pPr>
        <w:ind w:left="1068"/>
        <w:jc w:val="both"/>
        <w:rPr>
          <w:ins w:id="5049" w:author="Giorgio Romeo" w:date="2021-01-03T00:13:00Z"/>
          <w:rFonts w:ascii="Bell MT" w:hAnsi="Bell MT"/>
          <w:sz w:val="28"/>
          <w:szCs w:val="28"/>
          <w:lang w:val="en-US"/>
          <w:rPrChange w:id="5050" w:author="Etion Pinari" w:date="2021-01-06T12:27:00Z">
            <w:rPr>
              <w:ins w:id="5051" w:author="Giorgio Romeo" w:date="2021-01-03T00:13:00Z"/>
              <w:rFonts w:ascii="Bell MT" w:hAnsi="Bell MT"/>
              <w:sz w:val="28"/>
              <w:szCs w:val="28"/>
              <w:lang w:val="en-GB"/>
            </w:rPr>
          </w:rPrChange>
        </w:rPr>
      </w:pPr>
    </w:p>
    <w:p w14:paraId="0ECD3D5C" w14:textId="77777777" w:rsidR="00E43BE8" w:rsidRPr="00801F40" w:rsidRDefault="00E43BE8" w:rsidP="0095335C">
      <w:pPr>
        <w:ind w:left="1068"/>
        <w:jc w:val="both"/>
        <w:rPr>
          <w:ins w:id="5052" w:author="Giorgio Romeo" w:date="2021-01-03T00:13:00Z"/>
          <w:rFonts w:ascii="Bell MT" w:hAnsi="Bell MT"/>
          <w:sz w:val="28"/>
          <w:szCs w:val="28"/>
          <w:lang w:val="en-US"/>
          <w:rPrChange w:id="5053" w:author="Etion Pinari" w:date="2021-01-06T12:27:00Z">
            <w:rPr>
              <w:ins w:id="5054" w:author="Giorgio Romeo" w:date="2021-01-03T00:13:00Z"/>
              <w:rFonts w:ascii="Bell MT" w:hAnsi="Bell MT"/>
              <w:sz w:val="28"/>
              <w:szCs w:val="28"/>
              <w:lang w:val="en-GB"/>
            </w:rPr>
          </w:rPrChange>
        </w:rPr>
      </w:pPr>
    </w:p>
    <w:p w14:paraId="0BE57467" w14:textId="77777777" w:rsidR="00E43BE8" w:rsidRPr="00801F40" w:rsidRDefault="00E43BE8" w:rsidP="0095335C">
      <w:pPr>
        <w:ind w:left="1068"/>
        <w:jc w:val="both"/>
        <w:rPr>
          <w:ins w:id="5055" w:author="Giorgio Romeo" w:date="2021-01-03T00:13:00Z"/>
          <w:rFonts w:ascii="Bell MT" w:hAnsi="Bell MT"/>
          <w:sz w:val="28"/>
          <w:szCs w:val="28"/>
          <w:lang w:val="en-US"/>
          <w:rPrChange w:id="5056" w:author="Etion Pinari" w:date="2021-01-06T12:27:00Z">
            <w:rPr>
              <w:ins w:id="5057" w:author="Giorgio Romeo" w:date="2021-01-03T00:13:00Z"/>
              <w:rFonts w:ascii="Bell MT" w:hAnsi="Bell MT"/>
              <w:sz w:val="28"/>
              <w:szCs w:val="28"/>
              <w:lang w:val="en-GB"/>
            </w:rPr>
          </w:rPrChange>
        </w:rPr>
      </w:pPr>
    </w:p>
    <w:p w14:paraId="6B1D126A" w14:textId="77777777" w:rsidR="00E43BE8" w:rsidRPr="00801F40" w:rsidRDefault="00E43BE8" w:rsidP="0095335C">
      <w:pPr>
        <w:ind w:left="1068"/>
        <w:jc w:val="both"/>
        <w:rPr>
          <w:ins w:id="5058" w:author="Giorgio Romeo" w:date="2021-01-03T00:13:00Z"/>
          <w:rFonts w:ascii="Bell MT" w:hAnsi="Bell MT"/>
          <w:sz w:val="28"/>
          <w:szCs w:val="28"/>
          <w:lang w:val="en-US"/>
          <w:rPrChange w:id="5059" w:author="Etion Pinari" w:date="2021-01-06T12:27:00Z">
            <w:rPr>
              <w:ins w:id="5060" w:author="Giorgio Romeo" w:date="2021-01-03T00:13:00Z"/>
              <w:rFonts w:ascii="Bell MT" w:hAnsi="Bell MT"/>
              <w:sz w:val="28"/>
              <w:szCs w:val="28"/>
              <w:lang w:val="en-GB"/>
            </w:rPr>
          </w:rPrChange>
        </w:rPr>
      </w:pPr>
    </w:p>
    <w:p w14:paraId="382D8375" w14:textId="1A395A11" w:rsidR="00E43BE8" w:rsidRPr="00801F40" w:rsidRDefault="00E43BE8" w:rsidP="0095335C">
      <w:pPr>
        <w:ind w:left="1068"/>
        <w:jc w:val="both"/>
        <w:rPr>
          <w:ins w:id="5061" w:author="Giorgio Romeo" w:date="2021-01-03T00:13:00Z"/>
          <w:rFonts w:ascii="Bell MT" w:hAnsi="Bell MT"/>
          <w:sz w:val="28"/>
          <w:szCs w:val="28"/>
          <w:lang w:val="en-US"/>
          <w:rPrChange w:id="5062" w:author="Etion Pinari" w:date="2021-01-06T12:27:00Z">
            <w:rPr>
              <w:ins w:id="5063" w:author="Giorgio Romeo" w:date="2021-01-03T00:13:00Z"/>
              <w:rFonts w:ascii="Bell MT" w:hAnsi="Bell MT"/>
              <w:sz w:val="28"/>
              <w:szCs w:val="28"/>
              <w:lang w:val="en-GB"/>
            </w:rPr>
          </w:rPrChange>
        </w:rPr>
      </w:pPr>
      <w:r w:rsidRPr="00801F40">
        <w:rPr>
          <w:rFonts w:ascii="Bell MT" w:hAnsi="Bell MT"/>
          <w:noProof/>
          <w:sz w:val="28"/>
          <w:szCs w:val="28"/>
          <w:lang w:val="en-US"/>
          <w:rPrChange w:id="5064" w:author="Etion Pinari" w:date="2021-01-06T12:27:00Z">
            <w:rPr>
              <w:rFonts w:ascii="Bell MT" w:hAnsi="Bell MT"/>
              <w:noProof/>
              <w:sz w:val="28"/>
              <w:szCs w:val="28"/>
              <w:lang w:val="en-GB"/>
            </w:rPr>
          </w:rPrChange>
        </w:rPr>
        <w:lastRenderedPageBreak/>
        <mc:AlternateContent>
          <mc:Choice Requires="wpg">
            <w:drawing>
              <wp:anchor distT="0" distB="0" distL="114300" distR="114300" simplePos="0" relativeHeight="251693056" behindDoc="0" locked="0" layoutInCell="1" allowOverlap="1" wp14:anchorId="2540F028" wp14:editId="4149E7B2">
                <wp:simplePos x="0" y="0"/>
                <wp:positionH relativeFrom="margin">
                  <wp:align>center</wp:align>
                </wp:positionH>
                <wp:positionV relativeFrom="paragraph">
                  <wp:posOffset>0</wp:posOffset>
                </wp:positionV>
                <wp:extent cx="1096339" cy="3223260"/>
                <wp:effectExtent l="0" t="0" r="8890" b="0"/>
                <wp:wrapSquare wrapText="bothSides"/>
                <wp:docPr id="38" name="Gruppo 38"/>
                <wp:cNvGraphicFramePr/>
                <a:graphic xmlns:a="http://schemas.openxmlformats.org/drawingml/2006/main">
                  <a:graphicData uri="http://schemas.microsoft.com/office/word/2010/wordprocessingGroup">
                    <wpg:wgp>
                      <wpg:cNvGrpSpPr/>
                      <wpg:grpSpPr>
                        <a:xfrm>
                          <a:off x="0" y="0"/>
                          <a:ext cx="1096339" cy="3223260"/>
                          <a:chOff x="0" y="0"/>
                          <a:chExt cx="1096339" cy="3223260"/>
                        </a:xfrm>
                      </wpg:grpSpPr>
                      <pic:pic xmlns:pic="http://schemas.openxmlformats.org/drawingml/2006/picture">
                        <pic:nvPicPr>
                          <pic:cNvPr id="36" name="Immagine 3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089025" cy="2933700"/>
                          </a:xfrm>
                          <a:prstGeom prst="rect">
                            <a:avLst/>
                          </a:prstGeom>
                        </pic:spPr>
                      </pic:pic>
                      <wps:wsp>
                        <wps:cNvPr id="37" name="Casella di testo 37"/>
                        <wps:cNvSpPr txBox="1"/>
                        <wps:spPr>
                          <a:xfrm>
                            <a:off x="7949" y="2933700"/>
                            <a:ext cx="1088390" cy="289560"/>
                          </a:xfrm>
                          <a:prstGeom prst="rect">
                            <a:avLst/>
                          </a:prstGeom>
                          <a:solidFill>
                            <a:prstClr val="white"/>
                          </a:solidFill>
                          <a:ln>
                            <a:noFill/>
                          </a:ln>
                        </wps:spPr>
                        <wps:txbx>
                          <w:txbxContent>
                            <w:p w14:paraId="274ADBF3" w14:textId="7DE4CE05" w:rsidR="001F3859" w:rsidRPr="00E43BE8" w:rsidRDefault="001F3859">
                              <w:pPr>
                                <w:pStyle w:val="Caption"/>
                                <w:rPr>
                                  <w:rPrChange w:id="5065" w:author="Giorgio Romeo" w:date="2021-01-03T00:13:00Z">
                                    <w:rPr>
                                      <w:rFonts w:ascii="Bell MT" w:hAnsi="Bell MT"/>
                                      <w:noProof/>
                                      <w:sz w:val="28"/>
                                      <w:szCs w:val="28"/>
                                    </w:rPr>
                                  </w:rPrChange>
                                </w:rPr>
                                <w:pPrChange w:id="5066" w:author="Giorgio Romeo" w:date="2021-01-03T00:13:00Z">
                                  <w:pPr>
                                    <w:ind w:left="1068"/>
                                    <w:jc w:val="both"/>
                                  </w:pPr>
                                </w:pPrChange>
                              </w:pPr>
                              <w:ins w:id="5067" w:author="Giorgio Romeo" w:date="2021-01-03T00:13:00Z">
                                <w:r>
                                  <w:t>Figure 5.2</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40F028" id="Gruppo 38" o:spid="_x0000_s1044" style="position:absolute;left:0;text-align:left;margin-left:0;margin-top:0;width:86.35pt;height:253.8pt;z-index:251693056;mso-position-horizontal:center;mso-position-horizontal-relative:margin" coordsize="1096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">
                <v:shape id="Immagine 36" o:spid="_x0000_s1045" type="#_x0000_t75" style="position:absolute;width:10890;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">
                  <v:imagedata r:id="rId58" o:title=""/>
                </v:shape>
                <v:shape id="Casella di testo 37" o:spid="_x0000_s1046" type="#_x0000_t202" style="position:absolute;left:79;top:29337;width:10884;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274ADBF3" w14:textId="7DE4CE05" w:rsidR="001F3859" w:rsidRPr="00E43BE8" w:rsidRDefault="001F3859">
                        <w:pPr>
                          <w:pStyle w:val="Caption"/>
                          <w:rPr>
                            <w:rPrChange w:id="5068" w:author="Giorgio Romeo" w:date="2021-01-03T00:13:00Z">
                              <w:rPr>
                                <w:rFonts w:ascii="Bell MT" w:hAnsi="Bell MT"/>
                                <w:noProof/>
                                <w:sz w:val="28"/>
                                <w:szCs w:val="28"/>
                              </w:rPr>
                            </w:rPrChange>
                          </w:rPr>
                          <w:pPrChange w:id="5069" w:author="Giorgio Romeo" w:date="2021-01-03T00:13:00Z">
                            <w:pPr>
                              <w:ind w:left="1068"/>
                              <w:jc w:val="both"/>
                            </w:pPr>
                          </w:pPrChange>
                        </w:pPr>
                        <w:ins w:id="5070" w:author="Giorgio Romeo" w:date="2021-01-03T00:13:00Z">
                          <w:r>
                            <w:t>Figure 5.2</w:t>
                          </w:r>
                        </w:ins>
                      </w:p>
                    </w:txbxContent>
                  </v:textbox>
                </v:shape>
                <w10:wrap type="square" anchorx="margin"/>
              </v:group>
            </w:pict>
          </mc:Fallback>
        </mc:AlternateContent>
      </w:r>
    </w:p>
    <w:p w14:paraId="686AAA6D" w14:textId="5D90DC25" w:rsidR="00E43BE8" w:rsidRPr="00801F40" w:rsidRDefault="00E43BE8" w:rsidP="0095335C">
      <w:pPr>
        <w:ind w:left="1068"/>
        <w:jc w:val="both"/>
        <w:rPr>
          <w:ins w:id="5071" w:author="Giorgio Romeo" w:date="2021-01-03T00:13:00Z"/>
          <w:rFonts w:ascii="Bell MT" w:hAnsi="Bell MT"/>
          <w:sz w:val="28"/>
          <w:szCs w:val="28"/>
          <w:lang w:val="en-US"/>
          <w:rPrChange w:id="5072" w:author="Etion Pinari" w:date="2021-01-06T12:27:00Z">
            <w:rPr>
              <w:ins w:id="5073" w:author="Giorgio Romeo" w:date="2021-01-03T00:13:00Z"/>
              <w:rFonts w:ascii="Bell MT" w:hAnsi="Bell MT"/>
              <w:sz w:val="28"/>
              <w:szCs w:val="28"/>
              <w:lang w:val="en-GB"/>
            </w:rPr>
          </w:rPrChange>
        </w:rPr>
      </w:pPr>
    </w:p>
    <w:p w14:paraId="5D62EB4B" w14:textId="0ED52718" w:rsidR="00E43BE8" w:rsidRPr="00801F40" w:rsidRDefault="00E43BE8" w:rsidP="0095335C">
      <w:pPr>
        <w:ind w:left="1068"/>
        <w:jc w:val="both"/>
        <w:rPr>
          <w:ins w:id="5074" w:author="Giorgio Romeo" w:date="2021-01-03T00:13:00Z"/>
          <w:rFonts w:ascii="Bell MT" w:hAnsi="Bell MT"/>
          <w:sz w:val="28"/>
          <w:szCs w:val="28"/>
          <w:lang w:val="en-US"/>
          <w:rPrChange w:id="5075" w:author="Etion Pinari" w:date="2021-01-06T12:27:00Z">
            <w:rPr>
              <w:ins w:id="5076" w:author="Giorgio Romeo" w:date="2021-01-03T00:13:00Z"/>
              <w:rFonts w:ascii="Bell MT" w:hAnsi="Bell MT"/>
              <w:sz w:val="28"/>
              <w:szCs w:val="28"/>
              <w:lang w:val="en-GB"/>
            </w:rPr>
          </w:rPrChange>
        </w:rPr>
      </w:pPr>
    </w:p>
    <w:p w14:paraId="39496ECA" w14:textId="1429CBDB" w:rsidR="00E43BE8" w:rsidRPr="00801F40" w:rsidRDefault="00E43BE8" w:rsidP="0095335C">
      <w:pPr>
        <w:ind w:left="1068"/>
        <w:jc w:val="both"/>
        <w:rPr>
          <w:ins w:id="5077" w:author="Giorgio Romeo" w:date="2021-01-03T00:13:00Z"/>
          <w:rFonts w:ascii="Bell MT" w:hAnsi="Bell MT"/>
          <w:sz w:val="28"/>
          <w:szCs w:val="28"/>
          <w:lang w:val="en-US"/>
          <w:rPrChange w:id="5078" w:author="Etion Pinari" w:date="2021-01-06T12:27:00Z">
            <w:rPr>
              <w:ins w:id="5079" w:author="Giorgio Romeo" w:date="2021-01-03T00:13:00Z"/>
              <w:rFonts w:ascii="Bell MT" w:hAnsi="Bell MT"/>
              <w:sz w:val="28"/>
              <w:szCs w:val="28"/>
              <w:lang w:val="en-GB"/>
            </w:rPr>
          </w:rPrChange>
        </w:rPr>
      </w:pPr>
    </w:p>
    <w:p w14:paraId="21907064" w14:textId="5661E6DD" w:rsidR="00E43BE8" w:rsidRPr="00801F40" w:rsidRDefault="00E43BE8" w:rsidP="0095335C">
      <w:pPr>
        <w:ind w:left="1068"/>
        <w:jc w:val="both"/>
        <w:rPr>
          <w:ins w:id="5080" w:author="Giorgio Romeo" w:date="2021-01-03T00:13:00Z"/>
          <w:rFonts w:ascii="Bell MT" w:hAnsi="Bell MT"/>
          <w:sz w:val="28"/>
          <w:szCs w:val="28"/>
          <w:lang w:val="en-US"/>
          <w:rPrChange w:id="5081" w:author="Etion Pinari" w:date="2021-01-06T12:27:00Z">
            <w:rPr>
              <w:ins w:id="5082" w:author="Giorgio Romeo" w:date="2021-01-03T00:13:00Z"/>
              <w:rFonts w:ascii="Bell MT" w:hAnsi="Bell MT"/>
              <w:sz w:val="28"/>
              <w:szCs w:val="28"/>
              <w:lang w:val="en-GB"/>
            </w:rPr>
          </w:rPrChange>
        </w:rPr>
      </w:pPr>
    </w:p>
    <w:p w14:paraId="21C71FE9" w14:textId="21A4E7A9" w:rsidR="00E43BE8" w:rsidRPr="00801F40" w:rsidRDefault="00E43BE8" w:rsidP="0095335C">
      <w:pPr>
        <w:ind w:left="1068"/>
        <w:jc w:val="both"/>
        <w:rPr>
          <w:ins w:id="5083" w:author="Giorgio Romeo" w:date="2021-01-03T00:13:00Z"/>
          <w:rFonts w:ascii="Bell MT" w:hAnsi="Bell MT"/>
          <w:sz w:val="28"/>
          <w:szCs w:val="28"/>
          <w:lang w:val="en-US"/>
          <w:rPrChange w:id="5084" w:author="Etion Pinari" w:date="2021-01-06T12:27:00Z">
            <w:rPr>
              <w:ins w:id="5085" w:author="Giorgio Romeo" w:date="2021-01-03T00:13:00Z"/>
              <w:rFonts w:ascii="Bell MT" w:hAnsi="Bell MT"/>
              <w:sz w:val="28"/>
              <w:szCs w:val="28"/>
              <w:lang w:val="en-GB"/>
            </w:rPr>
          </w:rPrChange>
        </w:rPr>
      </w:pPr>
    </w:p>
    <w:p w14:paraId="35C70B87" w14:textId="77777777" w:rsidR="00E43BE8" w:rsidRPr="00801F40" w:rsidRDefault="00E43BE8" w:rsidP="0095335C">
      <w:pPr>
        <w:ind w:left="1068"/>
        <w:jc w:val="both"/>
        <w:rPr>
          <w:ins w:id="5086" w:author="Giorgio Romeo" w:date="2021-01-03T00:13:00Z"/>
          <w:rFonts w:ascii="Bell MT" w:hAnsi="Bell MT"/>
          <w:sz w:val="28"/>
          <w:szCs w:val="28"/>
          <w:lang w:val="en-US"/>
          <w:rPrChange w:id="5087" w:author="Etion Pinari" w:date="2021-01-06T12:27:00Z">
            <w:rPr>
              <w:ins w:id="5088" w:author="Giorgio Romeo" w:date="2021-01-03T00:13:00Z"/>
              <w:rFonts w:ascii="Bell MT" w:hAnsi="Bell MT"/>
              <w:sz w:val="28"/>
              <w:szCs w:val="28"/>
              <w:lang w:val="en-GB"/>
            </w:rPr>
          </w:rPrChange>
        </w:rPr>
      </w:pPr>
    </w:p>
    <w:p w14:paraId="409D1642" w14:textId="055CD2F6" w:rsidR="00E43BE8" w:rsidRPr="00801F40" w:rsidRDefault="00E43BE8" w:rsidP="0095335C">
      <w:pPr>
        <w:ind w:left="1068"/>
        <w:jc w:val="both"/>
        <w:rPr>
          <w:ins w:id="5089" w:author="Giorgio Romeo" w:date="2021-01-03T00:13:00Z"/>
          <w:rFonts w:ascii="Bell MT" w:hAnsi="Bell MT"/>
          <w:sz w:val="28"/>
          <w:szCs w:val="28"/>
          <w:lang w:val="en-US"/>
          <w:rPrChange w:id="5090" w:author="Etion Pinari" w:date="2021-01-06T12:27:00Z">
            <w:rPr>
              <w:ins w:id="5091" w:author="Giorgio Romeo" w:date="2021-01-03T00:13:00Z"/>
              <w:rFonts w:ascii="Bell MT" w:hAnsi="Bell MT"/>
              <w:sz w:val="28"/>
              <w:szCs w:val="28"/>
              <w:lang w:val="en-GB"/>
            </w:rPr>
          </w:rPrChange>
        </w:rPr>
      </w:pPr>
    </w:p>
    <w:p w14:paraId="6E876FD3" w14:textId="3FBA0078" w:rsidR="00E43BE8" w:rsidRPr="00801F40" w:rsidRDefault="00E43BE8" w:rsidP="0095335C">
      <w:pPr>
        <w:ind w:left="1068"/>
        <w:jc w:val="both"/>
        <w:rPr>
          <w:ins w:id="5092" w:author="Giorgio Romeo" w:date="2021-01-03T00:13:00Z"/>
          <w:rFonts w:ascii="Bell MT" w:hAnsi="Bell MT"/>
          <w:sz w:val="28"/>
          <w:szCs w:val="28"/>
          <w:lang w:val="en-US"/>
          <w:rPrChange w:id="5093" w:author="Etion Pinari" w:date="2021-01-06T12:27:00Z">
            <w:rPr>
              <w:ins w:id="5094" w:author="Giorgio Romeo" w:date="2021-01-03T00:13:00Z"/>
              <w:rFonts w:ascii="Bell MT" w:hAnsi="Bell MT"/>
              <w:sz w:val="28"/>
              <w:szCs w:val="28"/>
              <w:lang w:val="en-GB"/>
            </w:rPr>
          </w:rPrChange>
        </w:rPr>
      </w:pPr>
    </w:p>
    <w:p w14:paraId="5723EA0B" w14:textId="5AF530F6" w:rsidR="00E43BE8" w:rsidRPr="00801F40" w:rsidRDefault="00E43BE8" w:rsidP="0095335C">
      <w:pPr>
        <w:ind w:left="1068"/>
        <w:jc w:val="both"/>
        <w:rPr>
          <w:ins w:id="5095" w:author="Giorgio Romeo" w:date="2021-01-03T00:14:00Z"/>
          <w:rFonts w:ascii="Bell MT" w:hAnsi="Bell MT"/>
          <w:sz w:val="28"/>
          <w:szCs w:val="28"/>
          <w:lang w:val="en-US"/>
          <w:rPrChange w:id="5096" w:author="Etion Pinari" w:date="2021-01-06T12:27:00Z">
            <w:rPr>
              <w:ins w:id="5097" w:author="Giorgio Romeo" w:date="2021-01-03T00:14:00Z"/>
              <w:rFonts w:ascii="Bell MT" w:hAnsi="Bell MT"/>
              <w:sz w:val="28"/>
              <w:szCs w:val="28"/>
              <w:lang w:val="en-GB"/>
            </w:rPr>
          </w:rPrChange>
        </w:rPr>
      </w:pPr>
    </w:p>
    <w:p w14:paraId="2F701D9E" w14:textId="76A0E588" w:rsidR="00E43BE8" w:rsidRPr="00801F40" w:rsidRDefault="00E43BE8" w:rsidP="0095335C">
      <w:pPr>
        <w:ind w:left="1068"/>
        <w:jc w:val="both"/>
        <w:rPr>
          <w:ins w:id="5098" w:author="Giorgio Romeo" w:date="2021-01-03T00:13:00Z"/>
          <w:rFonts w:ascii="Bell MT" w:hAnsi="Bell MT"/>
          <w:sz w:val="28"/>
          <w:szCs w:val="28"/>
          <w:lang w:val="en-US"/>
          <w:rPrChange w:id="5099" w:author="Etion Pinari" w:date="2021-01-06T12:27:00Z">
            <w:rPr>
              <w:ins w:id="5100" w:author="Giorgio Romeo" w:date="2021-01-03T00:13:00Z"/>
              <w:rFonts w:ascii="Bell MT" w:hAnsi="Bell MT"/>
              <w:sz w:val="28"/>
              <w:szCs w:val="28"/>
              <w:lang w:val="en-GB"/>
            </w:rPr>
          </w:rPrChange>
        </w:rPr>
      </w:pPr>
    </w:p>
    <w:p w14:paraId="2AF516FC" w14:textId="4BC58044" w:rsidR="0095335C" w:rsidRPr="00801F40" w:rsidRDefault="0095335C" w:rsidP="0095335C">
      <w:pPr>
        <w:ind w:left="1068"/>
        <w:jc w:val="both"/>
        <w:rPr>
          <w:ins w:id="5101" w:author="Giorgio Romeo" w:date="2021-01-03T00:15:00Z"/>
          <w:rFonts w:ascii="Bell MT" w:hAnsi="Bell MT"/>
          <w:sz w:val="28"/>
          <w:szCs w:val="28"/>
          <w:lang w:val="en-US"/>
          <w:rPrChange w:id="5102" w:author="Etion Pinari" w:date="2021-01-06T12:27:00Z">
            <w:rPr>
              <w:ins w:id="5103" w:author="Giorgio Romeo" w:date="2021-01-03T00:15:00Z"/>
              <w:rFonts w:ascii="Bell MT" w:hAnsi="Bell MT"/>
              <w:sz w:val="28"/>
              <w:szCs w:val="28"/>
              <w:lang w:val="en-GB"/>
            </w:rPr>
          </w:rPrChange>
        </w:rPr>
      </w:pPr>
      <w:ins w:id="5104" w:author="Giorgio Romeo" w:date="2021-01-03T00:08:00Z">
        <w:r w:rsidRPr="00801F40">
          <w:rPr>
            <w:rFonts w:ascii="Bell MT" w:hAnsi="Bell MT"/>
            <w:sz w:val="28"/>
            <w:szCs w:val="28"/>
            <w:lang w:val="en-US"/>
            <w:rPrChange w:id="5105" w:author="Etion Pinari" w:date="2021-01-06T12:27:00Z">
              <w:rPr>
                <w:lang w:val="en-GB"/>
              </w:rPr>
            </w:rPrChange>
          </w:rPr>
          <w:t>After that Data Service and Map Mediator Module have been implemented and tested, the integration of the components depending on them can start, namely, the Account Manager</w:t>
        </w:r>
      </w:ins>
      <w:ins w:id="5106" w:author="Giorgio Romeo" w:date="2021-01-03T00:14:00Z">
        <w:r w:rsidR="00E43BE8" w:rsidRPr="00801F40">
          <w:rPr>
            <w:rFonts w:ascii="Bell MT" w:hAnsi="Bell MT"/>
            <w:sz w:val="28"/>
            <w:szCs w:val="28"/>
            <w:lang w:val="en-US"/>
            <w:rPrChange w:id="5107" w:author="Etion Pinari" w:date="2021-01-06T12:27:00Z">
              <w:rPr>
                <w:rFonts w:ascii="Bell MT" w:hAnsi="Bell MT"/>
                <w:sz w:val="28"/>
                <w:szCs w:val="28"/>
                <w:lang w:val="en-GB"/>
              </w:rPr>
            </w:rPrChange>
          </w:rPr>
          <w:t xml:space="preserve"> (figure 5.3)</w:t>
        </w:r>
      </w:ins>
      <w:ins w:id="5108" w:author="Giorgio Romeo" w:date="2021-01-03T00:08:00Z">
        <w:r w:rsidRPr="00801F40">
          <w:rPr>
            <w:rFonts w:ascii="Bell MT" w:hAnsi="Bell MT"/>
            <w:sz w:val="28"/>
            <w:szCs w:val="28"/>
            <w:lang w:val="en-US"/>
            <w:rPrChange w:id="5109" w:author="Etion Pinari" w:date="2021-01-06T12:27:00Z">
              <w:rPr>
                <w:lang w:val="en-GB"/>
              </w:rPr>
            </w:rPrChange>
          </w:rPr>
          <w:t xml:space="preserve">, the Market Manager </w:t>
        </w:r>
      </w:ins>
      <w:ins w:id="5110" w:author="Giorgio Romeo" w:date="2021-01-03T00:14:00Z">
        <w:r w:rsidR="00E43BE8" w:rsidRPr="00801F40">
          <w:rPr>
            <w:rFonts w:ascii="Bell MT" w:hAnsi="Bell MT"/>
            <w:sz w:val="28"/>
            <w:szCs w:val="28"/>
            <w:lang w:val="en-US"/>
            <w:rPrChange w:id="5111" w:author="Etion Pinari" w:date="2021-01-06T12:27:00Z">
              <w:rPr>
                <w:rFonts w:ascii="Bell MT" w:hAnsi="Bell MT"/>
                <w:sz w:val="28"/>
                <w:szCs w:val="28"/>
                <w:lang w:val="en-GB"/>
              </w:rPr>
            </w:rPrChange>
          </w:rPr>
          <w:t xml:space="preserve">(figure </w:t>
        </w:r>
        <w:proofErr w:type="gramStart"/>
        <w:r w:rsidR="00E43BE8" w:rsidRPr="00801F40">
          <w:rPr>
            <w:rFonts w:ascii="Bell MT" w:hAnsi="Bell MT"/>
            <w:sz w:val="28"/>
            <w:szCs w:val="28"/>
            <w:lang w:val="en-US"/>
            <w:rPrChange w:id="5112" w:author="Etion Pinari" w:date="2021-01-06T12:27:00Z">
              <w:rPr>
                <w:rFonts w:ascii="Bell MT" w:hAnsi="Bell MT"/>
                <w:sz w:val="28"/>
                <w:szCs w:val="28"/>
                <w:lang w:val="en-GB"/>
              </w:rPr>
            </w:rPrChange>
          </w:rPr>
          <w:t>5.4)</w:t>
        </w:r>
      </w:ins>
      <w:ins w:id="5113" w:author="Giorgio Romeo" w:date="2021-01-03T00:08:00Z">
        <w:r w:rsidRPr="00801F40">
          <w:rPr>
            <w:rFonts w:ascii="Bell MT" w:hAnsi="Bell MT"/>
            <w:sz w:val="28"/>
            <w:szCs w:val="28"/>
            <w:lang w:val="en-US"/>
            <w:rPrChange w:id="5114" w:author="Etion Pinari" w:date="2021-01-06T12:27:00Z">
              <w:rPr>
                <w:lang w:val="en-GB"/>
              </w:rPr>
            </w:rPrChange>
          </w:rPr>
          <w:t>and</w:t>
        </w:r>
        <w:proofErr w:type="gramEnd"/>
        <w:r w:rsidRPr="00801F40">
          <w:rPr>
            <w:rFonts w:ascii="Bell MT" w:hAnsi="Bell MT"/>
            <w:sz w:val="28"/>
            <w:szCs w:val="28"/>
            <w:lang w:val="en-US"/>
            <w:rPrChange w:id="5115" w:author="Etion Pinari" w:date="2021-01-06T12:27:00Z">
              <w:rPr>
                <w:lang w:val="en-GB"/>
              </w:rPr>
            </w:rPrChange>
          </w:rPr>
          <w:t xml:space="preserve"> the Queue Manager</w:t>
        </w:r>
      </w:ins>
      <w:ins w:id="5116" w:author="Giorgio Romeo" w:date="2021-01-03T00:14:00Z">
        <w:r w:rsidR="00E43BE8" w:rsidRPr="00801F40">
          <w:rPr>
            <w:rFonts w:ascii="Bell MT" w:hAnsi="Bell MT"/>
            <w:sz w:val="28"/>
            <w:szCs w:val="28"/>
            <w:lang w:val="en-US"/>
            <w:rPrChange w:id="5117" w:author="Etion Pinari" w:date="2021-01-06T12:27:00Z">
              <w:rPr>
                <w:rFonts w:ascii="Bell MT" w:hAnsi="Bell MT"/>
                <w:sz w:val="28"/>
                <w:szCs w:val="28"/>
                <w:lang w:val="en-GB"/>
              </w:rPr>
            </w:rPrChange>
          </w:rPr>
          <w:t xml:space="preserve"> (figure 5.5)</w:t>
        </w:r>
      </w:ins>
      <w:ins w:id="5118" w:author="Giorgio Romeo" w:date="2021-01-03T00:08:00Z">
        <w:r w:rsidRPr="00801F40">
          <w:rPr>
            <w:rFonts w:ascii="Bell MT" w:hAnsi="Bell MT"/>
            <w:sz w:val="28"/>
            <w:szCs w:val="28"/>
            <w:lang w:val="en-US"/>
            <w:rPrChange w:id="5119" w:author="Etion Pinari" w:date="2021-01-06T12:27:00Z">
              <w:rPr>
                <w:lang w:val="en-GB"/>
              </w:rPr>
            </w:rPrChange>
          </w:rPr>
          <w:t>, relying only on the Data Service, and the Location Module</w:t>
        </w:r>
      </w:ins>
      <w:ins w:id="5120" w:author="Giorgio Romeo" w:date="2021-01-03T00:14:00Z">
        <w:r w:rsidR="00E43BE8" w:rsidRPr="00801F40">
          <w:rPr>
            <w:rFonts w:ascii="Bell MT" w:hAnsi="Bell MT"/>
            <w:sz w:val="28"/>
            <w:szCs w:val="28"/>
            <w:lang w:val="en-US"/>
            <w:rPrChange w:id="5121" w:author="Etion Pinari" w:date="2021-01-06T12:27:00Z">
              <w:rPr>
                <w:rFonts w:ascii="Bell MT" w:hAnsi="Bell MT"/>
                <w:sz w:val="28"/>
                <w:szCs w:val="28"/>
                <w:lang w:val="en-GB"/>
              </w:rPr>
            </w:rPrChange>
          </w:rPr>
          <w:t xml:space="preserve"> (figure 5.</w:t>
        </w:r>
      </w:ins>
      <w:ins w:id="5122" w:author="Giorgio Romeo" w:date="2021-01-03T00:15:00Z">
        <w:r w:rsidR="00E43BE8" w:rsidRPr="00801F40">
          <w:rPr>
            <w:rFonts w:ascii="Bell MT" w:hAnsi="Bell MT"/>
            <w:sz w:val="28"/>
            <w:szCs w:val="28"/>
            <w:lang w:val="en-US"/>
            <w:rPrChange w:id="5123" w:author="Etion Pinari" w:date="2021-01-06T12:27:00Z">
              <w:rPr>
                <w:rFonts w:ascii="Bell MT" w:hAnsi="Bell MT"/>
                <w:sz w:val="28"/>
                <w:szCs w:val="28"/>
                <w:lang w:val="en-GB"/>
              </w:rPr>
            </w:rPrChange>
          </w:rPr>
          <w:t>6</w:t>
        </w:r>
      </w:ins>
      <w:ins w:id="5124" w:author="Giorgio Romeo" w:date="2021-01-03T00:14:00Z">
        <w:r w:rsidR="00E43BE8" w:rsidRPr="00801F40">
          <w:rPr>
            <w:rFonts w:ascii="Bell MT" w:hAnsi="Bell MT"/>
            <w:sz w:val="28"/>
            <w:szCs w:val="28"/>
            <w:lang w:val="en-US"/>
            <w:rPrChange w:id="5125" w:author="Etion Pinari" w:date="2021-01-06T12:27:00Z">
              <w:rPr>
                <w:rFonts w:ascii="Bell MT" w:hAnsi="Bell MT"/>
                <w:sz w:val="28"/>
                <w:szCs w:val="28"/>
                <w:lang w:val="en-GB"/>
              </w:rPr>
            </w:rPrChange>
          </w:rPr>
          <w:t>)</w:t>
        </w:r>
      </w:ins>
      <w:ins w:id="5126" w:author="Giorgio Romeo" w:date="2021-01-03T00:08:00Z">
        <w:r w:rsidRPr="00801F40">
          <w:rPr>
            <w:rFonts w:ascii="Bell MT" w:hAnsi="Bell MT"/>
            <w:sz w:val="28"/>
            <w:szCs w:val="28"/>
            <w:lang w:val="en-US"/>
            <w:rPrChange w:id="5127" w:author="Etion Pinari" w:date="2021-01-06T12:27:00Z">
              <w:rPr>
                <w:lang w:val="en-GB"/>
              </w:rPr>
            </w:rPrChange>
          </w:rPr>
          <w:t xml:space="preserve">, relying on the Data Service and the Map Mediator Module. Note that Queue Manager and Location Module should be preferably implemented, </w:t>
        </w:r>
        <w:proofErr w:type="gramStart"/>
        <w:r w:rsidRPr="00801F40">
          <w:rPr>
            <w:rFonts w:ascii="Bell MT" w:hAnsi="Bell MT"/>
            <w:sz w:val="28"/>
            <w:szCs w:val="28"/>
            <w:lang w:val="en-US"/>
            <w:rPrChange w:id="5128" w:author="Etion Pinari" w:date="2021-01-06T12:27:00Z">
              <w:rPr>
                <w:lang w:val="en-GB"/>
              </w:rPr>
            </w:rPrChange>
          </w:rPr>
          <w:t>integrated</w:t>
        </w:r>
        <w:proofErr w:type="gramEnd"/>
        <w:r w:rsidRPr="00801F40">
          <w:rPr>
            <w:rFonts w:ascii="Bell MT" w:hAnsi="Bell MT"/>
            <w:sz w:val="28"/>
            <w:szCs w:val="28"/>
            <w:lang w:val="en-US"/>
            <w:rPrChange w:id="5129" w:author="Etion Pinari" w:date="2021-01-06T12:27:00Z">
              <w:rPr>
                <w:lang w:val="en-GB"/>
              </w:rPr>
            </w:rPrChange>
          </w:rPr>
          <w:t xml:space="preserve"> and tested before Account Manager and Market Manager because they are more critical and so more likely subject to flaws.</w:t>
        </w:r>
      </w:ins>
    </w:p>
    <w:p w14:paraId="03C36707" w14:textId="77C5CD93" w:rsidR="00E43BE8" w:rsidRPr="00801F40" w:rsidRDefault="00E43BE8">
      <w:pPr>
        <w:ind w:left="1068"/>
        <w:jc w:val="both"/>
        <w:rPr>
          <w:ins w:id="5130" w:author="Giorgio Romeo" w:date="2021-01-03T00:08:00Z"/>
          <w:rFonts w:ascii="Bell MT" w:hAnsi="Bell MT"/>
          <w:sz w:val="28"/>
          <w:szCs w:val="28"/>
          <w:lang w:val="en-US"/>
          <w:rPrChange w:id="5131" w:author="Etion Pinari" w:date="2021-01-06T12:27:00Z">
            <w:rPr>
              <w:ins w:id="5132" w:author="Giorgio Romeo" w:date="2021-01-03T00:08:00Z"/>
              <w:lang w:val="en-GB"/>
            </w:rPr>
          </w:rPrChange>
        </w:rPr>
        <w:pPrChange w:id="5133" w:author="Giorgio Romeo" w:date="2021-01-03T00:08:00Z">
          <w:pPr>
            <w:pStyle w:val="ListParagraph"/>
            <w:numPr>
              <w:numId w:val="36"/>
            </w:numPr>
            <w:ind w:left="1428" w:hanging="360"/>
            <w:jc w:val="both"/>
          </w:pPr>
        </w:pPrChange>
      </w:pPr>
    </w:p>
    <w:p w14:paraId="177F8D88" w14:textId="1D961622" w:rsidR="0095335C" w:rsidRPr="00801F40" w:rsidRDefault="00E43BE8">
      <w:pPr>
        <w:ind w:left="1068"/>
        <w:jc w:val="both"/>
        <w:rPr>
          <w:ins w:id="5134" w:author="Giorgio Romeo" w:date="2021-01-03T00:08:00Z"/>
          <w:rFonts w:ascii="Bell MT" w:hAnsi="Bell MT"/>
          <w:sz w:val="28"/>
          <w:szCs w:val="28"/>
          <w:lang w:val="en-US"/>
          <w:rPrChange w:id="5135" w:author="Etion Pinari" w:date="2021-01-06T12:27:00Z">
            <w:rPr>
              <w:ins w:id="5136" w:author="Giorgio Romeo" w:date="2021-01-03T00:08:00Z"/>
              <w:lang w:val="en-GB"/>
            </w:rPr>
          </w:rPrChange>
        </w:rPr>
        <w:pPrChange w:id="5137" w:author="Giorgio Romeo" w:date="2021-01-03T00:08:00Z">
          <w:pPr>
            <w:pStyle w:val="ListParagraph"/>
            <w:numPr>
              <w:numId w:val="36"/>
            </w:numPr>
            <w:ind w:left="1428" w:hanging="360"/>
            <w:jc w:val="both"/>
          </w:pPr>
        </w:pPrChange>
      </w:pPr>
      <w:r w:rsidRPr="00801F40">
        <w:rPr>
          <w:rFonts w:ascii="Bell MT" w:hAnsi="Bell MT"/>
          <w:noProof/>
          <w:sz w:val="28"/>
          <w:szCs w:val="28"/>
          <w:lang w:val="en-US"/>
          <w:rPrChange w:id="5138" w:author="Etion Pinari" w:date="2021-01-06T12:27:00Z">
            <w:rPr>
              <w:rFonts w:ascii="Bell MT" w:hAnsi="Bell MT"/>
              <w:noProof/>
              <w:sz w:val="28"/>
              <w:szCs w:val="28"/>
              <w:lang w:val="en-GB"/>
            </w:rPr>
          </w:rPrChange>
        </w:rPr>
        <mc:AlternateContent>
          <mc:Choice Requires="wpg">
            <w:drawing>
              <wp:anchor distT="0" distB="0" distL="114300" distR="114300" simplePos="0" relativeHeight="251697152" behindDoc="0" locked="0" layoutInCell="1" allowOverlap="1" wp14:anchorId="550732A5" wp14:editId="4B4A7CE4">
                <wp:simplePos x="0" y="0"/>
                <wp:positionH relativeFrom="column">
                  <wp:posOffset>747395</wp:posOffset>
                </wp:positionH>
                <wp:positionV relativeFrom="paragraph">
                  <wp:posOffset>10795</wp:posOffset>
                </wp:positionV>
                <wp:extent cx="1160780" cy="2251710"/>
                <wp:effectExtent l="0" t="0" r="1270" b="0"/>
                <wp:wrapSquare wrapText="bothSides"/>
                <wp:docPr id="41" name="Gruppo 41"/>
                <wp:cNvGraphicFramePr/>
                <a:graphic xmlns:a="http://schemas.openxmlformats.org/drawingml/2006/main">
                  <a:graphicData uri="http://schemas.microsoft.com/office/word/2010/wordprocessingGroup">
                    <wpg:wgp>
                      <wpg:cNvGrpSpPr/>
                      <wpg:grpSpPr>
                        <a:xfrm>
                          <a:off x="0" y="0"/>
                          <a:ext cx="1160780" cy="2251710"/>
                          <a:chOff x="54864" y="0"/>
                          <a:chExt cx="1161271" cy="2252091"/>
                        </a:xfrm>
                      </wpg:grpSpPr>
                      <pic:pic xmlns:pic="http://schemas.openxmlformats.org/drawingml/2006/picture">
                        <pic:nvPicPr>
                          <pic:cNvPr id="39" name="Immagine 39"/>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63610" y="0"/>
                            <a:ext cx="1152525" cy="1924050"/>
                          </a:xfrm>
                          <a:prstGeom prst="rect">
                            <a:avLst/>
                          </a:prstGeom>
                        </pic:spPr>
                      </pic:pic>
                      <wps:wsp>
                        <wps:cNvPr id="40" name="Casella di testo 40"/>
                        <wps:cNvSpPr txBox="1"/>
                        <wps:spPr>
                          <a:xfrm>
                            <a:off x="54864" y="1962531"/>
                            <a:ext cx="1152525" cy="289560"/>
                          </a:xfrm>
                          <a:prstGeom prst="rect">
                            <a:avLst/>
                          </a:prstGeom>
                          <a:solidFill>
                            <a:prstClr val="white"/>
                          </a:solidFill>
                          <a:ln>
                            <a:noFill/>
                          </a:ln>
                        </wps:spPr>
                        <wps:txbx>
                          <w:txbxContent>
                            <w:p w14:paraId="17BA191A" w14:textId="0BDC815F" w:rsidR="001F3859" w:rsidRPr="003B3E89" w:rsidRDefault="001F3859">
                              <w:pPr>
                                <w:pStyle w:val="Caption"/>
                                <w:rPr>
                                  <w:rFonts w:ascii="Bell MT" w:hAnsi="Bell MT"/>
                                  <w:noProof/>
                                  <w:sz w:val="28"/>
                                  <w:szCs w:val="28"/>
                                </w:rPr>
                                <w:pPrChange w:id="5139" w:author="Giorgio Romeo" w:date="2021-01-03T00:16:00Z">
                                  <w:pPr>
                                    <w:ind w:left="1068"/>
                                    <w:jc w:val="both"/>
                                  </w:pPr>
                                </w:pPrChange>
                              </w:pPr>
                              <w:ins w:id="5140" w:author="Giorgio Romeo" w:date="2021-01-03T00:16:00Z">
                                <w:r>
                                  <w:t>Figure 5.3</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0732A5" id="Gruppo 41" o:spid="_x0000_s1047" style="position:absolute;left:0;text-align:left;margin-left:58.85pt;margin-top:.85pt;width:91.4pt;height:177.3pt;z-index:251697152;mso-width-relative:margin;mso-height-relative:margin" coordorigin="548" coordsize="11612,22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">
                <v:shape id="Immagine 39" o:spid="_x0000_s1048" type="#_x0000_t75" style="position:absolute;left:636;width:11525;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">
                  <v:imagedata r:id="rId60" o:title=""/>
                </v:shape>
                <v:shape id="Casella di testo 40" o:spid="_x0000_s1049" type="#_x0000_t202" style="position:absolute;left:548;top:19625;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17BA191A" w14:textId="0BDC815F" w:rsidR="001F3859" w:rsidRPr="003B3E89" w:rsidRDefault="001F3859">
                        <w:pPr>
                          <w:pStyle w:val="Caption"/>
                          <w:rPr>
                            <w:rFonts w:ascii="Bell MT" w:hAnsi="Bell MT"/>
                            <w:noProof/>
                            <w:sz w:val="28"/>
                            <w:szCs w:val="28"/>
                          </w:rPr>
                          <w:pPrChange w:id="5141" w:author="Giorgio Romeo" w:date="2021-01-03T00:16:00Z">
                            <w:pPr>
                              <w:ind w:left="1068"/>
                              <w:jc w:val="both"/>
                            </w:pPr>
                          </w:pPrChange>
                        </w:pPr>
                        <w:ins w:id="5142" w:author="Giorgio Romeo" w:date="2021-01-03T00:16:00Z">
                          <w:r>
                            <w:t>Figure 5.3</w:t>
                          </w:r>
                        </w:ins>
                      </w:p>
                    </w:txbxContent>
                  </v:textbox>
                </v:shape>
                <w10:wrap type="square"/>
              </v:group>
            </w:pict>
          </mc:Fallback>
        </mc:AlternateContent>
      </w:r>
      <w:r w:rsidRPr="00801F40">
        <w:rPr>
          <w:rFonts w:ascii="Bell MT" w:hAnsi="Bell MT"/>
          <w:noProof/>
          <w:sz w:val="28"/>
          <w:szCs w:val="28"/>
          <w:lang w:val="en-US"/>
          <w:rPrChange w:id="5143" w:author="Etion Pinari" w:date="2021-01-06T12:27:00Z">
            <w:rPr>
              <w:rFonts w:ascii="Bell MT" w:hAnsi="Bell MT"/>
              <w:noProof/>
              <w:sz w:val="28"/>
              <w:szCs w:val="28"/>
              <w:lang w:val="en-GB"/>
            </w:rPr>
          </w:rPrChange>
        </w:rPr>
        <mc:AlternateContent>
          <mc:Choice Requires="wpg">
            <w:drawing>
              <wp:anchor distT="0" distB="0" distL="114300" distR="114300" simplePos="0" relativeHeight="251701248" behindDoc="0" locked="0" layoutInCell="1" allowOverlap="1" wp14:anchorId="631EE757" wp14:editId="03A61FE2">
                <wp:simplePos x="0" y="0"/>
                <wp:positionH relativeFrom="column">
                  <wp:posOffset>3820105</wp:posOffset>
                </wp:positionH>
                <wp:positionV relativeFrom="paragraph">
                  <wp:posOffset>10381</wp:posOffset>
                </wp:positionV>
                <wp:extent cx="1152525" cy="2292985"/>
                <wp:effectExtent l="0" t="0" r="9525" b="0"/>
                <wp:wrapSquare wrapText="bothSides"/>
                <wp:docPr id="44" name="Gruppo 44"/>
                <wp:cNvGraphicFramePr/>
                <a:graphic xmlns:a="http://schemas.openxmlformats.org/drawingml/2006/main">
                  <a:graphicData uri="http://schemas.microsoft.com/office/word/2010/wordprocessingGroup">
                    <wpg:wgp>
                      <wpg:cNvGrpSpPr/>
                      <wpg:grpSpPr>
                        <a:xfrm>
                          <a:off x="0" y="0"/>
                          <a:ext cx="1152525" cy="2292985"/>
                          <a:chOff x="0" y="0"/>
                          <a:chExt cx="1152525" cy="2292985"/>
                        </a:xfrm>
                      </wpg:grpSpPr>
                      <pic:pic xmlns:pic="http://schemas.openxmlformats.org/drawingml/2006/picture">
                        <pic:nvPicPr>
                          <pic:cNvPr id="42" name="Immagine 4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1152525" cy="1947545"/>
                          </a:xfrm>
                          <a:prstGeom prst="rect">
                            <a:avLst/>
                          </a:prstGeom>
                        </pic:spPr>
                      </pic:pic>
                      <wps:wsp>
                        <wps:cNvPr id="43" name="Casella di testo 43"/>
                        <wps:cNvSpPr txBox="1"/>
                        <wps:spPr>
                          <a:xfrm>
                            <a:off x="0" y="2003425"/>
                            <a:ext cx="1152525" cy="289560"/>
                          </a:xfrm>
                          <a:prstGeom prst="rect">
                            <a:avLst/>
                          </a:prstGeom>
                          <a:solidFill>
                            <a:prstClr val="white"/>
                          </a:solidFill>
                          <a:ln>
                            <a:noFill/>
                          </a:ln>
                        </wps:spPr>
                        <wps:txbx>
                          <w:txbxContent>
                            <w:p w14:paraId="03088890" w14:textId="1AC3A4C3" w:rsidR="001F3859" w:rsidRPr="003E75F8" w:rsidRDefault="001F3859">
                              <w:pPr>
                                <w:pStyle w:val="Caption"/>
                                <w:rPr>
                                  <w:rFonts w:ascii="Bell MT" w:hAnsi="Bell MT"/>
                                  <w:noProof/>
                                  <w:sz w:val="28"/>
                                  <w:szCs w:val="28"/>
                                </w:rPr>
                                <w:pPrChange w:id="5144" w:author="Giorgio Romeo" w:date="2021-01-03T00:17:00Z">
                                  <w:pPr>
                                    <w:ind w:left="1068"/>
                                    <w:jc w:val="both"/>
                                  </w:pPr>
                                </w:pPrChange>
                              </w:pPr>
                              <w:ins w:id="5145" w:author="Giorgio Romeo" w:date="2021-01-03T00:17:00Z">
                                <w:r>
                                  <w:t>Figure 5.4</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1EE757" id="Gruppo 44" o:spid="_x0000_s1050" style="position:absolute;left:0;text-align:left;margin-left:300.8pt;margin-top:.8pt;width:90.75pt;height:180.55pt;z-index:251701248" coordsize="11525,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">
                <v:shape id="Immagine 42" o:spid="_x0000_s1051" type="#_x0000_t75" style="position:absolute;width:11525;height:19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">
                  <v:imagedata r:id="rId62" o:title=""/>
                </v:shape>
                <v:shape id="Casella di testo 43" o:spid="_x0000_s1052" type="#_x0000_t202" style="position:absolute;top:20034;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03088890" w14:textId="1AC3A4C3" w:rsidR="001F3859" w:rsidRPr="003E75F8" w:rsidRDefault="001F3859">
                        <w:pPr>
                          <w:pStyle w:val="Caption"/>
                          <w:rPr>
                            <w:rFonts w:ascii="Bell MT" w:hAnsi="Bell MT"/>
                            <w:noProof/>
                            <w:sz w:val="28"/>
                            <w:szCs w:val="28"/>
                          </w:rPr>
                          <w:pPrChange w:id="5146" w:author="Giorgio Romeo" w:date="2021-01-03T00:17:00Z">
                            <w:pPr>
                              <w:ind w:left="1068"/>
                              <w:jc w:val="both"/>
                            </w:pPr>
                          </w:pPrChange>
                        </w:pPr>
                        <w:ins w:id="5147" w:author="Giorgio Romeo" w:date="2021-01-03T00:17:00Z">
                          <w:r>
                            <w:t>Figure 5.4</w:t>
                          </w:r>
                        </w:ins>
                      </w:p>
                    </w:txbxContent>
                  </v:textbox>
                </v:shape>
                <w10:wrap type="square"/>
              </v:group>
            </w:pict>
          </mc:Fallback>
        </mc:AlternateContent>
      </w:r>
    </w:p>
    <w:p w14:paraId="1C6EB100" w14:textId="77777777" w:rsidR="00E43BE8" w:rsidRPr="00801F40" w:rsidRDefault="00E43BE8" w:rsidP="0095335C">
      <w:pPr>
        <w:ind w:left="1068"/>
        <w:jc w:val="both"/>
        <w:rPr>
          <w:ins w:id="5148" w:author="Giorgio Romeo" w:date="2021-01-03T00:16:00Z"/>
          <w:rFonts w:ascii="Bell MT" w:hAnsi="Bell MT"/>
          <w:sz w:val="28"/>
          <w:szCs w:val="28"/>
          <w:lang w:val="en-US"/>
          <w:rPrChange w:id="5149" w:author="Etion Pinari" w:date="2021-01-06T12:27:00Z">
            <w:rPr>
              <w:ins w:id="5150" w:author="Giorgio Romeo" w:date="2021-01-03T00:16:00Z"/>
              <w:rFonts w:ascii="Bell MT" w:hAnsi="Bell MT"/>
              <w:sz w:val="28"/>
              <w:szCs w:val="28"/>
              <w:lang w:val="en-GB"/>
            </w:rPr>
          </w:rPrChange>
        </w:rPr>
      </w:pPr>
    </w:p>
    <w:p w14:paraId="70A1236A" w14:textId="77777777" w:rsidR="00E43BE8" w:rsidRPr="00801F40" w:rsidRDefault="00E43BE8" w:rsidP="0095335C">
      <w:pPr>
        <w:ind w:left="1068"/>
        <w:jc w:val="both"/>
        <w:rPr>
          <w:ins w:id="5151" w:author="Giorgio Romeo" w:date="2021-01-03T00:16:00Z"/>
          <w:rFonts w:ascii="Bell MT" w:hAnsi="Bell MT"/>
          <w:sz w:val="28"/>
          <w:szCs w:val="28"/>
          <w:lang w:val="en-US"/>
          <w:rPrChange w:id="5152" w:author="Etion Pinari" w:date="2021-01-06T12:27:00Z">
            <w:rPr>
              <w:ins w:id="5153" w:author="Giorgio Romeo" w:date="2021-01-03T00:16:00Z"/>
              <w:rFonts w:ascii="Bell MT" w:hAnsi="Bell MT"/>
              <w:sz w:val="28"/>
              <w:szCs w:val="28"/>
              <w:lang w:val="en-GB"/>
            </w:rPr>
          </w:rPrChange>
        </w:rPr>
      </w:pPr>
    </w:p>
    <w:p w14:paraId="3E93C3A0" w14:textId="610213AB" w:rsidR="00E43BE8" w:rsidRPr="00801F40" w:rsidRDefault="00E43BE8" w:rsidP="0095335C">
      <w:pPr>
        <w:ind w:left="1068"/>
        <w:jc w:val="both"/>
        <w:rPr>
          <w:ins w:id="5154" w:author="Giorgio Romeo" w:date="2021-01-03T00:16:00Z"/>
          <w:rFonts w:ascii="Bell MT" w:hAnsi="Bell MT"/>
          <w:sz w:val="28"/>
          <w:szCs w:val="28"/>
          <w:lang w:val="en-US"/>
          <w:rPrChange w:id="5155" w:author="Etion Pinari" w:date="2021-01-06T12:27:00Z">
            <w:rPr>
              <w:ins w:id="5156" w:author="Giorgio Romeo" w:date="2021-01-03T00:16:00Z"/>
              <w:rFonts w:ascii="Bell MT" w:hAnsi="Bell MT"/>
              <w:sz w:val="28"/>
              <w:szCs w:val="28"/>
              <w:lang w:val="en-GB"/>
            </w:rPr>
          </w:rPrChange>
        </w:rPr>
      </w:pPr>
    </w:p>
    <w:p w14:paraId="2552923B" w14:textId="77777777" w:rsidR="00E43BE8" w:rsidRPr="00801F40" w:rsidRDefault="00E43BE8" w:rsidP="0095335C">
      <w:pPr>
        <w:ind w:left="1068"/>
        <w:jc w:val="both"/>
        <w:rPr>
          <w:ins w:id="5157" w:author="Giorgio Romeo" w:date="2021-01-03T00:16:00Z"/>
          <w:rFonts w:ascii="Bell MT" w:hAnsi="Bell MT"/>
          <w:sz w:val="28"/>
          <w:szCs w:val="28"/>
          <w:lang w:val="en-US"/>
          <w:rPrChange w:id="5158" w:author="Etion Pinari" w:date="2021-01-06T12:27:00Z">
            <w:rPr>
              <w:ins w:id="5159" w:author="Giorgio Romeo" w:date="2021-01-03T00:16:00Z"/>
              <w:rFonts w:ascii="Bell MT" w:hAnsi="Bell MT"/>
              <w:sz w:val="28"/>
              <w:szCs w:val="28"/>
              <w:lang w:val="en-GB"/>
            </w:rPr>
          </w:rPrChange>
        </w:rPr>
      </w:pPr>
    </w:p>
    <w:p w14:paraId="5A171289" w14:textId="255BC439" w:rsidR="00E43BE8" w:rsidRPr="00801F40" w:rsidRDefault="00E43BE8" w:rsidP="0095335C">
      <w:pPr>
        <w:ind w:left="1068"/>
        <w:jc w:val="both"/>
        <w:rPr>
          <w:ins w:id="5160" w:author="Giorgio Romeo" w:date="2021-01-03T00:16:00Z"/>
          <w:rFonts w:ascii="Bell MT" w:hAnsi="Bell MT"/>
          <w:sz w:val="28"/>
          <w:szCs w:val="28"/>
          <w:lang w:val="en-US"/>
          <w:rPrChange w:id="5161" w:author="Etion Pinari" w:date="2021-01-06T12:27:00Z">
            <w:rPr>
              <w:ins w:id="5162" w:author="Giorgio Romeo" w:date="2021-01-03T00:16:00Z"/>
              <w:rFonts w:ascii="Bell MT" w:hAnsi="Bell MT"/>
              <w:sz w:val="28"/>
              <w:szCs w:val="28"/>
              <w:lang w:val="en-GB"/>
            </w:rPr>
          </w:rPrChange>
        </w:rPr>
      </w:pPr>
    </w:p>
    <w:p w14:paraId="4C8386B6" w14:textId="6CD3E34F" w:rsidR="00E43BE8" w:rsidRPr="00801F40" w:rsidRDefault="00E43BE8" w:rsidP="0095335C">
      <w:pPr>
        <w:ind w:left="1068"/>
        <w:jc w:val="both"/>
        <w:rPr>
          <w:ins w:id="5163" w:author="Giorgio Romeo" w:date="2021-01-03T00:16:00Z"/>
          <w:rFonts w:ascii="Bell MT" w:hAnsi="Bell MT"/>
          <w:sz w:val="28"/>
          <w:szCs w:val="28"/>
          <w:lang w:val="en-US"/>
          <w:rPrChange w:id="5164" w:author="Etion Pinari" w:date="2021-01-06T12:27:00Z">
            <w:rPr>
              <w:ins w:id="5165" w:author="Giorgio Romeo" w:date="2021-01-03T00:16:00Z"/>
              <w:rFonts w:ascii="Bell MT" w:hAnsi="Bell MT"/>
              <w:sz w:val="28"/>
              <w:szCs w:val="28"/>
              <w:lang w:val="en-GB"/>
            </w:rPr>
          </w:rPrChange>
        </w:rPr>
      </w:pPr>
    </w:p>
    <w:p w14:paraId="17C43CD2" w14:textId="5E5E0626" w:rsidR="00E43BE8" w:rsidRPr="00801F40" w:rsidRDefault="00E43BE8" w:rsidP="0095335C">
      <w:pPr>
        <w:ind w:left="1068"/>
        <w:jc w:val="both"/>
        <w:rPr>
          <w:ins w:id="5166" w:author="Giorgio Romeo" w:date="2021-01-03T00:16:00Z"/>
          <w:rFonts w:ascii="Bell MT" w:hAnsi="Bell MT"/>
          <w:sz w:val="28"/>
          <w:szCs w:val="28"/>
          <w:lang w:val="en-US"/>
          <w:rPrChange w:id="5167" w:author="Etion Pinari" w:date="2021-01-06T12:27:00Z">
            <w:rPr>
              <w:ins w:id="5168" w:author="Giorgio Romeo" w:date="2021-01-03T00:16:00Z"/>
              <w:rFonts w:ascii="Bell MT" w:hAnsi="Bell MT"/>
              <w:sz w:val="28"/>
              <w:szCs w:val="28"/>
              <w:lang w:val="en-GB"/>
            </w:rPr>
          </w:rPrChange>
        </w:rPr>
      </w:pPr>
    </w:p>
    <w:p w14:paraId="581ED30B" w14:textId="319334C6" w:rsidR="00E43BE8" w:rsidRPr="00801F40" w:rsidRDefault="00E43BE8" w:rsidP="0095335C">
      <w:pPr>
        <w:ind w:left="1068"/>
        <w:jc w:val="both"/>
        <w:rPr>
          <w:ins w:id="5169" w:author="Giorgio Romeo" w:date="2021-01-03T00:16:00Z"/>
          <w:rFonts w:ascii="Bell MT" w:hAnsi="Bell MT"/>
          <w:sz w:val="28"/>
          <w:szCs w:val="28"/>
          <w:lang w:val="en-US"/>
          <w:rPrChange w:id="5170" w:author="Etion Pinari" w:date="2021-01-06T12:27:00Z">
            <w:rPr>
              <w:ins w:id="5171" w:author="Giorgio Romeo" w:date="2021-01-03T00:16:00Z"/>
              <w:rFonts w:ascii="Bell MT" w:hAnsi="Bell MT"/>
              <w:sz w:val="28"/>
              <w:szCs w:val="28"/>
              <w:lang w:val="en-GB"/>
            </w:rPr>
          </w:rPrChange>
        </w:rPr>
      </w:pPr>
    </w:p>
    <w:p w14:paraId="775C595B" w14:textId="2CDCF890" w:rsidR="00E43BE8" w:rsidRPr="00801F40" w:rsidRDefault="00E43BE8" w:rsidP="0095335C">
      <w:pPr>
        <w:ind w:left="1068"/>
        <w:jc w:val="both"/>
        <w:rPr>
          <w:ins w:id="5172" w:author="Giorgio Romeo" w:date="2021-01-03T00:16:00Z"/>
          <w:rFonts w:ascii="Bell MT" w:hAnsi="Bell MT"/>
          <w:sz w:val="28"/>
          <w:szCs w:val="28"/>
          <w:lang w:val="en-US"/>
          <w:rPrChange w:id="5173" w:author="Etion Pinari" w:date="2021-01-06T12:27:00Z">
            <w:rPr>
              <w:ins w:id="5174" w:author="Giorgio Romeo" w:date="2021-01-03T00:16:00Z"/>
              <w:rFonts w:ascii="Bell MT" w:hAnsi="Bell MT"/>
              <w:sz w:val="28"/>
              <w:szCs w:val="28"/>
              <w:lang w:val="en-GB"/>
            </w:rPr>
          </w:rPrChange>
        </w:rPr>
      </w:pPr>
    </w:p>
    <w:p w14:paraId="34387392" w14:textId="75D9D633" w:rsidR="00E43BE8" w:rsidRPr="00801F40" w:rsidRDefault="00E43BE8" w:rsidP="0095335C">
      <w:pPr>
        <w:ind w:left="1068"/>
        <w:jc w:val="both"/>
        <w:rPr>
          <w:ins w:id="5175" w:author="Giorgio Romeo" w:date="2021-01-03T00:18:00Z"/>
          <w:rFonts w:ascii="Bell MT" w:hAnsi="Bell MT"/>
          <w:sz w:val="28"/>
          <w:szCs w:val="28"/>
          <w:lang w:val="en-US"/>
          <w:rPrChange w:id="5176" w:author="Etion Pinari" w:date="2021-01-06T12:27:00Z">
            <w:rPr>
              <w:ins w:id="5177" w:author="Giorgio Romeo" w:date="2021-01-03T00:18:00Z"/>
              <w:rFonts w:ascii="Bell MT" w:hAnsi="Bell MT"/>
              <w:sz w:val="28"/>
              <w:szCs w:val="28"/>
              <w:lang w:val="en-GB"/>
            </w:rPr>
          </w:rPrChange>
        </w:rPr>
      </w:pPr>
      <w:r w:rsidRPr="00801F40">
        <w:rPr>
          <w:noProof/>
          <w:lang w:val="en-US"/>
          <w:rPrChange w:id="5178" w:author="Etion Pinari" w:date="2021-01-06T12:27:00Z">
            <w:rPr>
              <w:noProof/>
            </w:rPr>
          </w:rPrChange>
        </w:rPr>
        <w:lastRenderedPageBreak/>
        <mc:AlternateContent>
          <mc:Choice Requires="wpg">
            <w:drawing>
              <wp:anchor distT="0" distB="0" distL="114300" distR="114300" simplePos="0" relativeHeight="251706368" behindDoc="0" locked="0" layoutInCell="1" allowOverlap="1" wp14:anchorId="40FB69D9" wp14:editId="1721C78B">
                <wp:simplePos x="0" y="0"/>
                <wp:positionH relativeFrom="column">
                  <wp:posOffset>365760</wp:posOffset>
                </wp:positionH>
                <wp:positionV relativeFrom="paragraph">
                  <wp:posOffset>318</wp:posOffset>
                </wp:positionV>
                <wp:extent cx="2299970" cy="3096895"/>
                <wp:effectExtent l="0" t="0" r="5080" b="8255"/>
                <wp:wrapSquare wrapText="bothSides"/>
                <wp:docPr id="50" name="Gruppo 50"/>
                <wp:cNvGraphicFramePr/>
                <a:graphic xmlns:a="http://schemas.openxmlformats.org/drawingml/2006/main">
                  <a:graphicData uri="http://schemas.microsoft.com/office/word/2010/wordprocessingGroup">
                    <wpg:wgp>
                      <wpg:cNvGrpSpPr/>
                      <wpg:grpSpPr>
                        <a:xfrm>
                          <a:off x="0" y="0"/>
                          <a:ext cx="2299970" cy="3096895"/>
                          <a:chOff x="0" y="0"/>
                          <a:chExt cx="2299970" cy="3096895"/>
                        </a:xfrm>
                      </wpg:grpSpPr>
                      <pic:pic xmlns:pic="http://schemas.openxmlformats.org/drawingml/2006/picture">
                        <pic:nvPicPr>
                          <pic:cNvPr id="45" name="Immagine 45"/>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299970" cy="2752090"/>
                          </a:xfrm>
                          <a:prstGeom prst="rect">
                            <a:avLst/>
                          </a:prstGeom>
                        </pic:spPr>
                      </pic:pic>
                      <wps:wsp>
                        <wps:cNvPr id="47" name="Casella di testo 47"/>
                        <wps:cNvSpPr txBox="1"/>
                        <wps:spPr>
                          <a:xfrm>
                            <a:off x="0" y="2807335"/>
                            <a:ext cx="2299970" cy="289560"/>
                          </a:xfrm>
                          <a:prstGeom prst="rect">
                            <a:avLst/>
                          </a:prstGeom>
                          <a:solidFill>
                            <a:prstClr val="white"/>
                          </a:solidFill>
                          <a:ln>
                            <a:noFill/>
                          </a:ln>
                        </wps:spPr>
                        <wps:txbx>
                          <w:txbxContent>
                            <w:p w14:paraId="7BECD866" w14:textId="00F5917F" w:rsidR="001F3859" w:rsidRPr="00802CE7" w:rsidRDefault="001F3859">
                              <w:pPr>
                                <w:pStyle w:val="Caption"/>
                                <w:rPr>
                                  <w:rFonts w:ascii="Bell MT" w:hAnsi="Bell MT"/>
                                  <w:noProof/>
                                  <w:sz w:val="28"/>
                                  <w:szCs w:val="28"/>
                                </w:rPr>
                                <w:pPrChange w:id="5179" w:author="Giorgio Romeo" w:date="2021-01-03T00:19:00Z">
                                  <w:pPr>
                                    <w:ind w:left="1068"/>
                                    <w:jc w:val="both"/>
                                  </w:pPr>
                                </w:pPrChange>
                              </w:pPr>
                              <w:ins w:id="5180" w:author="Giorgio Romeo" w:date="2021-01-03T00:19:00Z">
                                <w:r>
                                  <w:t>Figure 5.</w:t>
                                </w:r>
                              </w:ins>
                              <w:ins w:id="5181" w:author="Giorgio Romeo" w:date="2021-01-03T00:20:00Z">
                                <w:r>
                                  <w:t>5</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FB69D9" id="Gruppo 50" o:spid="_x0000_s1053" style="position:absolute;left:0;text-align:left;margin-left:28.8pt;margin-top:.05pt;width:181.1pt;height:243.85pt;z-index:251706368" coordsize="22999,30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">
                <v:shape id="Immagine 45" o:spid="_x0000_s1054" type="#_x0000_t75" style="position:absolute;width:22999;height:27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">
                  <v:imagedata r:id="rId64" o:title=""/>
                </v:shape>
                <v:shape id="Casella di testo 47" o:spid="_x0000_s1055" type="#_x0000_t202" style="position:absolute;top:28073;width:2299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7BECD866" w14:textId="00F5917F" w:rsidR="001F3859" w:rsidRPr="00802CE7" w:rsidRDefault="001F3859">
                        <w:pPr>
                          <w:pStyle w:val="Caption"/>
                          <w:rPr>
                            <w:rFonts w:ascii="Bell MT" w:hAnsi="Bell MT"/>
                            <w:noProof/>
                            <w:sz w:val="28"/>
                            <w:szCs w:val="28"/>
                          </w:rPr>
                          <w:pPrChange w:id="5182" w:author="Giorgio Romeo" w:date="2021-01-03T00:19:00Z">
                            <w:pPr>
                              <w:ind w:left="1068"/>
                              <w:jc w:val="both"/>
                            </w:pPr>
                          </w:pPrChange>
                        </w:pPr>
                        <w:ins w:id="5183" w:author="Giorgio Romeo" w:date="2021-01-03T00:19:00Z">
                          <w:r>
                            <w:t>Figure 5.</w:t>
                          </w:r>
                        </w:ins>
                        <w:ins w:id="5184" w:author="Giorgio Romeo" w:date="2021-01-03T00:20:00Z">
                          <w:r>
                            <w:t>5</w:t>
                          </w:r>
                        </w:ins>
                      </w:p>
                    </w:txbxContent>
                  </v:textbox>
                </v:shape>
                <w10:wrap type="square"/>
              </v:group>
            </w:pict>
          </mc:Fallback>
        </mc:AlternateContent>
      </w:r>
      <w:r w:rsidRPr="00801F40">
        <w:rPr>
          <w:noProof/>
          <w:lang w:val="en-US"/>
          <w:rPrChange w:id="5185" w:author="Etion Pinari" w:date="2021-01-06T12:27:00Z">
            <w:rPr>
              <w:noProof/>
            </w:rPr>
          </w:rPrChange>
        </w:rPr>
        <mc:AlternateContent>
          <mc:Choice Requires="wpg">
            <w:drawing>
              <wp:anchor distT="0" distB="0" distL="114300" distR="114300" simplePos="0" relativeHeight="251709440" behindDoc="0" locked="0" layoutInCell="1" allowOverlap="1" wp14:anchorId="3F6D0606" wp14:editId="05F0D9F2">
                <wp:simplePos x="0" y="0"/>
                <wp:positionH relativeFrom="column">
                  <wp:posOffset>3516154</wp:posOffset>
                </wp:positionH>
                <wp:positionV relativeFrom="paragraph">
                  <wp:posOffset>7461</wp:posOffset>
                </wp:positionV>
                <wp:extent cx="2235200" cy="3089910"/>
                <wp:effectExtent l="0" t="0" r="0" b="0"/>
                <wp:wrapSquare wrapText="bothSides"/>
                <wp:docPr id="49" name="Gruppo 49"/>
                <wp:cNvGraphicFramePr/>
                <a:graphic xmlns:a="http://schemas.openxmlformats.org/drawingml/2006/main">
                  <a:graphicData uri="http://schemas.microsoft.com/office/word/2010/wordprocessingGroup">
                    <wpg:wgp>
                      <wpg:cNvGrpSpPr/>
                      <wpg:grpSpPr>
                        <a:xfrm>
                          <a:off x="0" y="0"/>
                          <a:ext cx="2235200" cy="3089910"/>
                          <a:chOff x="0" y="0"/>
                          <a:chExt cx="2235200" cy="3089910"/>
                        </a:xfrm>
                      </wpg:grpSpPr>
                      <pic:pic xmlns:pic="http://schemas.openxmlformats.org/drawingml/2006/picture">
                        <pic:nvPicPr>
                          <pic:cNvPr id="46" name="Immagine 46"/>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235200" cy="2743200"/>
                          </a:xfrm>
                          <a:prstGeom prst="rect">
                            <a:avLst/>
                          </a:prstGeom>
                        </pic:spPr>
                      </pic:pic>
                      <wps:wsp>
                        <wps:cNvPr id="48" name="Casella di testo 48"/>
                        <wps:cNvSpPr txBox="1"/>
                        <wps:spPr>
                          <a:xfrm>
                            <a:off x="0" y="2800350"/>
                            <a:ext cx="2235200" cy="289560"/>
                          </a:xfrm>
                          <a:prstGeom prst="rect">
                            <a:avLst/>
                          </a:prstGeom>
                          <a:solidFill>
                            <a:prstClr val="white"/>
                          </a:solidFill>
                          <a:ln>
                            <a:noFill/>
                          </a:ln>
                        </wps:spPr>
                        <wps:txbx>
                          <w:txbxContent>
                            <w:p w14:paraId="04210B3F" w14:textId="64245292" w:rsidR="001F3859" w:rsidRPr="00F5193E" w:rsidRDefault="001F3859">
                              <w:pPr>
                                <w:pStyle w:val="Caption"/>
                                <w:rPr>
                                  <w:rFonts w:ascii="Bell MT" w:hAnsi="Bell MT"/>
                                  <w:noProof/>
                                  <w:sz w:val="28"/>
                                  <w:szCs w:val="28"/>
                                </w:rPr>
                                <w:pPrChange w:id="5186" w:author="Giorgio Romeo" w:date="2021-01-03T00:19:00Z">
                                  <w:pPr>
                                    <w:ind w:left="1068"/>
                                    <w:jc w:val="both"/>
                                  </w:pPr>
                                </w:pPrChange>
                              </w:pPr>
                              <w:ins w:id="5187" w:author="Giorgio Romeo" w:date="2021-01-03T00:19:00Z">
                                <w:r>
                                  <w:t>Figure 5.</w:t>
                                </w:r>
                              </w:ins>
                              <w:ins w:id="5188" w:author="Giorgio Romeo" w:date="2021-01-03T00:20:00Z">
                                <w:r>
                                  <w:t>6</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6D0606" id="Gruppo 49" o:spid="_x0000_s1056" style="position:absolute;left:0;text-align:left;margin-left:276.85pt;margin-top:.6pt;width:176pt;height:243.3pt;z-index:251709440" coordsize="22352,30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">
                <v:shape id="Immagine 46" o:spid="_x0000_s1057" type="#_x0000_t75" style="position:absolute;width:2235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">
                  <v:imagedata r:id="rId66" o:title=""/>
                </v:shape>
                <v:shape id="Casella di testo 48" o:spid="_x0000_s1058" type="#_x0000_t202" style="position:absolute;top:28003;width:22352;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4210B3F" w14:textId="64245292" w:rsidR="001F3859" w:rsidRPr="00F5193E" w:rsidRDefault="001F3859">
                        <w:pPr>
                          <w:pStyle w:val="Caption"/>
                          <w:rPr>
                            <w:rFonts w:ascii="Bell MT" w:hAnsi="Bell MT"/>
                            <w:noProof/>
                            <w:sz w:val="28"/>
                            <w:szCs w:val="28"/>
                          </w:rPr>
                          <w:pPrChange w:id="5189" w:author="Giorgio Romeo" w:date="2021-01-03T00:19:00Z">
                            <w:pPr>
                              <w:ind w:left="1068"/>
                              <w:jc w:val="both"/>
                            </w:pPr>
                          </w:pPrChange>
                        </w:pPr>
                        <w:ins w:id="5190" w:author="Giorgio Romeo" w:date="2021-01-03T00:19:00Z">
                          <w:r>
                            <w:t>Figure 5.</w:t>
                          </w:r>
                        </w:ins>
                        <w:ins w:id="5191" w:author="Giorgio Romeo" w:date="2021-01-03T00:20:00Z">
                          <w:r>
                            <w:t>6</w:t>
                          </w:r>
                        </w:ins>
                      </w:p>
                    </w:txbxContent>
                  </v:textbox>
                </v:shape>
                <w10:wrap type="square"/>
              </v:group>
            </w:pict>
          </mc:Fallback>
        </mc:AlternateContent>
      </w:r>
    </w:p>
    <w:p w14:paraId="5F4E19D6" w14:textId="1752AF93" w:rsidR="00E43BE8" w:rsidRPr="00801F40" w:rsidRDefault="00E43BE8" w:rsidP="0095335C">
      <w:pPr>
        <w:ind w:left="1068"/>
        <w:jc w:val="both"/>
        <w:rPr>
          <w:ins w:id="5192" w:author="Giorgio Romeo" w:date="2021-01-03T00:18:00Z"/>
          <w:rFonts w:ascii="Bell MT" w:hAnsi="Bell MT"/>
          <w:sz w:val="28"/>
          <w:szCs w:val="28"/>
          <w:lang w:val="en-US"/>
          <w:rPrChange w:id="5193" w:author="Etion Pinari" w:date="2021-01-06T12:27:00Z">
            <w:rPr>
              <w:ins w:id="5194" w:author="Giorgio Romeo" w:date="2021-01-03T00:18:00Z"/>
              <w:rFonts w:ascii="Bell MT" w:hAnsi="Bell MT"/>
              <w:sz w:val="28"/>
              <w:szCs w:val="28"/>
              <w:lang w:val="en-GB"/>
            </w:rPr>
          </w:rPrChange>
        </w:rPr>
      </w:pPr>
    </w:p>
    <w:p w14:paraId="1A248CC7" w14:textId="1A24009C" w:rsidR="00E43BE8" w:rsidRPr="00801F40" w:rsidRDefault="00E43BE8" w:rsidP="0095335C">
      <w:pPr>
        <w:ind w:left="1068"/>
        <w:jc w:val="both"/>
        <w:rPr>
          <w:ins w:id="5195" w:author="Giorgio Romeo" w:date="2021-01-03T00:18:00Z"/>
          <w:rFonts w:ascii="Bell MT" w:hAnsi="Bell MT"/>
          <w:sz w:val="28"/>
          <w:szCs w:val="28"/>
          <w:lang w:val="en-US"/>
          <w:rPrChange w:id="5196" w:author="Etion Pinari" w:date="2021-01-06T12:27:00Z">
            <w:rPr>
              <w:ins w:id="5197" w:author="Giorgio Romeo" w:date="2021-01-03T00:18:00Z"/>
              <w:rFonts w:ascii="Bell MT" w:hAnsi="Bell MT"/>
              <w:sz w:val="28"/>
              <w:szCs w:val="28"/>
              <w:lang w:val="en-GB"/>
            </w:rPr>
          </w:rPrChange>
        </w:rPr>
      </w:pPr>
    </w:p>
    <w:p w14:paraId="723817E4" w14:textId="28B8EA0A" w:rsidR="00E43BE8" w:rsidRPr="00801F40" w:rsidRDefault="00E43BE8" w:rsidP="0095335C">
      <w:pPr>
        <w:ind w:left="1068"/>
        <w:jc w:val="both"/>
        <w:rPr>
          <w:ins w:id="5198" w:author="Giorgio Romeo" w:date="2021-01-03T00:18:00Z"/>
          <w:rFonts w:ascii="Bell MT" w:hAnsi="Bell MT"/>
          <w:sz w:val="28"/>
          <w:szCs w:val="28"/>
          <w:lang w:val="en-US"/>
          <w:rPrChange w:id="5199" w:author="Etion Pinari" w:date="2021-01-06T12:27:00Z">
            <w:rPr>
              <w:ins w:id="5200" w:author="Giorgio Romeo" w:date="2021-01-03T00:18:00Z"/>
              <w:rFonts w:ascii="Bell MT" w:hAnsi="Bell MT"/>
              <w:sz w:val="28"/>
              <w:szCs w:val="28"/>
              <w:lang w:val="en-GB"/>
            </w:rPr>
          </w:rPrChange>
        </w:rPr>
      </w:pPr>
    </w:p>
    <w:p w14:paraId="3AD71B3E" w14:textId="693CFA8E" w:rsidR="00E43BE8" w:rsidRPr="00801F40" w:rsidRDefault="00E43BE8" w:rsidP="0095335C">
      <w:pPr>
        <w:ind w:left="1068"/>
        <w:jc w:val="both"/>
        <w:rPr>
          <w:ins w:id="5201" w:author="Giorgio Romeo" w:date="2021-01-03T00:18:00Z"/>
          <w:rFonts w:ascii="Bell MT" w:hAnsi="Bell MT"/>
          <w:sz w:val="28"/>
          <w:szCs w:val="28"/>
          <w:lang w:val="en-US"/>
          <w:rPrChange w:id="5202" w:author="Etion Pinari" w:date="2021-01-06T12:27:00Z">
            <w:rPr>
              <w:ins w:id="5203" w:author="Giorgio Romeo" w:date="2021-01-03T00:18:00Z"/>
              <w:rFonts w:ascii="Bell MT" w:hAnsi="Bell MT"/>
              <w:sz w:val="28"/>
              <w:szCs w:val="28"/>
              <w:lang w:val="en-GB"/>
            </w:rPr>
          </w:rPrChange>
        </w:rPr>
      </w:pPr>
    </w:p>
    <w:p w14:paraId="6364FC0A" w14:textId="3425FF66" w:rsidR="00E43BE8" w:rsidRPr="00801F40" w:rsidRDefault="00E43BE8" w:rsidP="0095335C">
      <w:pPr>
        <w:ind w:left="1068"/>
        <w:jc w:val="both"/>
        <w:rPr>
          <w:ins w:id="5204" w:author="Giorgio Romeo" w:date="2021-01-03T00:18:00Z"/>
          <w:rFonts w:ascii="Bell MT" w:hAnsi="Bell MT"/>
          <w:sz w:val="28"/>
          <w:szCs w:val="28"/>
          <w:lang w:val="en-US"/>
          <w:rPrChange w:id="5205" w:author="Etion Pinari" w:date="2021-01-06T12:27:00Z">
            <w:rPr>
              <w:ins w:id="5206" w:author="Giorgio Romeo" w:date="2021-01-03T00:18:00Z"/>
              <w:rFonts w:ascii="Bell MT" w:hAnsi="Bell MT"/>
              <w:sz w:val="28"/>
              <w:szCs w:val="28"/>
              <w:lang w:val="en-GB"/>
            </w:rPr>
          </w:rPrChange>
        </w:rPr>
      </w:pPr>
    </w:p>
    <w:p w14:paraId="30C3B7E2" w14:textId="5F722C0C" w:rsidR="00E43BE8" w:rsidRPr="00801F40" w:rsidRDefault="00E43BE8" w:rsidP="0095335C">
      <w:pPr>
        <w:ind w:left="1068"/>
        <w:jc w:val="both"/>
        <w:rPr>
          <w:ins w:id="5207" w:author="Giorgio Romeo" w:date="2021-01-03T00:18:00Z"/>
          <w:rFonts w:ascii="Bell MT" w:hAnsi="Bell MT"/>
          <w:sz w:val="28"/>
          <w:szCs w:val="28"/>
          <w:lang w:val="en-US"/>
          <w:rPrChange w:id="5208" w:author="Etion Pinari" w:date="2021-01-06T12:27:00Z">
            <w:rPr>
              <w:ins w:id="5209" w:author="Giorgio Romeo" w:date="2021-01-03T00:18:00Z"/>
              <w:rFonts w:ascii="Bell MT" w:hAnsi="Bell MT"/>
              <w:sz w:val="28"/>
              <w:szCs w:val="28"/>
              <w:lang w:val="en-GB"/>
            </w:rPr>
          </w:rPrChange>
        </w:rPr>
      </w:pPr>
    </w:p>
    <w:p w14:paraId="3A10A51F" w14:textId="2B9B6B28" w:rsidR="00E43BE8" w:rsidRPr="00801F40" w:rsidRDefault="00E43BE8" w:rsidP="0095335C">
      <w:pPr>
        <w:ind w:left="1068"/>
        <w:jc w:val="both"/>
        <w:rPr>
          <w:ins w:id="5210" w:author="Giorgio Romeo" w:date="2021-01-03T00:18:00Z"/>
          <w:rFonts w:ascii="Bell MT" w:hAnsi="Bell MT"/>
          <w:sz w:val="28"/>
          <w:szCs w:val="28"/>
          <w:lang w:val="en-US"/>
          <w:rPrChange w:id="5211" w:author="Etion Pinari" w:date="2021-01-06T12:27:00Z">
            <w:rPr>
              <w:ins w:id="5212" w:author="Giorgio Romeo" w:date="2021-01-03T00:18:00Z"/>
              <w:rFonts w:ascii="Bell MT" w:hAnsi="Bell MT"/>
              <w:sz w:val="28"/>
              <w:szCs w:val="28"/>
              <w:lang w:val="en-GB"/>
            </w:rPr>
          </w:rPrChange>
        </w:rPr>
      </w:pPr>
    </w:p>
    <w:p w14:paraId="046AAFA8" w14:textId="0BE17682" w:rsidR="00E43BE8" w:rsidRPr="00801F40" w:rsidRDefault="00E43BE8" w:rsidP="0095335C">
      <w:pPr>
        <w:ind w:left="1068"/>
        <w:jc w:val="both"/>
        <w:rPr>
          <w:ins w:id="5213" w:author="Giorgio Romeo" w:date="2021-01-03T00:18:00Z"/>
          <w:rFonts w:ascii="Bell MT" w:hAnsi="Bell MT"/>
          <w:sz w:val="28"/>
          <w:szCs w:val="28"/>
          <w:lang w:val="en-US"/>
          <w:rPrChange w:id="5214" w:author="Etion Pinari" w:date="2021-01-06T12:27:00Z">
            <w:rPr>
              <w:ins w:id="5215" w:author="Giorgio Romeo" w:date="2021-01-03T00:18:00Z"/>
              <w:rFonts w:ascii="Bell MT" w:hAnsi="Bell MT"/>
              <w:sz w:val="28"/>
              <w:szCs w:val="28"/>
              <w:lang w:val="en-GB"/>
            </w:rPr>
          </w:rPrChange>
        </w:rPr>
      </w:pPr>
    </w:p>
    <w:p w14:paraId="638C0EB9" w14:textId="0F1DC393" w:rsidR="00E43BE8" w:rsidRPr="00801F40" w:rsidRDefault="00E43BE8" w:rsidP="0095335C">
      <w:pPr>
        <w:ind w:left="1068"/>
        <w:jc w:val="both"/>
        <w:rPr>
          <w:ins w:id="5216" w:author="Giorgio Romeo" w:date="2021-01-03T00:18:00Z"/>
          <w:rFonts w:ascii="Bell MT" w:hAnsi="Bell MT"/>
          <w:sz w:val="28"/>
          <w:szCs w:val="28"/>
          <w:lang w:val="en-US"/>
          <w:rPrChange w:id="5217" w:author="Etion Pinari" w:date="2021-01-06T12:27:00Z">
            <w:rPr>
              <w:ins w:id="5218" w:author="Giorgio Romeo" w:date="2021-01-03T00:18:00Z"/>
              <w:rFonts w:ascii="Bell MT" w:hAnsi="Bell MT"/>
              <w:sz w:val="28"/>
              <w:szCs w:val="28"/>
              <w:lang w:val="en-GB"/>
            </w:rPr>
          </w:rPrChange>
        </w:rPr>
      </w:pPr>
    </w:p>
    <w:p w14:paraId="03E49541" w14:textId="733E9096" w:rsidR="00E43BE8" w:rsidRPr="00801F40" w:rsidRDefault="00E43BE8" w:rsidP="0095335C">
      <w:pPr>
        <w:ind w:left="1068"/>
        <w:jc w:val="both"/>
        <w:rPr>
          <w:ins w:id="5219" w:author="Giorgio Romeo" w:date="2021-01-03T00:18:00Z"/>
          <w:rFonts w:ascii="Bell MT" w:hAnsi="Bell MT"/>
          <w:sz w:val="28"/>
          <w:szCs w:val="28"/>
          <w:lang w:val="en-US"/>
          <w:rPrChange w:id="5220" w:author="Etion Pinari" w:date="2021-01-06T12:27:00Z">
            <w:rPr>
              <w:ins w:id="5221" w:author="Giorgio Romeo" w:date="2021-01-03T00:18:00Z"/>
              <w:rFonts w:ascii="Bell MT" w:hAnsi="Bell MT"/>
              <w:sz w:val="28"/>
              <w:szCs w:val="28"/>
              <w:lang w:val="en-GB"/>
            </w:rPr>
          </w:rPrChange>
        </w:rPr>
      </w:pPr>
    </w:p>
    <w:p w14:paraId="423DD09D" w14:textId="4E1DD8E9" w:rsidR="00E43BE8" w:rsidRPr="00801F40" w:rsidRDefault="00E43BE8" w:rsidP="0095335C">
      <w:pPr>
        <w:ind w:left="1068"/>
        <w:jc w:val="both"/>
        <w:rPr>
          <w:ins w:id="5222" w:author="Giorgio Romeo" w:date="2021-01-03T00:16:00Z"/>
          <w:rFonts w:ascii="Bell MT" w:hAnsi="Bell MT"/>
          <w:sz w:val="28"/>
          <w:szCs w:val="28"/>
          <w:lang w:val="en-US"/>
          <w:rPrChange w:id="5223" w:author="Etion Pinari" w:date="2021-01-06T12:27:00Z">
            <w:rPr>
              <w:ins w:id="5224" w:author="Giorgio Romeo" w:date="2021-01-03T00:16:00Z"/>
              <w:rFonts w:ascii="Bell MT" w:hAnsi="Bell MT"/>
              <w:sz w:val="28"/>
              <w:szCs w:val="28"/>
              <w:lang w:val="en-GB"/>
            </w:rPr>
          </w:rPrChange>
        </w:rPr>
      </w:pPr>
    </w:p>
    <w:p w14:paraId="13654591" w14:textId="407E02A4" w:rsidR="0095335C" w:rsidRPr="00801F40" w:rsidRDefault="0095335C">
      <w:pPr>
        <w:ind w:left="1068"/>
        <w:jc w:val="both"/>
        <w:rPr>
          <w:ins w:id="5225" w:author="Giorgio Romeo" w:date="2021-01-03T00:08:00Z"/>
          <w:rFonts w:ascii="Bell MT" w:hAnsi="Bell MT"/>
          <w:sz w:val="28"/>
          <w:szCs w:val="28"/>
          <w:lang w:val="en-US"/>
          <w:rPrChange w:id="5226" w:author="Etion Pinari" w:date="2021-01-06T12:27:00Z">
            <w:rPr>
              <w:ins w:id="5227" w:author="Giorgio Romeo" w:date="2021-01-03T00:08:00Z"/>
              <w:lang w:val="en-GB"/>
            </w:rPr>
          </w:rPrChange>
        </w:rPr>
        <w:pPrChange w:id="5228" w:author="Giorgio Romeo" w:date="2021-01-03T00:08:00Z">
          <w:pPr>
            <w:pStyle w:val="ListParagraph"/>
            <w:numPr>
              <w:numId w:val="36"/>
            </w:numPr>
            <w:ind w:left="1428" w:hanging="360"/>
            <w:jc w:val="both"/>
          </w:pPr>
        </w:pPrChange>
      </w:pPr>
      <w:ins w:id="5229" w:author="Giorgio Romeo" w:date="2021-01-03T00:08:00Z">
        <w:r w:rsidRPr="00801F40">
          <w:rPr>
            <w:rFonts w:ascii="Bell MT" w:hAnsi="Bell MT"/>
            <w:sz w:val="28"/>
            <w:szCs w:val="28"/>
            <w:lang w:val="en-US"/>
            <w:rPrChange w:id="5230" w:author="Etion Pinari" w:date="2021-01-06T12:27:00Z">
              <w:rPr>
                <w:lang w:val="en-GB"/>
              </w:rPr>
            </w:rPrChange>
          </w:rPr>
          <w:t>Eventually, the integration plan involves the Reservation Manager</w:t>
        </w:r>
      </w:ins>
      <w:ins w:id="5231" w:author="Giorgio Romeo" w:date="2021-01-03T00:20:00Z">
        <w:r w:rsidR="00E43BE8" w:rsidRPr="00801F40">
          <w:rPr>
            <w:rFonts w:ascii="Bell MT" w:hAnsi="Bell MT"/>
            <w:sz w:val="28"/>
            <w:szCs w:val="28"/>
            <w:lang w:val="en-US"/>
            <w:rPrChange w:id="5232" w:author="Etion Pinari" w:date="2021-01-06T12:27:00Z">
              <w:rPr>
                <w:rFonts w:ascii="Bell MT" w:hAnsi="Bell MT"/>
                <w:sz w:val="28"/>
                <w:szCs w:val="28"/>
                <w:lang w:val="en-GB"/>
              </w:rPr>
            </w:rPrChange>
          </w:rPr>
          <w:t xml:space="preserve"> (figure 5.7)</w:t>
        </w:r>
      </w:ins>
      <w:ins w:id="5233" w:author="Giorgio Romeo" w:date="2021-01-03T00:08:00Z">
        <w:r w:rsidRPr="00801F40">
          <w:rPr>
            <w:rFonts w:ascii="Bell MT" w:hAnsi="Bell MT"/>
            <w:sz w:val="28"/>
            <w:szCs w:val="28"/>
            <w:lang w:val="en-US"/>
            <w:rPrChange w:id="5234" w:author="Etion Pinari" w:date="2021-01-06T12:27:00Z">
              <w:rPr>
                <w:lang w:val="en-GB"/>
              </w:rPr>
            </w:rPrChange>
          </w:rPr>
          <w:t>, depending on the Queue Manager, Location Module and Data Service; the Notification Manager</w:t>
        </w:r>
      </w:ins>
      <w:ins w:id="5235" w:author="Giorgio Romeo" w:date="2021-01-03T00:20:00Z">
        <w:r w:rsidR="00E43BE8" w:rsidRPr="00801F40">
          <w:rPr>
            <w:rFonts w:ascii="Bell MT" w:hAnsi="Bell MT"/>
            <w:sz w:val="28"/>
            <w:szCs w:val="28"/>
            <w:lang w:val="en-US"/>
            <w:rPrChange w:id="5236" w:author="Etion Pinari" w:date="2021-01-06T12:27:00Z">
              <w:rPr>
                <w:rFonts w:ascii="Bell MT" w:hAnsi="Bell MT"/>
                <w:sz w:val="28"/>
                <w:szCs w:val="28"/>
                <w:lang w:val="en-GB"/>
              </w:rPr>
            </w:rPrChange>
          </w:rPr>
          <w:t xml:space="preserve"> (figure 5.8)</w:t>
        </w:r>
      </w:ins>
      <w:ins w:id="5237" w:author="Giorgio Romeo" w:date="2021-01-03T00:08:00Z">
        <w:r w:rsidRPr="00801F40">
          <w:rPr>
            <w:rFonts w:ascii="Bell MT" w:hAnsi="Bell MT"/>
            <w:sz w:val="28"/>
            <w:szCs w:val="28"/>
            <w:lang w:val="en-US"/>
            <w:rPrChange w:id="5238" w:author="Etion Pinari" w:date="2021-01-06T12:27:00Z">
              <w:rPr>
                <w:lang w:val="en-GB"/>
              </w:rPr>
            </w:rPrChange>
          </w:rPr>
          <w:t>, depending on the Location Module and Data Service; the Turnstile Manager</w:t>
        </w:r>
      </w:ins>
      <w:ins w:id="5239" w:author="Giorgio Romeo" w:date="2021-01-03T00:20:00Z">
        <w:r w:rsidR="00E43BE8" w:rsidRPr="00801F40">
          <w:rPr>
            <w:rFonts w:ascii="Bell MT" w:hAnsi="Bell MT"/>
            <w:sz w:val="28"/>
            <w:szCs w:val="28"/>
            <w:lang w:val="en-US"/>
            <w:rPrChange w:id="5240" w:author="Etion Pinari" w:date="2021-01-06T12:27:00Z">
              <w:rPr>
                <w:rFonts w:ascii="Bell MT" w:hAnsi="Bell MT"/>
                <w:sz w:val="28"/>
                <w:szCs w:val="28"/>
                <w:lang w:val="en-GB"/>
              </w:rPr>
            </w:rPrChange>
          </w:rPr>
          <w:t xml:space="preserve"> (figure 5.9)</w:t>
        </w:r>
      </w:ins>
      <w:ins w:id="5241" w:author="Giorgio Romeo" w:date="2021-01-03T00:08:00Z">
        <w:r w:rsidRPr="00801F40">
          <w:rPr>
            <w:rFonts w:ascii="Bell MT" w:hAnsi="Bell MT"/>
            <w:sz w:val="28"/>
            <w:szCs w:val="28"/>
            <w:lang w:val="en-US"/>
            <w:rPrChange w:id="5242" w:author="Etion Pinari" w:date="2021-01-06T12:27:00Z">
              <w:rPr>
                <w:lang w:val="en-GB"/>
              </w:rPr>
            </w:rPrChange>
          </w:rPr>
          <w:t>, depending on the Queue Manager.</w:t>
        </w:r>
      </w:ins>
    </w:p>
    <w:p w14:paraId="0D20D174" w14:textId="5E2B1BCF" w:rsidR="0095335C" w:rsidRPr="00801F40" w:rsidRDefault="0095335C">
      <w:pPr>
        <w:ind w:left="709"/>
        <w:rPr>
          <w:ins w:id="5243" w:author="Giorgio Romeo" w:date="2021-01-02T00:19:00Z"/>
          <w:i/>
          <w:iCs/>
          <w:lang w:val="en-US"/>
          <w:rPrChange w:id="5244" w:author="Etion Pinari" w:date="2021-01-06T12:27:00Z">
            <w:rPr>
              <w:ins w:id="5245" w:author="Giorgio Romeo" w:date="2021-01-02T00:19:00Z"/>
              <w:rFonts w:ascii="Bell MT" w:hAnsi="Bell MT"/>
              <w:i/>
              <w:iCs/>
              <w:sz w:val="28"/>
              <w:szCs w:val="28"/>
              <w:lang w:val="en-GB"/>
            </w:rPr>
          </w:rPrChange>
        </w:rPr>
        <w:pPrChange w:id="5246" w:author="Giorgio Romeo" w:date="2021-01-03T00:08:00Z">
          <w:pPr>
            <w:pStyle w:val="ListParagraph"/>
            <w:numPr>
              <w:numId w:val="36"/>
            </w:numPr>
            <w:ind w:left="1066" w:hanging="357"/>
          </w:pPr>
        </w:pPrChange>
      </w:pPr>
    </w:p>
    <w:p w14:paraId="525F12CC" w14:textId="68497B01" w:rsidR="00714641" w:rsidRPr="00801F40" w:rsidRDefault="00714641">
      <w:pPr>
        <w:rPr>
          <w:ins w:id="5247" w:author="Giorgio Romeo" w:date="2021-01-02T00:14:00Z"/>
          <w:lang w:val="en-US"/>
          <w:rPrChange w:id="5248" w:author="Etion Pinari" w:date="2021-01-06T12:27:00Z">
            <w:rPr>
              <w:ins w:id="5249" w:author="Giorgio Romeo" w:date="2021-01-02T00:14:00Z"/>
              <w:lang w:val="en-GB"/>
            </w:rPr>
          </w:rPrChange>
        </w:rPr>
      </w:pPr>
    </w:p>
    <w:p w14:paraId="390FC2B2" w14:textId="0CB1F204" w:rsidR="00714641" w:rsidRPr="00801F40" w:rsidRDefault="00E43BE8">
      <w:pPr>
        <w:rPr>
          <w:ins w:id="5250" w:author="Giorgio Romeo" w:date="2021-01-02T00:14:00Z"/>
          <w:lang w:val="en-US"/>
          <w:rPrChange w:id="5251" w:author="Etion Pinari" w:date="2021-01-06T12:27:00Z">
            <w:rPr>
              <w:ins w:id="5252" w:author="Giorgio Romeo" w:date="2021-01-02T00:14:00Z"/>
              <w:lang w:val="en-GB"/>
            </w:rPr>
          </w:rPrChange>
        </w:rPr>
      </w:pPr>
      <w:ins w:id="5253" w:author="Giorgio Romeo" w:date="2021-01-03T00:21:00Z">
        <w:r w:rsidRPr="00801F40">
          <w:rPr>
            <w:noProof/>
            <w:lang w:val="en-US"/>
            <w:rPrChange w:id="5254" w:author="Etion Pinari" w:date="2021-01-06T12:27:00Z">
              <w:rPr>
                <w:noProof/>
              </w:rPr>
            </w:rPrChange>
          </w:rPr>
          <mc:AlternateContent>
            <mc:Choice Requires="wps">
              <w:drawing>
                <wp:anchor distT="0" distB="0" distL="114300" distR="114300" simplePos="0" relativeHeight="251712512" behindDoc="0" locked="0" layoutInCell="1" allowOverlap="1" wp14:anchorId="219E3E0D" wp14:editId="03E5C01B">
                  <wp:simplePos x="0" y="0"/>
                  <wp:positionH relativeFrom="column">
                    <wp:posOffset>735965</wp:posOffset>
                  </wp:positionH>
                  <wp:positionV relativeFrom="paragraph">
                    <wp:posOffset>1943735</wp:posOffset>
                  </wp:positionV>
                  <wp:extent cx="4648200" cy="635"/>
                  <wp:effectExtent l="0" t="0" r="0" b="0"/>
                  <wp:wrapSquare wrapText="bothSides"/>
                  <wp:docPr id="52" name="Casella di testo 52"/>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53A73702" w14:textId="51B5540C" w:rsidR="001F3859" w:rsidRPr="004834A3" w:rsidRDefault="001F3859">
                              <w:pPr>
                                <w:pStyle w:val="Caption"/>
                                <w:rPr>
                                  <w:rFonts w:ascii="Bell MT" w:hAnsi="Bell MT"/>
                                  <w:noProof/>
                                  <w:sz w:val="28"/>
                                  <w:szCs w:val="28"/>
                                </w:rPr>
                                <w:pPrChange w:id="5255" w:author="Giorgio Romeo" w:date="2021-01-03T00:21:00Z">
                                  <w:pPr/>
                                </w:pPrChange>
                              </w:pPr>
                              <w:ins w:id="5256" w:author="Giorgio Romeo" w:date="2021-01-03T00:21:00Z">
                                <w:r>
                                  <w:t>Figure 5.7</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E3E0D" id="Casella di testo 52" o:spid="_x0000_s1059" type="#_x0000_t202" style="position:absolute;margin-left:57.95pt;margin-top:153.05pt;width:36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" stroked="f">
                  <v:textbox style="mso-fit-shape-to-text:t" inset="0,0,0,0">
                    <w:txbxContent>
                      <w:p w14:paraId="53A73702" w14:textId="51B5540C" w:rsidR="001F3859" w:rsidRPr="004834A3" w:rsidRDefault="001F3859">
                        <w:pPr>
                          <w:pStyle w:val="Caption"/>
                          <w:rPr>
                            <w:rFonts w:ascii="Bell MT" w:hAnsi="Bell MT"/>
                            <w:noProof/>
                            <w:sz w:val="28"/>
                            <w:szCs w:val="28"/>
                          </w:rPr>
                          <w:pPrChange w:id="5257" w:author="Giorgio Romeo" w:date="2021-01-03T00:21:00Z">
                            <w:pPr/>
                          </w:pPrChange>
                        </w:pPr>
                        <w:ins w:id="5258" w:author="Giorgio Romeo" w:date="2021-01-03T00:21:00Z">
                          <w:r>
                            <w:t>Figure 5.7</w:t>
                          </w:r>
                        </w:ins>
                      </w:p>
                    </w:txbxContent>
                  </v:textbox>
                  <w10:wrap type="square"/>
                </v:shape>
              </w:pict>
            </mc:Fallback>
          </mc:AlternateContent>
        </w:r>
      </w:ins>
      <w:ins w:id="5259" w:author="Giorgio Romeo" w:date="2021-01-03T00:20:00Z">
        <w:r w:rsidRPr="00801F40">
          <w:rPr>
            <w:rFonts w:ascii="Bell MT" w:hAnsi="Bell MT"/>
            <w:noProof/>
            <w:sz w:val="28"/>
            <w:szCs w:val="28"/>
            <w:lang w:val="en-US"/>
            <w:rPrChange w:id="5260" w:author="Etion Pinari" w:date="2021-01-06T12:27:00Z">
              <w:rPr>
                <w:rFonts w:ascii="Bell MT" w:hAnsi="Bell MT"/>
                <w:noProof/>
                <w:sz w:val="28"/>
                <w:szCs w:val="28"/>
                <w:lang w:val="en-GB"/>
              </w:rPr>
            </w:rPrChange>
          </w:rPr>
          <w:drawing>
            <wp:anchor distT="0" distB="0" distL="114300" distR="114300" simplePos="0" relativeHeight="251710464" behindDoc="0" locked="0" layoutInCell="1" allowOverlap="1" wp14:anchorId="6D64B6A8" wp14:editId="20077F36">
              <wp:simplePos x="0" y="0"/>
              <wp:positionH relativeFrom="margin">
                <wp:align>center</wp:align>
              </wp:positionH>
              <wp:positionV relativeFrom="paragraph">
                <wp:posOffset>8669</wp:posOffset>
              </wp:positionV>
              <wp:extent cx="4648200" cy="1878330"/>
              <wp:effectExtent l="0" t="0" r="0" b="762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67">
                        <a:extLst>
                          <a:ext uri="{28A0092B-C50C-407E-A947-70E740481C1C}">
                            <a14:useLocalDpi xmlns:a14="http://schemas.microsoft.com/office/drawing/2010/main" val="0"/>
                          </a:ext>
                        </a:extLst>
                      </a:blip>
                      <a:stretch>
                        <a:fillRect/>
                      </a:stretch>
                    </pic:blipFill>
                    <pic:spPr>
                      <a:xfrm>
                        <a:off x="0" y="0"/>
                        <a:ext cx="4648200" cy="1878330"/>
                      </a:xfrm>
                      <a:prstGeom prst="rect">
                        <a:avLst/>
                      </a:prstGeom>
                    </pic:spPr>
                  </pic:pic>
                </a:graphicData>
              </a:graphic>
              <wp14:sizeRelH relativeFrom="margin">
                <wp14:pctWidth>0</wp14:pctWidth>
              </wp14:sizeRelH>
              <wp14:sizeRelV relativeFrom="margin">
                <wp14:pctHeight>0</wp14:pctHeight>
              </wp14:sizeRelV>
            </wp:anchor>
          </w:drawing>
        </w:r>
      </w:ins>
    </w:p>
    <w:p w14:paraId="05047A83" w14:textId="17DCA6FE" w:rsidR="00714641" w:rsidRPr="00801F40" w:rsidRDefault="00714641">
      <w:pPr>
        <w:rPr>
          <w:ins w:id="5261" w:author="Giorgio Romeo" w:date="2021-01-02T00:14:00Z"/>
          <w:lang w:val="en-US"/>
          <w:rPrChange w:id="5262" w:author="Etion Pinari" w:date="2021-01-06T12:27:00Z">
            <w:rPr>
              <w:ins w:id="5263" w:author="Giorgio Romeo" w:date="2021-01-02T00:14:00Z"/>
              <w:lang w:val="en-GB"/>
            </w:rPr>
          </w:rPrChange>
        </w:rPr>
      </w:pPr>
    </w:p>
    <w:p w14:paraId="06FF28FB" w14:textId="05D3DC56" w:rsidR="00714641" w:rsidRPr="00801F40" w:rsidRDefault="00714641">
      <w:pPr>
        <w:rPr>
          <w:ins w:id="5264" w:author="Giorgio Romeo" w:date="2021-01-02T00:14:00Z"/>
          <w:lang w:val="en-US"/>
          <w:rPrChange w:id="5265" w:author="Etion Pinari" w:date="2021-01-06T12:27:00Z">
            <w:rPr>
              <w:ins w:id="5266" w:author="Giorgio Romeo" w:date="2021-01-02T00:14:00Z"/>
              <w:lang w:val="en-GB"/>
            </w:rPr>
          </w:rPrChange>
        </w:rPr>
      </w:pPr>
    </w:p>
    <w:p w14:paraId="2BB876BB" w14:textId="5EAFB335" w:rsidR="00714641" w:rsidRPr="00801F40" w:rsidRDefault="00714641">
      <w:pPr>
        <w:rPr>
          <w:ins w:id="5267" w:author="Giorgio Romeo" w:date="2021-01-02T00:14:00Z"/>
          <w:lang w:val="en-US"/>
          <w:rPrChange w:id="5268" w:author="Etion Pinari" w:date="2021-01-06T12:27:00Z">
            <w:rPr>
              <w:ins w:id="5269" w:author="Giorgio Romeo" w:date="2021-01-02T00:14:00Z"/>
              <w:lang w:val="en-GB"/>
            </w:rPr>
          </w:rPrChange>
        </w:rPr>
      </w:pPr>
    </w:p>
    <w:p w14:paraId="157AD8D7" w14:textId="24DD68C1" w:rsidR="00714641" w:rsidRPr="00801F40" w:rsidRDefault="00714641">
      <w:pPr>
        <w:rPr>
          <w:ins w:id="5270" w:author="Giorgio Romeo" w:date="2021-01-02T00:14:00Z"/>
          <w:lang w:val="en-US"/>
          <w:rPrChange w:id="5271" w:author="Etion Pinari" w:date="2021-01-06T12:27:00Z">
            <w:rPr>
              <w:ins w:id="5272" w:author="Giorgio Romeo" w:date="2021-01-02T00:14:00Z"/>
              <w:lang w:val="en-GB"/>
            </w:rPr>
          </w:rPrChange>
        </w:rPr>
      </w:pPr>
    </w:p>
    <w:p w14:paraId="5D0873E0" w14:textId="28524852" w:rsidR="00714641" w:rsidRPr="00801F40" w:rsidRDefault="00714641">
      <w:pPr>
        <w:rPr>
          <w:ins w:id="5273" w:author="Giorgio Romeo" w:date="2021-01-02T00:14:00Z"/>
          <w:lang w:val="en-US"/>
          <w:rPrChange w:id="5274" w:author="Etion Pinari" w:date="2021-01-06T12:27:00Z">
            <w:rPr>
              <w:ins w:id="5275" w:author="Giorgio Romeo" w:date="2021-01-02T00:14:00Z"/>
              <w:lang w:val="en-GB"/>
            </w:rPr>
          </w:rPrChange>
        </w:rPr>
      </w:pPr>
    </w:p>
    <w:p w14:paraId="77AD3380" w14:textId="4A9D9ACD" w:rsidR="00714641" w:rsidRPr="00801F40" w:rsidRDefault="00714641">
      <w:pPr>
        <w:rPr>
          <w:ins w:id="5276" w:author="Giorgio Romeo" w:date="2021-01-02T00:14:00Z"/>
          <w:lang w:val="en-US"/>
          <w:rPrChange w:id="5277" w:author="Etion Pinari" w:date="2021-01-06T12:27:00Z">
            <w:rPr>
              <w:ins w:id="5278" w:author="Giorgio Romeo" w:date="2021-01-02T00:14:00Z"/>
              <w:lang w:val="en-GB"/>
            </w:rPr>
          </w:rPrChange>
        </w:rPr>
      </w:pPr>
    </w:p>
    <w:p w14:paraId="1B489A7E" w14:textId="4B5B9C74" w:rsidR="00714641" w:rsidRPr="00801F40" w:rsidRDefault="00714641">
      <w:pPr>
        <w:rPr>
          <w:ins w:id="5279" w:author="Giorgio Romeo" w:date="2021-01-02T00:14:00Z"/>
          <w:lang w:val="en-US"/>
          <w:rPrChange w:id="5280" w:author="Etion Pinari" w:date="2021-01-06T12:27:00Z">
            <w:rPr>
              <w:ins w:id="5281" w:author="Giorgio Romeo" w:date="2021-01-02T00:14:00Z"/>
              <w:lang w:val="en-GB"/>
            </w:rPr>
          </w:rPrChange>
        </w:rPr>
      </w:pPr>
    </w:p>
    <w:p w14:paraId="148DEF53" w14:textId="24230D2F" w:rsidR="00714641" w:rsidRPr="00801F40" w:rsidRDefault="00714641">
      <w:pPr>
        <w:rPr>
          <w:ins w:id="5282" w:author="Giorgio Romeo" w:date="2021-01-02T00:14:00Z"/>
          <w:lang w:val="en-US"/>
          <w:rPrChange w:id="5283" w:author="Etion Pinari" w:date="2021-01-06T12:27:00Z">
            <w:rPr>
              <w:ins w:id="5284" w:author="Giorgio Romeo" w:date="2021-01-02T00:14:00Z"/>
              <w:lang w:val="en-GB"/>
            </w:rPr>
          </w:rPrChange>
        </w:rPr>
      </w:pPr>
    </w:p>
    <w:p w14:paraId="6FBD893B" w14:textId="55468F5F" w:rsidR="00714641" w:rsidRPr="00801F40" w:rsidRDefault="00714641">
      <w:pPr>
        <w:rPr>
          <w:ins w:id="5285" w:author="Giorgio Romeo" w:date="2021-01-02T00:14:00Z"/>
          <w:lang w:val="en-US"/>
          <w:rPrChange w:id="5286" w:author="Etion Pinari" w:date="2021-01-06T12:27:00Z">
            <w:rPr>
              <w:ins w:id="5287" w:author="Giorgio Romeo" w:date="2021-01-02T00:14:00Z"/>
              <w:lang w:val="en-GB"/>
            </w:rPr>
          </w:rPrChange>
        </w:rPr>
      </w:pPr>
    </w:p>
    <w:p w14:paraId="0EF721EE" w14:textId="39DD68F3" w:rsidR="00714641" w:rsidRPr="00801F40" w:rsidRDefault="00714641">
      <w:pPr>
        <w:rPr>
          <w:ins w:id="5288" w:author="Giorgio Romeo" w:date="2021-01-02T00:14:00Z"/>
          <w:lang w:val="en-US"/>
          <w:rPrChange w:id="5289" w:author="Etion Pinari" w:date="2021-01-06T12:27:00Z">
            <w:rPr>
              <w:ins w:id="5290" w:author="Giorgio Romeo" w:date="2021-01-02T00:14:00Z"/>
              <w:lang w:val="en-GB"/>
            </w:rPr>
          </w:rPrChange>
        </w:rPr>
      </w:pPr>
    </w:p>
    <w:p w14:paraId="7E1002AC" w14:textId="34662C13" w:rsidR="00714641" w:rsidRPr="00801F40" w:rsidRDefault="00714641">
      <w:pPr>
        <w:rPr>
          <w:ins w:id="5291" w:author="Giorgio Romeo" w:date="2021-01-03T00:21:00Z"/>
          <w:lang w:val="en-US"/>
          <w:rPrChange w:id="5292" w:author="Etion Pinari" w:date="2021-01-06T12:27:00Z">
            <w:rPr>
              <w:ins w:id="5293" w:author="Giorgio Romeo" w:date="2021-01-03T00:21:00Z"/>
              <w:lang w:val="en-GB"/>
            </w:rPr>
          </w:rPrChange>
        </w:rPr>
      </w:pPr>
    </w:p>
    <w:p w14:paraId="4EB594F7" w14:textId="24AFB7B2" w:rsidR="00E43BE8" w:rsidRPr="00801F40" w:rsidRDefault="00B47FED">
      <w:pPr>
        <w:rPr>
          <w:ins w:id="5294" w:author="Giorgio Romeo" w:date="2021-01-02T00:14:00Z"/>
          <w:lang w:val="en-US"/>
          <w:rPrChange w:id="5295" w:author="Etion Pinari" w:date="2021-01-06T12:27:00Z">
            <w:rPr>
              <w:ins w:id="5296" w:author="Giorgio Romeo" w:date="2021-01-02T00:14:00Z"/>
              <w:lang w:val="en-GB"/>
            </w:rPr>
          </w:rPrChange>
        </w:rPr>
      </w:pPr>
      <w:r w:rsidRPr="00801F40">
        <w:rPr>
          <w:noProof/>
          <w:lang w:val="en-US"/>
          <w:rPrChange w:id="5297" w:author="Etion Pinari" w:date="2021-01-06T12:27:00Z">
            <w:rPr>
              <w:noProof/>
              <w:lang w:val="en-GB"/>
            </w:rPr>
          </w:rPrChange>
        </w:rPr>
        <w:lastRenderedPageBreak/>
        <mc:AlternateContent>
          <mc:Choice Requires="wpg">
            <w:drawing>
              <wp:anchor distT="0" distB="0" distL="114300" distR="114300" simplePos="0" relativeHeight="251731968" behindDoc="0" locked="0" layoutInCell="1" allowOverlap="1" wp14:anchorId="0426FA2A" wp14:editId="6BCC5AE7">
                <wp:simplePos x="0" y="0"/>
                <wp:positionH relativeFrom="column">
                  <wp:posOffset>879</wp:posOffset>
                </wp:positionH>
                <wp:positionV relativeFrom="paragraph">
                  <wp:posOffset>5813</wp:posOffset>
                </wp:positionV>
                <wp:extent cx="3808730" cy="2329180"/>
                <wp:effectExtent l="0" t="0" r="1270" b="0"/>
                <wp:wrapSquare wrapText="bothSides"/>
                <wp:docPr id="62" name="Gruppo 62"/>
                <wp:cNvGraphicFramePr/>
                <a:graphic xmlns:a="http://schemas.openxmlformats.org/drawingml/2006/main">
                  <a:graphicData uri="http://schemas.microsoft.com/office/word/2010/wordprocessingGroup">
                    <wpg:wgp>
                      <wpg:cNvGrpSpPr/>
                      <wpg:grpSpPr>
                        <a:xfrm>
                          <a:off x="0" y="0"/>
                          <a:ext cx="3808730" cy="2329180"/>
                          <a:chOff x="0" y="0"/>
                          <a:chExt cx="3808730" cy="2329180"/>
                        </a:xfrm>
                      </wpg:grpSpPr>
                      <pic:pic xmlns:pic="http://schemas.openxmlformats.org/drawingml/2006/picture">
                        <pic:nvPicPr>
                          <pic:cNvPr id="60" name="Immagine 60"/>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808730" cy="1986915"/>
                          </a:xfrm>
                          <a:prstGeom prst="rect">
                            <a:avLst/>
                          </a:prstGeom>
                        </pic:spPr>
                      </pic:pic>
                      <wps:wsp>
                        <wps:cNvPr id="61" name="Casella di testo 61"/>
                        <wps:cNvSpPr txBox="1"/>
                        <wps:spPr>
                          <a:xfrm>
                            <a:off x="0" y="2039620"/>
                            <a:ext cx="3808730" cy="289560"/>
                          </a:xfrm>
                          <a:prstGeom prst="rect">
                            <a:avLst/>
                          </a:prstGeom>
                          <a:solidFill>
                            <a:prstClr val="white"/>
                          </a:solidFill>
                          <a:ln>
                            <a:noFill/>
                          </a:ln>
                        </wps:spPr>
                        <wps:txbx>
                          <w:txbxContent>
                            <w:p w14:paraId="2C68ABC0" w14:textId="46919F58" w:rsidR="001F3859" w:rsidRPr="00B47FED" w:rsidRDefault="001F3859">
                              <w:pPr>
                                <w:pStyle w:val="Caption"/>
                                <w:rPr>
                                  <w:rPrChange w:id="5298" w:author="Giorgio Romeo" w:date="2021-01-04T10:34:00Z">
                                    <w:rPr>
                                      <w:noProof/>
                                    </w:rPr>
                                  </w:rPrChange>
                                </w:rPr>
                                <w:pPrChange w:id="5299" w:author="Giorgio Romeo" w:date="2021-01-04T10:34:00Z">
                                  <w:pPr/>
                                </w:pPrChange>
                              </w:pPr>
                              <w:ins w:id="5300" w:author="Giorgio Romeo" w:date="2021-01-04T10:34:00Z">
                                <w:r>
                                  <w:t>Figure 5.8</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26FA2A" id="Gruppo 62" o:spid="_x0000_s1060" style="position:absolute;margin-left:.05pt;margin-top:.45pt;width:299.9pt;height:183.4pt;z-index:251731968" coordsize="38087,23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">
                <v:shape id="Immagine 60" o:spid="_x0000_s1061" type="#_x0000_t75" style="position:absolute;width:38087;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">
                  <v:imagedata r:id="rId69" o:title=""/>
                </v:shape>
                <v:shape id="Casella di testo 61" o:spid="_x0000_s1062" type="#_x0000_t202" style="position:absolute;top:20396;width:38087;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2C68ABC0" w14:textId="46919F58" w:rsidR="001F3859" w:rsidRPr="00B47FED" w:rsidRDefault="001F3859">
                        <w:pPr>
                          <w:pStyle w:val="Caption"/>
                          <w:rPr>
                            <w:rPrChange w:id="5301" w:author="Giorgio Romeo" w:date="2021-01-04T10:34:00Z">
                              <w:rPr>
                                <w:noProof/>
                              </w:rPr>
                            </w:rPrChange>
                          </w:rPr>
                          <w:pPrChange w:id="5302" w:author="Giorgio Romeo" w:date="2021-01-04T10:34:00Z">
                            <w:pPr/>
                          </w:pPrChange>
                        </w:pPr>
                        <w:ins w:id="5303" w:author="Giorgio Romeo" w:date="2021-01-04T10:34:00Z">
                          <w:r>
                            <w:t>Figure 5.8</w:t>
                          </w:r>
                        </w:ins>
                      </w:p>
                    </w:txbxContent>
                  </v:textbox>
                </v:shape>
                <w10:wrap type="square"/>
              </v:group>
            </w:pict>
          </mc:Fallback>
        </mc:AlternateContent>
      </w:r>
      <w:r w:rsidR="00E43BE8" w:rsidRPr="00801F40">
        <w:rPr>
          <w:noProof/>
          <w:lang w:val="en-US"/>
          <w:rPrChange w:id="5304" w:author="Etion Pinari" w:date="2021-01-06T12:27:00Z">
            <w:rPr>
              <w:noProof/>
              <w:lang w:val="en-GB"/>
            </w:rPr>
          </w:rPrChange>
        </w:rPr>
        <mc:AlternateContent>
          <mc:Choice Requires="wpg">
            <w:drawing>
              <wp:anchor distT="0" distB="0" distL="114300" distR="114300" simplePos="0" relativeHeight="251720704" behindDoc="0" locked="0" layoutInCell="1" allowOverlap="1" wp14:anchorId="44D88214" wp14:editId="4A01048D">
                <wp:simplePos x="0" y="0"/>
                <wp:positionH relativeFrom="column">
                  <wp:posOffset>4535722</wp:posOffset>
                </wp:positionH>
                <wp:positionV relativeFrom="paragraph">
                  <wp:posOffset>6654</wp:posOffset>
                </wp:positionV>
                <wp:extent cx="949960" cy="2317115"/>
                <wp:effectExtent l="0" t="0" r="2540" b="6985"/>
                <wp:wrapSquare wrapText="bothSides"/>
                <wp:docPr id="58" name="Gruppo 58"/>
                <wp:cNvGraphicFramePr/>
                <a:graphic xmlns:a="http://schemas.openxmlformats.org/drawingml/2006/main">
                  <a:graphicData uri="http://schemas.microsoft.com/office/word/2010/wordprocessingGroup">
                    <wpg:wgp>
                      <wpg:cNvGrpSpPr/>
                      <wpg:grpSpPr>
                        <a:xfrm>
                          <a:off x="0" y="0"/>
                          <a:ext cx="949960" cy="2317115"/>
                          <a:chOff x="0" y="0"/>
                          <a:chExt cx="949960" cy="2317115"/>
                        </a:xfrm>
                      </wpg:grpSpPr>
                      <pic:pic xmlns:pic="http://schemas.openxmlformats.org/drawingml/2006/picture">
                        <pic:nvPicPr>
                          <pic:cNvPr id="54" name="Immagine 54"/>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949960" cy="1971675"/>
                          </a:xfrm>
                          <a:prstGeom prst="rect">
                            <a:avLst/>
                          </a:prstGeom>
                        </pic:spPr>
                      </pic:pic>
                      <wps:wsp>
                        <wps:cNvPr id="57" name="Casella di testo 57"/>
                        <wps:cNvSpPr txBox="1"/>
                        <wps:spPr>
                          <a:xfrm>
                            <a:off x="0" y="2027555"/>
                            <a:ext cx="949960" cy="289560"/>
                          </a:xfrm>
                          <a:prstGeom prst="rect">
                            <a:avLst/>
                          </a:prstGeom>
                          <a:solidFill>
                            <a:prstClr val="white"/>
                          </a:solidFill>
                          <a:ln>
                            <a:noFill/>
                          </a:ln>
                        </wps:spPr>
                        <wps:txbx>
                          <w:txbxContent>
                            <w:p w14:paraId="6A860E67" w14:textId="553ECF9F" w:rsidR="001F3859" w:rsidRPr="00545DEE" w:rsidRDefault="001F3859">
                              <w:pPr>
                                <w:pStyle w:val="Caption"/>
                                <w:rPr>
                                  <w:noProof/>
                                </w:rPr>
                                <w:pPrChange w:id="5305" w:author="Giorgio Romeo" w:date="2021-01-03T00:23:00Z">
                                  <w:pPr/>
                                </w:pPrChange>
                              </w:pPr>
                              <w:ins w:id="5306" w:author="Giorgio Romeo" w:date="2021-01-03T00:23:00Z">
                                <w:r>
                                  <w:t>Figure 5.9</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D88214" id="Gruppo 58" o:spid="_x0000_s1063" style="position:absolute;margin-left:357.15pt;margin-top:.5pt;width:74.8pt;height:182.45pt;z-index:251720704" coordsize="9499,23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">
                <v:shape id="Immagine 54" o:spid="_x0000_s1064" type="#_x0000_t75" style="position:absolute;width:9499;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">
                  <v:imagedata r:id="rId71" o:title=""/>
                </v:shape>
                <v:shape id="Casella di testo 57" o:spid="_x0000_s1065" type="#_x0000_t202" style="position:absolute;top:20275;width:9499;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6A860E67" w14:textId="553ECF9F" w:rsidR="001F3859" w:rsidRPr="00545DEE" w:rsidRDefault="001F3859">
                        <w:pPr>
                          <w:pStyle w:val="Caption"/>
                          <w:rPr>
                            <w:noProof/>
                          </w:rPr>
                          <w:pPrChange w:id="5307" w:author="Giorgio Romeo" w:date="2021-01-03T00:23:00Z">
                            <w:pPr/>
                          </w:pPrChange>
                        </w:pPr>
                        <w:ins w:id="5308" w:author="Giorgio Romeo" w:date="2021-01-03T00:23:00Z">
                          <w:r>
                            <w:t>Figure 5.9</w:t>
                          </w:r>
                        </w:ins>
                      </w:p>
                    </w:txbxContent>
                  </v:textbox>
                </v:shape>
                <w10:wrap type="square"/>
              </v:group>
            </w:pict>
          </mc:Fallback>
        </mc:AlternateContent>
      </w:r>
      <w:del w:id="5309" w:author="Giorgio Romeo" w:date="2021-01-04T10:33:00Z">
        <w:r w:rsidR="00E43BE8" w:rsidRPr="00801F40" w:rsidDel="00B47FED">
          <w:rPr>
            <w:noProof/>
            <w:lang w:val="en-US"/>
            <w:rPrChange w:id="5310" w:author="Etion Pinari" w:date="2021-01-06T12:27:00Z">
              <w:rPr>
                <w:noProof/>
                <w:lang w:val="en-GB"/>
              </w:rPr>
            </w:rPrChange>
          </w:rPr>
          <mc:AlternateContent>
            <mc:Choice Requires="wpg">
              <w:drawing>
                <wp:anchor distT="0" distB="0" distL="114300" distR="114300" simplePos="0" relativeHeight="251717632" behindDoc="0" locked="0" layoutInCell="1" allowOverlap="1" wp14:anchorId="05F3BCEE" wp14:editId="23A26FD3">
                  <wp:simplePos x="0" y="0"/>
                  <wp:positionH relativeFrom="column">
                    <wp:posOffset>154553</wp:posOffset>
                  </wp:positionH>
                  <wp:positionV relativeFrom="paragraph">
                    <wp:posOffset>6654</wp:posOffset>
                  </wp:positionV>
                  <wp:extent cx="2866390" cy="2340610"/>
                  <wp:effectExtent l="0" t="0" r="0" b="2540"/>
                  <wp:wrapSquare wrapText="bothSides"/>
                  <wp:docPr id="56" name="Gruppo 56"/>
                  <wp:cNvGraphicFramePr/>
                  <a:graphic xmlns:a="http://schemas.openxmlformats.org/drawingml/2006/main">
                    <a:graphicData uri="http://schemas.microsoft.com/office/word/2010/wordprocessingGroup">
                      <wpg:wgp>
                        <wpg:cNvGrpSpPr/>
                        <wpg:grpSpPr>
                          <a:xfrm>
                            <a:off x="0" y="0"/>
                            <a:ext cx="2866390" cy="2340610"/>
                            <a:chOff x="0" y="0"/>
                            <a:chExt cx="2866390" cy="2340610"/>
                          </a:xfrm>
                        </wpg:grpSpPr>
                        <pic:pic xmlns:pic="http://schemas.openxmlformats.org/drawingml/2006/picture">
                          <pic:nvPicPr>
                            <pic:cNvPr id="53" name="Immagine 5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866390" cy="1992630"/>
                            </a:xfrm>
                            <a:prstGeom prst="rect">
                              <a:avLst/>
                            </a:prstGeom>
                          </pic:spPr>
                        </pic:pic>
                        <wps:wsp>
                          <wps:cNvPr id="55" name="Casella di testo 55"/>
                          <wps:cNvSpPr txBox="1"/>
                          <wps:spPr>
                            <a:xfrm>
                              <a:off x="0" y="2051050"/>
                              <a:ext cx="2866390" cy="289560"/>
                            </a:xfrm>
                            <a:prstGeom prst="rect">
                              <a:avLst/>
                            </a:prstGeom>
                            <a:solidFill>
                              <a:prstClr val="white"/>
                            </a:solidFill>
                            <a:ln>
                              <a:noFill/>
                            </a:ln>
                          </wps:spPr>
                          <wps:txbx>
                            <w:txbxContent>
                              <w:p w14:paraId="0A58FE0C" w14:textId="7D9BC03F" w:rsidR="001F3859" w:rsidRPr="00F66048" w:rsidRDefault="001F3859">
                                <w:pPr>
                                  <w:pStyle w:val="Caption"/>
                                  <w:rPr>
                                    <w:noProof/>
                                  </w:rPr>
                                  <w:pPrChange w:id="5311" w:author="Giorgio Romeo" w:date="2021-01-03T00:22:00Z">
                                    <w:pPr/>
                                  </w:pPrChange>
                                </w:pPr>
                                <w:ins w:id="5312" w:author="Giorgio Romeo" w:date="2021-01-03T00:22:00Z">
                                  <w:r>
                                    <w:t>Figure 5.8</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F3BCEE" id="Gruppo 56" o:spid="_x0000_s1066" style="position:absolute;margin-left:12.15pt;margin-top:.5pt;width:225.7pt;height:184.3pt;z-index:251717632" coordsize="28663,23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">
                  <v:shape id="Immagine 53" o:spid="_x0000_s1067" type="#_x0000_t75" style="position:absolute;width:28663;height:19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">
                    <v:imagedata r:id="rId73" o:title=""/>
                  </v:shape>
                  <v:shape id="Casella di testo 55" o:spid="_x0000_s1068" type="#_x0000_t202" style="position:absolute;top:20510;width:28663;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0A58FE0C" w14:textId="7D9BC03F" w:rsidR="001F3859" w:rsidRPr="00F66048" w:rsidRDefault="001F3859">
                          <w:pPr>
                            <w:pStyle w:val="Caption"/>
                            <w:rPr>
                              <w:noProof/>
                            </w:rPr>
                            <w:pPrChange w:id="5313" w:author="Giorgio Romeo" w:date="2021-01-03T00:22:00Z">
                              <w:pPr/>
                            </w:pPrChange>
                          </w:pPr>
                          <w:ins w:id="5314" w:author="Giorgio Romeo" w:date="2021-01-03T00:22:00Z">
                            <w:r>
                              <w:t>Figure 5.8</w:t>
                            </w:r>
                          </w:ins>
                        </w:p>
                      </w:txbxContent>
                    </v:textbox>
                  </v:shape>
                  <w10:wrap type="square"/>
                </v:group>
              </w:pict>
            </mc:Fallback>
          </mc:AlternateContent>
        </w:r>
      </w:del>
    </w:p>
    <w:p w14:paraId="031A1836" w14:textId="670D00A0" w:rsidR="00714641" w:rsidRPr="00801F40" w:rsidRDefault="00714641">
      <w:pPr>
        <w:rPr>
          <w:ins w:id="5315" w:author="Giorgio Romeo" w:date="2021-01-02T00:14:00Z"/>
          <w:lang w:val="en-US"/>
          <w:rPrChange w:id="5316" w:author="Etion Pinari" w:date="2021-01-06T12:27:00Z">
            <w:rPr>
              <w:ins w:id="5317" w:author="Giorgio Romeo" w:date="2021-01-02T00:14:00Z"/>
              <w:lang w:val="en-GB"/>
            </w:rPr>
          </w:rPrChange>
        </w:rPr>
      </w:pPr>
    </w:p>
    <w:p w14:paraId="1FE444B4" w14:textId="3330D928" w:rsidR="00714641" w:rsidRPr="00801F40" w:rsidRDefault="00714641">
      <w:pPr>
        <w:rPr>
          <w:ins w:id="5318" w:author="Giorgio Romeo" w:date="2021-01-02T00:14:00Z"/>
          <w:lang w:val="en-US"/>
          <w:rPrChange w:id="5319" w:author="Etion Pinari" w:date="2021-01-06T12:27:00Z">
            <w:rPr>
              <w:ins w:id="5320" w:author="Giorgio Romeo" w:date="2021-01-02T00:14:00Z"/>
              <w:lang w:val="en-GB"/>
            </w:rPr>
          </w:rPrChange>
        </w:rPr>
      </w:pPr>
    </w:p>
    <w:p w14:paraId="280E7C03" w14:textId="305E64AA" w:rsidR="00714641" w:rsidRPr="00801F40" w:rsidRDefault="00714641">
      <w:pPr>
        <w:rPr>
          <w:ins w:id="5321" w:author="Giorgio Romeo" w:date="2021-01-02T00:14:00Z"/>
          <w:lang w:val="en-US"/>
          <w:rPrChange w:id="5322" w:author="Etion Pinari" w:date="2021-01-06T12:27:00Z">
            <w:rPr>
              <w:ins w:id="5323" w:author="Giorgio Romeo" w:date="2021-01-02T00:14:00Z"/>
              <w:lang w:val="en-GB"/>
            </w:rPr>
          </w:rPrChange>
        </w:rPr>
      </w:pPr>
    </w:p>
    <w:p w14:paraId="0F94C705" w14:textId="04F03679" w:rsidR="00714641" w:rsidRPr="00801F40" w:rsidRDefault="00714641">
      <w:pPr>
        <w:rPr>
          <w:ins w:id="5324" w:author="Giorgio Romeo" w:date="2021-01-02T00:14:00Z"/>
          <w:lang w:val="en-US"/>
          <w:rPrChange w:id="5325" w:author="Etion Pinari" w:date="2021-01-06T12:27:00Z">
            <w:rPr>
              <w:ins w:id="5326" w:author="Giorgio Romeo" w:date="2021-01-02T00:14:00Z"/>
              <w:lang w:val="en-GB"/>
            </w:rPr>
          </w:rPrChange>
        </w:rPr>
      </w:pPr>
    </w:p>
    <w:p w14:paraId="77E52AA4" w14:textId="43DD7A98" w:rsidR="00714641" w:rsidRPr="00801F40" w:rsidRDefault="00714641">
      <w:pPr>
        <w:rPr>
          <w:ins w:id="5327" w:author="Giorgio Romeo" w:date="2021-01-02T00:37:00Z"/>
          <w:lang w:val="en-US"/>
          <w:rPrChange w:id="5328" w:author="Etion Pinari" w:date="2021-01-06T12:27:00Z">
            <w:rPr>
              <w:ins w:id="5329" w:author="Giorgio Romeo" w:date="2021-01-02T00:37:00Z"/>
              <w:lang w:val="en-GB"/>
            </w:rPr>
          </w:rPrChange>
        </w:rPr>
      </w:pPr>
    </w:p>
    <w:p w14:paraId="1747204C" w14:textId="6DBD82E3" w:rsidR="00E4164B" w:rsidRPr="00801F40" w:rsidRDefault="00E4164B">
      <w:pPr>
        <w:rPr>
          <w:ins w:id="5330" w:author="Giorgio Romeo" w:date="2021-01-03T00:21:00Z"/>
          <w:lang w:val="en-US"/>
          <w:rPrChange w:id="5331" w:author="Etion Pinari" w:date="2021-01-06T12:27:00Z">
            <w:rPr>
              <w:ins w:id="5332" w:author="Giorgio Romeo" w:date="2021-01-03T00:21:00Z"/>
              <w:lang w:val="en-GB"/>
            </w:rPr>
          </w:rPrChange>
        </w:rPr>
      </w:pPr>
    </w:p>
    <w:p w14:paraId="1A53263E" w14:textId="02EEE208" w:rsidR="00E43BE8" w:rsidRPr="00801F40" w:rsidRDefault="00E43BE8">
      <w:pPr>
        <w:rPr>
          <w:ins w:id="5333" w:author="Giorgio Romeo" w:date="2021-01-03T00:21:00Z"/>
          <w:lang w:val="en-US"/>
          <w:rPrChange w:id="5334" w:author="Etion Pinari" w:date="2021-01-06T12:27:00Z">
            <w:rPr>
              <w:ins w:id="5335" w:author="Giorgio Romeo" w:date="2021-01-03T00:21:00Z"/>
              <w:lang w:val="en-GB"/>
            </w:rPr>
          </w:rPrChange>
        </w:rPr>
      </w:pPr>
    </w:p>
    <w:p w14:paraId="216207A7" w14:textId="0AA97277" w:rsidR="00E43BE8" w:rsidRPr="00801F40" w:rsidRDefault="00E43BE8">
      <w:pPr>
        <w:rPr>
          <w:ins w:id="5336" w:author="Giorgio Romeo" w:date="2021-01-03T00:21:00Z"/>
          <w:lang w:val="en-US"/>
          <w:rPrChange w:id="5337" w:author="Etion Pinari" w:date="2021-01-06T12:27:00Z">
            <w:rPr>
              <w:ins w:id="5338" w:author="Giorgio Romeo" w:date="2021-01-03T00:21:00Z"/>
              <w:lang w:val="en-GB"/>
            </w:rPr>
          </w:rPrChange>
        </w:rPr>
      </w:pPr>
    </w:p>
    <w:p w14:paraId="61DB6A37" w14:textId="77777777" w:rsidR="00E43BE8" w:rsidRPr="00801F40" w:rsidRDefault="00E43BE8">
      <w:pPr>
        <w:rPr>
          <w:ins w:id="5339" w:author="Giorgio Romeo" w:date="2021-01-02T00:14:00Z"/>
          <w:lang w:val="en-US"/>
          <w:rPrChange w:id="5340" w:author="Etion Pinari" w:date="2021-01-06T12:27:00Z">
            <w:rPr>
              <w:ins w:id="5341" w:author="Giorgio Romeo" w:date="2021-01-02T00:14:00Z"/>
              <w:lang w:val="en-GB"/>
            </w:rPr>
          </w:rPrChange>
        </w:rPr>
      </w:pPr>
    </w:p>
    <w:p w14:paraId="535A5E0C" w14:textId="4CD6DF3B" w:rsidR="00714641" w:rsidRPr="00801F40" w:rsidRDefault="002F47C7">
      <w:pPr>
        <w:rPr>
          <w:ins w:id="5342" w:author="Giorgio Romeo" w:date="2021-01-02T00:14:00Z"/>
          <w:lang w:val="en-US"/>
          <w:rPrChange w:id="5343" w:author="Etion Pinari" w:date="2021-01-06T12:27:00Z">
            <w:rPr>
              <w:ins w:id="5344" w:author="Giorgio Romeo" w:date="2021-01-02T00:14:00Z"/>
              <w:lang w:val="en-GB"/>
            </w:rPr>
          </w:rPrChange>
        </w:rPr>
      </w:pPr>
      <w:ins w:id="5345" w:author="Etion Pinari" w:date="2021-01-06T12:17:00Z">
        <w:r w:rsidRPr="00801F40">
          <w:rPr>
            <w:lang w:val="en-US"/>
            <w:rPrChange w:id="5346" w:author="Etion Pinari" w:date="2021-01-06T12:27:00Z">
              <w:rPr>
                <w:lang w:val="en-GB"/>
              </w:rPr>
            </w:rPrChange>
          </w:rPr>
          <w:br w:type="page"/>
        </w:r>
      </w:ins>
    </w:p>
    <w:p w14:paraId="34DC64C1" w14:textId="13B26AE8" w:rsidR="00B267A2" w:rsidRPr="00801F40" w:rsidDel="00FD7E19" w:rsidRDefault="00B267A2">
      <w:pPr>
        <w:ind w:left="360"/>
        <w:rPr>
          <w:del w:id="5347" w:author="Giorgio Romeo" w:date="2021-01-01T23:59:00Z"/>
          <w:lang w:val="en-US"/>
          <w:rPrChange w:id="5348" w:author="Etion Pinari" w:date="2021-01-06T12:27:00Z">
            <w:rPr>
              <w:del w:id="5349" w:author="Giorgio Romeo" w:date="2021-01-01T23:59:00Z"/>
              <w:lang w:val="en-GB"/>
            </w:rPr>
          </w:rPrChange>
        </w:rPr>
        <w:pPrChange w:id="5350" w:author="Giorgio Romeo" w:date="2021-01-01T23:59:00Z">
          <w:pPr/>
        </w:pPrChange>
      </w:pPr>
    </w:p>
    <w:p w14:paraId="42E15456" w14:textId="39708969" w:rsidR="006625AC" w:rsidRPr="00801F40" w:rsidRDefault="006625AC" w:rsidP="006625AC">
      <w:pPr>
        <w:pStyle w:val="ListParagraph"/>
        <w:numPr>
          <w:ilvl w:val="0"/>
          <w:numId w:val="1"/>
        </w:numPr>
        <w:rPr>
          <w:ins w:id="5351" w:author="Giorgio Romeo" w:date="2020-12-31T10:04:00Z"/>
          <w:rFonts w:ascii="Bell MT" w:hAnsi="Bell MT"/>
          <w:lang w:val="en-US"/>
          <w:rPrChange w:id="5352" w:author="Etion Pinari" w:date="2021-01-06T12:27:00Z">
            <w:rPr>
              <w:ins w:id="5353" w:author="Giorgio Romeo" w:date="2020-12-31T10:04:00Z"/>
              <w:rFonts w:ascii="Bell MT" w:hAnsi="Bell MT"/>
              <w:i/>
              <w:iCs/>
              <w:sz w:val="32"/>
              <w:szCs w:val="32"/>
              <w:lang w:val="en-GB"/>
            </w:rPr>
          </w:rPrChange>
        </w:rPr>
      </w:pPr>
      <w:r w:rsidRPr="00801F40">
        <w:rPr>
          <w:rFonts w:ascii="Bell MT" w:hAnsi="Bell MT"/>
          <w:i/>
          <w:iCs/>
          <w:sz w:val="32"/>
          <w:szCs w:val="32"/>
          <w:lang w:val="en-US"/>
          <w:rPrChange w:id="5354" w:author="Etion Pinari" w:date="2021-01-06T12:27:00Z">
            <w:rPr>
              <w:rFonts w:ascii="Bell MT" w:hAnsi="Bell MT"/>
              <w:sz w:val="32"/>
              <w:szCs w:val="32"/>
              <w:lang w:val="en-GB"/>
            </w:rPr>
          </w:rPrChange>
        </w:rPr>
        <w:t>EFFORT SPENT</w:t>
      </w:r>
      <w:del w:id="5355" w:author="Giorgio Romeo" w:date="2020-12-31T10:00:00Z">
        <w:r w:rsidRPr="00801F40" w:rsidDel="00FF55BD">
          <w:rPr>
            <w:lang w:val="en-US"/>
            <w:rPrChange w:id="5356" w:author="Etion Pinari" w:date="2021-01-06T12:27:00Z">
              <w:rPr>
                <w:lang w:val="en-GB"/>
              </w:rPr>
            </w:rPrChange>
          </w:rPr>
          <w:delText xml:space="preserve">: In this section you will include information about the number of hours each group member has worked for this document. </w:delText>
        </w:r>
      </w:del>
    </w:p>
    <w:p w14:paraId="67F3F966" w14:textId="77777777" w:rsidR="00FF55BD" w:rsidRPr="00801F40" w:rsidRDefault="00FF55BD">
      <w:pPr>
        <w:pStyle w:val="ListParagraph"/>
        <w:ind w:left="360"/>
        <w:rPr>
          <w:ins w:id="5357" w:author="Giorgio Romeo" w:date="2020-12-31T10:04:00Z"/>
          <w:rFonts w:ascii="Bell MT" w:hAnsi="Bell MT"/>
          <w:lang w:val="en-US"/>
          <w:rPrChange w:id="5358" w:author="Etion Pinari" w:date="2021-01-06T12:27:00Z">
            <w:rPr>
              <w:ins w:id="5359" w:author="Giorgio Romeo" w:date="2020-12-31T10:04:00Z"/>
              <w:rFonts w:ascii="Bell MT" w:hAnsi="Bell MT"/>
              <w:i/>
              <w:iCs/>
              <w:sz w:val="32"/>
              <w:szCs w:val="32"/>
              <w:lang w:val="en-GB"/>
            </w:rPr>
          </w:rPrChange>
        </w:rPr>
        <w:pPrChange w:id="5360" w:author="Giorgio Romeo" w:date="2020-12-31T10:04:00Z">
          <w:pPr>
            <w:pStyle w:val="ListParagraph"/>
            <w:numPr>
              <w:numId w:val="1"/>
            </w:numPr>
            <w:ind w:left="360" w:hanging="360"/>
          </w:pPr>
        </w:pPrChange>
      </w:pPr>
    </w:p>
    <w:p w14:paraId="628C55B5" w14:textId="2E6036EA" w:rsidR="00FF55BD" w:rsidRPr="00801F40" w:rsidRDefault="00FF55BD" w:rsidP="00FF55BD">
      <w:pPr>
        <w:pStyle w:val="ListParagraph"/>
        <w:numPr>
          <w:ilvl w:val="0"/>
          <w:numId w:val="24"/>
        </w:numPr>
        <w:rPr>
          <w:ins w:id="5361" w:author="Giorgio Romeo" w:date="2020-12-31T10:11:00Z"/>
          <w:rFonts w:ascii="Bell MT" w:hAnsi="Bell MT"/>
          <w:sz w:val="28"/>
          <w:szCs w:val="28"/>
          <w:lang w:val="en-US"/>
          <w:rPrChange w:id="5362" w:author="Etion Pinari" w:date="2021-01-06T12:27:00Z">
            <w:rPr>
              <w:ins w:id="5363" w:author="Giorgio Romeo" w:date="2020-12-31T10:11:00Z"/>
              <w:rFonts w:ascii="Bell MT" w:hAnsi="Bell MT"/>
              <w:sz w:val="28"/>
              <w:szCs w:val="28"/>
              <w:lang w:val="en-GB"/>
            </w:rPr>
          </w:rPrChange>
        </w:rPr>
      </w:pPr>
      <w:ins w:id="5364" w:author="Giorgio Romeo" w:date="2020-12-31T10:04:00Z">
        <w:r w:rsidRPr="00801F40">
          <w:rPr>
            <w:rFonts w:ascii="Bell MT" w:hAnsi="Bell MT"/>
            <w:sz w:val="28"/>
            <w:szCs w:val="28"/>
            <w:lang w:val="en-US"/>
            <w:rPrChange w:id="5365" w:author="Etion Pinari" w:date="2021-01-06T12:27:00Z">
              <w:rPr>
                <w:rFonts w:ascii="Bell MT" w:hAnsi="Bell MT"/>
                <w:lang w:val="en-GB"/>
              </w:rPr>
            </w:rPrChange>
          </w:rPr>
          <w:t>Etion Pinari</w:t>
        </w:r>
      </w:ins>
    </w:p>
    <w:tbl>
      <w:tblPr>
        <w:tblStyle w:val="TableGrid"/>
        <w:tblpPr w:leftFromText="180" w:rightFromText="180" w:vertAnchor="text" w:horzAnchor="margin" w:tblpXSpec="center" w:tblpY="285"/>
        <w:tblW w:w="0" w:type="auto"/>
        <w:tblLook w:val="04A0" w:firstRow="1" w:lastRow="0" w:firstColumn="1" w:lastColumn="0" w:noHBand="0" w:noVBand="1"/>
      </w:tblPr>
      <w:tblGrid>
        <w:gridCol w:w="6210"/>
        <w:gridCol w:w="1687"/>
        <w:tblGridChange w:id="5366">
          <w:tblGrid>
            <w:gridCol w:w="6210"/>
            <w:gridCol w:w="1687"/>
          </w:tblGrid>
        </w:tblGridChange>
      </w:tblGrid>
      <w:tr w:rsidR="00FF55BD" w:rsidRPr="00801F40" w14:paraId="106F1C5D" w14:textId="77777777" w:rsidTr="00FF55BD">
        <w:trPr>
          <w:ins w:id="5367" w:author="Giorgio Romeo" w:date="2020-12-31T10:11:00Z"/>
        </w:trPr>
        <w:tc>
          <w:tcPr>
            <w:tcW w:w="6210" w:type="dxa"/>
          </w:tcPr>
          <w:p w14:paraId="752506AF" w14:textId="77777777" w:rsidR="00FF55BD" w:rsidRPr="00801F40" w:rsidRDefault="00FF55BD" w:rsidP="00FF55BD">
            <w:pPr>
              <w:pStyle w:val="ListParagraph"/>
              <w:ind w:left="0"/>
              <w:jc w:val="center"/>
              <w:rPr>
                <w:ins w:id="5368" w:author="Giorgio Romeo" w:date="2020-12-31T10:11:00Z"/>
                <w:rStyle w:val="SubtleEmphasis"/>
                <w:sz w:val="40"/>
                <w:szCs w:val="40"/>
                <w:rPrChange w:id="5369" w:author="Etion Pinari" w:date="2021-01-06T12:27:00Z">
                  <w:rPr>
                    <w:ins w:id="5370" w:author="Giorgio Romeo" w:date="2020-12-31T10:11:00Z"/>
                    <w:rStyle w:val="SubtleEmphasis"/>
                    <w:sz w:val="40"/>
                    <w:szCs w:val="40"/>
                  </w:rPr>
                </w:rPrChange>
              </w:rPr>
            </w:pPr>
            <w:ins w:id="5371" w:author="Giorgio Romeo" w:date="2020-12-31T10:11:00Z">
              <w:r w:rsidRPr="00801F40">
                <w:rPr>
                  <w:rStyle w:val="SubtleEmphasis"/>
                  <w:sz w:val="40"/>
                  <w:szCs w:val="40"/>
                  <w:rPrChange w:id="5372" w:author="Etion Pinari" w:date="2021-01-06T12:27:00Z">
                    <w:rPr>
                      <w:rStyle w:val="SubtleEmphasis"/>
                      <w:sz w:val="40"/>
                      <w:szCs w:val="40"/>
                    </w:rPr>
                  </w:rPrChange>
                </w:rPr>
                <w:t>Topic</w:t>
              </w:r>
            </w:ins>
          </w:p>
        </w:tc>
        <w:tc>
          <w:tcPr>
            <w:tcW w:w="1687" w:type="dxa"/>
            <w:shd w:val="clear" w:color="auto" w:fill="D9D9D9" w:themeFill="background1" w:themeFillShade="D9"/>
          </w:tcPr>
          <w:p w14:paraId="287E4D7A" w14:textId="77777777" w:rsidR="00FF55BD" w:rsidRPr="00801F40" w:rsidRDefault="00FF55BD" w:rsidP="00FF55BD">
            <w:pPr>
              <w:pStyle w:val="ListParagraph"/>
              <w:ind w:left="0"/>
              <w:jc w:val="center"/>
              <w:rPr>
                <w:ins w:id="5373" w:author="Giorgio Romeo" w:date="2020-12-31T10:11:00Z"/>
                <w:rStyle w:val="SubtleEmphasis"/>
                <w:sz w:val="40"/>
                <w:szCs w:val="40"/>
                <w:rPrChange w:id="5374" w:author="Etion Pinari" w:date="2021-01-06T12:27:00Z">
                  <w:rPr>
                    <w:ins w:id="5375" w:author="Giorgio Romeo" w:date="2020-12-31T10:11:00Z"/>
                    <w:rStyle w:val="SubtleEmphasis"/>
                    <w:sz w:val="40"/>
                    <w:szCs w:val="40"/>
                  </w:rPr>
                </w:rPrChange>
              </w:rPr>
            </w:pPr>
            <w:ins w:id="5376" w:author="Giorgio Romeo" w:date="2020-12-31T10:11:00Z">
              <w:r w:rsidRPr="00801F40">
                <w:rPr>
                  <w:rStyle w:val="SubtleEmphasis"/>
                  <w:sz w:val="40"/>
                  <w:szCs w:val="40"/>
                  <w:rPrChange w:id="5377" w:author="Etion Pinari" w:date="2021-01-06T12:27:00Z">
                    <w:rPr>
                      <w:rStyle w:val="SubtleEmphasis"/>
                      <w:sz w:val="40"/>
                      <w:szCs w:val="40"/>
                    </w:rPr>
                  </w:rPrChange>
                </w:rPr>
                <w:t>#Hours</w:t>
              </w:r>
            </w:ins>
          </w:p>
        </w:tc>
      </w:tr>
      <w:tr w:rsidR="00FF55BD" w:rsidRPr="00801F40" w14:paraId="7920CEA4" w14:textId="77777777" w:rsidTr="00FF55BD">
        <w:trPr>
          <w:ins w:id="5378" w:author="Giorgio Romeo" w:date="2020-12-31T10:11:00Z"/>
        </w:trPr>
        <w:tc>
          <w:tcPr>
            <w:tcW w:w="6210" w:type="dxa"/>
          </w:tcPr>
          <w:p w14:paraId="119FC380" w14:textId="77777777" w:rsidR="00FF55BD" w:rsidRPr="00801F40" w:rsidRDefault="00FF55BD" w:rsidP="00FF55BD">
            <w:pPr>
              <w:pStyle w:val="ListParagraph"/>
              <w:ind w:left="0"/>
              <w:jc w:val="center"/>
              <w:rPr>
                <w:ins w:id="5379" w:author="Giorgio Romeo" w:date="2020-12-31T10:11:00Z"/>
                <w:rStyle w:val="SubtleEmphasis"/>
                <w:i w:val="0"/>
                <w:iCs w:val="0"/>
                <w:szCs w:val="24"/>
                <w:rPrChange w:id="5380" w:author="Etion Pinari" w:date="2021-01-06T12:27:00Z">
                  <w:rPr>
                    <w:ins w:id="5381" w:author="Giorgio Romeo" w:date="2020-12-31T10:11:00Z"/>
                    <w:rStyle w:val="SubtleEmphasis"/>
                    <w:i w:val="0"/>
                    <w:iCs w:val="0"/>
                    <w:szCs w:val="24"/>
                  </w:rPr>
                </w:rPrChange>
              </w:rPr>
            </w:pPr>
            <w:ins w:id="5382" w:author="Giorgio Romeo" w:date="2020-12-31T10:11:00Z">
              <w:r w:rsidRPr="00801F40">
                <w:rPr>
                  <w:rStyle w:val="SubtleEmphasis"/>
                  <w:szCs w:val="24"/>
                  <w:rPrChange w:id="5383" w:author="Etion Pinari" w:date="2021-01-06T12:27:00Z">
                    <w:rPr>
                      <w:rStyle w:val="SubtleEmphasis"/>
                      <w:szCs w:val="24"/>
                    </w:rPr>
                  </w:rPrChange>
                </w:rPr>
                <w:t>Introduction</w:t>
              </w:r>
            </w:ins>
          </w:p>
        </w:tc>
        <w:tc>
          <w:tcPr>
            <w:tcW w:w="1687" w:type="dxa"/>
            <w:shd w:val="clear" w:color="auto" w:fill="D9D9D9" w:themeFill="background1" w:themeFillShade="D9"/>
          </w:tcPr>
          <w:p w14:paraId="391BC351" w14:textId="77777777" w:rsidR="00FF55BD" w:rsidRPr="00801F40" w:rsidRDefault="00FF55BD" w:rsidP="00FF55BD">
            <w:pPr>
              <w:pStyle w:val="ListParagraph"/>
              <w:ind w:left="0"/>
              <w:jc w:val="center"/>
              <w:rPr>
                <w:ins w:id="5384" w:author="Giorgio Romeo" w:date="2020-12-31T10:11:00Z"/>
                <w:rStyle w:val="SubtleEmphasis"/>
                <w:i w:val="0"/>
                <w:iCs w:val="0"/>
                <w:szCs w:val="24"/>
                <w:rPrChange w:id="5385" w:author="Etion Pinari" w:date="2021-01-06T12:27:00Z">
                  <w:rPr>
                    <w:ins w:id="5386" w:author="Giorgio Romeo" w:date="2020-12-31T10:11:00Z"/>
                    <w:rStyle w:val="SubtleEmphasis"/>
                    <w:i w:val="0"/>
                    <w:iCs w:val="0"/>
                    <w:szCs w:val="24"/>
                  </w:rPr>
                </w:rPrChange>
              </w:rPr>
            </w:pPr>
            <w:ins w:id="5387" w:author="Giorgio Romeo" w:date="2020-12-31T10:11:00Z">
              <w:r w:rsidRPr="00801F40">
                <w:rPr>
                  <w:rStyle w:val="SubtleEmphasis"/>
                  <w:szCs w:val="24"/>
                  <w:rPrChange w:id="5388" w:author="Etion Pinari" w:date="2021-01-06T12:27:00Z">
                    <w:rPr>
                      <w:rStyle w:val="SubtleEmphasis"/>
                      <w:szCs w:val="24"/>
                    </w:rPr>
                  </w:rPrChange>
                </w:rPr>
                <w:t>8</w:t>
              </w:r>
            </w:ins>
          </w:p>
        </w:tc>
      </w:tr>
      <w:tr w:rsidR="00FF55BD" w:rsidRPr="00801F40" w14:paraId="0659E1AC" w14:textId="77777777" w:rsidTr="00FF55BD">
        <w:trPr>
          <w:ins w:id="5389" w:author="Giorgio Romeo" w:date="2020-12-31T10:11:00Z"/>
        </w:trPr>
        <w:tc>
          <w:tcPr>
            <w:tcW w:w="6210" w:type="dxa"/>
          </w:tcPr>
          <w:p w14:paraId="7AA47012" w14:textId="77777777" w:rsidR="00FF55BD" w:rsidRPr="00801F40" w:rsidRDefault="00FF55BD" w:rsidP="00FF55BD">
            <w:pPr>
              <w:pStyle w:val="ListParagraph"/>
              <w:ind w:left="0"/>
              <w:jc w:val="center"/>
              <w:rPr>
                <w:ins w:id="5390" w:author="Giorgio Romeo" w:date="2020-12-31T10:11:00Z"/>
                <w:rStyle w:val="SubtleEmphasis"/>
                <w:i w:val="0"/>
                <w:iCs w:val="0"/>
                <w:szCs w:val="24"/>
                <w:rPrChange w:id="5391" w:author="Etion Pinari" w:date="2021-01-06T12:27:00Z">
                  <w:rPr>
                    <w:ins w:id="5392" w:author="Giorgio Romeo" w:date="2020-12-31T10:11:00Z"/>
                    <w:rStyle w:val="SubtleEmphasis"/>
                    <w:i w:val="0"/>
                    <w:iCs w:val="0"/>
                    <w:szCs w:val="24"/>
                  </w:rPr>
                </w:rPrChange>
              </w:rPr>
            </w:pPr>
            <w:ins w:id="5393" w:author="Giorgio Romeo" w:date="2020-12-31T10:11:00Z">
              <w:r w:rsidRPr="00801F40">
                <w:rPr>
                  <w:rStyle w:val="SubtleEmphasis"/>
                  <w:szCs w:val="24"/>
                  <w:rPrChange w:id="5394" w:author="Etion Pinari" w:date="2021-01-06T12:27:00Z">
                    <w:rPr>
                      <w:rStyle w:val="SubtleEmphasis"/>
                      <w:szCs w:val="24"/>
                    </w:rPr>
                  </w:rPrChange>
                </w:rPr>
                <w:t xml:space="preserve">Overview: high-level components and their interaction </w:t>
              </w:r>
            </w:ins>
          </w:p>
        </w:tc>
        <w:tc>
          <w:tcPr>
            <w:tcW w:w="1687" w:type="dxa"/>
            <w:shd w:val="clear" w:color="auto" w:fill="D9D9D9" w:themeFill="background1" w:themeFillShade="D9"/>
          </w:tcPr>
          <w:p w14:paraId="116C648B" w14:textId="77777777" w:rsidR="00FF55BD" w:rsidRPr="00801F40" w:rsidRDefault="00FF55BD" w:rsidP="00FF55BD">
            <w:pPr>
              <w:pStyle w:val="ListParagraph"/>
              <w:ind w:left="0"/>
              <w:jc w:val="center"/>
              <w:rPr>
                <w:ins w:id="5395" w:author="Giorgio Romeo" w:date="2020-12-31T10:11:00Z"/>
                <w:rStyle w:val="SubtleEmphasis"/>
                <w:i w:val="0"/>
                <w:iCs w:val="0"/>
                <w:szCs w:val="24"/>
                <w:rPrChange w:id="5396" w:author="Etion Pinari" w:date="2021-01-06T12:27:00Z">
                  <w:rPr>
                    <w:ins w:id="5397" w:author="Giorgio Romeo" w:date="2020-12-31T10:11:00Z"/>
                    <w:rStyle w:val="SubtleEmphasis"/>
                    <w:i w:val="0"/>
                    <w:iCs w:val="0"/>
                    <w:szCs w:val="24"/>
                  </w:rPr>
                </w:rPrChange>
              </w:rPr>
            </w:pPr>
            <w:ins w:id="5398" w:author="Giorgio Romeo" w:date="2020-12-31T10:11:00Z">
              <w:r w:rsidRPr="00801F40">
                <w:rPr>
                  <w:rStyle w:val="SubtleEmphasis"/>
                  <w:szCs w:val="24"/>
                  <w:rPrChange w:id="5399" w:author="Etion Pinari" w:date="2021-01-06T12:27:00Z">
                    <w:rPr>
                      <w:rStyle w:val="SubtleEmphasis"/>
                      <w:szCs w:val="24"/>
                    </w:rPr>
                  </w:rPrChange>
                </w:rPr>
                <w:t>1</w:t>
              </w:r>
            </w:ins>
          </w:p>
        </w:tc>
      </w:tr>
      <w:tr w:rsidR="00FF55BD" w:rsidRPr="00801F40" w14:paraId="1EABDEE0" w14:textId="77777777" w:rsidTr="00FF55BD">
        <w:trPr>
          <w:ins w:id="5400" w:author="Giorgio Romeo" w:date="2020-12-31T10:11:00Z"/>
        </w:trPr>
        <w:tc>
          <w:tcPr>
            <w:tcW w:w="6210" w:type="dxa"/>
          </w:tcPr>
          <w:p w14:paraId="4133274D" w14:textId="77777777" w:rsidR="00FF55BD" w:rsidRPr="00801F40" w:rsidRDefault="00FF55BD" w:rsidP="00FF55BD">
            <w:pPr>
              <w:pStyle w:val="ListParagraph"/>
              <w:ind w:left="0"/>
              <w:jc w:val="center"/>
              <w:rPr>
                <w:ins w:id="5401" w:author="Giorgio Romeo" w:date="2020-12-31T10:11:00Z"/>
                <w:rStyle w:val="SubtleEmphasis"/>
                <w:i w:val="0"/>
                <w:iCs w:val="0"/>
                <w:szCs w:val="24"/>
                <w:rPrChange w:id="5402" w:author="Etion Pinari" w:date="2021-01-06T12:27:00Z">
                  <w:rPr>
                    <w:ins w:id="5403" w:author="Giorgio Romeo" w:date="2020-12-31T10:11:00Z"/>
                    <w:rStyle w:val="SubtleEmphasis"/>
                    <w:i w:val="0"/>
                    <w:iCs w:val="0"/>
                    <w:szCs w:val="24"/>
                  </w:rPr>
                </w:rPrChange>
              </w:rPr>
            </w:pPr>
            <w:ins w:id="5404" w:author="Giorgio Romeo" w:date="2020-12-31T10:11:00Z">
              <w:r w:rsidRPr="00801F40">
                <w:rPr>
                  <w:rStyle w:val="SubtleEmphasis"/>
                  <w:szCs w:val="24"/>
                  <w:rPrChange w:id="5405" w:author="Etion Pinari" w:date="2021-01-06T12:27:00Z">
                    <w:rPr>
                      <w:rStyle w:val="SubtleEmphasis"/>
                      <w:szCs w:val="24"/>
                    </w:rPr>
                  </w:rPrChange>
                </w:rPr>
                <w:t>Components diagram</w:t>
              </w:r>
            </w:ins>
          </w:p>
        </w:tc>
        <w:tc>
          <w:tcPr>
            <w:tcW w:w="1687" w:type="dxa"/>
            <w:shd w:val="clear" w:color="auto" w:fill="D9D9D9" w:themeFill="background1" w:themeFillShade="D9"/>
          </w:tcPr>
          <w:p w14:paraId="62778811" w14:textId="77777777" w:rsidR="00FF55BD" w:rsidRPr="00801F40" w:rsidRDefault="00FF55BD" w:rsidP="00FF55BD">
            <w:pPr>
              <w:pStyle w:val="ListParagraph"/>
              <w:ind w:left="0"/>
              <w:jc w:val="center"/>
              <w:rPr>
                <w:ins w:id="5406" w:author="Giorgio Romeo" w:date="2020-12-31T10:11:00Z"/>
                <w:rStyle w:val="SubtleEmphasis"/>
                <w:i w:val="0"/>
                <w:iCs w:val="0"/>
                <w:szCs w:val="24"/>
                <w:rPrChange w:id="5407" w:author="Etion Pinari" w:date="2021-01-06T12:27:00Z">
                  <w:rPr>
                    <w:ins w:id="5408" w:author="Giorgio Romeo" w:date="2020-12-31T10:11:00Z"/>
                    <w:rStyle w:val="SubtleEmphasis"/>
                    <w:i w:val="0"/>
                    <w:iCs w:val="0"/>
                    <w:szCs w:val="24"/>
                  </w:rPr>
                </w:rPrChange>
              </w:rPr>
            </w:pPr>
            <w:ins w:id="5409" w:author="Giorgio Romeo" w:date="2020-12-31T10:11:00Z">
              <w:r w:rsidRPr="00801F40">
                <w:rPr>
                  <w:rStyle w:val="SubtleEmphasis"/>
                  <w:szCs w:val="24"/>
                  <w:rPrChange w:id="5410" w:author="Etion Pinari" w:date="2021-01-06T12:27:00Z">
                    <w:rPr>
                      <w:rStyle w:val="SubtleEmphasis"/>
                      <w:szCs w:val="24"/>
                    </w:rPr>
                  </w:rPrChange>
                </w:rPr>
                <w:t>1.5</w:t>
              </w:r>
            </w:ins>
          </w:p>
        </w:tc>
      </w:tr>
      <w:tr w:rsidR="00FF55BD" w:rsidRPr="00801F40" w14:paraId="0BD9DF4E" w14:textId="77777777" w:rsidTr="00FF55BD">
        <w:trPr>
          <w:ins w:id="5411" w:author="Giorgio Romeo" w:date="2020-12-31T10:11:00Z"/>
        </w:trPr>
        <w:tc>
          <w:tcPr>
            <w:tcW w:w="6210" w:type="dxa"/>
          </w:tcPr>
          <w:p w14:paraId="42920407" w14:textId="77777777" w:rsidR="00FF55BD" w:rsidRPr="00801F40" w:rsidRDefault="00FF55BD" w:rsidP="00FF55BD">
            <w:pPr>
              <w:pStyle w:val="ListParagraph"/>
              <w:ind w:left="0"/>
              <w:jc w:val="center"/>
              <w:rPr>
                <w:ins w:id="5412" w:author="Giorgio Romeo" w:date="2020-12-31T10:11:00Z"/>
                <w:rStyle w:val="SubtleEmphasis"/>
                <w:i w:val="0"/>
                <w:iCs w:val="0"/>
                <w:szCs w:val="24"/>
                <w:rPrChange w:id="5413" w:author="Etion Pinari" w:date="2021-01-06T12:27:00Z">
                  <w:rPr>
                    <w:ins w:id="5414" w:author="Giorgio Romeo" w:date="2020-12-31T10:11:00Z"/>
                    <w:rStyle w:val="SubtleEmphasis"/>
                    <w:i w:val="0"/>
                    <w:iCs w:val="0"/>
                    <w:szCs w:val="24"/>
                  </w:rPr>
                </w:rPrChange>
              </w:rPr>
            </w:pPr>
            <w:ins w:id="5415" w:author="Giorgio Romeo" w:date="2020-12-31T10:11:00Z">
              <w:r w:rsidRPr="00801F40">
                <w:rPr>
                  <w:rStyle w:val="SubtleEmphasis"/>
                  <w:szCs w:val="24"/>
                  <w:rPrChange w:id="5416" w:author="Etion Pinari" w:date="2021-01-06T12:27:00Z">
                    <w:rPr>
                      <w:rStyle w:val="SubtleEmphasis"/>
                      <w:szCs w:val="24"/>
                    </w:rPr>
                  </w:rPrChange>
                </w:rPr>
                <w:t>Deployment view</w:t>
              </w:r>
            </w:ins>
          </w:p>
        </w:tc>
        <w:tc>
          <w:tcPr>
            <w:tcW w:w="1687" w:type="dxa"/>
            <w:shd w:val="clear" w:color="auto" w:fill="D9D9D9" w:themeFill="background1" w:themeFillShade="D9"/>
          </w:tcPr>
          <w:p w14:paraId="76B15369" w14:textId="77777777" w:rsidR="00FF55BD" w:rsidRPr="00801F40" w:rsidRDefault="00FF55BD" w:rsidP="00FF55BD">
            <w:pPr>
              <w:pStyle w:val="ListParagraph"/>
              <w:ind w:left="0"/>
              <w:jc w:val="center"/>
              <w:rPr>
                <w:ins w:id="5417" w:author="Giorgio Romeo" w:date="2020-12-31T10:11:00Z"/>
                <w:rStyle w:val="SubtleEmphasis"/>
                <w:i w:val="0"/>
                <w:iCs w:val="0"/>
                <w:szCs w:val="24"/>
                <w:rPrChange w:id="5418" w:author="Etion Pinari" w:date="2021-01-06T12:27:00Z">
                  <w:rPr>
                    <w:ins w:id="5419" w:author="Giorgio Romeo" w:date="2020-12-31T10:11:00Z"/>
                    <w:rStyle w:val="SubtleEmphasis"/>
                    <w:i w:val="0"/>
                    <w:iCs w:val="0"/>
                    <w:szCs w:val="24"/>
                  </w:rPr>
                </w:rPrChange>
              </w:rPr>
            </w:pPr>
            <w:ins w:id="5420" w:author="Giorgio Romeo" w:date="2020-12-31T10:11:00Z">
              <w:r w:rsidRPr="00801F40">
                <w:rPr>
                  <w:rStyle w:val="SubtleEmphasis"/>
                  <w:szCs w:val="24"/>
                  <w:rPrChange w:id="5421" w:author="Etion Pinari" w:date="2021-01-06T12:27:00Z">
                    <w:rPr>
                      <w:rStyle w:val="SubtleEmphasis"/>
                      <w:szCs w:val="24"/>
                    </w:rPr>
                  </w:rPrChange>
                </w:rPr>
                <w:t>1.5</w:t>
              </w:r>
            </w:ins>
          </w:p>
        </w:tc>
      </w:tr>
      <w:tr w:rsidR="00FF55BD" w:rsidRPr="00801F40" w14:paraId="1594B348" w14:textId="77777777" w:rsidTr="00FF55BD">
        <w:trPr>
          <w:ins w:id="5422" w:author="Giorgio Romeo" w:date="2020-12-31T10:11:00Z"/>
        </w:trPr>
        <w:tc>
          <w:tcPr>
            <w:tcW w:w="6210" w:type="dxa"/>
          </w:tcPr>
          <w:p w14:paraId="40586610" w14:textId="77777777" w:rsidR="00FF55BD" w:rsidRPr="00801F40" w:rsidRDefault="00FF55BD" w:rsidP="00FF55BD">
            <w:pPr>
              <w:pStyle w:val="ListParagraph"/>
              <w:ind w:left="0"/>
              <w:jc w:val="center"/>
              <w:rPr>
                <w:ins w:id="5423" w:author="Giorgio Romeo" w:date="2020-12-31T10:11:00Z"/>
                <w:rStyle w:val="SubtleEmphasis"/>
                <w:i w:val="0"/>
                <w:iCs w:val="0"/>
                <w:szCs w:val="24"/>
                <w:rPrChange w:id="5424" w:author="Etion Pinari" w:date="2021-01-06T12:27:00Z">
                  <w:rPr>
                    <w:ins w:id="5425" w:author="Giorgio Romeo" w:date="2020-12-31T10:11:00Z"/>
                    <w:rStyle w:val="SubtleEmphasis"/>
                    <w:i w:val="0"/>
                    <w:iCs w:val="0"/>
                    <w:szCs w:val="24"/>
                  </w:rPr>
                </w:rPrChange>
              </w:rPr>
            </w:pPr>
            <w:ins w:id="5426" w:author="Giorgio Romeo" w:date="2020-12-31T10:11:00Z">
              <w:r w:rsidRPr="00801F40">
                <w:rPr>
                  <w:rStyle w:val="SubtleEmphasis"/>
                  <w:szCs w:val="24"/>
                  <w:rPrChange w:id="5427" w:author="Etion Pinari" w:date="2021-01-06T12:27:00Z">
                    <w:rPr>
                      <w:rStyle w:val="SubtleEmphasis"/>
                      <w:szCs w:val="24"/>
                    </w:rPr>
                  </w:rPrChange>
                </w:rPr>
                <w:t>Runtime view</w:t>
              </w:r>
            </w:ins>
          </w:p>
        </w:tc>
        <w:tc>
          <w:tcPr>
            <w:tcW w:w="1687" w:type="dxa"/>
            <w:shd w:val="clear" w:color="auto" w:fill="D9D9D9" w:themeFill="background1" w:themeFillShade="D9"/>
          </w:tcPr>
          <w:p w14:paraId="1A504C88" w14:textId="77777777" w:rsidR="00FF55BD" w:rsidRPr="00801F40" w:rsidRDefault="00FF55BD" w:rsidP="00FF55BD">
            <w:pPr>
              <w:pStyle w:val="ListParagraph"/>
              <w:ind w:left="0"/>
              <w:jc w:val="center"/>
              <w:rPr>
                <w:ins w:id="5428" w:author="Giorgio Romeo" w:date="2020-12-31T10:11:00Z"/>
                <w:rStyle w:val="SubtleEmphasis"/>
                <w:i w:val="0"/>
                <w:iCs w:val="0"/>
                <w:szCs w:val="24"/>
                <w:rPrChange w:id="5429" w:author="Etion Pinari" w:date="2021-01-06T12:27:00Z">
                  <w:rPr>
                    <w:ins w:id="5430" w:author="Giorgio Romeo" w:date="2020-12-31T10:11:00Z"/>
                    <w:rStyle w:val="SubtleEmphasis"/>
                    <w:i w:val="0"/>
                    <w:iCs w:val="0"/>
                    <w:szCs w:val="24"/>
                  </w:rPr>
                </w:rPrChange>
              </w:rPr>
            </w:pPr>
            <w:ins w:id="5431" w:author="Giorgio Romeo" w:date="2020-12-31T10:11:00Z">
              <w:r w:rsidRPr="00801F40">
                <w:rPr>
                  <w:rStyle w:val="SubtleEmphasis"/>
                  <w:szCs w:val="24"/>
                  <w:rPrChange w:id="5432" w:author="Etion Pinari" w:date="2021-01-06T12:27:00Z">
                    <w:rPr>
                      <w:rStyle w:val="SubtleEmphasis"/>
                      <w:szCs w:val="24"/>
                    </w:rPr>
                  </w:rPrChange>
                </w:rPr>
                <w:t>0.5</w:t>
              </w:r>
            </w:ins>
          </w:p>
        </w:tc>
      </w:tr>
      <w:tr w:rsidR="00FF55BD" w:rsidRPr="00801F40" w14:paraId="38154681" w14:textId="77777777" w:rsidTr="00FF55BD">
        <w:trPr>
          <w:ins w:id="5433" w:author="Giorgio Romeo" w:date="2020-12-31T10:11:00Z"/>
        </w:trPr>
        <w:tc>
          <w:tcPr>
            <w:tcW w:w="6210" w:type="dxa"/>
          </w:tcPr>
          <w:p w14:paraId="04AE9BA4" w14:textId="77777777" w:rsidR="00FF55BD" w:rsidRPr="00801F40" w:rsidRDefault="00FF55BD" w:rsidP="00FF55BD">
            <w:pPr>
              <w:pStyle w:val="ListParagraph"/>
              <w:ind w:left="0"/>
              <w:jc w:val="center"/>
              <w:rPr>
                <w:ins w:id="5434" w:author="Giorgio Romeo" w:date="2020-12-31T10:11:00Z"/>
                <w:rStyle w:val="SubtleEmphasis"/>
                <w:i w:val="0"/>
                <w:iCs w:val="0"/>
                <w:szCs w:val="24"/>
                <w:rPrChange w:id="5435" w:author="Etion Pinari" w:date="2021-01-06T12:27:00Z">
                  <w:rPr>
                    <w:ins w:id="5436" w:author="Giorgio Romeo" w:date="2020-12-31T10:11:00Z"/>
                    <w:rStyle w:val="SubtleEmphasis"/>
                    <w:i w:val="0"/>
                    <w:iCs w:val="0"/>
                    <w:szCs w:val="24"/>
                  </w:rPr>
                </w:rPrChange>
              </w:rPr>
            </w:pPr>
            <w:ins w:id="5437" w:author="Giorgio Romeo" w:date="2020-12-31T10:11:00Z">
              <w:r w:rsidRPr="00801F40">
                <w:rPr>
                  <w:rStyle w:val="SubtleEmphasis"/>
                  <w:szCs w:val="24"/>
                  <w:rPrChange w:id="5438" w:author="Etion Pinari" w:date="2021-01-06T12:27:00Z">
                    <w:rPr>
                      <w:rStyle w:val="SubtleEmphasis"/>
                      <w:szCs w:val="24"/>
                    </w:rPr>
                  </w:rPrChange>
                </w:rPr>
                <w:t>Components interface</w:t>
              </w:r>
            </w:ins>
          </w:p>
        </w:tc>
        <w:tc>
          <w:tcPr>
            <w:tcW w:w="1687" w:type="dxa"/>
            <w:shd w:val="clear" w:color="auto" w:fill="D9D9D9" w:themeFill="background1" w:themeFillShade="D9"/>
          </w:tcPr>
          <w:p w14:paraId="399584D2" w14:textId="77777777" w:rsidR="00FF55BD" w:rsidRPr="00801F40" w:rsidRDefault="00FF55BD" w:rsidP="00FF55BD">
            <w:pPr>
              <w:pStyle w:val="ListParagraph"/>
              <w:ind w:left="0"/>
              <w:jc w:val="center"/>
              <w:rPr>
                <w:ins w:id="5439" w:author="Giorgio Romeo" w:date="2020-12-31T10:11:00Z"/>
                <w:rStyle w:val="SubtleEmphasis"/>
                <w:i w:val="0"/>
                <w:iCs w:val="0"/>
                <w:szCs w:val="24"/>
                <w:rPrChange w:id="5440" w:author="Etion Pinari" w:date="2021-01-06T12:27:00Z">
                  <w:rPr>
                    <w:ins w:id="5441" w:author="Giorgio Romeo" w:date="2020-12-31T10:11:00Z"/>
                    <w:rStyle w:val="SubtleEmphasis"/>
                    <w:i w:val="0"/>
                    <w:iCs w:val="0"/>
                    <w:szCs w:val="24"/>
                  </w:rPr>
                </w:rPrChange>
              </w:rPr>
            </w:pPr>
            <w:ins w:id="5442" w:author="Giorgio Romeo" w:date="2020-12-31T10:11:00Z">
              <w:r w:rsidRPr="00801F40">
                <w:rPr>
                  <w:rStyle w:val="SubtleEmphasis"/>
                  <w:szCs w:val="24"/>
                  <w:rPrChange w:id="5443" w:author="Etion Pinari" w:date="2021-01-06T12:27:00Z">
                    <w:rPr>
                      <w:rStyle w:val="SubtleEmphasis"/>
                      <w:szCs w:val="24"/>
                    </w:rPr>
                  </w:rPrChange>
                </w:rPr>
                <w:t>1.5</w:t>
              </w:r>
            </w:ins>
          </w:p>
        </w:tc>
      </w:tr>
      <w:tr w:rsidR="00FF55BD" w:rsidRPr="00801F40" w14:paraId="7711F341" w14:textId="77777777" w:rsidTr="00FF55BD">
        <w:trPr>
          <w:ins w:id="5444" w:author="Giorgio Romeo" w:date="2020-12-31T10:11:00Z"/>
        </w:trPr>
        <w:tc>
          <w:tcPr>
            <w:tcW w:w="6210" w:type="dxa"/>
          </w:tcPr>
          <w:p w14:paraId="233E9104" w14:textId="77777777" w:rsidR="00FF55BD" w:rsidRPr="00801F40" w:rsidRDefault="00FF55BD" w:rsidP="00FF55BD">
            <w:pPr>
              <w:pStyle w:val="ListParagraph"/>
              <w:ind w:left="0"/>
              <w:jc w:val="center"/>
              <w:rPr>
                <w:ins w:id="5445" w:author="Giorgio Romeo" w:date="2020-12-31T10:11:00Z"/>
                <w:rStyle w:val="SubtleEmphasis"/>
                <w:i w:val="0"/>
                <w:iCs w:val="0"/>
                <w:szCs w:val="24"/>
                <w:rPrChange w:id="5446" w:author="Etion Pinari" w:date="2021-01-06T12:27:00Z">
                  <w:rPr>
                    <w:ins w:id="5447" w:author="Giorgio Romeo" w:date="2020-12-31T10:11:00Z"/>
                    <w:rStyle w:val="SubtleEmphasis"/>
                    <w:i w:val="0"/>
                    <w:iCs w:val="0"/>
                    <w:szCs w:val="24"/>
                  </w:rPr>
                </w:rPrChange>
              </w:rPr>
            </w:pPr>
            <w:ins w:id="5448" w:author="Giorgio Romeo" w:date="2020-12-31T10:11:00Z">
              <w:r w:rsidRPr="00801F40">
                <w:rPr>
                  <w:rStyle w:val="SubtleEmphasis"/>
                  <w:szCs w:val="24"/>
                  <w:rPrChange w:id="5449" w:author="Etion Pinari" w:date="2021-01-06T12:27:00Z">
                    <w:rPr>
                      <w:rStyle w:val="SubtleEmphasis"/>
                      <w:szCs w:val="24"/>
                    </w:rPr>
                  </w:rPrChange>
                </w:rPr>
                <w:t>Architectural styles and patterns</w:t>
              </w:r>
            </w:ins>
          </w:p>
        </w:tc>
        <w:tc>
          <w:tcPr>
            <w:tcW w:w="1687" w:type="dxa"/>
            <w:shd w:val="clear" w:color="auto" w:fill="D9D9D9" w:themeFill="background1" w:themeFillShade="D9"/>
          </w:tcPr>
          <w:p w14:paraId="324E0B3D" w14:textId="77777777" w:rsidR="00FF55BD" w:rsidRPr="00801F40" w:rsidRDefault="00FF55BD" w:rsidP="00FF55BD">
            <w:pPr>
              <w:pStyle w:val="ListParagraph"/>
              <w:ind w:left="0"/>
              <w:jc w:val="center"/>
              <w:rPr>
                <w:ins w:id="5450" w:author="Giorgio Romeo" w:date="2020-12-31T10:11:00Z"/>
                <w:rStyle w:val="SubtleEmphasis"/>
                <w:i w:val="0"/>
                <w:iCs w:val="0"/>
                <w:szCs w:val="24"/>
                <w:rPrChange w:id="5451" w:author="Etion Pinari" w:date="2021-01-06T12:27:00Z">
                  <w:rPr>
                    <w:ins w:id="5452" w:author="Giorgio Romeo" w:date="2020-12-31T10:11:00Z"/>
                    <w:rStyle w:val="SubtleEmphasis"/>
                    <w:i w:val="0"/>
                    <w:iCs w:val="0"/>
                    <w:szCs w:val="24"/>
                  </w:rPr>
                </w:rPrChange>
              </w:rPr>
            </w:pPr>
            <w:ins w:id="5453" w:author="Giorgio Romeo" w:date="2020-12-31T10:11:00Z">
              <w:r w:rsidRPr="00801F40">
                <w:rPr>
                  <w:rStyle w:val="SubtleEmphasis"/>
                  <w:szCs w:val="24"/>
                  <w:rPrChange w:id="5454" w:author="Etion Pinari" w:date="2021-01-06T12:27:00Z">
                    <w:rPr>
                      <w:rStyle w:val="SubtleEmphasis"/>
                      <w:szCs w:val="24"/>
                    </w:rPr>
                  </w:rPrChange>
                </w:rPr>
                <w:t>6</w:t>
              </w:r>
            </w:ins>
          </w:p>
        </w:tc>
      </w:tr>
      <w:tr w:rsidR="00FF55BD" w:rsidRPr="00801F40" w14:paraId="116E723E" w14:textId="77777777" w:rsidTr="00FF55BD">
        <w:trPr>
          <w:ins w:id="5455" w:author="Giorgio Romeo" w:date="2020-12-31T10:11:00Z"/>
        </w:trPr>
        <w:tc>
          <w:tcPr>
            <w:tcW w:w="6210" w:type="dxa"/>
          </w:tcPr>
          <w:p w14:paraId="06AE0B7D" w14:textId="77777777" w:rsidR="00FF55BD" w:rsidRPr="00801F40" w:rsidRDefault="00FF55BD" w:rsidP="00FF55BD">
            <w:pPr>
              <w:pStyle w:val="ListParagraph"/>
              <w:ind w:left="0"/>
              <w:jc w:val="center"/>
              <w:rPr>
                <w:ins w:id="5456" w:author="Giorgio Romeo" w:date="2020-12-31T10:11:00Z"/>
                <w:rStyle w:val="SubtleEmphasis"/>
                <w:i w:val="0"/>
                <w:iCs w:val="0"/>
                <w:szCs w:val="24"/>
                <w:rPrChange w:id="5457" w:author="Etion Pinari" w:date="2021-01-06T12:27:00Z">
                  <w:rPr>
                    <w:ins w:id="5458" w:author="Giorgio Romeo" w:date="2020-12-31T10:11:00Z"/>
                    <w:rStyle w:val="SubtleEmphasis"/>
                    <w:i w:val="0"/>
                    <w:iCs w:val="0"/>
                    <w:szCs w:val="24"/>
                  </w:rPr>
                </w:rPrChange>
              </w:rPr>
            </w:pPr>
            <w:ins w:id="5459" w:author="Giorgio Romeo" w:date="2020-12-31T10:11:00Z">
              <w:r w:rsidRPr="00801F40">
                <w:rPr>
                  <w:rStyle w:val="SubtleEmphasis"/>
                  <w:szCs w:val="24"/>
                  <w:rPrChange w:id="5460" w:author="Etion Pinari" w:date="2021-01-06T12:27:00Z">
                    <w:rPr>
                      <w:rStyle w:val="SubtleEmphasis"/>
                      <w:szCs w:val="24"/>
                    </w:rPr>
                  </w:rPrChange>
                </w:rPr>
                <w:t>User interface design</w:t>
              </w:r>
            </w:ins>
          </w:p>
        </w:tc>
        <w:tc>
          <w:tcPr>
            <w:tcW w:w="1687" w:type="dxa"/>
            <w:shd w:val="clear" w:color="auto" w:fill="D9D9D9" w:themeFill="background1" w:themeFillShade="D9"/>
          </w:tcPr>
          <w:p w14:paraId="5DFB6C16" w14:textId="77777777" w:rsidR="00FF55BD" w:rsidRPr="00801F40" w:rsidRDefault="00FF55BD" w:rsidP="00FF55BD">
            <w:pPr>
              <w:pStyle w:val="ListParagraph"/>
              <w:ind w:left="0"/>
              <w:jc w:val="center"/>
              <w:rPr>
                <w:ins w:id="5461" w:author="Giorgio Romeo" w:date="2020-12-31T10:11:00Z"/>
                <w:rStyle w:val="SubtleEmphasis"/>
                <w:i w:val="0"/>
                <w:iCs w:val="0"/>
                <w:szCs w:val="24"/>
                <w:rPrChange w:id="5462" w:author="Etion Pinari" w:date="2021-01-06T12:27:00Z">
                  <w:rPr>
                    <w:ins w:id="5463" w:author="Giorgio Romeo" w:date="2020-12-31T10:11:00Z"/>
                    <w:rStyle w:val="SubtleEmphasis"/>
                    <w:i w:val="0"/>
                    <w:iCs w:val="0"/>
                    <w:szCs w:val="24"/>
                  </w:rPr>
                </w:rPrChange>
              </w:rPr>
            </w:pPr>
            <w:ins w:id="5464" w:author="Giorgio Romeo" w:date="2020-12-31T10:11:00Z">
              <w:r w:rsidRPr="00801F40">
                <w:rPr>
                  <w:rStyle w:val="SubtleEmphasis"/>
                  <w:szCs w:val="24"/>
                  <w:rPrChange w:id="5465" w:author="Etion Pinari" w:date="2021-01-06T12:27:00Z">
                    <w:rPr>
                      <w:rStyle w:val="SubtleEmphasis"/>
                      <w:szCs w:val="24"/>
                    </w:rPr>
                  </w:rPrChange>
                </w:rPr>
                <w:t>1</w:t>
              </w:r>
            </w:ins>
          </w:p>
        </w:tc>
      </w:tr>
      <w:tr w:rsidR="00FF55BD" w:rsidRPr="00801F40" w14:paraId="5A9B292A" w14:textId="77777777" w:rsidTr="00FF55BD">
        <w:trPr>
          <w:ins w:id="5466" w:author="Giorgio Romeo" w:date="2020-12-31T10:11:00Z"/>
        </w:trPr>
        <w:tc>
          <w:tcPr>
            <w:tcW w:w="6210" w:type="dxa"/>
          </w:tcPr>
          <w:p w14:paraId="55217DBA" w14:textId="77777777" w:rsidR="00FF55BD" w:rsidRPr="00801F40" w:rsidRDefault="00FF55BD" w:rsidP="00FF55BD">
            <w:pPr>
              <w:pStyle w:val="ListParagraph"/>
              <w:tabs>
                <w:tab w:val="center" w:pos="2997"/>
                <w:tab w:val="left" w:pos="4410"/>
                <w:tab w:val="right" w:pos="5994"/>
              </w:tabs>
              <w:ind w:left="0"/>
              <w:rPr>
                <w:ins w:id="5467" w:author="Giorgio Romeo" w:date="2020-12-31T10:11:00Z"/>
                <w:rStyle w:val="SubtleEmphasis"/>
                <w:i w:val="0"/>
                <w:iCs w:val="0"/>
                <w:szCs w:val="24"/>
                <w:rPrChange w:id="5468" w:author="Etion Pinari" w:date="2021-01-06T12:27:00Z">
                  <w:rPr>
                    <w:ins w:id="5469" w:author="Giorgio Romeo" w:date="2020-12-31T10:11:00Z"/>
                    <w:rStyle w:val="SubtleEmphasis"/>
                    <w:i w:val="0"/>
                    <w:iCs w:val="0"/>
                    <w:szCs w:val="24"/>
                  </w:rPr>
                </w:rPrChange>
              </w:rPr>
            </w:pPr>
            <w:ins w:id="5470" w:author="Giorgio Romeo" w:date="2020-12-31T10:11:00Z">
              <w:r w:rsidRPr="00801F40">
                <w:rPr>
                  <w:rStyle w:val="SubtleEmphasis"/>
                  <w:szCs w:val="24"/>
                  <w:rPrChange w:id="5471" w:author="Etion Pinari" w:date="2021-01-06T12:27:00Z">
                    <w:rPr>
                      <w:rStyle w:val="SubtleEmphasis"/>
                      <w:szCs w:val="24"/>
                    </w:rPr>
                  </w:rPrChange>
                </w:rPr>
                <w:tab/>
                <w:t>Requirements traceability</w:t>
              </w:r>
              <w:r w:rsidRPr="00801F40">
                <w:rPr>
                  <w:rStyle w:val="SubtleEmphasis"/>
                  <w:szCs w:val="24"/>
                  <w:rPrChange w:id="5472" w:author="Etion Pinari" w:date="2021-01-06T12:27:00Z">
                    <w:rPr>
                      <w:rStyle w:val="SubtleEmphasis"/>
                      <w:szCs w:val="24"/>
                    </w:rPr>
                  </w:rPrChange>
                </w:rPr>
                <w:tab/>
              </w:r>
            </w:ins>
          </w:p>
        </w:tc>
        <w:tc>
          <w:tcPr>
            <w:tcW w:w="1687" w:type="dxa"/>
            <w:shd w:val="clear" w:color="auto" w:fill="D9D9D9" w:themeFill="background1" w:themeFillShade="D9"/>
          </w:tcPr>
          <w:p w14:paraId="00E1342C" w14:textId="77777777" w:rsidR="00FF55BD" w:rsidRPr="00801F40" w:rsidRDefault="00FF55BD" w:rsidP="00FF55BD">
            <w:pPr>
              <w:pStyle w:val="ListParagraph"/>
              <w:ind w:left="0"/>
              <w:jc w:val="center"/>
              <w:rPr>
                <w:ins w:id="5473" w:author="Giorgio Romeo" w:date="2020-12-31T10:11:00Z"/>
                <w:rStyle w:val="SubtleEmphasis"/>
                <w:i w:val="0"/>
                <w:iCs w:val="0"/>
                <w:szCs w:val="24"/>
                <w:rPrChange w:id="5474" w:author="Etion Pinari" w:date="2021-01-06T12:27:00Z">
                  <w:rPr>
                    <w:ins w:id="5475" w:author="Giorgio Romeo" w:date="2020-12-31T10:11:00Z"/>
                    <w:rStyle w:val="SubtleEmphasis"/>
                    <w:i w:val="0"/>
                    <w:iCs w:val="0"/>
                    <w:szCs w:val="24"/>
                  </w:rPr>
                </w:rPrChange>
              </w:rPr>
            </w:pPr>
            <w:ins w:id="5476" w:author="Giorgio Romeo" w:date="2020-12-31T10:11:00Z">
              <w:r w:rsidRPr="00801F40">
                <w:rPr>
                  <w:rStyle w:val="SubtleEmphasis"/>
                  <w:szCs w:val="24"/>
                  <w:rPrChange w:id="5477" w:author="Etion Pinari" w:date="2021-01-06T12:27:00Z">
                    <w:rPr>
                      <w:rStyle w:val="SubtleEmphasis"/>
                      <w:szCs w:val="24"/>
                    </w:rPr>
                  </w:rPrChange>
                </w:rPr>
                <w:t>1</w:t>
              </w:r>
            </w:ins>
          </w:p>
        </w:tc>
      </w:tr>
      <w:tr w:rsidR="00FF55BD" w:rsidRPr="00801F40" w14:paraId="6B38D415" w14:textId="77777777" w:rsidTr="00FF55BD">
        <w:tblPrEx>
          <w:tblW w:w="0" w:type="auto"/>
          <w:tblPrExChange w:id="5478" w:author="Giorgio Romeo" w:date="2020-12-31T10:11:00Z">
            <w:tblPrEx>
              <w:tblW w:w="0" w:type="auto"/>
            </w:tblPrEx>
          </w:tblPrExChange>
        </w:tblPrEx>
        <w:trPr>
          <w:ins w:id="5479" w:author="Giorgio Romeo" w:date="2020-12-31T10:11:00Z"/>
        </w:trPr>
        <w:tc>
          <w:tcPr>
            <w:tcW w:w="6210" w:type="dxa"/>
            <w:tcPrChange w:id="5480" w:author="Giorgio Romeo" w:date="2020-12-31T10:11:00Z">
              <w:tcPr>
                <w:tcW w:w="6210" w:type="dxa"/>
              </w:tcPr>
            </w:tcPrChange>
          </w:tcPr>
          <w:p w14:paraId="0D871E68" w14:textId="77777777" w:rsidR="00FF55BD" w:rsidRPr="00801F40" w:rsidRDefault="00FF55BD" w:rsidP="00FF55BD">
            <w:pPr>
              <w:pStyle w:val="ListParagraph"/>
              <w:tabs>
                <w:tab w:val="center" w:pos="2997"/>
                <w:tab w:val="left" w:pos="4410"/>
                <w:tab w:val="right" w:pos="5994"/>
              </w:tabs>
              <w:ind w:left="0"/>
              <w:jc w:val="center"/>
              <w:rPr>
                <w:ins w:id="5481" w:author="Giorgio Romeo" w:date="2020-12-31T10:11:00Z"/>
                <w:rStyle w:val="SubtleEmphasis"/>
                <w:szCs w:val="24"/>
                <w:rPrChange w:id="5482" w:author="Etion Pinari" w:date="2021-01-06T12:27:00Z">
                  <w:rPr>
                    <w:ins w:id="5483" w:author="Giorgio Romeo" w:date="2020-12-31T10:11:00Z"/>
                    <w:rStyle w:val="SubtleEmphasis"/>
                    <w:szCs w:val="24"/>
                  </w:rPr>
                </w:rPrChange>
              </w:rPr>
            </w:pPr>
            <w:ins w:id="5484" w:author="Giorgio Romeo" w:date="2020-12-31T10:11:00Z">
              <w:r w:rsidRPr="00801F40">
                <w:rPr>
                  <w:rStyle w:val="SubtleEmphasis"/>
                  <w:szCs w:val="24"/>
                  <w:rPrChange w:id="5485" w:author="Etion Pinari" w:date="2021-01-06T12:27:00Z">
                    <w:rPr>
                      <w:rStyle w:val="SubtleEmphasis"/>
                      <w:szCs w:val="24"/>
                    </w:rPr>
                  </w:rPrChange>
                </w:rPr>
                <w:t xml:space="preserve">Implementation, </w:t>
              </w:r>
              <w:proofErr w:type="gramStart"/>
              <w:r w:rsidRPr="00801F40">
                <w:rPr>
                  <w:rStyle w:val="SubtleEmphasis"/>
                  <w:szCs w:val="24"/>
                  <w:rPrChange w:id="5486" w:author="Etion Pinari" w:date="2021-01-06T12:27:00Z">
                    <w:rPr>
                      <w:rStyle w:val="SubtleEmphasis"/>
                      <w:szCs w:val="24"/>
                    </w:rPr>
                  </w:rPrChange>
                </w:rPr>
                <w:t>integration</w:t>
              </w:r>
              <w:proofErr w:type="gramEnd"/>
              <w:r w:rsidRPr="00801F40">
                <w:rPr>
                  <w:rStyle w:val="SubtleEmphasis"/>
                  <w:szCs w:val="24"/>
                  <w:rPrChange w:id="5487" w:author="Etion Pinari" w:date="2021-01-06T12:27:00Z">
                    <w:rPr>
                      <w:rStyle w:val="SubtleEmphasis"/>
                      <w:szCs w:val="24"/>
                    </w:rPr>
                  </w:rPrChange>
                </w:rPr>
                <w:t xml:space="preserve"> and test plan</w:t>
              </w:r>
            </w:ins>
          </w:p>
        </w:tc>
        <w:tc>
          <w:tcPr>
            <w:tcW w:w="1687" w:type="dxa"/>
            <w:shd w:val="clear" w:color="auto" w:fill="D9D9D9" w:themeFill="background1" w:themeFillShade="D9"/>
            <w:tcPrChange w:id="5488" w:author="Giorgio Romeo" w:date="2020-12-31T10:11:00Z">
              <w:tcPr>
                <w:tcW w:w="1687" w:type="dxa"/>
                <w:shd w:val="clear" w:color="auto" w:fill="D9D9D9" w:themeFill="background1" w:themeFillShade="D9"/>
              </w:tcPr>
            </w:tcPrChange>
          </w:tcPr>
          <w:p w14:paraId="13A63B2C" w14:textId="77777777" w:rsidR="00FF55BD" w:rsidRPr="00801F40" w:rsidRDefault="00FF55BD" w:rsidP="00FF55BD">
            <w:pPr>
              <w:pStyle w:val="ListParagraph"/>
              <w:ind w:left="0"/>
              <w:jc w:val="center"/>
              <w:rPr>
                <w:ins w:id="5489" w:author="Giorgio Romeo" w:date="2020-12-31T10:11:00Z"/>
                <w:rStyle w:val="SubtleEmphasis"/>
                <w:szCs w:val="24"/>
                <w:rPrChange w:id="5490" w:author="Etion Pinari" w:date="2021-01-06T12:27:00Z">
                  <w:rPr>
                    <w:ins w:id="5491" w:author="Giorgio Romeo" w:date="2020-12-31T10:11:00Z"/>
                    <w:rStyle w:val="SubtleEmphasis"/>
                    <w:szCs w:val="24"/>
                  </w:rPr>
                </w:rPrChange>
              </w:rPr>
            </w:pPr>
          </w:p>
        </w:tc>
      </w:tr>
      <w:tr w:rsidR="00FF55BD" w:rsidRPr="00801F40" w14:paraId="5F2A3553" w14:textId="77777777" w:rsidTr="00FF55BD">
        <w:trPr>
          <w:ins w:id="5492" w:author="Giorgio Romeo" w:date="2020-12-31T10:11:00Z"/>
        </w:trPr>
        <w:tc>
          <w:tcPr>
            <w:tcW w:w="6210" w:type="dxa"/>
          </w:tcPr>
          <w:p w14:paraId="7E2D264E" w14:textId="77777777" w:rsidR="00FF55BD" w:rsidRPr="00801F40" w:rsidRDefault="00FF55BD" w:rsidP="00FF55BD">
            <w:pPr>
              <w:pStyle w:val="ListParagraph"/>
              <w:tabs>
                <w:tab w:val="center" w:pos="2997"/>
                <w:tab w:val="left" w:pos="4410"/>
                <w:tab w:val="right" w:pos="5994"/>
              </w:tabs>
              <w:ind w:left="0"/>
              <w:jc w:val="center"/>
              <w:rPr>
                <w:ins w:id="5493" w:author="Giorgio Romeo" w:date="2020-12-31T10:11:00Z"/>
                <w:rStyle w:val="SubtleEmphasis"/>
                <w:i w:val="0"/>
                <w:iCs w:val="0"/>
                <w:szCs w:val="24"/>
                <w:rPrChange w:id="5494" w:author="Etion Pinari" w:date="2021-01-06T12:27:00Z">
                  <w:rPr>
                    <w:ins w:id="5495" w:author="Giorgio Romeo" w:date="2020-12-31T10:11:00Z"/>
                    <w:rStyle w:val="SubtleEmphasis"/>
                    <w:i w:val="0"/>
                    <w:iCs w:val="0"/>
                    <w:szCs w:val="24"/>
                  </w:rPr>
                </w:rPrChange>
              </w:rPr>
            </w:pPr>
            <w:ins w:id="5496" w:author="Giorgio Romeo" w:date="2020-12-31T10:11:00Z">
              <w:r w:rsidRPr="00801F40">
                <w:rPr>
                  <w:rStyle w:val="SubtleEmphasis"/>
                  <w:szCs w:val="24"/>
                  <w:rPrChange w:id="5497" w:author="Etion Pinari" w:date="2021-01-06T12:27:00Z">
                    <w:rPr>
                      <w:rStyle w:val="SubtleEmphasis"/>
                      <w:szCs w:val="24"/>
                    </w:rPr>
                  </w:rPrChange>
                </w:rPr>
                <w:t>Research on various topics</w:t>
              </w:r>
            </w:ins>
          </w:p>
        </w:tc>
        <w:tc>
          <w:tcPr>
            <w:tcW w:w="1687" w:type="dxa"/>
            <w:shd w:val="clear" w:color="auto" w:fill="D9D9D9" w:themeFill="background1" w:themeFillShade="D9"/>
          </w:tcPr>
          <w:p w14:paraId="25238822" w14:textId="77777777" w:rsidR="00FF55BD" w:rsidRPr="00801F40" w:rsidRDefault="00FF55BD" w:rsidP="00FF55BD">
            <w:pPr>
              <w:pStyle w:val="ListParagraph"/>
              <w:ind w:left="0"/>
              <w:jc w:val="center"/>
              <w:rPr>
                <w:ins w:id="5498" w:author="Giorgio Romeo" w:date="2020-12-31T10:11:00Z"/>
                <w:rStyle w:val="SubtleEmphasis"/>
                <w:i w:val="0"/>
                <w:iCs w:val="0"/>
                <w:szCs w:val="24"/>
                <w:rPrChange w:id="5499" w:author="Etion Pinari" w:date="2021-01-06T12:27:00Z">
                  <w:rPr>
                    <w:ins w:id="5500" w:author="Giorgio Romeo" w:date="2020-12-31T10:11:00Z"/>
                    <w:rStyle w:val="SubtleEmphasis"/>
                    <w:i w:val="0"/>
                    <w:iCs w:val="0"/>
                    <w:szCs w:val="24"/>
                  </w:rPr>
                </w:rPrChange>
              </w:rPr>
            </w:pPr>
            <w:ins w:id="5501" w:author="Giorgio Romeo" w:date="2020-12-31T10:11:00Z">
              <w:r w:rsidRPr="00801F40">
                <w:rPr>
                  <w:rStyle w:val="SubtleEmphasis"/>
                  <w:szCs w:val="24"/>
                  <w:rPrChange w:id="5502" w:author="Etion Pinari" w:date="2021-01-06T12:27:00Z">
                    <w:rPr>
                      <w:rStyle w:val="SubtleEmphasis"/>
                      <w:szCs w:val="24"/>
                    </w:rPr>
                  </w:rPrChange>
                </w:rPr>
                <w:t>3</w:t>
              </w:r>
            </w:ins>
          </w:p>
        </w:tc>
      </w:tr>
      <w:tr w:rsidR="00FF55BD" w:rsidRPr="00801F40" w14:paraId="143022E0" w14:textId="77777777" w:rsidTr="00FF55BD">
        <w:trPr>
          <w:ins w:id="5503" w:author="Giorgio Romeo" w:date="2020-12-31T10:11:00Z"/>
        </w:trPr>
        <w:tc>
          <w:tcPr>
            <w:tcW w:w="6210" w:type="dxa"/>
          </w:tcPr>
          <w:p w14:paraId="714C9B19" w14:textId="77777777" w:rsidR="00FF55BD" w:rsidRPr="00801F40" w:rsidRDefault="00FF55BD" w:rsidP="00FF55BD">
            <w:pPr>
              <w:pStyle w:val="ListParagraph"/>
              <w:tabs>
                <w:tab w:val="center" w:pos="2997"/>
                <w:tab w:val="left" w:pos="4410"/>
                <w:tab w:val="right" w:pos="5994"/>
              </w:tabs>
              <w:ind w:left="0"/>
              <w:jc w:val="center"/>
              <w:rPr>
                <w:ins w:id="5504" w:author="Giorgio Romeo" w:date="2020-12-31T10:11:00Z"/>
                <w:rStyle w:val="SubtleEmphasis"/>
                <w:i w:val="0"/>
                <w:iCs w:val="0"/>
                <w:szCs w:val="24"/>
                <w:rPrChange w:id="5505" w:author="Etion Pinari" w:date="2021-01-06T12:27:00Z">
                  <w:rPr>
                    <w:ins w:id="5506" w:author="Giorgio Romeo" w:date="2020-12-31T10:11:00Z"/>
                    <w:rStyle w:val="SubtleEmphasis"/>
                    <w:i w:val="0"/>
                    <w:iCs w:val="0"/>
                    <w:szCs w:val="24"/>
                  </w:rPr>
                </w:rPrChange>
              </w:rPr>
            </w:pPr>
            <w:ins w:id="5507" w:author="Giorgio Romeo" w:date="2020-12-31T10:11:00Z">
              <w:r w:rsidRPr="00801F40">
                <w:rPr>
                  <w:rStyle w:val="SubtleEmphasis"/>
                  <w:szCs w:val="24"/>
                  <w:rPrChange w:id="5508" w:author="Etion Pinari" w:date="2021-01-06T12:27:00Z">
                    <w:rPr>
                      <w:rStyle w:val="SubtleEmphasis"/>
                      <w:szCs w:val="24"/>
                    </w:rPr>
                  </w:rPrChange>
                </w:rPr>
                <w:t>Writing on Word and formatting</w:t>
              </w:r>
            </w:ins>
          </w:p>
        </w:tc>
        <w:tc>
          <w:tcPr>
            <w:tcW w:w="1687" w:type="dxa"/>
            <w:shd w:val="clear" w:color="auto" w:fill="D9D9D9" w:themeFill="background1" w:themeFillShade="D9"/>
          </w:tcPr>
          <w:p w14:paraId="22E70824" w14:textId="77777777" w:rsidR="00FF55BD" w:rsidRPr="00801F40" w:rsidRDefault="00FF55BD" w:rsidP="00FF55BD">
            <w:pPr>
              <w:pStyle w:val="ListParagraph"/>
              <w:ind w:left="0"/>
              <w:jc w:val="center"/>
              <w:rPr>
                <w:ins w:id="5509" w:author="Giorgio Romeo" w:date="2020-12-31T10:11:00Z"/>
                <w:rStyle w:val="SubtleEmphasis"/>
                <w:i w:val="0"/>
                <w:iCs w:val="0"/>
                <w:szCs w:val="24"/>
                <w:rPrChange w:id="5510" w:author="Etion Pinari" w:date="2021-01-06T12:27:00Z">
                  <w:rPr>
                    <w:ins w:id="5511" w:author="Giorgio Romeo" w:date="2020-12-31T10:11:00Z"/>
                    <w:rStyle w:val="SubtleEmphasis"/>
                    <w:i w:val="0"/>
                    <w:iCs w:val="0"/>
                    <w:szCs w:val="24"/>
                  </w:rPr>
                </w:rPrChange>
              </w:rPr>
            </w:pPr>
            <w:ins w:id="5512" w:author="Giorgio Romeo" w:date="2020-12-31T10:11:00Z">
              <w:r w:rsidRPr="00801F40">
                <w:rPr>
                  <w:rStyle w:val="SubtleEmphasis"/>
                  <w:szCs w:val="24"/>
                  <w:rPrChange w:id="5513" w:author="Etion Pinari" w:date="2021-01-06T12:27:00Z">
                    <w:rPr>
                      <w:rStyle w:val="SubtleEmphasis"/>
                      <w:szCs w:val="24"/>
                    </w:rPr>
                  </w:rPrChange>
                </w:rPr>
                <w:t>5</w:t>
              </w:r>
            </w:ins>
          </w:p>
        </w:tc>
      </w:tr>
      <w:tr w:rsidR="00FF55BD" w:rsidRPr="00801F40" w14:paraId="3F1DAB3E" w14:textId="77777777" w:rsidTr="00FF55BD">
        <w:trPr>
          <w:ins w:id="5514" w:author="Giorgio Romeo" w:date="2020-12-31T10:11:00Z"/>
        </w:trPr>
        <w:tc>
          <w:tcPr>
            <w:tcW w:w="6210" w:type="dxa"/>
          </w:tcPr>
          <w:p w14:paraId="15B69E08" w14:textId="77777777" w:rsidR="00FF55BD" w:rsidRPr="00801F40" w:rsidRDefault="00FF55BD" w:rsidP="00FF55BD">
            <w:pPr>
              <w:pStyle w:val="ListParagraph"/>
              <w:tabs>
                <w:tab w:val="center" w:pos="2997"/>
                <w:tab w:val="left" w:pos="4410"/>
                <w:tab w:val="right" w:pos="5994"/>
              </w:tabs>
              <w:ind w:left="0"/>
              <w:jc w:val="center"/>
              <w:rPr>
                <w:ins w:id="5515" w:author="Giorgio Romeo" w:date="2020-12-31T10:11:00Z"/>
                <w:rStyle w:val="SubtleEmphasis"/>
                <w:i w:val="0"/>
                <w:iCs w:val="0"/>
                <w:szCs w:val="24"/>
                <w:rPrChange w:id="5516" w:author="Etion Pinari" w:date="2021-01-06T12:27:00Z">
                  <w:rPr>
                    <w:ins w:id="5517" w:author="Giorgio Romeo" w:date="2020-12-31T10:11:00Z"/>
                    <w:rStyle w:val="SubtleEmphasis"/>
                    <w:i w:val="0"/>
                    <w:iCs w:val="0"/>
                    <w:szCs w:val="24"/>
                  </w:rPr>
                </w:rPrChange>
              </w:rPr>
            </w:pPr>
            <w:ins w:id="5518" w:author="Giorgio Romeo" w:date="2020-12-31T10:11:00Z">
              <w:r w:rsidRPr="00801F40">
                <w:rPr>
                  <w:rStyle w:val="SubtleEmphasis"/>
                  <w:szCs w:val="24"/>
                  <w:rPrChange w:id="5519" w:author="Etion Pinari" w:date="2021-01-06T12:27:00Z">
                    <w:rPr>
                      <w:rStyle w:val="SubtleEmphasis"/>
                      <w:szCs w:val="24"/>
                    </w:rPr>
                  </w:rPrChange>
                </w:rPr>
                <w:t>Total</w:t>
              </w:r>
            </w:ins>
          </w:p>
        </w:tc>
        <w:tc>
          <w:tcPr>
            <w:tcW w:w="1687" w:type="dxa"/>
            <w:shd w:val="clear" w:color="auto" w:fill="D9D9D9" w:themeFill="background1" w:themeFillShade="D9"/>
          </w:tcPr>
          <w:p w14:paraId="19D9444B" w14:textId="77777777" w:rsidR="00FF55BD" w:rsidRPr="00801F40" w:rsidRDefault="00FF55BD" w:rsidP="00FF55BD">
            <w:pPr>
              <w:pStyle w:val="ListParagraph"/>
              <w:ind w:left="0"/>
              <w:jc w:val="center"/>
              <w:rPr>
                <w:ins w:id="5520" w:author="Giorgio Romeo" w:date="2020-12-31T10:11:00Z"/>
                <w:rStyle w:val="SubtleEmphasis"/>
                <w:i w:val="0"/>
                <w:iCs w:val="0"/>
                <w:szCs w:val="24"/>
                <w:rPrChange w:id="5521" w:author="Etion Pinari" w:date="2021-01-06T12:27:00Z">
                  <w:rPr>
                    <w:ins w:id="5522" w:author="Giorgio Romeo" w:date="2020-12-31T10:11:00Z"/>
                    <w:rStyle w:val="SubtleEmphasis"/>
                    <w:i w:val="0"/>
                    <w:iCs w:val="0"/>
                    <w:szCs w:val="24"/>
                  </w:rPr>
                </w:rPrChange>
              </w:rPr>
            </w:pPr>
            <w:ins w:id="5523" w:author="Giorgio Romeo" w:date="2020-12-31T10:11:00Z">
              <w:r w:rsidRPr="00801F40">
                <w:rPr>
                  <w:rStyle w:val="SubtleEmphasis"/>
                  <w:szCs w:val="24"/>
                  <w:rPrChange w:id="5524" w:author="Etion Pinari" w:date="2021-01-06T12:27:00Z">
                    <w:rPr>
                      <w:rStyle w:val="SubtleEmphasis"/>
                      <w:szCs w:val="24"/>
                    </w:rPr>
                  </w:rPrChange>
                </w:rPr>
                <w:t>30</w:t>
              </w:r>
            </w:ins>
          </w:p>
        </w:tc>
      </w:tr>
    </w:tbl>
    <w:p w14:paraId="3C277331" w14:textId="3D2FC8CD" w:rsidR="00FF55BD" w:rsidRPr="00801F40" w:rsidRDefault="00FF55BD" w:rsidP="00FF55BD">
      <w:pPr>
        <w:rPr>
          <w:ins w:id="5525" w:author="Giorgio Romeo" w:date="2020-12-31T10:11:00Z"/>
          <w:rFonts w:ascii="Bell MT" w:hAnsi="Bell MT"/>
          <w:sz w:val="28"/>
          <w:szCs w:val="28"/>
          <w:lang w:val="en-US"/>
          <w:rPrChange w:id="5526" w:author="Etion Pinari" w:date="2021-01-06T12:27:00Z">
            <w:rPr>
              <w:ins w:id="5527" w:author="Giorgio Romeo" w:date="2020-12-31T10:11:00Z"/>
              <w:rFonts w:ascii="Bell MT" w:hAnsi="Bell MT"/>
              <w:sz w:val="28"/>
              <w:szCs w:val="28"/>
              <w:lang w:val="en-GB"/>
            </w:rPr>
          </w:rPrChange>
        </w:rPr>
      </w:pPr>
    </w:p>
    <w:p w14:paraId="6D37276D" w14:textId="77F08152" w:rsidR="00FF55BD" w:rsidRPr="00801F40" w:rsidRDefault="00FF55BD" w:rsidP="00FF55BD">
      <w:pPr>
        <w:rPr>
          <w:ins w:id="5528" w:author="Giorgio Romeo" w:date="2020-12-31T10:11:00Z"/>
          <w:rFonts w:ascii="Bell MT" w:hAnsi="Bell MT"/>
          <w:sz w:val="28"/>
          <w:szCs w:val="28"/>
          <w:lang w:val="en-US"/>
          <w:rPrChange w:id="5529" w:author="Etion Pinari" w:date="2021-01-06T12:27:00Z">
            <w:rPr>
              <w:ins w:id="5530" w:author="Giorgio Romeo" w:date="2020-12-31T10:11:00Z"/>
              <w:rFonts w:ascii="Bell MT" w:hAnsi="Bell MT"/>
              <w:sz w:val="28"/>
              <w:szCs w:val="28"/>
              <w:lang w:val="en-GB"/>
            </w:rPr>
          </w:rPrChange>
        </w:rPr>
      </w:pPr>
    </w:p>
    <w:p w14:paraId="609E2963" w14:textId="2EA6ABE2" w:rsidR="00FF55BD" w:rsidRPr="00801F40" w:rsidRDefault="00FF55BD" w:rsidP="00FF55BD">
      <w:pPr>
        <w:rPr>
          <w:ins w:id="5531" w:author="Giorgio Romeo" w:date="2020-12-31T10:11:00Z"/>
          <w:rFonts w:ascii="Bell MT" w:hAnsi="Bell MT"/>
          <w:sz w:val="28"/>
          <w:szCs w:val="28"/>
          <w:lang w:val="en-US"/>
          <w:rPrChange w:id="5532" w:author="Etion Pinari" w:date="2021-01-06T12:27:00Z">
            <w:rPr>
              <w:ins w:id="5533" w:author="Giorgio Romeo" w:date="2020-12-31T10:11:00Z"/>
              <w:rFonts w:ascii="Bell MT" w:hAnsi="Bell MT"/>
              <w:sz w:val="28"/>
              <w:szCs w:val="28"/>
              <w:lang w:val="en-GB"/>
            </w:rPr>
          </w:rPrChange>
        </w:rPr>
      </w:pPr>
    </w:p>
    <w:p w14:paraId="4B1CCCAD" w14:textId="2AE4DEF1" w:rsidR="00FF55BD" w:rsidRPr="00801F40" w:rsidRDefault="00FF55BD" w:rsidP="00FF55BD">
      <w:pPr>
        <w:rPr>
          <w:ins w:id="5534" w:author="Giorgio Romeo" w:date="2020-12-31T10:11:00Z"/>
          <w:rFonts w:ascii="Bell MT" w:hAnsi="Bell MT"/>
          <w:sz w:val="28"/>
          <w:szCs w:val="28"/>
          <w:lang w:val="en-US"/>
          <w:rPrChange w:id="5535" w:author="Etion Pinari" w:date="2021-01-06T12:27:00Z">
            <w:rPr>
              <w:ins w:id="5536" w:author="Giorgio Romeo" w:date="2020-12-31T10:11:00Z"/>
              <w:rFonts w:ascii="Bell MT" w:hAnsi="Bell MT"/>
              <w:sz w:val="28"/>
              <w:szCs w:val="28"/>
              <w:lang w:val="en-GB"/>
            </w:rPr>
          </w:rPrChange>
        </w:rPr>
      </w:pPr>
    </w:p>
    <w:p w14:paraId="29499214" w14:textId="0675CA88" w:rsidR="00FF55BD" w:rsidRPr="00801F40" w:rsidRDefault="00FF55BD" w:rsidP="00FF55BD">
      <w:pPr>
        <w:rPr>
          <w:ins w:id="5537" w:author="Giorgio Romeo" w:date="2020-12-31T10:11:00Z"/>
          <w:rFonts w:ascii="Bell MT" w:hAnsi="Bell MT"/>
          <w:sz w:val="28"/>
          <w:szCs w:val="28"/>
          <w:lang w:val="en-US"/>
          <w:rPrChange w:id="5538" w:author="Etion Pinari" w:date="2021-01-06T12:27:00Z">
            <w:rPr>
              <w:ins w:id="5539" w:author="Giorgio Romeo" w:date="2020-12-31T10:11:00Z"/>
              <w:rFonts w:ascii="Bell MT" w:hAnsi="Bell MT"/>
              <w:sz w:val="28"/>
              <w:szCs w:val="28"/>
              <w:lang w:val="en-GB"/>
            </w:rPr>
          </w:rPrChange>
        </w:rPr>
      </w:pPr>
    </w:p>
    <w:p w14:paraId="6FE77EE6" w14:textId="1EFC1FF0" w:rsidR="00FF55BD" w:rsidRPr="00801F40" w:rsidRDefault="00FF55BD" w:rsidP="00FF55BD">
      <w:pPr>
        <w:rPr>
          <w:ins w:id="5540" w:author="Giorgio Romeo" w:date="2020-12-31T10:11:00Z"/>
          <w:rFonts w:ascii="Bell MT" w:hAnsi="Bell MT"/>
          <w:sz w:val="28"/>
          <w:szCs w:val="28"/>
          <w:lang w:val="en-US"/>
          <w:rPrChange w:id="5541" w:author="Etion Pinari" w:date="2021-01-06T12:27:00Z">
            <w:rPr>
              <w:ins w:id="5542" w:author="Giorgio Romeo" w:date="2020-12-31T10:11:00Z"/>
              <w:rFonts w:ascii="Bell MT" w:hAnsi="Bell MT"/>
              <w:sz w:val="28"/>
              <w:szCs w:val="28"/>
              <w:lang w:val="en-GB"/>
            </w:rPr>
          </w:rPrChange>
        </w:rPr>
      </w:pPr>
    </w:p>
    <w:p w14:paraId="496200B2" w14:textId="4FC18395" w:rsidR="00FF55BD" w:rsidRPr="00801F40" w:rsidRDefault="00FF55BD" w:rsidP="00FF55BD">
      <w:pPr>
        <w:rPr>
          <w:ins w:id="5543" w:author="Giorgio Romeo" w:date="2020-12-31T10:11:00Z"/>
          <w:rFonts w:ascii="Bell MT" w:hAnsi="Bell MT"/>
          <w:sz w:val="28"/>
          <w:szCs w:val="28"/>
          <w:lang w:val="en-US"/>
          <w:rPrChange w:id="5544" w:author="Etion Pinari" w:date="2021-01-06T12:27:00Z">
            <w:rPr>
              <w:ins w:id="5545" w:author="Giorgio Romeo" w:date="2020-12-31T10:11:00Z"/>
              <w:rFonts w:ascii="Bell MT" w:hAnsi="Bell MT"/>
              <w:sz w:val="28"/>
              <w:szCs w:val="28"/>
              <w:lang w:val="en-GB"/>
            </w:rPr>
          </w:rPrChange>
        </w:rPr>
      </w:pPr>
    </w:p>
    <w:p w14:paraId="4DE1B994" w14:textId="6799436C" w:rsidR="00FF55BD" w:rsidRPr="00801F40" w:rsidRDefault="00FF55BD" w:rsidP="00FF55BD">
      <w:pPr>
        <w:rPr>
          <w:ins w:id="5546" w:author="Giorgio Romeo" w:date="2020-12-31T10:11:00Z"/>
          <w:rFonts w:ascii="Bell MT" w:hAnsi="Bell MT"/>
          <w:sz w:val="28"/>
          <w:szCs w:val="28"/>
          <w:lang w:val="en-US"/>
          <w:rPrChange w:id="5547" w:author="Etion Pinari" w:date="2021-01-06T12:27:00Z">
            <w:rPr>
              <w:ins w:id="5548" w:author="Giorgio Romeo" w:date="2020-12-31T10:11:00Z"/>
              <w:rFonts w:ascii="Bell MT" w:hAnsi="Bell MT"/>
              <w:sz w:val="28"/>
              <w:szCs w:val="28"/>
              <w:lang w:val="en-GB"/>
            </w:rPr>
          </w:rPrChange>
        </w:rPr>
      </w:pPr>
    </w:p>
    <w:p w14:paraId="7DBC6C35" w14:textId="409035A0" w:rsidR="00FF55BD" w:rsidRPr="00801F40" w:rsidRDefault="00FF55BD" w:rsidP="00FF55BD">
      <w:pPr>
        <w:rPr>
          <w:ins w:id="5549" w:author="Giorgio Romeo" w:date="2020-12-31T10:11:00Z"/>
          <w:rFonts w:ascii="Bell MT" w:hAnsi="Bell MT"/>
          <w:sz w:val="28"/>
          <w:szCs w:val="28"/>
          <w:lang w:val="en-US"/>
          <w:rPrChange w:id="5550" w:author="Etion Pinari" w:date="2021-01-06T12:27:00Z">
            <w:rPr>
              <w:ins w:id="5551" w:author="Giorgio Romeo" w:date="2020-12-31T10:11:00Z"/>
              <w:rFonts w:ascii="Bell MT" w:hAnsi="Bell MT"/>
              <w:sz w:val="28"/>
              <w:szCs w:val="28"/>
              <w:lang w:val="en-GB"/>
            </w:rPr>
          </w:rPrChange>
        </w:rPr>
      </w:pPr>
    </w:p>
    <w:p w14:paraId="77660513" w14:textId="1FDDB4D2" w:rsidR="00FF55BD" w:rsidRPr="00801F40" w:rsidRDefault="00FF55BD" w:rsidP="00FF55BD">
      <w:pPr>
        <w:rPr>
          <w:ins w:id="5552" w:author="Giorgio Romeo" w:date="2020-12-31T10:11:00Z"/>
          <w:rFonts w:ascii="Bell MT" w:hAnsi="Bell MT"/>
          <w:sz w:val="28"/>
          <w:szCs w:val="28"/>
          <w:lang w:val="en-US"/>
          <w:rPrChange w:id="5553" w:author="Etion Pinari" w:date="2021-01-06T12:27:00Z">
            <w:rPr>
              <w:ins w:id="5554" w:author="Giorgio Romeo" w:date="2020-12-31T10:11:00Z"/>
              <w:rFonts w:ascii="Bell MT" w:hAnsi="Bell MT"/>
              <w:sz w:val="28"/>
              <w:szCs w:val="28"/>
              <w:lang w:val="en-GB"/>
            </w:rPr>
          </w:rPrChange>
        </w:rPr>
      </w:pPr>
    </w:p>
    <w:p w14:paraId="176EAD24" w14:textId="76331219" w:rsidR="00FF55BD" w:rsidRPr="00801F40" w:rsidRDefault="00FF55BD" w:rsidP="00FF55BD">
      <w:pPr>
        <w:rPr>
          <w:ins w:id="5555" w:author="Giorgio Romeo" w:date="2021-01-03T00:23:00Z"/>
          <w:rFonts w:ascii="Bell MT" w:hAnsi="Bell MT"/>
          <w:sz w:val="28"/>
          <w:szCs w:val="28"/>
          <w:lang w:val="en-US"/>
          <w:rPrChange w:id="5556" w:author="Etion Pinari" w:date="2021-01-06T12:27:00Z">
            <w:rPr>
              <w:ins w:id="5557" w:author="Giorgio Romeo" w:date="2021-01-03T00:23:00Z"/>
              <w:rFonts w:ascii="Bell MT" w:hAnsi="Bell MT"/>
              <w:sz w:val="28"/>
              <w:szCs w:val="28"/>
              <w:lang w:val="en-GB"/>
            </w:rPr>
          </w:rPrChange>
        </w:rPr>
      </w:pPr>
    </w:p>
    <w:p w14:paraId="204A4B9C" w14:textId="16D73C19" w:rsidR="00E43BE8" w:rsidRPr="00801F40" w:rsidRDefault="00E43BE8" w:rsidP="00FF55BD">
      <w:pPr>
        <w:rPr>
          <w:ins w:id="5558" w:author="Giorgio Romeo" w:date="2021-01-03T00:23:00Z"/>
          <w:rFonts w:ascii="Bell MT" w:hAnsi="Bell MT"/>
          <w:sz w:val="28"/>
          <w:szCs w:val="28"/>
          <w:lang w:val="en-US"/>
          <w:rPrChange w:id="5559" w:author="Etion Pinari" w:date="2021-01-06T12:27:00Z">
            <w:rPr>
              <w:ins w:id="5560" w:author="Giorgio Romeo" w:date="2021-01-03T00:23:00Z"/>
              <w:rFonts w:ascii="Bell MT" w:hAnsi="Bell MT"/>
              <w:sz w:val="28"/>
              <w:szCs w:val="28"/>
              <w:lang w:val="en-GB"/>
            </w:rPr>
          </w:rPrChange>
        </w:rPr>
      </w:pPr>
    </w:p>
    <w:p w14:paraId="5A293737" w14:textId="7A38124B" w:rsidR="00E43BE8" w:rsidRPr="00801F40" w:rsidRDefault="00E43BE8" w:rsidP="00FF55BD">
      <w:pPr>
        <w:rPr>
          <w:ins w:id="5561" w:author="Giorgio Romeo" w:date="2021-01-03T00:23:00Z"/>
          <w:rFonts w:ascii="Bell MT" w:hAnsi="Bell MT"/>
          <w:sz w:val="28"/>
          <w:szCs w:val="28"/>
          <w:lang w:val="en-US"/>
          <w:rPrChange w:id="5562" w:author="Etion Pinari" w:date="2021-01-06T12:27:00Z">
            <w:rPr>
              <w:ins w:id="5563" w:author="Giorgio Romeo" w:date="2021-01-03T00:23:00Z"/>
              <w:rFonts w:ascii="Bell MT" w:hAnsi="Bell MT"/>
              <w:sz w:val="28"/>
              <w:szCs w:val="28"/>
              <w:lang w:val="en-GB"/>
            </w:rPr>
          </w:rPrChange>
        </w:rPr>
      </w:pPr>
    </w:p>
    <w:p w14:paraId="5422B4DE" w14:textId="52817899" w:rsidR="00E43BE8" w:rsidRPr="00801F40" w:rsidRDefault="00E43BE8" w:rsidP="00FF55BD">
      <w:pPr>
        <w:rPr>
          <w:ins w:id="5564" w:author="Giorgio Romeo" w:date="2021-01-03T00:23:00Z"/>
          <w:rFonts w:ascii="Bell MT" w:hAnsi="Bell MT"/>
          <w:sz w:val="28"/>
          <w:szCs w:val="28"/>
          <w:lang w:val="en-US"/>
          <w:rPrChange w:id="5565" w:author="Etion Pinari" w:date="2021-01-06T12:27:00Z">
            <w:rPr>
              <w:ins w:id="5566" w:author="Giorgio Romeo" w:date="2021-01-03T00:23:00Z"/>
              <w:rFonts w:ascii="Bell MT" w:hAnsi="Bell MT"/>
              <w:sz w:val="28"/>
              <w:szCs w:val="28"/>
              <w:lang w:val="en-GB"/>
            </w:rPr>
          </w:rPrChange>
        </w:rPr>
      </w:pPr>
    </w:p>
    <w:p w14:paraId="4BFC5827" w14:textId="77777777" w:rsidR="00E43BE8" w:rsidRPr="00801F40" w:rsidRDefault="00E43BE8" w:rsidP="00FF55BD">
      <w:pPr>
        <w:rPr>
          <w:ins w:id="5567" w:author="Giorgio Romeo" w:date="2020-12-31T10:11:00Z"/>
          <w:rFonts w:ascii="Bell MT" w:hAnsi="Bell MT"/>
          <w:sz w:val="28"/>
          <w:szCs w:val="28"/>
          <w:lang w:val="en-US"/>
          <w:rPrChange w:id="5568" w:author="Etion Pinari" w:date="2021-01-06T12:27:00Z">
            <w:rPr>
              <w:ins w:id="5569" w:author="Giorgio Romeo" w:date="2020-12-31T10:11:00Z"/>
              <w:rFonts w:ascii="Bell MT" w:hAnsi="Bell MT"/>
              <w:sz w:val="28"/>
              <w:szCs w:val="28"/>
              <w:lang w:val="en-GB"/>
            </w:rPr>
          </w:rPrChange>
        </w:rPr>
      </w:pPr>
    </w:p>
    <w:p w14:paraId="4ED546E7" w14:textId="77777777" w:rsidR="00FF55BD" w:rsidRPr="00801F40" w:rsidRDefault="00FF55BD">
      <w:pPr>
        <w:rPr>
          <w:ins w:id="5570" w:author="Giorgio Romeo" w:date="2020-12-31T10:11:00Z"/>
          <w:rFonts w:ascii="Bell MT" w:hAnsi="Bell MT"/>
          <w:sz w:val="28"/>
          <w:szCs w:val="28"/>
          <w:lang w:val="en-US"/>
          <w:rPrChange w:id="5571" w:author="Etion Pinari" w:date="2021-01-06T12:27:00Z">
            <w:rPr>
              <w:ins w:id="5572" w:author="Giorgio Romeo" w:date="2020-12-31T10:11:00Z"/>
              <w:lang w:val="en-GB"/>
            </w:rPr>
          </w:rPrChange>
        </w:rPr>
        <w:pPrChange w:id="5573" w:author="Giorgio Romeo" w:date="2020-12-31T10:11:00Z">
          <w:pPr>
            <w:pStyle w:val="ListParagraph"/>
            <w:numPr>
              <w:numId w:val="24"/>
            </w:numPr>
            <w:ind w:hanging="360"/>
          </w:pPr>
        </w:pPrChange>
      </w:pPr>
    </w:p>
    <w:p w14:paraId="33571227" w14:textId="4D4CDB4A" w:rsidR="00FF55BD" w:rsidRPr="00801F40" w:rsidRDefault="00FF55BD" w:rsidP="00FF55BD">
      <w:pPr>
        <w:pStyle w:val="ListParagraph"/>
        <w:numPr>
          <w:ilvl w:val="0"/>
          <w:numId w:val="24"/>
        </w:numPr>
        <w:rPr>
          <w:ins w:id="5574" w:author="Giorgio Romeo" w:date="2020-12-31T10:11:00Z"/>
          <w:rFonts w:ascii="Bell MT" w:hAnsi="Bell MT"/>
          <w:sz w:val="28"/>
          <w:szCs w:val="28"/>
          <w:lang w:val="en-US"/>
          <w:rPrChange w:id="5575" w:author="Etion Pinari" w:date="2021-01-06T12:27:00Z">
            <w:rPr>
              <w:ins w:id="5576" w:author="Giorgio Romeo" w:date="2020-12-31T10:11:00Z"/>
              <w:rFonts w:ascii="Bell MT" w:hAnsi="Bell MT"/>
              <w:sz w:val="28"/>
              <w:szCs w:val="28"/>
              <w:lang w:val="en-GB"/>
            </w:rPr>
          </w:rPrChange>
        </w:rPr>
      </w:pPr>
      <w:ins w:id="5577" w:author="Giorgio Romeo" w:date="2020-12-31T10:11:00Z">
        <w:r w:rsidRPr="00801F40">
          <w:rPr>
            <w:rFonts w:ascii="Bell MT" w:hAnsi="Bell MT"/>
            <w:sz w:val="28"/>
            <w:szCs w:val="28"/>
            <w:lang w:val="en-US"/>
            <w:rPrChange w:id="5578" w:author="Etion Pinari" w:date="2021-01-06T12:27:00Z">
              <w:rPr>
                <w:rFonts w:ascii="Bell MT" w:hAnsi="Bell MT"/>
                <w:sz w:val="28"/>
                <w:szCs w:val="28"/>
                <w:lang w:val="en-GB"/>
              </w:rPr>
            </w:rPrChange>
          </w:rPr>
          <w:t>Giorgio Romeo</w:t>
        </w:r>
      </w:ins>
    </w:p>
    <w:tbl>
      <w:tblPr>
        <w:tblStyle w:val="TableGrid"/>
        <w:tblpPr w:leftFromText="180" w:rightFromText="180" w:vertAnchor="text" w:horzAnchor="margin" w:tblpXSpec="center" w:tblpY="217"/>
        <w:tblW w:w="0" w:type="auto"/>
        <w:tblLook w:val="04A0" w:firstRow="1" w:lastRow="0" w:firstColumn="1" w:lastColumn="0" w:noHBand="0" w:noVBand="1"/>
      </w:tblPr>
      <w:tblGrid>
        <w:gridCol w:w="6210"/>
        <w:gridCol w:w="1687"/>
      </w:tblGrid>
      <w:tr w:rsidR="00FF55BD" w:rsidRPr="00801F40" w14:paraId="4E2C2A81" w14:textId="77777777" w:rsidTr="00FF55BD">
        <w:trPr>
          <w:ins w:id="5579" w:author="Giorgio Romeo" w:date="2020-12-31T10:12:00Z"/>
        </w:trPr>
        <w:tc>
          <w:tcPr>
            <w:tcW w:w="6210" w:type="dxa"/>
          </w:tcPr>
          <w:p w14:paraId="1305BE19" w14:textId="77777777" w:rsidR="00FF55BD" w:rsidRPr="00801F40" w:rsidRDefault="00FF55BD" w:rsidP="00FF55BD">
            <w:pPr>
              <w:pStyle w:val="ListParagraph"/>
              <w:ind w:left="0"/>
              <w:jc w:val="center"/>
              <w:rPr>
                <w:ins w:id="5580" w:author="Giorgio Romeo" w:date="2020-12-31T10:12:00Z"/>
                <w:rStyle w:val="SubtleEmphasis"/>
                <w:sz w:val="40"/>
                <w:szCs w:val="40"/>
                <w:rPrChange w:id="5581" w:author="Etion Pinari" w:date="2021-01-06T12:27:00Z">
                  <w:rPr>
                    <w:ins w:id="5582" w:author="Giorgio Romeo" w:date="2020-12-31T10:12:00Z"/>
                    <w:rStyle w:val="SubtleEmphasis"/>
                    <w:sz w:val="40"/>
                    <w:szCs w:val="40"/>
                  </w:rPr>
                </w:rPrChange>
              </w:rPr>
            </w:pPr>
            <w:ins w:id="5583" w:author="Giorgio Romeo" w:date="2020-12-31T10:12:00Z">
              <w:r w:rsidRPr="00801F40">
                <w:rPr>
                  <w:rStyle w:val="SubtleEmphasis"/>
                  <w:sz w:val="40"/>
                  <w:szCs w:val="40"/>
                  <w:rPrChange w:id="5584" w:author="Etion Pinari" w:date="2021-01-06T12:27:00Z">
                    <w:rPr>
                      <w:rStyle w:val="SubtleEmphasis"/>
                      <w:sz w:val="40"/>
                      <w:szCs w:val="40"/>
                    </w:rPr>
                  </w:rPrChange>
                </w:rPr>
                <w:t>Topic</w:t>
              </w:r>
            </w:ins>
          </w:p>
        </w:tc>
        <w:tc>
          <w:tcPr>
            <w:tcW w:w="1687" w:type="dxa"/>
            <w:shd w:val="clear" w:color="auto" w:fill="D9D9D9" w:themeFill="background1" w:themeFillShade="D9"/>
          </w:tcPr>
          <w:p w14:paraId="5E5A6D9E" w14:textId="77777777" w:rsidR="00FF55BD" w:rsidRPr="00801F40" w:rsidRDefault="00FF55BD" w:rsidP="00FF55BD">
            <w:pPr>
              <w:pStyle w:val="ListParagraph"/>
              <w:ind w:left="0"/>
              <w:jc w:val="center"/>
              <w:rPr>
                <w:ins w:id="5585" w:author="Giorgio Romeo" w:date="2020-12-31T10:12:00Z"/>
                <w:rStyle w:val="SubtleEmphasis"/>
                <w:sz w:val="40"/>
                <w:szCs w:val="40"/>
                <w:rPrChange w:id="5586" w:author="Etion Pinari" w:date="2021-01-06T12:27:00Z">
                  <w:rPr>
                    <w:ins w:id="5587" w:author="Giorgio Romeo" w:date="2020-12-31T10:12:00Z"/>
                    <w:rStyle w:val="SubtleEmphasis"/>
                    <w:sz w:val="40"/>
                    <w:szCs w:val="40"/>
                  </w:rPr>
                </w:rPrChange>
              </w:rPr>
            </w:pPr>
            <w:ins w:id="5588" w:author="Giorgio Romeo" w:date="2020-12-31T10:12:00Z">
              <w:r w:rsidRPr="00801F40">
                <w:rPr>
                  <w:rStyle w:val="SubtleEmphasis"/>
                  <w:sz w:val="40"/>
                  <w:szCs w:val="40"/>
                  <w:rPrChange w:id="5589" w:author="Etion Pinari" w:date="2021-01-06T12:27:00Z">
                    <w:rPr>
                      <w:rStyle w:val="SubtleEmphasis"/>
                      <w:sz w:val="40"/>
                      <w:szCs w:val="40"/>
                    </w:rPr>
                  </w:rPrChange>
                </w:rPr>
                <w:t>#Hours</w:t>
              </w:r>
            </w:ins>
          </w:p>
        </w:tc>
      </w:tr>
      <w:tr w:rsidR="00FF55BD" w:rsidRPr="00801F40" w14:paraId="08577093" w14:textId="77777777" w:rsidTr="00FF55BD">
        <w:trPr>
          <w:ins w:id="5590" w:author="Giorgio Romeo" w:date="2020-12-31T10:12:00Z"/>
        </w:trPr>
        <w:tc>
          <w:tcPr>
            <w:tcW w:w="6210" w:type="dxa"/>
          </w:tcPr>
          <w:p w14:paraId="0F67641E" w14:textId="77777777" w:rsidR="00FF55BD" w:rsidRPr="00801F40" w:rsidRDefault="00FF55BD" w:rsidP="00FF55BD">
            <w:pPr>
              <w:pStyle w:val="ListParagraph"/>
              <w:ind w:left="0"/>
              <w:jc w:val="center"/>
              <w:rPr>
                <w:ins w:id="5591" w:author="Giorgio Romeo" w:date="2020-12-31T10:12:00Z"/>
                <w:rStyle w:val="SubtleEmphasis"/>
                <w:i w:val="0"/>
                <w:iCs w:val="0"/>
                <w:szCs w:val="24"/>
                <w:rPrChange w:id="5592" w:author="Etion Pinari" w:date="2021-01-06T12:27:00Z">
                  <w:rPr>
                    <w:ins w:id="5593" w:author="Giorgio Romeo" w:date="2020-12-31T10:12:00Z"/>
                    <w:rStyle w:val="SubtleEmphasis"/>
                    <w:i w:val="0"/>
                    <w:iCs w:val="0"/>
                    <w:szCs w:val="24"/>
                  </w:rPr>
                </w:rPrChange>
              </w:rPr>
            </w:pPr>
            <w:ins w:id="5594" w:author="Giorgio Romeo" w:date="2020-12-31T10:12:00Z">
              <w:r w:rsidRPr="00801F40">
                <w:rPr>
                  <w:rStyle w:val="SubtleEmphasis"/>
                  <w:szCs w:val="24"/>
                  <w:rPrChange w:id="5595" w:author="Etion Pinari" w:date="2021-01-06T12:27:00Z">
                    <w:rPr>
                      <w:rStyle w:val="SubtleEmphasis"/>
                      <w:szCs w:val="24"/>
                    </w:rPr>
                  </w:rPrChange>
                </w:rPr>
                <w:t>Introduction</w:t>
              </w:r>
            </w:ins>
          </w:p>
        </w:tc>
        <w:tc>
          <w:tcPr>
            <w:tcW w:w="1687" w:type="dxa"/>
            <w:shd w:val="clear" w:color="auto" w:fill="D9D9D9" w:themeFill="background1" w:themeFillShade="D9"/>
          </w:tcPr>
          <w:p w14:paraId="0C7890CB" w14:textId="77777777" w:rsidR="00FF55BD" w:rsidRPr="00801F40" w:rsidRDefault="00FF55BD" w:rsidP="00FF55BD">
            <w:pPr>
              <w:pStyle w:val="ListParagraph"/>
              <w:ind w:left="0"/>
              <w:jc w:val="center"/>
              <w:rPr>
                <w:ins w:id="5596" w:author="Giorgio Romeo" w:date="2020-12-31T10:12:00Z"/>
                <w:rStyle w:val="SubtleEmphasis"/>
                <w:i w:val="0"/>
                <w:iCs w:val="0"/>
                <w:szCs w:val="24"/>
                <w:rPrChange w:id="5597" w:author="Etion Pinari" w:date="2021-01-06T12:27:00Z">
                  <w:rPr>
                    <w:ins w:id="5598" w:author="Giorgio Romeo" w:date="2020-12-31T10:12:00Z"/>
                    <w:rStyle w:val="SubtleEmphasis"/>
                    <w:i w:val="0"/>
                    <w:iCs w:val="0"/>
                    <w:szCs w:val="24"/>
                  </w:rPr>
                </w:rPrChange>
              </w:rPr>
            </w:pPr>
            <w:ins w:id="5599" w:author="Giorgio Romeo" w:date="2020-12-31T10:12:00Z">
              <w:r w:rsidRPr="00801F40">
                <w:rPr>
                  <w:rStyle w:val="SubtleEmphasis"/>
                  <w:szCs w:val="24"/>
                  <w:rPrChange w:id="5600" w:author="Etion Pinari" w:date="2021-01-06T12:27:00Z">
                    <w:rPr>
                      <w:rStyle w:val="SubtleEmphasis"/>
                      <w:szCs w:val="24"/>
                    </w:rPr>
                  </w:rPrChange>
                </w:rPr>
                <w:t>8</w:t>
              </w:r>
            </w:ins>
          </w:p>
        </w:tc>
      </w:tr>
      <w:tr w:rsidR="00FF55BD" w:rsidRPr="00801F40" w14:paraId="621F935D" w14:textId="77777777" w:rsidTr="00FF55BD">
        <w:trPr>
          <w:ins w:id="5601" w:author="Giorgio Romeo" w:date="2020-12-31T10:12:00Z"/>
        </w:trPr>
        <w:tc>
          <w:tcPr>
            <w:tcW w:w="6210" w:type="dxa"/>
          </w:tcPr>
          <w:p w14:paraId="1D866D0E" w14:textId="77777777" w:rsidR="00FF55BD" w:rsidRPr="00801F40" w:rsidRDefault="00FF55BD" w:rsidP="00FF55BD">
            <w:pPr>
              <w:pStyle w:val="ListParagraph"/>
              <w:ind w:left="0"/>
              <w:jc w:val="center"/>
              <w:rPr>
                <w:ins w:id="5602" w:author="Giorgio Romeo" w:date="2020-12-31T10:12:00Z"/>
                <w:rStyle w:val="SubtleEmphasis"/>
                <w:i w:val="0"/>
                <w:iCs w:val="0"/>
                <w:szCs w:val="24"/>
                <w:rPrChange w:id="5603" w:author="Etion Pinari" w:date="2021-01-06T12:27:00Z">
                  <w:rPr>
                    <w:ins w:id="5604" w:author="Giorgio Romeo" w:date="2020-12-31T10:12:00Z"/>
                    <w:rStyle w:val="SubtleEmphasis"/>
                    <w:i w:val="0"/>
                    <w:iCs w:val="0"/>
                    <w:szCs w:val="24"/>
                  </w:rPr>
                </w:rPrChange>
              </w:rPr>
            </w:pPr>
            <w:ins w:id="5605" w:author="Giorgio Romeo" w:date="2020-12-31T10:12:00Z">
              <w:r w:rsidRPr="00801F40">
                <w:rPr>
                  <w:rStyle w:val="SubtleEmphasis"/>
                  <w:szCs w:val="24"/>
                  <w:rPrChange w:id="5606" w:author="Etion Pinari" w:date="2021-01-06T12:27:00Z">
                    <w:rPr>
                      <w:rStyle w:val="SubtleEmphasis"/>
                      <w:szCs w:val="24"/>
                    </w:rPr>
                  </w:rPrChange>
                </w:rPr>
                <w:t xml:space="preserve">Overview: high-level components and their interaction </w:t>
              </w:r>
            </w:ins>
          </w:p>
        </w:tc>
        <w:tc>
          <w:tcPr>
            <w:tcW w:w="1687" w:type="dxa"/>
            <w:shd w:val="clear" w:color="auto" w:fill="D9D9D9" w:themeFill="background1" w:themeFillShade="D9"/>
          </w:tcPr>
          <w:p w14:paraId="491267A9" w14:textId="77777777" w:rsidR="00FF55BD" w:rsidRPr="00801F40" w:rsidRDefault="00FF55BD" w:rsidP="00FF55BD">
            <w:pPr>
              <w:pStyle w:val="ListParagraph"/>
              <w:ind w:left="0"/>
              <w:jc w:val="center"/>
              <w:rPr>
                <w:ins w:id="5607" w:author="Giorgio Romeo" w:date="2020-12-31T10:12:00Z"/>
                <w:rStyle w:val="SubtleEmphasis"/>
                <w:i w:val="0"/>
                <w:iCs w:val="0"/>
                <w:szCs w:val="24"/>
                <w:rPrChange w:id="5608" w:author="Etion Pinari" w:date="2021-01-06T12:27:00Z">
                  <w:rPr>
                    <w:ins w:id="5609" w:author="Giorgio Romeo" w:date="2020-12-31T10:12:00Z"/>
                    <w:rStyle w:val="SubtleEmphasis"/>
                    <w:i w:val="0"/>
                    <w:iCs w:val="0"/>
                    <w:szCs w:val="24"/>
                  </w:rPr>
                </w:rPrChange>
              </w:rPr>
            </w:pPr>
            <w:ins w:id="5610" w:author="Giorgio Romeo" w:date="2020-12-31T10:12:00Z">
              <w:r w:rsidRPr="00801F40">
                <w:rPr>
                  <w:rStyle w:val="SubtleEmphasis"/>
                  <w:szCs w:val="24"/>
                  <w:rPrChange w:id="5611" w:author="Etion Pinari" w:date="2021-01-06T12:27:00Z">
                    <w:rPr>
                      <w:rStyle w:val="SubtleEmphasis"/>
                      <w:szCs w:val="24"/>
                    </w:rPr>
                  </w:rPrChange>
                </w:rPr>
                <w:t>1</w:t>
              </w:r>
            </w:ins>
          </w:p>
        </w:tc>
      </w:tr>
      <w:tr w:rsidR="00FF55BD" w:rsidRPr="00801F40" w14:paraId="62CDB797" w14:textId="77777777" w:rsidTr="00FF55BD">
        <w:trPr>
          <w:ins w:id="5612" w:author="Giorgio Romeo" w:date="2020-12-31T10:12:00Z"/>
        </w:trPr>
        <w:tc>
          <w:tcPr>
            <w:tcW w:w="6210" w:type="dxa"/>
          </w:tcPr>
          <w:p w14:paraId="70652FDF" w14:textId="77777777" w:rsidR="00FF55BD" w:rsidRPr="00801F40" w:rsidRDefault="00FF55BD" w:rsidP="00FF55BD">
            <w:pPr>
              <w:pStyle w:val="ListParagraph"/>
              <w:ind w:left="0"/>
              <w:jc w:val="center"/>
              <w:rPr>
                <w:ins w:id="5613" w:author="Giorgio Romeo" w:date="2020-12-31T10:12:00Z"/>
                <w:rStyle w:val="SubtleEmphasis"/>
                <w:i w:val="0"/>
                <w:iCs w:val="0"/>
                <w:szCs w:val="24"/>
                <w:rPrChange w:id="5614" w:author="Etion Pinari" w:date="2021-01-06T12:27:00Z">
                  <w:rPr>
                    <w:ins w:id="5615" w:author="Giorgio Romeo" w:date="2020-12-31T10:12:00Z"/>
                    <w:rStyle w:val="SubtleEmphasis"/>
                    <w:i w:val="0"/>
                    <w:iCs w:val="0"/>
                    <w:szCs w:val="24"/>
                  </w:rPr>
                </w:rPrChange>
              </w:rPr>
            </w:pPr>
            <w:ins w:id="5616" w:author="Giorgio Romeo" w:date="2020-12-31T10:12:00Z">
              <w:r w:rsidRPr="00801F40">
                <w:rPr>
                  <w:rStyle w:val="SubtleEmphasis"/>
                  <w:szCs w:val="24"/>
                  <w:rPrChange w:id="5617" w:author="Etion Pinari" w:date="2021-01-06T12:27:00Z">
                    <w:rPr>
                      <w:rStyle w:val="SubtleEmphasis"/>
                      <w:szCs w:val="24"/>
                    </w:rPr>
                  </w:rPrChange>
                </w:rPr>
                <w:t>Components diagram</w:t>
              </w:r>
            </w:ins>
          </w:p>
        </w:tc>
        <w:tc>
          <w:tcPr>
            <w:tcW w:w="1687" w:type="dxa"/>
            <w:shd w:val="clear" w:color="auto" w:fill="D9D9D9" w:themeFill="background1" w:themeFillShade="D9"/>
          </w:tcPr>
          <w:p w14:paraId="74EA7D16" w14:textId="77777777" w:rsidR="00FF55BD" w:rsidRPr="00801F40" w:rsidRDefault="00FF55BD" w:rsidP="00FF55BD">
            <w:pPr>
              <w:pStyle w:val="ListParagraph"/>
              <w:ind w:left="0"/>
              <w:jc w:val="center"/>
              <w:rPr>
                <w:ins w:id="5618" w:author="Giorgio Romeo" w:date="2020-12-31T10:12:00Z"/>
                <w:rStyle w:val="SubtleEmphasis"/>
                <w:i w:val="0"/>
                <w:iCs w:val="0"/>
                <w:szCs w:val="24"/>
                <w:rPrChange w:id="5619" w:author="Etion Pinari" w:date="2021-01-06T12:27:00Z">
                  <w:rPr>
                    <w:ins w:id="5620" w:author="Giorgio Romeo" w:date="2020-12-31T10:12:00Z"/>
                    <w:rStyle w:val="SubtleEmphasis"/>
                    <w:i w:val="0"/>
                    <w:iCs w:val="0"/>
                    <w:szCs w:val="24"/>
                  </w:rPr>
                </w:rPrChange>
              </w:rPr>
            </w:pPr>
            <w:ins w:id="5621" w:author="Giorgio Romeo" w:date="2020-12-31T10:12:00Z">
              <w:r w:rsidRPr="00801F40">
                <w:rPr>
                  <w:rStyle w:val="SubtleEmphasis"/>
                  <w:szCs w:val="24"/>
                  <w:rPrChange w:id="5622" w:author="Etion Pinari" w:date="2021-01-06T12:27:00Z">
                    <w:rPr>
                      <w:rStyle w:val="SubtleEmphasis"/>
                      <w:szCs w:val="24"/>
                    </w:rPr>
                  </w:rPrChange>
                </w:rPr>
                <w:t>1.5</w:t>
              </w:r>
            </w:ins>
          </w:p>
        </w:tc>
      </w:tr>
      <w:tr w:rsidR="00FF55BD" w:rsidRPr="00801F40" w14:paraId="01C745F6" w14:textId="77777777" w:rsidTr="00FF55BD">
        <w:trPr>
          <w:ins w:id="5623" w:author="Giorgio Romeo" w:date="2020-12-31T10:12:00Z"/>
        </w:trPr>
        <w:tc>
          <w:tcPr>
            <w:tcW w:w="6210" w:type="dxa"/>
          </w:tcPr>
          <w:p w14:paraId="09090CC7" w14:textId="77777777" w:rsidR="00FF55BD" w:rsidRPr="00801F40" w:rsidRDefault="00FF55BD" w:rsidP="00FF55BD">
            <w:pPr>
              <w:pStyle w:val="ListParagraph"/>
              <w:ind w:left="0"/>
              <w:jc w:val="center"/>
              <w:rPr>
                <w:ins w:id="5624" w:author="Giorgio Romeo" w:date="2020-12-31T10:12:00Z"/>
                <w:rStyle w:val="SubtleEmphasis"/>
                <w:i w:val="0"/>
                <w:iCs w:val="0"/>
                <w:szCs w:val="24"/>
                <w:rPrChange w:id="5625" w:author="Etion Pinari" w:date="2021-01-06T12:27:00Z">
                  <w:rPr>
                    <w:ins w:id="5626" w:author="Giorgio Romeo" w:date="2020-12-31T10:12:00Z"/>
                    <w:rStyle w:val="SubtleEmphasis"/>
                    <w:i w:val="0"/>
                    <w:iCs w:val="0"/>
                    <w:szCs w:val="24"/>
                  </w:rPr>
                </w:rPrChange>
              </w:rPr>
            </w:pPr>
            <w:ins w:id="5627" w:author="Giorgio Romeo" w:date="2020-12-31T10:12:00Z">
              <w:r w:rsidRPr="00801F40">
                <w:rPr>
                  <w:rStyle w:val="SubtleEmphasis"/>
                  <w:szCs w:val="24"/>
                  <w:rPrChange w:id="5628" w:author="Etion Pinari" w:date="2021-01-06T12:27:00Z">
                    <w:rPr>
                      <w:rStyle w:val="SubtleEmphasis"/>
                      <w:szCs w:val="24"/>
                    </w:rPr>
                  </w:rPrChange>
                </w:rPr>
                <w:t>Deployment view</w:t>
              </w:r>
            </w:ins>
          </w:p>
        </w:tc>
        <w:tc>
          <w:tcPr>
            <w:tcW w:w="1687" w:type="dxa"/>
            <w:shd w:val="clear" w:color="auto" w:fill="D9D9D9" w:themeFill="background1" w:themeFillShade="D9"/>
          </w:tcPr>
          <w:p w14:paraId="3B3BD781" w14:textId="77777777" w:rsidR="00FF55BD" w:rsidRPr="00801F40" w:rsidRDefault="00FF55BD" w:rsidP="00FF55BD">
            <w:pPr>
              <w:pStyle w:val="ListParagraph"/>
              <w:ind w:left="0"/>
              <w:jc w:val="center"/>
              <w:rPr>
                <w:ins w:id="5629" w:author="Giorgio Romeo" w:date="2020-12-31T10:12:00Z"/>
                <w:rStyle w:val="SubtleEmphasis"/>
                <w:i w:val="0"/>
                <w:iCs w:val="0"/>
                <w:szCs w:val="24"/>
                <w:rPrChange w:id="5630" w:author="Etion Pinari" w:date="2021-01-06T12:27:00Z">
                  <w:rPr>
                    <w:ins w:id="5631" w:author="Giorgio Romeo" w:date="2020-12-31T10:12:00Z"/>
                    <w:rStyle w:val="SubtleEmphasis"/>
                    <w:i w:val="0"/>
                    <w:iCs w:val="0"/>
                    <w:szCs w:val="24"/>
                  </w:rPr>
                </w:rPrChange>
              </w:rPr>
            </w:pPr>
            <w:ins w:id="5632" w:author="Giorgio Romeo" w:date="2020-12-31T10:12:00Z">
              <w:r w:rsidRPr="00801F40">
                <w:rPr>
                  <w:rStyle w:val="SubtleEmphasis"/>
                  <w:szCs w:val="24"/>
                  <w:rPrChange w:id="5633" w:author="Etion Pinari" w:date="2021-01-06T12:27:00Z">
                    <w:rPr>
                      <w:rStyle w:val="SubtleEmphasis"/>
                      <w:szCs w:val="24"/>
                    </w:rPr>
                  </w:rPrChange>
                </w:rPr>
                <w:t>1.5</w:t>
              </w:r>
            </w:ins>
          </w:p>
        </w:tc>
      </w:tr>
      <w:tr w:rsidR="00FF55BD" w:rsidRPr="00801F40" w14:paraId="1B1AB8FC" w14:textId="77777777" w:rsidTr="00FF55BD">
        <w:trPr>
          <w:ins w:id="5634" w:author="Giorgio Romeo" w:date="2020-12-31T10:12:00Z"/>
        </w:trPr>
        <w:tc>
          <w:tcPr>
            <w:tcW w:w="6210" w:type="dxa"/>
          </w:tcPr>
          <w:p w14:paraId="54D39687" w14:textId="77777777" w:rsidR="00FF55BD" w:rsidRPr="00801F40" w:rsidRDefault="00FF55BD" w:rsidP="00FF55BD">
            <w:pPr>
              <w:pStyle w:val="ListParagraph"/>
              <w:ind w:left="0"/>
              <w:jc w:val="center"/>
              <w:rPr>
                <w:ins w:id="5635" w:author="Giorgio Romeo" w:date="2020-12-31T10:12:00Z"/>
                <w:rStyle w:val="SubtleEmphasis"/>
                <w:i w:val="0"/>
                <w:iCs w:val="0"/>
                <w:szCs w:val="24"/>
                <w:rPrChange w:id="5636" w:author="Etion Pinari" w:date="2021-01-06T12:27:00Z">
                  <w:rPr>
                    <w:ins w:id="5637" w:author="Giorgio Romeo" w:date="2020-12-31T10:12:00Z"/>
                    <w:rStyle w:val="SubtleEmphasis"/>
                    <w:i w:val="0"/>
                    <w:iCs w:val="0"/>
                    <w:szCs w:val="24"/>
                  </w:rPr>
                </w:rPrChange>
              </w:rPr>
            </w:pPr>
            <w:ins w:id="5638" w:author="Giorgio Romeo" w:date="2020-12-31T10:12:00Z">
              <w:r w:rsidRPr="00801F40">
                <w:rPr>
                  <w:rStyle w:val="SubtleEmphasis"/>
                  <w:szCs w:val="24"/>
                  <w:rPrChange w:id="5639" w:author="Etion Pinari" w:date="2021-01-06T12:27:00Z">
                    <w:rPr>
                      <w:rStyle w:val="SubtleEmphasis"/>
                      <w:szCs w:val="24"/>
                    </w:rPr>
                  </w:rPrChange>
                </w:rPr>
                <w:t>Runtime view</w:t>
              </w:r>
            </w:ins>
          </w:p>
        </w:tc>
        <w:tc>
          <w:tcPr>
            <w:tcW w:w="1687" w:type="dxa"/>
            <w:shd w:val="clear" w:color="auto" w:fill="D9D9D9" w:themeFill="background1" w:themeFillShade="D9"/>
          </w:tcPr>
          <w:p w14:paraId="5442A0AC" w14:textId="77777777" w:rsidR="00FF55BD" w:rsidRPr="00801F40" w:rsidRDefault="00FF55BD" w:rsidP="00FF55BD">
            <w:pPr>
              <w:pStyle w:val="ListParagraph"/>
              <w:ind w:left="0"/>
              <w:jc w:val="center"/>
              <w:rPr>
                <w:ins w:id="5640" w:author="Giorgio Romeo" w:date="2020-12-31T10:12:00Z"/>
                <w:rStyle w:val="SubtleEmphasis"/>
                <w:i w:val="0"/>
                <w:iCs w:val="0"/>
                <w:szCs w:val="24"/>
                <w:rPrChange w:id="5641" w:author="Etion Pinari" w:date="2021-01-06T12:27:00Z">
                  <w:rPr>
                    <w:ins w:id="5642" w:author="Giorgio Romeo" w:date="2020-12-31T10:12:00Z"/>
                    <w:rStyle w:val="SubtleEmphasis"/>
                    <w:i w:val="0"/>
                    <w:iCs w:val="0"/>
                    <w:szCs w:val="24"/>
                  </w:rPr>
                </w:rPrChange>
              </w:rPr>
            </w:pPr>
            <w:ins w:id="5643" w:author="Giorgio Romeo" w:date="2020-12-31T10:12:00Z">
              <w:r w:rsidRPr="00801F40">
                <w:rPr>
                  <w:rStyle w:val="SubtleEmphasis"/>
                  <w:szCs w:val="24"/>
                  <w:rPrChange w:id="5644" w:author="Etion Pinari" w:date="2021-01-06T12:27:00Z">
                    <w:rPr>
                      <w:rStyle w:val="SubtleEmphasis"/>
                      <w:szCs w:val="24"/>
                    </w:rPr>
                  </w:rPrChange>
                </w:rPr>
                <w:t>0.5</w:t>
              </w:r>
            </w:ins>
          </w:p>
        </w:tc>
      </w:tr>
      <w:tr w:rsidR="00FF55BD" w:rsidRPr="00801F40" w14:paraId="6926216C" w14:textId="77777777" w:rsidTr="00FF55BD">
        <w:trPr>
          <w:ins w:id="5645" w:author="Giorgio Romeo" w:date="2020-12-31T10:12:00Z"/>
        </w:trPr>
        <w:tc>
          <w:tcPr>
            <w:tcW w:w="6210" w:type="dxa"/>
          </w:tcPr>
          <w:p w14:paraId="6B374E7F" w14:textId="77777777" w:rsidR="00FF55BD" w:rsidRPr="00801F40" w:rsidRDefault="00FF55BD" w:rsidP="00FF55BD">
            <w:pPr>
              <w:pStyle w:val="ListParagraph"/>
              <w:ind w:left="0"/>
              <w:jc w:val="center"/>
              <w:rPr>
                <w:ins w:id="5646" w:author="Giorgio Romeo" w:date="2020-12-31T10:12:00Z"/>
                <w:rStyle w:val="SubtleEmphasis"/>
                <w:i w:val="0"/>
                <w:iCs w:val="0"/>
                <w:szCs w:val="24"/>
                <w:rPrChange w:id="5647" w:author="Etion Pinari" w:date="2021-01-06T12:27:00Z">
                  <w:rPr>
                    <w:ins w:id="5648" w:author="Giorgio Romeo" w:date="2020-12-31T10:12:00Z"/>
                    <w:rStyle w:val="SubtleEmphasis"/>
                    <w:i w:val="0"/>
                    <w:iCs w:val="0"/>
                    <w:szCs w:val="24"/>
                  </w:rPr>
                </w:rPrChange>
              </w:rPr>
            </w:pPr>
            <w:ins w:id="5649" w:author="Giorgio Romeo" w:date="2020-12-31T10:12:00Z">
              <w:r w:rsidRPr="00801F40">
                <w:rPr>
                  <w:rStyle w:val="SubtleEmphasis"/>
                  <w:szCs w:val="24"/>
                  <w:rPrChange w:id="5650" w:author="Etion Pinari" w:date="2021-01-06T12:27:00Z">
                    <w:rPr>
                      <w:rStyle w:val="SubtleEmphasis"/>
                      <w:szCs w:val="24"/>
                    </w:rPr>
                  </w:rPrChange>
                </w:rPr>
                <w:t>Components interface</w:t>
              </w:r>
            </w:ins>
          </w:p>
        </w:tc>
        <w:tc>
          <w:tcPr>
            <w:tcW w:w="1687" w:type="dxa"/>
            <w:shd w:val="clear" w:color="auto" w:fill="D9D9D9" w:themeFill="background1" w:themeFillShade="D9"/>
          </w:tcPr>
          <w:p w14:paraId="43CB4BC2" w14:textId="77777777" w:rsidR="00FF55BD" w:rsidRPr="00801F40" w:rsidRDefault="00FF55BD" w:rsidP="00FF55BD">
            <w:pPr>
              <w:pStyle w:val="ListParagraph"/>
              <w:ind w:left="0"/>
              <w:jc w:val="center"/>
              <w:rPr>
                <w:ins w:id="5651" w:author="Giorgio Romeo" w:date="2020-12-31T10:12:00Z"/>
                <w:rStyle w:val="SubtleEmphasis"/>
                <w:i w:val="0"/>
                <w:iCs w:val="0"/>
                <w:szCs w:val="24"/>
                <w:rPrChange w:id="5652" w:author="Etion Pinari" w:date="2021-01-06T12:27:00Z">
                  <w:rPr>
                    <w:ins w:id="5653" w:author="Giorgio Romeo" w:date="2020-12-31T10:12:00Z"/>
                    <w:rStyle w:val="SubtleEmphasis"/>
                    <w:i w:val="0"/>
                    <w:iCs w:val="0"/>
                    <w:szCs w:val="24"/>
                  </w:rPr>
                </w:rPrChange>
              </w:rPr>
            </w:pPr>
            <w:ins w:id="5654" w:author="Giorgio Romeo" w:date="2020-12-31T10:12:00Z">
              <w:r w:rsidRPr="00801F40">
                <w:rPr>
                  <w:rStyle w:val="SubtleEmphasis"/>
                  <w:szCs w:val="24"/>
                  <w:rPrChange w:id="5655" w:author="Etion Pinari" w:date="2021-01-06T12:27:00Z">
                    <w:rPr>
                      <w:rStyle w:val="SubtleEmphasis"/>
                      <w:szCs w:val="24"/>
                    </w:rPr>
                  </w:rPrChange>
                </w:rPr>
                <w:t>1.5</w:t>
              </w:r>
            </w:ins>
          </w:p>
        </w:tc>
      </w:tr>
      <w:tr w:rsidR="00FF55BD" w:rsidRPr="00801F40" w14:paraId="022D017F" w14:textId="77777777" w:rsidTr="00FF55BD">
        <w:trPr>
          <w:ins w:id="5656" w:author="Giorgio Romeo" w:date="2020-12-31T10:12:00Z"/>
        </w:trPr>
        <w:tc>
          <w:tcPr>
            <w:tcW w:w="6210" w:type="dxa"/>
          </w:tcPr>
          <w:p w14:paraId="76DD252A" w14:textId="77777777" w:rsidR="00FF55BD" w:rsidRPr="00801F40" w:rsidRDefault="00FF55BD" w:rsidP="00FF55BD">
            <w:pPr>
              <w:pStyle w:val="ListParagraph"/>
              <w:ind w:left="0"/>
              <w:jc w:val="center"/>
              <w:rPr>
                <w:ins w:id="5657" w:author="Giorgio Romeo" w:date="2020-12-31T10:12:00Z"/>
                <w:rStyle w:val="SubtleEmphasis"/>
                <w:i w:val="0"/>
                <w:iCs w:val="0"/>
                <w:szCs w:val="24"/>
                <w:rPrChange w:id="5658" w:author="Etion Pinari" w:date="2021-01-06T12:27:00Z">
                  <w:rPr>
                    <w:ins w:id="5659" w:author="Giorgio Romeo" w:date="2020-12-31T10:12:00Z"/>
                    <w:rStyle w:val="SubtleEmphasis"/>
                    <w:i w:val="0"/>
                    <w:iCs w:val="0"/>
                    <w:szCs w:val="24"/>
                  </w:rPr>
                </w:rPrChange>
              </w:rPr>
            </w:pPr>
            <w:ins w:id="5660" w:author="Giorgio Romeo" w:date="2020-12-31T10:12:00Z">
              <w:r w:rsidRPr="00801F40">
                <w:rPr>
                  <w:rStyle w:val="SubtleEmphasis"/>
                  <w:szCs w:val="24"/>
                  <w:rPrChange w:id="5661" w:author="Etion Pinari" w:date="2021-01-06T12:27:00Z">
                    <w:rPr>
                      <w:rStyle w:val="SubtleEmphasis"/>
                      <w:szCs w:val="24"/>
                    </w:rPr>
                  </w:rPrChange>
                </w:rPr>
                <w:t>Architectural styles and patterns</w:t>
              </w:r>
            </w:ins>
          </w:p>
        </w:tc>
        <w:tc>
          <w:tcPr>
            <w:tcW w:w="1687" w:type="dxa"/>
            <w:shd w:val="clear" w:color="auto" w:fill="D9D9D9" w:themeFill="background1" w:themeFillShade="D9"/>
          </w:tcPr>
          <w:p w14:paraId="1CE7C2E8" w14:textId="77777777" w:rsidR="00FF55BD" w:rsidRPr="00801F40" w:rsidRDefault="00FF55BD" w:rsidP="00FF55BD">
            <w:pPr>
              <w:pStyle w:val="ListParagraph"/>
              <w:ind w:left="0"/>
              <w:jc w:val="center"/>
              <w:rPr>
                <w:ins w:id="5662" w:author="Giorgio Romeo" w:date="2020-12-31T10:12:00Z"/>
                <w:rStyle w:val="SubtleEmphasis"/>
                <w:i w:val="0"/>
                <w:iCs w:val="0"/>
                <w:szCs w:val="24"/>
                <w:rPrChange w:id="5663" w:author="Etion Pinari" w:date="2021-01-06T12:27:00Z">
                  <w:rPr>
                    <w:ins w:id="5664" w:author="Giorgio Romeo" w:date="2020-12-31T10:12:00Z"/>
                    <w:rStyle w:val="SubtleEmphasis"/>
                    <w:i w:val="0"/>
                    <w:iCs w:val="0"/>
                    <w:szCs w:val="24"/>
                  </w:rPr>
                </w:rPrChange>
              </w:rPr>
            </w:pPr>
            <w:ins w:id="5665" w:author="Giorgio Romeo" w:date="2020-12-31T10:12:00Z">
              <w:r w:rsidRPr="00801F40">
                <w:rPr>
                  <w:rStyle w:val="SubtleEmphasis"/>
                  <w:szCs w:val="24"/>
                  <w:rPrChange w:id="5666" w:author="Etion Pinari" w:date="2021-01-06T12:27:00Z">
                    <w:rPr>
                      <w:rStyle w:val="SubtleEmphasis"/>
                      <w:szCs w:val="24"/>
                    </w:rPr>
                  </w:rPrChange>
                </w:rPr>
                <w:t>6</w:t>
              </w:r>
            </w:ins>
          </w:p>
        </w:tc>
      </w:tr>
      <w:tr w:rsidR="00FF55BD" w:rsidRPr="00801F40" w14:paraId="0D6D65FA" w14:textId="77777777" w:rsidTr="00FF55BD">
        <w:trPr>
          <w:ins w:id="5667" w:author="Giorgio Romeo" w:date="2020-12-31T10:12:00Z"/>
        </w:trPr>
        <w:tc>
          <w:tcPr>
            <w:tcW w:w="6210" w:type="dxa"/>
          </w:tcPr>
          <w:p w14:paraId="139F15FE" w14:textId="77777777" w:rsidR="00FF55BD" w:rsidRPr="00801F40" w:rsidRDefault="00FF55BD" w:rsidP="00FF55BD">
            <w:pPr>
              <w:pStyle w:val="ListParagraph"/>
              <w:ind w:left="0"/>
              <w:jc w:val="center"/>
              <w:rPr>
                <w:ins w:id="5668" w:author="Giorgio Romeo" w:date="2020-12-31T10:12:00Z"/>
                <w:rStyle w:val="SubtleEmphasis"/>
                <w:i w:val="0"/>
                <w:iCs w:val="0"/>
                <w:szCs w:val="24"/>
                <w:rPrChange w:id="5669" w:author="Etion Pinari" w:date="2021-01-06T12:27:00Z">
                  <w:rPr>
                    <w:ins w:id="5670" w:author="Giorgio Romeo" w:date="2020-12-31T10:12:00Z"/>
                    <w:rStyle w:val="SubtleEmphasis"/>
                    <w:i w:val="0"/>
                    <w:iCs w:val="0"/>
                    <w:szCs w:val="24"/>
                  </w:rPr>
                </w:rPrChange>
              </w:rPr>
            </w:pPr>
            <w:ins w:id="5671" w:author="Giorgio Romeo" w:date="2020-12-31T10:12:00Z">
              <w:r w:rsidRPr="00801F40">
                <w:rPr>
                  <w:rStyle w:val="SubtleEmphasis"/>
                  <w:szCs w:val="24"/>
                  <w:rPrChange w:id="5672" w:author="Etion Pinari" w:date="2021-01-06T12:27:00Z">
                    <w:rPr>
                      <w:rStyle w:val="SubtleEmphasis"/>
                      <w:szCs w:val="24"/>
                    </w:rPr>
                  </w:rPrChange>
                </w:rPr>
                <w:t>User interface design</w:t>
              </w:r>
            </w:ins>
          </w:p>
        </w:tc>
        <w:tc>
          <w:tcPr>
            <w:tcW w:w="1687" w:type="dxa"/>
            <w:shd w:val="clear" w:color="auto" w:fill="D9D9D9" w:themeFill="background1" w:themeFillShade="D9"/>
          </w:tcPr>
          <w:p w14:paraId="591B753C" w14:textId="77777777" w:rsidR="00FF55BD" w:rsidRPr="00801F40" w:rsidRDefault="00FF55BD" w:rsidP="00FF55BD">
            <w:pPr>
              <w:pStyle w:val="ListParagraph"/>
              <w:ind w:left="0"/>
              <w:jc w:val="center"/>
              <w:rPr>
                <w:ins w:id="5673" w:author="Giorgio Romeo" w:date="2020-12-31T10:12:00Z"/>
                <w:rStyle w:val="SubtleEmphasis"/>
                <w:i w:val="0"/>
                <w:iCs w:val="0"/>
                <w:szCs w:val="24"/>
                <w:rPrChange w:id="5674" w:author="Etion Pinari" w:date="2021-01-06T12:27:00Z">
                  <w:rPr>
                    <w:ins w:id="5675" w:author="Giorgio Romeo" w:date="2020-12-31T10:12:00Z"/>
                    <w:rStyle w:val="SubtleEmphasis"/>
                    <w:i w:val="0"/>
                    <w:iCs w:val="0"/>
                    <w:szCs w:val="24"/>
                  </w:rPr>
                </w:rPrChange>
              </w:rPr>
            </w:pPr>
            <w:ins w:id="5676" w:author="Giorgio Romeo" w:date="2020-12-31T10:12:00Z">
              <w:r w:rsidRPr="00801F40">
                <w:rPr>
                  <w:rStyle w:val="SubtleEmphasis"/>
                  <w:szCs w:val="24"/>
                  <w:rPrChange w:id="5677" w:author="Etion Pinari" w:date="2021-01-06T12:27:00Z">
                    <w:rPr>
                      <w:rStyle w:val="SubtleEmphasis"/>
                      <w:szCs w:val="24"/>
                    </w:rPr>
                  </w:rPrChange>
                </w:rPr>
                <w:t>1</w:t>
              </w:r>
            </w:ins>
          </w:p>
        </w:tc>
      </w:tr>
      <w:tr w:rsidR="00FF55BD" w:rsidRPr="00801F40" w14:paraId="03F812E1" w14:textId="77777777" w:rsidTr="00FF55BD">
        <w:trPr>
          <w:ins w:id="5678" w:author="Giorgio Romeo" w:date="2020-12-31T10:12:00Z"/>
        </w:trPr>
        <w:tc>
          <w:tcPr>
            <w:tcW w:w="6210" w:type="dxa"/>
          </w:tcPr>
          <w:p w14:paraId="38EDDFDE" w14:textId="77777777" w:rsidR="00FF55BD" w:rsidRPr="00801F40" w:rsidRDefault="00FF55BD" w:rsidP="00FF55BD">
            <w:pPr>
              <w:pStyle w:val="ListParagraph"/>
              <w:tabs>
                <w:tab w:val="center" w:pos="2997"/>
                <w:tab w:val="left" w:pos="4410"/>
                <w:tab w:val="right" w:pos="5994"/>
              </w:tabs>
              <w:ind w:left="0"/>
              <w:rPr>
                <w:ins w:id="5679" w:author="Giorgio Romeo" w:date="2020-12-31T10:12:00Z"/>
                <w:rStyle w:val="SubtleEmphasis"/>
                <w:i w:val="0"/>
                <w:iCs w:val="0"/>
                <w:szCs w:val="24"/>
                <w:rPrChange w:id="5680" w:author="Etion Pinari" w:date="2021-01-06T12:27:00Z">
                  <w:rPr>
                    <w:ins w:id="5681" w:author="Giorgio Romeo" w:date="2020-12-31T10:12:00Z"/>
                    <w:rStyle w:val="SubtleEmphasis"/>
                    <w:i w:val="0"/>
                    <w:iCs w:val="0"/>
                    <w:szCs w:val="24"/>
                  </w:rPr>
                </w:rPrChange>
              </w:rPr>
            </w:pPr>
            <w:ins w:id="5682" w:author="Giorgio Romeo" w:date="2020-12-31T10:12:00Z">
              <w:r w:rsidRPr="00801F40">
                <w:rPr>
                  <w:rStyle w:val="SubtleEmphasis"/>
                  <w:szCs w:val="24"/>
                  <w:rPrChange w:id="5683" w:author="Etion Pinari" w:date="2021-01-06T12:27:00Z">
                    <w:rPr>
                      <w:rStyle w:val="SubtleEmphasis"/>
                      <w:szCs w:val="24"/>
                    </w:rPr>
                  </w:rPrChange>
                </w:rPr>
                <w:tab/>
                <w:t>Requirements traceability</w:t>
              </w:r>
              <w:r w:rsidRPr="00801F40">
                <w:rPr>
                  <w:rStyle w:val="SubtleEmphasis"/>
                  <w:szCs w:val="24"/>
                  <w:rPrChange w:id="5684" w:author="Etion Pinari" w:date="2021-01-06T12:27:00Z">
                    <w:rPr>
                      <w:rStyle w:val="SubtleEmphasis"/>
                      <w:szCs w:val="24"/>
                    </w:rPr>
                  </w:rPrChange>
                </w:rPr>
                <w:tab/>
              </w:r>
            </w:ins>
          </w:p>
        </w:tc>
        <w:tc>
          <w:tcPr>
            <w:tcW w:w="1687" w:type="dxa"/>
            <w:shd w:val="clear" w:color="auto" w:fill="D9D9D9" w:themeFill="background1" w:themeFillShade="D9"/>
          </w:tcPr>
          <w:p w14:paraId="18B21C65" w14:textId="77777777" w:rsidR="00FF55BD" w:rsidRPr="00801F40" w:rsidRDefault="00FF55BD" w:rsidP="00FF55BD">
            <w:pPr>
              <w:pStyle w:val="ListParagraph"/>
              <w:ind w:left="0"/>
              <w:jc w:val="center"/>
              <w:rPr>
                <w:ins w:id="5685" w:author="Giorgio Romeo" w:date="2020-12-31T10:12:00Z"/>
                <w:rStyle w:val="SubtleEmphasis"/>
                <w:i w:val="0"/>
                <w:iCs w:val="0"/>
                <w:szCs w:val="24"/>
                <w:rPrChange w:id="5686" w:author="Etion Pinari" w:date="2021-01-06T12:27:00Z">
                  <w:rPr>
                    <w:ins w:id="5687" w:author="Giorgio Romeo" w:date="2020-12-31T10:12:00Z"/>
                    <w:rStyle w:val="SubtleEmphasis"/>
                    <w:i w:val="0"/>
                    <w:iCs w:val="0"/>
                    <w:szCs w:val="24"/>
                  </w:rPr>
                </w:rPrChange>
              </w:rPr>
            </w:pPr>
            <w:ins w:id="5688" w:author="Giorgio Romeo" w:date="2020-12-31T10:12:00Z">
              <w:r w:rsidRPr="00801F40">
                <w:rPr>
                  <w:rStyle w:val="SubtleEmphasis"/>
                  <w:szCs w:val="24"/>
                  <w:rPrChange w:id="5689" w:author="Etion Pinari" w:date="2021-01-06T12:27:00Z">
                    <w:rPr>
                      <w:rStyle w:val="SubtleEmphasis"/>
                      <w:szCs w:val="24"/>
                    </w:rPr>
                  </w:rPrChange>
                </w:rPr>
                <w:t>1</w:t>
              </w:r>
            </w:ins>
          </w:p>
        </w:tc>
      </w:tr>
      <w:tr w:rsidR="00FF55BD" w:rsidRPr="00801F40" w14:paraId="58A1BBA8" w14:textId="77777777" w:rsidTr="00FF55BD">
        <w:trPr>
          <w:ins w:id="5690" w:author="Giorgio Romeo" w:date="2020-12-31T10:12:00Z"/>
        </w:trPr>
        <w:tc>
          <w:tcPr>
            <w:tcW w:w="6210" w:type="dxa"/>
          </w:tcPr>
          <w:p w14:paraId="5EF90074" w14:textId="77777777" w:rsidR="00FF55BD" w:rsidRPr="00801F40" w:rsidRDefault="00FF55BD" w:rsidP="00FF55BD">
            <w:pPr>
              <w:pStyle w:val="ListParagraph"/>
              <w:tabs>
                <w:tab w:val="center" w:pos="2997"/>
                <w:tab w:val="left" w:pos="4410"/>
                <w:tab w:val="right" w:pos="5994"/>
              </w:tabs>
              <w:ind w:left="0"/>
              <w:jc w:val="center"/>
              <w:rPr>
                <w:ins w:id="5691" w:author="Giorgio Romeo" w:date="2020-12-31T10:12:00Z"/>
                <w:rStyle w:val="SubtleEmphasis"/>
                <w:szCs w:val="24"/>
                <w:rPrChange w:id="5692" w:author="Etion Pinari" w:date="2021-01-06T12:27:00Z">
                  <w:rPr>
                    <w:ins w:id="5693" w:author="Giorgio Romeo" w:date="2020-12-31T10:12:00Z"/>
                    <w:rStyle w:val="SubtleEmphasis"/>
                    <w:szCs w:val="24"/>
                  </w:rPr>
                </w:rPrChange>
              </w:rPr>
            </w:pPr>
            <w:ins w:id="5694" w:author="Giorgio Romeo" w:date="2020-12-31T10:12:00Z">
              <w:r w:rsidRPr="00801F40">
                <w:rPr>
                  <w:rStyle w:val="SubtleEmphasis"/>
                  <w:szCs w:val="24"/>
                  <w:rPrChange w:id="5695" w:author="Etion Pinari" w:date="2021-01-06T12:27:00Z">
                    <w:rPr>
                      <w:rStyle w:val="SubtleEmphasis"/>
                      <w:szCs w:val="24"/>
                    </w:rPr>
                  </w:rPrChange>
                </w:rPr>
                <w:t xml:space="preserve">Implementation, </w:t>
              </w:r>
              <w:proofErr w:type="gramStart"/>
              <w:r w:rsidRPr="00801F40">
                <w:rPr>
                  <w:rStyle w:val="SubtleEmphasis"/>
                  <w:szCs w:val="24"/>
                  <w:rPrChange w:id="5696" w:author="Etion Pinari" w:date="2021-01-06T12:27:00Z">
                    <w:rPr>
                      <w:rStyle w:val="SubtleEmphasis"/>
                      <w:szCs w:val="24"/>
                    </w:rPr>
                  </w:rPrChange>
                </w:rPr>
                <w:t>integration</w:t>
              </w:r>
              <w:proofErr w:type="gramEnd"/>
              <w:r w:rsidRPr="00801F40">
                <w:rPr>
                  <w:rStyle w:val="SubtleEmphasis"/>
                  <w:szCs w:val="24"/>
                  <w:rPrChange w:id="5697" w:author="Etion Pinari" w:date="2021-01-06T12:27:00Z">
                    <w:rPr>
                      <w:rStyle w:val="SubtleEmphasis"/>
                      <w:szCs w:val="24"/>
                    </w:rPr>
                  </w:rPrChange>
                </w:rPr>
                <w:t xml:space="preserve"> and test plan</w:t>
              </w:r>
            </w:ins>
          </w:p>
        </w:tc>
        <w:tc>
          <w:tcPr>
            <w:tcW w:w="1687" w:type="dxa"/>
            <w:shd w:val="clear" w:color="auto" w:fill="D9D9D9" w:themeFill="background1" w:themeFillShade="D9"/>
          </w:tcPr>
          <w:p w14:paraId="11933D42" w14:textId="77777777" w:rsidR="00FF55BD" w:rsidRPr="00801F40" w:rsidRDefault="00FF55BD" w:rsidP="00FF55BD">
            <w:pPr>
              <w:pStyle w:val="ListParagraph"/>
              <w:ind w:left="0"/>
              <w:jc w:val="center"/>
              <w:rPr>
                <w:ins w:id="5698" w:author="Giorgio Romeo" w:date="2020-12-31T10:12:00Z"/>
                <w:rStyle w:val="SubtleEmphasis"/>
                <w:szCs w:val="24"/>
                <w:rPrChange w:id="5699" w:author="Etion Pinari" w:date="2021-01-06T12:27:00Z">
                  <w:rPr>
                    <w:ins w:id="5700" w:author="Giorgio Romeo" w:date="2020-12-31T10:12:00Z"/>
                    <w:rStyle w:val="SubtleEmphasis"/>
                    <w:szCs w:val="24"/>
                  </w:rPr>
                </w:rPrChange>
              </w:rPr>
            </w:pPr>
          </w:p>
        </w:tc>
      </w:tr>
      <w:tr w:rsidR="00FF55BD" w:rsidRPr="00801F40" w14:paraId="2C3890E4" w14:textId="77777777" w:rsidTr="00FF55BD">
        <w:trPr>
          <w:ins w:id="5701" w:author="Giorgio Romeo" w:date="2020-12-31T10:12:00Z"/>
        </w:trPr>
        <w:tc>
          <w:tcPr>
            <w:tcW w:w="6210" w:type="dxa"/>
          </w:tcPr>
          <w:p w14:paraId="4FA8FC17" w14:textId="77777777" w:rsidR="00FF55BD" w:rsidRPr="00801F40" w:rsidRDefault="00FF55BD" w:rsidP="00FF55BD">
            <w:pPr>
              <w:pStyle w:val="ListParagraph"/>
              <w:tabs>
                <w:tab w:val="center" w:pos="2997"/>
                <w:tab w:val="left" w:pos="4410"/>
                <w:tab w:val="right" w:pos="5994"/>
              </w:tabs>
              <w:ind w:left="0"/>
              <w:jc w:val="center"/>
              <w:rPr>
                <w:ins w:id="5702" w:author="Giorgio Romeo" w:date="2020-12-31T10:12:00Z"/>
                <w:rStyle w:val="SubtleEmphasis"/>
                <w:i w:val="0"/>
                <w:iCs w:val="0"/>
                <w:szCs w:val="24"/>
                <w:rPrChange w:id="5703" w:author="Etion Pinari" w:date="2021-01-06T12:27:00Z">
                  <w:rPr>
                    <w:ins w:id="5704" w:author="Giorgio Romeo" w:date="2020-12-31T10:12:00Z"/>
                    <w:rStyle w:val="SubtleEmphasis"/>
                    <w:i w:val="0"/>
                    <w:iCs w:val="0"/>
                    <w:szCs w:val="24"/>
                  </w:rPr>
                </w:rPrChange>
              </w:rPr>
            </w:pPr>
            <w:ins w:id="5705" w:author="Giorgio Romeo" w:date="2020-12-31T10:12:00Z">
              <w:r w:rsidRPr="00801F40">
                <w:rPr>
                  <w:rStyle w:val="SubtleEmphasis"/>
                  <w:szCs w:val="24"/>
                  <w:rPrChange w:id="5706" w:author="Etion Pinari" w:date="2021-01-06T12:27:00Z">
                    <w:rPr>
                      <w:rStyle w:val="SubtleEmphasis"/>
                      <w:szCs w:val="24"/>
                    </w:rPr>
                  </w:rPrChange>
                </w:rPr>
                <w:t>Research on various topics</w:t>
              </w:r>
            </w:ins>
          </w:p>
        </w:tc>
        <w:tc>
          <w:tcPr>
            <w:tcW w:w="1687" w:type="dxa"/>
            <w:shd w:val="clear" w:color="auto" w:fill="D9D9D9" w:themeFill="background1" w:themeFillShade="D9"/>
          </w:tcPr>
          <w:p w14:paraId="20DBD2F4" w14:textId="77777777" w:rsidR="00FF55BD" w:rsidRPr="00801F40" w:rsidRDefault="00FF55BD" w:rsidP="00FF55BD">
            <w:pPr>
              <w:pStyle w:val="ListParagraph"/>
              <w:ind w:left="0"/>
              <w:jc w:val="center"/>
              <w:rPr>
                <w:ins w:id="5707" w:author="Giorgio Romeo" w:date="2020-12-31T10:12:00Z"/>
                <w:rStyle w:val="SubtleEmphasis"/>
                <w:i w:val="0"/>
                <w:iCs w:val="0"/>
                <w:szCs w:val="24"/>
                <w:rPrChange w:id="5708" w:author="Etion Pinari" w:date="2021-01-06T12:27:00Z">
                  <w:rPr>
                    <w:ins w:id="5709" w:author="Giorgio Romeo" w:date="2020-12-31T10:12:00Z"/>
                    <w:rStyle w:val="SubtleEmphasis"/>
                    <w:i w:val="0"/>
                    <w:iCs w:val="0"/>
                    <w:szCs w:val="24"/>
                  </w:rPr>
                </w:rPrChange>
              </w:rPr>
            </w:pPr>
            <w:ins w:id="5710" w:author="Giorgio Romeo" w:date="2020-12-31T10:12:00Z">
              <w:r w:rsidRPr="00801F40">
                <w:rPr>
                  <w:rStyle w:val="SubtleEmphasis"/>
                  <w:szCs w:val="24"/>
                  <w:rPrChange w:id="5711" w:author="Etion Pinari" w:date="2021-01-06T12:27:00Z">
                    <w:rPr>
                      <w:rStyle w:val="SubtleEmphasis"/>
                      <w:szCs w:val="24"/>
                    </w:rPr>
                  </w:rPrChange>
                </w:rPr>
                <w:t>3</w:t>
              </w:r>
            </w:ins>
          </w:p>
        </w:tc>
      </w:tr>
      <w:tr w:rsidR="00FF55BD" w:rsidRPr="00801F40" w14:paraId="671109B0" w14:textId="77777777" w:rsidTr="00FF55BD">
        <w:trPr>
          <w:ins w:id="5712" w:author="Giorgio Romeo" w:date="2020-12-31T10:12:00Z"/>
        </w:trPr>
        <w:tc>
          <w:tcPr>
            <w:tcW w:w="6210" w:type="dxa"/>
          </w:tcPr>
          <w:p w14:paraId="111B41CA" w14:textId="77777777" w:rsidR="00FF55BD" w:rsidRPr="00801F40" w:rsidRDefault="00FF55BD" w:rsidP="00FF55BD">
            <w:pPr>
              <w:pStyle w:val="ListParagraph"/>
              <w:tabs>
                <w:tab w:val="center" w:pos="2997"/>
                <w:tab w:val="left" w:pos="4410"/>
                <w:tab w:val="right" w:pos="5994"/>
              </w:tabs>
              <w:ind w:left="0"/>
              <w:jc w:val="center"/>
              <w:rPr>
                <w:ins w:id="5713" w:author="Giorgio Romeo" w:date="2020-12-31T10:12:00Z"/>
                <w:rStyle w:val="SubtleEmphasis"/>
                <w:i w:val="0"/>
                <w:iCs w:val="0"/>
                <w:szCs w:val="24"/>
                <w:rPrChange w:id="5714" w:author="Etion Pinari" w:date="2021-01-06T12:27:00Z">
                  <w:rPr>
                    <w:ins w:id="5715" w:author="Giorgio Romeo" w:date="2020-12-31T10:12:00Z"/>
                    <w:rStyle w:val="SubtleEmphasis"/>
                    <w:i w:val="0"/>
                    <w:iCs w:val="0"/>
                    <w:szCs w:val="24"/>
                  </w:rPr>
                </w:rPrChange>
              </w:rPr>
            </w:pPr>
            <w:ins w:id="5716" w:author="Giorgio Romeo" w:date="2020-12-31T10:12:00Z">
              <w:r w:rsidRPr="00801F40">
                <w:rPr>
                  <w:rStyle w:val="SubtleEmphasis"/>
                  <w:szCs w:val="24"/>
                  <w:rPrChange w:id="5717" w:author="Etion Pinari" w:date="2021-01-06T12:27:00Z">
                    <w:rPr>
                      <w:rStyle w:val="SubtleEmphasis"/>
                      <w:szCs w:val="24"/>
                    </w:rPr>
                  </w:rPrChange>
                </w:rPr>
                <w:t>Writing on Word and formatting</w:t>
              </w:r>
            </w:ins>
          </w:p>
        </w:tc>
        <w:tc>
          <w:tcPr>
            <w:tcW w:w="1687" w:type="dxa"/>
            <w:shd w:val="clear" w:color="auto" w:fill="D9D9D9" w:themeFill="background1" w:themeFillShade="D9"/>
          </w:tcPr>
          <w:p w14:paraId="5DB79662" w14:textId="77777777" w:rsidR="00FF55BD" w:rsidRPr="00801F40" w:rsidRDefault="00FF55BD" w:rsidP="00FF55BD">
            <w:pPr>
              <w:pStyle w:val="ListParagraph"/>
              <w:ind w:left="0"/>
              <w:jc w:val="center"/>
              <w:rPr>
                <w:ins w:id="5718" w:author="Giorgio Romeo" w:date="2020-12-31T10:12:00Z"/>
                <w:rStyle w:val="SubtleEmphasis"/>
                <w:i w:val="0"/>
                <w:iCs w:val="0"/>
                <w:szCs w:val="24"/>
                <w:rPrChange w:id="5719" w:author="Etion Pinari" w:date="2021-01-06T12:27:00Z">
                  <w:rPr>
                    <w:ins w:id="5720" w:author="Giorgio Romeo" w:date="2020-12-31T10:12:00Z"/>
                    <w:rStyle w:val="SubtleEmphasis"/>
                    <w:i w:val="0"/>
                    <w:iCs w:val="0"/>
                    <w:szCs w:val="24"/>
                  </w:rPr>
                </w:rPrChange>
              </w:rPr>
            </w:pPr>
            <w:ins w:id="5721" w:author="Giorgio Romeo" w:date="2020-12-31T10:12:00Z">
              <w:r w:rsidRPr="00801F40">
                <w:rPr>
                  <w:rStyle w:val="SubtleEmphasis"/>
                  <w:szCs w:val="24"/>
                  <w:rPrChange w:id="5722" w:author="Etion Pinari" w:date="2021-01-06T12:27:00Z">
                    <w:rPr>
                      <w:rStyle w:val="SubtleEmphasis"/>
                      <w:szCs w:val="24"/>
                    </w:rPr>
                  </w:rPrChange>
                </w:rPr>
                <w:t>5</w:t>
              </w:r>
            </w:ins>
          </w:p>
        </w:tc>
      </w:tr>
      <w:tr w:rsidR="00FF55BD" w:rsidRPr="00801F40" w14:paraId="78670EE3" w14:textId="77777777" w:rsidTr="00FF55BD">
        <w:trPr>
          <w:ins w:id="5723" w:author="Giorgio Romeo" w:date="2020-12-31T10:12:00Z"/>
        </w:trPr>
        <w:tc>
          <w:tcPr>
            <w:tcW w:w="6210" w:type="dxa"/>
          </w:tcPr>
          <w:p w14:paraId="13AD87D9" w14:textId="77777777" w:rsidR="00FF55BD" w:rsidRPr="00801F40" w:rsidRDefault="00FF55BD" w:rsidP="00FF55BD">
            <w:pPr>
              <w:pStyle w:val="ListParagraph"/>
              <w:tabs>
                <w:tab w:val="center" w:pos="2997"/>
                <w:tab w:val="left" w:pos="4410"/>
                <w:tab w:val="right" w:pos="5994"/>
              </w:tabs>
              <w:ind w:left="0"/>
              <w:jc w:val="center"/>
              <w:rPr>
                <w:ins w:id="5724" w:author="Giorgio Romeo" w:date="2020-12-31T10:12:00Z"/>
                <w:rStyle w:val="SubtleEmphasis"/>
                <w:i w:val="0"/>
                <w:iCs w:val="0"/>
                <w:szCs w:val="24"/>
                <w:rPrChange w:id="5725" w:author="Etion Pinari" w:date="2021-01-06T12:27:00Z">
                  <w:rPr>
                    <w:ins w:id="5726" w:author="Giorgio Romeo" w:date="2020-12-31T10:12:00Z"/>
                    <w:rStyle w:val="SubtleEmphasis"/>
                    <w:i w:val="0"/>
                    <w:iCs w:val="0"/>
                    <w:szCs w:val="24"/>
                  </w:rPr>
                </w:rPrChange>
              </w:rPr>
            </w:pPr>
            <w:ins w:id="5727" w:author="Giorgio Romeo" w:date="2020-12-31T10:12:00Z">
              <w:r w:rsidRPr="00801F40">
                <w:rPr>
                  <w:rStyle w:val="SubtleEmphasis"/>
                  <w:szCs w:val="24"/>
                  <w:rPrChange w:id="5728" w:author="Etion Pinari" w:date="2021-01-06T12:27:00Z">
                    <w:rPr>
                      <w:rStyle w:val="SubtleEmphasis"/>
                      <w:szCs w:val="24"/>
                    </w:rPr>
                  </w:rPrChange>
                </w:rPr>
                <w:t>Total</w:t>
              </w:r>
            </w:ins>
          </w:p>
        </w:tc>
        <w:tc>
          <w:tcPr>
            <w:tcW w:w="1687" w:type="dxa"/>
            <w:shd w:val="clear" w:color="auto" w:fill="D9D9D9" w:themeFill="background1" w:themeFillShade="D9"/>
          </w:tcPr>
          <w:p w14:paraId="03413A52" w14:textId="77777777" w:rsidR="00FF55BD" w:rsidRPr="00801F40" w:rsidRDefault="00FF55BD" w:rsidP="00FF55BD">
            <w:pPr>
              <w:pStyle w:val="ListParagraph"/>
              <w:ind w:left="0"/>
              <w:jc w:val="center"/>
              <w:rPr>
                <w:ins w:id="5729" w:author="Giorgio Romeo" w:date="2020-12-31T10:12:00Z"/>
                <w:rStyle w:val="SubtleEmphasis"/>
                <w:i w:val="0"/>
                <w:iCs w:val="0"/>
                <w:szCs w:val="24"/>
                <w:rPrChange w:id="5730" w:author="Etion Pinari" w:date="2021-01-06T12:27:00Z">
                  <w:rPr>
                    <w:ins w:id="5731" w:author="Giorgio Romeo" w:date="2020-12-31T10:12:00Z"/>
                    <w:rStyle w:val="SubtleEmphasis"/>
                    <w:i w:val="0"/>
                    <w:iCs w:val="0"/>
                    <w:szCs w:val="24"/>
                  </w:rPr>
                </w:rPrChange>
              </w:rPr>
            </w:pPr>
            <w:ins w:id="5732" w:author="Giorgio Romeo" w:date="2020-12-31T10:12:00Z">
              <w:r w:rsidRPr="00801F40">
                <w:rPr>
                  <w:rStyle w:val="SubtleEmphasis"/>
                  <w:szCs w:val="24"/>
                  <w:rPrChange w:id="5733" w:author="Etion Pinari" w:date="2021-01-06T12:27:00Z">
                    <w:rPr>
                      <w:rStyle w:val="SubtleEmphasis"/>
                      <w:szCs w:val="24"/>
                    </w:rPr>
                  </w:rPrChange>
                </w:rPr>
                <w:t>30</w:t>
              </w:r>
            </w:ins>
          </w:p>
        </w:tc>
      </w:tr>
    </w:tbl>
    <w:p w14:paraId="1885978D" w14:textId="3386826E" w:rsidR="00FF55BD" w:rsidRPr="00801F40" w:rsidRDefault="00FF55BD" w:rsidP="00FF55BD">
      <w:pPr>
        <w:rPr>
          <w:ins w:id="5734" w:author="Giorgio Romeo" w:date="2020-12-31T10:11:00Z"/>
          <w:rFonts w:ascii="Bell MT" w:hAnsi="Bell MT"/>
          <w:sz w:val="28"/>
          <w:szCs w:val="28"/>
          <w:lang w:val="en-US"/>
          <w:rPrChange w:id="5735" w:author="Etion Pinari" w:date="2021-01-06T12:27:00Z">
            <w:rPr>
              <w:ins w:id="5736" w:author="Giorgio Romeo" w:date="2020-12-31T10:11:00Z"/>
              <w:rFonts w:ascii="Bell MT" w:hAnsi="Bell MT"/>
              <w:sz w:val="28"/>
              <w:szCs w:val="28"/>
              <w:lang w:val="en-GB"/>
            </w:rPr>
          </w:rPrChange>
        </w:rPr>
      </w:pPr>
    </w:p>
    <w:p w14:paraId="4A468C21" w14:textId="0F7AA37C" w:rsidR="00FF55BD" w:rsidRPr="00801F40" w:rsidRDefault="00FF55BD" w:rsidP="00FF55BD">
      <w:pPr>
        <w:rPr>
          <w:ins w:id="5737" w:author="Giorgio Romeo" w:date="2020-12-31T10:11:00Z"/>
          <w:rFonts w:ascii="Bell MT" w:hAnsi="Bell MT"/>
          <w:sz w:val="28"/>
          <w:szCs w:val="28"/>
          <w:lang w:val="en-US"/>
          <w:rPrChange w:id="5738" w:author="Etion Pinari" w:date="2021-01-06T12:27:00Z">
            <w:rPr>
              <w:ins w:id="5739" w:author="Giorgio Romeo" w:date="2020-12-31T10:11:00Z"/>
              <w:rFonts w:ascii="Bell MT" w:hAnsi="Bell MT"/>
              <w:sz w:val="28"/>
              <w:szCs w:val="28"/>
              <w:lang w:val="en-GB"/>
            </w:rPr>
          </w:rPrChange>
        </w:rPr>
      </w:pPr>
    </w:p>
    <w:p w14:paraId="6EDE8930" w14:textId="6A41D8AB" w:rsidR="00FF55BD" w:rsidRPr="00801F40" w:rsidRDefault="00FF55BD" w:rsidP="00FF55BD">
      <w:pPr>
        <w:rPr>
          <w:ins w:id="5740" w:author="Giorgio Romeo" w:date="2020-12-31T10:11:00Z"/>
          <w:rFonts w:ascii="Bell MT" w:hAnsi="Bell MT"/>
          <w:sz w:val="28"/>
          <w:szCs w:val="28"/>
          <w:lang w:val="en-US"/>
          <w:rPrChange w:id="5741" w:author="Etion Pinari" w:date="2021-01-06T12:27:00Z">
            <w:rPr>
              <w:ins w:id="5742" w:author="Giorgio Romeo" w:date="2020-12-31T10:11:00Z"/>
              <w:rFonts w:ascii="Bell MT" w:hAnsi="Bell MT"/>
              <w:sz w:val="28"/>
              <w:szCs w:val="28"/>
              <w:lang w:val="en-GB"/>
            </w:rPr>
          </w:rPrChange>
        </w:rPr>
      </w:pPr>
    </w:p>
    <w:p w14:paraId="7B21F70D" w14:textId="610FB33E" w:rsidR="00FF55BD" w:rsidRPr="00801F40" w:rsidRDefault="00FF55BD" w:rsidP="00FF55BD">
      <w:pPr>
        <w:rPr>
          <w:ins w:id="5743" w:author="Giorgio Romeo" w:date="2020-12-31T10:11:00Z"/>
          <w:rFonts w:ascii="Bell MT" w:hAnsi="Bell MT"/>
          <w:sz w:val="28"/>
          <w:szCs w:val="28"/>
          <w:lang w:val="en-US"/>
          <w:rPrChange w:id="5744" w:author="Etion Pinari" w:date="2021-01-06T12:27:00Z">
            <w:rPr>
              <w:ins w:id="5745" w:author="Giorgio Romeo" w:date="2020-12-31T10:11:00Z"/>
              <w:rFonts w:ascii="Bell MT" w:hAnsi="Bell MT"/>
              <w:sz w:val="28"/>
              <w:szCs w:val="28"/>
              <w:lang w:val="en-GB"/>
            </w:rPr>
          </w:rPrChange>
        </w:rPr>
      </w:pPr>
    </w:p>
    <w:p w14:paraId="325C45BD" w14:textId="18EC32F0" w:rsidR="00FF55BD" w:rsidRPr="00801F40" w:rsidRDefault="00FF55BD" w:rsidP="00FF55BD">
      <w:pPr>
        <w:rPr>
          <w:ins w:id="5746" w:author="Giorgio Romeo" w:date="2020-12-31T10:11:00Z"/>
          <w:rFonts w:ascii="Bell MT" w:hAnsi="Bell MT"/>
          <w:sz w:val="28"/>
          <w:szCs w:val="28"/>
          <w:lang w:val="en-US"/>
          <w:rPrChange w:id="5747" w:author="Etion Pinari" w:date="2021-01-06T12:27:00Z">
            <w:rPr>
              <w:ins w:id="5748" w:author="Giorgio Romeo" w:date="2020-12-31T10:11:00Z"/>
              <w:rFonts w:ascii="Bell MT" w:hAnsi="Bell MT"/>
              <w:sz w:val="28"/>
              <w:szCs w:val="28"/>
              <w:lang w:val="en-GB"/>
            </w:rPr>
          </w:rPrChange>
        </w:rPr>
      </w:pPr>
    </w:p>
    <w:p w14:paraId="386ADB68" w14:textId="767003CA" w:rsidR="00FF55BD" w:rsidRPr="00801F40" w:rsidRDefault="00FF55BD" w:rsidP="00FF55BD">
      <w:pPr>
        <w:rPr>
          <w:ins w:id="5749" w:author="Giorgio Romeo" w:date="2020-12-31T10:11:00Z"/>
          <w:rFonts w:ascii="Bell MT" w:hAnsi="Bell MT"/>
          <w:sz w:val="28"/>
          <w:szCs w:val="28"/>
          <w:lang w:val="en-US"/>
          <w:rPrChange w:id="5750" w:author="Etion Pinari" w:date="2021-01-06T12:27:00Z">
            <w:rPr>
              <w:ins w:id="5751" w:author="Giorgio Romeo" w:date="2020-12-31T10:11:00Z"/>
              <w:rFonts w:ascii="Bell MT" w:hAnsi="Bell MT"/>
              <w:sz w:val="28"/>
              <w:szCs w:val="28"/>
              <w:lang w:val="en-GB"/>
            </w:rPr>
          </w:rPrChange>
        </w:rPr>
      </w:pPr>
    </w:p>
    <w:p w14:paraId="424E4283" w14:textId="4F5A653E" w:rsidR="00FF55BD" w:rsidRPr="00801F40" w:rsidRDefault="00FF55BD" w:rsidP="00FF55BD">
      <w:pPr>
        <w:rPr>
          <w:ins w:id="5752" w:author="Giorgio Romeo" w:date="2020-12-31T10:11:00Z"/>
          <w:rFonts w:ascii="Bell MT" w:hAnsi="Bell MT"/>
          <w:sz w:val="28"/>
          <w:szCs w:val="28"/>
          <w:lang w:val="en-US"/>
          <w:rPrChange w:id="5753" w:author="Etion Pinari" w:date="2021-01-06T12:27:00Z">
            <w:rPr>
              <w:ins w:id="5754" w:author="Giorgio Romeo" w:date="2020-12-31T10:11:00Z"/>
              <w:rFonts w:ascii="Bell MT" w:hAnsi="Bell MT"/>
              <w:sz w:val="28"/>
              <w:szCs w:val="28"/>
              <w:lang w:val="en-GB"/>
            </w:rPr>
          </w:rPrChange>
        </w:rPr>
      </w:pPr>
    </w:p>
    <w:p w14:paraId="466499DB" w14:textId="1C6F3DED" w:rsidR="00FF55BD" w:rsidRPr="00801F40" w:rsidRDefault="00FF55BD" w:rsidP="00FF55BD">
      <w:pPr>
        <w:rPr>
          <w:ins w:id="5755" w:author="Giorgio Romeo" w:date="2020-12-31T10:11:00Z"/>
          <w:rFonts w:ascii="Bell MT" w:hAnsi="Bell MT"/>
          <w:sz w:val="28"/>
          <w:szCs w:val="28"/>
          <w:lang w:val="en-US"/>
          <w:rPrChange w:id="5756" w:author="Etion Pinari" w:date="2021-01-06T12:27:00Z">
            <w:rPr>
              <w:ins w:id="5757" w:author="Giorgio Romeo" w:date="2020-12-31T10:11:00Z"/>
              <w:rFonts w:ascii="Bell MT" w:hAnsi="Bell MT"/>
              <w:sz w:val="28"/>
              <w:szCs w:val="28"/>
              <w:lang w:val="en-GB"/>
            </w:rPr>
          </w:rPrChange>
        </w:rPr>
      </w:pPr>
    </w:p>
    <w:p w14:paraId="72A77EFE" w14:textId="24B31607" w:rsidR="00FF55BD" w:rsidRPr="00801F40" w:rsidRDefault="00FF55BD" w:rsidP="00FF55BD">
      <w:pPr>
        <w:rPr>
          <w:ins w:id="5758" w:author="Giorgio Romeo" w:date="2020-12-31T10:12:00Z"/>
          <w:rFonts w:ascii="Bell MT" w:hAnsi="Bell MT"/>
          <w:sz w:val="28"/>
          <w:szCs w:val="28"/>
          <w:lang w:val="en-US"/>
          <w:rPrChange w:id="5759" w:author="Etion Pinari" w:date="2021-01-06T12:27:00Z">
            <w:rPr>
              <w:ins w:id="5760" w:author="Giorgio Romeo" w:date="2020-12-31T10:12:00Z"/>
              <w:rFonts w:ascii="Bell MT" w:hAnsi="Bell MT"/>
              <w:sz w:val="28"/>
              <w:szCs w:val="28"/>
              <w:lang w:val="en-GB"/>
            </w:rPr>
          </w:rPrChange>
        </w:rPr>
      </w:pPr>
    </w:p>
    <w:p w14:paraId="0560C2D1" w14:textId="77777777" w:rsidR="00FF55BD" w:rsidRPr="00801F40" w:rsidRDefault="00FF55BD" w:rsidP="00FF55BD">
      <w:pPr>
        <w:rPr>
          <w:ins w:id="5761" w:author="Giorgio Romeo" w:date="2020-12-31T10:11:00Z"/>
          <w:rFonts w:ascii="Bell MT" w:hAnsi="Bell MT"/>
          <w:sz w:val="28"/>
          <w:szCs w:val="28"/>
          <w:lang w:val="en-US"/>
          <w:rPrChange w:id="5762" w:author="Etion Pinari" w:date="2021-01-06T12:27:00Z">
            <w:rPr>
              <w:ins w:id="5763" w:author="Giorgio Romeo" w:date="2020-12-31T10:11:00Z"/>
              <w:rFonts w:ascii="Bell MT" w:hAnsi="Bell MT"/>
              <w:sz w:val="28"/>
              <w:szCs w:val="28"/>
              <w:lang w:val="en-GB"/>
            </w:rPr>
          </w:rPrChange>
        </w:rPr>
      </w:pPr>
    </w:p>
    <w:p w14:paraId="3DE4D6E7" w14:textId="77777777" w:rsidR="00FF55BD" w:rsidRPr="00801F40" w:rsidRDefault="00FF55BD">
      <w:pPr>
        <w:rPr>
          <w:ins w:id="5764" w:author="Giorgio Romeo" w:date="2020-12-31T10:11:00Z"/>
          <w:rFonts w:ascii="Bell MT" w:hAnsi="Bell MT"/>
          <w:sz w:val="28"/>
          <w:szCs w:val="28"/>
          <w:lang w:val="en-US"/>
          <w:rPrChange w:id="5765" w:author="Etion Pinari" w:date="2021-01-06T12:27:00Z">
            <w:rPr>
              <w:ins w:id="5766" w:author="Giorgio Romeo" w:date="2020-12-31T10:11:00Z"/>
              <w:lang w:val="en-GB"/>
            </w:rPr>
          </w:rPrChange>
        </w:rPr>
        <w:pPrChange w:id="5767" w:author="Giorgio Romeo" w:date="2020-12-31T10:11:00Z">
          <w:pPr>
            <w:pStyle w:val="ListParagraph"/>
            <w:numPr>
              <w:numId w:val="24"/>
            </w:numPr>
            <w:ind w:hanging="360"/>
          </w:pPr>
        </w:pPrChange>
      </w:pPr>
    </w:p>
    <w:p w14:paraId="0E8988AC" w14:textId="14AF14BE" w:rsidR="00FF55BD" w:rsidRPr="00801F40" w:rsidRDefault="00FF55BD" w:rsidP="00FF55BD">
      <w:pPr>
        <w:pStyle w:val="ListParagraph"/>
        <w:numPr>
          <w:ilvl w:val="0"/>
          <w:numId w:val="24"/>
        </w:numPr>
        <w:rPr>
          <w:ins w:id="5768" w:author="Giorgio Romeo" w:date="2020-12-31T10:05:00Z"/>
          <w:rFonts w:ascii="Bell MT" w:hAnsi="Bell MT"/>
          <w:sz w:val="28"/>
          <w:szCs w:val="28"/>
          <w:lang w:val="en-US"/>
          <w:rPrChange w:id="5769" w:author="Etion Pinari" w:date="2021-01-06T12:27:00Z">
            <w:rPr>
              <w:ins w:id="5770" w:author="Giorgio Romeo" w:date="2020-12-31T10:05:00Z"/>
              <w:rFonts w:ascii="Bell MT" w:hAnsi="Bell MT"/>
              <w:sz w:val="28"/>
              <w:szCs w:val="28"/>
              <w:lang w:val="en-GB"/>
            </w:rPr>
          </w:rPrChange>
        </w:rPr>
      </w:pPr>
      <w:ins w:id="5771" w:author="Giorgio Romeo" w:date="2020-12-31T10:11:00Z">
        <w:r w:rsidRPr="00801F40">
          <w:rPr>
            <w:rFonts w:ascii="Bell MT" w:hAnsi="Bell MT"/>
            <w:sz w:val="28"/>
            <w:szCs w:val="28"/>
            <w:lang w:val="en-US"/>
            <w:rPrChange w:id="5772" w:author="Etion Pinari" w:date="2021-01-06T12:27:00Z">
              <w:rPr>
                <w:rFonts w:ascii="Bell MT" w:hAnsi="Bell MT"/>
                <w:sz w:val="28"/>
                <w:szCs w:val="28"/>
                <w:lang w:val="en-GB"/>
              </w:rPr>
            </w:rPrChange>
          </w:rPr>
          <w:t xml:space="preserve">Cristian </w:t>
        </w:r>
        <w:proofErr w:type="spellStart"/>
        <w:r w:rsidRPr="00801F40">
          <w:rPr>
            <w:rFonts w:ascii="Bell MT" w:hAnsi="Bell MT"/>
            <w:sz w:val="28"/>
            <w:szCs w:val="28"/>
            <w:lang w:val="en-US"/>
            <w:rPrChange w:id="5773" w:author="Etion Pinari" w:date="2021-01-06T12:27:00Z">
              <w:rPr>
                <w:rFonts w:ascii="Bell MT" w:hAnsi="Bell MT"/>
                <w:sz w:val="28"/>
                <w:szCs w:val="28"/>
                <w:lang w:val="en-GB"/>
              </w:rPr>
            </w:rPrChange>
          </w:rPr>
          <w:t>Sbrolli</w:t>
        </w:r>
      </w:ins>
      <w:proofErr w:type="spellEnd"/>
    </w:p>
    <w:tbl>
      <w:tblPr>
        <w:tblStyle w:val="TableGrid"/>
        <w:tblpPr w:leftFromText="180" w:rightFromText="180" w:vertAnchor="text" w:horzAnchor="margin" w:tblpXSpec="center" w:tblpY="284"/>
        <w:tblW w:w="0" w:type="auto"/>
        <w:tblLook w:val="04A0" w:firstRow="1" w:lastRow="0" w:firstColumn="1" w:lastColumn="0" w:noHBand="0" w:noVBand="1"/>
        <w:tblPrChange w:id="5774" w:author="Giorgio Romeo" w:date="2020-12-31T10:11:00Z">
          <w:tblPr>
            <w:tblStyle w:val="TableGrid"/>
            <w:tblpPr w:leftFromText="180" w:rightFromText="180" w:vertAnchor="text" w:horzAnchor="margin" w:tblpXSpec="center" w:tblpY="205"/>
            <w:tblW w:w="0" w:type="auto"/>
            <w:tblLook w:val="04A0" w:firstRow="1" w:lastRow="0" w:firstColumn="1" w:lastColumn="0" w:noHBand="0" w:noVBand="1"/>
          </w:tblPr>
        </w:tblPrChange>
      </w:tblPr>
      <w:tblGrid>
        <w:gridCol w:w="6210"/>
        <w:gridCol w:w="1687"/>
        <w:tblGridChange w:id="5775">
          <w:tblGrid>
            <w:gridCol w:w="6210"/>
            <w:gridCol w:w="1687"/>
          </w:tblGrid>
        </w:tblGridChange>
      </w:tblGrid>
      <w:tr w:rsidR="00FF55BD" w:rsidRPr="00801F40" w14:paraId="029A6A2A" w14:textId="77777777" w:rsidTr="00FF55BD">
        <w:trPr>
          <w:ins w:id="5776" w:author="Giorgio Romeo" w:date="2020-12-31T10:11:00Z"/>
        </w:trPr>
        <w:tc>
          <w:tcPr>
            <w:tcW w:w="6210" w:type="dxa"/>
            <w:tcPrChange w:id="5777" w:author="Giorgio Romeo" w:date="2020-12-31T10:11:00Z">
              <w:tcPr>
                <w:tcW w:w="6210" w:type="dxa"/>
              </w:tcPr>
            </w:tcPrChange>
          </w:tcPr>
          <w:p w14:paraId="4B6E53CB" w14:textId="77777777" w:rsidR="00FF55BD" w:rsidRPr="00801F40" w:rsidRDefault="00FF55BD" w:rsidP="00FF55BD">
            <w:pPr>
              <w:pStyle w:val="ListParagraph"/>
              <w:ind w:left="0"/>
              <w:jc w:val="center"/>
              <w:rPr>
                <w:ins w:id="5778" w:author="Giorgio Romeo" w:date="2020-12-31T10:11:00Z"/>
                <w:rStyle w:val="SubtleEmphasis"/>
                <w:sz w:val="40"/>
                <w:szCs w:val="40"/>
                <w:rPrChange w:id="5779" w:author="Etion Pinari" w:date="2021-01-06T12:27:00Z">
                  <w:rPr>
                    <w:ins w:id="5780" w:author="Giorgio Romeo" w:date="2020-12-31T10:11:00Z"/>
                    <w:rStyle w:val="SubtleEmphasis"/>
                    <w:sz w:val="40"/>
                    <w:szCs w:val="40"/>
                  </w:rPr>
                </w:rPrChange>
              </w:rPr>
            </w:pPr>
            <w:ins w:id="5781" w:author="Giorgio Romeo" w:date="2020-12-31T10:11:00Z">
              <w:r w:rsidRPr="00801F40">
                <w:rPr>
                  <w:rStyle w:val="SubtleEmphasis"/>
                  <w:sz w:val="40"/>
                  <w:szCs w:val="40"/>
                  <w:rPrChange w:id="5782" w:author="Etion Pinari" w:date="2021-01-06T12:27:00Z">
                    <w:rPr>
                      <w:rStyle w:val="SubtleEmphasis"/>
                      <w:sz w:val="40"/>
                      <w:szCs w:val="40"/>
                    </w:rPr>
                  </w:rPrChange>
                </w:rPr>
                <w:t>Topic</w:t>
              </w:r>
            </w:ins>
          </w:p>
        </w:tc>
        <w:tc>
          <w:tcPr>
            <w:tcW w:w="1687" w:type="dxa"/>
            <w:shd w:val="clear" w:color="auto" w:fill="D9D9D9" w:themeFill="background1" w:themeFillShade="D9"/>
            <w:tcPrChange w:id="5783" w:author="Giorgio Romeo" w:date="2020-12-31T10:11:00Z">
              <w:tcPr>
                <w:tcW w:w="1687" w:type="dxa"/>
                <w:shd w:val="clear" w:color="auto" w:fill="D9D9D9" w:themeFill="background1" w:themeFillShade="D9"/>
              </w:tcPr>
            </w:tcPrChange>
          </w:tcPr>
          <w:p w14:paraId="62917DF7" w14:textId="77777777" w:rsidR="00FF55BD" w:rsidRPr="00801F40" w:rsidRDefault="00FF55BD" w:rsidP="00FF55BD">
            <w:pPr>
              <w:pStyle w:val="ListParagraph"/>
              <w:ind w:left="0"/>
              <w:jc w:val="center"/>
              <w:rPr>
                <w:ins w:id="5784" w:author="Giorgio Romeo" w:date="2020-12-31T10:11:00Z"/>
                <w:rStyle w:val="SubtleEmphasis"/>
                <w:sz w:val="40"/>
                <w:szCs w:val="40"/>
                <w:rPrChange w:id="5785" w:author="Etion Pinari" w:date="2021-01-06T12:27:00Z">
                  <w:rPr>
                    <w:ins w:id="5786" w:author="Giorgio Romeo" w:date="2020-12-31T10:11:00Z"/>
                    <w:rStyle w:val="SubtleEmphasis"/>
                    <w:sz w:val="40"/>
                    <w:szCs w:val="40"/>
                  </w:rPr>
                </w:rPrChange>
              </w:rPr>
            </w:pPr>
            <w:ins w:id="5787" w:author="Giorgio Romeo" w:date="2020-12-31T10:11:00Z">
              <w:r w:rsidRPr="00801F40">
                <w:rPr>
                  <w:rStyle w:val="SubtleEmphasis"/>
                  <w:sz w:val="40"/>
                  <w:szCs w:val="40"/>
                  <w:rPrChange w:id="5788" w:author="Etion Pinari" w:date="2021-01-06T12:27:00Z">
                    <w:rPr>
                      <w:rStyle w:val="SubtleEmphasis"/>
                      <w:sz w:val="40"/>
                      <w:szCs w:val="40"/>
                    </w:rPr>
                  </w:rPrChange>
                </w:rPr>
                <w:t>#Hours</w:t>
              </w:r>
            </w:ins>
          </w:p>
        </w:tc>
      </w:tr>
      <w:tr w:rsidR="00FF55BD" w:rsidRPr="00801F40" w14:paraId="0B4193D9" w14:textId="77777777" w:rsidTr="00FF55BD">
        <w:trPr>
          <w:ins w:id="5789" w:author="Giorgio Romeo" w:date="2020-12-31T10:11:00Z"/>
        </w:trPr>
        <w:tc>
          <w:tcPr>
            <w:tcW w:w="6210" w:type="dxa"/>
            <w:tcPrChange w:id="5790" w:author="Giorgio Romeo" w:date="2020-12-31T10:11:00Z">
              <w:tcPr>
                <w:tcW w:w="6210" w:type="dxa"/>
              </w:tcPr>
            </w:tcPrChange>
          </w:tcPr>
          <w:p w14:paraId="78E78347" w14:textId="77777777" w:rsidR="00FF55BD" w:rsidRPr="00801F40" w:rsidRDefault="00FF55BD" w:rsidP="00FF55BD">
            <w:pPr>
              <w:pStyle w:val="ListParagraph"/>
              <w:ind w:left="0"/>
              <w:jc w:val="center"/>
              <w:rPr>
                <w:ins w:id="5791" w:author="Giorgio Romeo" w:date="2020-12-31T10:11:00Z"/>
                <w:rStyle w:val="SubtleEmphasis"/>
                <w:i w:val="0"/>
                <w:iCs w:val="0"/>
                <w:szCs w:val="24"/>
                <w:rPrChange w:id="5792" w:author="Etion Pinari" w:date="2021-01-06T12:27:00Z">
                  <w:rPr>
                    <w:ins w:id="5793" w:author="Giorgio Romeo" w:date="2020-12-31T10:11:00Z"/>
                    <w:rStyle w:val="SubtleEmphasis"/>
                    <w:i w:val="0"/>
                    <w:iCs w:val="0"/>
                    <w:szCs w:val="24"/>
                  </w:rPr>
                </w:rPrChange>
              </w:rPr>
            </w:pPr>
            <w:ins w:id="5794" w:author="Giorgio Romeo" w:date="2020-12-31T10:11:00Z">
              <w:r w:rsidRPr="00801F40">
                <w:rPr>
                  <w:rStyle w:val="SubtleEmphasis"/>
                  <w:szCs w:val="24"/>
                  <w:rPrChange w:id="5795" w:author="Etion Pinari" w:date="2021-01-06T12:27:00Z">
                    <w:rPr>
                      <w:rStyle w:val="SubtleEmphasis"/>
                      <w:szCs w:val="24"/>
                    </w:rPr>
                  </w:rPrChange>
                </w:rPr>
                <w:t>Introduction</w:t>
              </w:r>
            </w:ins>
          </w:p>
        </w:tc>
        <w:tc>
          <w:tcPr>
            <w:tcW w:w="1687" w:type="dxa"/>
            <w:shd w:val="clear" w:color="auto" w:fill="D9D9D9" w:themeFill="background1" w:themeFillShade="D9"/>
            <w:tcPrChange w:id="5796" w:author="Giorgio Romeo" w:date="2020-12-31T10:11:00Z">
              <w:tcPr>
                <w:tcW w:w="1687" w:type="dxa"/>
                <w:shd w:val="clear" w:color="auto" w:fill="D9D9D9" w:themeFill="background1" w:themeFillShade="D9"/>
              </w:tcPr>
            </w:tcPrChange>
          </w:tcPr>
          <w:p w14:paraId="64A43992" w14:textId="77777777" w:rsidR="00FF55BD" w:rsidRPr="00801F40" w:rsidRDefault="00FF55BD" w:rsidP="00FF55BD">
            <w:pPr>
              <w:pStyle w:val="ListParagraph"/>
              <w:ind w:left="0"/>
              <w:jc w:val="center"/>
              <w:rPr>
                <w:ins w:id="5797" w:author="Giorgio Romeo" w:date="2020-12-31T10:11:00Z"/>
                <w:rStyle w:val="SubtleEmphasis"/>
                <w:i w:val="0"/>
                <w:iCs w:val="0"/>
                <w:szCs w:val="24"/>
                <w:rPrChange w:id="5798" w:author="Etion Pinari" w:date="2021-01-06T12:27:00Z">
                  <w:rPr>
                    <w:ins w:id="5799" w:author="Giorgio Romeo" w:date="2020-12-31T10:11:00Z"/>
                    <w:rStyle w:val="SubtleEmphasis"/>
                    <w:i w:val="0"/>
                    <w:iCs w:val="0"/>
                    <w:szCs w:val="24"/>
                  </w:rPr>
                </w:rPrChange>
              </w:rPr>
            </w:pPr>
            <w:ins w:id="5800" w:author="Giorgio Romeo" w:date="2020-12-31T10:11:00Z">
              <w:r w:rsidRPr="00801F40">
                <w:rPr>
                  <w:rStyle w:val="SubtleEmphasis"/>
                  <w:szCs w:val="24"/>
                  <w:rPrChange w:id="5801" w:author="Etion Pinari" w:date="2021-01-06T12:27:00Z">
                    <w:rPr>
                      <w:rStyle w:val="SubtleEmphasis"/>
                      <w:szCs w:val="24"/>
                    </w:rPr>
                  </w:rPrChange>
                </w:rPr>
                <w:t>8</w:t>
              </w:r>
            </w:ins>
          </w:p>
        </w:tc>
      </w:tr>
      <w:tr w:rsidR="00FF55BD" w:rsidRPr="00801F40" w14:paraId="1F659466" w14:textId="77777777" w:rsidTr="00FF55BD">
        <w:trPr>
          <w:ins w:id="5802" w:author="Giorgio Romeo" w:date="2020-12-31T10:11:00Z"/>
        </w:trPr>
        <w:tc>
          <w:tcPr>
            <w:tcW w:w="6210" w:type="dxa"/>
            <w:tcPrChange w:id="5803" w:author="Giorgio Romeo" w:date="2020-12-31T10:11:00Z">
              <w:tcPr>
                <w:tcW w:w="6210" w:type="dxa"/>
              </w:tcPr>
            </w:tcPrChange>
          </w:tcPr>
          <w:p w14:paraId="6DD19E55" w14:textId="77777777" w:rsidR="00FF55BD" w:rsidRPr="00801F40" w:rsidRDefault="00FF55BD" w:rsidP="00FF55BD">
            <w:pPr>
              <w:pStyle w:val="ListParagraph"/>
              <w:ind w:left="0"/>
              <w:jc w:val="center"/>
              <w:rPr>
                <w:ins w:id="5804" w:author="Giorgio Romeo" w:date="2020-12-31T10:11:00Z"/>
                <w:rStyle w:val="SubtleEmphasis"/>
                <w:i w:val="0"/>
                <w:iCs w:val="0"/>
                <w:szCs w:val="24"/>
                <w:rPrChange w:id="5805" w:author="Etion Pinari" w:date="2021-01-06T12:27:00Z">
                  <w:rPr>
                    <w:ins w:id="5806" w:author="Giorgio Romeo" w:date="2020-12-31T10:11:00Z"/>
                    <w:rStyle w:val="SubtleEmphasis"/>
                    <w:i w:val="0"/>
                    <w:iCs w:val="0"/>
                    <w:szCs w:val="24"/>
                  </w:rPr>
                </w:rPrChange>
              </w:rPr>
            </w:pPr>
            <w:ins w:id="5807" w:author="Giorgio Romeo" w:date="2020-12-31T10:11:00Z">
              <w:r w:rsidRPr="00801F40">
                <w:rPr>
                  <w:rStyle w:val="SubtleEmphasis"/>
                  <w:szCs w:val="24"/>
                  <w:rPrChange w:id="5808" w:author="Etion Pinari" w:date="2021-01-06T12:27:00Z">
                    <w:rPr>
                      <w:rStyle w:val="SubtleEmphasis"/>
                      <w:szCs w:val="24"/>
                    </w:rPr>
                  </w:rPrChange>
                </w:rPr>
                <w:t xml:space="preserve">Overview: high-level components and their interaction </w:t>
              </w:r>
            </w:ins>
          </w:p>
        </w:tc>
        <w:tc>
          <w:tcPr>
            <w:tcW w:w="1687" w:type="dxa"/>
            <w:shd w:val="clear" w:color="auto" w:fill="D9D9D9" w:themeFill="background1" w:themeFillShade="D9"/>
            <w:tcPrChange w:id="5809" w:author="Giorgio Romeo" w:date="2020-12-31T10:11:00Z">
              <w:tcPr>
                <w:tcW w:w="1687" w:type="dxa"/>
                <w:shd w:val="clear" w:color="auto" w:fill="D9D9D9" w:themeFill="background1" w:themeFillShade="D9"/>
              </w:tcPr>
            </w:tcPrChange>
          </w:tcPr>
          <w:p w14:paraId="1DB40D0E" w14:textId="77777777" w:rsidR="00FF55BD" w:rsidRPr="00801F40" w:rsidRDefault="00FF55BD" w:rsidP="00FF55BD">
            <w:pPr>
              <w:pStyle w:val="ListParagraph"/>
              <w:ind w:left="0"/>
              <w:jc w:val="center"/>
              <w:rPr>
                <w:ins w:id="5810" w:author="Giorgio Romeo" w:date="2020-12-31T10:11:00Z"/>
                <w:rStyle w:val="SubtleEmphasis"/>
                <w:i w:val="0"/>
                <w:iCs w:val="0"/>
                <w:szCs w:val="24"/>
                <w:rPrChange w:id="5811" w:author="Etion Pinari" w:date="2021-01-06T12:27:00Z">
                  <w:rPr>
                    <w:ins w:id="5812" w:author="Giorgio Romeo" w:date="2020-12-31T10:11:00Z"/>
                    <w:rStyle w:val="SubtleEmphasis"/>
                    <w:i w:val="0"/>
                    <w:iCs w:val="0"/>
                    <w:szCs w:val="24"/>
                  </w:rPr>
                </w:rPrChange>
              </w:rPr>
            </w:pPr>
            <w:ins w:id="5813" w:author="Giorgio Romeo" w:date="2020-12-31T10:11:00Z">
              <w:r w:rsidRPr="00801F40">
                <w:rPr>
                  <w:rStyle w:val="SubtleEmphasis"/>
                  <w:szCs w:val="24"/>
                  <w:rPrChange w:id="5814" w:author="Etion Pinari" w:date="2021-01-06T12:27:00Z">
                    <w:rPr>
                      <w:rStyle w:val="SubtleEmphasis"/>
                      <w:szCs w:val="24"/>
                    </w:rPr>
                  </w:rPrChange>
                </w:rPr>
                <w:t>1</w:t>
              </w:r>
            </w:ins>
          </w:p>
        </w:tc>
      </w:tr>
      <w:tr w:rsidR="00FF55BD" w:rsidRPr="00801F40" w14:paraId="26375F90" w14:textId="77777777" w:rsidTr="00FF55BD">
        <w:trPr>
          <w:ins w:id="5815" w:author="Giorgio Romeo" w:date="2020-12-31T10:11:00Z"/>
        </w:trPr>
        <w:tc>
          <w:tcPr>
            <w:tcW w:w="6210" w:type="dxa"/>
            <w:tcPrChange w:id="5816" w:author="Giorgio Romeo" w:date="2020-12-31T10:11:00Z">
              <w:tcPr>
                <w:tcW w:w="6210" w:type="dxa"/>
              </w:tcPr>
            </w:tcPrChange>
          </w:tcPr>
          <w:p w14:paraId="16FADD61" w14:textId="77777777" w:rsidR="00FF55BD" w:rsidRPr="00801F40" w:rsidRDefault="00FF55BD" w:rsidP="00FF55BD">
            <w:pPr>
              <w:pStyle w:val="ListParagraph"/>
              <w:ind w:left="0"/>
              <w:jc w:val="center"/>
              <w:rPr>
                <w:ins w:id="5817" w:author="Giorgio Romeo" w:date="2020-12-31T10:11:00Z"/>
                <w:rStyle w:val="SubtleEmphasis"/>
                <w:i w:val="0"/>
                <w:iCs w:val="0"/>
                <w:szCs w:val="24"/>
                <w:rPrChange w:id="5818" w:author="Etion Pinari" w:date="2021-01-06T12:27:00Z">
                  <w:rPr>
                    <w:ins w:id="5819" w:author="Giorgio Romeo" w:date="2020-12-31T10:11:00Z"/>
                    <w:rStyle w:val="SubtleEmphasis"/>
                    <w:i w:val="0"/>
                    <w:iCs w:val="0"/>
                    <w:szCs w:val="24"/>
                  </w:rPr>
                </w:rPrChange>
              </w:rPr>
            </w:pPr>
            <w:ins w:id="5820" w:author="Giorgio Romeo" w:date="2020-12-31T10:11:00Z">
              <w:r w:rsidRPr="00801F40">
                <w:rPr>
                  <w:rStyle w:val="SubtleEmphasis"/>
                  <w:szCs w:val="24"/>
                  <w:rPrChange w:id="5821" w:author="Etion Pinari" w:date="2021-01-06T12:27:00Z">
                    <w:rPr>
                      <w:rStyle w:val="SubtleEmphasis"/>
                      <w:szCs w:val="24"/>
                    </w:rPr>
                  </w:rPrChange>
                </w:rPr>
                <w:t>Components diagram</w:t>
              </w:r>
            </w:ins>
          </w:p>
        </w:tc>
        <w:tc>
          <w:tcPr>
            <w:tcW w:w="1687" w:type="dxa"/>
            <w:shd w:val="clear" w:color="auto" w:fill="D9D9D9" w:themeFill="background1" w:themeFillShade="D9"/>
            <w:tcPrChange w:id="5822" w:author="Giorgio Romeo" w:date="2020-12-31T10:11:00Z">
              <w:tcPr>
                <w:tcW w:w="1687" w:type="dxa"/>
                <w:shd w:val="clear" w:color="auto" w:fill="D9D9D9" w:themeFill="background1" w:themeFillShade="D9"/>
              </w:tcPr>
            </w:tcPrChange>
          </w:tcPr>
          <w:p w14:paraId="310BA14A" w14:textId="77777777" w:rsidR="00FF55BD" w:rsidRPr="00801F40" w:rsidRDefault="00FF55BD" w:rsidP="00FF55BD">
            <w:pPr>
              <w:pStyle w:val="ListParagraph"/>
              <w:ind w:left="0"/>
              <w:jc w:val="center"/>
              <w:rPr>
                <w:ins w:id="5823" w:author="Giorgio Romeo" w:date="2020-12-31T10:11:00Z"/>
                <w:rStyle w:val="SubtleEmphasis"/>
                <w:i w:val="0"/>
                <w:iCs w:val="0"/>
                <w:szCs w:val="24"/>
                <w:rPrChange w:id="5824" w:author="Etion Pinari" w:date="2021-01-06T12:27:00Z">
                  <w:rPr>
                    <w:ins w:id="5825" w:author="Giorgio Romeo" w:date="2020-12-31T10:11:00Z"/>
                    <w:rStyle w:val="SubtleEmphasis"/>
                    <w:i w:val="0"/>
                    <w:iCs w:val="0"/>
                    <w:szCs w:val="24"/>
                  </w:rPr>
                </w:rPrChange>
              </w:rPr>
            </w:pPr>
            <w:ins w:id="5826" w:author="Giorgio Romeo" w:date="2020-12-31T10:11:00Z">
              <w:r w:rsidRPr="00801F40">
                <w:rPr>
                  <w:rStyle w:val="SubtleEmphasis"/>
                  <w:szCs w:val="24"/>
                  <w:rPrChange w:id="5827" w:author="Etion Pinari" w:date="2021-01-06T12:27:00Z">
                    <w:rPr>
                      <w:rStyle w:val="SubtleEmphasis"/>
                      <w:szCs w:val="24"/>
                    </w:rPr>
                  </w:rPrChange>
                </w:rPr>
                <w:t>1.5</w:t>
              </w:r>
            </w:ins>
          </w:p>
        </w:tc>
      </w:tr>
      <w:tr w:rsidR="00FF55BD" w:rsidRPr="00801F40" w14:paraId="0F1EB1E5" w14:textId="77777777" w:rsidTr="00FF55BD">
        <w:trPr>
          <w:ins w:id="5828" w:author="Giorgio Romeo" w:date="2020-12-31T10:11:00Z"/>
        </w:trPr>
        <w:tc>
          <w:tcPr>
            <w:tcW w:w="6210" w:type="dxa"/>
            <w:tcPrChange w:id="5829" w:author="Giorgio Romeo" w:date="2020-12-31T10:11:00Z">
              <w:tcPr>
                <w:tcW w:w="6210" w:type="dxa"/>
              </w:tcPr>
            </w:tcPrChange>
          </w:tcPr>
          <w:p w14:paraId="3559DC53" w14:textId="77777777" w:rsidR="00FF55BD" w:rsidRPr="00801F40" w:rsidRDefault="00FF55BD" w:rsidP="00FF55BD">
            <w:pPr>
              <w:pStyle w:val="ListParagraph"/>
              <w:ind w:left="0"/>
              <w:jc w:val="center"/>
              <w:rPr>
                <w:ins w:id="5830" w:author="Giorgio Romeo" w:date="2020-12-31T10:11:00Z"/>
                <w:rStyle w:val="SubtleEmphasis"/>
                <w:i w:val="0"/>
                <w:iCs w:val="0"/>
                <w:szCs w:val="24"/>
                <w:rPrChange w:id="5831" w:author="Etion Pinari" w:date="2021-01-06T12:27:00Z">
                  <w:rPr>
                    <w:ins w:id="5832" w:author="Giorgio Romeo" w:date="2020-12-31T10:11:00Z"/>
                    <w:rStyle w:val="SubtleEmphasis"/>
                    <w:i w:val="0"/>
                    <w:iCs w:val="0"/>
                    <w:szCs w:val="24"/>
                  </w:rPr>
                </w:rPrChange>
              </w:rPr>
            </w:pPr>
            <w:ins w:id="5833" w:author="Giorgio Romeo" w:date="2020-12-31T10:11:00Z">
              <w:r w:rsidRPr="00801F40">
                <w:rPr>
                  <w:rStyle w:val="SubtleEmphasis"/>
                  <w:szCs w:val="24"/>
                  <w:rPrChange w:id="5834" w:author="Etion Pinari" w:date="2021-01-06T12:27:00Z">
                    <w:rPr>
                      <w:rStyle w:val="SubtleEmphasis"/>
                      <w:szCs w:val="24"/>
                    </w:rPr>
                  </w:rPrChange>
                </w:rPr>
                <w:t>Deployment view</w:t>
              </w:r>
            </w:ins>
          </w:p>
        </w:tc>
        <w:tc>
          <w:tcPr>
            <w:tcW w:w="1687" w:type="dxa"/>
            <w:shd w:val="clear" w:color="auto" w:fill="D9D9D9" w:themeFill="background1" w:themeFillShade="D9"/>
            <w:tcPrChange w:id="5835" w:author="Giorgio Romeo" w:date="2020-12-31T10:11:00Z">
              <w:tcPr>
                <w:tcW w:w="1687" w:type="dxa"/>
                <w:shd w:val="clear" w:color="auto" w:fill="D9D9D9" w:themeFill="background1" w:themeFillShade="D9"/>
              </w:tcPr>
            </w:tcPrChange>
          </w:tcPr>
          <w:p w14:paraId="53661ACB" w14:textId="77777777" w:rsidR="00FF55BD" w:rsidRPr="00801F40" w:rsidRDefault="00FF55BD" w:rsidP="00FF55BD">
            <w:pPr>
              <w:pStyle w:val="ListParagraph"/>
              <w:ind w:left="0"/>
              <w:jc w:val="center"/>
              <w:rPr>
                <w:ins w:id="5836" w:author="Giorgio Romeo" w:date="2020-12-31T10:11:00Z"/>
                <w:rStyle w:val="SubtleEmphasis"/>
                <w:i w:val="0"/>
                <w:iCs w:val="0"/>
                <w:szCs w:val="24"/>
                <w:rPrChange w:id="5837" w:author="Etion Pinari" w:date="2021-01-06T12:27:00Z">
                  <w:rPr>
                    <w:ins w:id="5838" w:author="Giorgio Romeo" w:date="2020-12-31T10:11:00Z"/>
                    <w:rStyle w:val="SubtleEmphasis"/>
                    <w:i w:val="0"/>
                    <w:iCs w:val="0"/>
                    <w:szCs w:val="24"/>
                  </w:rPr>
                </w:rPrChange>
              </w:rPr>
            </w:pPr>
            <w:ins w:id="5839" w:author="Giorgio Romeo" w:date="2020-12-31T10:11:00Z">
              <w:r w:rsidRPr="00801F40">
                <w:rPr>
                  <w:rStyle w:val="SubtleEmphasis"/>
                  <w:szCs w:val="24"/>
                  <w:rPrChange w:id="5840" w:author="Etion Pinari" w:date="2021-01-06T12:27:00Z">
                    <w:rPr>
                      <w:rStyle w:val="SubtleEmphasis"/>
                      <w:szCs w:val="24"/>
                    </w:rPr>
                  </w:rPrChange>
                </w:rPr>
                <w:t>1.5</w:t>
              </w:r>
            </w:ins>
          </w:p>
        </w:tc>
      </w:tr>
      <w:tr w:rsidR="00FF55BD" w:rsidRPr="00801F40" w14:paraId="7F2E321E" w14:textId="77777777" w:rsidTr="00FF55BD">
        <w:trPr>
          <w:ins w:id="5841" w:author="Giorgio Romeo" w:date="2020-12-31T10:11:00Z"/>
        </w:trPr>
        <w:tc>
          <w:tcPr>
            <w:tcW w:w="6210" w:type="dxa"/>
            <w:tcPrChange w:id="5842" w:author="Giorgio Romeo" w:date="2020-12-31T10:11:00Z">
              <w:tcPr>
                <w:tcW w:w="6210" w:type="dxa"/>
              </w:tcPr>
            </w:tcPrChange>
          </w:tcPr>
          <w:p w14:paraId="279B50FF" w14:textId="77777777" w:rsidR="00FF55BD" w:rsidRPr="00801F40" w:rsidRDefault="00FF55BD" w:rsidP="00FF55BD">
            <w:pPr>
              <w:pStyle w:val="ListParagraph"/>
              <w:ind w:left="0"/>
              <w:jc w:val="center"/>
              <w:rPr>
                <w:ins w:id="5843" w:author="Giorgio Romeo" w:date="2020-12-31T10:11:00Z"/>
                <w:rStyle w:val="SubtleEmphasis"/>
                <w:i w:val="0"/>
                <w:iCs w:val="0"/>
                <w:szCs w:val="24"/>
                <w:rPrChange w:id="5844" w:author="Etion Pinari" w:date="2021-01-06T12:27:00Z">
                  <w:rPr>
                    <w:ins w:id="5845" w:author="Giorgio Romeo" w:date="2020-12-31T10:11:00Z"/>
                    <w:rStyle w:val="SubtleEmphasis"/>
                    <w:i w:val="0"/>
                    <w:iCs w:val="0"/>
                    <w:szCs w:val="24"/>
                  </w:rPr>
                </w:rPrChange>
              </w:rPr>
            </w:pPr>
            <w:ins w:id="5846" w:author="Giorgio Romeo" w:date="2020-12-31T10:11:00Z">
              <w:r w:rsidRPr="00801F40">
                <w:rPr>
                  <w:rStyle w:val="SubtleEmphasis"/>
                  <w:szCs w:val="24"/>
                  <w:rPrChange w:id="5847" w:author="Etion Pinari" w:date="2021-01-06T12:27:00Z">
                    <w:rPr>
                      <w:rStyle w:val="SubtleEmphasis"/>
                      <w:szCs w:val="24"/>
                    </w:rPr>
                  </w:rPrChange>
                </w:rPr>
                <w:t>Runtime view</w:t>
              </w:r>
            </w:ins>
          </w:p>
        </w:tc>
        <w:tc>
          <w:tcPr>
            <w:tcW w:w="1687" w:type="dxa"/>
            <w:shd w:val="clear" w:color="auto" w:fill="D9D9D9" w:themeFill="background1" w:themeFillShade="D9"/>
            <w:tcPrChange w:id="5848" w:author="Giorgio Romeo" w:date="2020-12-31T10:11:00Z">
              <w:tcPr>
                <w:tcW w:w="1687" w:type="dxa"/>
                <w:shd w:val="clear" w:color="auto" w:fill="D9D9D9" w:themeFill="background1" w:themeFillShade="D9"/>
              </w:tcPr>
            </w:tcPrChange>
          </w:tcPr>
          <w:p w14:paraId="0C7EFFF6" w14:textId="77777777" w:rsidR="00FF55BD" w:rsidRPr="00801F40" w:rsidRDefault="00FF55BD" w:rsidP="00FF55BD">
            <w:pPr>
              <w:pStyle w:val="ListParagraph"/>
              <w:ind w:left="0"/>
              <w:jc w:val="center"/>
              <w:rPr>
                <w:ins w:id="5849" w:author="Giorgio Romeo" w:date="2020-12-31T10:11:00Z"/>
                <w:rStyle w:val="SubtleEmphasis"/>
                <w:i w:val="0"/>
                <w:iCs w:val="0"/>
                <w:szCs w:val="24"/>
                <w:rPrChange w:id="5850" w:author="Etion Pinari" w:date="2021-01-06T12:27:00Z">
                  <w:rPr>
                    <w:ins w:id="5851" w:author="Giorgio Romeo" w:date="2020-12-31T10:11:00Z"/>
                    <w:rStyle w:val="SubtleEmphasis"/>
                    <w:i w:val="0"/>
                    <w:iCs w:val="0"/>
                    <w:szCs w:val="24"/>
                  </w:rPr>
                </w:rPrChange>
              </w:rPr>
            </w:pPr>
            <w:ins w:id="5852" w:author="Giorgio Romeo" w:date="2020-12-31T10:11:00Z">
              <w:r w:rsidRPr="00801F40">
                <w:rPr>
                  <w:rStyle w:val="SubtleEmphasis"/>
                  <w:szCs w:val="24"/>
                  <w:rPrChange w:id="5853" w:author="Etion Pinari" w:date="2021-01-06T12:27:00Z">
                    <w:rPr>
                      <w:rStyle w:val="SubtleEmphasis"/>
                      <w:szCs w:val="24"/>
                    </w:rPr>
                  </w:rPrChange>
                </w:rPr>
                <w:t>0.5</w:t>
              </w:r>
            </w:ins>
          </w:p>
        </w:tc>
      </w:tr>
      <w:tr w:rsidR="00FF55BD" w:rsidRPr="00801F40" w14:paraId="79C4AA06" w14:textId="77777777" w:rsidTr="00FF55BD">
        <w:trPr>
          <w:ins w:id="5854" w:author="Giorgio Romeo" w:date="2020-12-31T10:11:00Z"/>
        </w:trPr>
        <w:tc>
          <w:tcPr>
            <w:tcW w:w="6210" w:type="dxa"/>
            <w:tcPrChange w:id="5855" w:author="Giorgio Romeo" w:date="2020-12-31T10:11:00Z">
              <w:tcPr>
                <w:tcW w:w="6210" w:type="dxa"/>
              </w:tcPr>
            </w:tcPrChange>
          </w:tcPr>
          <w:p w14:paraId="2A459A1E" w14:textId="77777777" w:rsidR="00FF55BD" w:rsidRPr="00801F40" w:rsidRDefault="00FF55BD" w:rsidP="00FF55BD">
            <w:pPr>
              <w:pStyle w:val="ListParagraph"/>
              <w:ind w:left="0"/>
              <w:jc w:val="center"/>
              <w:rPr>
                <w:ins w:id="5856" w:author="Giorgio Romeo" w:date="2020-12-31T10:11:00Z"/>
                <w:rStyle w:val="SubtleEmphasis"/>
                <w:i w:val="0"/>
                <w:iCs w:val="0"/>
                <w:szCs w:val="24"/>
                <w:rPrChange w:id="5857" w:author="Etion Pinari" w:date="2021-01-06T12:27:00Z">
                  <w:rPr>
                    <w:ins w:id="5858" w:author="Giorgio Romeo" w:date="2020-12-31T10:11:00Z"/>
                    <w:rStyle w:val="SubtleEmphasis"/>
                    <w:i w:val="0"/>
                    <w:iCs w:val="0"/>
                    <w:szCs w:val="24"/>
                  </w:rPr>
                </w:rPrChange>
              </w:rPr>
            </w:pPr>
            <w:ins w:id="5859" w:author="Giorgio Romeo" w:date="2020-12-31T10:11:00Z">
              <w:r w:rsidRPr="00801F40">
                <w:rPr>
                  <w:rStyle w:val="SubtleEmphasis"/>
                  <w:szCs w:val="24"/>
                  <w:rPrChange w:id="5860" w:author="Etion Pinari" w:date="2021-01-06T12:27:00Z">
                    <w:rPr>
                      <w:rStyle w:val="SubtleEmphasis"/>
                      <w:szCs w:val="24"/>
                    </w:rPr>
                  </w:rPrChange>
                </w:rPr>
                <w:t>Components interface</w:t>
              </w:r>
            </w:ins>
          </w:p>
        </w:tc>
        <w:tc>
          <w:tcPr>
            <w:tcW w:w="1687" w:type="dxa"/>
            <w:shd w:val="clear" w:color="auto" w:fill="D9D9D9" w:themeFill="background1" w:themeFillShade="D9"/>
            <w:tcPrChange w:id="5861" w:author="Giorgio Romeo" w:date="2020-12-31T10:11:00Z">
              <w:tcPr>
                <w:tcW w:w="1687" w:type="dxa"/>
                <w:shd w:val="clear" w:color="auto" w:fill="D9D9D9" w:themeFill="background1" w:themeFillShade="D9"/>
              </w:tcPr>
            </w:tcPrChange>
          </w:tcPr>
          <w:p w14:paraId="4B36360F" w14:textId="77777777" w:rsidR="00FF55BD" w:rsidRPr="00801F40" w:rsidRDefault="00FF55BD" w:rsidP="00FF55BD">
            <w:pPr>
              <w:pStyle w:val="ListParagraph"/>
              <w:ind w:left="0"/>
              <w:jc w:val="center"/>
              <w:rPr>
                <w:ins w:id="5862" w:author="Giorgio Romeo" w:date="2020-12-31T10:11:00Z"/>
                <w:rStyle w:val="SubtleEmphasis"/>
                <w:i w:val="0"/>
                <w:iCs w:val="0"/>
                <w:szCs w:val="24"/>
                <w:rPrChange w:id="5863" w:author="Etion Pinari" w:date="2021-01-06T12:27:00Z">
                  <w:rPr>
                    <w:ins w:id="5864" w:author="Giorgio Romeo" w:date="2020-12-31T10:11:00Z"/>
                    <w:rStyle w:val="SubtleEmphasis"/>
                    <w:i w:val="0"/>
                    <w:iCs w:val="0"/>
                    <w:szCs w:val="24"/>
                  </w:rPr>
                </w:rPrChange>
              </w:rPr>
            </w:pPr>
            <w:ins w:id="5865" w:author="Giorgio Romeo" w:date="2020-12-31T10:11:00Z">
              <w:r w:rsidRPr="00801F40">
                <w:rPr>
                  <w:rStyle w:val="SubtleEmphasis"/>
                  <w:szCs w:val="24"/>
                  <w:rPrChange w:id="5866" w:author="Etion Pinari" w:date="2021-01-06T12:27:00Z">
                    <w:rPr>
                      <w:rStyle w:val="SubtleEmphasis"/>
                      <w:szCs w:val="24"/>
                    </w:rPr>
                  </w:rPrChange>
                </w:rPr>
                <w:t>1.5</w:t>
              </w:r>
            </w:ins>
          </w:p>
        </w:tc>
      </w:tr>
      <w:tr w:rsidR="00FF55BD" w:rsidRPr="00801F40" w14:paraId="28740C07" w14:textId="77777777" w:rsidTr="00FF55BD">
        <w:trPr>
          <w:ins w:id="5867" w:author="Giorgio Romeo" w:date="2020-12-31T10:11:00Z"/>
        </w:trPr>
        <w:tc>
          <w:tcPr>
            <w:tcW w:w="6210" w:type="dxa"/>
            <w:tcPrChange w:id="5868" w:author="Giorgio Romeo" w:date="2020-12-31T10:11:00Z">
              <w:tcPr>
                <w:tcW w:w="6210" w:type="dxa"/>
              </w:tcPr>
            </w:tcPrChange>
          </w:tcPr>
          <w:p w14:paraId="08BB9A73" w14:textId="77777777" w:rsidR="00FF55BD" w:rsidRPr="00801F40" w:rsidRDefault="00FF55BD" w:rsidP="00FF55BD">
            <w:pPr>
              <w:pStyle w:val="ListParagraph"/>
              <w:ind w:left="0"/>
              <w:jc w:val="center"/>
              <w:rPr>
                <w:ins w:id="5869" w:author="Giorgio Romeo" w:date="2020-12-31T10:11:00Z"/>
                <w:rStyle w:val="SubtleEmphasis"/>
                <w:i w:val="0"/>
                <w:iCs w:val="0"/>
                <w:szCs w:val="24"/>
                <w:rPrChange w:id="5870" w:author="Etion Pinari" w:date="2021-01-06T12:27:00Z">
                  <w:rPr>
                    <w:ins w:id="5871" w:author="Giorgio Romeo" w:date="2020-12-31T10:11:00Z"/>
                    <w:rStyle w:val="SubtleEmphasis"/>
                    <w:i w:val="0"/>
                    <w:iCs w:val="0"/>
                    <w:szCs w:val="24"/>
                  </w:rPr>
                </w:rPrChange>
              </w:rPr>
            </w:pPr>
            <w:ins w:id="5872" w:author="Giorgio Romeo" w:date="2020-12-31T10:11:00Z">
              <w:r w:rsidRPr="00801F40">
                <w:rPr>
                  <w:rStyle w:val="SubtleEmphasis"/>
                  <w:szCs w:val="24"/>
                  <w:rPrChange w:id="5873" w:author="Etion Pinari" w:date="2021-01-06T12:27:00Z">
                    <w:rPr>
                      <w:rStyle w:val="SubtleEmphasis"/>
                      <w:szCs w:val="24"/>
                    </w:rPr>
                  </w:rPrChange>
                </w:rPr>
                <w:t>Architectural styles and patterns</w:t>
              </w:r>
            </w:ins>
          </w:p>
        </w:tc>
        <w:tc>
          <w:tcPr>
            <w:tcW w:w="1687" w:type="dxa"/>
            <w:shd w:val="clear" w:color="auto" w:fill="D9D9D9" w:themeFill="background1" w:themeFillShade="D9"/>
            <w:tcPrChange w:id="5874" w:author="Giorgio Romeo" w:date="2020-12-31T10:11:00Z">
              <w:tcPr>
                <w:tcW w:w="1687" w:type="dxa"/>
                <w:shd w:val="clear" w:color="auto" w:fill="D9D9D9" w:themeFill="background1" w:themeFillShade="D9"/>
              </w:tcPr>
            </w:tcPrChange>
          </w:tcPr>
          <w:p w14:paraId="2020E168" w14:textId="77777777" w:rsidR="00FF55BD" w:rsidRPr="00801F40" w:rsidRDefault="00FF55BD" w:rsidP="00FF55BD">
            <w:pPr>
              <w:pStyle w:val="ListParagraph"/>
              <w:ind w:left="0"/>
              <w:jc w:val="center"/>
              <w:rPr>
                <w:ins w:id="5875" w:author="Giorgio Romeo" w:date="2020-12-31T10:11:00Z"/>
                <w:rStyle w:val="SubtleEmphasis"/>
                <w:i w:val="0"/>
                <w:iCs w:val="0"/>
                <w:szCs w:val="24"/>
                <w:rPrChange w:id="5876" w:author="Etion Pinari" w:date="2021-01-06T12:27:00Z">
                  <w:rPr>
                    <w:ins w:id="5877" w:author="Giorgio Romeo" w:date="2020-12-31T10:11:00Z"/>
                    <w:rStyle w:val="SubtleEmphasis"/>
                    <w:i w:val="0"/>
                    <w:iCs w:val="0"/>
                    <w:szCs w:val="24"/>
                  </w:rPr>
                </w:rPrChange>
              </w:rPr>
            </w:pPr>
            <w:ins w:id="5878" w:author="Giorgio Romeo" w:date="2020-12-31T10:11:00Z">
              <w:r w:rsidRPr="00801F40">
                <w:rPr>
                  <w:rStyle w:val="SubtleEmphasis"/>
                  <w:szCs w:val="24"/>
                  <w:rPrChange w:id="5879" w:author="Etion Pinari" w:date="2021-01-06T12:27:00Z">
                    <w:rPr>
                      <w:rStyle w:val="SubtleEmphasis"/>
                      <w:szCs w:val="24"/>
                    </w:rPr>
                  </w:rPrChange>
                </w:rPr>
                <w:t>6</w:t>
              </w:r>
            </w:ins>
          </w:p>
        </w:tc>
      </w:tr>
      <w:tr w:rsidR="00FF55BD" w:rsidRPr="00801F40" w14:paraId="03AF0A82" w14:textId="77777777" w:rsidTr="00FF55BD">
        <w:trPr>
          <w:ins w:id="5880" w:author="Giorgio Romeo" w:date="2020-12-31T10:11:00Z"/>
        </w:trPr>
        <w:tc>
          <w:tcPr>
            <w:tcW w:w="6210" w:type="dxa"/>
            <w:tcPrChange w:id="5881" w:author="Giorgio Romeo" w:date="2020-12-31T10:11:00Z">
              <w:tcPr>
                <w:tcW w:w="6210" w:type="dxa"/>
              </w:tcPr>
            </w:tcPrChange>
          </w:tcPr>
          <w:p w14:paraId="06FE39B2" w14:textId="77777777" w:rsidR="00FF55BD" w:rsidRPr="00801F40" w:rsidRDefault="00FF55BD" w:rsidP="00FF55BD">
            <w:pPr>
              <w:pStyle w:val="ListParagraph"/>
              <w:ind w:left="0"/>
              <w:jc w:val="center"/>
              <w:rPr>
                <w:ins w:id="5882" w:author="Giorgio Romeo" w:date="2020-12-31T10:11:00Z"/>
                <w:rStyle w:val="SubtleEmphasis"/>
                <w:i w:val="0"/>
                <w:iCs w:val="0"/>
                <w:szCs w:val="24"/>
                <w:rPrChange w:id="5883" w:author="Etion Pinari" w:date="2021-01-06T12:27:00Z">
                  <w:rPr>
                    <w:ins w:id="5884" w:author="Giorgio Romeo" w:date="2020-12-31T10:11:00Z"/>
                    <w:rStyle w:val="SubtleEmphasis"/>
                    <w:i w:val="0"/>
                    <w:iCs w:val="0"/>
                    <w:szCs w:val="24"/>
                  </w:rPr>
                </w:rPrChange>
              </w:rPr>
            </w:pPr>
            <w:ins w:id="5885" w:author="Giorgio Romeo" w:date="2020-12-31T10:11:00Z">
              <w:r w:rsidRPr="00801F40">
                <w:rPr>
                  <w:rStyle w:val="SubtleEmphasis"/>
                  <w:szCs w:val="24"/>
                  <w:rPrChange w:id="5886" w:author="Etion Pinari" w:date="2021-01-06T12:27:00Z">
                    <w:rPr>
                      <w:rStyle w:val="SubtleEmphasis"/>
                      <w:szCs w:val="24"/>
                    </w:rPr>
                  </w:rPrChange>
                </w:rPr>
                <w:t>User interface design</w:t>
              </w:r>
            </w:ins>
          </w:p>
        </w:tc>
        <w:tc>
          <w:tcPr>
            <w:tcW w:w="1687" w:type="dxa"/>
            <w:shd w:val="clear" w:color="auto" w:fill="D9D9D9" w:themeFill="background1" w:themeFillShade="D9"/>
            <w:tcPrChange w:id="5887" w:author="Giorgio Romeo" w:date="2020-12-31T10:11:00Z">
              <w:tcPr>
                <w:tcW w:w="1687" w:type="dxa"/>
                <w:shd w:val="clear" w:color="auto" w:fill="D9D9D9" w:themeFill="background1" w:themeFillShade="D9"/>
              </w:tcPr>
            </w:tcPrChange>
          </w:tcPr>
          <w:p w14:paraId="61F80A46" w14:textId="77777777" w:rsidR="00FF55BD" w:rsidRPr="00801F40" w:rsidRDefault="00FF55BD" w:rsidP="00FF55BD">
            <w:pPr>
              <w:pStyle w:val="ListParagraph"/>
              <w:ind w:left="0"/>
              <w:jc w:val="center"/>
              <w:rPr>
                <w:ins w:id="5888" w:author="Giorgio Romeo" w:date="2020-12-31T10:11:00Z"/>
                <w:rStyle w:val="SubtleEmphasis"/>
                <w:i w:val="0"/>
                <w:iCs w:val="0"/>
                <w:szCs w:val="24"/>
                <w:rPrChange w:id="5889" w:author="Etion Pinari" w:date="2021-01-06T12:27:00Z">
                  <w:rPr>
                    <w:ins w:id="5890" w:author="Giorgio Romeo" w:date="2020-12-31T10:11:00Z"/>
                    <w:rStyle w:val="SubtleEmphasis"/>
                    <w:i w:val="0"/>
                    <w:iCs w:val="0"/>
                    <w:szCs w:val="24"/>
                  </w:rPr>
                </w:rPrChange>
              </w:rPr>
            </w:pPr>
            <w:ins w:id="5891" w:author="Giorgio Romeo" w:date="2020-12-31T10:11:00Z">
              <w:r w:rsidRPr="00801F40">
                <w:rPr>
                  <w:rStyle w:val="SubtleEmphasis"/>
                  <w:szCs w:val="24"/>
                  <w:rPrChange w:id="5892" w:author="Etion Pinari" w:date="2021-01-06T12:27:00Z">
                    <w:rPr>
                      <w:rStyle w:val="SubtleEmphasis"/>
                      <w:szCs w:val="24"/>
                    </w:rPr>
                  </w:rPrChange>
                </w:rPr>
                <w:t>1</w:t>
              </w:r>
            </w:ins>
          </w:p>
        </w:tc>
      </w:tr>
      <w:tr w:rsidR="00FF55BD" w:rsidRPr="00801F40" w14:paraId="41C510A9" w14:textId="77777777" w:rsidTr="00FF55BD">
        <w:trPr>
          <w:ins w:id="5893" w:author="Giorgio Romeo" w:date="2020-12-31T10:11:00Z"/>
        </w:trPr>
        <w:tc>
          <w:tcPr>
            <w:tcW w:w="6210" w:type="dxa"/>
            <w:tcPrChange w:id="5894" w:author="Giorgio Romeo" w:date="2020-12-31T10:11:00Z">
              <w:tcPr>
                <w:tcW w:w="6210" w:type="dxa"/>
              </w:tcPr>
            </w:tcPrChange>
          </w:tcPr>
          <w:p w14:paraId="6D32BFFE" w14:textId="77777777" w:rsidR="00FF55BD" w:rsidRPr="00801F40" w:rsidRDefault="00FF55BD" w:rsidP="00FF55BD">
            <w:pPr>
              <w:pStyle w:val="ListParagraph"/>
              <w:tabs>
                <w:tab w:val="center" w:pos="2997"/>
                <w:tab w:val="left" w:pos="4410"/>
                <w:tab w:val="right" w:pos="5994"/>
              </w:tabs>
              <w:ind w:left="0"/>
              <w:rPr>
                <w:ins w:id="5895" w:author="Giorgio Romeo" w:date="2020-12-31T10:11:00Z"/>
                <w:rStyle w:val="SubtleEmphasis"/>
                <w:i w:val="0"/>
                <w:iCs w:val="0"/>
                <w:szCs w:val="24"/>
                <w:rPrChange w:id="5896" w:author="Etion Pinari" w:date="2021-01-06T12:27:00Z">
                  <w:rPr>
                    <w:ins w:id="5897" w:author="Giorgio Romeo" w:date="2020-12-31T10:11:00Z"/>
                    <w:rStyle w:val="SubtleEmphasis"/>
                    <w:i w:val="0"/>
                    <w:iCs w:val="0"/>
                    <w:szCs w:val="24"/>
                  </w:rPr>
                </w:rPrChange>
              </w:rPr>
            </w:pPr>
            <w:ins w:id="5898" w:author="Giorgio Romeo" w:date="2020-12-31T10:11:00Z">
              <w:r w:rsidRPr="00801F40">
                <w:rPr>
                  <w:rStyle w:val="SubtleEmphasis"/>
                  <w:szCs w:val="24"/>
                  <w:rPrChange w:id="5899" w:author="Etion Pinari" w:date="2021-01-06T12:27:00Z">
                    <w:rPr>
                      <w:rStyle w:val="SubtleEmphasis"/>
                      <w:szCs w:val="24"/>
                    </w:rPr>
                  </w:rPrChange>
                </w:rPr>
                <w:tab/>
                <w:t>Requirements traceability</w:t>
              </w:r>
              <w:r w:rsidRPr="00801F40">
                <w:rPr>
                  <w:rStyle w:val="SubtleEmphasis"/>
                  <w:szCs w:val="24"/>
                  <w:rPrChange w:id="5900" w:author="Etion Pinari" w:date="2021-01-06T12:27:00Z">
                    <w:rPr>
                      <w:rStyle w:val="SubtleEmphasis"/>
                      <w:szCs w:val="24"/>
                    </w:rPr>
                  </w:rPrChange>
                </w:rPr>
                <w:tab/>
              </w:r>
            </w:ins>
          </w:p>
        </w:tc>
        <w:tc>
          <w:tcPr>
            <w:tcW w:w="1687" w:type="dxa"/>
            <w:shd w:val="clear" w:color="auto" w:fill="D9D9D9" w:themeFill="background1" w:themeFillShade="D9"/>
            <w:tcPrChange w:id="5901" w:author="Giorgio Romeo" w:date="2020-12-31T10:11:00Z">
              <w:tcPr>
                <w:tcW w:w="1687" w:type="dxa"/>
                <w:shd w:val="clear" w:color="auto" w:fill="D9D9D9" w:themeFill="background1" w:themeFillShade="D9"/>
              </w:tcPr>
            </w:tcPrChange>
          </w:tcPr>
          <w:p w14:paraId="4EFC57E7" w14:textId="77777777" w:rsidR="00FF55BD" w:rsidRPr="00801F40" w:rsidRDefault="00FF55BD" w:rsidP="00FF55BD">
            <w:pPr>
              <w:pStyle w:val="ListParagraph"/>
              <w:ind w:left="0"/>
              <w:jc w:val="center"/>
              <w:rPr>
                <w:ins w:id="5902" w:author="Giorgio Romeo" w:date="2020-12-31T10:11:00Z"/>
                <w:rStyle w:val="SubtleEmphasis"/>
                <w:i w:val="0"/>
                <w:iCs w:val="0"/>
                <w:szCs w:val="24"/>
                <w:rPrChange w:id="5903" w:author="Etion Pinari" w:date="2021-01-06T12:27:00Z">
                  <w:rPr>
                    <w:ins w:id="5904" w:author="Giorgio Romeo" w:date="2020-12-31T10:11:00Z"/>
                    <w:rStyle w:val="SubtleEmphasis"/>
                    <w:i w:val="0"/>
                    <w:iCs w:val="0"/>
                    <w:szCs w:val="24"/>
                  </w:rPr>
                </w:rPrChange>
              </w:rPr>
            </w:pPr>
            <w:ins w:id="5905" w:author="Giorgio Romeo" w:date="2020-12-31T10:11:00Z">
              <w:r w:rsidRPr="00801F40">
                <w:rPr>
                  <w:rStyle w:val="SubtleEmphasis"/>
                  <w:szCs w:val="24"/>
                  <w:rPrChange w:id="5906" w:author="Etion Pinari" w:date="2021-01-06T12:27:00Z">
                    <w:rPr>
                      <w:rStyle w:val="SubtleEmphasis"/>
                      <w:szCs w:val="24"/>
                    </w:rPr>
                  </w:rPrChange>
                </w:rPr>
                <w:t>1</w:t>
              </w:r>
            </w:ins>
          </w:p>
        </w:tc>
      </w:tr>
      <w:tr w:rsidR="00FF55BD" w:rsidRPr="00801F40" w14:paraId="473B63B6" w14:textId="77777777" w:rsidTr="00FF55BD">
        <w:trPr>
          <w:ins w:id="5907" w:author="Giorgio Romeo" w:date="2020-12-31T10:11:00Z"/>
        </w:trPr>
        <w:tc>
          <w:tcPr>
            <w:tcW w:w="6210" w:type="dxa"/>
            <w:tcPrChange w:id="5908" w:author="Giorgio Romeo" w:date="2020-12-31T10:11:00Z">
              <w:tcPr>
                <w:tcW w:w="6210" w:type="dxa"/>
              </w:tcPr>
            </w:tcPrChange>
          </w:tcPr>
          <w:p w14:paraId="401CF1C5" w14:textId="77777777" w:rsidR="00FF55BD" w:rsidRPr="00801F40" w:rsidRDefault="00FF55BD" w:rsidP="00FF55BD">
            <w:pPr>
              <w:pStyle w:val="ListParagraph"/>
              <w:tabs>
                <w:tab w:val="center" w:pos="2997"/>
                <w:tab w:val="left" w:pos="4410"/>
                <w:tab w:val="right" w:pos="5994"/>
              </w:tabs>
              <w:ind w:left="0"/>
              <w:jc w:val="center"/>
              <w:rPr>
                <w:ins w:id="5909" w:author="Giorgio Romeo" w:date="2020-12-31T10:11:00Z"/>
                <w:rStyle w:val="SubtleEmphasis"/>
                <w:szCs w:val="24"/>
                <w:rPrChange w:id="5910" w:author="Etion Pinari" w:date="2021-01-06T12:27:00Z">
                  <w:rPr>
                    <w:ins w:id="5911" w:author="Giorgio Romeo" w:date="2020-12-31T10:11:00Z"/>
                    <w:rStyle w:val="SubtleEmphasis"/>
                    <w:szCs w:val="24"/>
                  </w:rPr>
                </w:rPrChange>
              </w:rPr>
            </w:pPr>
            <w:ins w:id="5912" w:author="Giorgio Romeo" w:date="2020-12-31T10:11:00Z">
              <w:r w:rsidRPr="00801F40">
                <w:rPr>
                  <w:rStyle w:val="SubtleEmphasis"/>
                  <w:szCs w:val="24"/>
                  <w:rPrChange w:id="5913" w:author="Etion Pinari" w:date="2021-01-06T12:27:00Z">
                    <w:rPr>
                      <w:rStyle w:val="SubtleEmphasis"/>
                      <w:szCs w:val="24"/>
                    </w:rPr>
                  </w:rPrChange>
                </w:rPr>
                <w:t xml:space="preserve">Implementation, </w:t>
              </w:r>
              <w:proofErr w:type="gramStart"/>
              <w:r w:rsidRPr="00801F40">
                <w:rPr>
                  <w:rStyle w:val="SubtleEmphasis"/>
                  <w:szCs w:val="24"/>
                  <w:rPrChange w:id="5914" w:author="Etion Pinari" w:date="2021-01-06T12:27:00Z">
                    <w:rPr>
                      <w:rStyle w:val="SubtleEmphasis"/>
                      <w:szCs w:val="24"/>
                    </w:rPr>
                  </w:rPrChange>
                </w:rPr>
                <w:t>integration</w:t>
              </w:r>
              <w:proofErr w:type="gramEnd"/>
              <w:r w:rsidRPr="00801F40">
                <w:rPr>
                  <w:rStyle w:val="SubtleEmphasis"/>
                  <w:szCs w:val="24"/>
                  <w:rPrChange w:id="5915" w:author="Etion Pinari" w:date="2021-01-06T12:27:00Z">
                    <w:rPr>
                      <w:rStyle w:val="SubtleEmphasis"/>
                      <w:szCs w:val="24"/>
                    </w:rPr>
                  </w:rPrChange>
                </w:rPr>
                <w:t xml:space="preserve"> and test plan</w:t>
              </w:r>
            </w:ins>
          </w:p>
        </w:tc>
        <w:tc>
          <w:tcPr>
            <w:tcW w:w="1687" w:type="dxa"/>
            <w:shd w:val="clear" w:color="auto" w:fill="D9D9D9" w:themeFill="background1" w:themeFillShade="D9"/>
            <w:tcPrChange w:id="5916" w:author="Giorgio Romeo" w:date="2020-12-31T10:11:00Z">
              <w:tcPr>
                <w:tcW w:w="1687" w:type="dxa"/>
                <w:shd w:val="clear" w:color="auto" w:fill="D9D9D9" w:themeFill="background1" w:themeFillShade="D9"/>
              </w:tcPr>
            </w:tcPrChange>
          </w:tcPr>
          <w:p w14:paraId="3173EC42" w14:textId="77777777" w:rsidR="00FF55BD" w:rsidRPr="00801F40" w:rsidRDefault="00FF55BD" w:rsidP="00FF55BD">
            <w:pPr>
              <w:pStyle w:val="ListParagraph"/>
              <w:ind w:left="0"/>
              <w:jc w:val="center"/>
              <w:rPr>
                <w:ins w:id="5917" w:author="Giorgio Romeo" w:date="2020-12-31T10:11:00Z"/>
                <w:rStyle w:val="SubtleEmphasis"/>
                <w:szCs w:val="24"/>
                <w:rPrChange w:id="5918" w:author="Etion Pinari" w:date="2021-01-06T12:27:00Z">
                  <w:rPr>
                    <w:ins w:id="5919" w:author="Giorgio Romeo" w:date="2020-12-31T10:11:00Z"/>
                    <w:rStyle w:val="SubtleEmphasis"/>
                    <w:szCs w:val="24"/>
                  </w:rPr>
                </w:rPrChange>
              </w:rPr>
            </w:pPr>
          </w:p>
        </w:tc>
      </w:tr>
      <w:tr w:rsidR="00FF55BD" w:rsidRPr="00801F40" w14:paraId="17D478DE" w14:textId="77777777" w:rsidTr="00FF55BD">
        <w:trPr>
          <w:ins w:id="5920" w:author="Giorgio Romeo" w:date="2020-12-31T10:11:00Z"/>
        </w:trPr>
        <w:tc>
          <w:tcPr>
            <w:tcW w:w="6210" w:type="dxa"/>
            <w:tcPrChange w:id="5921" w:author="Giorgio Romeo" w:date="2020-12-31T10:11:00Z">
              <w:tcPr>
                <w:tcW w:w="6210" w:type="dxa"/>
              </w:tcPr>
            </w:tcPrChange>
          </w:tcPr>
          <w:p w14:paraId="4C6D1EC0" w14:textId="77777777" w:rsidR="00FF55BD" w:rsidRPr="00801F40" w:rsidRDefault="00FF55BD" w:rsidP="00FF55BD">
            <w:pPr>
              <w:pStyle w:val="ListParagraph"/>
              <w:tabs>
                <w:tab w:val="center" w:pos="2997"/>
                <w:tab w:val="left" w:pos="4410"/>
                <w:tab w:val="right" w:pos="5994"/>
              </w:tabs>
              <w:ind w:left="0"/>
              <w:jc w:val="center"/>
              <w:rPr>
                <w:ins w:id="5922" w:author="Giorgio Romeo" w:date="2020-12-31T10:11:00Z"/>
                <w:rStyle w:val="SubtleEmphasis"/>
                <w:i w:val="0"/>
                <w:iCs w:val="0"/>
                <w:szCs w:val="24"/>
                <w:rPrChange w:id="5923" w:author="Etion Pinari" w:date="2021-01-06T12:27:00Z">
                  <w:rPr>
                    <w:ins w:id="5924" w:author="Giorgio Romeo" w:date="2020-12-31T10:11:00Z"/>
                    <w:rStyle w:val="SubtleEmphasis"/>
                    <w:i w:val="0"/>
                    <w:iCs w:val="0"/>
                    <w:szCs w:val="24"/>
                  </w:rPr>
                </w:rPrChange>
              </w:rPr>
            </w:pPr>
            <w:ins w:id="5925" w:author="Giorgio Romeo" w:date="2020-12-31T10:11:00Z">
              <w:r w:rsidRPr="00801F40">
                <w:rPr>
                  <w:rStyle w:val="SubtleEmphasis"/>
                  <w:szCs w:val="24"/>
                  <w:rPrChange w:id="5926" w:author="Etion Pinari" w:date="2021-01-06T12:27:00Z">
                    <w:rPr>
                      <w:rStyle w:val="SubtleEmphasis"/>
                      <w:szCs w:val="24"/>
                    </w:rPr>
                  </w:rPrChange>
                </w:rPr>
                <w:t>Research on various topics</w:t>
              </w:r>
            </w:ins>
          </w:p>
        </w:tc>
        <w:tc>
          <w:tcPr>
            <w:tcW w:w="1687" w:type="dxa"/>
            <w:shd w:val="clear" w:color="auto" w:fill="D9D9D9" w:themeFill="background1" w:themeFillShade="D9"/>
            <w:tcPrChange w:id="5927" w:author="Giorgio Romeo" w:date="2020-12-31T10:11:00Z">
              <w:tcPr>
                <w:tcW w:w="1687" w:type="dxa"/>
                <w:shd w:val="clear" w:color="auto" w:fill="D9D9D9" w:themeFill="background1" w:themeFillShade="D9"/>
              </w:tcPr>
            </w:tcPrChange>
          </w:tcPr>
          <w:p w14:paraId="1141793B" w14:textId="77777777" w:rsidR="00FF55BD" w:rsidRPr="00801F40" w:rsidRDefault="00FF55BD" w:rsidP="00FF55BD">
            <w:pPr>
              <w:pStyle w:val="ListParagraph"/>
              <w:ind w:left="0"/>
              <w:jc w:val="center"/>
              <w:rPr>
                <w:ins w:id="5928" w:author="Giorgio Romeo" w:date="2020-12-31T10:11:00Z"/>
                <w:rStyle w:val="SubtleEmphasis"/>
                <w:i w:val="0"/>
                <w:iCs w:val="0"/>
                <w:szCs w:val="24"/>
                <w:rPrChange w:id="5929" w:author="Etion Pinari" w:date="2021-01-06T12:27:00Z">
                  <w:rPr>
                    <w:ins w:id="5930" w:author="Giorgio Romeo" w:date="2020-12-31T10:11:00Z"/>
                    <w:rStyle w:val="SubtleEmphasis"/>
                    <w:i w:val="0"/>
                    <w:iCs w:val="0"/>
                    <w:szCs w:val="24"/>
                  </w:rPr>
                </w:rPrChange>
              </w:rPr>
            </w:pPr>
            <w:ins w:id="5931" w:author="Giorgio Romeo" w:date="2020-12-31T10:11:00Z">
              <w:r w:rsidRPr="00801F40">
                <w:rPr>
                  <w:rStyle w:val="SubtleEmphasis"/>
                  <w:szCs w:val="24"/>
                  <w:rPrChange w:id="5932" w:author="Etion Pinari" w:date="2021-01-06T12:27:00Z">
                    <w:rPr>
                      <w:rStyle w:val="SubtleEmphasis"/>
                      <w:szCs w:val="24"/>
                    </w:rPr>
                  </w:rPrChange>
                </w:rPr>
                <w:t>3</w:t>
              </w:r>
            </w:ins>
          </w:p>
        </w:tc>
      </w:tr>
      <w:tr w:rsidR="00FF55BD" w:rsidRPr="00801F40" w14:paraId="74475017" w14:textId="77777777" w:rsidTr="00FF55BD">
        <w:trPr>
          <w:ins w:id="5933" w:author="Giorgio Romeo" w:date="2020-12-31T10:11:00Z"/>
        </w:trPr>
        <w:tc>
          <w:tcPr>
            <w:tcW w:w="6210" w:type="dxa"/>
            <w:tcPrChange w:id="5934" w:author="Giorgio Romeo" w:date="2020-12-31T10:11:00Z">
              <w:tcPr>
                <w:tcW w:w="6210" w:type="dxa"/>
              </w:tcPr>
            </w:tcPrChange>
          </w:tcPr>
          <w:p w14:paraId="4D2DAB79" w14:textId="77777777" w:rsidR="00FF55BD" w:rsidRPr="00801F40" w:rsidRDefault="00FF55BD" w:rsidP="00FF55BD">
            <w:pPr>
              <w:pStyle w:val="ListParagraph"/>
              <w:tabs>
                <w:tab w:val="center" w:pos="2997"/>
                <w:tab w:val="left" w:pos="4410"/>
                <w:tab w:val="right" w:pos="5994"/>
              </w:tabs>
              <w:ind w:left="0"/>
              <w:jc w:val="center"/>
              <w:rPr>
                <w:ins w:id="5935" w:author="Giorgio Romeo" w:date="2020-12-31T10:11:00Z"/>
                <w:rStyle w:val="SubtleEmphasis"/>
                <w:i w:val="0"/>
                <w:iCs w:val="0"/>
                <w:szCs w:val="24"/>
                <w:rPrChange w:id="5936" w:author="Etion Pinari" w:date="2021-01-06T12:27:00Z">
                  <w:rPr>
                    <w:ins w:id="5937" w:author="Giorgio Romeo" w:date="2020-12-31T10:11:00Z"/>
                    <w:rStyle w:val="SubtleEmphasis"/>
                    <w:i w:val="0"/>
                    <w:iCs w:val="0"/>
                    <w:szCs w:val="24"/>
                  </w:rPr>
                </w:rPrChange>
              </w:rPr>
            </w:pPr>
            <w:ins w:id="5938" w:author="Giorgio Romeo" w:date="2020-12-31T10:11:00Z">
              <w:r w:rsidRPr="00801F40">
                <w:rPr>
                  <w:rStyle w:val="SubtleEmphasis"/>
                  <w:szCs w:val="24"/>
                  <w:rPrChange w:id="5939" w:author="Etion Pinari" w:date="2021-01-06T12:27:00Z">
                    <w:rPr>
                      <w:rStyle w:val="SubtleEmphasis"/>
                      <w:szCs w:val="24"/>
                    </w:rPr>
                  </w:rPrChange>
                </w:rPr>
                <w:t>Writing on Word and formatting</w:t>
              </w:r>
            </w:ins>
          </w:p>
        </w:tc>
        <w:tc>
          <w:tcPr>
            <w:tcW w:w="1687" w:type="dxa"/>
            <w:shd w:val="clear" w:color="auto" w:fill="D9D9D9" w:themeFill="background1" w:themeFillShade="D9"/>
            <w:tcPrChange w:id="5940" w:author="Giorgio Romeo" w:date="2020-12-31T10:11:00Z">
              <w:tcPr>
                <w:tcW w:w="1687" w:type="dxa"/>
                <w:shd w:val="clear" w:color="auto" w:fill="D9D9D9" w:themeFill="background1" w:themeFillShade="D9"/>
              </w:tcPr>
            </w:tcPrChange>
          </w:tcPr>
          <w:p w14:paraId="6C181E17" w14:textId="77777777" w:rsidR="00FF55BD" w:rsidRPr="00801F40" w:rsidRDefault="00FF55BD" w:rsidP="00FF55BD">
            <w:pPr>
              <w:pStyle w:val="ListParagraph"/>
              <w:ind w:left="0"/>
              <w:jc w:val="center"/>
              <w:rPr>
                <w:ins w:id="5941" w:author="Giorgio Romeo" w:date="2020-12-31T10:11:00Z"/>
                <w:rStyle w:val="SubtleEmphasis"/>
                <w:i w:val="0"/>
                <w:iCs w:val="0"/>
                <w:szCs w:val="24"/>
                <w:rPrChange w:id="5942" w:author="Etion Pinari" w:date="2021-01-06T12:27:00Z">
                  <w:rPr>
                    <w:ins w:id="5943" w:author="Giorgio Romeo" w:date="2020-12-31T10:11:00Z"/>
                    <w:rStyle w:val="SubtleEmphasis"/>
                    <w:i w:val="0"/>
                    <w:iCs w:val="0"/>
                    <w:szCs w:val="24"/>
                  </w:rPr>
                </w:rPrChange>
              </w:rPr>
            </w:pPr>
            <w:ins w:id="5944" w:author="Giorgio Romeo" w:date="2020-12-31T10:11:00Z">
              <w:r w:rsidRPr="00801F40">
                <w:rPr>
                  <w:rStyle w:val="SubtleEmphasis"/>
                  <w:szCs w:val="24"/>
                  <w:rPrChange w:id="5945" w:author="Etion Pinari" w:date="2021-01-06T12:27:00Z">
                    <w:rPr>
                      <w:rStyle w:val="SubtleEmphasis"/>
                      <w:szCs w:val="24"/>
                    </w:rPr>
                  </w:rPrChange>
                </w:rPr>
                <w:t>5</w:t>
              </w:r>
            </w:ins>
          </w:p>
        </w:tc>
      </w:tr>
      <w:tr w:rsidR="00FF55BD" w:rsidRPr="00801F40" w14:paraId="727EFB34" w14:textId="77777777" w:rsidTr="00FF55BD">
        <w:trPr>
          <w:ins w:id="5946" w:author="Giorgio Romeo" w:date="2020-12-31T10:11:00Z"/>
        </w:trPr>
        <w:tc>
          <w:tcPr>
            <w:tcW w:w="6210" w:type="dxa"/>
            <w:tcPrChange w:id="5947" w:author="Giorgio Romeo" w:date="2020-12-31T10:11:00Z">
              <w:tcPr>
                <w:tcW w:w="6210" w:type="dxa"/>
              </w:tcPr>
            </w:tcPrChange>
          </w:tcPr>
          <w:p w14:paraId="6ED86662" w14:textId="77777777" w:rsidR="00FF55BD" w:rsidRPr="00801F40" w:rsidRDefault="00FF55BD" w:rsidP="00FF55BD">
            <w:pPr>
              <w:pStyle w:val="ListParagraph"/>
              <w:tabs>
                <w:tab w:val="center" w:pos="2997"/>
                <w:tab w:val="left" w:pos="4410"/>
                <w:tab w:val="right" w:pos="5994"/>
              </w:tabs>
              <w:ind w:left="0"/>
              <w:jc w:val="center"/>
              <w:rPr>
                <w:ins w:id="5948" w:author="Giorgio Romeo" w:date="2020-12-31T10:11:00Z"/>
                <w:rStyle w:val="SubtleEmphasis"/>
                <w:i w:val="0"/>
                <w:iCs w:val="0"/>
                <w:szCs w:val="24"/>
                <w:rPrChange w:id="5949" w:author="Etion Pinari" w:date="2021-01-06T12:27:00Z">
                  <w:rPr>
                    <w:ins w:id="5950" w:author="Giorgio Romeo" w:date="2020-12-31T10:11:00Z"/>
                    <w:rStyle w:val="SubtleEmphasis"/>
                    <w:i w:val="0"/>
                    <w:iCs w:val="0"/>
                    <w:szCs w:val="24"/>
                  </w:rPr>
                </w:rPrChange>
              </w:rPr>
            </w:pPr>
            <w:ins w:id="5951" w:author="Giorgio Romeo" w:date="2020-12-31T10:11:00Z">
              <w:r w:rsidRPr="00801F40">
                <w:rPr>
                  <w:rStyle w:val="SubtleEmphasis"/>
                  <w:szCs w:val="24"/>
                  <w:rPrChange w:id="5952" w:author="Etion Pinari" w:date="2021-01-06T12:27:00Z">
                    <w:rPr>
                      <w:rStyle w:val="SubtleEmphasis"/>
                      <w:szCs w:val="24"/>
                    </w:rPr>
                  </w:rPrChange>
                </w:rPr>
                <w:t>Total</w:t>
              </w:r>
            </w:ins>
          </w:p>
        </w:tc>
        <w:tc>
          <w:tcPr>
            <w:tcW w:w="1687" w:type="dxa"/>
            <w:shd w:val="clear" w:color="auto" w:fill="D9D9D9" w:themeFill="background1" w:themeFillShade="D9"/>
            <w:tcPrChange w:id="5953" w:author="Giorgio Romeo" w:date="2020-12-31T10:11:00Z">
              <w:tcPr>
                <w:tcW w:w="1687" w:type="dxa"/>
                <w:shd w:val="clear" w:color="auto" w:fill="D9D9D9" w:themeFill="background1" w:themeFillShade="D9"/>
              </w:tcPr>
            </w:tcPrChange>
          </w:tcPr>
          <w:p w14:paraId="7EDCAA52" w14:textId="77777777" w:rsidR="00FF55BD" w:rsidRPr="00801F40" w:rsidRDefault="00FF55BD" w:rsidP="00FF55BD">
            <w:pPr>
              <w:pStyle w:val="ListParagraph"/>
              <w:ind w:left="0"/>
              <w:jc w:val="center"/>
              <w:rPr>
                <w:ins w:id="5954" w:author="Giorgio Romeo" w:date="2020-12-31T10:11:00Z"/>
                <w:rStyle w:val="SubtleEmphasis"/>
                <w:i w:val="0"/>
                <w:iCs w:val="0"/>
                <w:szCs w:val="24"/>
                <w:rPrChange w:id="5955" w:author="Etion Pinari" w:date="2021-01-06T12:27:00Z">
                  <w:rPr>
                    <w:ins w:id="5956" w:author="Giorgio Romeo" w:date="2020-12-31T10:11:00Z"/>
                    <w:rStyle w:val="SubtleEmphasis"/>
                    <w:i w:val="0"/>
                    <w:iCs w:val="0"/>
                    <w:szCs w:val="24"/>
                  </w:rPr>
                </w:rPrChange>
              </w:rPr>
            </w:pPr>
            <w:ins w:id="5957" w:author="Giorgio Romeo" w:date="2020-12-31T10:11:00Z">
              <w:r w:rsidRPr="00801F40">
                <w:rPr>
                  <w:rStyle w:val="SubtleEmphasis"/>
                  <w:szCs w:val="24"/>
                  <w:rPrChange w:id="5958" w:author="Etion Pinari" w:date="2021-01-06T12:27:00Z">
                    <w:rPr>
                      <w:rStyle w:val="SubtleEmphasis"/>
                      <w:szCs w:val="24"/>
                    </w:rPr>
                  </w:rPrChange>
                </w:rPr>
                <w:t>30</w:t>
              </w:r>
            </w:ins>
          </w:p>
        </w:tc>
      </w:tr>
    </w:tbl>
    <w:p w14:paraId="1DB559A8" w14:textId="51DD47BC" w:rsidR="00FF55BD" w:rsidRPr="00801F40" w:rsidRDefault="00FF55BD" w:rsidP="00FF55BD">
      <w:pPr>
        <w:rPr>
          <w:ins w:id="5959" w:author="Giorgio Romeo" w:date="2020-12-31T10:05:00Z"/>
          <w:rFonts w:ascii="Bell MT" w:hAnsi="Bell MT"/>
          <w:sz w:val="28"/>
          <w:szCs w:val="28"/>
          <w:lang w:val="en-US"/>
          <w:rPrChange w:id="5960" w:author="Etion Pinari" w:date="2021-01-06T12:27:00Z">
            <w:rPr>
              <w:ins w:id="5961" w:author="Giorgio Romeo" w:date="2020-12-31T10:05:00Z"/>
              <w:rFonts w:ascii="Bell MT" w:hAnsi="Bell MT"/>
              <w:sz w:val="28"/>
              <w:szCs w:val="28"/>
              <w:lang w:val="en-GB"/>
            </w:rPr>
          </w:rPrChange>
        </w:rPr>
      </w:pPr>
    </w:p>
    <w:p w14:paraId="3115E66B" w14:textId="77777777" w:rsidR="00FF55BD" w:rsidRPr="00801F40" w:rsidRDefault="00FF55BD">
      <w:pPr>
        <w:rPr>
          <w:rFonts w:ascii="Bell MT" w:hAnsi="Bell MT"/>
          <w:sz w:val="28"/>
          <w:szCs w:val="28"/>
          <w:lang w:val="en-US"/>
          <w:rPrChange w:id="5962" w:author="Etion Pinari" w:date="2021-01-06T12:27:00Z">
            <w:rPr>
              <w:rFonts w:ascii="Bell MT" w:hAnsi="Bell MT"/>
              <w:lang w:val="en-GB"/>
            </w:rPr>
          </w:rPrChange>
        </w:rPr>
        <w:pPrChange w:id="5963" w:author="Giorgio Romeo" w:date="2020-12-31T10:05:00Z">
          <w:pPr>
            <w:pStyle w:val="ListParagraph"/>
            <w:numPr>
              <w:numId w:val="1"/>
            </w:numPr>
            <w:ind w:left="360" w:hanging="360"/>
          </w:pPr>
        </w:pPrChange>
      </w:pPr>
    </w:p>
    <w:p w14:paraId="596D341E" w14:textId="0C77FDFE" w:rsidR="006625AC" w:rsidRPr="00801F40" w:rsidRDefault="006625AC" w:rsidP="006625AC">
      <w:pPr>
        <w:pStyle w:val="ListParagraph"/>
        <w:ind w:left="360"/>
        <w:rPr>
          <w:ins w:id="5964" w:author="Giorgio Romeo" w:date="2020-12-31T10:11:00Z"/>
          <w:rFonts w:ascii="Bell MT" w:hAnsi="Bell MT"/>
          <w:lang w:val="en-US"/>
          <w:rPrChange w:id="5965" w:author="Etion Pinari" w:date="2021-01-06T12:27:00Z">
            <w:rPr>
              <w:ins w:id="5966" w:author="Giorgio Romeo" w:date="2020-12-31T10:11:00Z"/>
              <w:rFonts w:ascii="Bell MT" w:hAnsi="Bell MT"/>
              <w:lang w:val="en-GB"/>
            </w:rPr>
          </w:rPrChange>
        </w:rPr>
      </w:pPr>
    </w:p>
    <w:p w14:paraId="7257B5BD" w14:textId="29E403E8" w:rsidR="00FF55BD" w:rsidRPr="00801F40" w:rsidRDefault="00FF55BD" w:rsidP="006625AC">
      <w:pPr>
        <w:pStyle w:val="ListParagraph"/>
        <w:ind w:left="360"/>
        <w:rPr>
          <w:ins w:id="5967" w:author="Giorgio Romeo" w:date="2020-12-31T10:11:00Z"/>
          <w:rFonts w:ascii="Bell MT" w:hAnsi="Bell MT"/>
          <w:lang w:val="en-US"/>
          <w:rPrChange w:id="5968" w:author="Etion Pinari" w:date="2021-01-06T12:27:00Z">
            <w:rPr>
              <w:ins w:id="5969" w:author="Giorgio Romeo" w:date="2020-12-31T10:11:00Z"/>
              <w:rFonts w:ascii="Bell MT" w:hAnsi="Bell MT"/>
              <w:lang w:val="en-GB"/>
            </w:rPr>
          </w:rPrChange>
        </w:rPr>
      </w:pPr>
    </w:p>
    <w:p w14:paraId="2B7692A8" w14:textId="7EE4F36C" w:rsidR="00FF55BD" w:rsidRPr="00801F40" w:rsidRDefault="00FF55BD" w:rsidP="006625AC">
      <w:pPr>
        <w:pStyle w:val="ListParagraph"/>
        <w:ind w:left="360"/>
        <w:rPr>
          <w:ins w:id="5970" w:author="Giorgio Romeo" w:date="2020-12-31T10:11:00Z"/>
          <w:rFonts w:ascii="Bell MT" w:hAnsi="Bell MT"/>
          <w:lang w:val="en-US"/>
          <w:rPrChange w:id="5971" w:author="Etion Pinari" w:date="2021-01-06T12:27:00Z">
            <w:rPr>
              <w:ins w:id="5972" w:author="Giorgio Romeo" w:date="2020-12-31T10:11:00Z"/>
              <w:rFonts w:ascii="Bell MT" w:hAnsi="Bell MT"/>
              <w:lang w:val="en-GB"/>
            </w:rPr>
          </w:rPrChange>
        </w:rPr>
      </w:pPr>
    </w:p>
    <w:p w14:paraId="305B5F83" w14:textId="3C6BE002" w:rsidR="00FF55BD" w:rsidRPr="00801F40" w:rsidRDefault="00FF55BD" w:rsidP="006625AC">
      <w:pPr>
        <w:pStyle w:val="ListParagraph"/>
        <w:ind w:left="360"/>
        <w:rPr>
          <w:ins w:id="5973" w:author="Giorgio Romeo" w:date="2020-12-31T10:11:00Z"/>
          <w:rFonts w:ascii="Bell MT" w:hAnsi="Bell MT"/>
          <w:lang w:val="en-US"/>
          <w:rPrChange w:id="5974" w:author="Etion Pinari" w:date="2021-01-06T12:27:00Z">
            <w:rPr>
              <w:ins w:id="5975" w:author="Giorgio Romeo" w:date="2020-12-31T10:11:00Z"/>
              <w:rFonts w:ascii="Bell MT" w:hAnsi="Bell MT"/>
              <w:lang w:val="en-GB"/>
            </w:rPr>
          </w:rPrChange>
        </w:rPr>
      </w:pPr>
    </w:p>
    <w:p w14:paraId="117D8824" w14:textId="17DC97A2" w:rsidR="00FF55BD" w:rsidRPr="00801F40" w:rsidRDefault="00FF55BD" w:rsidP="006625AC">
      <w:pPr>
        <w:pStyle w:val="ListParagraph"/>
        <w:ind w:left="360"/>
        <w:rPr>
          <w:ins w:id="5976" w:author="Giorgio Romeo" w:date="2020-12-31T10:11:00Z"/>
          <w:rFonts w:ascii="Bell MT" w:hAnsi="Bell MT"/>
          <w:lang w:val="en-US"/>
          <w:rPrChange w:id="5977" w:author="Etion Pinari" w:date="2021-01-06T12:27:00Z">
            <w:rPr>
              <w:ins w:id="5978" w:author="Giorgio Romeo" w:date="2020-12-31T10:11:00Z"/>
              <w:rFonts w:ascii="Bell MT" w:hAnsi="Bell MT"/>
              <w:lang w:val="en-GB"/>
            </w:rPr>
          </w:rPrChange>
        </w:rPr>
      </w:pPr>
    </w:p>
    <w:p w14:paraId="04B1F16E" w14:textId="3987B8B1" w:rsidR="00FF55BD" w:rsidRPr="00801F40" w:rsidRDefault="00FF55BD" w:rsidP="006625AC">
      <w:pPr>
        <w:pStyle w:val="ListParagraph"/>
        <w:ind w:left="360"/>
        <w:rPr>
          <w:ins w:id="5979" w:author="Giorgio Romeo" w:date="2020-12-31T10:11:00Z"/>
          <w:rFonts w:ascii="Bell MT" w:hAnsi="Bell MT"/>
          <w:lang w:val="en-US"/>
          <w:rPrChange w:id="5980" w:author="Etion Pinari" w:date="2021-01-06T12:27:00Z">
            <w:rPr>
              <w:ins w:id="5981" w:author="Giorgio Romeo" w:date="2020-12-31T10:11:00Z"/>
              <w:rFonts w:ascii="Bell MT" w:hAnsi="Bell MT"/>
              <w:lang w:val="en-GB"/>
            </w:rPr>
          </w:rPrChange>
        </w:rPr>
      </w:pPr>
    </w:p>
    <w:p w14:paraId="26C52CD4" w14:textId="75558246" w:rsidR="00FF55BD" w:rsidRPr="00801F40" w:rsidRDefault="00FF55BD" w:rsidP="006625AC">
      <w:pPr>
        <w:pStyle w:val="ListParagraph"/>
        <w:ind w:left="360"/>
        <w:rPr>
          <w:ins w:id="5982" w:author="Giorgio Romeo" w:date="2020-12-31T10:11:00Z"/>
          <w:rFonts w:ascii="Bell MT" w:hAnsi="Bell MT"/>
          <w:lang w:val="en-US"/>
          <w:rPrChange w:id="5983" w:author="Etion Pinari" w:date="2021-01-06T12:27:00Z">
            <w:rPr>
              <w:ins w:id="5984" w:author="Giorgio Romeo" w:date="2020-12-31T10:11:00Z"/>
              <w:rFonts w:ascii="Bell MT" w:hAnsi="Bell MT"/>
              <w:lang w:val="en-GB"/>
            </w:rPr>
          </w:rPrChange>
        </w:rPr>
      </w:pPr>
    </w:p>
    <w:p w14:paraId="6C73BFA6" w14:textId="2F8C25D6" w:rsidR="00FF55BD" w:rsidRPr="00801F40" w:rsidRDefault="00FF55BD" w:rsidP="006625AC">
      <w:pPr>
        <w:pStyle w:val="ListParagraph"/>
        <w:ind w:left="360"/>
        <w:rPr>
          <w:ins w:id="5985" w:author="Giorgio Romeo" w:date="2020-12-31T10:11:00Z"/>
          <w:rFonts w:ascii="Bell MT" w:hAnsi="Bell MT"/>
          <w:lang w:val="en-US"/>
          <w:rPrChange w:id="5986" w:author="Etion Pinari" w:date="2021-01-06T12:27:00Z">
            <w:rPr>
              <w:ins w:id="5987" w:author="Giorgio Romeo" w:date="2020-12-31T10:11:00Z"/>
              <w:rFonts w:ascii="Bell MT" w:hAnsi="Bell MT"/>
              <w:lang w:val="en-GB"/>
            </w:rPr>
          </w:rPrChange>
        </w:rPr>
      </w:pPr>
    </w:p>
    <w:p w14:paraId="2E945730" w14:textId="0BE19B1E" w:rsidR="00FF55BD" w:rsidRPr="00801F40" w:rsidRDefault="00FF55BD" w:rsidP="006625AC">
      <w:pPr>
        <w:pStyle w:val="ListParagraph"/>
        <w:ind w:left="360"/>
        <w:rPr>
          <w:ins w:id="5988" w:author="Giorgio Romeo" w:date="2020-12-31T10:11:00Z"/>
          <w:rFonts w:ascii="Bell MT" w:hAnsi="Bell MT"/>
          <w:lang w:val="en-US"/>
          <w:rPrChange w:id="5989" w:author="Etion Pinari" w:date="2021-01-06T12:27:00Z">
            <w:rPr>
              <w:ins w:id="5990" w:author="Giorgio Romeo" w:date="2020-12-31T10:11:00Z"/>
              <w:rFonts w:ascii="Bell MT" w:hAnsi="Bell MT"/>
              <w:lang w:val="en-GB"/>
            </w:rPr>
          </w:rPrChange>
        </w:rPr>
      </w:pPr>
    </w:p>
    <w:p w14:paraId="690876BB" w14:textId="04BFE3EA" w:rsidR="00FF55BD" w:rsidRPr="00801F40" w:rsidRDefault="00FF55BD" w:rsidP="006625AC">
      <w:pPr>
        <w:pStyle w:val="ListParagraph"/>
        <w:ind w:left="360"/>
        <w:rPr>
          <w:ins w:id="5991" w:author="Giorgio Romeo" w:date="2020-12-31T10:11:00Z"/>
          <w:rFonts w:ascii="Bell MT" w:hAnsi="Bell MT"/>
          <w:lang w:val="en-US"/>
          <w:rPrChange w:id="5992" w:author="Etion Pinari" w:date="2021-01-06T12:27:00Z">
            <w:rPr>
              <w:ins w:id="5993" w:author="Giorgio Romeo" w:date="2020-12-31T10:11:00Z"/>
              <w:rFonts w:ascii="Bell MT" w:hAnsi="Bell MT"/>
              <w:lang w:val="en-GB"/>
            </w:rPr>
          </w:rPrChange>
        </w:rPr>
      </w:pPr>
    </w:p>
    <w:p w14:paraId="509744C6" w14:textId="563645AE" w:rsidR="00FF55BD" w:rsidRPr="00801F40" w:rsidRDefault="00FF55BD" w:rsidP="006625AC">
      <w:pPr>
        <w:pStyle w:val="ListParagraph"/>
        <w:ind w:left="360"/>
        <w:rPr>
          <w:ins w:id="5994" w:author="Giorgio Romeo" w:date="2020-12-31T10:11:00Z"/>
          <w:rFonts w:ascii="Bell MT" w:hAnsi="Bell MT"/>
          <w:lang w:val="en-US"/>
          <w:rPrChange w:id="5995" w:author="Etion Pinari" w:date="2021-01-06T12:27:00Z">
            <w:rPr>
              <w:ins w:id="5996" w:author="Giorgio Romeo" w:date="2020-12-31T10:11:00Z"/>
              <w:rFonts w:ascii="Bell MT" w:hAnsi="Bell MT"/>
              <w:lang w:val="en-GB"/>
            </w:rPr>
          </w:rPrChange>
        </w:rPr>
      </w:pPr>
    </w:p>
    <w:p w14:paraId="7B1C17AC" w14:textId="7FC51E29" w:rsidR="00FF55BD" w:rsidRPr="00801F40" w:rsidRDefault="00FF55BD" w:rsidP="006625AC">
      <w:pPr>
        <w:pStyle w:val="ListParagraph"/>
        <w:ind w:left="360"/>
        <w:rPr>
          <w:ins w:id="5997" w:author="Giorgio Romeo" w:date="2020-12-31T10:11:00Z"/>
          <w:rFonts w:ascii="Bell MT" w:hAnsi="Bell MT"/>
          <w:lang w:val="en-US"/>
          <w:rPrChange w:id="5998" w:author="Etion Pinari" w:date="2021-01-06T12:27:00Z">
            <w:rPr>
              <w:ins w:id="5999" w:author="Giorgio Romeo" w:date="2020-12-31T10:11:00Z"/>
              <w:rFonts w:ascii="Bell MT" w:hAnsi="Bell MT"/>
              <w:lang w:val="en-GB"/>
            </w:rPr>
          </w:rPrChange>
        </w:rPr>
      </w:pPr>
    </w:p>
    <w:p w14:paraId="482314B0" w14:textId="04DD7F47" w:rsidR="00FF55BD" w:rsidRPr="00801F40" w:rsidRDefault="00FF55BD" w:rsidP="006625AC">
      <w:pPr>
        <w:pStyle w:val="ListParagraph"/>
        <w:ind w:left="360"/>
        <w:rPr>
          <w:ins w:id="6000" w:author="Giorgio Romeo" w:date="2020-12-31T10:11:00Z"/>
          <w:rFonts w:ascii="Bell MT" w:hAnsi="Bell MT"/>
          <w:lang w:val="en-US"/>
          <w:rPrChange w:id="6001" w:author="Etion Pinari" w:date="2021-01-06T12:27:00Z">
            <w:rPr>
              <w:ins w:id="6002" w:author="Giorgio Romeo" w:date="2020-12-31T10:11:00Z"/>
              <w:rFonts w:ascii="Bell MT" w:hAnsi="Bell MT"/>
              <w:lang w:val="en-GB"/>
            </w:rPr>
          </w:rPrChange>
        </w:rPr>
      </w:pPr>
    </w:p>
    <w:p w14:paraId="40688A61" w14:textId="05917EF0" w:rsidR="00FF55BD" w:rsidRPr="00801F40" w:rsidRDefault="00FF55BD" w:rsidP="006625AC">
      <w:pPr>
        <w:pStyle w:val="ListParagraph"/>
        <w:ind w:left="360"/>
        <w:rPr>
          <w:ins w:id="6003" w:author="Giorgio Romeo" w:date="2020-12-31T10:11:00Z"/>
          <w:rFonts w:ascii="Bell MT" w:hAnsi="Bell MT"/>
          <w:lang w:val="en-US"/>
          <w:rPrChange w:id="6004" w:author="Etion Pinari" w:date="2021-01-06T12:27:00Z">
            <w:rPr>
              <w:ins w:id="6005" w:author="Giorgio Romeo" w:date="2020-12-31T10:11:00Z"/>
              <w:rFonts w:ascii="Bell MT" w:hAnsi="Bell MT"/>
              <w:lang w:val="en-GB"/>
            </w:rPr>
          </w:rPrChange>
        </w:rPr>
      </w:pPr>
    </w:p>
    <w:p w14:paraId="02269826" w14:textId="48D76765" w:rsidR="00FF55BD" w:rsidRPr="00801F40" w:rsidRDefault="002F47C7" w:rsidP="002F47C7">
      <w:pPr>
        <w:rPr>
          <w:ins w:id="6006" w:author="Giorgio Romeo" w:date="2020-12-31T10:11:00Z"/>
          <w:rFonts w:ascii="Bell MT" w:hAnsi="Bell MT"/>
          <w:lang w:val="en-US"/>
          <w:rPrChange w:id="6007" w:author="Etion Pinari" w:date="2021-01-06T12:27:00Z">
            <w:rPr>
              <w:ins w:id="6008" w:author="Giorgio Romeo" w:date="2020-12-31T10:11:00Z"/>
              <w:lang w:val="en-GB"/>
            </w:rPr>
          </w:rPrChange>
        </w:rPr>
        <w:pPrChange w:id="6009" w:author="Etion Pinari" w:date="2021-01-06T12:17:00Z">
          <w:pPr>
            <w:pStyle w:val="ListParagraph"/>
            <w:ind w:left="360"/>
          </w:pPr>
        </w:pPrChange>
      </w:pPr>
      <w:ins w:id="6010" w:author="Etion Pinari" w:date="2021-01-06T12:17:00Z">
        <w:r w:rsidRPr="00801F40">
          <w:rPr>
            <w:rFonts w:ascii="Bell MT" w:hAnsi="Bell MT"/>
            <w:lang w:val="en-US"/>
            <w:rPrChange w:id="6011" w:author="Etion Pinari" w:date="2021-01-06T12:27:00Z">
              <w:rPr>
                <w:rFonts w:ascii="Bell MT" w:hAnsi="Bell MT"/>
                <w:lang w:val="en-GB"/>
              </w:rPr>
            </w:rPrChange>
          </w:rPr>
          <w:br w:type="page"/>
        </w:r>
      </w:ins>
    </w:p>
    <w:p w14:paraId="099985BE" w14:textId="6C1E8F36" w:rsidR="00FF55BD" w:rsidRPr="00801F40" w:rsidDel="00FF55BD" w:rsidRDefault="00FF55BD" w:rsidP="006625AC">
      <w:pPr>
        <w:pStyle w:val="ListParagraph"/>
        <w:ind w:left="360"/>
        <w:rPr>
          <w:del w:id="6012" w:author="Giorgio Romeo" w:date="2020-12-31T10:12:00Z"/>
          <w:rFonts w:ascii="Bell MT" w:hAnsi="Bell MT"/>
          <w:lang w:val="en-US"/>
          <w:rPrChange w:id="6013" w:author="Etion Pinari" w:date="2021-01-06T12:27:00Z">
            <w:rPr>
              <w:del w:id="6014" w:author="Giorgio Romeo" w:date="2020-12-31T10:12:00Z"/>
              <w:rFonts w:ascii="Bell MT" w:hAnsi="Bell MT"/>
              <w:lang w:val="en-GB"/>
            </w:rPr>
          </w:rPrChange>
        </w:rPr>
      </w:pPr>
    </w:p>
    <w:p w14:paraId="4D754AAC" w14:textId="1EB51644" w:rsidR="006625AC" w:rsidRPr="00801F40" w:rsidRDefault="006625AC" w:rsidP="006625AC">
      <w:pPr>
        <w:pStyle w:val="ListParagraph"/>
        <w:numPr>
          <w:ilvl w:val="0"/>
          <w:numId w:val="1"/>
        </w:numPr>
        <w:rPr>
          <w:ins w:id="6015" w:author="Giorgio Romeo" w:date="2020-12-31T10:12:00Z"/>
          <w:rFonts w:ascii="Bell MT" w:hAnsi="Bell MT"/>
          <w:sz w:val="32"/>
          <w:szCs w:val="32"/>
          <w:lang w:val="en-US"/>
          <w:rPrChange w:id="6016" w:author="Etion Pinari" w:date="2021-01-06T12:27:00Z">
            <w:rPr>
              <w:ins w:id="6017" w:author="Giorgio Romeo" w:date="2020-12-31T10:12:00Z"/>
              <w:rFonts w:ascii="Bell MT" w:hAnsi="Bell MT"/>
              <w:i/>
              <w:iCs/>
              <w:sz w:val="32"/>
              <w:szCs w:val="32"/>
              <w:lang w:val="en-GB"/>
            </w:rPr>
          </w:rPrChange>
        </w:rPr>
      </w:pPr>
      <w:r w:rsidRPr="00801F40">
        <w:rPr>
          <w:rFonts w:ascii="Bell MT" w:hAnsi="Bell MT"/>
          <w:i/>
          <w:iCs/>
          <w:sz w:val="32"/>
          <w:szCs w:val="32"/>
          <w:lang w:val="en-US"/>
          <w:rPrChange w:id="6018" w:author="Etion Pinari" w:date="2021-01-06T12:27:00Z">
            <w:rPr>
              <w:rFonts w:ascii="Bell MT" w:hAnsi="Bell MT"/>
              <w:sz w:val="32"/>
              <w:szCs w:val="32"/>
              <w:lang w:val="en-GB"/>
            </w:rPr>
          </w:rPrChange>
        </w:rPr>
        <w:t>REFERENCES</w:t>
      </w:r>
    </w:p>
    <w:p w14:paraId="2423FD4E" w14:textId="7860C1CC" w:rsidR="00FF55BD" w:rsidRPr="00801F40" w:rsidRDefault="00FF55BD" w:rsidP="00FF55BD">
      <w:pPr>
        <w:pStyle w:val="ListParagraph"/>
        <w:numPr>
          <w:ilvl w:val="0"/>
          <w:numId w:val="24"/>
        </w:numPr>
        <w:rPr>
          <w:ins w:id="6019" w:author="Giorgio Romeo" w:date="2020-12-31T10:14:00Z"/>
          <w:rStyle w:val="Hyperlink"/>
          <w:rFonts w:ascii="Bell MT" w:hAnsi="Bell MT"/>
          <w:color w:val="000000" w:themeColor="text1"/>
          <w:sz w:val="24"/>
          <w:szCs w:val="24"/>
          <w:u w:val="none"/>
          <w:lang w:val="en-US"/>
          <w:rPrChange w:id="6020" w:author="Etion Pinari" w:date="2021-01-06T12:27:00Z">
            <w:rPr>
              <w:ins w:id="6021" w:author="Giorgio Romeo" w:date="2020-12-31T10:14:00Z"/>
              <w:rStyle w:val="Hyperlink"/>
              <w:sz w:val="24"/>
              <w:szCs w:val="24"/>
            </w:rPr>
          </w:rPrChange>
        </w:rPr>
      </w:pPr>
      <w:ins w:id="6022" w:author="Giorgio Romeo" w:date="2020-12-31T10:13:00Z">
        <w:r w:rsidRPr="00801F40">
          <w:rPr>
            <w:rStyle w:val="Hyperlink"/>
            <w:rFonts w:ascii="Bell MT" w:hAnsi="Bell MT"/>
            <w:color w:val="000000" w:themeColor="text1"/>
            <w:sz w:val="24"/>
            <w:szCs w:val="24"/>
            <w:u w:val="none"/>
            <w:lang w:val="en-US"/>
            <w:rPrChange w:id="6023" w:author="Etion Pinari" w:date="2021-01-06T12:27:00Z">
              <w:rPr>
                <w:rStyle w:val="Hyperlink"/>
                <w:sz w:val="24"/>
                <w:szCs w:val="24"/>
              </w:rPr>
            </w:rPrChange>
          </w:rPr>
          <w:t>Web App</w:t>
        </w:r>
        <w:r w:rsidRPr="00801F40">
          <w:rPr>
            <w:rStyle w:val="Hyperlink"/>
            <w:rFonts w:ascii="Bell MT" w:hAnsi="Bell MT"/>
            <w:color w:val="000000" w:themeColor="text1"/>
            <w:sz w:val="24"/>
            <w:szCs w:val="24"/>
            <w:u w:val="none"/>
            <w:lang w:val="en-US"/>
            <w:rPrChange w:id="6024" w:author="Etion Pinari" w:date="2021-01-06T12:27:00Z">
              <w:rPr>
                <w:rStyle w:val="Hyperlink"/>
                <w:color w:val="000000" w:themeColor="text1"/>
                <w:sz w:val="24"/>
                <w:szCs w:val="24"/>
                <w:u w:val="none"/>
              </w:rPr>
            </w:rPrChange>
          </w:rPr>
          <w:t xml:space="preserve"> </w:t>
        </w:r>
        <w:r w:rsidRPr="00801F40">
          <w:rPr>
            <w:rStyle w:val="Hyperlink"/>
            <w:rFonts w:ascii="Bell MT" w:hAnsi="Bell MT"/>
            <w:color w:val="000000" w:themeColor="text1"/>
            <w:sz w:val="24"/>
            <w:szCs w:val="24"/>
            <w:u w:val="none"/>
            <w:lang w:val="en-US"/>
            <w:rPrChange w:id="6025" w:author="Etion Pinari" w:date="2021-01-06T12:27:00Z">
              <w:rPr>
                <w:rStyle w:val="Hyperlink"/>
                <w:sz w:val="24"/>
                <w:szCs w:val="24"/>
              </w:rPr>
            </w:rPrChange>
          </w:rPr>
          <w:t>to generate mockups:</w:t>
        </w:r>
        <w:r w:rsidRPr="00801F40">
          <w:rPr>
            <w:rStyle w:val="Hyperlink"/>
            <w:rFonts w:ascii="Bell MT" w:hAnsi="Bell MT"/>
            <w:color w:val="000000" w:themeColor="text1"/>
            <w:sz w:val="24"/>
            <w:szCs w:val="24"/>
            <w:u w:val="none"/>
            <w:lang w:val="en-US"/>
            <w:rPrChange w:id="6026" w:author="Etion Pinari" w:date="2021-01-06T12:27:00Z">
              <w:rPr>
                <w:rStyle w:val="Hyperlink"/>
                <w:color w:val="000000" w:themeColor="text1"/>
                <w:sz w:val="24"/>
                <w:szCs w:val="24"/>
                <w:u w:val="none"/>
              </w:rPr>
            </w:rPrChange>
          </w:rPr>
          <w:t xml:space="preserve"> </w:t>
        </w:r>
        <w:r w:rsidRPr="00801F40">
          <w:rPr>
            <w:rStyle w:val="Hyperlink"/>
            <w:rFonts w:ascii="Bell MT" w:hAnsi="Bell MT"/>
            <w:sz w:val="24"/>
            <w:szCs w:val="24"/>
            <w:lang w:val="en-US"/>
            <w:rPrChange w:id="6027" w:author="Etion Pinari" w:date="2021-01-06T12:27:00Z">
              <w:rPr>
                <w:rStyle w:val="Hyperlink"/>
                <w:sz w:val="24"/>
                <w:szCs w:val="24"/>
              </w:rPr>
            </w:rPrChange>
          </w:rPr>
          <w:fldChar w:fldCharType="begin"/>
        </w:r>
        <w:r w:rsidRPr="00801F40">
          <w:rPr>
            <w:rStyle w:val="Hyperlink"/>
            <w:rFonts w:ascii="Bell MT" w:hAnsi="Bell MT"/>
            <w:sz w:val="24"/>
            <w:szCs w:val="24"/>
            <w:lang w:val="en-US"/>
            <w:rPrChange w:id="6028" w:author="Etion Pinari" w:date="2021-01-06T12:27:00Z">
              <w:rPr>
                <w:rStyle w:val="Hyperlink"/>
                <w:sz w:val="24"/>
                <w:szCs w:val="24"/>
              </w:rPr>
            </w:rPrChange>
          </w:rPr>
          <w:instrText xml:space="preserve"> HYPERLINK "https://bubble.io/home" </w:instrText>
        </w:r>
        <w:r w:rsidRPr="00801F40">
          <w:rPr>
            <w:rStyle w:val="Hyperlink"/>
            <w:rFonts w:ascii="Bell MT" w:hAnsi="Bell MT"/>
            <w:sz w:val="24"/>
            <w:szCs w:val="24"/>
            <w:lang w:val="en-US"/>
            <w:rPrChange w:id="6029" w:author="Etion Pinari" w:date="2021-01-06T12:27:00Z">
              <w:rPr>
                <w:rStyle w:val="Hyperlink"/>
                <w:sz w:val="24"/>
                <w:szCs w:val="24"/>
              </w:rPr>
            </w:rPrChange>
          </w:rPr>
          <w:fldChar w:fldCharType="separate"/>
        </w:r>
        <w:r w:rsidRPr="00801F40">
          <w:rPr>
            <w:rStyle w:val="Hyperlink"/>
            <w:rFonts w:ascii="Bell MT" w:hAnsi="Bell MT"/>
            <w:sz w:val="24"/>
            <w:szCs w:val="24"/>
            <w:lang w:val="en-US"/>
            <w:rPrChange w:id="6030" w:author="Etion Pinari" w:date="2021-01-06T12:27:00Z">
              <w:rPr>
                <w:rStyle w:val="Hyperlink"/>
                <w:sz w:val="24"/>
                <w:szCs w:val="24"/>
              </w:rPr>
            </w:rPrChange>
          </w:rPr>
          <w:t>https://bubble.io/home</w:t>
        </w:r>
        <w:r w:rsidRPr="00801F40">
          <w:rPr>
            <w:rStyle w:val="Hyperlink"/>
            <w:rFonts w:ascii="Bell MT" w:hAnsi="Bell MT"/>
            <w:sz w:val="24"/>
            <w:szCs w:val="24"/>
            <w:lang w:val="en-US"/>
            <w:rPrChange w:id="6031" w:author="Etion Pinari" w:date="2021-01-06T12:27:00Z">
              <w:rPr>
                <w:rStyle w:val="Hyperlink"/>
                <w:sz w:val="24"/>
                <w:szCs w:val="24"/>
              </w:rPr>
            </w:rPrChange>
          </w:rPr>
          <w:fldChar w:fldCharType="end"/>
        </w:r>
      </w:ins>
    </w:p>
    <w:p w14:paraId="32F799A9" w14:textId="4DDEB21B" w:rsidR="00FF55BD" w:rsidRPr="00801F40" w:rsidRDefault="00FF55BD" w:rsidP="00FF55BD">
      <w:pPr>
        <w:pStyle w:val="ListParagraph"/>
        <w:numPr>
          <w:ilvl w:val="0"/>
          <w:numId w:val="24"/>
        </w:numPr>
        <w:rPr>
          <w:ins w:id="6032" w:author="Giorgio Romeo" w:date="2020-12-31T10:15:00Z"/>
          <w:rStyle w:val="SubtleEmphasis"/>
          <w:rFonts w:ascii="Bell MT" w:hAnsi="Bell MT"/>
          <w:i w:val="0"/>
          <w:iCs w:val="0"/>
          <w:color w:val="000000" w:themeColor="text1"/>
          <w:sz w:val="24"/>
          <w:szCs w:val="24"/>
          <w:lang w:val="en-US"/>
          <w:rPrChange w:id="6033" w:author="Etion Pinari" w:date="2021-01-06T12:27:00Z">
            <w:rPr>
              <w:ins w:id="6034" w:author="Giorgio Romeo" w:date="2020-12-31T10:15:00Z"/>
              <w:rStyle w:val="SubtleEmphasis"/>
              <w:rFonts w:ascii="Bell MT" w:hAnsi="Bell MT"/>
              <w:i w:val="0"/>
              <w:sz w:val="24"/>
              <w:szCs w:val="24"/>
            </w:rPr>
          </w:rPrChange>
        </w:rPr>
      </w:pPr>
      <w:ins w:id="6035" w:author="Giorgio Romeo" w:date="2020-12-31T10:14:00Z">
        <w:r w:rsidRPr="00801F40">
          <w:rPr>
            <w:rFonts w:ascii="Bell MT" w:hAnsi="Bell MT"/>
            <w:color w:val="000000" w:themeColor="text1"/>
            <w:sz w:val="24"/>
            <w:szCs w:val="24"/>
            <w:lang w:val="en-US"/>
            <w:rPrChange w:id="6036" w:author="Etion Pinari" w:date="2021-01-06T12:27:00Z">
              <w:rPr>
                <w:rFonts w:ascii="Bell MT" w:hAnsi="Bell MT"/>
                <w:i/>
                <w:iCs/>
                <w:color w:val="000000" w:themeColor="text1"/>
                <w:sz w:val="32"/>
                <w:szCs w:val="32"/>
                <w:lang w:val="en-GB"/>
              </w:rPr>
            </w:rPrChange>
          </w:rPr>
          <w:t xml:space="preserve">Web app for components </w:t>
        </w:r>
      </w:ins>
      <w:ins w:id="6037" w:author="Giorgio Romeo" w:date="2020-12-31T10:15:00Z">
        <w:r w:rsidRPr="00801F40">
          <w:rPr>
            <w:rFonts w:ascii="Bell MT" w:hAnsi="Bell MT"/>
            <w:color w:val="000000" w:themeColor="text1"/>
            <w:sz w:val="24"/>
            <w:szCs w:val="24"/>
            <w:lang w:val="en-US"/>
            <w:rPrChange w:id="6038" w:author="Etion Pinari" w:date="2021-01-06T12:27:00Z">
              <w:rPr>
                <w:rFonts w:ascii="Bell MT" w:hAnsi="Bell MT"/>
                <w:color w:val="000000" w:themeColor="text1"/>
                <w:sz w:val="32"/>
                <w:szCs w:val="32"/>
                <w:lang w:val="en-GB"/>
              </w:rPr>
            </w:rPrChange>
          </w:rPr>
          <w:t xml:space="preserve">diagram: </w:t>
        </w:r>
        <w:r w:rsidRPr="00801F40">
          <w:rPr>
            <w:rStyle w:val="SubtleEmphasis"/>
            <w:rFonts w:ascii="Bell MT" w:hAnsi="Bell MT"/>
            <w:i w:val="0"/>
            <w:sz w:val="24"/>
            <w:szCs w:val="24"/>
            <w:lang w:val="en-US"/>
            <w:rPrChange w:id="6039" w:author="Etion Pinari" w:date="2021-01-06T12:27:00Z">
              <w:rPr>
                <w:rStyle w:val="SubtleEmphasis"/>
                <w:i w:val="0"/>
                <w:szCs w:val="24"/>
              </w:rPr>
            </w:rPrChange>
          </w:rPr>
          <w:fldChar w:fldCharType="begin"/>
        </w:r>
        <w:r w:rsidRPr="00801F40">
          <w:rPr>
            <w:rStyle w:val="SubtleEmphasis"/>
            <w:rFonts w:ascii="Bell MT" w:hAnsi="Bell MT"/>
            <w:i w:val="0"/>
            <w:sz w:val="24"/>
            <w:szCs w:val="24"/>
            <w:lang w:val="en-US"/>
            <w:rPrChange w:id="6040" w:author="Etion Pinari" w:date="2021-01-06T12:27:00Z">
              <w:rPr>
                <w:rStyle w:val="SubtleEmphasis"/>
                <w:i w:val="0"/>
                <w:szCs w:val="24"/>
              </w:rPr>
            </w:rPrChange>
          </w:rPr>
          <w:instrText xml:space="preserve"> HYPERLINK "https://online.visual-paradigm.com/diagrams/" </w:instrText>
        </w:r>
        <w:r w:rsidRPr="00801F40">
          <w:rPr>
            <w:rStyle w:val="SubtleEmphasis"/>
            <w:rFonts w:ascii="Bell MT" w:hAnsi="Bell MT"/>
            <w:i w:val="0"/>
            <w:sz w:val="24"/>
            <w:szCs w:val="24"/>
            <w:lang w:val="en-US"/>
            <w:rPrChange w:id="6041" w:author="Etion Pinari" w:date="2021-01-06T12:27:00Z">
              <w:rPr>
                <w:rStyle w:val="SubtleEmphasis"/>
                <w:i w:val="0"/>
                <w:szCs w:val="24"/>
              </w:rPr>
            </w:rPrChange>
          </w:rPr>
          <w:fldChar w:fldCharType="separate"/>
        </w:r>
        <w:r w:rsidRPr="00801F40">
          <w:rPr>
            <w:rStyle w:val="Hyperlink"/>
            <w:rFonts w:ascii="Bell MT" w:hAnsi="Bell MT"/>
            <w:sz w:val="24"/>
            <w:szCs w:val="24"/>
            <w:lang w:val="en-US"/>
            <w:rPrChange w:id="6042" w:author="Etion Pinari" w:date="2021-01-06T12:27:00Z">
              <w:rPr>
                <w:rStyle w:val="Hyperlink"/>
                <w:szCs w:val="24"/>
              </w:rPr>
            </w:rPrChange>
          </w:rPr>
          <w:t>https://online.visual-paradigm.com/diagrams/</w:t>
        </w:r>
        <w:r w:rsidRPr="00801F40">
          <w:rPr>
            <w:rStyle w:val="SubtleEmphasis"/>
            <w:rFonts w:ascii="Bell MT" w:hAnsi="Bell MT"/>
            <w:i w:val="0"/>
            <w:sz w:val="24"/>
            <w:szCs w:val="24"/>
            <w:lang w:val="en-US"/>
            <w:rPrChange w:id="6043" w:author="Etion Pinari" w:date="2021-01-06T12:27:00Z">
              <w:rPr>
                <w:rStyle w:val="SubtleEmphasis"/>
                <w:i w:val="0"/>
                <w:szCs w:val="24"/>
              </w:rPr>
            </w:rPrChange>
          </w:rPr>
          <w:fldChar w:fldCharType="end"/>
        </w:r>
      </w:ins>
    </w:p>
    <w:p w14:paraId="736397BD" w14:textId="5A0BA77E" w:rsidR="00FF55BD" w:rsidRPr="00801F40" w:rsidRDefault="00FF55BD">
      <w:pPr>
        <w:pStyle w:val="ListParagraph"/>
        <w:numPr>
          <w:ilvl w:val="0"/>
          <w:numId w:val="24"/>
        </w:numPr>
        <w:rPr>
          <w:ins w:id="6044" w:author="Etion Pinari" w:date="2021-01-06T12:17:00Z"/>
          <w:rStyle w:val="SubtleEmphasis"/>
          <w:rFonts w:ascii="Bell MT" w:hAnsi="Bell MT"/>
          <w:i w:val="0"/>
          <w:iCs w:val="0"/>
          <w:color w:val="000000" w:themeColor="text1"/>
          <w:sz w:val="24"/>
          <w:szCs w:val="24"/>
          <w:lang w:val="en-US"/>
          <w:rPrChange w:id="6045" w:author="Etion Pinari" w:date="2021-01-06T12:27:00Z">
            <w:rPr>
              <w:ins w:id="6046" w:author="Etion Pinari" w:date="2021-01-06T12:17:00Z"/>
              <w:rStyle w:val="SubtleEmphasis"/>
              <w:rFonts w:ascii="Bell MT" w:hAnsi="Bell MT"/>
              <w:i w:val="0"/>
              <w:sz w:val="24"/>
              <w:szCs w:val="24"/>
              <w:lang w:val="en-GB"/>
            </w:rPr>
          </w:rPrChange>
        </w:rPr>
      </w:pPr>
      <w:ins w:id="6047" w:author="Giorgio Romeo" w:date="2020-12-31T10:15:00Z">
        <w:r w:rsidRPr="00801F40">
          <w:rPr>
            <w:rStyle w:val="SubtleEmphasis"/>
            <w:rFonts w:ascii="Bell MT" w:hAnsi="Bell MT"/>
            <w:i w:val="0"/>
            <w:sz w:val="24"/>
            <w:szCs w:val="24"/>
            <w:lang w:val="en-US"/>
            <w:rPrChange w:id="6048" w:author="Etion Pinari" w:date="2021-01-06T12:27:00Z">
              <w:rPr>
                <w:rStyle w:val="SubtleEmphasis"/>
                <w:rFonts w:ascii="Bell MT" w:hAnsi="Bell MT"/>
                <w:i w:val="0"/>
                <w:sz w:val="24"/>
                <w:szCs w:val="24"/>
              </w:rPr>
            </w:rPrChange>
          </w:rPr>
          <w:t>Web app for</w:t>
        </w:r>
      </w:ins>
      <w:ins w:id="6049" w:author="Giorgio Romeo" w:date="2020-12-31T10:17:00Z">
        <w:r w:rsidR="000F6CC9" w:rsidRPr="00801F40">
          <w:rPr>
            <w:rStyle w:val="SubtleEmphasis"/>
            <w:rFonts w:ascii="Bell MT" w:hAnsi="Bell MT"/>
            <w:i w:val="0"/>
            <w:sz w:val="24"/>
            <w:szCs w:val="24"/>
            <w:lang w:val="en-US"/>
            <w:rPrChange w:id="6050" w:author="Etion Pinari" w:date="2021-01-06T12:27:00Z">
              <w:rPr>
                <w:rStyle w:val="SubtleEmphasis"/>
                <w:rFonts w:ascii="Bell MT" w:hAnsi="Bell MT"/>
                <w:i w:val="0"/>
                <w:sz w:val="24"/>
                <w:szCs w:val="24"/>
              </w:rPr>
            </w:rPrChange>
          </w:rPr>
          <w:t xml:space="preserve"> sequenc</w:t>
        </w:r>
      </w:ins>
      <w:ins w:id="6051" w:author="Giorgio Romeo" w:date="2020-12-31T10:18:00Z">
        <w:r w:rsidR="000F6CC9" w:rsidRPr="00801F40">
          <w:rPr>
            <w:rStyle w:val="SubtleEmphasis"/>
            <w:rFonts w:ascii="Bell MT" w:hAnsi="Bell MT"/>
            <w:i w:val="0"/>
            <w:sz w:val="24"/>
            <w:szCs w:val="24"/>
            <w:lang w:val="en-US"/>
            <w:rPrChange w:id="6052" w:author="Etion Pinari" w:date="2021-01-06T12:27:00Z">
              <w:rPr>
                <w:rStyle w:val="SubtleEmphasis"/>
                <w:rFonts w:ascii="Bell MT" w:hAnsi="Bell MT"/>
                <w:i w:val="0"/>
                <w:sz w:val="24"/>
                <w:szCs w:val="24"/>
              </w:rPr>
            </w:rPrChange>
          </w:rPr>
          <w:t>e diagrams</w:t>
        </w:r>
      </w:ins>
      <w:ins w:id="6053" w:author="Giorgio Romeo" w:date="2020-12-31T10:15:00Z">
        <w:r w:rsidRPr="00801F40">
          <w:rPr>
            <w:rStyle w:val="SubtleEmphasis"/>
            <w:rFonts w:ascii="Bell MT" w:hAnsi="Bell MT"/>
            <w:i w:val="0"/>
            <w:sz w:val="24"/>
            <w:szCs w:val="24"/>
            <w:lang w:val="en-US"/>
            <w:rPrChange w:id="6054" w:author="Etion Pinari" w:date="2021-01-06T12:27:00Z">
              <w:rPr>
                <w:rStyle w:val="SubtleEmphasis"/>
                <w:rFonts w:ascii="Bell MT" w:hAnsi="Bell MT"/>
                <w:i w:val="0"/>
                <w:sz w:val="24"/>
                <w:szCs w:val="24"/>
              </w:rPr>
            </w:rPrChange>
          </w:rPr>
          <w:t xml:space="preserve">: </w:t>
        </w:r>
      </w:ins>
      <w:ins w:id="6055" w:author="Giorgio Romeo" w:date="2020-12-31T10:17:00Z">
        <w:r w:rsidR="000F6CC9" w:rsidRPr="00801F40">
          <w:rPr>
            <w:rStyle w:val="SubtleEmphasis"/>
            <w:rFonts w:ascii="Bell MT" w:hAnsi="Bell MT"/>
            <w:i w:val="0"/>
            <w:sz w:val="24"/>
            <w:szCs w:val="24"/>
            <w:lang w:val="en-US"/>
            <w:rPrChange w:id="6056" w:author="Etion Pinari" w:date="2021-01-06T12:27:00Z">
              <w:rPr>
                <w:rStyle w:val="SubtleEmphasis"/>
                <w:rFonts w:ascii="Bell MT" w:hAnsi="Bell MT"/>
                <w:i w:val="0"/>
                <w:sz w:val="24"/>
                <w:szCs w:val="24"/>
              </w:rPr>
            </w:rPrChange>
          </w:rPr>
          <w:fldChar w:fldCharType="begin"/>
        </w:r>
        <w:r w:rsidR="000F6CC9" w:rsidRPr="00801F40">
          <w:rPr>
            <w:rStyle w:val="SubtleEmphasis"/>
            <w:rFonts w:ascii="Bell MT" w:hAnsi="Bell MT"/>
            <w:i w:val="0"/>
            <w:sz w:val="24"/>
            <w:szCs w:val="24"/>
            <w:lang w:val="en-US"/>
            <w:rPrChange w:id="6057" w:author="Etion Pinari" w:date="2021-01-06T12:27:00Z">
              <w:rPr>
                <w:rStyle w:val="SubtleEmphasis"/>
                <w:rFonts w:ascii="Bell MT" w:hAnsi="Bell MT"/>
                <w:i w:val="0"/>
                <w:sz w:val="24"/>
                <w:szCs w:val="24"/>
              </w:rPr>
            </w:rPrChange>
          </w:rPr>
          <w:instrText xml:space="preserve"> HYPERLINK "https://app.diagrams.net/" </w:instrText>
        </w:r>
        <w:r w:rsidR="000F6CC9" w:rsidRPr="00801F40">
          <w:rPr>
            <w:rStyle w:val="SubtleEmphasis"/>
            <w:rFonts w:ascii="Bell MT" w:hAnsi="Bell MT"/>
            <w:i w:val="0"/>
            <w:sz w:val="24"/>
            <w:szCs w:val="24"/>
            <w:lang w:val="en-US"/>
            <w:rPrChange w:id="6058" w:author="Etion Pinari" w:date="2021-01-06T12:27:00Z">
              <w:rPr>
                <w:rStyle w:val="SubtleEmphasis"/>
                <w:rFonts w:ascii="Bell MT" w:hAnsi="Bell MT"/>
                <w:i w:val="0"/>
                <w:sz w:val="24"/>
                <w:szCs w:val="24"/>
              </w:rPr>
            </w:rPrChange>
          </w:rPr>
          <w:fldChar w:fldCharType="separate"/>
        </w:r>
        <w:r w:rsidRPr="00801F40">
          <w:rPr>
            <w:rStyle w:val="Hyperlink"/>
            <w:rFonts w:ascii="Bell MT" w:hAnsi="Bell MT"/>
            <w:sz w:val="24"/>
            <w:szCs w:val="24"/>
            <w:lang w:val="en-US"/>
            <w:rPrChange w:id="6059" w:author="Etion Pinari" w:date="2021-01-06T12:27:00Z">
              <w:rPr>
                <w:rStyle w:val="Hyperlink"/>
                <w:rFonts w:ascii="Bell MT" w:hAnsi="Bell MT"/>
                <w:sz w:val="24"/>
                <w:szCs w:val="24"/>
              </w:rPr>
            </w:rPrChange>
          </w:rPr>
          <w:t>https://app.diagrams.net/</w:t>
        </w:r>
        <w:r w:rsidR="000F6CC9" w:rsidRPr="00801F40">
          <w:rPr>
            <w:rStyle w:val="SubtleEmphasis"/>
            <w:rFonts w:ascii="Bell MT" w:hAnsi="Bell MT"/>
            <w:i w:val="0"/>
            <w:sz w:val="24"/>
            <w:szCs w:val="24"/>
            <w:lang w:val="en-US"/>
            <w:rPrChange w:id="6060" w:author="Etion Pinari" w:date="2021-01-06T12:27:00Z">
              <w:rPr>
                <w:rStyle w:val="SubtleEmphasis"/>
                <w:rFonts w:ascii="Bell MT" w:hAnsi="Bell MT"/>
                <w:i w:val="0"/>
                <w:sz w:val="24"/>
                <w:szCs w:val="24"/>
              </w:rPr>
            </w:rPrChange>
          </w:rPr>
          <w:fldChar w:fldCharType="end"/>
        </w:r>
      </w:ins>
    </w:p>
    <w:p w14:paraId="10AF0930" w14:textId="5884257D" w:rsidR="002F47C7" w:rsidRPr="00801F40" w:rsidRDefault="002F47C7" w:rsidP="002F47C7">
      <w:pPr>
        <w:pStyle w:val="ListParagraph"/>
        <w:numPr>
          <w:ilvl w:val="0"/>
          <w:numId w:val="24"/>
        </w:numPr>
        <w:spacing w:line="276" w:lineRule="auto"/>
        <w:rPr>
          <w:ins w:id="6061" w:author="Etion Pinari" w:date="2021-01-06T12:17:00Z"/>
          <w:rFonts w:ascii="Bell MT" w:hAnsi="Bell MT"/>
          <w:sz w:val="24"/>
          <w:szCs w:val="24"/>
          <w:lang w:val="en-US"/>
          <w:rPrChange w:id="6062" w:author="Etion Pinari" w:date="2021-01-06T12:27:00Z">
            <w:rPr>
              <w:ins w:id="6063" w:author="Etion Pinari" w:date="2021-01-06T12:17:00Z"/>
              <w:lang w:val="en-US"/>
            </w:rPr>
          </w:rPrChange>
        </w:rPr>
        <w:pPrChange w:id="6064" w:author="Etion Pinari" w:date="2021-01-06T12:17:00Z">
          <w:pPr>
            <w:pStyle w:val="ListParagraph"/>
            <w:numPr>
              <w:numId w:val="24"/>
            </w:numPr>
            <w:spacing w:line="276" w:lineRule="auto"/>
            <w:ind w:hanging="360"/>
          </w:pPr>
        </w:pPrChange>
      </w:pPr>
      <w:ins w:id="6065" w:author="Etion Pinari" w:date="2021-01-06T12:17:00Z">
        <w:r w:rsidRPr="00801F40">
          <w:rPr>
            <w:rFonts w:ascii="Bell MT" w:hAnsi="Bell MT"/>
            <w:sz w:val="24"/>
            <w:szCs w:val="24"/>
            <w:lang w:val="en-US"/>
            <w:rPrChange w:id="6066" w:author="Etion Pinari" w:date="2021-01-06T12:27:00Z">
              <w:rPr>
                <w:rFonts w:ascii="Bell MT" w:hAnsi="Bell MT"/>
                <w:sz w:val="18"/>
                <w:szCs w:val="18"/>
                <w:lang w:val="en-US"/>
              </w:rPr>
            </w:rPrChange>
          </w:rPr>
          <w:t xml:space="preserve">Average time spent grocery shopping for parents, </w:t>
        </w:r>
        <w:r w:rsidRPr="00801F40">
          <w:rPr>
            <w:rFonts w:ascii="Bell MT" w:hAnsi="Bell MT"/>
            <w:i/>
            <w:iCs/>
            <w:sz w:val="24"/>
            <w:szCs w:val="24"/>
            <w:lang w:val="en-US"/>
            <w:rPrChange w:id="6067" w:author="Etion Pinari" w:date="2021-01-06T12:27:00Z">
              <w:rPr>
                <w:rFonts w:ascii="Bell MT" w:hAnsi="Bell MT"/>
                <w:sz w:val="18"/>
                <w:szCs w:val="18"/>
                <w:lang w:val="en-US"/>
              </w:rPr>
            </w:rPrChange>
          </w:rPr>
          <w:t>Pew Research Center</w:t>
        </w:r>
        <w:r w:rsidRPr="00801F40">
          <w:rPr>
            <w:rFonts w:ascii="Bell MT" w:hAnsi="Bell MT"/>
            <w:sz w:val="24"/>
            <w:szCs w:val="24"/>
            <w:lang w:val="en-US"/>
            <w:rPrChange w:id="6068" w:author="Etion Pinari" w:date="2021-01-06T12:27:00Z">
              <w:rPr>
                <w:rFonts w:ascii="Bell MT" w:hAnsi="Bell MT"/>
                <w:sz w:val="18"/>
                <w:szCs w:val="18"/>
                <w:lang w:val="en-US"/>
              </w:rPr>
            </w:rPrChange>
          </w:rPr>
          <w:t xml:space="preserve">:   </w:t>
        </w:r>
        <w:r w:rsidRPr="00801F40">
          <w:rPr>
            <w:rFonts w:ascii="Bell MT" w:hAnsi="Bell MT"/>
            <w:sz w:val="24"/>
            <w:szCs w:val="24"/>
            <w:lang w:val="en-US"/>
            <w:rPrChange w:id="6069" w:author="Etion Pinari" w:date="2021-01-06T12:27:00Z">
              <w:rPr>
                <w:rFonts w:ascii="Bell MT" w:hAnsi="Bell MT"/>
                <w:sz w:val="18"/>
                <w:szCs w:val="18"/>
              </w:rPr>
            </w:rPrChange>
          </w:rPr>
          <w:fldChar w:fldCharType="begin"/>
        </w:r>
        <w:r w:rsidRPr="00801F40">
          <w:rPr>
            <w:rFonts w:ascii="Bell MT" w:hAnsi="Bell MT"/>
            <w:sz w:val="24"/>
            <w:szCs w:val="24"/>
            <w:lang w:val="en-US"/>
            <w:rPrChange w:id="6070" w:author="Etion Pinari" w:date="2021-01-06T12:27:00Z">
              <w:rPr>
                <w:rFonts w:ascii="Bell MT" w:hAnsi="Bell MT"/>
                <w:sz w:val="18"/>
                <w:szCs w:val="18"/>
                <w:lang w:val="en-US"/>
              </w:rPr>
            </w:rPrChange>
          </w:rPr>
          <w:instrText xml:space="preserve"> HYPERLINK "https://www.pewresearch.org/fact-tank/2019/09/24/among-u-s-couples-women-do-more-cooking-and-grocery-shopping-than-men/" </w:instrText>
        </w:r>
        <w:r w:rsidRPr="00801F40">
          <w:rPr>
            <w:rFonts w:ascii="Bell MT" w:hAnsi="Bell MT"/>
            <w:sz w:val="24"/>
            <w:szCs w:val="24"/>
            <w:lang w:val="en-US"/>
            <w:rPrChange w:id="6071" w:author="Etion Pinari" w:date="2021-01-06T12:27:00Z">
              <w:rPr>
                <w:rFonts w:ascii="Bell MT" w:hAnsi="Bell MT"/>
                <w:sz w:val="18"/>
                <w:szCs w:val="18"/>
              </w:rPr>
            </w:rPrChange>
          </w:rPr>
          <w:fldChar w:fldCharType="separate"/>
        </w:r>
        <w:r w:rsidRPr="00801F40">
          <w:rPr>
            <w:rStyle w:val="Hyperlink"/>
            <w:rFonts w:ascii="Bell MT" w:hAnsi="Bell MT"/>
            <w:sz w:val="24"/>
            <w:szCs w:val="24"/>
            <w:lang w:val="en-US"/>
            <w:rPrChange w:id="6072" w:author="Etion Pinari" w:date="2021-01-06T12:27:00Z">
              <w:rPr>
                <w:rStyle w:val="Hyperlink"/>
                <w:rFonts w:ascii="Bell MT" w:hAnsi="Bell MT"/>
                <w:sz w:val="18"/>
                <w:szCs w:val="18"/>
                <w:lang w:val="en-US"/>
              </w:rPr>
            </w:rPrChange>
          </w:rPr>
          <w:t>https://www.pe</w:t>
        </w:r>
        <w:r w:rsidRPr="00801F40">
          <w:rPr>
            <w:rStyle w:val="Hyperlink"/>
            <w:rFonts w:ascii="Bell MT" w:hAnsi="Bell MT"/>
            <w:sz w:val="24"/>
            <w:szCs w:val="24"/>
            <w:lang w:val="en-US"/>
            <w:rPrChange w:id="6073" w:author="Etion Pinari" w:date="2021-01-06T12:27:00Z">
              <w:rPr>
                <w:rStyle w:val="Hyperlink"/>
                <w:rFonts w:ascii="Bell MT" w:hAnsi="Bell MT"/>
                <w:sz w:val="18"/>
                <w:szCs w:val="18"/>
                <w:lang w:val="en-US"/>
              </w:rPr>
            </w:rPrChange>
          </w:rPr>
          <w:t>w</w:t>
        </w:r>
        <w:r w:rsidRPr="00801F40">
          <w:rPr>
            <w:rStyle w:val="Hyperlink"/>
            <w:rFonts w:ascii="Bell MT" w:hAnsi="Bell MT"/>
            <w:sz w:val="24"/>
            <w:szCs w:val="24"/>
            <w:lang w:val="en-US"/>
            <w:rPrChange w:id="6074" w:author="Etion Pinari" w:date="2021-01-06T12:27:00Z">
              <w:rPr>
                <w:rStyle w:val="Hyperlink"/>
                <w:rFonts w:ascii="Bell MT" w:hAnsi="Bell MT"/>
                <w:sz w:val="18"/>
                <w:szCs w:val="18"/>
                <w:lang w:val="en-US"/>
              </w:rPr>
            </w:rPrChange>
          </w:rPr>
          <w:t>research.org/fact-tank/2019/09/24/among-u-s-couples-women-do-more-cooking-and-grocery-shopping-than-men/</w:t>
        </w:r>
        <w:r w:rsidRPr="00801F40">
          <w:rPr>
            <w:rFonts w:ascii="Bell MT" w:hAnsi="Bell MT"/>
            <w:sz w:val="24"/>
            <w:szCs w:val="24"/>
            <w:lang w:val="en-US"/>
            <w:rPrChange w:id="6075" w:author="Etion Pinari" w:date="2021-01-06T12:27:00Z">
              <w:rPr>
                <w:rFonts w:ascii="Bell MT" w:hAnsi="Bell MT"/>
                <w:sz w:val="18"/>
                <w:szCs w:val="18"/>
              </w:rPr>
            </w:rPrChange>
          </w:rPr>
          <w:fldChar w:fldCharType="end"/>
        </w:r>
      </w:ins>
    </w:p>
    <w:p w14:paraId="0C257A06" w14:textId="6C5E36A5" w:rsidR="002F47C7" w:rsidRPr="00801F40" w:rsidRDefault="002F47C7" w:rsidP="002F47C7">
      <w:pPr>
        <w:pStyle w:val="ListParagraph"/>
        <w:numPr>
          <w:ilvl w:val="0"/>
          <w:numId w:val="24"/>
        </w:numPr>
        <w:spacing w:line="276" w:lineRule="auto"/>
        <w:rPr>
          <w:rFonts w:ascii="Bell MT" w:hAnsi="Bell MT"/>
          <w:sz w:val="24"/>
          <w:szCs w:val="24"/>
          <w:lang w:val="en-US"/>
          <w:rPrChange w:id="6076" w:author="Etion Pinari" w:date="2021-01-06T12:27:00Z">
            <w:rPr>
              <w:lang w:val="en-GB"/>
            </w:rPr>
          </w:rPrChange>
        </w:rPr>
        <w:pPrChange w:id="6077" w:author="Etion Pinari" w:date="2021-01-06T12:17:00Z">
          <w:pPr>
            <w:pStyle w:val="ListParagraph"/>
            <w:numPr>
              <w:numId w:val="1"/>
            </w:numPr>
            <w:ind w:left="360" w:hanging="360"/>
          </w:pPr>
        </w:pPrChange>
      </w:pPr>
      <w:ins w:id="6078" w:author="Etion Pinari" w:date="2021-01-06T12:17:00Z">
        <w:r w:rsidRPr="00801F40">
          <w:rPr>
            <w:rFonts w:ascii="Bell MT" w:hAnsi="Bell MT"/>
            <w:sz w:val="24"/>
            <w:szCs w:val="24"/>
            <w:lang w:val="en-US"/>
            <w:rPrChange w:id="6079" w:author="Etion Pinari" w:date="2021-01-06T12:27:00Z">
              <w:rPr>
                <w:rFonts w:ascii="Bell MT" w:hAnsi="Bell MT"/>
                <w:sz w:val="18"/>
                <w:szCs w:val="18"/>
                <w:lang w:val="en-US"/>
              </w:rPr>
            </w:rPrChange>
          </w:rPr>
          <w:t xml:space="preserve">Random and routine shoppers, </w:t>
        </w:r>
        <w:bookmarkStart w:id="6080" w:name="_Hlk60828608"/>
        <w:r w:rsidRPr="00801F40">
          <w:rPr>
            <w:rFonts w:ascii="Bell MT" w:hAnsi="Bell MT"/>
            <w:i/>
            <w:iCs/>
            <w:sz w:val="24"/>
            <w:szCs w:val="24"/>
            <w:lang w:val="en-US"/>
            <w:rPrChange w:id="6081" w:author="Etion Pinari" w:date="2021-01-06T12:27:00Z">
              <w:rPr>
                <w:rFonts w:ascii="Bell MT" w:hAnsi="Bell MT"/>
                <w:sz w:val="18"/>
                <w:szCs w:val="18"/>
                <w:lang w:val="en-US"/>
              </w:rPr>
            </w:rPrChange>
          </w:rPr>
          <w:t>Byung-Do Kim, Kyungdo Park</w:t>
        </w:r>
        <w:r w:rsidRPr="00801F40">
          <w:rPr>
            <w:rFonts w:ascii="Bell MT" w:hAnsi="Bell MT"/>
            <w:sz w:val="24"/>
            <w:szCs w:val="24"/>
            <w:lang w:val="en-US"/>
            <w:rPrChange w:id="6082" w:author="Etion Pinari" w:date="2021-01-06T12:27:00Z">
              <w:rPr>
                <w:rFonts w:ascii="Bell MT" w:hAnsi="Bell MT"/>
                <w:sz w:val="18"/>
                <w:szCs w:val="18"/>
                <w:lang w:val="en-US"/>
              </w:rPr>
            </w:rPrChange>
          </w:rPr>
          <w:t xml:space="preserve"> </w:t>
        </w:r>
        <w:bookmarkEnd w:id="6080"/>
        <w:r w:rsidRPr="00801F40">
          <w:rPr>
            <w:rFonts w:ascii="Bell MT" w:hAnsi="Bell MT"/>
            <w:sz w:val="24"/>
            <w:szCs w:val="24"/>
            <w:lang w:val="en-US"/>
            <w:rPrChange w:id="6083" w:author="Etion Pinari" w:date="2021-01-06T12:27:00Z">
              <w:rPr>
                <w:rFonts w:ascii="Bell MT" w:hAnsi="Bell MT"/>
                <w:sz w:val="18"/>
                <w:szCs w:val="18"/>
                <w:lang w:val="en-US"/>
              </w:rPr>
            </w:rPrChange>
          </w:rPr>
          <w:t xml:space="preserve">(Table 4, pg.510): </w:t>
        </w:r>
        <w:r w:rsidRPr="00801F40">
          <w:rPr>
            <w:rFonts w:ascii="Bell MT" w:hAnsi="Bell MT"/>
            <w:sz w:val="24"/>
            <w:szCs w:val="24"/>
            <w:lang w:val="en-US"/>
            <w:rPrChange w:id="6084" w:author="Etion Pinari" w:date="2021-01-06T12:27:00Z">
              <w:rPr>
                <w:rFonts w:ascii="Bell MT" w:hAnsi="Bell MT"/>
                <w:sz w:val="18"/>
                <w:szCs w:val="18"/>
              </w:rPr>
            </w:rPrChange>
          </w:rPr>
          <w:fldChar w:fldCharType="begin"/>
        </w:r>
        <w:r w:rsidRPr="00801F40">
          <w:rPr>
            <w:rFonts w:ascii="Bell MT" w:hAnsi="Bell MT"/>
            <w:sz w:val="24"/>
            <w:szCs w:val="24"/>
            <w:lang w:val="en-US"/>
            <w:rPrChange w:id="6085" w:author="Etion Pinari" w:date="2021-01-06T12:27:00Z">
              <w:rPr>
                <w:rFonts w:ascii="Bell MT" w:hAnsi="Bell MT"/>
                <w:sz w:val="18"/>
                <w:szCs w:val="18"/>
                <w:lang w:val="en-US"/>
              </w:rPr>
            </w:rPrChange>
          </w:rPr>
          <w:instrText xml:space="preserve"> HYPERLINK "https://www.sciencedirect.com/science/article/pii/S0022435997900324" </w:instrText>
        </w:r>
        <w:r w:rsidRPr="00801F40">
          <w:rPr>
            <w:rFonts w:ascii="Bell MT" w:hAnsi="Bell MT"/>
            <w:sz w:val="24"/>
            <w:szCs w:val="24"/>
            <w:lang w:val="en-US"/>
            <w:rPrChange w:id="6086" w:author="Etion Pinari" w:date="2021-01-06T12:27:00Z">
              <w:rPr>
                <w:rFonts w:ascii="Bell MT" w:hAnsi="Bell MT"/>
                <w:sz w:val="18"/>
                <w:szCs w:val="18"/>
              </w:rPr>
            </w:rPrChange>
          </w:rPr>
          <w:fldChar w:fldCharType="separate"/>
        </w:r>
        <w:r w:rsidRPr="00801F40">
          <w:rPr>
            <w:rStyle w:val="Hyperlink"/>
            <w:rFonts w:ascii="Bell MT" w:hAnsi="Bell MT"/>
            <w:sz w:val="24"/>
            <w:szCs w:val="24"/>
            <w:lang w:val="en-US"/>
            <w:rPrChange w:id="6087" w:author="Etion Pinari" w:date="2021-01-06T12:27:00Z">
              <w:rPr>
                <w:rStyle w:val="Hyperlink"/>
                <w:rFonts w:ascii="Bell MT" w:hAnsi="Bell MT"/>
                <w:sz w:val="18"/>
                <w:szCs w:val="18"/>
                <w:lang w:val="en-US"/>
              </w:rPr>
            </w:rPrChange>
          </w:rPr>
          <w:t>https://www.sciencedirect.com/science/article/pii/S00</w:t>
        </w:r>
        <w:r w:rsidRPr="00801F40">
          <w:rPr>
            <w:rStyle w:val="Hyperlink"/>
            <w:rFonts w:ascii="Bell MT" w:hAnsi="Bell MT"/>
            <w:sz w:val="24"/>
            <w:szCs w:val="24"/>
            <w:lang w:val="en-US"/>
            <w:rPrChange w:id="6088" w:author="Etion Pinari" w:date="2021-01-06T12:27:00Z">
              <w:rPr>
                <w:rStyle w:val="Hyperlink"/>
                <w:rFonts w:ascii="Bell MT" w:hAnsi="Bell MT"/>
                <w:sz w:val="18"/>
                <w:szCs w:val="18"/>
                <w:lang w:val="en-US"/>
              </w:rPr>
            </w:rPrChange>
          </w:rPr>
          <w:t>2</w:t>
        </w:r>
        <w:r w:rsidRPr="00801F40">
          <w:rPr>
            <w:rStyle w:val="Hyperlink"/>
            <w:rFonts w:ascii="Bell MT" w:hAnsi="Bell MT"/>
            <w:sz w:val="24"/>
            <w:szCs w:val="24"/>
            <w:lang w:val="en-US"/>
            <w:rPrChange w:id="6089" w:author="Etion Pinari" w:date="2021-01-06T12:27:00Z">
              <w:rPr>
                <w:rStyle w:val="Hyperlink"/>
                <w:rFonts w:ascii="Bell MT" w:hAnsi="Bell MT"/>
                <w:sz w:val="18"/>
                <w:szCs w:val="18"/>
                <w:lang w:val="en-US"/>
              </w:rPr>
            </w:rPrChange>
          </w:rPr>
          <w:t>2435997900324</w:t>
        </w:r>
        <w:r w:rsidRPr="00801F40">
          <w:rPr>
            <w:rFonts w:ascii="Bell MT" w:hAnsi="Bell MT"/>
            <w:sz w:val="24"/>
            <w:szCs w:val="24"/>
            <w:lang w:val="en-US"/>
            <w:rPrChange w:id="6090" w:author="Etion Pinari" w:date="2021-01-06T12:27:00Z">
              <w:rPr>
                <w:rFonts w:ascii="Bell MT" w:hAnsi="Bell MT"/>
                <w:sz w:val="18"/>
                <w:szCs w:val="18"/>
              </w:rPr>
            </w:rPrChange>
          </w:rPr>
          <w:fldChar w:fldCharType="end"/>
        </w:r>
      </w:ins>
    </w:p>
    <w:sectPr w:rsidR="002F47C7" w:rsidRPr="00801F40" w:rsidSect="002F47C7">
      <w:pgSz w:w="11906" w:h="16838"/>
      <w:pgMar w:top="1417" w:right="1134" w:bottom="1134" w:left="1134" w:header="708" w:footer="708" w:gutter="0"/>
      <w:cols w:space="708"/>
      <w:titlePg/>
      <w:docGrid w:linePitch="360"/>
      <w:sectPrChange w:id="6091" w:author="Etion Pinari" w:date="2021-01-06T12:24:00Z">
        <w:sectPr w:rsidR="002F47C7" w:rsidRPr="00801F40" w:rsidSect="002F47C7">
          <w:pgMar w:top="1417" w:right="1134" w:bottom="1134" w:left="1134" w:header="708" w:footer="708" w:gutter="0"/>
          <w:titlePg w:val="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25" w:author="Cristian Sbrolli" w:date="2020-12-29T04:03:00Z" w:initials="CS">
    <w:p w14:paraId="06DFB714" w14:textId="62615E6B" w:rsidR="001F3859" w:rsidRPr="001F1E46" w:rsidRDefault="001F3859">
      <w:pPr>
        <w:pStyle w:val="CommentText"/>
        <w:rPr>
          <w:lang w:val="en-US"/>
        </w:rPr>
      </w:pPr>
      <w:r>
        <w:rPr>
          <w:rStyle w:val="CommentReference"/>
        </w:rPr>
        <w:annotationRef/>
      </w:r>
      <w:r w:rsidRPr="001F1E46">
        <w:rPr>
          <w:lang w:val="en-US"/>
        </w:rPr>
        <w:t>Mis</w:t>
      </w:r>
      <w:r>
        <w:rPr>
          <w:lang w:val="en-US"/>
        </w:rPr>
        <w:t>sing market finder to database interface</w:t>
      </w:r>
    </w:p>
  </w:comment>
  <w:comment w:id="257" w:author="Cristian Sbrolli" w:date="2020-12-30T23:40:00Z" w:initials="CS">
    <w:p w14:paraId="2F387FBC" w14:textId="77777777" w:rsidR="001F3859" w:rsidRPr="00063435" w:rsidRDefault="001F3859" w:rsidP="00634813">
      <w:pPr>
        <w:pStyle w:val="CommentText"/>
        <w:rPr>
          <w:lang w:val="en-US"/>
        </w:rPr>
      </w:pPr>
      <w:r>
        <w:rPr>
          <w:rStyle w:val="CommentReference"/>
        </w:rPr>
        <w:annotationRef/>
      </w:r>
      <w:r w:rsidRPr="00063435">
        <w:rPr>
          <w:lang w:val="en-US"/>
        </w:rPr>
        <w:t>Reservation Manager maybe better ex</w:t>
      </w:r>
      <w:r>
        <w:rPr>
          <w:lang w:val="en-US"/>
        </w:rPr>
        <w:t>ports only a reservationInt</w:t>
      </w:r>
    </w:p>
  </w:comment>
  <w:comment w:id="261" w:author="Cristian Sbrolli" w:date="2020-12-30T23:41:00Z" w:initials="CS">
    <w:p w14:paraId="2589173B" w14:textId="77777777" w:rsidR="001F3859" w:rsidRPr="00063435" w:rsidRDefault="001F3859" w:rsidP="00634813">
      <w:pPr>
        <w:pStyle w:val="CommentText"/>
        <w:rPr>
          <w:lang w:val="en-US"/>
        </w:rPr>
      </w:pPr>
      <w:r>
        <w:rPr>
          <w:rStyle w:val="CommentReference"/>
        </w:rPr>
        <w:annotationRef/>
      </w:r>
      <w:r w:rsidRPr="00063435">
        <w:rPr>
          <w:lang w:val="en-US"/>
        </w:rPr>
        <w:t xml:space="preserve">StoreApp </w:t>
      </w:r>
      <w:r>
        <w:rPr>
          <w:lang w:val="en-US"/>
        </w:rPr>
        <w:t>is Mobile App, change name!</w:t>
      </w:r>
    </w:p>
  </w:comment>
  <w:comment w:id="298" w:author="Etion Pinari" w:date="2021-01-06T10:58:00Z" w:initials="EP">
    <w:p w14:paraId="07752643" w14:textId="471B7E87" w:rsidR="001F3859" w:rsidRPr="001F3859" w:rsidRDefault="001F3859">
      <w:pPr>
        <w:pStyle w:val="CommentText"/>
        <w:rPr>
          <w:lang w:val="en-US"/>
        </w:rPr>
      </w:pPr>
      <w:r>
        <w:rPr>
          <w:rStyle w:val="CommentReference"/>
        </w:rPr>
        <w:annotationRef/>
      </w:r>
      <w:r w:rsidRPr="001F3859">
        <w:rPr>
          <w:lang w:val="en-US"/>
        </w:rPr>
        <w:t>Map interface required is</w:t>
      </w:r>
      <w:r>
        <w:rPr>
          <w:lang w:val="en-US"/>
        </w:rPr>
        <w:t xml:space="preserve"> visually incorrect</w:t>
      </w:r>
    </w:p>
  </w:comment>
  <w:comment w:id="376" w:author="Cristian Sbrolli" w:date="2020-12-27T11:29:00Z" w:initials="CS">
    <w:p w14:paraId="0E9C0343" w14:textId="25FAAAAA" w:rsidR="001F3859" w:rsidRPr="001F1E46" w:rsidRDefault="001F3859">
      <w:pPr>
        <w:pStyle w:val="CommentText"/>
        <w:rPr>
          <w:lang w:val="en-US"/>
        </w:rPr>
      </w:pPr>
      <w:r>
        <w:rPr>
          <w:rStyle w:val="CommentReference"/>
        </w:rPr>
        <w:annotationRef/>
      </w:r>
      <w:r w:rsidRPr="001F1E46">
        <w:rPr>
          <w:lang w:val="en-US"/>
        </w:rPr>
        <w:t>IS MANAGER COMPONENT NECESSARY??</w:t>
      </w:r>
    </w:p>
  </w:comment>
  <w:comment w:id="428" w:author="Cristian Sbrolli" w:date="2020-12-27T11:29:00Z" w:initials="CS">
    <w:p w14:paraId="2430FD0B" w14:textId="77777777" w:rsidR="001F3859" w:rsidRPr="001F1E46" w:rsidRDefault="001F3859" w:rsidP="00D04D9B">
      <w:pPr>
        <w:pStyle w:val="CommentText"/>
        <w:rPr>
          <w:lang w:val="en-US"/>
        </w:rPr>
      </w:pPr>
      <w:r>
        <w:rPr>
          <w:rStyle w:val="CommentReference"/>
        </w:rPr>
        <w:annotationRef/>
      </w:r>
      <w:r w:rsidRPr="001F1E46">
        <w:rPr>
          <w:lang w:val="en-US"/>
        </w:rPr>
        <w:t>IS MANAGER COMPONENT NECESSARY??</w:t>
      </w:r>
    </w:p>
  </w:comment>
  <w:comment w:id="686" w:author="Cristian Sbrolli" w:date="2021-01-03T22:56:00Z" w:initials="CS">
    <w:p w14:paraId="51FCFDAB" w14:textId="719C7D1B" w:rsidR="001F3859" w:rsidRPr="004201DC" w:rsidRDefault="001F3859">
      <w:pPr>
        <w:pStyle w:val="CommentText"/>
        <w:rPr>
          <w:lang w:val="en-US"/>
        </w:rPr>
      </w:pPr>
      <w:r>
        <w:rPr>
          <w:rStyle w:val="CommentReference"/>
        </w:rPr>
        <w:annotationRef/>
      </w:r>
    </w:p>
  </w:comment>
  <w:comment w:id="1216" w:author="Etion Pinari" w:date="2021-01-04T16:23:00Z" w:initials="EP">
    <w:p w14:paraId="37F70287" w14:textId="77777777" w:rsidR="001F3859" w:rsidRDefault="001F3859">
      <w:pPr>
        <w:pStyle w:val="CommentText"/>
        <w:rPr>
          <w:rStyle w:val="CommentReference"/>
          <w:lang w:val="en-US"/>
        </w:rPr>
      </w:pPr>
      <w:r>
        <w:rPr>
          <w:rStyle w:val="CommentReference"/>
        </w:rPr>
        <w:annotationRef/>
      </w:r>
      <w:r w:rsidRPr="009121E5">
        <w:rPr>
          <w:rStyle w:val="CommentReference"/>
          <w:lang w:val="en-US"/>
        </w:rPr>
        <w:t>Solve p</w:t>
      </w:r>
      <w:r>
        <w:rPr>
          <w:rStyle w:val="CommentReference"/>
          <w:lang w:val="en-US"/>
        </w:rPr>
        <w:t>ls</w:t>
      </w:r>
    </w:p>
    <w:p w14:paraId="6DF24E6F" w14:textId="6318580E" w:rsidR="001F3859" w:rsidRPr="009121E5" w:rsidRDefault="001F3859">
      <w:pPr>
        <w:pStyle w:val="CommentText"/>
        <w:rPr>
          <w:lang w:val="en-US"/>
        </w:rPr>
      </w:pPr>
    </w:p>
  </w:comment>
  <w:comment w:id="1986" w:author="Etion Pinari" w:date="2021-01-04T16:48:00Z" w:initials="EP">
    <w:p w14:paraId="2BB82FF9" w14:textId="208F552D" w:rsidR="001F3859" w:rsidRPr="00F939EE" w:rsidRDefault="001F3859">
      <w:pPr>
        <w:pStyle w:val="CommentText"/>
        <w:rPr>
          <w:lang w:val="en-US"/>
        </w:rPr>
      </w:pPr>
      <w:r>
        <w:rPr>
          <w:rStyle w:val="CommentReference"/>
        </w:rPr>
        <w:annotationRef/>
      </w:r>
      <w:r w:rsidRPr="00F939EE">
        <w:rPr>
          <w:lang w:val="en-US"/>
        </w:rPr>
        <w:t>solve</w:t>
      </w:r>
    </w:p>
  </w:comment>
  <w:comment w:id="2088" w:author="Etion Pinari" w:date="2020-12-29T12:31:00Z" w:initials="EP">
    <w:p w14:paraId="5C97E809" w14:textId="77777777" w:rsidR="002F47C7" w:rsidRPr="002F47C7" w:rsidRDefault="002F47C7" w:rsidP="002F47C7">
      <w:pPr>
        <w:pStyle w:val="CommentText"/>
        <w:rPr>
          <w:lang w:val="en-US"/>
        </w:rPr>
      </w:pPr>
      <w:r>
        <w:rPr>
          <w:rStyle w:val="CommentReference"/>
        </w:rPr>
        <w:annotationRef/>
      </w:r>
      <w:r w:rsidRPr="002F47C7">
        <w:rPr>
          <w:lang w:val="en-US"/>
        </w:rPr>
        <w:t>It is average shopping time + 3 variances</w:t>
      </w:r>
    </w:p>
  </w:comment>
  <w:comment w:id="2139" w:author="Etion Pinari" w:date="2020-12-29T12:41:00Z" w:initials="EP">
    <w:p w14:paraId="4AAD7A5C" w14:textId="77777777" w:rsidR="002F47C7" w:rsidRPr="002F47C7" w:rsidRDefault="002F47C7" w:rsidP="002F47C7">
      <w:pPr>
        <w:pStyle w:val="CommentText"/>
        <w:rPr>
          <w:lang w:val="en-US"/>
        </w:rPr>
      </w:pPr>
      <w:r>
        <w:rPr>
          <w:rStyle w:val="CommentReference"/>
        </w:rPr>
        <w:annotationRef/>
      </w:r>
      <w:r w:rsidRPr="002F47C7">
        <w:rPr>
          <w:lang w:val="en-US"/>
        </w:rPr>
        <w:t>This is to be removed, if critical time is defined as above, this becomes useless.</w:t>
      </w:r>
    </w:p>
  </w:comment>
  <w:comment w:id="2553" w:author="Etion Pinari" w:date="2020-12-03T20:36:00Z" w:initials="EP">
    <w:p w14:paraId="41B627E5" w14:textId="77777777" w:rsidR="001F3859" w:rsidRPr="00223523" w:rsidRDefault="001F3859" w:rsidP="00D10CB7">
      <w:pPr>
        <w:pStyle w:val="CommentText"/>
        <w:rPr>
          <w:lang w:val="en-US"/>
        </w:rPr>
      </w:pPr>
      <w:r>
        <w:rPr>
          <w:rStyle w:val="CommentReference"/>
        </w:rPr>
        <w:annotationRef/>
      </w:r>
      <w:r w:rsidRPr="00223523">
        <w:rPr>
          <w:lang w:val="en-US"/>
        </w:rPr>
        <w:t xml:space="preserve"> New as of 3 December 2020</w:t>
      </w:r>
    </w:p>
  </w:comment>
  <w:comment w:id="2587" w:author="Etion Pinari" w:date="2020-12-03T21:41:00Z" w:initials="EP">
    <w:p w14:paraId="3C4F84D1" w14:textId="77777777" w:rsidR="001F3859" w:rsidRPr="00223523" w:rsidRDefault="001F3859" w:rsidP="00CA6634">
      <w:pPr>
        <w:pStyle w:val="CommentText"/>
        <w:rPr>
          <w:lang w:val="en-US"/>
        </w:rPr>
      </w:pPr>
      <w:r>
        <w:rPr>
          <w:rStyle w:val="CommentReference"/>
        </w:rPr>
        <w:annotationRef/>
      </w:r>
      <w:r w:rsidRPr="00223523">
        <w:rPr>
          <w:lang w:val="en-US"/>
        </w:rPr>
        <w:t>And their qr codes (?)</w:t>
      </w:r>
    </w:p>
  </w:comment>
  <w:comment w:id="2590" w:author="Etion Pinari" w:date="2020-12-11T13:13:00Z" w:initials="EP">
    <w:p w14:paraId="51A70FE1" w14:textId="77777777" w:rsidR="001F3859" w:rsidRPr="00223523" w:rsidRDefault="001F3859" w:rsidP="00CA6634">
      <w:pPr>
        <w:pStyle w:val="CommentText"/>
        <w:rPr>
          <w:lang w:val="en-US"/>
        </w:rPr>
      </w:pPr>
      <w:r>
        <w:rPr>
          <w:rStyle w:val="CommentReference"/>
        </w:rPr>
        <w:annotationRef/>
      </w:r>
      <w:r w:rsidRPr="00223523">
        <w:rPr>
          <w:lang w:val="en-US"/>
        </w:rPr>
        <w:t>Previously: phone</w:t>
      </w:r>
    </w:p>
  </w:comment>
  <w:comment w:id="2607" w:author="Etion Pinari" w:date="2020-12-08T11:09:00Z" w:initials="EP">
    <w:p w14:paraId="02FCD6D3" w14:textId="77777777" w:rsidR="001F3859" w:rsidRPr="0077137A" w:rsidRDefault="001F3859" w:rsidP="0077137A">
      <w:pPr>
        <w:pStyle w:val="CommentText"/>
        <w:rPr>
          <w:lang w:val="en-US"/>
        </w:rPr>
      </w:pPr>
      <w:r>
        <w:rPr>
          <w:rStyle w:val="CommentReference"/>
        </w:rPr>
        <w:annotationRef/>
      </w:r>
      <w:r w:rsidRPr="0077137A">
        <w:rPr>
          <w:lang w:val="en-US"/>
        </w:rPr>
        <w:t xml:space="preserve">Difference between normal ticket and book a visit function </w:t>
      </w:r>
    </w:p>
  </w:comment>
  <w:comment w:id="2681" w:author="Etion Pinari" w:date="2020-12-03T20:30:00Z" w:initials="EP">
    <w:p w14:paraId="648DC5B2" w14:textId="77777777" w:rsidR="001F3859" w:rsidRPr="0077137A" w:rsidRDefault="001F3859" w:rsidP="00CA6634">
      <w:pPr>
        <w:pStyle w:val="CommentText"/>
        <w:rPr>
          <w:lang w:val="en-US"/>
        </w:rPr>
      </w:pPr>
      <w:r>
        <w:rPr>
          <w:rStyle w:val="CommentReference"/>
        </w:rPr>
        <w:annotationRef/>
      </w:r>
      <w:r w:rsidRPr="0077137A">
        <w:rPr>
          <w:lang w:val="en-US"/>
        </w:rPr>
        <w:t>New as of 03 Dec</w:t>
      </w:r>
    </w:p>
  </w:comment>
  <w:comment w:id="2684" w:author="Etion Pinari" w:date="2020-12-03T22:27:00Z" w:initials="EP">
    <w:p w14:paraId="2DE627B0" w14:textId="77777777" w:rsidR="001F3859" w:rsidRPr="0077137A" w:rsidRDefault="001F3859" w:rsidP="00CA6634">
      <w:pPr>
        <w:pStyle w:val="CommentText"/>
        <w:rPr>
          <w:lang w:val="en-US"/>
        </w:rPr>
      </w:pPr>
      <w:r>
        <w:rPr>
          <w:rStyle w:val="CommentReference"/>
        </w:rPr>
        <w:annotationRef/>
      </w:r>
      <w:r w:rsidRPr="0077137A">
        <w:rPr>
          <w:lang w:val="en-US"/>
        </w:rPr>
        <w:t>What if turnstiles have no inherent qr code scanner?</w:t>
      </w:r>
    </w:p>
  </w:comment>
  <w:comment w:id="2690" w:author="Etion Pinari" w:date="2020-12-03T20:30:00Z" w:initials="EP">
    <w:p w14:paraId="31BF24FE" w14:textId="77777777" w:rsidR="001F3859" w:rsidRPr="0077137A" w:rsidRDefault="001F3859" w:rsidP="00CA6634">
      <w:pPr>
        <w:pStyle w:val="CommentText"/>
        <w:rPr>
          <w:lang w:val="en-US"/>
        </w:rPr>
      </w:pPr>
      <w:r>
        <w:rPr>
          <w:rStyle w:val="CommentReference"/>
        </w:rPr>
        <w:annotationRef/>
      </w:r>
      <w:r w:rsidRPr="0077137A">
        <w:rPr>
          <w:lang w:val="en-US"/>
        </w:rPr>
        <w:t>New as of 03 Dec</w:t>
      </w:r>
    </w:p>
  </w:comment>
  <w:comment w:id="2697" w:author="Etion Pinari" w:date="2020-12-06T19:50:00Z" w:initials="EP">
    <w:p w14:paraId="79379568" w14:textId="77777777" w:rsidR="001F3859" w:rsidRPr="0077137A" w:rsidRDefault="001F3859" w:rsidP="00CA6634">
      <w:pPr>
        <w:pStyle w:val="CommentText"/>
        <w:rPr>
          <w:lang w:val="en-US"/>
        </w:rPr>
      </w:pPr>
      <w:r>
        <w:rPr>
          <w:rStyle w:val="CommentReference"/>
        </w:rPr>
        <w:annotationRef/>
      </w:r>
      <w:r w:rsidRPr="0077137A">
        <w:rPr>
          <w:lang w:val="en-US"/>
        </w:rPr>
        <w:t>LOCKS AFTEWARDS</w:t>
      </w:r>
    </w:p>
  </w:comment>
  <w:comment w:id="2720" w:author="Etion Pinari" w:date="2020-12-06T20:27:00Z" w:initials="EP">
    <w:p w14:paraId="6E5C6155" w14:textId="77777777" w:rsidR="001F3859" w:rsidRPr="003E0547" w:rsidRDefault="001F3859" w:rsidP="00CA6634">
      <w:pPr>
        <w:pStyle w:val="CommentText"/>
        <w:rPr>
          <w:lang w:val="en-US"/>
        </w:rPr>
      </w:pPr>
      <w:r>
        <w:rPr>
          <w:rStyle w:val="CommentReference"/>
        </w:rPr>
        <w:annotationRef/>
      </w:r>
      <w:r w:rsidRPr="003E0547">
        <w:rPr>
          <w:lang w:val="en-US"/>
        </w:rPr>
        <w:t>Add shared phenomena</w:t>
      </w:r>
    </w:p>
  </w:comment>
  <w:comment w:id="2732" w:author="Etion Pinari" w:date="2020-12-06T20:50:00Z" w:initials="EP">
    <w:p w14:paraId="10668C0A" w14:textId="77777777" w:rsidR="001F3859" w:rsidRPr="00BB168D" w:rsidRDefault="001F3859" w:rsidP="00CA6634">
      <w:pPr>
        <w:pStyle w:val="CommentText"/>
        <w:rPr>
          <w:lang w:val="en-US"/>
        </w:rPr>
      </w:pPr>
      <w:r>
        <w:rPr>
          <w:rStyle w:val="CommentReference"/>
        </w:rPr>
        <w:annotationRef/>
      </w:r>
      <w:r w:rsidRPr="00BB168D">
        <w:rPr>
          <w:lang w:val="en-US"/>
        </w:rPr>
        <w:t>New, wording is to check</w:t>
      </w:r>
    </w:p>
  </w:comment>
  <w:comment w:id="2730" w:author="Etion Pinari" w:date="2020-12-07T19:15:00Z" w:initials="EP">
    <w:p w14:paraId="49170751" w14:textId="77777777" w:rsidR="001F3859" w:rsidRPr="00BB168D" w:rsidRDefault="001F3859" w:rsidP="00CA6634">
      <w:pPr>
        <w:pStyle w:val="CommentText"/>
        <w:rPr>
          <w:lang w:val="en-US"/>
        </w:rPr>
      </w:pPr>
      <w:r>
        <w:rPr>
          <w:rStyle w:val="CommentReference"/>
        </w:rPr>
        <w:annotationRef/>
      </w:r>
      <w:r w:rsidRPr="00BB168D">
        <w:rPr>
          <w:lang w:val="en-US"/>
        </w:rPr>
        <w:t>Added another FR r18</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6DFB714" w15:done="1"/>
  <w15:commentEx w15:paraId="2F387FBC" w15:done="0"/>
  <w15:commentEx w15:paraId="2589173B" w15:done="0"/>
  <w15:commentEx w15:paraId="07752643" w15:done="0"/>
  <w15:commentEx w15:paraId="0E9C0343" w15:done="0"/>
  <w15:commentEx w15:paraId="2430FD0B" w15:done="0"/>
  <w15:commentEx w15:paraId="51FCFDAB" w15:done="0"/>
  <w15:commentEx w15:paraId="6DF24E6F" w15:done="0"/>
  <w15:commentEx w15:paraId="2BB82FF9" w15:done="0"/>
  <w15:commentEx w15:paraId="5C97E809" w15:done="0"/>
  <w15:commentEx w15:paraId="4AAD7A5C" w15:done="0"/>
  <w15:commentEx w15:paraId="41B627E5" w15:done="1"/>
  <w15:commentEx w15:paraId="3C4F84D1" w15:done="1"/>
  <w15:commentEx w15:paraId="51A70FE1" w15:done="0"/>
  <w15:commentEx w15:paraId="02FCD6D3" w15:done="1"/>
  <w15:commentEx w15:paraId="648DC5B2" w15:done="1"/>
  <w15:commentEx w15:paraId="2DE627B0" w15:done="1"/>
  <w15:commentEx w15:paraId="31BF24FE" w15:done="1"/>
  <w15:commentEx w15:paraId="79379568" w15:done="1"/>
  <w15:commentEx w15:paraId="6E5C6155" w15:done="1"/>
  <w15:commentEx w15:paraId="10668C0A" w15:done="0"/>
  <w15:commentEx w15:paraId="49170751" w15:paraIdParent="10668C0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952904" w16cex:dateUtc="2020-12-29T03:03:00Z"/>
  <w16cex:commentExtensible w16cex:durableId="23981A2E" w16cex:dateUtc="2020-12-30T22:40:00Z"/>
  <w16cex:commentExtensible w16cex:durableId="23981A2D" w16cex:dateUtc="2020-12-30T22:41:00Z"/>
  <w16cex:commentExtensible w16cex:durableId="23A01655" w16cex:dateUtc="2021-01-06T09:58:00Z"/>
  <w16cex:commentExtensible w16cex:durableId="2392EEB3" w16cex:dateUtc="2020-12-27T10:29:00Z"/>
  <w16cex:commentExtensible w16cex:durableId="239A013D" w16cex:dateUtc="2020-12-27T10:29:00Z"/>
  <w16cex:commentExtensible w16cex:durableId="239CCA20" w16cex:dateUtc="2021-01-03T21:56:00Z"/>
  <w16cex:commentExtensible w16cex:durableId="239DBF72" w16cex:dateUtc="2021-01-04T15:23:00Z"/>
  <w16cex:commentExtensible w16cex:durableId="239DC56B" w16cex:dateUtc="2021-01-04T15:48:00Z"/>
  <w16cex:commentExtensible w16cex:durableId="2395A38C" w16cex:dateUtc="2020-12-29T11:31:00Z"/>
  <w16cex:commentExtensible w16cex:durableId="2395A260" w16cex:dateUtc="2020-12-29T11:41:00Z"/>
  <w16cex:commentExtensible w16cex:durableId="238DA9EB" w16cex:dateUtc="2020-12-11T12:13:00Z"/>
  <w16cex:commentExtensible w16cex:durableId="2379E297" w16cex:dateUtc="2020-12-07T18: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6DFB714" w16cid:durableId="23952904"/>
  <w16cid:commentId w16cid:paraId="2F387FBC" w16cid:durableId="23981A2E"/>
  <w16cid:commentId w16cid:paraId="2589173B" w16cid:durableId="23981A2D"/>
  <w16cid:commentId w16cid:paraId="07752643" w16cid:durableId="23A01655"/>
  <w16cid:commentId w16cid:paraId="0E9C0343" w16cid:durableId="2392EEB3"/>
  <w16cid:commentId w16cid:paraId="2430FD0B" w16cid:durableId="239A013D"/>
  <w16cid:commentId w16cid:paraId="51FCFDAB" w16cid:durableId="239CCA20"/>
  <w16cid:commentId w16cid:paraId="6DF24E6F" w16cid:durableId="239DBF72"/>
  <w16cid:commentId w16cid:paraId="2BB82FF9" w16cid:durableId="239DC56B"/>
  <w16cid:commentId w16cid:paraId="5C97E809" w16cid:durableId="2395A38C"/>
  <w16cid:commentId w16cid:paraId="4AAD7A5C" w16cid:durableId="2395A260"/>
  <w16cid:commentId w16cid:paraId="41B627E5" w16cid:durableId="238DA9ED"/>
  <w16cid:commentId w16cid:paraId="3C4F84D1" w16cid:durableId="238DA9EC"/>
  <w16cid:commentId w16cid:paraId="51A70FE1" w16cid:durableId="238DA9EB"/>
  <w16cid:commentId w16cid:paraId="02FCD6D3" w16cid:durableId="238DA9EA"/>
  <w16cid:commentId w16cid:paraId="648DC5B2" w16cid:durableId="238DA9E9"/>
  <w16cid:commentId w16cid:paraId="2DE627B0" w16cid:durableId="238DA9E8"/>
  <w16cid:commentId w16cid:paraId="31BF24FE" w16cid:durableId="238DA9E7"/>
  <w16cid:commentId w16cid:paraId="79379568" w16cid:durableId="238DA9E6"/>
  <w16cid:commentId w16cid:paraId="6E5C6155" w16cid:durableId="238DA9E5"/>
  <w16cid:commentId w16cid:paraId="10668C0A" w16cid:durableId="237A092F"/>
  <w16cid:commentId w16cid:paraId="49170751" w16cid:durableId="2379E29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3B3B4B" w14:textId="77777777" w:rsidR="00187BB2" w:rsidRDefault="00187BB2" w:rsidP="002F47C7">
      <w:pPr>
        <w:spacing w:after="0" w:line="240" w:lineRule="auto"/>
      </w:pPr>
      <w:r>
        <w:separator/>
      </w:r>
    </w:p>
  </w:endnote>
  <w:endnote w:type="continuationSeparator" w:id="0">
    <w:p w14:paraId="1E4A1DB4" w14:textId="77777777" w:rsidR="00187BB2" w:rsidRDefault="00187BB2" w:rsidP="002F47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ell MT">
    <w:altName w:val="Bell MT"/>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Bold">
    <w:altName w:val="Calibri"/>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3AE71E" w14:textId="77777777" w:rsidR="002F47C7" w:rsidRPr="00752271" w:rsidRDefault="002F47C7" w:rsidP="002F47C7">
    <w:pPr>
      <w:pStyle w:val="Footer"/>
      <w:rPr>
        <w:ins w:id="1998" w:author="Etion Pinari" w:date="2021-01-06T12:26:00Z"/>
        <w:rFonts w:ascii="Bell MT" w:hAnsi="Bell MT"/>
        <w:sz w:val="20"/>
        <w:szCs w:val="20"/>
        <w:lang w:val="en-US"/>
      </w:rPr>
    </w:pPr>
    <w:ins w:id="1999" w:author="Etion Pinari" w:date="2021-01-06T12:26:00Z">
      <w:r w:rsidRPr="00752271">
        <w:rPr>
          <w:rFonts w:ascii="Bell MT" w:hAnsi="Bell MT"/>
          <w:sz w:val="20"/>
          <w:szCs w:val="20"/>
          <w:lang w:val="en-US"/>
        </w:rPr>
        <w:t>*this number is defined by law, in Italy as 13m</w:t>
      </w:r>
      <w:r w:rsidRPr="00752271">
        <w:rPr>
          <w:rFonts w:ascii="Bell MT" w:hAnsi="Bell MT"/>
          <w:sz w:val="20"/>
          <w:szCs w:val="20"/>
          <w:vertAlign w:val="superscript"/>
          <w:lang w:val="en-US"/>
        </w:rPr>
        <w:t>2</w:t>
      </w:r>
      <w:r w:rsidRPr="00752271">
        <w:rPr>
          <w:rFonts w:ascii="Bell MT" w:hAnsi="Bell MT"/>
          <w:sz w:val="20"/>
          <w:szCs w:val="20"/>
          <w:lang w:val="en-US"/>
        </w:rPr>
        <w:t xml:space="preserve"> of free space per person.</w:t>
      </w:r>
    </w:ins>
  </w:p>
  <w:p w14:paraId="0E92A7C5" w14:textId="47A2EA2D" w:rsidR="002F47C7" w:rsidRPr="002F47C7" w:rsidRDefault="002F47C7" w:rsidP="002F47C7">
    <w:pPr>
      <w:pStyle w:val="Footer"/>
      <w:rPr>
        <w:rFonts w:ascii="Bell MT" w:hAnsi="Bell MT"/>
        <w:sz w:val="20"/>
        <w:szCs w:val="20"/>
        <w:lang w:val="en-US"/>
        <w:rPrChange w:id="2000" w:author="Etion Pinari" w:date="2021-01-06T12:26:00Z">
          <w:rPr/>
        </w:rPrChange>
      </w:rPr>
      <w:pPrChange w:id="2001" w:author="Etion Pinari" w:date="2021-01-06T12:26:00Z">
        <w:pPr>
          <w:pStyle w:val="Footer"/>
        </w:pPr>
      </w:pPrChange>
    </w:pPr>
    <w:ins w:id="2002" w:author="Etion Pinari" w:date="2021-01-06T12:26:00Z">
      <w:r w:rsidRPr="00752271">
        <w:rPr>
          <w:rFonts w:ascii="Bell MT" w:hAnsi="Bell MT"/>
          <w:sz w:val="20"/>
          <w:szCs w:val="20"/>
          <w:lang w:val="en-US"/>
        </w:rPr>
        <w:t>**this number is taken by statistics. average grocery shopping trip is considered the time it takes a client (user) to enter and exit the store through our system.</w:t>
      </w:r>
    </w:ins>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696262" w14:textId="77777777" w:rsidR="00187BB2" w:rsidRDefault="00187BB2" w:rsidP="002F47C7">
      <w:pPr>
        <w:spacing w:after="0" w:line="240" w:lineRule="auto"/>
      </w:pPr>
      <w:r>
        <w:separator/>
      </w:r>
    </w:p>
  </w:footnote>
  <w:footnote w:type="continuationSeparator" w:id="0">
    <w:p w14:paraId="0BE87396" w14:textId="77777777" w:rsidR="00187BB2" w:rsidRDefault="00187BB2" w:rsidP="002F47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43" type="#_x0000_t75" style="width:11.25pt;height:11.25pt" o:bullet="t">
        <v:imagedata r:id="rId1" o:title="msoDA57"/>
      </v:shape>
    </w:pict>
  </w:numPicBullet>
  <w:abstractNum w:abstractNumId="0" w15:restartNumberingAfterBreak="0">
    <w:nsid w:val="01C874C4"/>
    <w:multiLevelType w:val="hybridMultilevel"/>
    <w:tmpl w:val="2BFCA86C"/>
    <w:lvl w:ilvl="0" w:tplc="0410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5749FA"/>
    <w:multiLevelType w:val="hybridMultilevel"/>
    <w:tmpl w:val="D500077C"/>
    <w:lvl w:ilvl="0" w:tplc="61D6B744">
      <w:start w:val="1"/>
      <w:numFmt w:val="decimal"/>
      <w:lvlText w:val="5.%1)"/>
      <w:lvlJc w:val="left"/>
      <w:pPr>
        <w:ind w:left="1068" w:hanging="360"/>
      </w:pPr>
      <w:rPr>
        <w:rFonts w:hint="default"/>
        <w:sz w:val="28"/>
        <w:szCs w:val="28"/>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 w15:restartNumberingAfterBreak="0">
    <w:nsid w:val="056F16AB"/>
    <w:multiLevelType w:val="hybridMultilevel"/>
    <w:tmpl w:val="36140A7C"/>
    <w:lvl w:ilvl="0" w:tplc="FB42C2E4">
      <w:start w:val="1"/>
      <w:numFmt w:val="decimal"/>
      <w:lvlText w:val="%1)"/>
      <w:lvlJc w:val="left"/>
      <w:pPr>
        <w:ind w:left="2484" w:hanging="360"/>
      </w:pPr>
      <w:rPr>
        <w:rFonts w:hint="default"/>
        <w:color w:val="auto"/>
        <w:sz w:val="28"/>
      </w:rPr>
    </w:lvl>
    <w:lvl w:ilvl="1" w:tplc="04090019" w:tentative="1">
      <w:start w:val="1"/>
      <w:numFmt w:val="lowerLetter"/>
      <w:lvlText w:val="%2."/>
      <w:lvlJc w:val="left"/>
      <w:pPr>
        <w:ind w:left="3204" w:hanging="360"/>
      </w:pPr>
    </w:lvl>
    <w:lvl w:ilvl="2" w:tplc="0409001B" w:tentative="1">
      <w:start w:val="1"/>
      <w:numFmt w:val="lowerRoman"/>
      <w:lvlText w:val="%3."/>
      <w:lvlJc w:val="right"/>
      <w:pPr>
        <w:ind w:left="3924" w:hanging="180"/>
      </w:pPr>
    </w:lvl>
    <w:lvl w:ilvl="3" w:tplc="0409000F" w:tentative="1">
      <w:start w:val="1"/>
      <w:numFmt w:val="decimal"/>
      <w:lvlText w:val="%4."/>
      <w:lvlJc w:val="left"/>
      <w:pPr>
        <w:ind w:left="4644" w:hanging="360"/>
      </w:pPr>
    </w:lvl>
    <w:lvl w:ilvl="4" w:tplc="04090019" w:tentative="1">
      <w:start w:val="1"/>
      <w:numFmt w:val="lowerLetter"/>
      <w:lvlText w:val="%5."/>
      <w:lvlJc w:val="left"/>
      <w:pPr>
        <w:ind w:left="5364" w:hanging="360"/>
      </w:pPr>
    </w:lvl>
    <w:lvl w:ilvl="5" w:tplc="0409001B" w:tentative="1">
      <w:start w:val="1"/>
      <w:numFmt w:val="lowerRoman"/>
      <w:lvlText w:val="%6."/>
      <w:lvlJc w:val="right"/>
      <w:pPr>
        <w:ind w:left="6084" w:hanging="180"/>
      </w:pPr>
    </w:lvl>
    <w:lvl w:ilvl="6" w:tplc="0409000F" w:tentative="1">
      <w:start w:val="1"/>
      <w:numFmt w:val="decimal"/>
      <w:lvlText w:val="%7."/>
      <w:lvlJc w:val="left"/>
      <w:pPr>
        <w:ind w:left="6804" w:hanging="360"/>
      </w:pPr>
    </w:lvl>
    <w:lvl w:ilvl="7" w:tplc="04090019" w:tentative="1">
      <w:start w:val="1"/>
      <w:numFmt w:val="lowerLetter"/>
      <w:lvlText w:val="%8."/>
      <w:lvlJc w:val="left"/>
      <w:pPr>
        <w:ind w:left="7524" w:hanging="360"/>
      </w:pPr>
    </w:lvl>
    <w:lvl w:ilvl="8" w:tplc="0409001B" w:tentative="1">
      <w:start w:val="1"/>
      <w:numFmt w:val="lowerRoman"/>
      <w:lvlText w:val="%9."/>
      <w:lvlJc w:val="right"/>
      <w:pPr>
        <w:ind w:left="8244" w:hanging="180"/>
      </w:pPr>
    </w:lvl>
  </w:abstractNum>
  <w:abstractNum w:abstractNumId="3" w15:restartNumberingAfterBreak="0">
    <w:nsid w:val="06FC2F42"/>
    <w:multiLevelType w:val="hybridMultilevel"/>
    <w:tmpl w:val="856E672A"/>
    <w:lvl w:ilvl="0" w:tplc="ED2AED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0BE32B4B"/>
    <w:multiLevelType w:val="hybridMultilevel"/>
    <w:tmpl w:val="2B96685C"/>
    <w:lvl w:ilvl="0" w:tplc="0524822A">
      <w:start w:val="1"/>
      <w:numFmt w:val="decimal"/>
      <w:lvlText w:val="%1)"/>
      <w:lvlJc w:val="left"/>
      <w:pPr>
        <w:ind w:left="1428"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BF16082"/>
    <w:multiLevelType w:val="hybridMultilevel"/>
    <w:tmpl w:val="6CCC3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55199"/>
    <w:multiLevelType w:val="hybridMultilevel"/>
    <w:tmpl w:val="4B52FDB8"/>
    <w:lvl w:ilvl="0" w:tplc="03CA9F62">
      <w:start w:val="1"/>
      <w:numFmt w:val="decimal"/>
      <w:lvlText w:val="3.%1"/>
      <w:lvlJc w:val="left"/>
      <w:pPr>
        <w:ind w:left="2225" w:hanging="360"/>
      </w:pPr>
      <w:rPr>
        <w:rFonts w:hint="default"/>
      </w:rPr>
    </w:lvl>
    <w:lvl w:ilvl="1" w:tplc="04090019" w:tentative="1">
      <w:start w:val="1"/>
      <w:numFmt w:val="lowerLetter"/>
      <w:lvlText w:val="%2."/>
      <w:lvlJc w:val="left"/>
      <w:pPr>
        <w:ind w:left="2945" w:hanging="360"/>
      </w:pPr>
    </w:lvl>
    <w:lvl w:ilvl="2" w:tplc="0409001B" w:tentative="1">
      <w:start w:val="1"/>
      <w:numFmt w:val="lowerRoman"/>
      <w:lvlText w:val="%3."/>
      <w:lvlJc w:val="right"/>
      <w:pPr>
        <w:ind w:left="3665" w:hanging="180"/>
      </w:pPr>
    </w:lvl>
    <w:lvl w:ilvl="3" w:tplc="0409000F" w:tentative="1">
      <w:start w:val="1"/>
      <w:numFmt w:val="decimal"/>
      <w:lvlText w:val="%4."/>
      <w:lvlJc w:val="left"/>
      <w:pPr>
        <w:ind w:left="4385" w:hanging="360"/>
      </w:pPr>
    </w:lvl>
    <w:lvl w:ilvl="4" w:tplc="04090019" w:tentative="1">
      <w:start w:val="1"/>
      <w:numFmt w:val="lowerLetter"/>
      <w:lvlText w:val="%5."/>
      <w:lvlJc w:val="left"/>
      <w:pPr>
        <w:ind w:left="5105" w:hanging="360"/>
      </w:pPr>
    </w:lvl>
    <w:lvl w:ilvl="5" w:tplc="0409001B" w:tentative="1">
      <w:start w:val="1"/>
      <w:numFmt w:val="lowerRoman"/>
      <w:lvlText w:val="%6."/>
      <w:lvlJc w:val="right"/>
      <w:pPr>
        <w:ind w:left="5825" w:hanging="180"/>
      </w:pPr>
    </w:lvl>
    <w:lvl w:ilvl="6" w:tplc="0409000F" w:tentative="1">
      <w:start w:val="1"/>
      <w:numFmt w:val="decimal"/>
      <w:lvlText w:val="%7."/>
      <w:lvlJc w:val="left"/>
      <w:pPr>
        <w:ind w:left="6545" w:hanging="360"/>
      </w:pPr>
    </w:lvl>
    <w:lvl w:ilvl="7" w:tplc="04090019" w:tentative="1">
      <w:start w:val="1"/>
      <w:numFmt w:val="lowerLetter"/>
      <w:lvlText w:val="%8."/>
      <w:lvlJc w:val="left"/>
      <w:pPr>
        <w:ind w:left="7265" w:hanging="360"/>
      </w:pPr>
    </w:lvl>
    <w:lvl w:ilvl="8" w:tplc="0409001B" w:tentative="1">
      <w:start w:val="1"/>
      <w:numFmt w:val="lowerRoman"/>
      <w:lvlText w:val="%9."/>
      <w:lvlJc w:val="right"/>
      <w:pPr>
        <w:ind w:left="7985" w:hanging="180"/>
      </w:pPr>
    </w:lvl>
  </w:abstractNum>
  <w:abstractNum w:abstractNumId="7" w15:restartNumberingAfterBreak="0">
    <w:nsid w:val="0D8E26BD"/>
    <w:multiLevelType w:val="multilevel"/>
    <w:tmpl w:val="D466D3FA"/>
    <w:lvl w:ilvl="0">
      <w:start w:val="1"/>
      <w:numFmt w:val="decimal"/>
      <w:lvlText w:val="%1)"/>
      <w:lvlJc w:val="left"/>
      <w:pPr>
        <w:ind w:left="360" w:hanging="360"/>
      </w:pPr>
      <w:rPr>
        <w:rFonts w:ascii="Bell MT" w:hAnsi="Bell MT" w:hint="default"/>
        <w:sz w:val="32"/>
        <w:szCs w:val="32"/>
      </w:rPr>
    </w:lvl>
    <w:lvl w:ilvl="1">
      <w:start w:val="1"/>
      <w:numFmt w:val="upperLetter"/>
      <w:lvlText w:val="%2)"/>
      <w:lvlJc w:val="left"/>
      <w:pPr>
        <w:ind w:left="720" w:hanging="360"/>
      </w:pPr>
      <w:rPr>
        <w:rFonts w:hint="default"/>
        <w:sz w:val="28"/>
        <w:szCs w:val="28"/>
      </w:rPr>
    </w:lvl>
    <w:lvl w:ilvl="2">
      <w:start w:val="1"/>
      <w:numFmt w:val="decimal"/>
      <w:lvlText w:val="%2.%3)"/>
      <w:lvlJc w:val="left"/>
      <w:pPr>
        <w:ind w:left="1080" w:hanging="360"/>
      </w:pPr>
      <w:rPr>
        <w:rFonts w:hint="default"/>
      </w:rPr>
    </w:lvl>
    <w:lvl w:ilvl="3">
      <w:start w:val="1"/>
      <w:numFmt w:val="decimal"/>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0F695387"/>
    <w:multiLevelType w:val="hybridMultilevel"/>
    <w:tmpl w:val="4D36A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BA21D1"/>
    <w:multiLevelType w:val="multilevel"/>
    <w:tmpl w:val="28C21C9C"/>
    <w:lvl w:ilvl="0">
      <w:start w:val="3"/>
      <w:numFmt w:val="decimal"/>
      <w:lvlText w:val="%1."/>
      <w:lvlJc w:val="left"/>
      <w:pPr>
        <w:ind w:left="408" w:hanging="408"/>
      </w:pPr>
      <w:rPr>
        <w:rFonts w:hint="default"/>
        <w:sz w:val="28"/>
      </w:rPr>
    </w:lvl>
    <w:lvl w:ilvl="1">
      <w:start w:val="1"/>
      <w:numFmt w:val="decimal"/>
      <w:lvlText w:val="%1.%2)"/>
      <w:lvlJc w:val="left"/>
      <w:pPr>
        <w:ind w:left="1428" w:hanging="720"/>
      </w:pPr>
      <w:rPr>
        <w:rFonts w:hint="default"/>
        <w:sz w:val="28"/>
      </w:rPr>
    </w:lvl>
    <w:lvl w:ilvl="2">
      <w:start w:val="1"/>
      <w:numFmt w:val="decimal"/>
      <w:lvlText w:val="%1.%2)%3."/>
      <w:lvlJc w:val="left"/>
      <w:pPr>
        <w:ind w:left="2496" w:hanging="1080"/>
      </w:pPr>
      <w:rPr>
        <w:rFonts w:hint="default"/>
        <w:sz w:val="28"/>
      </w:rPr>
    </w:lvl>
    <w:lvl w:ilvl="3">
      <w:start w:val="1"/>
      <w:numFmt w:val="decimal"/>
      <w:lvlText w:val="%1.%2)%3.%4."/>
      <w:lvlJc w:val="left"/>
      <w:pPr>
        <w:ind w:left="3564" w:hanging="1440"/>
      </w:pPr>
      <w:rPr>
        <w:rFonts w:hint="default"/>
        <w:sz w:val="28"/>
      </w:rPr>
    </w:lvl>
    <w:lvl w:ilvl="4">
      <w:start w:val="1"/>
      <w:numFmt w:val="decimal"/>
      <w:lvlText w:val="%1.%2)%3.%4.%5."/>
      <w:lvlJc w:val="left"/>
      <w:pPr>
        <w:ind w:left="4632" w:hanging="1800"/>
      </w:pPr>
      <w:rPr>
        <w:rFonts w:hint="default"/>
        <w:sz w:val="28"/>
      </w:rPr>
    </w:lvl>
    <w:lvl w:ilvl="5">
      <w:start w:val="1"/>
      <w:numFmt w:val="decimal"/>
      <w:lvlText w:val="%1.%2)%3.%4.%5.%6."/>
      <w:lvlJc w:val="left"/>
      <w:pPr>
        <w:ind w:left="5340" w:hanging="1800"/>
      </w:pPr>
      <w:rPr>
        <w:rFonts w:hint="default"/>
        <w:sz w:val="28"/>
      </w:rPr>
    </w:lvl>
    <w:lvl w:ilvl="6">
      <w:start w:val="1"/>
      <w:numFmt w:val="decimal"/>
      <w:lvlText w:val="%1.%2)%3.%4.%5.%6.%7."/>
      <w:lvlJc w:val="left"/>
      <w:pPr>
        <w:ind w:left="6408" w:hanging="2160"/>
      </w:pPr>
      <w:rPr>
        <w:rFonts w:hint="default"/>
        <w:sz w:val="28"/>
      </w:rPr>
    </w:lvl>
    <w:lvl w:ilvl="7">
      <w:start w:val="1"/>
      <w:numFmt w:val="decimal"/>
      <w:lvlText w:val="%1.%2)%3.%4.%5.%6.%7.%8."/>
      <w:lvlJc w:val="left"/>
      <w:pPr>
        <w:ind w:left="7476" w:hanging="2520"/>
      </w:pPr>
      <w:rPr>
        <w:rFonts w:hint="default"/>
        <w:sz w:val="28"/>
      </w:rPr>
    </w:lvl>
    <w:lvl w:ilvl="8">
      <w:start w:val="1"/>
      <w:numFmt w:val="decimal"/>
      <w:lvlText w:val="%1.%2)%3.%4.%5.%6.%7.%8.%9."/>
      <w:lvlJc w:val="left"/>
      <w:pPr>
        <w:ind w:left="8544" w:hanging="2880"/>
      </w:pPr>
      <w:rPr>
        <w:rFonts w:hint="default"/>
        <w:sz w:val="28"/>
      </w:rPr>
    </w:lvl>
  </w:abstractNum>
  <w:abstractNum w:abstractNumId="10" w15:restartNumberingAfterBreak="0">
    <w:nsid w:val="182A444F"/>
    <w:multiLevelType w:val="hybridMultilevel"/>
    <w:tmpl w:val="72EE9B88"/>
    <w:lvl w:ilvl="0" w:tplc="C32289AE">
      <w:start w:val="1"/>
      <w:numFmt w:val="lowerLetter"/>
      <w:lvlText w:val="%1)"/>
      <w:lvlJc w:val="left"/>
      <w:pPr>
        <w:ind w:left="2844" w:hanging="360"/>
      </w:pPr>
      <w:rPr>
        <w:rFonts w:hint="default"/>
      </w:r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abstractNum w:abstractNumId="11" w15:restartNumberingAfterBreak="0">
    <w:nsid w:val="1A6551A3"/>
    <w:multiLevelType w:val="hybridMultilevel"/>
    <w:tmpl w:val="F3523D28"/>
    <w:lvl w:ilvl="0" w:tplc="04100013">
      <w:start w:val="1"/>
      <w:numFmt w:val="upperRoman"/>
      <w:lvlText w:val="%1."/>
      <w:lvlJc w:val="right"/>
      <w:pPr>
        <w:ind w:left="1505" w:hanging="360"/>
      </w:pPr>
      <w:rPr>
        <w:rFonts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12" w15:restartNumberingAfterBreak="0">
    <w:nsid w:val="28395007"/>
    <w:multiLevelType w:val="hybridMultilevel"/>
    <w:tmpl w:val="DCFC6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E91D5D"/>
    <w:multiLevelType w:val="hybridMultilevel"/>
    <w:tmpl w:val="4320813C"/>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9141FD5"/>
    <w:multiLevelType w:val="hybridMultilevel"/>
    <w:tmpl w:val="A6DE2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9D6664"/>
    <w:multiLevelType w:val="hybridMultilevel"/>
    <w:tmpl w:val="EBD25650"/>
    <w:lvl w:ilvl="0" w:tplc="956611EC">
      <w:start w:val="2"/>
      <w:numFmt w:val="decimal"/>
      <w:lvlText w:val="5.%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EDC6362"/>
    <w:multiLevelType w:val="hybridMultilevel"/>
    <w:tmpl w:val="ED9E8DA2"/>
    <w:lvl w:ilvl="0" w:tplc="883E35C8">
      <w:start w:val="1"/>
      <w:numFmt w:val="decimal"/>
      <w:lvlText w:val="5.%1)"/>
      <w:lvlJc w:val="left"/>
      <w:pPr>
        <w:ind w:left="1788" w:hanging="360"/>
      </w:pPr>
      <w:rPr>
        <w:rFonts w:hint="default"/>
      </w:rPr>
    </w:lvl>
    <w:lvl w:ilvl="1" w:tplc="08090019" w:tentative="1">
      <w:start w:val="1"/>
      <w:numFmt w:val="lowerLetter"/>
      <w:lvlText w:val="%2."/>
      <w:lvlJc w:val="left"/>
      <w:pPr>
        <w:ind w:left="2508" w:hanging="360"/>
      </w:pPr>
    </w:lvl>
    <w:lvl w:ilvl="2" w:tplc="0809001B" w:tentative="1">
      <w:start w:val="1"/>
      <w:numFmt w:val="lowerRoman"/>
      <w:lvlText w:val="%3."/>
      <w:lvlJc w:val="right"/>
      <w:pPr>
        <w:ind w:left="3228" w:hanging="180"/>
      </w:pPr>
    </w:lvl>
    <w:lvl w:ilvl="3" w:tplc="0809000F" w:tentative="1">
      <w:start w:val="1"/>
      <w:numFmt w:val="decimal"/>
      <w:lvlText w:val="%4."/>
      <w:lvlJc w:val="left"/>
      <w:pPr>
        <w:ind w:left="3948" w:hanging="360"/>
      </w:pPr>
    </w:lvl>
    <w:lvl w:ilvl="4" w:tplc="08090019" w:tentative="1">
      <w:start w:val="1"/>
      <w:numFmt w:val="lowerLetter"/>
      <w:lvlText w:val="%5."/>
      <w:lvlJc w:val="left"/>
      <w:pPr>
        <w:ind w:left="4668" w:hanging="360"/>
      </w:pPr>
    </w:lvl>
    <w:lvl w:ilvl="5" w:tplc="0809001B" w:tentative="1">
      <w:start w:val="1"/>
      <w:numFmt w:val="lowerRoman"/>
      <w:lvlText w:val="%6."/>
      <w:lvlJc w:val="right"/>
      <w:pPr>
        <w:ind w:left="5388" w:hanging="180"/>
      </w:pPr>
    </w:lvl>
    <w:lvl w:ilvl="6" w:tplc="0809000F" w:tentative="1">
      <w:start w:val="1"/>
      <w:numFmt w:val="decimal"/>
      <w:lvlText w:val="%7."/>
      <w:lvlJc w:val="left"/>
      <w:pPr>
        <w:ind w:left="6108" w:hanging="360"/>
      </w:pPr>
    </w:lvl>
    <w:lvl w:ilvl="7" w:tplc="08090019" w:tentative="1">
      <w:start w:val="1"/>
      <w:numFmt w:val="lowerLetter"/>
      <w:lvlText w:val="%8."/>
      <w:lvlJc w:val="left"/>
      <w:pPr>
        <w:ind w:left="6828" w:hanging="360"/>
      </w:pPr>
    </w:lvl>
    <w:lvl w:ilvl="8" w:tplc="0809001B" w:tentative="1">
      <w:start w:val="1"/>
      <w:numFmt w:val="lowerRoman"/>
      <w:lvlText w:val="%9."/>
      <w:lvlJc w:val="right"/>
      <w:pPr>
        <w:ind w:left="7548" w:hanging="180"/>
      </w:pPr>
    </w:lvl>
  </w:abstractNum>
  <w:abstractNum w:abstractNumId="17" w15:restartNumberingAfterBreak="0">
    <w:nsid w:val="300A3248"/>
    <w:multiLevelType w:val="hybridMultilevel"/>
    <w:tmpl w:val="A7D06FD8"/>
    <w:lvl w:ilvl="0" w:tplc="3A7CF8EC">
      <w:start w:val="1"/>
      <w:numFmt w:val="decimal"/>
      <w:lvlText w:val="5.%1)"/>
      <w:lvlJc w:val="left"/>
      <w:pPr>
        <w:ind w:left="1100" w:hanging="360"/>
      </w:pPr>
      <w:rPr>
        <w:rFonts w:ascii="Bell MT" w:hAnsi="Bell MT" w:hint="default"/>
        <w:sz w:val="28"/>
        <w:szCs w:val="28"/>
      </w:rPr>
    </w:lvl>
    <w:lvl w:ilvl="1" w:tplc="08090019" w:tentative="1">
      <w:start w:val="1"/>
      <w:numFmt w:val="lowerLetter"/>
      <w:lvlText w:val="%2."/>
      <w:lvlJc w:val="left"/>
      <w:pPr>
        <w:ind w:left="1820" w:hanging="360"/>
      </w:pPr>
    </w:lvl>
    <w:lvl w:ilvl="2" w:tplc="0809001B" w:tentative="1">
      <w:start w:val="1"/>
      <w:numFmt w:val="lowerRoman"/>
      <w:lvlText w:val="%3."/>
      <w:lvlJc w:val="right"/>
      <w:pPr>
        <w:ind w:left="2540" w:hanging="180"/>
      </w:pPr>
    </w:lvl>
    <w:lvl w:ilvl="3" w:tplc="0809000F" w:tentative="1">
      <w:start w:val="1"/>
      <w:numFmt w:val="decimal"/>
      <w:lvlText w:val="%4."/>
      <w:lvlJc w:val="left"/>
      <w:pPr>
        <w:ind w:left="3260" w:hanging="360"/>
      </w:pPr>
    </w:lvl>
    <w:lvl w:ilvl="4" w:tplc="08090019" w:tentative="1">
      <w:start w:val="1"/>
      <w:numFmt w:val="lowerLetter"/>
      <w:lvlText w:val="%5."/>
      <w:lvlJc w:val="left"/>
      <w:pPr>
        <w:ind w:left="3980" w:hanging="360"/>
      </w:pPr>
    </w:lvl>
    <w:lvl w:ilvl="5" w:tplc="0809001B" w:tentative="1">
      <w:start w:val="1"/>
      <w:numFmt w:val="lowerRoman"/>
      <w:lvlText w:val="%6."/>
      <w:lvlJc w:val="right"/>
      <w:pPr>
        <w:ind w:left="4700" w:hanging="180"/>
      </w:pPr>
    </w:lvl>
    <w:lvl w:ilvl="6" w:tplc="0809000F" w:tentative="1">
      <w:start w:val="1"/>
      <w:numFmt w:val="decimal"/>
      <w:lvlText w:val="%7."/>
      <w:lvlJc w:val="left"/>
      <w:pPr>
        <w:ind w:left="5420" w:hanging="360"/>
      </w:pPr>
    </w:lvl>
    <w:lvl w:ilvl="7" w:tplc="08090019" w:tentative="1">
      <w:start w:val="1"/>
      <w:numFmt w:val="lowerLetter"/>
      <w:lvlText w:val="%8."/>
      <w:lvlJc w:val="left"/>
      <w:pPr>
        <w:ind w:left="6140" w:hanging="360"/>
      </w:pPr>
    </w:lvl>
    <w:lvl w:ilvl="8" w:tplc="0809001B" w:tentative="1">
      <w:start w:val="1"/>
      <w:numFmt w:val="lowerRoman"/>
      <w:lvlText w:val="%9."/>
      <w:lvlJc w:val="right"/>
      <w:pPr>
        <w:ind w:left="6860" w:hanging="180"/>
      </w:pPr>
    </w:lvl>
  </w:abstractNum>
  <w:abstractNum w:abstractNumId="18" w15:restartNumberingAfterBreak="0">
    <w:nsid w:val="32F50BEC"/>
    <w:multiLevelType w:val="hybridMultilevel"/>
    <w:tmpl w:val="9392B7CC"/>
    <w:lvl w:ilvl="0" w:tplc="9D2AFCF4">
      <w:start w:val="1"/>
      <w:numFmt w:val="decimal"/>
      <w:lvlText w:val="5.%1)"/>
      <w:lvlJc w:val="left"/>
      <w:pPr>
        <w:ind w:left="720" w:hanging="360"/>
      </w:pPr>
      <w:rPr>
        <w:rFonts w:hint="default"/>
        <w:sz w:val="20"/>
        <w:szCs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47C267C"/>
    <w:multiLevelType w:val="hybridMultilevel"/>
    <w:tmpl w:val="9612DD2E"/>
    <w:lvl w:ilvl="0" w:tplc="F0D83A94">
      <w:start w:val="1"/>
      <w:numFmt w:val="bullet"/>
      <w:lvlText w:val=""/>
      <w:lvlJc w:val="left"/>
      <w:pPr>
        <w:ind w:left="1080" w:hanging="360"/>
      </w:pPr>
      <w:rPr>
        <w:rFonts w:ascii="Wingdings" w:hAnsi="Wingdings" w:hint="default"/>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7E10377"/>
    <w:multiLevelType w:val="hybridMultilevel"/>
    <w:tmpl w:val="1FD802C2"/>
    <w:lvl w:ilvl="0" w:tplc="04100001">
      <w:start w:val="1"/>
      <w:numFmt w:val="bullet"/>
      <w:lvlText w:val=""/>
      <w:lvlJc w:val="left"/>
      <w:pPr>
        <w:ind w:left="1776" w:hanging="360"/>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21" w15:restartNumberingAfterBreak="0">
    <w:nsid w:val="38A43584"/>
    <w:multiLevelType w:val="hybridMultilevel"/>
    <w:tmpl w:val="24B82004"/>
    <w:lvl w:ilvl="0" w:tplc="7BC23474">
      <w:start w:val="1"/>
      <w:numFmt w:val="bullet"/>
      <w:lvlText w:val=""/>
      <w:lvlJc w:val="left"/>
      <w:pPr>
        <w:ind w:left="720" w:hanging="360"/>
      </w:pPr>
      <w:rPr>
        <w:rFonts w:ascii="Symbol" w:hAnsi="Symbol" w:hint="default"/>
        <w:sz w:val="32"/>
        <w:szCs w:val="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BFC7A28"/>
    <w:multiLevelType w:val="hybridMultilevel"/>
    <w:tmpl w:val="F626C1F4"/>
    <w:lvl w:ilvl="0" w:tplc="A36AC940">
      <w:start w:val="1"/>
      <w:numFmt w:val="decimal"/>
      <w:lvlText w:val="B.%1)"/>
      <w:lvlJc w:val="left"/>
      <w:pPr>
        <w:ind w:left="1440" w:hanging="360"/>
      </w:pPr>
      <w:rPr>
        <w:rFonts w:hint="default"/>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C802E05"/>
    <w:multiLevelType w:val="hybridMultilevel"/>
    <w:tmpl w:val="4A5036F2"/>
    <w:lvl w:ilvl="0" w:tplc="04100001">
      <w:start w:val="1"/>
      <w:numFmt w:val="bullet"/>
      <w:lvlText w:val=""/>
      <w:lvlJc w:val="left"/>
      <w:pPr>
        <w:ind w:left="1776" w:hanging="360"/>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24" w15:restartNumberingAfterBreak="0">
    <w:nsid w:val="3F0B5B42"/>
    <w:multiLevelType w:val="hybridMultilevel"/>
    <w:tmpl w:val="3DA0723A"/>
    <w:lvl w:ilvl="0" w:tplc="A8962D80">
      <w:start w:val="1"/>
      <w:numFmt w:val="decimal"/>
      <w:lvlText w:val="5.%1)"/>
      <w:lvlJc w:val="left"/>
      <w:pPr>
        <w:ind w:left="720" w:hanging="360"/>
      </w:pPr>
      <w:rPr>
        <w:rFonts w:hint="default"/>
        <w:sz w:val="28"/>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0387317"/>
    <w:multiLevelType w:val="hybridMultilevel"/>
    <w:tmpl w:val="3C644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004D5A"/>
    <w:multiLevelType w:val="hybridMultilevel"/>
    <w:tmpl w:val="75BE6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7F439C"/>
    <w:multiLevelType w:val="hybridMultilevel"/>
    <w:tmpl w:val="97F4D754"/>
    <w:lvl w:ilvl="0" w:tplc="F52C3ABC">
      <w:numFmt w:val="bullet"/>
      <w:lvlText w:val="-"/>
      <w:lvlJc w:val="left"/>
      <w:pPr>
        <w:ind w:left="1080" w:hanging="360"/>
      </w:pPr>
      <w:rPr>
        <w:rFonts w:ascii="Bell MT" w:eastAsiaTheme="minorHAnsi" w:hAnsi="Bell M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5C94EC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56205067"/>
    <w:multiLevelType w:val="hybridMultilevel"/>
    <w:tmpl w:val="4FB8BE36"/>
    <w:lvl w:ilvl="0" w:tplc="E640CA4C">
      <w:start w:val="5"/>
      <w:numFmt w:val="bullet"/>
      <w:lvlText w:val="-"/>
      <w:lvlJc w:val="left"/>
      <w:pPr>
        <w:ind w:left="720" w:hanging="360"/>
      </w:pPr>
      <w:rPr>
        <w:rFonts w:ascii="Bell MT" w:eastAsiaTheme="minorHAnsi" w:hAnsi="Bell M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63A313C"/>
    <w:multiLevelType w:val="hybridMultilevel"/>
    <w:tmpl w:val="C13E0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C80600"/>
    <w:multiLevelType w:val="hybridMultilevel"/>
    <w:tmpl w:val="D4C2B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C16AD8"/>
    <w:multiLevelType w:val="hybridMultilevel"/>
    <w:tmpl w:val="1E10A142"/>
    <w:lvl w:ilvl="0" w:tplc="D0C83B28">
      <w:start w:val="1"/>
      <w:numFmt w:val="decimal"/>
      <w:lvlText w:val="3.%1"/>
      <w:lvlJc w:val="left"/>
      <w:pPr>
        <w:ind w:left="1080" w:hanging="360"/>
      </w:pPr>
      <w:rPr>
        <w:rFonts w:hint="default"/>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CA86D03"/>
    <w:multiLevelType w:val="hybridMultilevel"/>
    <w:tmpl w:val="8FD8B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661D12"/>
    <w:multiLevelType w:val="hybridMultilevel"/>
    <w:tmpl w:val="68D2A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EC4917"/>
    <w:multiLevelType w:val="hybridMultilevel"/>
    <w:tmpl w:val="4ACCFEDE"/>
    <w:lvl w:ilvl="0" w:tplc="111A8588">
      <w:start w:val="1"/>
      <w:numFmt w:val="decimal"/>
      <w:lvlText w:val="3.%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7F7C92"/>
    <w:multiLevelType w:val="hybridMultilevel"/>
    <w:tmpl w:val="C9E87E84"/>
    <w:lvl w:ilvl="0" w:tplc="0A3CF586">
      <w:start w:val="1"/>
      <w:numFmt w:val="bullet"/>
      <w:lvlText w:val=""/>
      <w:lvlJc w:val="left"/>
      <w:pPr>
        <w:ind w:left="1440" w:hanging="360"/>
      </w:pPr>
      <w:rPr>
        <w:rFonts w:ascii="Symbol" w:hAnsi="Symbol"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B97401B"/>
    <w:multiLevelType w:val="hybridMultilevel"/>
    <w:tmpl w:val="79A652A8"/>
    <w:lvl w:ilvl="0" w:tplc="EE3C3900">
      <w:start w:val="1"/>
      <w:numFmt w:val="decimal"/>
      <w:lvlText w:val="D.%1)"/>
      <w:lvlJc w:val="left"/>
      <w:pPr>
        <w:ind w:left="1350" w:hanging="360"/>
      </w:pPr>
      <w:rPr>
        <w:rFonts w:hint="default"/>
        <w:sz w:val="24"/>
        <w:szCs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6D511789"/>
    <w:multiLevelType w:val="hybridMultilevel"/>
    <w:tmpl w:val="17183EC4"/>
    <w:lvl w:ilvl="0" w:tplc="0410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F6417C4"/>
    <w:multiLevelType w:val="hybridMultilevel"/>
    <w:tmpl w:val="00E00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F459D9"/>
    <w:multiLevelType w:val="hybridMultilevel"/>
    <w:tmpl w:val="546C4CE0"/>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7E135AB"/>
    <w:multiLevelType w:val="hybridMultilevel"/>
    <w:tmpl w:val="93D6D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815214F"/>
    <w:multiLevelType w:val="hybridMultilevel"/>
    <w:tmpl w:val="1C0C6050"/>
    <w:lvl w:ilvl="0" w:tplc="E3364010">
      <w:start w:val="1"/>
      <w:numFmt w:val="decimal"/>
      <w:lvlText w:val="D.%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975525C"/>
    <w:multiLevelType w:val="hybridMultilevel"/>
    <w:tmpl w:val="4CD2A006"/>
    <w:lvl w:ilvl="0" w:tplc="951E3456">
      <w:start w:val="1"/>
      <w:numFmt w:val="bullet"/>
      <w:lvlText w:val=""/>
      <w:lvlPicBulletId w:val="0"/>
      <w:lvlJc w:val="left"/>
      <w:pPr>
        <w:ind w:left="1440" w:hanging="360"/>
      </w:pPr>
      <w:rPr>
        <w:rFonts w:ascii="Symbol" w:hAnsi="Symbol"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A6E2535"/>
    <w:multiLevelType w:val="hybridMultilevel"/>
    <w:tmpl w:val="9754EA7C"/>
    <w:lvl w:ilvl="0" w:tplc="BE52D87C">
      <w:start w:val="1"/>
      <w:numFmt w:val="decimal"/>
      <w:lvlText w:val="5.2.%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C812599"/>
    <w:multiLevelType w:val="hybridMultilevel"/>
    <w:tmpl w:val="4640507E"/>
    <w:lvl w:ilvl="0" w:tplc="883E35C8">
      <w:start w:val="1"/>
      <w:numFmt w:val="decimal"/>
      <w:lvlText w:val="5.%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6" w15:restartNumberingAfterBreak="0">
    <w:nsid w:val="7E3D2FE0"/>
    <w:multiLevelType w:val="hybridMultilevel"/>
    <w:tmpl w:val="79A652A8"/>
    <w:lvl w:ilvl="0" w:tplc="EE3C3900">
      <w:start w:val="1"/>
      <w:numFmt w:val="decimal"/>
      <w:lvlText w:val="D.%1)"/>
      <w:lvlJc w:val="left"/>
      <w:pPr>
        <w:ind w:left="1440" w:hanging="360"/>
      </w:pPr>
      <w:rPr>
        <w:rFonts w:hint="default"/>
        <w:sz w:val="24"/>
        <w:szCs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7"/>
  </w:num>
  <w:num w:numId="2">
    <w:abstractNumId w:val="38"/>
  </w:num>
  <w:num w:numId="3">
    <w:abstractNumId w:val="23"/>
  </w:num>
  <w:num w:numId="4">
    <w:abstractNumId w:val="20"/>
  </w:num>
  <w:num w:numId="5">
    <w:abstractNumId w:val="32"/>
  </w:num>
  <w:num w:numId="6">
    <w:abstractNumId w:val="11"/>
  </w:num>
  <w:num w:numId="7">
    <w:abstractNumId w:val="6"/>
  </w:num>
  <w:num w:numId="8">
    <w:abstractNumId w:val="35"/>
  </w:num>
  <w:num w:numId="9">
    <w:abstractNumId w:val="36"/>
  </w:num>
  <w:num w:numId="10">
    <w:abstractNumId w:val="5"/>
  </w:num>
  <w:num w:numId="11">
    <w:abstractNumId w:val="33"/>
  </w:num>
  <w:num w:numId="12">
    <w:abstractNumId w:val="26"/>
  </w:num>
  <w:num w:numId="13">
    <w:abstractNumId w:val="8"/>
  </w:num>
  <w:num w:numId="14">
    <w:abstractNumId w:val="14"/>
  </w:num>
  <w:num w:numId="15">
    <w:abstractNumId w:val="31"/>
  </w:num>
  <w:num w:numId="16">
    <w:abstractNumId w:val="41"/>
  </w:num>
  <w:num w:numId="17">
    <w:abstractNumId w:val="30"/>
  </w:num>
  <w:num w:numId="18">
    <w:abstractNumId w:val="34"/>
  </w:num>
  <w:num w:numId="19">
    <w:abstractNumId w:val="25"/>
  </w:num>
  <w:num w:numId="20">
    <w:abstractNumId w:val="39"/>
  </w:num>
  <w:num w:numId="21">
    <w:abstractNumId w:val="12"/>
  </w:num>
  <w:num w:numId="22">
    <w:abstractNumId w:val="22"/>
  </w:num>
  <w:num w:numId="23">
    <w:abstractNumId w:val="9"/>
  </w:num>
  <w:num w:numId="24">
    <w:abstractNumId w:val="21"/>
  </w:num>
  <w:num w:numId="25">
    <w:abstractNumId w:val="28"/>
  </w:num>
  <w:num w:numId="26">
    <w:abstractNumId w:val="17"/>
  </w:num>
  <w:num w:numId="27">
    <w:abstractNumId w:val="18"/>
  </w:num>
  <w:num w:numId="28">
    <w:abstractNumId w:val="40"/>
  </w:num>
  <w:num w:numId="29">
    <w:abstractNumId w:val="45"/>
  </w:num>
  <w:num w:numId="30">
    <w:abstractNumId w:val="24"/>
  </w:num>
  <w:num w:numId="31">
    <w:abstractNumId w:val="1"/>
  </w:num>
  <w:num w:numId="32">
    <w:abstractNumId w:val="4"/>
  </w:num>
  <w:num w:numId="33">
    <w:abstractNumId w:val="13"/>
  </w:num>
  <w:num w:numId="34">
    <w:abstractNumId w:val="16"/>
  </w:num>
  <w:num w:numId="35">
    <w:abstractNumId w:val="15"/>
  </w:num>
  <w:num w:numId="36">
    <w:abstractNumId w:val="44"/>
  </w:num>
  <w:num w:numId="37">
    <w:abstractNumId w:val="19"/>
  </w:num>
  <w:num w:numId="38">
    <w:abstractNumId w:val="42"/>
  </w:num>
  <w:num w:numId="39">
    <w:abstractNumId w:val="37"/>
  </w:num>
  <w:num w:numId="40">
    <w:abstractNumId w:val="43"/>
  </w:num>
  <w:num w:numId="41">
    <w:abstractNumId w:val="27"/>
  </w:num>
  <w:num w:numId="42">
    <w:abstractNumId w:val="2"/>
  </w:num>
  <w:num w:numId="43">
    <w:abstractNumId w:val="10"/>
  </w:num>
  <w:num w:numId="44">
    <w:abstractNumId w:val="29"/>
  </w:num>
  <w:num w:numId="45">
    <w:abstractNumId w:val="46"/>
  </w:num>
  <w:num w:numId="46">
    <w:abstractNumId w:val="0"/>
  </w:num>
  <w:num w:numId="47">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Etion Pinari">
    <w15:presenceInfo w15:providerId="None" w15:userId="Etion Pinari"/>
  </w15:person>
  <w15:person w15:author="Cristian Sbrolli">
    <w15:presenceInfo w15:providerId="None" w15:userId="Cristian Sbrolli"/>
  </w15:person>
  <w15:person w15:author="Giorgio Romeo">
    <w15:presenceInfo w15:providerId="Windows Live" w15:userId="edb85f2625b108f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trackRevisions/>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5AC"/>
    <w:rsid w:val="0001188D"/>
    <w:rsid w:val="00017991"/>
    <w:rsid w:val="000230B9"/>
    <w:rsid w:val="0003277B"/>
    <w:rsid w:val="00035469"/>
    <w:rsid w:val="00055229"/>
    <w:rsid w:val="00057D48"/>
    <w:rsid w:val="00063435"/>
    <w:rsid w:val="000765DD"/>
    <w:rsid w:val="000865A9"/>
    <w:rsid w:val="00097BE3"/>
    <w:rsid w:val="000F6CC9"/>
    <w:rsid w:val="000F7986"/>
    <w:rsid w:val="001062EE"/>
    <w:rsid w:val="0014447A"/>
    <w:rsid w:val="00180E10"/>
    <w:rsid w:val="00187BB2"/>
    <w:rsid w:val="001940A6"/>
    <w:rsid w:val="001A6BBC"/>
    <w:rsid w:val="001E71F1"/>
    <w:rsid w:val="001F1E46"/>
    <w:rsid w:val="001F3859"/>
    <w:rsid w:val="001F4162"/>
    <w:rsid w:val="00223523"/>
    <w:rsid w:val="00244FF0"/>
    <w:rsid w:val="0025283F"/>
    <w:rsid w:val="00252D73"/>
    <w:rsid w:val="002714C9"/>
    <w:rsid w:val="002A6A84"/>
    <w:rsid w:val="002B504C"/>
    <w:rsid w:val="002C156A"/>
    <w:rsid w:val="002C367B"/>
    <w:rsid w:val="002C5C05"/>
    <w:rsid w:val="002F47C7"/>
    <w:rsid w:val="00332372"/>
    <w:rsid w:val="003438EB"/>
    <w:rsid w:val="0037491C"/>
    <w:rsid w:val="003D0DEA"/>
    <w:rsid w:val="003E0547"/>
    <w:rsid w:val="00415B21"/>
    <w:rsid w:val="004201DC"/>
    <w:rsid w:val="004365DC"/>
    <w:rsid w:val="0045158B"/>
    <w:rsid w:val="004625F0"/>
    <w:rsid w:val="0047108A"/>
    <w:rsid w:val="0047282B"/>
    <w:rsid w:val="004B6280"/>
    <w:rsid w:val="004C0824"/>
    <w:rsid w:val="004D0DBB"/>
    <w:rsid w:val="005100F1"/>
    <w:rsid w:val="00533624"/>
    <w:rsid w:val="00582E1D"/>
    <w:rsid w:val="0059054A"/>
    <w:rsid w:val="005E5B74"/>
    <w:rsid w:val="005F1584"/>
    <w:rsid w:val="00602C04"/>
    <w:rsid w:val="006048CB"/>
    <w:rsid w:val="006056AB"/>
    <w:rsid w:val="00634813"/>
    <w:rsid w:val="006474EC"/>
    <w:rsid w:val="006625AC"/>
    <w:rsid w:val="00672C82"/>
    <w:rsid w:val="00680773"/>
    <w:rsid w:val="006B27AC"/>
    <w:rsid w:val="006D1BC3"/>
    <w:rsid w:val="006E6BC2"/>
    <w:rsid w:val="00714641"/>
    <w:rsid w:val="0077137A"/>
    <w:rsid w:val="00784093"/>
    <w:rsid w:val="00786FFC"/>
    <w:rsid w:val="00792973"/>
    <w:rsid w:val="00794A0A"/>
    <w:rsid w:val="007A2322"/>
    <w:rsid w:val="007C732E"/>
    <w:rsid w:val="007F3319"/>
    <w:rsid w:val="00801F40"/>
    <w:rsid w:val="00803B46"/>
    <w:rsid w:val="008125E3"/>
    <w:rsid w:val="00846BE2"/>
    <w:rsid w:val="0089155A"/>
    <w:rsid w:val="008D13F0"/>
    <w:rsid w:val="00901A5E"/>
    <w:rsid w:val="009121E5"/>
    <w:rsid w:val="009144B8"/>
    <w:rsid w:val="0095335C"/>
    <w:rsid w:val="0096497E"/>
    <w:rsid w:val="0097581F"/>
    <w:rsid w:val="0098587D"/>
    <w:rsid w:val="009925FD"/>
    <w:rsid w:val="009A6EF1"/>
    <w:rsid w:val="00A15DE6"/>
    <w:rsid w:val="00AB08A6"/>
    <w:rsid w:val="00B15590"/>
    <w:rsid w:val="00B267A2"/>
    <w:rsid w:val="00B30D28"/>
    <w:rsid w:val="00B36592"/>
    <w:rsid w:val="00B47FED"/>
    <w:rsid w:val="00B50293"/>
    <w:rsid w:val="00B633A4"/>
    <w:rsid w:val="00B81054"/>
    <w:rsid w:val="00BB168D"/>
    <w:rsid w:val="00BB291E"/>
    <w:rsid w:val="00BC5ACB"/>
    <w:rsid w:val="00BE1B5D"/>
    <w:rsid w:val="00C170B5"/>
    <w:rsid w:val="00C40F46"/>
    <w:rsid w:val="00C47DCB"/>
    <w:rsid w:val="00C53461"/>
    <w:rsid w:val="00C86CCE"/>
    <w:rsid w:val="00C97095"/>
    <w:rsid w:val="00CA6634"/>
    <w:rsid w:val="00CC518E"/>
    <w:rsid w:val="00CF3559"/>
    <w:rsid w:val="00D04D9B"/>
    <w:rsid w:val="00D10CB7"/>
    <w:rsid w:val="00D12632"/>
    <w:rsid w:val="00D174AE"/>
    <w:rsid w:val="00D42923"/>
    <w:rsid w:val="00D53EA4"/>
    <w:rsid w:val="00D66B8A"/>
    <w:rsid w:val="00DF3A40"/>
    <w:rsid w:val="00E35DEF"/>
    <w:rsid w:val="00E4164B"/>
    <w:rsid w:val="00E43BE8"/>
    <w:rsid w:val="00E6172C"/>
    <w:rsid w:val="00E728A1"/>
    <w:rsid w:val="00E807C1"/>
    <w:rsid w:val="00E84E6D"/>
    <w:rsid w:val="00E912F0"/>
    <w:rsid w:val="00E952C0"/>
    <w:rsid w:val="00EA1662"/>
    <w:rsid w:val="00EE26D1"/>
    <w:rsid w:val="00F27B54"/>
    <w:rsid w:val="00F371AE"/>
    <w:rsid w:val="00F4399A"/>
    <w:rsid w:val="00F8349C"/>
    <w:rsid w:val="00F939EE"/>
    <w:rsid w:val="00FB13C9"/>
    <w:rsid w:val="00FC57A9"/>
    <w:rsid w:val="00FD7E19"/>
    <w:rsid w:val="00FF55B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E4B5EE"/>
  <w15:chartTrackingRefBased/>
  <w15:docId w15:val="{01982BA4-E546-42AE-BF21-84B41E01B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25A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25A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25A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625AC"/>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6625AC"/>
    <w:pPr>
      <w:ind w:left="720"/>
      <w:contextualSpacing/>
    </w:pPr>
  </w:style>
  <w:style w:type="paragraph" w:styleId="BalloonText">
    <w:name w:val="Balloon Text"/>
    <w:basedOn w:val="Normal"/>
    <w:link w:val="BalloonTextChar"/>
    <w:uiPriority w:val="99"/>
    <w:semiHidden/>
    <w:unhideWhenUsed/>
    <w:rsid w:val="00B5029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0293"/>
    <w:rPr>
      <w:rFonts w:ascii="Segoe UI" w:hAnsi="Segoe UI" w:cs="Segoe UI"/>
      <w:sz w:val="18"/>
      <w:szCs w:val="18"/>
    </w:rPr>
  </w:style>
  <w:style w:type="character" w:styleId="CommentReference">
    <w:name w:val="annotation reference"/>
    <w:basedOn w:val="DefaultParagraphFont"/>
    <w:uiPriority w:val="99"/>
    <w:semiHidden/>
    <w:unhideWhenUsed/>
    <w:rsid w:val="0098587D"/>
    <w:rPr>
      <w:sz w:val="16"/>
      <w:szCs w:val="16"/>
    </w:rPr>
  </w:style>
  <w:style w:type="paragraph" w:styleId="CommentText">
    <w:name w:val="annotation text"/>
    <w:basedOn w:val="Normal"/>
    <w:link w:val="CommentTextChar"/>
    <w:uiPriority w:val="99"/>
    <w:unhideWhenUsed/>
    <w:rsid w:val="0098587D"/>
    <w:pPr>
      <w:spacing w:line="240" w:lineRule="auto"/>
    </w:pPr>
    <w:rPr>
      <w:sz w:val="20"/>
      <w:szCs w:val="20"/>
    </w:rPr>
  </w:style>
  <w:style w:type="character" w:customStyle="1" w:styleId="CommentTextChar">
    <w:name w:val="Comment Text Char"/>
    <w:basedOn w:val="DefaultParagraphFont"/>
    <w:link w:val="CommentText"/>
    <w:uiPriority w:val="99"/>
    <w:rsid w:val="0098587D"/>
    <w:rPr>
      <w:sz w:val="20"/>
      <w:szCs w:val="20"/>
    </w:rPr>
  </w:style>
  <w:style w:type="paragraph" w:styleId="CommentSubject">
    <w:name w:val="annotation subject"/>
    <w:basedOn w:val="CommentText"/>
    <w:next w:val="CommentText"/>
    <w:link w:val="CommentSubjectChar"/>
    <w:uiPriority w:val="99"/>
    <w:semiHidden/>
    <w:unhideWhenUsed/>
    <w:rsid w:val="0098587D"/>
    <w:rPr>
      <w:b/>
      <w:bCs/>
    </w:rPr>
  </w:style>
  <w:style w:type="character" w:customStyle="1" w:styleId="CommentSubjectChar">
    <w:name w:val="Comment Subject Char"/>
    <w:basedOn w:val="CommentTextChar"/>
    <w:link w:val="CommentSubject"/>
    <w:uiPriority w:val="99"/>
    <w:semiHidden/>
    <w:rsid w:val="0098587D"/>
    <w:rPr>
      <w:b/>
      <w:bCs/>
      <w:sz w:val="20"/>
      <w:szCs w:val="20"/>
    </w:rPr>
  </w:style>
  <w:style w:type="paragraph" w:styleId="Caption">
    <w:name w:val="caption"/>
    <w:basedOn w:val="Normal"/>
    <w:next w:val="Normal"/>
    <w:uiPriority w:val="35"/>
    <w:unhideWhenUsed/>
    <w:qFormat/>
    <w:rsid w:val="00BE1B5D"/>
    <w:pPr>
      <w:spacing w:after="200" w:line="240" w:lineRule="auto"/>
    </w:pPr>
    <w:rPr>
      <w:rFonts w:eastAsiaTheme="minorEastAsia"/>
      <w:b/>
      <w:bCs/>
      <w:smallCaps/>
      <w:color w:val="595959" w:themeColor="text1" w:themeTint="A6"/>
      <w:sz w:val="21"/>
      <w:szCs w:val="21"/>
      <w:lang w:val="en-GB"/>
    </w:rPr>
  </w:style>
  <w:style w:type="character" w:styleId="SubtleEmphasis">
    <w:name w:val="Subtle Emphasis"/>
    <w:basedOn w:val="DefaultParagraphFont"/>
    <w:uiPriority w:val="19"/>
    <w:qFormat/>
    <w:rsid w:val="00BE1B5D"/>
    <w:rPr>
      <w:i/>
      <w:iCs/>
    </w:rPr>
  </w:style>
  <w:style w:type="table" w:styleId="TableGrid">
    <w:name w:val="Table Grid"/>
    <w:basedOn w:val="TableNormal"/>
    <w:uiPriority w:val="39"/>
    <w:rsid w:val="00035469"/>
    <w:pPr>
      <w:spacing w:after="0" w:line="240" w:lineRule="auto"/>
    </w:pPr>
    <w:rPr>
      <w:rFonts w:ascii="Bell MT" w:eastAsiaTheme="minorEastAsia" w:hAnsi="Bell MT" w:cs="Arial"/>
      <w:color w:val="000000" w:themeColor="text1"/>
      <w:sz w:val="24"/>
      <w:szCs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F55BD"/>
    <w:rPr>
      <w:color w:val="0563C1" w:themeColor="hyperlink"/>
      <w:u w:val="single"/>
    </w:rPr>
  </w:style>
  <w:style w:type="character" w:styleId="UnresolvedMention">
    <w:name w:val="Unresolved Mention"/>
    <w:basedOn w:val="DefaultParagraphFont"/>
    <w:uiPriority w:val="99"/>
    <w:semiHidden/>
    <w:unhideWhenUsed/>
    <w:rsid w:val="000F6CC9"/>
    <w:rPr>
      <w:color w:val="605E5C"/>
      <w:shd w:val="clear" w:color="auto" w:fill="E1DFDD"/>
    </w:rPr>
  </w:style>
  <w:style w:type="character" w:styleId="FollowedHyperlink">
    <w:name w:val="FollowedHyperlink"/>
    <w:basedOn w:val="DefaultParagraphFont"/>
    <w:uiPriority w:val="99"/>
    <w:semiHidden/>
    <w:unhideWhenUsed/>
    <w:rsid w:val="003438EB"/>
    <w:rPr>
      <w:color w:val="954F72" w:themeColor="followedHyperlink"/>
      <w:u w:val="single"/>
    </w:rPr>
  </w:style>
  <w:style w:type="character" w:styleId="Emphasis">
    <w:name w:val="Emphasis"/>
    <w:basedOn w:val="DefaultParagraphFont"/>
    <w:uiPriority w:val="20"/>
    <w:qFormat/>
    <w:rsid w:val="00533624"/>
    <w:rPr>
      <w:i/>
      <w:iCs/>
    </w:rPr>
  </w:style>
  <w:style w:type="paragraph" w:styleId="Header">
    <w:name w:val="header"/>
    <w:basedOn w:val="Normal"/>
    <w:link w:val="HeaderChar"/>
    <w:uiPriority w:val="99"/>
    <w:unhideWhenUsed/>
    <w:rsid w:val="002F47C7"/>
    <w:pPr>
      <w:tabs>
        <w:tab w:val="center" w:pos="4986"/>
        <w:tab w:val="right" w:pos="9972"/>
      </w:tabs>
      <w:spacing w:after="0" w:line="240" w:lineRule="auto"/>
    </w:pPr>
  </w:style>
  <w:style w:type="character" w:customStyle="1" w:styleId="HeaderChar">
    <w:name w:val="Header Char"/>
    <w:basedOn w:val="DefaultParagraphFont"/>
    <w:link w:val="Header"/>
    <w:uiPriority w:val="99"/>
    <w:rsid w:val="002F47C7"/>
  </w:style>
  <w:style w:type="paragraph" w:styleId="Footer">
    <w:name w:val="footer"/>
    <w:basedOn w:val="Normal"/>
    <w:link w:val="FooterChar"/>
    <w:uiPriority w:val="99"/>
    <w:unhideWhenUsed/>
    <w:rsid w:val="002F47C7"/>
    <w:pPr>
      <w:tabs>
        <w:tab w:val="center" w:pos="4986"/>
        <w:tab w:val="right" w:pos="9972"/>
      </w:tabs>
      <w:spacing w:after="0" w:line="240" w:lineRule="auto"/>
    </w:pPr>
  </w:style>
  <w:style w:type="character" w:customStyle="1" w:styleId="FooterChar">
    <w:name w:val="Footer Char"/>
    <w:basedOn w:val="DefaultParagraphFont"/>
    <w:link w:val="Footer"/>
    <w:uiPriority w:val="99"/>
    <w:rsid w:val="002F47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6899486">
      <w:bodyDiv w:val="1"/>
      <w:marLeft w:val="0"/>
      <w:marRight w:val="0"/>
      <w:marTop w:val="0"/>
      <w:marBottom w:val="0"/>
      <w:divBdr>
        <w:top w:val="none" w:sz="0" w:space="0" w:color="auto"/>
        <w:left w:val="none" w:sz="0" w:space="0" w:color="auto"/>
        <w:bottom w:val="none" w:sz="0" w:space="0" w:color="auto"/>
        <w:right w:val="none" w:sz="0" w:space="0" w:color="auto"/>
      </w:divBdr>
    </w:div>
    <w:div w:id="1254511818">
      <w:bodyDiv w:val="1"/>
      <w:marLeft w:val="0"/>
      <w:marRight w:val="0"/>
      <w:marTop w:val="0"/>
      <w:marBottom w:val="0"/>
      <w:divBdr>
        <w:top w:val="none" w:sz="0" w:space="0" w:color="auto"/>
        <w:left w:val="none" w:sz="0" w:space="0" w:color="auto"/>
        <w:bottom w:val="none" w:sz="0" w:space="0" w:color="auto"/>
        <w:right w:val="none" w:sz="0" w:space="0" w:color="auto"/>
      </w:divBdr>
    </w:div>
    <w:div w:id="1449658793">
      <w:bodyDiv w:val="1"/>
      <w:marLeft w:val="0"/>
      <w:marRight w:val="0"/>
      <w:marTop w:val="0"/>
      <w:marBottom w:val="0"/>
      <w:divBdr>
        <w:top w:val="none" w:sz="0" w:space="0" w:color="auto"/>
        <w:left w:val="none" w:sz="0" w:space="0" w:color="auto"/>
        <w:bottom w:val="none" w:sz="0" w:space="0" w:color="auto"/>
        <w:right w:val="none" w:sz="0" w:space="0" w:color="auto"/>
      </w:divBdr>
    </w:div>
    <w:div w:id="1849251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1.xm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microsoft.com/office/2011/relationships/commentsExtended" Target="commentsExtended.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comments" Target="comment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2.jp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0306E-E8F6-492E-969B-07CCC3F67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2043</TotalTime>
  <Pages>39</Pages>
  <Words>6902</Words>
  <Characters>39348</Characters>
  <Application>Microsoft Office Word</Application>
  <DocSecurity>0</DocSecurity>
  <Lines>327</Lines>
  <Paragraphs>92</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46158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Etion Pinari</cp:lastModifiedBy>
  <cp:revision>53</cp:revision>
  <cp:lastPrinted>2021-01-04T10:35:00Z</cp:lastPrinted>
  <dcterms:created xsi:type="dcterms:W3CDTF">2020-12-25T12:17:00Z</dcterms:created>
  <dcterms:modified xsi:type="dcterms:W3CDTF">2021-01-06T11:30:00Z</dcterms:modified>
</cp:coreProperties>
</file>