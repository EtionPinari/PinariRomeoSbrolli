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801F40" w:rsidRDefault="006625AC" w:rsidP="006625AC">
      <w:pPr>
        <w:pStyle w:val="Titolo"/>
        <w:jc w:val="center"/>
        <w:rPr>
          <w:rFonts w:ascii="Bell MT" w:hAnsi="Bell MT"/>
          <w:sz w:val="144"/>
          <w:szCs w:val="144"/>
          <w:lang w:val="en-US"/>
          <w:rPrChange w:id="0" w:author="Etion Pinari" w:date="2021-01-06T12:27:00Z">
            <w:rPr>
              <w:rFonts w:ascii="Bell MT" w:hAnsi="Bell MT"/>
              <w:sz w:val="144"/>
              <w:szCs w:val="144"/>
              <w:lang w:val="en-GB"/>
            </w:rPr>
          </w:rPrChange>
        </w:rPr>
      </w:pPr>
      <w:r w:rsidRPr="00801F40">
        <w:rPr>
          <w:rFonts w:ascii="Bell MT" w:hAnsi="Bell MT"/>
          <w:sz w:val="144"/>
          <w:szCs w:val="144"/>
          <w:lang w:val="en-US"/>
          <w:rPrChange w:id="1" w:author="Etion Pinari" w:date="2021-01-06T12:27:00Z">
            <w:rPr>
              <w:rFonts w:ascii="Bell MT" w:hAnsi="Bell MT"/>
              <w:sz w:val="144"/>
              <w:szCs w:val="144"/>
              <w:lang w:val="en-GB"/>
            </w:rPr>
          </w:rPrChange>
        </w:rPr>
        <w:t>CLup</w:t>
      </w:r>
    </w:p>
    <w:p w14:paraId="3038038B" w14:textId="5DC42CE6" w:rsidR="006625AC" w:rsidRPr="00801F40" w:rsidRDefault="006625AC" w:rsidP="006625AC">
      <w:pPr>
        <w:pStyle w:val="Titolo1"/>
        <w:jc w:val="center"/>
        <w:rPr>
          <w:rFonts w:ascii="Bell MT" w:hAnsi="Bell MT"/>
          <w:color w:val="auto"/>
          <w:lang w:val="en-US"/>
          <w:rPrChange w:id="2" w:author="Etion Pinari" w:date="2021-01-06T12:27:00Z">
            <w:rPr>
              <w:rFonts w:ascii="Bell MT" w:hAnsi="Bell MT"/>
              <w:color w:val="auto"/>
              <w:lang w:val="en-GB"/>
            </w:rPr>
          </w:rPrChange>
        </w:rPr>
      </w:pPr>
      <w:r w:rsidRPr="00801F40">
        <w:rPr>
          <w:rFonts w:ascii="Bell MT" w:hAnsi="Bell MT"/>
          <w:color w:val="auto"/>
          <w:lang w:val="en-US"/>
          <w:rPrChange w:id="3" w:author="Etion Pinari" w:date="2021-01-06T12:27:00Z">
            <w:rPr>
              <w:rFonts w:ascii="Bell MT" w:hAnsi="Bell MT"/>
              <w:color w:val="auto"/>
              <w:lang w:val="en-GB"/>
            </w:rPr>
          </w:rPrChange>
        </w:rPr>
        <w:t>Customer Line-up</w:t>
      </w:r>
    </w:p>
    <w:p w14:paraId="49FB65F8" w14:textId="77777777" w:rsidR="00B50293" w:rsidRPr="00801F40" w:rsidRDefault="00B50293" w:rsidP="00634813">
      <w:pPr>
        <w:rPr>
          <w:lang w:val="en-US"/>
          <w:rPrChange w:id="4" w:author="Etion Pinari" w:date="2021-01-06T12:27:00Z">
            <w:rPr>
              <w:lang w:val="en-GB"/>
            </w:rPr>
          </w:rPrChange>
        </w:rPr>
      </w:pPr>
    </w:p>
    <w:p w14:paraId="6FECB1DA" w14:textId="77777777" w:rsidR="006625AC" w:rsidRPr="00801F40" w:rsidRDefault="006625AC" w:rsidP="00E728A1">
      <w:pPr>
        <w:pStyle w:val="Paragrafoelenco"/>
        <w:numPr>
          <w:ilvl w:val="0"/>
          <w:numId w:val="1"/>
        </w:numPr>
        <w:spacing w:line="360" w:lineRule="auto"/>
        <w:rPr>
          <w:rFonts w:ascii="Bell MT" w:hAnsi="Bell MT"/>
          <w:b/>
          <w:bCs/>
          <w:sz w:val="44"/>
          <w:szCs w:val="44"/>
          <w:lang w:val="en-US"/>
          <w:rPrChange w:id="5" w:author="Etion Pinari" w:date="2021-01-06T12:27:00Z">
            <w:rPr>
              <w:rFonts w:ascii="Bell MT" w:hAnsi="Bell MT"/>
              <w:b/>
              <w:bCs/>
              <w:sz w:val="44"/>
              <w:szCs w:val="44"/>
              <w:lang w:val="en-GB"/>
            </w:rPr>
          </w:rPrChange>
        </w:rPr>
      </w:pPr>
      <w:r w:rsidRPr="00801F40">
        <w:rPr>
          <w:rFonts w:ascii="Bell MT" w:hAnsi="Bell MT"/>
          <w:b/>
          <w:bCs/>
          <w:sz w:val="40"/>
          <w:szCs w:val="40"/>
          <w:lang w:val="en-US"/>
          <w:rPrChange w:id="6" w:author="Etion Pinari" w:date="2021-01-06T12:27:00Z">
            <w:rPr>
              <w:rFonts w:ascii="Bell MT" w:hAnsi="Bell MT"/>
              <w:b/>
              <w:bCs/>
              <w:sz w:val="40"/>
              <w:szCs w:val="40"/>
              <w:lang w:val="en-GB"/>
            </w:rPr>
          </w:rPrChange>
        </w:rPr>
        <w:t>INTRODUCTION</w:t>
      </w:r>
    </w:p>
    <w:p w14:paraId="666FE789" w14:textId="5751D75B" w:rsidR="006625AC" w:rsidRPr="00801F40" w:rsidRDefault="006625AC" w:rsidP="00D42923">
      <w:pPr>
        <w:pStyle w:val="Paragrafoelenco"/>
        <w:numPr>
          <w:ilvl w:val="1"/>
          <w:numId w:val="1"/>
        </w:numPr>
        <w:jc w:val="both"/>
        <w:rPr>
          <w:rFonts w:ascii="Bell MT" w:hAnsi="Bell MT"/>
          <w:sz w:val="28"/>
          <w:szCs w:val="28"/>
          <w:lang w:val="en-US"/>
          <w:rPrChange w:id="7" w:author="Etion Pinari" w:date="2021-01-06T12:27:00Z">
            <w:rPr>
              <w:rFonts w:ascii="Bell MT" w:hAnsi="Bell MT"/>
              <w:sz w:val="28"/>
              <w:szCs w:val="28"/>
              <w:lang w:val="en-GB"/>
            </w:rPr>
          </w:rPrChange>
        </w:rPr>
      </w:pPr>
      <w:r w:rsidRPr="00801F40">
        <w:rPr>
          <w:rFonts w:ascii="Bell MT" w:hAnsi="Bell MT"/>
          <w:i/>
          <w:iCs/>
          <w:sz w:val="32"/>
          <w:szCs w:val="32"/>
          <w:lang w:val="en-US"/>
          <w:rPrChange w:id="8" w:author="Etion Pinari" w:date="2021-01-06T12:27:00Z">
            <w:rPr>
              <w:rFonts w:ascii="Bell MT" w:hAnsi="Bell MT"/>
              <w:i/>
              <w:iCs/>
              <w:sz w:val="32"/>
              <w:szCs w:val="32"/>
              <w:lang w:val="en-GB"/>
            </w:rPr>
          </w:rPrChange>
        </w:rPr>
        <w:t>PURPOSE</w:t>
      </w:r>
      <w:r w:rsidRPr="00801F40">
        <w:rPr>
          <w:rFonts w:ascii="Bell MT" w:hAnsi="Bell MT"/>
          <w:sz w:val="28"/>
          <w:szCs w:val="28"/>
          <w:lang w:val="en-US"/>
          <w:rPrChange w:id="9" w:author="Etion Pinari" w:date="2021-01-06T12:27:00Z">
            <w:rPr>
              <w:rFonts w:ascii="Bell MT" w:hAnsi="Bell MT"/>
              <w:sz w:val="28"/>
              <w:szCs w:val="28"/>
              <w:lang w:val="en-GB"/>
            </w:rPr>
          </w:rPrChange>
        </w:rPr>
        <w:br/>
        <w:t xml:space="preserve">The purpose of this document is to </w:t>
      </w:r>
      <w:r w:rsidR="001940A6" w:rsidRPr="00801F40">
        <w:rPr>
          <w:rFonts w:ascii="Bell MT" w:hAnsi="Bell MT"/>
          <w:sz w:val="28"/>
          <w:szCs w:val="28"/>
          <w:lang w:val="en-US"/>
          <w:rPrChange w:id="10" w:author="Etion Pinari" w:date="2021-01-06T12:27:00Z">
            <w:rPr>
              <w:rFonts w:ascii="Bell MT" w:hAnsi="Bell MT"/>
              <w:sz w:val="28"/>
              <w:szCs w:val="28"/>
              <w:lang w:val="en-GB"/>
            </w:rPr>
          </w:rPrChange>
        </w:rPr>
        <w:t xml:space="preserve">build a more concrete foundation of what the system-to-be will </w:t>
      </w:r>
      <w:r w:rsidR="00EA1662" w:rsidRPr="00801F40">
        <w:rPr>
          <w:rFonts w:ascii="Bell MT" w:hAnsi="Bell MT"/>
          <w:sz w:val="28"/>
          <w:szCs w:val="28"/>
          <w:lang w:val="en-US"/>
          <w:rPrChange w:id="11" w:author="Etion Pinari" w:date="2021-01-06T12:27:00Z">
            <w:rPr>
              <w:rFonts w:ascii="Bell MT" w:hAnsi="Bell MT"/>
              <w:sz w:val="28"/>
              <w:szCs w:val="28"/>
              <w:lang w:val="en-GB"/>
            </w:rPr>
          </w:rPrChange>
        </w:rPr>
        <w:t>be</w:t>
      </w:r>
      <w:r w:rsidR="00F4399A" w:rsidRPr="00801F40">
        <w:rPr>
          <w:rFonts w:ascii="Bell MT" w:hAnsi="Bell MT"/>
          <w:sz w:val="28"/>
          <w:szCs w:val="28"/>
          <w:lang w:val="en-US"/>
          <w:rPrChange w:id="12" w:author="Etion Pinari" w:date="2021-01-06T12:27:00Z">
            <w:rPr>
              <w:rFonts w:ascii="Bell MT" w:hAnsi="Bell MT"/>
              <w:sz w:val="28"/>
              <w:szCs w:val="28"/>
              <w:lang w:val="en-GB"/>
            </w:rPr>
          </w:rPrChange>
        </w:rPr>
        <w:t xml:space="preserve">. It </w:t>
      </w:r>
      <w:r w:rsidR="00EA1662" w:rsidRPr="00801F40">
        <w:rPr>
          <w:rFonts w:ascii="Bell MT" w:hAnsi="Bell MT"/>
          <w:sz w:val="28"/>
          <w:szCs w:val="28"/>
          <w:lang w:val="en-US"/>
          <w:rPrChange w:id="13" w:author="Etion Pinari" w:date="2021-01-06T12:27:00Z">
            <w:rPr>
              <w:rFonts w:ascii="Bell MT" w:hAnsi="Bell MT"/>
              <w:sz w:val="28"/>
              <w:szCs w:val="28"/>
              <w:lang w:val="en-GB"/>
            </w:rPr>
          </w:rPrChange>
        </w:rPr>
        <w:t xml:space="preserve">will </w:t>
      </w:r>
      <w:r w:rsidR="00F4399A" w:rsidRPr="00801F40">
        <w:rPr>
          <w:rFonts w:ascii="Bell MT" w:hAnsi="Bell MT"/>
          <w:sz w:val="28"/>
          <w:szCs w:val="28"/>
          <w:lang w:val="en-US"/>
          <w:rPrChange w:id="14" w:author="Etion Pinari" w:date="2021-01-06T12:27:00Z">
            <w:rPr>
              <w:rFonts w:ascii="Bell MT" w:hAnsi="Bell MT"/>
              <w:sz w:val="28"/>
              <w:szCs w:val="28"/>
              <w:lang w:val="en-GB"/>
            </w:rPr>
          </w:rPrChange>
        </w:rPr>
        <w:t>also</w:t>
      </w:r>
      <w:r w:rsidR="00EA1662" w:rsidRPr="00801F40">
        <w:rPr>
          <w:rFonts w:ascii="Bell MT" w:hAnsi="Bell MT"/>
          <w:sz w:val="28"/>
          <w:szCs w:val="28"/>
          <w:lang w:val="en-US"/>
          <w:rPrChange w:id="15" w:author="Etion Pinari" w:date="2021-01-06T12:27:00Z">
            <w:rPr>
              <w:rFonts w:ascii="Bell MT" w:hAnsi="Bell MT"/>
              <w:sz w:val="28"/>
              <w:szCs w:val="28"/>
              <w:lang w:val="en-GB"/>
            </w:rPr>
          </w:rPrChange>
        </w:rPr>
        <w:t xml:space="preserve"> define the general behaviour and specific limitations of the system.</w:t>
      </w:r>
      <w:r w:rsidR="00F4399A" w:rsidRPr="00801F40">
        <w:rPr>
          <w:rFonts w:ascii="Bell MT" w:hAnsi="Bell MT"/>
          <w:sz w:val="28"/>
          <w:szCs w:val="28"/>
          <w:lang w:val="en-US"/>
          <w:rPrChange w:id="16" w:author="Etion Pinari" w:date="2021-01-06T12:27:00Z">
            <w:rPr>
              <w:rFonts w:ascii="Bell MT" w:hAnsi="Bell MT"/>
              <w:sz w:val="28"/>
              <w:szCs w:val="28"/>
              <w:lang w:val="en-GB"/>
            </w:rPr>
          </w:rPrChange>
        </w:rPr>
        <w:t xml:space="preserve"> </w:t>
      </w:r>
      <w:r w:rsidR="00EA1662" w:rsidRPr="00801F40">
        <w:rPr>
          <w:rFonts w:ascii="Bell MT" w:hAnsi="Bell MT"/>
          <w:sz w:val="28"/>
          <w:szCs w:val="28"/>
          <w:lang w:val="en-US"/>
          <w:rPrChange w:id="17" w:author="Etion Pinari" w:date="2021-01-06T12:27:00Z">
            <w:rPr>
              <w:rFonts w:ascii="Bell MT" w:hAnsi="Bell MT"/>
              <w:sz w:val="28"/>
              <w:szCs w:val="28"/>
              <w:lang w:val="en-GB"/>
            </w:rPr>
          </w:rPrChange>
        </w:rPr>
        <w:t>This document is primarily addressed to the programmers and mostly includes technical language.</w:t>
      </w:r>
    </w:p>
    <w:p w14:paraId="79BF9E57" w14:textId="77777777" w:rsidR="00E728A1" w:rsidRPr="00801F40" w:rsidRDefault="00E728A1" w:rsidP="00E728A1">
      <w:pPr>
        <w:pStyle w:val="Paragrafoelenco"/>
        <w:jc w:val="both"/>
        <w:rPr>
          <w:rFonts w:ascii="Bell MT" w:hAnsi="Bell MT"/>
          <w:sz w:val="28"/>
          <w:szCs w:val="28"/>
          <w:lang w:val="en-US"/>
          <w:rPrChange w:id="18" w:author="Etion Pinari" w:date="2021-01-06T12:27:00Z">
            <w:rPr>
              <w:rFonts w:ascii="Bell MT" w:hAnsi="Bell MT"/>
              <w:sz w:val="28"/>
              <w:szCs w:val="28"/>
              <w:lang w:val="en-GB"/>
            </w:rPr>
          </w:rPrChange>
        </w:rPr>
      </w:pPr>
    </w:p>
    <w:p w14:paraId="6E126FF9" w14:textId="6075B611" w:rsidR="006625AC" w:rsidRPr="00801F40" w:rsidRDefault="006625AC" w:rsidP="006625AC">
      <w:pPr>
        <w:pStyle w:val="Paragrafoelenco"/>
        <w:numPr>
          <w:ilvl w:val="1"/>
          <w:numId w:val="1"/>
        </w:numPr>
        <w:rPr>
          <w:rFonts w:ascii="Bell MT" w:hAnsi="Bell MT"/>
          <w:sz w:val="32"/>
          <w:szCs w:val="32"/>
          <w:lang w:val="en-US"/>
          <w:rPrChange w:id="19" w:author="Etion Pinari" w:date="2021-01-06T12:27:00Z">
            <w:rPr>
              <w:rFonts w:ascii="Bell MT" w:hAnsi="Bell MT"/>
              <w:sz w:val="32"/>
              <w:szCs w:val="32"/>
              <w:lang w:val="en-GB"/>
            </w:rPr>
          </w:rPrChange>
        </w:rPr>
      </w:pPr>
      <w:r w:rsidRPr="00801F40">
        <w:rPr>
          <w:rFonts w:ascii="Bell MT" w:hAnsi="Bell MT"/>
          <w:i/>
          <w:iCs/>
          <w:sz w:val="32"/>
          <w:szCs w:val="32"/>
          <w:lang w:val="en-US"/>
          <w:rPrChange w:id="20" w:author="Etion Pinari" w:date="2021-01-06T12:27:00Z">
            <w:rPr>
              <w:rFonts w:ascii="Bell MT" w:hAnsi="Bell MT"/>
              <w:i/>
              <w:iCs/>
              <w:sz w:val="32"/>
              <w:szCs w:val="32"/>
              <w:lang w:val="en-GB"/>
            </w:rPr>
          </w:rPrChange>
        </w:rPr>
        <w:t>SCO</w:t>
      </w:r>
      <w:r w:rsidR="00B50293" w:rsidRPr="00801F40">
        <w:rPr>
          <w:rFonts w:ascii="Bell MT" w:hAnsi="Bell MT"/>
          <w:i/>
          <w:iCs/>
          <w:sz w:val="32"/>
          <w:szCs w:val="32"/>
          <w:lang w:val="en-US"/>
          <w:rPrChange w:id="21" w:author="Etion Pinari" w:date="2021-01-06T12:27:00Z">
            <w:rPr>
              <w:rFonts w:ascii="Bell MT" w:hAnsi="Bell MT"/>
              <w:i/>
              <w:iCs/>
              <w:sz w:val="32"/>
              <w:szCs w:val="32"/>
              <w:lang w:val="en-GB"/>
            </w:rPr>
          </w:rPrChange>
        </w:rPr>
        <w:t>PE</w:t>
      </w:r>
    </w:p>
    <w:p w14:paraId="545E914D" w14:textId="77777777" w:rsidR="00EA1662" w:rsidRPr="00801F40" w:rsidRDefault="001940A6" w:rsidP="00D42923">
      <w:pPr>
        <w:pStyle w:val="Paragrafoelenco"/>
        <w:jc w:val="both"/>
        <w:rPr>
          <w:rFonts w:ascii="Bell MT" w:hAnsi="Bell MT"/>
          <w:sz w:val="28"/>
          <w:szCs w:val="28"/>
          <w:lang w:val="en-US"/>
          <w:rPrChange w:id="22" w:author="Etion Pinari" w:date="2021-01-06T12:27:00Z">
            <w:rPr>
              <w:rFonts w:ascii="Bell MT" w:hAnsi="Bell MT"/>
              <w:sz w:val="28"/>
              <w:szCs w:val="28"/>
              <w:lang w:val="en-GB"/>
            </w:rPr>
          </w:rPrChange>
        </w:rPr>
      </w:pPr>
      <w:r w:rsidRPr="00801F40">
        <w:rPr>
          <w:rFonts w:ascii="Bell MT" w:hAnsi="Bell MT"/>
          <w:sz w:val="28"/>
          <w:szCs w:val="28"/>
          <w:lang w:val="en-US"/>
          <w:rPrChange w:id="23" w:author="Etion Pinari" w:date="2021-01-06T12:27:00Z">
            <w:rPr>
              <w:rFonts w:ascii="Bell MT" w:hAnsi="Bell MT"/>
              <w:sz w:val="28"/>
              <w:szCs w:val="28"/>
              <w:lang w:val="en-GB"/>
            </w:rPr>
          </w:rPrChange>
        </w:rPr>
        <w:t xml:space="preserve">The scope of the design document is </w:t>
      </w:r>
      <w:r w:rsidR="00EA1662" w:rsidRPr="00801F40">
        <w:rPr>
          <w:rFonts w:ascii="Bell MT" w:hAnsi="Bell MT"/>
          <w:sz w:val="28"/>
          <w:szCs w:val="28"/>
          <w:lang w:val="en-US"/>
          <w:rPrChange w:id="24" w:author="Etion Pinari" w:date="2021-01-06T12:27:00Z">
            <w:rPr>
              <w:rFonts w:ascii="Bell MT" w:hAnsi="Bell MT"/>
              <w:sz w:val="28"/>
              <w:szCs w:val="28"/>
              <w:lang w:val="en-GB"/>
            </w:rPr>
          </w:rPrChange>
        </w:rPr>
        <w:t>to define the system’s behaviour in general cases and some critical scenarios, and to design the architecture of the system-to-be so as to provide a time-efficient, logical allocation of the components and the interaction between these components.</w:t>
      </w:r>
    </w:p>
    <w:p w14:paraId="3EA9310F" w14:textId="1EB5983D" w:rsidR="00E728A1" w:rsidRPr="00801F40" w:rsidRDefault="00EA1662" w:rsidP="00E728A1">
      <w:pPr>
        <w:pStyle w:val="Paragrafoelenco"/>
        <w:jc w:val="both"/>
        <w:rPr>
          <w:rFonts w:ascii="Bell MT" w:hAnsi="Bell MT"/>
          <w:sz w:val="28"/>
          <w:szCs w:val="28"/>
          <w:lang w:val="en-US"/>
          <w:rPrChange w:id="25" w:author="Etion Pinari" w:date="2021-01-06T12:27:00Z">
            <w:rPr>
              <w:rFonts w:ascii="Bell MT" w:hAnsi="Bell MT"/>
              <w:sz w:val="28"/>
              <w:szCs w:val="28"/>
              <w:lang w:val="en-GB"/>
            </w:rPr>
          </w:rPrChange>
        </w:rPr>
      </w:pPr>
      <w:r w:rsidRPr="00801F40">
        <w:rPr>
          <w:rFonts w:ascii="Bell MT" w:hAnsi="Bell MT"/>
          <w:sz w:val="28"/>
          <w:szCs w:val="28"/>
          <w:lang w:val="en-US"/>
          <w:rPrChange w:id="26" w:author="Etion Pinari" w:date="2021-01-06T12:27:00Z">
            <w:rPr>
              <w:rFonts w:ascii="Bell MT" w:hAnsi="Bell MT"/>
              <w:sz w:val="28"/>
              <w:szCs w:val="28"/>
              <w:lang w:val="en-GB"/>
            </w:rPr>
          </w:rPrChange>
        </w:rPr>
        <w:t xml:space="preserve">The document is </w:t>
      </w:r>
      <w:r w:rsidR="00F4399A" w:rsidRPr="00801F40">
        <w:rPr>
          <w:rFonts w:ascii="Bell MT" w:hAnsi="Bell MT"/>
          <w:sz w:val="28"/>
          <w:szCs w:val="28"/>
          <w:lang w:val="en-US"/>
          <w:rPrChange w:id="27" w:author="Etion Pinari" w:date="2021-01-06T12:27:00Z">
            <w:rPr>
              <w:rFonts w:ascii="Bell MT" w:hAnsi="Bell MT"/>
              <w:sz w:val="28"/>
              <w:szCs w:val="28"/>
              <w:lang w:val="en-GB"/>
            </w:rPr>
          </w:rPrChange>
        </w:rPr>
        <w:t xml:space="preserve">not only limited to the architecture and behaviour of the components, but it also extends in part </w:t>
      </w:r>
      <w:r w:rsidRPr="00801F40">
        <w:rPr>
          <w:rFonts w:ascii="Bell MT" w:hAnsi="Bell MT"/>
          <w:sz w:val="28"/>
          <w:szCs w:val="28"/>
          <w:lang w:val="en-US"/>
          <w:rPrChange w:id="28" w:author="Etion Pinari" w:date="2021-01-06T12:27:00Z">
            <w:rPr>
              <w:rFonts w:ascii="Bell MT" w:hAnsi="Bell MT"/>
              <w:sz w:val="28"/>
              <w:szCs w:val="28"/>
              <w:lang w:val="en-GB"/>
            </w:rPr>
          </w:rPrChange>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801F40" w:rsidRDefault="00E728A1" w:rsidP="00E728A1">
      <w:pPr>
        <w:pStyle w:val="Paragrafoelenco"/>
        <w:jc w:val="both"/>
        <w:rPr>
          <w:rFonts w:ascii="Bell MT" w:hAnsi="Bell MT"/>
          <w:sz w:val="28"/>
          <w:szCs w:val="28"/>
          <w:lang w:val="en-US"/>
          <w:rPrChange w:id="29" w:author="Etion Pinari" w:date="2021-01-06T12:27:00Z">
            <w:rPr>
              <w:rFonts w:ascii="Bell MT" w:hAnsi="Bell MT"/>
              <w:sz w:val="28"/>
              <w:szCs w:val="28"/>
              <w:lang w:val="en-GB"/>
            </w:rPr>
          </w:rPrChange>
        </w:rPr>
      </w:pPr>
    </w:p>
    <w:p w14:paraId="51B03A18" w14:textId="77777777" w:rsidR="006625AC" w:rsidRPr="00801F40" w:rsidRDefault="006625AC" w:rsidP="006625AC">
      <w:pPr>
        <w:pStyle w:val="Paragrafoelenco"/>
        <w:numPr>
          <w:ilvl w:val="1"/>
          <w:numId w:val="1"/>
        </w:numPr>
        <w:rPr>
          <w:rFonts w:ascii="Bell MT" w:hAnsi="Bell MT"/>
          <w:sz w:val="32"/>
          <w:szCs w:val="32"/>
          <w:lang w:val="en-US"/>
          <w:rPrChange w:id="30" w:author="Etion Pinari" w:date="2021-01-06T12:27:00Z">
            <w:rPr>
              <w:rFonts w:ascii="Bell MT" w:hAnsi="Bell MT"/>
              <w:sz w:val="32"/>
              <w:szCs w:val="32"/>
              <w:lang w:val="en-GB"/>
            </w:rPr>
          </w:rPrChange>
        </w:rPr>
      </w:pPr>
      <w:r w:rsidRPr="00801F40">
        <w:rPr>
          <w:rFonts w:ascii="Bell MT" w:hAnsi="Bell MT"/>
          <w:i/>
          <w:iCs/>
          <w:sz w:val="32"/>
          <w:szCs w:val="32"/>
          <w:lang w:val="en-US"/>
          <w:rPrChange w:id="31" w:author="Etion Pinari" w:date="2021-01-06T12:27:00Z">
            <w:rPr>
              <w:rFonts w:ascii="Bell MT" w:hAnsi="Bell MT"/>
              <w:i/>
              <w:iCs/>
              <w:sz w:val="32"/>
              <w:szCs w:val="32"/>
              <w:lang w:val="en-GB"/>
            </w:rPr>
          </w:rPrChange>
        </w:rPr>
        <w:t>DEFINITIONS, ACRONYMS, ABBREVIATIONS</w:t>
      </w:r>
    </w:p>
    <w:p w14:paraId="70B18800" w14:textId="77777777" w:rsidR="006625AC" w:rsidRPr="00801F40" w:rsidRDefault="006625AC" w:rsidP="006625AC">
      <w:pPr>
        <w:pStyle w:val="Paragrafoelenco"/>
        <w:numPr>
          <w:ilvl w:val="1"/>
          <w:numId w:val="1"/>
        </w:numPr>
        <w:rPr>
          <w:rFonts w:ascii="Bell MT" w:hAnsi="Bell MT"/>
          <w:sz w:val="32"/>
          <w:szCs w:val="32"/>
          <w:lang w:val="en-US"/>
          <w:rPrChange w:id="32" w:author="Etion Pinari" w:date="2021-01-06T12:27:00Z">
            <w:rPr>
              <w:rFonts w:ascii="Bell MT" w:hAnsi="Bell MT"/>
              <w:sz w:val="32"/>
              <w:szCs w:val="32"/>
              <w:lang w:val="en-GB"/>
            </w:rPr>
          </w:rPrChange>
        </w:rPr>
      </w:pPr>
      <w:r w:rsidRPr="00801F40">
        <w:rPr>
          <w:rFonts w:ascii="Bell MT" w:hAnsi="Bell MT"/>
          <w:i/>
          <w:iCs/>
          <w:sz w:val="32"/>
          <w:szCs w:val="32"/>
          <w:lang w:val="en-US"/>
          <w:rPrChange w:id="33" w:author="Etion Pinari" w:date="2021-01-06T12:27:00Z">
            <w:rPr>
              <w:rFonts w:ascii="Bell MT" w:hAnsi="Bell MT"/>
              <w:i/>
              <w:iCs/>
              <w:sz w:val="32"/>
              <w:szCs w:val="32"/>
              <w:lang w:val="en-GB"/>
            </w:rPr>
          </w:rPrChange>
        </w:rPr>
        <w:t>REVISION HISTORY</w:t>
      </w:r>
    </w:p>
    <w:p w14:paraId="377BC482" w14:textId="378B7C0D" w:rsidR="0047282B" w:rsidRPr="00801F40" w:rsidRDefault="006625AC" w:rsidP="0047282B">
      <w:pPr>
        <w:pStyle w:val="Paragrafoelenco"/>
        <w:numPr>
          <w:ilvl w:val="1"/>
          <w:numId w:val="1"/>
        </w:numPr>
        <w:rPr>
          <w:ins w:id="34" w:author="Cristian Sbrolli" w:date="2021-01-02T21:19:00Z"/>
          <w:rFonts w:ascii="Bell MT" w:hAnsi="Bell MT"/>
          <w:sz w:val="32"/>
          <w:szCs w:val="32"/>
          <w:lang w:val="en-US"/>
          <w:rPrChange w:id="35" w:author="Etion Pinari" w:date="2021-01-06T12:27:00Z">
            <w:rPr>
              <w:ins w:id="36" w:author="Cristian Sbrolli" w:date="2021-01-02T21:19:00Z"/>
              <w:rFonts w:ascii="Bell MT" w:hAnsi="Bell MT"/>
              <w:i/>
              <w:iCs/>
              <w:sz w:val="32"/>
              <w:szCs w:val="32"/>
              <w:lang w:val="en-GB"/>
            </w:rPr>
          </w:rPrChange>
        </w:rPr>
      </w:pPr>
      <w:r w:rsidRPr="00801F40">
        <w:rPr>
          <w:rFonts w:ascii="Bell MT" w:hAnsi="Bell MT"/>
          <w:i/>
          <w:iCs/>
          <w:sz w:val="32"/>
          <w:szCs w:val="32"/>
          <w:lang w:val="en-US"/>
          <w:rPrChange w:id="37" w:author="Etion Pinari" w:date="2021-01-06T12:27:00Z">
            <w:rPr>
              <w:rFonts w:ascii="Bell MT" w:hAnsi="Bell MT"/>
              <w:i/>
              <w:iCs/>
              <w:sz w:val="32"/>
              <w:szCs w:val="32"/>
              <w:lang w:val="en-GB"/>
            </w:rPr>
          </w:rPrChange>
        </w:rPr>
        <w:t>REFERENCE DOCUMENTS</w:t>
      </w:r>
    </w:p>
    <w:p w14:paraId="6255AFBD" w14:textId="0D5A7E25" w:rsidR="0047282B" w:rsidRPr="00801F40" w:rsidRDefault="0047282B" w:rsidP="0047282B">
      <w:pPr>
        <w:pStyle w:val="Paragrafoelenco"/>
        <w:numPr>
          <w:ilvl w:val="0"/>
          <w:numId w:val="37"/>
        </w:numPr>
        <w:rPr>
          <w:ins w:id="38" w:author="Cristian Sbrolli" w:date="2021-01-02T21:21:00Z"/>
          <w:rFonts w:ascii="Bell MT" w:hAnsi="Bell MT"/>
          <w:sz w:val="36"/>
          <w:szCs w:val="36"/>
          <w:lang w:val="en-US"/>
          <w:rPrChange w:id="39" w:author="Etion Pinari" w:date="2021-01-06T12:27:00Z">
            <w:rPr>
              <w:ins w:id="40" w:author="Cristian Sbrolli" w:date="2021-01-02T21:21:00Z"/>
              <w:rFonts w:ascii="Bell MT" w:hAnsi="Bell MT"/>
              <w:sz w:val="32"/>
              <w:szCs w:val="32"/>
              <w:lang w:val="en-GB"/>
            </w:rPr>
          </w:rPrChange>
        </w:rPr>
      </w:pPr>
      <w:ins w:id="41" w:author="Cristian Sbrolli" w:date="2021-01-02T21:21:00Z">
        <w:r w:rsidRPr="00801F40">
          <w:rPr>
            <w:sz w:val="28"/>
            <w:szCs w:val="28"/>
            <w:lang w:val="en-US"/>
            <w:rPrChange w:id="42" w:author="Etion Pinari" w:date="2021-01-06T12:27:00Z">
              <w:rPr>
                <w:rStyle w:val="Collegamentoipertestuale"/>
                <w:rFonts w:ascii="Bell MT" w:hAnsi="Bell MT"/>
                <w:sz w:val="32"/>
                <w:szCs w:val="32"/>
                <w:lang w:val="en-GB"/>
              </w:rPr>
            </w:rPrChange>
          </w:rPr>
          <w:t>Interactive mobile app mockup</w:t>
        </w:r>
        <w:r w:rsidRPr="00801F40">
          <w:rPr>
            <w:rFonts w:ascii="Bell MT" w:hAnsi="Bell MT"/>
            <w:sz w:val="40"/>
            <w:szCs w:val="40"/>
            <w:lang w:val="en-US"/>
            <w:rPrChange w:id="43" w:author="Etion Pinari" w:date="2021-01-06T12:27:00Z">
              <w:rPr>
                <w:rFonts w:ascii="Bell MT" w:hAnsi="Bell MT"/>
                <w:sz w:val="32"/>
                <w:szCs w:val="32"/>
                <w:lang w:val="en-GB"/>
              </w:rPr>
            </w:rPrChange>
          </w:rPr>
          <w:t>:</w:t>
        </w:r>
      </w:ins>
      <w:ins w:id="44" w:author="Cristian Sbrolli" w:date="2021-01-02T21:22:00Z">
        <w:r w:rsidRPr="00801F40">
          <w:rPr>
            <w:rFonts w:ascii="Bell MT" w:hAnsi="Bell MT"/>
            <w:sz w:val="40"/>
            <w:szCs w:val="40"/>
            <w:lang w:val="en-US"/>
            <w:rPrChange w:id="45" w:author="Etion Pinari" w:date="2021-01-06T12:27:00Z">
              <w:rPr>
                <w:rFonts w:ascii="Bell MT" w:hAnsi="Bell MT"/>
                <w:sz w:val="32"/>
                <w:szCs w:val="32"/>
                <w:lang w:val="en-GB"/>
              </w:rPr>
            </w:rPrChange>
          </w:rPr>
          <w:t xml:space="preserve"> </w:t>
        </w:r>
        <w:r w:rsidRPr="000C5DD1">
          <w:rPr>
            <w:rFonts w:ascii="Bell MT" w:hAnsi="Bell MT"/>
            <w:i/>
            <w:iCs/>
            <w:sz w:val="28"/>
            <w:szCs w:val="28"/>
            <w:lang w:val="en-US"/>
          </w:rPr>
          <w:fldChar w:fldCharType="begin"/>
        </w:r>
        <w:r w:rsidRPr="00801F40">
          <w:rPr>
            <w:rFonts w:ascii="Bell MT" w:hAnsi="Bell MT"/>
            <w:i/>
            <w:iCs/>
            <w:sz w:val="28"/>
            <w:szCs w:val="28"/>
            <w:lang w:val="en-US"/>
          </w:rPr>
          <w:instrText xml:space="preserve"> HYPERLINK "</w:instrText>
        </w:r>
      </w:ins>
      <w:ins w:id="46" w:author="Cristian Sbrolli" w:date="2021-01-02T21:21:00Z">
        <w:r w:rsidRPr="00801F40">
          <w:rPr>
            <w:rFonts w:ascii="Bell MT" w:hAnsi="Bell MT"/>
            <w:i/>
            <w:iCs/>
            <w:sz w:val="28"/>
            <w:szCs w:val="28"/>
            <w:rPrChange w:id="47" w:author="Etion Pinari" w:date="2021-01-06T12:27:00Z">
              <w:rPr>
                <w:rStyle w:val="Collegamentoipertestuale"/>
                <w:lang w:val="en-US"/>
              </w:rPr>
            </w:rPrChange>
          </w:rPr>
          <w:instrText>https://customerlineup.bubbleapps.io/</w:instrText>
        </w:r>
      </w:ins>
      <w:ins w:id="48" w:author="Cristian Sbrolli" w:date="2021-01-02T21:22:00Z">
        <w:r w:rsidRPr="00801F40">
          <w:rPr>
            <w:rFonts w:ascii="Bell MT" w:hAnsi="Bell MT"/>
            <w:i/>
            <w:iCs/>
            <w:sz w:val="28"/>
            <w:szCs w:val="28"/>
            <w:lang w:val="en-US"/>
          </w:rPr>
          <w:instrText xml:space="preserve">" </w:instrText>
        </w:r>
        <w:r w:rsidRPr="00801F40">
          <w:rPr>
            <w:rFonts w:ascii="Bell MT" w:hAnsi="Bell MT"/>
            <w:i/>
            <w:iCs/>
            <w:sz w:val="28"/>
            <w:szCs w:val="28"/>
            <w:lang w:val="en-US"/>
            <w:rPrChange w:id="49" w:author="Etion Pinari" w:date="2021-01-06T12:27:00Z">
              <w:rPr>
                <w:rFonts w:ascii="Bell MT" w:hAnsi="Bell MT"/>
                <w:i/>
                <w:iCs/>
                <w:sz w:val="28"/>
                <w:szCs w:val="28"/>
                <w:lang w:val="en-US"/>
              </w:rPr>
            </w:rPrChange>
          </w:rPr>
          <w:fldChar w:fldCharType="separate"/>
        </w:r>
      </w:ins>
      <w:ins w:id="50" w:author="Cristian Sbrolli" w:date="2021-01-02T21:21:00Z">
        <w:r w:rsidRPr="00801F40">
          <w:rPr>
            <w:rStyle w:val="Collegamentoipertestuale"/>
            <w:rFonts w:ascii="Bell MT" w:hAnsi="Bell MT"/>
            <w:i/>
            <w:iCs/>
            <w:sz w:val="28"/>
            <w:szCs w:val="28"/>
            <w:lang w:val="en-US"/>
            <w:rPrChange w:id="51" w:author="Etion Pinari" w:date="2021-01-06T12:27:00Z">
              <w:rPr>
                <w:rStyle w:val="Collegamentoipertestuale"/>
                <w:lang w:val="en-US"/>
              </w:rPr>
            </w:rPrChange>
          </w:rPr>
          <w:t>https://customerlineup.bubbleapps.io/</w:t>
        </w:r>
      </w:ins>
      <w:ins w:id="52" w:author="Cristian Sbrolli" w:date="2021-01-02T21:22:00Z">
        <w:r w:rsidRPr="000C5DD1">
          <w:rPr>
            <w:rFonts w:ascii="Bell MT" w:hAnsi="Bell MT"/>
            <w:i/>
            <w:iCs/>
            <w:sz w:val="28"/>
            <w:szCs w:val="28"/>
            <w:lang w:val="en-US"/>
          </w:rPr>
          <w:fldChar w:fldCharType="end"/>
        </w:r>
      </w:ins>
    </w:p>
    <w:p w14:paraId="1D88C69D" w14:textId="09316271" w:rsidR="0047282B" w:rsidRPr="00801F40" w:rsidRDefault="0047282B">
      <w:pPr>
        <w:pStyle w:val="Paragrafoelenco"/>
        <w:numPr>
          <w:ilvl w:val="0"/>
          <w:numId w:val="37"/>
        </w:numPr>
        <w:rPr>
          <w:rFonts w:ascii="Bell MT" w:hAnsi="Bell MT"/>
          <w:sz w:val="36"/>
          <w:szCs w:val="36"/>
          <w:lang w:val="en-US"/>
          <w:rPrChange w:id="53" w:author="Etion Pinari" w:date="2021-01-06T12:27:00Z">
            <w:rPr>
              <w:lang w:val="en-GB"/>
            </w:rPr>
          </w:rPrChange>
        </w:rPr>
        <w:pPrChange w:id="54" w:author="Cristian Sbrolli" w:date="2021-01-02T21:19:00Z">
          <w:pPr>
            <w:pStyle w:val="Paragrafoelenco"/>
            <w:numPr>
              <w:ilvl w:val="1"/>
              <w:numId w:val="1"/>
            </w:numPr>
            <w:ind w:hanging="360"/>
          </w:pPr>
        </w:pPrChange>
      </w:pPr>
      <w:ins w:id="55" w:author="Cristian Sbrolli" w:date="2021-01-02T21:21:00Z">
        <w:r w:rsidRPr="00801F40">
          <w:rPr>
            <w:rFonts w:ascii="Bell MT" w:hAnsi="Bell MT"/>
            <w:sz w:val="28"/>
            <w:szCs w:val="28"/>
            <w:lang w:val="en-US"/>
            <w:rPrChange w:id="56" w:author="Etion Pinari" w:date="2021-01-06T12:27:00Z">
              <w:rPr>
                <w:rFonts w:ascii="Bell MT" w:hAnsi="Bell MT"/>
                <w:sz w:val="32"/>
                <w:szCs w:val="32"/>
                <w:lang w:val="en-GB"/>
              </w:rPr>
            </w:rPrChange>
          </w:rPr>
          <w:t xml:space="preserve">Interactive </w:t>
        </w:r>
      </w:ins>
      <w:ins w:id="57" w:author="Cristian Sbrolli" w:date="2021-01-02T21:22:00Z">
        <w:r w:rsidRPr="00801F40">
          <w:rPr>
            <w:rFonts w:ascii="Bell MT" w:hAnsi="Bell MT"/>
            <w:sz w:val="28"/>
            <w:szCs w:val="28"/>
            <w:lang w:val="en-US"/>
            <w:rPrChange w:id="58" w:author="Etion Pinari" w:date="2021-01-06T12:27:00Z">
              <w:rPr>
                <w:rFonts w:ascii="Bell MT" w:hAnsi="Bell MT"/>
                <w:sz w:val="32"/>
                <w:szCs w:val="32"/>
                <w:lang w:val="en-GB"/>
              </w:rPr>
            </w:rPrChange>
          </w:rPr>
          <w:t>web app mockup:</w:t>
        </w:r>
        <w:r w:rsidRPr="00801F40">
          <w:rPr>
            <w:rFonts w:ascii="Bell MT" w:hAnsi="Bell MT"/>
            <w:sz w:val="32"/>
            <w:szCs w:val="32"/>
            <w:lang w:val="en-US"/>
            <w:rPrChange w:id="59" w:author="Etion Pinari" w:date="2021-01-06T12:27:00Z">
              <w:rPr>
                <w:rFonts w:ascii="Bell MT" w:hAnsi="Bell MT"/>
                <w:sz w:val="32"/>
                <w:szCs w:val="32"/>
                <w:lang w:val="en-GB"/>
              </w:rPr>
            </w:rPrChange>
          </w:rPr>
          <w:t xml:space="preserve"> </w:t>
        </w:r>
      </w:ins>
      <w:ins w:id="60" w:author="Cristian Sbrolli" w:date="2021-01-02T21:23:00Z">
        <w:r w:rsidRPr="00801F40">
          <w:rPr>
            <w:rFonts w:ascii="Bell MT" w:hAnsi="Bell MT"/>
            <w:i/>
            <w:iCs/>
            <w:sz w:val="28"/>
            <w:szCs w:val="28"/>
            <w:lang w:val="en-US"/>
            <w:rPrChange w:id="61" w:author="Etion Pinari" w:date="2021-01-06T12:27:00Z">
              <w:rPr>
                <w:rFonts w:ascii="Bell MT" w:hAnsi="Bell MT"/>
                <w:sz w:val="28"/>
                <w:szCs w:val="28"/>
                <w:lang w:val="en-GB"/>
              </w:rPr>
            </w:rPrChange>
          </w:rPr>
          <w:fldChar w:fldCharType="begin"/>
        </w:r>
        <w:r w:rsidRPr="00801F40">
          <w:rPr>
            <w:rFonts w:ascii="Bell MT" w:hAnsi="Bell MT"/>
            <w:i/>
            <w:iCs/>
            <w:sz w:val="28"/>
            <w:szCs w:val="28"/>
            <w:lang w:val="en-US"/>
            <w:rPrChange w:id="62" w:author="Etion Pinari" w:date="2021-01-06T12:27:00Z">
              <w:rPr>
                <w:rFonts w:ascii="Bell MT" w:hAnsi="Bell MT"/>
                <w:sz w:val="28"/>
                <w:szCs w:val="28"/>
                <w:lang w:val="en-GB"/>
              </w:rPr>
            </w:rPrChange>
          </w:rPr>
          <w:instrText xml:space="preserve"> HYPERLINK "https://customerlineupmanager.bubbleapps.io/" </w:instrText>
        </w:r>
        <w:r w:rsidRPr="00801F40">
          <w:rPr>
            <w:rFonts w:ascii="Bell MT" w:hAnsi="Bell MT"/>
            <w:i/>
            <w:iCs/>
            <w:sz w:val="28"/>
            <w:szCs w:val="28"/>
            <w:lang w:val="en-US"/>
            <w:rPrChange w:id="63" w:author="Etion Pinari" w:date="2021-01-06T12:27:00Z">
              <w:rPr>
                <w:rFonts w:ascii="Bell MT" w:hAnsi="Bell MT"/>
                <w:sz w:val="28"/>
                <w:szCs w:val="28"/>
                <w:lang w:val="en-GB"/>
              </w:rPr>
            </w:rPrChange>
          </w:rPr>
          <w:fldChar w:fldCharType="separate"/>
        </w:r>
        <w:r w:rsidRPr="00801F40">
          <w:rPr>
            <w:rStyle w:val="Collegamentoipertestuale"/>
            <w:i/>
            <w:iCs/>
            <w:sz w:val="28"/>
            <w:szCs w:val="28"/>
            <w:lang w:val="en-US"/>
            <w:rPrChange w:id="64" w:author="Etion Pinari" w:date="2021-01-06T12:27:00Z">
              <w:rPr>
                <w:rFonts w:ascii="Bell MT" w:hAnsi="Bell MT"/>
                <w:sz w:val="32"/>
                <w:szCs w:val="32"/>
                <w:lang w:val="en-GB"/>
              </w:rPr>
            </w:rPrChange>
          </w:rPr>
          <w:t>https://customerlineupmanager.bubbleapps.io/</w:t>
        </w:r>
        <w:r w:rsidRPr="00801F40">
          <w:rPr>
            <w:rFonts w:ascii="Bell MT" w:hAnsi="Bell MT"/>
            <w:i/>
            <w:iCs/>
            <w:sz w:val="28"/>
            <w:szCs w:val="28"/>
            <w:lang w:val="en-US"/>
            <w:rPrChange w:id="65" w:author="Etion Pinari" w:date="2021-01-06T12:27:00Z">
              <w:rPr>
                <w:rFonts w:ascii="Bell MT" w:hAnsi="Bell MT"/>
                <w:sz w:val="28"/>
                <w:szCs w:val="28"/>
                <w:lang w:val="en-GB"/>
              </w:rPr>
            </w:rPrChange>
          </w:rPr>
          <w:fldChar w:fldCharType="end"/>
        </w:r>
        <w:r w:rsidRPr="00801F40">
          <w:rPr>
            <w:rFonts w:ascii="Bell MT" w:hAnsi="Bell MT"/>
            <w:i/>
            <w:iCs/>
            <w:sz w:val="24"/>
            <w:szCs w:val="24"/>
            <w:lang w:val="en-US"/>
            <w:rPrChange w:id="66" w:author="Etion Pinari" w:date="2021-01-06T12:27:00Z">
              <w:rPr>
                <w:rFonts w:ascii="Bell MT" w:hAnsi="Bell MT"/>
                <w:i/>
                <w:iCs/>
                <w:sz w:val="24"/>
                <w:szCs w:val="24"/>
                <w:lang w:val="en-GB"/>
              </w:rPr>
            </w:rPrChange>
          </w:rPr>
          <w:t xml:space="preserve"> </w:t>
        </w:r>
        <w:r w:rsidRPr="00801F40">
          <w:rPr>
            <w:rFonts w:ascii="Bell MT" w:hAnsi="Bell MT"/>
            <w:i/>
            <w:iCs/>
            <w:sz w:val="28"/>
            <w:szCs w:val="28"/>
            <w:lang w:val="en-US"/>
            <w:rPrChange w:id="67" w:author="Etion Pinari" w:date="2021-01-06T12:27:00Z">
              <w:rPr>
                <w:rFonts w:ascii="Bell MT" w:hAnsi="Bell MT"/>
                <w:i/>
                <w:iCs/>
                <w:sz w:val="24"/>
                <w:szCs w:val="24"/>
                <w:lang w:val="en-GB"/>
              </w:rPr>
            </w:rPrChange>
          </w:rPr>
          <w:t xml:space="preserve">(login with user: </w:t>
        </w:r>
        <w:r w:rsidRPr="00801F40">
          <w:rPr>
            <w:rFonts w:ascii="Bell MT" w:hAnsi="Bell MT"/>
            <w:i/>
            <w:iCs/>
            <w:sz w:val="28"/>
            <w:szCs w:val="28"/>
            <w:lang w:val="en-US"/>
            <w:rPrChange w:id="68" w:author="Etion Pinari" w:date="2021-01-06T12:27:00Z">
              <w:rPr>
                <w:rFonts w:ascii="Bell MT" w:hAnsi="Bell MT"/>
                <w:i/>
                <w:iCs/>
                <w:sz w:val="24"/>
                <w:szCs w:val="24"/>
                <w:lang w:val="en-GB"/>
              </w:rPr>
            </w:rPrChange>
          </w:rPr>
          <w:fldChar w:fldCharType="begin"/>
        </w:r>
        <w:r w:rsidRPr="00801F40">
          <w:rPr>
            <w:rFonts w:ascii="Bell MT" w:hAnsi="Bell MT"/>
            <w:i/>
            <w:iCs/>
            <w:sz w:val="28"/>
            <w:szCs w:val="28"/>
            <w:lang w:val="en-US"/>
            <w:rPrChange w:id="69" w:author="Etion Pinari" w:date="2021-01-06T12:27:00Z">
              <w:rPr>
                <w:rFonts w:ascii="Bell MT" w:hAnsi="Bell MT"/>
                <w:i/>
                <w:iCs/>
                <w:sz w:val="24"/>
                <w:szCs w:val="24"/>
                <w:lang w:val="en-GB"/>
              </w:rPr>
            </w:rPrChange>
          </w:rPr>
          <w:instrText xml:space="preserve"> HYPERLINK "mailto:admin@mail.it" </w:instrText>
        </w:r>
        <w:r w:rsidRPr="00801F40">
          <w:rPr>
            <w:rFonts w:ascii="Bell MT" w:hAnsi="Bell MT"/>
            <w:i/>
            <w:iCs/>
            <w:sz w:val="28"/>
            <w:szCs w:val="28"/>
            <w:lang w:val="en-US"/>
            <w:rPrChange w:id="70" w:author="Etion Pinari" w:date="2021-01-06T12:27:00Z">
              <w:rPr>
                <w:rFonts w:ascii="Bell MT" w:hAnsi="Bell MT"/>
                <w:i/>
                <w:iCs/>
                <w:sz w:val="24"/>
                <w:szCs w:val="24"/>
                <w:lang w:val="en-GB"/>
              </w:rPr>
            </w:rPrChange>
          </w:rPr>
          <w:fldChar w:fldCharType="separate"/>
        </w:r>
        <w:r w:rsidRPr="00801F40">
          <w:rPr>
            <w:rStyle w:val="Collegamentoipertestuale"/>
            <w:rFonts w:ascii="Bell MT" w:hAnsi="Bell MT"/>
            <w:i/>
            <w:iCs/>
            <w:sz w:val="28"/>
            <w:szCs w:val="28"/>
            <w:lang w:val="en-US"/>
            <w:rPrChange w:id="71" w:author="Etion Pinari" w:date="2021-01-06T12:27:00Z">
              <w:rPr>
                <w:rStyle w:val="Collegamentoipertestuale"/>
                <w:rFonts w:ascii="Bell MT" w:hAnsi="Bell MT"/>
                <w:i/>
                <w:iCs/>
                <w:sz w:val="24"/>
                <w:szCs w:val="24"/>
                <w:lang w:val="en-GB"/>
              </w:rPr>
            </w:rPrChange>
          </w:rPr>
          <w:t>admin@mail.it</w:t>
        </w:r>
        <w:r w:rsidRPr="00801F40">
          <w:rPr>
            <w:rFonts w:ascii="Bell MT" w:hAnsi="Bell MT"/>
            <w:i/>
            <w:iCs/>
            <w:sz w:val="28"/>
            <w:szCs w:val="28"/>
            <w:lang w:val="en-US"/>
            <w:rPrChange w:id="72" w:author="Etion Pinari" w:date="2021-01-06T12:27:00Z">
              <w:rPr>
                <w:rFonts w:ascii="Bell MT" w:hAnsi="Bell MT"/>
                <w:i/>
                <w:iCs/>
                <w:sz w:val="24"/>
                <w:szCs w:val="24"/>
                <w:lang w:val="en-GB"/>
              </w:rPr>
            </w:rPrChange>
          </w:rPr>
          <w:fldChar w:fldCharType="end"/>
        </w:r>
        <w:r w:rsidRPr="00801F40">
          <w:rPr>
            <w:rFonts w:ascii="Bell MT" w:hAnsi="Bell MT"/>
            <w:i/>
            <w:iCs/>
            <w:sz w:val="28"/>
            <w:szCs w:val="28"/>
            <w:lang w:val="en-US"/>
            <w:rPrChange w:id="73" w:author="Etion Pinari" w:date="2021-01-06T12:27:00Z">
              <w:rPr>
                <w:rFonts w:ascii="Bell MT" w:hAnsi="Bell MT"/>
                <w:i/>
                <w:iCs/>
                <w:sz w:val="24"/>
                <w:szCs w:val="24"/>
                <w:lang w:val="en-GB"/>
              </w:rPr>
            </w:rPrChange>
          </w:rPr>
          <w:t xml:space="preserve"> password: admin)</w:t>
        </w:r>
      </w:ins>
    </w:p>
    <w:p w14:paraId="626B3B1F" w14:textId="77777777" w:rsidR="006625AC" w:rsidRPr="00801F40" w:rsidRDefault="006625AC" w:rsidP="006625AC">
      <w:pPr>
        <w:pStyle w:val="Paragrafoelenco"/>
        <w:numPr>
          <w:ilvl w:val="1"/>
          <w:numId w:val="1"/>
        </w:numPr>
        <w:rPr>
          <w:rFonts w:ascii="Bell MT" w:hAnsi="Bell MT"/>
          <w:sz w:val="32"/>
          <w:szCs w:val="32"/>
          <w:lang w:val="en-US"/>
          <w:rPrChange w:id="74" w:author="Etion Pinari" w:date="2021-01-06T12:27:00Z">
            <w:rPr>
              <w:rFonts w:ascii="Bell MT" w:hAnsi="Bell MT"/>
              <w:sz w:val="32"/>
              <w:szCs w:val="32"/>
              <w:lang w:val="en-GB"/>
            </w:rPr>
          </w:rPrChange>
        </w:rPr>
      </w:pPr>
      <w:r w:rsidRPr="00801F40">
        <w:rPr>
          <w:rFonts w:ascii="Bell MT" w:hAnsi="Bell MT"/>
          <w:i/>
          <w:iCs/>
          <w:sz w:val="32"/>
          <w:szCs w:val="32"/>
          <w:lang w:val="en-US"/>
          <w:rPrChange w:id="75" w:author="Etion Pinari" w:date="2021-01-06T12:27:00Z">
            <w:rPr>
              <w:rFonts w:ascii="Bell MT" w:hAnsi="Bell MT"/>
              <w:i/>
              <w:iCs/>
              <w:sz w:val="32"/>
              <w:szCs w:val="32"/>
              <w:lang w:val="en-GB"/>
            </w:rPr>
          </w:rPrChange>
        </w:rPr>
        <w:t>DOCUMENT STRUCTURE</w:t>
      </w:r>
    </w:p>
    <w:p w14:paraId="46C7F3B8" w14:textId="77777777" w:rsidR="006625AC" w:rsidRPr="00801F40" w:rsidRDefault="006625AC" w:rsidP="006625AC">
      <w:pPr>
        <w:rPr>
          <w:rFonts w:ascii="Bell MT" w:hAnsi="Bell MT"/>
          <w:lang w:val="en-US"/>
          <w:rPrChange w:id="76" w:author="Etion Pinari" w:date="2021-01-06T12:27:00Z">
            <w:rPr>
              <w:rFonts w:ascii="Bell MT" w:hAnsi="Bell MT"/>
              <w:lang w:val="en-GB"/>
            </w:rPr>
          </w:rPrChange>
        </w:rPr>
      </w:pPr>
      <w:r w:rsidRPr="00801F40">
        <w:rPr>
          <w:rFonts w:ascii="Bell MT" w:hAnsi="Bell MT"/>
          <w:lang w:val="en-US"/>
          <w:rPrChange w:id="77" w:author="Etion Pinari" w:date="2021-01-06T12:27:00Z">
            <w:rPr>
              <w:rFonts w:ascii="Bell MT" w:hAnsi="Bell MT"/>
              <w:lang w:val="en-GB"/>
            </w:rPr>
          </w:rPrChange>
        </w:rPr>
        <w:br w:type="page"/>
      </w:r>
    </w:p>
    <w:p w14:paraId="7FDDC36A" w14:textId="1124A453" w:rsidR="006625AC" w:rsidRPr="00801F40" w:rsidRDefault="00B50293" w:rsidP="00E728A1">
      <w:pPr>
        <w:pStyle w:val="Paragrafoelenco"/>
        <w:numPr>
          <w:ilvl w:val="0"/>
          <w:numId w:val="1"/>
        </w:numPr>
        <w:spacing w:line="360" w:lineRule="auto"/>
        <w:rPr>
          <w:rFonts w:ascii="Bell MT" w:hAnsi="Bell MT"/>
          <w:b/>
          <w:bCs/>
          <w:sz w:val="40"/>
          <w:szCs w:val="40"/>
          <w:lang w:val="en-US"/>
          <w:rPrChange w:id="78" w:author="Etion Pinari" w:date="2021-01-06T12:27:00Z">
            <w:rPr>
              <w:rFonts w:ascii="Bell MT" w:hAnsi="Bell MT"/>
              <w:b/>
              <w:bCs/>
              <w:sz w:val="40"/>
              <w:szCs w:val="40"/>
              <w:lang w:val="en-GB"/>
            </w:rPr>
          </w:rPrChange>
        </w:rPr>
      </w:pPr>
      <w:r w:rsidRPr="00801F40">
        <w:rPr>
          <w:rFonts w:ascii="Bell MT" w:hAnsi="Bell MT"/>
          <w:b/>
          <w:bCs/>
          <w:sz w:val="40"/>
          <w:szCs w:val="40"/>
          <w:lang w:val="en-US"/>
          <w:rPrChange w:id="79" w:author="Etion Pinari" w:date="2021-01-06T12:27:00Z">
            <w:rPr>
              <w:rFonts w:ascii="Bell MT" w:hAnsi="Bell MT"/>
              <w:b/>
              <w:bCs/>
              <w:sz w:val="40"/>
              <w:szCs w:val="40"/>
              <w:lang w:val="en-GB"/>
            </w:rPr>
          </w:rPrChange>
        </w:rPr>
        <w:lastRenderedPageBreak/>
        <w:t xml:space="preserve"> </w:t>
      </w:r>
      <w:r w:rsidR="006625AC" w:rsidRPr="00801F40">
        <w:rPr>
          <w:rFonts w:ascii="Bell MT" w:hAnsi="Bell MT"/>
          <w:b/>
          <w:bCs/>
          <w:sz w:val="40"/>
          <w:szCs w:val="40"/>
          <w:lang w:val="en-US"/>
          <w:rPrChange w:id="80" w:author="Etion Pinari" w:date="2021-01-06T12:27:00Z">
            <w:rPr>
              <w:rFonts w:ascii="Bell MT" w:hAnsi="Bell MT"/>
              <w:b/>
              <w:bCs/>
              <w:sz w:val="40"/>
              <w:szCs w:val="40"/>
              <w:lang w:val="en-GB"/>
            </w:rPr>
          </w:rPrChange>
        </w:rPr>
        <w:t>ARCHITECTURAL DESIGN</w:t>
      </w:r>
    </w:p>
    <w:p w14:paraId="41917A71" w14:textId="24F2C963" w:rsidR="00E728A1" w:rsidRPr="00801F40" w:rsidRDefault="00E728A1" w:rsidP="006625AC">
      <w:pPr>
        <w:pStyle w:val="Paragrafoelenco"/>
        <w:numPr>
          <w:ilvl w:val="1"/>
          <w:numId w:val="1"/>
        </w:numPr>
        <w:rPr>
          <w:rFonts w:ascii="Bell MT" w:hAnsi="Bell MT"/>
          <w:lang w:val="en-US"/>
          <w:rPrChange w:id="81" w:author="Etion Pinari" w:date="2021-01-06T12:27:00Z">
            <w:rPr>
              <w:rFonts w:ascii="Bell MT" w:hAnsi="Bell MT"/>
              <w:lang w:val="en-GB"/>
            </w:rPr>
          </w:rPrChange>
        </w:rPr>
      </w:pPr>
      <w:r w:rsidRPr="00801F40">
        <w:rPr>
          <w:rFonts w:ascii="Bell MT" w:hAnsi="Bell MT" w:cs="Calibri-Bold"/>
          <w:i/>
          <w:iCs/>
          <w:sz w:val="36"/>
          <w:szCs w:val="32"/>
          <w:lang w:val="en-US"/>
          <w:rPrChange w:id="82" w:author="Etion Pinari" w:date="2021-01-06T12:27:00Z">
            <w:rPr>
              <w:rFonts w:ascii="Bell MT" w:hAnsi="Bell MT" w:cs="Calibri-Bold"/>
              <w:i/>
              <w:iCs/>
              <w:sz w:val="36"/>
              <w:szCs w:val="32"/>
              <w:lang w:val="en-GB"/>
            </w:rPr>
          </w:rPrChange>
        </w:rPr>
        <w:t>Overview: high-level components and their interacti</w:t>
      </w:r>
      <w:r w:rsidR="00B50293" w:rsidRPr="00801F40">
        <w:rPr>
          <w:rFonts w:ascii="Bell MT" w:hAnsi="Bell MT" w:cs="Calibri-Bold"/>
          <w:i/>
          <w:iCs/>
          <w:sz w:val="36"/>
          <w:szCs w:val="32"/>
          <w:lang w:val="en-US"/>
          <w:rPrChange w:id="83" w:author="Etion Pinari" w:date="2021-01-06T12:27:00Z">
            <w:rPr>
              <w:rFonts w:ascii="Bell MT" w:hAnsi="Bell MT" w:cs="Calibri-Bold"/>
              <w:i/>
              <w:iCs/>
              <w:sz w:val="36"/>
              <w:szCs w:val="32"/>
              <w:lang w:val="en-GB"/>
            </w:rPr>
          </w:rPrChange>
        </w:rPr>
        <w:t>on</w:t>
      </w:r>
    </w:p>
    <w:p w14:paraId="2B75C0FA" w14:textId="77777777" w:rsidR="00E728A1" w:rsidRPr="00801F40" w:rsidRDefault="00E728A1" w:rsidP="00E728A1">
      <w:pPr>
        <w:jc w:val="both"/>
        <w:rPr>
          <w:rFonts w:ascii="Bell MT" w:hAnsi="Bell MT" w:cs="Calibri"/>
          <w:sz w:val="28"/>
          <w:szCs w:val="28"/>
          <w:lang w:val="en-US"/>
          <w:rPrChange w:id="84" w:author="Etion Pinari" w:date="2021-01-06T12:27:00Z">
            <w:rPr>
              <w:rFonts w:ascii="Bell MT" w:hAnsi="Bell MT" w:cs="Calibri"/>
              <w:sz w:val="28"/>
              <w:szCs w:val="28"/>
              <w:lang w:val="en-GB"/>
            </w:rPr>
          </w:rPrChange>
        </w:rPr>
      </w:pPr>
      <w:r w:rsidRPr="00801F40">
        <w:rPr>
          <w:rFonts w:ascii="Bell MT" w:hAnsi="Bell MT" w:cs="Calibri"/>
          <w:sz w:val="28"/>
          <w:szCs w:val="28"/>
          <w:lang w:val="en-US"/>
          <w:rPrChange w:id="85" w:author="Etion Pinari" w:date="2021-01-06T12:27:00Z">
            <w:rPr>
              <w:rFonts w:ascii="Bell MT" w:hAnsi="Bell MT" w:cs="Calibri"/>
              <w:sz w:val="28"/>
              <w:szCs w:val="28"/>
              <w:lang w:val="en-GB"/>
            </w:rPr>
          </w:rPrChange>
        </w:rPr>
        <w:t>The architecture of the application is structured according to three logic layers:</w:t>
      </w:r>
    </w:p>
    <w:p w14:paraId="5F790412"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86"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87" w:author="Etion Pinari" w:date="2021-01-06T12:27:00Z">
            <w:rPr>
              <w:rFonts w:ascii="Bell MT" w:hAnsi="Bell MT" w:cs="Calibri-Bold"/>
              <w:i/>
              <w:iCs/>
              <w:sz w:val="28"/>
              <w:szCs w:val="28"/>
              <w:lang w:val="en-GB"/>
            </w:rPr>
          </w:rPrChange>
        </w:rPr>
        <w:t>Presentation Layer (P)</w:t>
      </w:r>
      <w:r w:rsidRPr="00801F40">
        <w:rPr>
          <w:rFonts w:ascii="Bell MT" w:hAnsi="Bell MT" w:cs="Calibri-Bold"/>
          <w:sz w:val="28"/>
          <w:szCs w:val="28"/>
          <w:lang w:val="en-US"/>
          <w:rPrChange w:id="88" w:author="Etion Pinari" w:date="2021-01-06T12:27:00Z">
            <w:rPr>
              <w:rFonts w:ascii="Bell MT" w:hAnsi="Bell MT" w:cs="Calibri-Bold"/>
              <w:sz w:val="28"/>
              <w:szCs w:val="28"/>
              <w:lang w:val="en-GB"/>
            </w:rPr>
          </w:rPrChange>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89"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90" w:author="Etion Pinari" w:date="2021-01-06T12:27:00Z">
            <w:rPr>
              <w:rFonts w:ascii="Bell MT" w:hAnsi="Bell MT" w:cs="Calibri-Bold"/>
              <w:i/>
              <w:iCs/>
              <w:sz w:val="28"/>
              <w:szCs w:val="28"/>
              <w:lang w:val="en-GB"/>
            </w:rPr>
          </w:rPrChange>
        </w:rPr>
        <w:t>Business Logic</w:t>
      </w:r>
      <w:r w:rsidRPr="00801F40">
        <w:rPr>
          <w:rFonts w:ascii="Bell MT" w:hAnsi="Bell MT" w:cs="Calibri-Bold"/>
          <w:sz w:val="28"/>
          <w:szCs w:val="28"/>
          <w:lang w:val="en-US"/>
          <w:rPrChange w:id="91" w:author="Etion Pinari" w:date="2021-01-06T12:27:00Z">
            <w:rPr>
              <w:rFonts w:ascii="Bell MT" w:hAnsi="Bell MT" w:cs="Calibri-Bold"/>
              <w:sz w:val="28"/>
              <w:szCs w:val="28"/>
              <w:lang w:val="en-GB"/>
            </w:rPr>
          </w:rPrChange>
        </w:rPr>
        <w:t xml:space="preserve"> or </w:t>
      </w:r>
      <w:r w:rsidRPr="00801F40">
        <w:rPr>
          <w:rFonts w:ascii="Bell MT" w:hAnsi="Bell MT" w:cs="Calibri-Bold"/>
          <w:i/>
          <w:iCs/>
          <w:sz w:val="28"/>
          <w:szCs w:val="28"/>
          <w:lang w:val="en-US"/>
          <w:rPrChange w:id="92" w:author="Etion Pinari" w:date="2021-01-06T12:27:00Z">
            <w:rPr>
              <w:rFonts w:ascii="Bell MT" w:hAnsi="Bell MT" w:cs="Calibri-Bold"/>
              <w:i/>
              <w:iCs/>
              <w:sz w:val="28"/>
              <w:szCs w:val="28"/>
              <w:lang w:val="en-GB"/>
            </w:rPr>
          </w:rPrChange>
        </w:rPr>
        <w:t>Application Layer</w:t>
      </w:r>
      <w:r w:rsidRPr="00801F40">
        <w:rPr>
          <w:rFonts w:ascii="Bell MT" w:hAnsi="Bell MT" w:cs="Calibri-Bold"/>
          <w:sz w:val="28"/>
          <w:szCs w:val="28"/>
          <w:lang w:val="en-US"/>
          <w:rPrChange w:id="93"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94" w:author="Etion Pinari" w:date="2021-01-06T12:27:00Z">
            <w:rPr>
              <w:rFonts w:ascii="Bell MT" w:hAnsi="Bell MT" w:cs="Calibri-Bold"/>
              <w:i/>
              <w:iCs/>
              <w:sz w:val="28"/>
              <w:szCs w:val="28"/>
              <w:lang w:val="en-GB"/>
            </w:rPr>
          </w:rPrChange>
        </w:rPr>
        <w:t>A</w:t>
      </w:r>
      <w:r w:rsidRPr="00801F40">
        <w:rPr>
          <w:rFonts w:ascii="Bell MT" w:hAnsi="Bell MT" w:cs="Calibri-Bold"/>
          <w:sz w:val="28"/>
          <w:szCs w:val="28"/>
          <w:lang w:val="en-US"/>
          <w:rPrChange w:id="95" w:author="Etion Pinari" w:date="2021-01-06T12:27:00Z">
            <w:rPr>
              <w:rFonts w:ascii="Bell MT" w:hAnsi="Bell MT" w:cs="Calibri-Bold"/>
              <w:sz w:val="28"/>
              <w:szCs w:val="28"/>
              <w:lang w:val="en-GB"/>
            </w:rPr>
          </w:rPrChange>
        </w:rPr>
        <w:t>) handles all the functions to provide to the user and manages the exchange of information between the user interface and the data source.</w:t>
      </w:r>
    </w:p>
    <w:p w14:paraId="0A10E8F0"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96"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97" w:author="Etion Pinari" w:date="2021-01-06T12:27:00Z">
            <w:rPr>
              <w:rFonts w:ascii="Bell MT" w:hAnsi="Bell MT" w:cs="Calibri-Bold"/>
              <w:i/>
              <w:iCs/>
              <w:sz w:val="28"/>
              <w:szCs w:val="28"/>
              <w:lang w:val="en-GB"/>
            </w:rPr>
          </w:rPrChange>
        </w:rPr>
        <w:t>Data Access Layer</w:t>
      </w:r>
      <w:r w:rsidRPr="00801F40">
        <w:rPr>
          <w:rFonts w:ascii="Bell MT" w:hAnsi="Bell MT" w:cs="Calibri-Bold"/>
          <w:sz w:val="28"/>
          <w:szCs w:val="28"/>
          <w:lang w:val="en-US"/>
          <w:rPrChange w:id="98"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99" w:author="Etion Pinari" w:date="2021-01-06T12:27:00Z">
            <w:rPr>
              <w:rFonts w:ascii="Bell MT" w:hAnsi="Bell MT" w:cs="Calibri-Bold"/>
              <w:i/>
              <w:iCs/>
              <w:sz w:val="28"/>
              <w:szCs w:val="28"/>
              <w:lang w:val="en-GB"/>
            </w:rPr>
          </w:rPrChange>
        </w:rPr>
        <w:t>D</w:t>
      </w:r>
      <w:r w:rsidRPr="00801F40">
        <w:rPr>
          <w:rFonts w:ascii="Bell MT" w:hAnsi="Bell MT" w:cs="Calibri-Bold"/>
          <w:sz w:val="28"/>
          <w:szCs w:val="28"/>
          <w:lang w:val="en-US"/>
          <w:rPrChange w:id="100" w:author="Etion Pinari" w:date="2021-01-06T12:27:00Z">
            <w:rPr>
              <w:rFonts w:ascii="Bell MT" w:hAnsi="Bell MT" w:cs="Calibri-Bold"/>
              <w:sz w:val="28"/>
              <w:szCs w:val="28"/>
              <w:lang w:val="en-GB"/>
            </w:rPr>
          </w:rPrChange>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801F40" w:rsidRDefault="009144B8" w:rsidP="00E728A1">
      <w:pPr>
        <w:jc w:val="both"/>
        <w:rPr>
          <w:rFonts w:ascii="Bell MT" w:hAnsi="Bell MT" w:cs="Calibri-Bold"/>
          <w:sz w:val="28"/>
          <w:szCs w:val="28"/>
          <w:lang w:val="en-US"/>
          <w:rPrChange w:id="101" w:author="Etion Pinari" w:date="2021-01-06T12:27:00Z">
            <w:rPr>
              <w:rFonts w:ascii="Bell MT" w:hAnsi="Bell MT" w:cs="Calibri-Bold"/>
              <w:sz w:val="28"/>
              <w:szCs w:val="28"/>
              <w:lang w:val="en-GB"/>
            </w:rPr>
          </w:rPrChange>
        </w:rPr>
      </w:pPr>
      <w:r w:rsidRPr="00801F40">
        <w:rPr>
          <w:rFonts w:ascii="Bell MT" w:hAnsi="Bell MT" w:cs="Calibri-Bold"/>
          <w:noProof/>
          <w:sz w:val="28"/>
          <w:szCs w:val="28"/>
          <w:lang w:val="en-US"/>
          <w:rPrChange w:id="102" w:author="Etion Pinari" w:date="2021-01-06T12:27:00Z">
            <w:rPr>
              <w:rFonts w:ascii="Bell MT" w:hAnsi="Bell MT" w:cs="Calibri-Bold"/>
              <w:noProof/>
              <w:sz w:val="28"/>
              <w:szCs w:val="28"/>
              <w:lang w:val="en-GB"/>
            </w:rPr>
          </w:rPrChange>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1F3859" w:rsidRPr="00175F1F" w:rsidRDefault="001F3859"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1F3859" w:rsidRPr="00175F1F" w:rsidRDefault="001F3859"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801F40">
        <w:rPr>
          <w:rFonts w:ascii="Bell MT" w:hAnsi="Bell MT" w:cs="Calibri-Bold"/>
          <w:sz w:val="28"/>
          <w:szCs w:val="28"/>
          <w:lang w:val="en-US"/>
          <w:rPrChange w:id="103" w:author="Etion Pinari" w:date="2021-01-06T12:27:00Z">
            <w:rPr>
              <w:rFonts w:ascii="Bell MT" w:hAnsi="Bell MT" w:cs="Calibri-Bold"/>
              <w:sz w:val="28"/>
              <w:szCs w:val="28"/>
              <w:lang w:val="en-GB"/>
            </w:rPr>
          </w:rPrChange>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801F40">
        <w:rPr>
          <w:rFonts w:ascii="Bell MT" w:hAnsi="Bell MT" w:cs="Calibri-Bold"/>
          <w:sz w:val="28"/>
          <w:szCs w:val="28"/>
          <w:lang w:val="en-US"/>
          <w:rPrChange w:id="104" w:author="Etion Pinari" w:date="2021-01-06T12:27:00Z">
            <w:rPr>
              <w:rFonts w:ascii="Bell MT" w:hAnsi="Bell MT" w:cs="Calibri-Bold"/>
              <w:sz w:val="28"/>
              <w:szCs w:val="28"/>
              <w:lang w:val="en-GB"/>
            </w:rPr>
          </w:rPrChange>
        </w:rPr>
        <w:t>As represented in figure 2.1 t</w:t>
      </w:r>
      <w:r w:rsidR="00E728A1" w:rsidRPr="00801F40">
        <w:rPr>
          <w:rFonts w:ascii="Bell MT" w:hAnsi="Bell MT" w:cs="Calibri-Bold"/>
          <w:sz w:val="28"/>
          <w:szCs w:val="28"/>
          <w:lang w:val="en-US"/>
          <w:rPrChange w:id="105" w:author="Etion Pinari" w:date="2021-01-06T12:27:00Z">
            <w:rPr>
              <w:rFonts w:ascii="Bell MT" w:hAnsi="Bell MT" w:cs="Calibri-Bold"/>
              <w:sz w:val="28"/>
              <w:szCs w:val="28"/>
              <w:lang w:val="en-GB"/>
            </w:rPr>
          </w:rPrChange>
        </w:rPr>
        <w:t>he user</w:t>
      </w:r>
      <w:r w:rsidRPr="00801F40">
        <w:rPr>
          <w:rFonts w:ascii="Bell MT" w:hAnsi="Bell MT" w:cs="Calibri-Bold"/>
          <w:sz w:val="28"/>
          <w:szCs w:val="28"/>
          <w:lang w:val="en-US"/>
          <w:rPrChange w:id="106" w:author="Etion Pinari" w:date="2021-01-06T12:27:00Z">
            <w:rPr>
              <w:rFonts w:ascii="Bell MT" w:hAnsi="Bell MT" w:cs="Calibri-Bold"/>
              <w:sz w:val="28"/>
              <w:szCs w:val="28"/>
              <w:lang w:val="en-GB"/>
            </w:rPr>
          </w:rPrChange>
        </w:rPr>
        <w:t>, through a smartphone or a tablet, and the physical dispenser</w:t>
      </w:r>
      <w:r w:rsidR="00E728A1" w:rsidRPr="00801F40">
        <w:rPr>
          <w:rFonts w:ascii="Bell MT" w:hAnsi="Bell MT" w:cs="Calibri-Bold"/>
          <w:sz w:val="28"/>
          <w:szCs w:val="28"/>
          <w:lang w:val="en-US"/>
          <w:rPrChange w:id="107" w:author="Etion Pinari" w:date="2021-01-06T12:27:00Z">
            <w:rPr>
              <w:rFonts w:ascii="Bell MT" w:hAnsi="Bell MT" w:cs="Calibri-Bold"/>
              <w:sz w:val="28"/>
              <w:szCs w:val="28"/>
              <w:lang w:val="en-GB"/>
            </w:rPr>
          </w:rPrChange>
        </w:rPr>
        <w:t xml:space="preserve"> can directly communicate with the application server, while the store manager can access the functionalities devoted to him through a web application communicating with the web server.</w:t>
      </w:r>
      <w:r w:rsidRPr="00801F40">
        <w:rPr>
          <w:rFonts w:ascii="Bell MT" w:hAnsi="Bell MT" w:cs="Calibri-Bold"/>
          <w:sz w:val="28"/>
          <w:szCs w:val="28"/>
          <w:lang w:val="en-US"/>
          <w:rPrChange w:id="108" w:author="Etion Pinari" w:date="2021-01-06T12:27:00Z">
            <w:rPr>
              <w:rFonts w:ascii="Bell MT" w:hAnsi="Bell MT" w:cs="Calibri-Bold"/>
              <w:sz w:val="28"/>
              <w:szCs w:val="28"/>
              <w:lang w:val="en-GB"/>
            </w:rPr>
          </w:rPrChange>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801F40" w:rsidRDefault="001F1E46" w:rsidP="006625AC">
      <w:pPr>
        <w:pStyle w:val="Paragrafoelenco"/>
        <w:numPr>
          <w:ilvl w:val="1"/>
          <w:numId w:val="1"/>
        </w:numPr>
        <w:rPr>
          <w:rFonts w:ascii="Bell MT" w:hAnsi="Bell MT"/>
          <w:sz w:val="36"/>
          <w:szCs w:val="36"/>
          <w:lang w:val="en-US"/>
          <w:rPrChange w:id="109" w:author="Etion Pinari" w:date="2021-01-06T12:27:00Z">
            <w:rPr>
              <w:rFonts w:ascii="Bell MT" w:hAnsi="Bell MT"/>
              <w:sz w:val="36"/>
              <w:szCs w:val="36"/>
              <w:lang w:val="en-GB"/>
            </w:rPr>
          </w:rPrChange>
        </w:rPr>
      </w:pPr>
      <w:commentRangeStart w:id="110"/>
      <w:commentRangeEnd w:id="110"/>
      <w:r w:rsidRPr="00801F40">
        <w:rPr>
          <w:rStyle w:val="Rimandocommento"/>
          <w:sz w:val="36"/>
          <w:szCs w:val="36"/>
          <w:lang w:val="en-US"/>
          <w:rPrChange w:id="111" w:author="Etion Pinari" w:date="2021-01-06T12:27:00Z">
            <w:rPr>
              <w:rStyle w:val="Rimandocommento"/>
              <w:sz w:val="36"/>
              <w:szCs w:val="36"/>
            </w:rPr>
          </w:rPrChange>
        </w:rPr>
        <w:lastRenderedPageBreak/>
        <w:commentReference w:id="110"/>
      </w:r>
      <w:r w:rsidR="006625AC" w:rsidRPr="00801F40">
        <w:rPr>
          <w:rFonts w:ascii="Bell MT" w:hAnsi="Bell MT"/>
          <w:i/>
          <w:iCs/>
          <w:sz w:val="36"/>
          <w:szCs w:val="36"/>
          <w:lang w:val="en-US"/>
          <w:rPrChange w:id="112" w:author="Etion Pinari" w:date="2021-01-06T12:27:00Z">
            <w:rPr>
              <w:rFonts w:ascii="Bell MT" w:hAnsi="Bell MT"/>
              <w:i/>
              <w:iCs/>
              <w:sz w:val="36"/>
              <w:szCs w:val="36"/>
              <w:lang w:val="en-GB"/>
            </w:rPr>
          </w:rPrChange>
        </w:rPr>
        <w:t>Component v</w:t>
      </w:r>
      <w:r w:rsidR="00B50293" w:rsidRPr="00801F40">
        <w:rPr>
          <w:rFonts w:ascii="Bell MT" w:hAnsi="Bell MT"/>
          <w:i/>
          <w:iCs/>
          <w:sz w:val="36"/>
          <w:szCs w:val="36"/>
          <w:lang w:val="en-US"/>
          <w:rPrChange w:id="113" w:author="Etion Pinari" w:date="2021-01-06T12:27:00Z">
            <w:rPr>
              <w:rFonts w:ascii="Bell MT" w:hAnsi="Bell MT"/>
              <w:i/>
              <w:iCs/>
              <w:sz w:val="36"/>
              <w:szCs w:val="36"/>
              <w:lang w:val="en-GB"/>
            </w:rPr>
          </w:rPrChange>
        </w:rPr>
        <w:t>iew</w:t>
      </w:r>
      <w:ins w:id="114" w:author="Cristian Sbrolli" w:date="2020-12-31T13:06:00Z">
        <w:del w:id="115" w:author="Giorgio Romeo" w:date="2021-01-04T10:21:00Z">
          <w:r w:rsidR="000F7986" w:rsidRPr="00801F40" w:rsidDel="00057D48">
            <w:rPr>
              <w:rFonts w:ascii="Bell MT" w:hAnsi="Bell MT"/>
              <w:i/>
              <w:iCs/>
              <w:sz w:val="36"/>
              <w:szCs w:val="36"/>
              <w:lang w:val="en-US"/>
              <w:rPrChange w:id="116" w:author="Etion Pinari" w:date="2021-01-06T12:27:00Z">
                <w:rPr>
                  <w:rFonts w:ascii="Bell MT" w:hAnsi="Bell MT"/>
                  <w:i/>
                  <w:iCs/>
                  <w:sz w:val="36"/>
                  <w:szCs w:val="36"/>
                  <w:lang w:val="en-GB"/>
                </w:rPr>
              </w:rPrChange>
            </w:rPr>
            <w:br/>
          </w:r>
        </w:del>
      </w:ins>
    </w:p>
    <w:p w14:paraId="34D5ABBE" w14:textId="49524ED7" w:rsidR="00634813" w:rsidRPr="00801F40" w:rsidRDefault="007A2322" w:rsidP="00634813">
      <w:pPr>
        <w:pStyle w:val="Paragrafoelenco"/>
        <w:numPr>
          <w:ilvl w:val="0"/>
          <w:numId w:val="22"/>
        </w:numPr>
        <w:ind w:left="1208" w:hanging="357"/>
        <w:jc w:val="both"/>
        <w:rPr>
          <w:ins w:id="117" w:author="Cristian Sbrolli" w:date="2021-01-05T22:18:00Z"/>
          <w:rFonts w:ascii="Bell MT" w:hAnsi="Bell MT"/>
          <w:sz w:val="36"/>
          <w:szCs w:val="36"/>
          <w:lang w:val="en-US"/>
          <w:rPrChange w:id="118" w:author="Etion Pinari" w:date="2021-01-06T12:27:00Z">
            <w:rPr>
              <w:ins w:id="119" w:author="Cristian Sbrolli" w:date="2021-01-05T22:18:00Z"/>
              <w:rFonts w:ascii="Bell MT" w:hAnsi="Bell MT"/>
              <w:i/>
              <w:iCs/>
              <w:sz w:val="36"/>
              <w:szCs w:val="36"/>
              <w:lang w:val="en-GB"/>
            </w:rPr>
          </w:rPrChange>
        </w:rPr>
      </w:pPr>
      <w:ins w:id="120" w:author="Cristian Sbrolli" w:date="2021-01-04T01:18:00Z">
        <w:del w:id="121" w:author="Giorgio Romeo" w:date="2021-01-04T10:21:00Z">
          <w:r w:rsidRPr="00801F40" w:rsidDel="00057D48">
            <w:rPr>
              <w:rFonts w:ascii="Bell MT" w:hAnsi="Bell MT"/>
              <w:i/>
              <w:iCs/>
              <w:noProof/>
              <w:sz w:val="36"/>
              <w:szCs w:val="36"/>
              <w:lang w:val="en-US"/>
              <w:rPrChange w:id="122" w:author="Etion Pinari" w:date="2021-01-06T12:27:00Z">
                <w:rPr>
                  <w:rFonts w:ascii="Bell MT" w:hAnsi="Bell MT"/>
                  <w:i/>
                  <w:iCs/>
                  <w:noProof/>
                  <w:sz w:val="36"/>
                  <w:szCs w:val="36"/>
                  <w:lang w:val="en-GB"/>
                </w:rPr>
              </w:rPrChange>
            </w:rPr>
            <w:drawing>
              <wp:anchor distT="0" distB="0" distL="114300" distR="114300" simplePos="0" relativeHeight="251723776" behindDoc="0" locked="0" layoutInCell="1" allowOverlap="1" wp14:anchorId="4A9EB0C5" wp14:editId="7A07E6E5">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123" w:author="Cristian Sbrolli" w:date="2020-12-31T13:04:00Z">
        <w:r w:rsidR="00634813" w:rsidRPr="00801F40" w:rsidDel="00017991">
          <w:rPr>
            <w:rFonts w:ascii="Bell MT" w:hAnsi="Bell MT"/>
            <w:i/>
            <w:iCs/>
            <w:noProof/>
            <w:sz w:val="32"/>
            <w:szCs w:val="32"/>
            <w:lang w:val="en-US"/>
            <w:rPrChange w:id="124" w:author="Etion Pinari" w:date="2021-01-06T12:27:00Z">
              <w:rPr>
                <w:rFonts w:ascii="Bell MT" w:hAnsi="Bell MT"/>
                <w:i/>
                <w:iCs/>
                <w:noProof/>
                <w:sz w:val="32"/>
                <w:szCs w:val="32"/>
                <w:lang w:val="en-GB"/>
              </w:rPr>
            </w:rPrChange>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801F40">
        <w:rPr>
          <w:rFonts w:ascii="Bell MT" w:hAnsi="Bell MT"/>
          <w:i/>
          <w:iCs/>
          <w:sz w:val="36"/>
          <w:szCs w:val="36"/>
          <w:lang w:val="en-US"/>
          <w:rPrChange w:id="125" w:author="Etion Pinari" w:date="2021-01-06T12:27:00Z">
            <w:rPr>
              <w:rFonts w:ascii="Bell MT" w:hAnsi="Bell MT"/>
              <w:i/>
              <w:iCs/>
              <w:sz w:val="36"/>
              <w:szCs w:val="36"/>
              <w:lang w:val="en-GB"/>
            </w:rPr>
          </w:rPrChange>
        </w:rPr>
        <w:t>General component view</w:t>
      </w:r>
    </w:p>
    <w:p w14:paraId="3FB17A83" w14:textId="75A76F5C" w:rsidR="001062EE" w:rsidRPr="00801F40" w:rsidRDefault="001062EE">
      <w:pPr>
        <w:pStyle w:val="Paragrafoelenco"/>
        <w:ind w:left="1208"/>
        <w:jc w:val="both"/>
        <w:rPr>
          <w:rFonts w:ascii="Bell MT" w:hAnsi="Bell MT"/>
          <w:sz w:val="36"/>
          <w:szCs w:val="36"/>
          <w:lang w:val="en-US"/>
          <w:rPrChange w:id="126" w:author="Etion Pinari" w:date="2021-01-06T12:27:00Z">
            <w:rPr>
              <w:rFonts w:ascii="Bell MT" w:hAnsi="Bell MT"/>
              <w:sz w:val="36"/>
              <w:szCs w:val="36"/>
              <w:lang w:val="en-GB"/>
            </w:rPr>
          </w:rPrChange>
        </w:rPr>
        <w:pPrChange w:id="127" w:author="Cristian Sbrolli" w:date="2021-01-05T22:18:00Z">
          <w:pPr>
            <w:pStyle w:val="Paragrafoelenco"/>
            <w:numPr>
              <w:numId w:val="22"/>
            </w:numPr>
            <w:ind w:left="1208" w:hanging="357"/>
            <w:jc w:val="both"/>
          </w:pPr>
        </w:pPrChange>
      </w:pPr>
      <w:ins w:id="128" w:author="Cristian Sbrolli" w:date="2021-01-05T22:18:00Z">
        <w:r w:rsidRPr="00801F40">
          <w:rPr>
            <w:rFonts w:ascii="Bell MT" w:hAnsi="Bell MT"/>
            <w:i/>
            <w:iCs/>
            <w:noProof/>
            <w:sz w:val="36"/>
            <w:szCs w:val="36"/>
            <w:lang w:val="en-US"/>
            <w:rPrChange w:id="129"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48352" behindDoc="0" locked="0" layoutInCell="1" allowOverlap="1" wp14:anchorId="46EA9F94" wp14:editId="04812534">
                  <wp:simplePos x="0" y="0"/>
                  <wp:positionH relativeFrom="column">
                    <wp:posOffset>5280660</wp:posOffset>
                  </wp:positionH>
                  <wp:positionV relativeFrom="paragraph">
                    <wp:posOffset>2579053</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1D631" id="Rectangle 74" o:spid="_x0000_s1026" style="position:absolute;margin-left:415.8pt;margin-top:203.1pt;width:71.1pt;height: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" fillcolor="white [3212]" strokecolor="white [3212]" strokeweight="1pt"/>
              </w:pict>
            </mc:Fallback>
          </mc:AlternateContent>
        </w:r>
        <w:r w:rsidRPr="00801F40">
          <w:rPr>
            <w:rFonts w:ascii="Bell MT" w:hAnsi="Bell MT"/>
            <w:i/>
            <w:iCs/>
            <w:noProof/>
            <w:sz w:val="36"/>
            <w:szCs w:val="36"/>
            <w:lang w:val="en-US"/>
            <w:rPrChange w:id="130"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50400" behindDoc="0" locked="0" layoutInCell="1" allowOverlap="1" wp14:anchorId="0D8B7260" wp14:editId="3BBF799C">
                  <wp:simplePos x="0" y="0"/>
                  <wp:positionH relativeFrom="margin">
                    <wp:posOffset>-66675</wp:posOffset>
                  </wp:positionH>
                  <wp:positionV relativeFrom="paragraph">
                    <wp:posOffset>298132</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87ECB6" id="Rectangle 79" o:spid="_x0000_s1026" style="position:absolute;margin-left:-5.25pt;margin-top:23.45pt;width:71.05pt;height:3.6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" fillcolor="white [3212]" strokecolor="white [3212]" strokeweight="1pt">
                  <w10:wrap anchorx="margin"/>
                </v:rect>
              </w:pict>
            </mc:Fallback>
          </mc:AlternateContent>
        </w:r>
      </w:ins>
    </w:p>
    <w:p w14:paraId="67E1052D" w14:textId="6E686701" w:rsidR="00634813" w:rsidRPr="00801F40" w:rsidRDefault="001062EE" w:rsidP="00634813">
      <w:pPr>
        <w:pStyle w:val="Paragrafoelenco"/>
        <w:ind w:left="357"/>
        <w:jc w:val="both"/>
        <w:rPr>
          <w:rFonts w:ascii="Bell MT" w:hAnsi="Bell MT"/>
          <w:sz w:val="28"/>
          <w:szCs w:val="28"/>
          <w:lang w:val="en-US"/>
          <w:rPrChange w:id="131" w:author="Etion Pinari" w:date="2021-01-06T12:27:00Z">
            <w:rPr>
              <w:rFonts w:ascii="Bell MT" w:hAnsi="Bell MT"/>
              <w:sz w:val="28"/>
              <w:szCs w:val="28"/>
              <w:lang w:val="en-GB"/>
            </w:rPr>
          </w:rPrChange>
        </w:rPr>
      </w:pPr>
      <w:ins w:id="132" w:author="Cristian Sbrolli" w:date="2021-01-05T22:17:00Z">
        <w:r w:rsidRPr="00801F40">
          <w:rPr>
            <w:rFonts w:ascii="Bell MT" w:hAnsi="Bell MT"/>
            <w:noProof/>
            <w:sz w:val="28"/>
            <w:szCs w:val="28"/>
            <w:lang w:val="en-US"/>
            <w:rPrChange w:id="133" w:author="Etion Pinari" w:date="2021-01-06T12:27:00Z">
              <w:rPr>
                <w:rFonts w:ascii="Bell MT" w:hAnsi="Bell MT"/>
                <w:noProof/>
                <w:sz w:val="28"/>
                <w:szCs w:val="28"/>
                <w:lang w:val="en-GB"/>
              </w:rPr>
            </w:rPrChange>
          </w:rPr>
          <w:drawing>
            <wp:anchor distT="0" distB="0" distL="114300" distR="114300" simplePos="0" relativeHeight="251747328" behindDoc="0" locked="0" layoutInCell="1" allowOverlap="1" wp14:anchorId="41189969" wp14:editId="00D3A812">
              <wp:simplePos x="949569" y="1459523"/>
              <wp:positionH relativeFrom="column">
                <wp:align>center</wp:align>
              </wp:positionH>
              <wp:positionV relativeFrom="paragraph">
                <wp:posOffset>0</wp:posOffset>
              </wp:positionV>
              <wp:extent cx="6120000" cy="2372400"/>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000" cy="237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34" w:author="Giorgio Romeo" w:date="2021-01-04T10:21:00Z">
        <w:del w:id="135" w:author="Cristian Sbrolli" w:date="2021-01-05T22:17:00Z">
          <w:r w:rsidR="00057D48" w:rsidRPr="00801F40" w:rsidDel="001062EE">
            <w:rPr>
              <w:rFonts w:ascii="Bell MT" w:hAnsi="Bell MT"/>
              <w:i/>
              <w:iCs/>
              <w:noProof/>
              <w:sz w:val="36"/>
              <w:szCs w:val="36"/>
              <w:lang w:val="en-US"/>
              <w:rPrChange w:id="136" w:author="Etion Pinari" w:date="2021-01-06T12:27:00Z">
                <w:rPr>
                  <w:rFonts w:ascii="Bell MT" w:hAnsi="Bell MT"/>
                  <w:i/>
                  <w:iCs/>
                  <w:noProof/>
                  <w:sz w:val="36"/>
                  <w:szCs w:val="36"/>
                  <w:lang w:val="en-GB"/>
                </w:rPr>
              </w:rPrChange>
            </w:rPr>
            <w:drawing>
              <wp:anchor distT="0" distB="0" distL="114300" distR="114300" simplePos="0" relativeHeight="251726848" behindDoc="0" locked="0" layoutInCell="1" allowOverlap="1" wp14:anchorId="56F9C87B" wp14:editId="56F48CCF">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137" w:author="Giorgio Romeo" w:date="2021-01-01T23:25:00Z">
        <w:del w:id="138" w:author="Cristian Sbrolli" w:date="2021-01-04T01:16:00Z">
          <w:r w:rsidR="0003277B" w:rsidRPr="00801F40" w:rsidDel="007A2322">
            <w:rPr>
              <w:rFonts w:ascii="Bell MT" w:hAnsi="Bell MT"/>
              <w:noProof/>
              <w:sz w:val="28"/>
              <w:szCs w:val="28"/>
              <w:lang w:val="en-US"/>
              <w:rPrChange w:id="139" w:author="Etion Pinari" w:date="2021-01-06T12:27:00Z">
                <w:rPr>
                  <w:rFonts w:ascii="Bell MT" w:hAnsi="Bell MT"/>
                  <w:noProof/>
                  <w:sz w:val="28"/>
                  <w:szCs w:val="28"/>
                  <w:lang w:val="en-GB"/>
                </w:rPr>
              </w:rPrChange>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Pr="00801F40" w:rsidRDefault="000F7986" w:rsidP="000F7986">
      <w:pPr>
        <w:pStyle w:val="Paragrafoelenco"/>
        <w:ind w:left="357"/>
        <w:rPr>
          <w:ins w:id="140" w:author="Cristian Sbrolli" w:date="2020-12-31T13:06:00Z"/>
          <w:rFonts w:ascii="Bell MT" w:hAnsi="Bell MT"/>
          <w:sz w:val="28"/>
          <w:szCs w:val="28"/>
          <w:lang w:val="en-US"/>
          <w:rPrChange w:id="141" w:author="Etion Pinari" w:date="2021-01-06T12:27:00Z">
            <w:rPr>
              <w:ins w:id="142" w:author="Cristian Sbrolli" w:date="2020-12-31T13:06:00Z"/>
              <w:rFonts w:ascii="Bell MT" w:hAnsi="Bell MT"/>
              <w:sz w:val="28"/>
              <w:szCs w:val="28"/>
              <w:lang w:val="en-GB"/>
            </w:rPr>
          </w:rPrChange>
        </w:rPr>
      </w:pPr>
      <w:ins w:id="143" w:author="Cristian Sbrolli" w:date="2020-12-31T13:04:00Z">
        <w:del w:id="144" w:author="Giorgio Romeo" w:date="2021-01-01T20:27:00Z">
          <w:r w:rsidRPr="00801F40" w:rsidDel="00E912F0">
            <w:rPr>
              <w:rFonts w:ascii="Bell MT" w:hAnsi="Bell MT"/>
              <w:i/>
              <w:iCs/>
              <w:noProof/>
              <w:sz w:val="36"/>
              <w:szCs w:val="36"/>
              <w:lang w:val="en-US"/>
              <w:rPrChange w:id="145" w:author="Etion Pinari" w:date="2021-01-06T12:27:00Z">
                <w:rPr>
                  <w:rFonts w:ascii="Bell MT" w:hAnsi="Bell MT"/>
                  <w:i/>
                  <w:iCs/>
                  <w:noProof/>
                  <w:sz w:val="36"/>
                  <w:szCs w:val="36"/>
                  <w:lang w:val="en-GB"/>
                </w:rPr>
              </w:rPrChange>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146" w:author="Giorgio Romeo" w:date="2021-01-01T20:28:00Z">
          <w:r w:rsidRPr="00801F40" w:rsidDel="00E912F0">
            <w:rPr>
              <w:rFonts w:ascii="Bell MT" w:hAnsi="Bell MT"/>
              <w:sz w:val="28"/>
              <w:szCs w:val="28"/>
              <w:lang w:val="en-US"/>
              <w:rPrChange w:id="147" w:author="Etion Pinari" w:date="2021-01-06T12:27:00Z">
                <w:rPr>
                  <w:rFonts w:ascii="Bell MT" w:hAnsi="Bell MT"/>
                  <w:sz w:val="28"/>
                  <w:szCs w:val="28"/>
                  <w:lang w:val="en-GB"/>
                </w:rPr>
              </w:rPrChange>
            </w:rPr>
            <w:br/>
          </w:r>
        </w:del>
      </w:ins>
    </w:p>
    <w:p w14:paraId="04F54A34" w14:textId="77777777" w:rsidR="002714C9" w:rsidRPr="00801F40" w:rsidRDefault="00D04D9B" w:rsidP="00D04D9B">
      <w:pPr>
        <w:jc w:val="both"/>
        <w:rPr>
          <w:ins w:id="148" w:author="Cristian Sbrolli" w:date="2021-01-05T22:45:00Z"/>
          <w:rFonts w:ascii="Bell MT" w:hAnsi="Bell MT"/>
          <w:sz w:val="28"/>
          <w:szCs w:val="28"/>
          <w:lang w:val="en-US"/>
          <w:rPrChange w:id="149" w:author="Etion Pinari" w:date="2021-01-06T12:27:00Z">
            <w:rPr>
              <w:ins w:id="150" w:author="Cristian Sbrolli" w:date="2021-01-05T22:45:00Z"/>
              <w:rFonts w:ascii="Bell MT" w:hAnsi="Bell MT"/>
              <w:sz w:val="28"/>
              <w:szCs w:val="28"/>
              <w:lang w:val="en-GB"/>
            </w:rPr>
          </w:rPrChange>
        </w:rPr>
      </w:pPr>
      <w:ins w:id="151" w:author="Giorgio Romeo" w:date="2021-01-01T20:10:00Z">
        <w:r w:rsidRPr="00801F40">
          <w:rPr>
            <w:rFonts w:ascii="Bell MT" w:hAnsi="Bell MT"/>
            <w:sz w:val="28"/>
            <w:szCs w:val="28"/>
            <w:lang w:val="en-US"/>
            <w:rPrChange w:id="152" w:author="Etion Pinari" w:date="2021-01-06T12:27:00Z">
              <w:rPr>
                <w:rFonts w:ascii="Bell MT" w:hAnsi="Bell MT"/>
                <w:sz w:val="28"/>
                <w:szCs w:val="28"/>
                <w:lang w:val="en-GB"/>
              </w:rPr>
            </w:rPrChange>
          </w:rPr>
          <w:t>In the above image represents the general component representation of the  system.</w:t>
        </w:r>
      </w:ins>
      <w:ins w:id="153" w:author="Cristian Sbrolli" w:date="2021-01-05T22:44:00Z">
        <w:r w:rsidR="002714C9" w:rsidRPr="00801F40">
          <w:rPr>
            <w:rFonts w:ascii="Bell MT" w:hAnsi="Bell MT"/>
            <w:sz w:val="28"/>
            <w:szCs w:val="28"/>
            <w:lang w:val="en-US"/>
            <w:rPrChange w:id="154" w:author="Etion Pinari" w:date="2021-01-06T12:27:00Z">
              <w:rPr>
                <w:rFonts w:ascii="Bell MT" w:hAnsi="Bell MT"/>
                <w:sz w:val="28"/>
                <w:szCs w:val="28"/>
                <w:lang w:val="en-GB"/>
              </w:rPr>
            </w:rPrChange>
          </w:rPr>
          <w:t xml:space="preserve"> The application server architecture is not shown here (see next paragraph). </w:t>
        </w:r>
      </w:ins>
    </w:p>
    <w:p w14:paraId="45A84DAD" w14:textId="436E9920" w:rsidR="007A2322" w:rsidRPr="00801F40" w:rsidRDefault="00D04D9B" w:rsidP="00D04D9B">
      <w:pPr>
        <w:jc w:val="both"/>
        <w:rPr>
          <w:ins w:id="155" w:author="Giorgio Romeo" w:date="2021-01-01T20:29:00Z"/>
          <w:rFonts w:ascii="Bell MT" w:hAnsi="Bell MT"/>
          <w:sz w:val="28"/>
          <w:szCs w:val="28"/>
          <w:lang w:val="en-US"/>
          <w:rPrChange w:id="156" w:author="Etion Pinari" w:date="2021-01-06T12:27:00Z">
            <w:rPr>
              <w:ins w:id="157" w:author="Giorgio Romeo" w:date="2021-01-01T20:29:00Z"/>
              <w:rFonts w:ascii="Bell MT" w:hAnsi="Bell MT"/>
              <w:sz w:val="28"/>
              <w:szCs w:val="28"/>
              <w:lang w:val="en-GB"/>
            </w:rPr>
          </w:rPrChange>
        </w:rPr>
      </w:pPr>
      <w:ins w:id="158" w:author="Giorgio Romeo" w:date="2021-01-01T20:10:00Z">
        <w:del w:id="159" w:author="Cristian Sbrolli" w:date="2021-01-05T22:44:00Z">
          <w:r w:rsidRPr="00801F40" w:rsidDel="002714C9">
            <w:rPr>
              <w:rFonts w:ascii="Bell MT" w:hAnsi="Bell MT"/>
              <w:sz w:val="28"/>
              <w:szCs w:val="28"/>
              <w:lang w:val="en-US"/>
              <w:rPrChange w:id="160"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61" w:author="Etion Pinari" w:date="2021-01-06T12:27:00Z">
              <w:rPr>
                <w:rFonts w:ascii="Bell MT" w:hAnsi="Bell MT"/>
                <w:sz w:val="28"/>
                <w:szCs w:val="28"/>
                <w:lang w:val="en-GB"/>
              </w:rPr>
            </w:rPrChange>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162" w:author="Cristian Sbrolli" w:date="2021-01-05T22:21:00Z">
        <w:r w:rsidR="001062EE" w:rsidRPr="00801F40">
          <w:rPr>
            <w:rFonts w:ascii="Bell MT" w:hAnsi="Bell MT"/>
            <w:sz w:val="28"/>
            <w:szCs w:val="28"/>
            <w:lang w:val="en-US"/>
            <w:rPrChange w:id="163" w:author="Etion Pinari" w:date="2021-01-06T12:27:00Z">
              <w:rPr>
                <w:rFonts w:ascii="Bell MT" w:hAnsi="Bell MT"/>
                <w:sz w:val="28"/>
                <w:szCs w:val="28"/>
                <w:lang w:val="en-GB"/>
              </w:rPr>
            </w:rPrChange>
          </w:rPr>
          <w:t xml:space="preserve">: Google </w:t>
        </w:r>
      </w:ins>
      <w:ins w:id="164" w:author="Cristian Sbrolli" w:date="2021-01-05T22:22:00Z">
        <w:r w:rsidR="001062EE" w:rsidRPr="00801F40">
          <w:rPr>
            <w:rFonts w:ascii="Bell MT" w:hAnsi="Bell MT"/>
            <w:sz w:val="28"/>
            <w:szCs w:val="28"/>
            <w:lang w:val="en-US"/>
            <w:rPrChange w:id="165" w:author="Etion Pinari" w:date="2021-01-06T12:27:00Z">
              <w:rPr>
                <w:rFonts w:ascii="Bell MT" w:hAnsi="Bell MT"/>
                <w:sz w:val="28"/>
                <w:szCs w:val="28"/>
                <w:lang w:val="en-GB"/>
              </w:rPr>
            </w:rPrChange>
          </w:rPr>
          <w:t>Maps</w:t>
        </w:r>
      </w:ins>
      <w:ins w:id="166" w:author="Giorgio Romeo" w:date="2021-01-01T20:10:00Z">
        <w:r w:rsidRPr="00801F40">
          <w:rPr>
            <w:rFonts w:ascii="Bell MT" w:hAnsi="Bell MT"/>
            <w:sz w:val="28"/>
            <w:szCs w:val="28"/>
            <w:lang w:val="en-US"/>
            <w:rPrChange w:id="167" w:author="Etion Pinari" w:date="2021-01-06T12:27:00Z">
              <w:rPr>
                <w:rFonts w:ascii="Bell MT" w:hAnsi="Bell MT"/>
                <w:sz w:val="28"/>
                <w:szCs w:val="28"/>
                <w:lang w:val="en-GB"/>
              </w:rPr>
            </w:rPrChange>
          </w:rPr>
          <w:t>, that must provide services allowing retrieving distances between locations (both in terms of space and time) and retrieving info on nearby places given a type of place (in our case, shops). Google</w:t>
        </w:r>
      </w:ins>
      <w:ins w:id="168" w:author="Cristian Sbrolli" w:date="2021-01-05T22:23:00Z">
        <w:r w:rsidR="001062EE" w:rsidRPr="00801F40">
          <w:rPr>
            <w:rFonts w:ascii="Bell MT" w:hAnsi="Bell MT"/>
            <w:sz w:val="28"/>
            <w:szCs w:val="28"/>
            <w:lang w:val="en-US"/>
            <w:rPrChange w:id="169" w:author="Etion Pinari" w:date="2021-01-06T12:27:00Z">
              <w:rPr>
                <w:rFonts w:ascii="Bell MT" w:hAnsi="Bell MT"/>
                <w:sz w:val="28"/>
                <w:szCs w:val="28"/>
                <w:lang w:val="en-GB"/>
              </w:rPr>
            </w:rPrChange>
          </w:rPr>
          <w:t xml:space="preserve">, under the Maps category in its API library, offers </w:t>
        </w:r>
      </w:ins>
      <w:ins w:id="170" w:author="Cristian Sbrolli" w:date="2021-01-05T22:24:00Z">
        <w:r w:rsidR="001062EE" w:rsidRPr="00801F40">
          <w:rPr>
            <w:rFonts w:ascii="Bell MT" w:hAnsi="Bell MT"/>
            <w:sz w:val="28"/>
            <w:szCs w:val="28"/>
            <w:lang w:val="en-US"/>
            <w:rPrChange w:id="171" w:author="Etion Pinari" w:date="2021-01-06T12:27:00Z">
              <w:rPr>
                <w:rFonts w:ascii="Bell MT" w:hAnsi="Bell MT"/>
                <w:sz w:val="28"/>
                <w:szCs w:val="28"/>
                <w:lang w:val="en-GB"/>
              </w:rPr>
            </w:rPrChange>
          </w:rPr>
          <w:t>interesting APIs for our case:</w:t>
        </w:r>
      </w:ins>
      <w:ins w:id="172" w:author="Giorgio Romeo" w:date="2021-01-01T20:10:00Z">
        <w:del w:id="173" w:author="Cristian Sbrolli" w:date="2021-01-05T22:23:00Z">
          <w:r w:rsidRPr="00801F40" w:rsidDel="001062EE">
            <w:rPr>
              <w:rFonts w:ascii="Bell MT" w:hAnsi="Bell MT"/>
              <w:sz w:val="28"/>
              <w:szCs w:val="28"/>
              <w:lang w:val="en-US"/>
              <w:rPrChange w:id="174" w:author="Etion Pinari" w:date="2021-01-06T12:27:00Z">
                <w:rPr>
                  <w:rFonts w:ascii="Bell MT" w:hAnsi="Bell MT"/>
                  <w:sz w:val="28"/>
                  <w:szCs w:val="28"/>
                  <w:lang w:val="en-GB"/>
                </w:rPr>
              </w:rPrChange>
            </w:rPr>
            <w:delText xml:space="preserve"> Maps is a good candidate, as</w:delText>
          </w:r>
        </w:del>
        <w:del w:id="175" w:author="Cristian Sbrolli" w:date="2021-01-05T22:24:00Z">
          <w:r w:rsidRPr="00801F40" w:rsidDel="001062EE">
            <w:rPr>
              <w:rFonts w:ascii="Bell MT" w:hAnsi="Bell MT"/>
              <w:sz w:val="28"/>
              <w:szCs w:val="28"/>
              <w:lang w:val="en-US"/>
              <w:rPrChange w:id="176" w:author="Etion Pinari" w:date="2021-01-06T12:27:00Z">
                <w:rPr>
                  <w:rFonts w:ascii="Bell MT" w:hAnsi="Bell MT"/>
                  <w:sz w:val="28"/>
                  <w:szCs w:val="28"/>
                  <w:lang w:val="en-GB"/>
                </w:rPr>
              </w:rPrChange>
            </w:rPr>
            <w:delText xml:space="preserve"> it provides APIs as</w:delText>
          </w:r>
        </w:del>
        <w:r w:rsidRPr="00801F40">
          <w:rPr>
            <w:rFonts w:ascii="Bell MT" w:hAnsi="Bell MT"/>
            <w:sz w:val="28"/>
            <w:szCs w:val="28"/>
            <w:lang w:val="en-US"/>
            <w:rPrChange w:id="177" w:author="Etion Pinari" w:date="2021-01-06T12:27:00Z">
              <w:rPr>
                <w:rFonts w:ascii="Bell MT" w:hAnsi="Bell MT"/>
                <w:sz w:val="28"/>
                <w:szCs w:val="28"/>
                <w:lang w:val="en-GB"/>
              </w:rPr>
            </w:rPrChange>
          </w:rPr>
          <w:t xml:space="preserve"> “Places API”</w:t>
        </w:r>
        <w:del w:id="178" w:author="Cristian Sbrolli" w:date="2021-01-05T22:25:00Z">
          <w:r w:rsidRPr="00801F40" w:rsidDel="001062EE">
            <w:rPr>
              <w:rFonts w:ascii="Bell MT" w:hAnsi="Bell MT"/>
              <w:sz w:val="28"/>
              <w:szCs w:val="28"/>
              <w:lang w:val="en-US"/>
              <w:rPrChange w:id="179" w:author="Etion Pinari" w:date="2021-01-06T12:27:00Z">
                <w:rPr>
                  <w:rFonts w:ascii="Bell MT" w:hAnsi="Bell MT"/>
                  <w:sz w:val="28"/>
                  <w:szCs w:val="28"/>
                  <w:lang w:val="en-GB"/>
                </w:rPr>
              </w:rPrChange>
            </w:rPr>
            <w:delText xml:space="preserve"> that</w:delText>
          </w:r>
        </w:del>
        <w:r w:rsidRPr="00801F40">
          <w:rPr>
            <w:rFonts w:ascii="Bell MT" w:hAnsi="Bell MT"/>
            <w:sz w:val="28"/>
            <w:szCs w:val="28"/>
            <w:lang w:val="en-US"/>
            <w:rPrChange w:id="180" w:author="Etion Pinari" w:date="2021-01-06T12:27:00Z">
              <w:rPr>
                <w:rFonts w:ascii="Bell MT" w:hAnsi="Bell MT"/>
                <w:sz w:val="28"/>
                <w:szCs w:val="28"/>
                <w:lang w:val="en-GB"/>
              </w:rPr>
            </w:rPrChange>
          </w:rPr>
          <w:t xml:space="preserve"> allow</w:t>
        </w:r>
      </w:ins>
      <w:ins w:id="181" w:author="Cristian Sbrolli" w:date="2021-01-05T22:25:00Z">
        <w:r w:rsidR="001062EE" w:rsidRPr="00801F40">
          <w:rPr>
            <w:rFonts w:ascii="Bell MT" w:hAnsi="Bell MT"/>
            <w:sz w:val="28"/>
            <w:szCs w:val="28"/>
            <w:lang w:val="en-US"/>
            <w:rPrChange w:id="182" w:author="Etion Pinari" w:date="2021-01-06T12:27:00Z">
              <w:rPr>
                <w:rFonts w:ascii="Bell MT" w:hAnsi="Bell MT"/>
                <w:sz w:val="28"/>
                <w:szCs w:val="28"/>
                <w:lang w:val="en-GB"/>
              </w:rPr>
            </w:rPrChange>
          </w:rPr>
          <w:t xml:space="preserve">s </w:t>
        </w:r>
      </w:ins>
      <w:ins w:id="183" w:author="Giorgio Romeo" w:date="2021-01-01T20:10:00Z">
        <w:del w:id="184" w:author="Cristian Sbrolli" w:date="2021-01-05T22:25:00Z">
          <w:r w:rsidRPr="00801F40" w:rsidDel="001062EE">
            <w:rPr>
              <w:rFonts w:ascii="Bell MT" w:hAnsi="Bell MT"/>
              <w:sz w:val="28"/>
              <w:szCs w:val="28"/>
              <w:lang w:val="en-US"/>
              <w:rPrChange w:id="185"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86" w:author="Etion Pinari" w:date="2021-01-06T12:27:00Z">
              <w:rPr>
                <w:rFonts w:ascii="Bell MT" w:hAnsi="Bell MT"/>
                <w:sz w:val="28"/>
                <w:szCs w:val="28"/>
                <w:lang w:val="en-GB"/>
              </w:rPr>
            </w:rPrChange>
          </w:rPr>
          <w:t>lookups for specific types of places</w:t>
        </w:r>
      </w:ins>
      <w:ins w:id="187" w:author="Cristian Sbrolli" w:date="2021-01-05T22:25:00Z">
        <w:r w:rsidR="001062EE" w:rsidRPr="00801F40">
          <w:rPr>
            <w:rFonts w:ascii="Bell MT" w:hAnsi="Bell MT"/>
            <w:sz w:val="28"/>
            <w:szCs w:val="28"/>
            <w:lang w:val="en-US"/>
            <w:rPrChange w:id="188" w:author="Etion Pinari" w:date="2021-01-06T12:27:00Z">
              <w:rPr>
                <w:rFonts w:ascii="Bell MT" w:hAnsi="Bell MT"/>
                <w:sz w:val="28"/>
                <w:szCs w:val="28"/>
                <w:lang w:val="en-GB"/>
              </w:rPr>
            </w:rPrChange>
          </w:rPr>
          <w:t>(again, in our case, shops)</w:t>
        </w:r>
      </w:ins>
      <w:ins w:id="189" w:author="Giorgio Romeo" w:date="2021-01-01T20:10:00Z">
        <w:r w:rsidRPr="00801F40">
          <w:rPr>
            <w:rFonts w:ascii="Bell MT" w:hAnsi="Bell MT"/>
            <w:sz w:val="28"/>
            <w:szCs w:val="28"/>
            <w:lang w:val="en-US"/>
            <w:rPrChange w:id="190" w:author="Etion Pinari" w:date="2021-01-06T12:27:00Z">
              <w:rPr>
                <w:rFonts w:ascii="Bell MT" w:hAnsi="Bell MT"/>
                <w:sz w:val="28"/>
                <w:szCs w:val="28"/>
                <w:lang w:val="en-GB"/>
              </w:rPr>
            </w:rPrChange>
          </w:rPr>
          <w:t xml:space="preserve">, with useful parameters as the </w:t>
        </w:r>
        <w:del w:id="191" w:author="Cristian Sbrolli" w:date="2021-01-05T22:25:00Z">
          <w:r w:rsidRPr="00801F40" w:rsidDel="001062EE">
            <w:rPr>
              <w:rFonts w:ascii="Bell MT" w:hAnsi="Bell MT"/>
              <w:sz w:val="28"/>
              <w:szCs w:val="28"/>
              <w:lang w:val="en-US"/>
              <w:rPrChange w:id="192" w:author="Etion Pinari" w:date="2021-01-06T12:27:00Z">
                <w:rPr>
                  <w:rFonts w:ascii="Bell MT" w:hAnsi="Bell MT"/>
                  <w:sz w:val="28"/>
                  <w:szCs w:val="28"/>
                  <w:lang w:val="en-GB"/>
                </w:rPr>
              </w:rPrChange>
            </w:rPr>
            <w:delText>“</w:delText>
          </w:r>
        </w:del>
        <w:r w:rsidRPr="00801F40">
          <w:rPr>
            <w:rFonts w:ascii="Bell MT" w:hAnsi="Bell MT"/>
            <w:sz w:val="28"/>
            <w:szCs w:val="28"/>
            <w:lang w:val="en-US"/>
            <w:rPrChange w:id="193" w:author="Etion Pinari" w:date="2021-01-06T12:27:00Z">
              <w:rPr>
                <w:rFonts w:ascii="Bell MT" w:hAnsi="Bell MT"/>
                <w:sz w:val="28"/>
                <w:szCs w:val="28"/>
                <w:lang w:val="en-GB"/>
              </w:rPr>
            </w:rPrChange>
          </w:rPr>
          <w:t>radius</w:t>
        </w:r>
        <w:del w:id="194" w:author="Cristian Sbrolli" w:date="2021-01-05T22:25:00Z">
          <w:r w:rsidRPr="00801F40" w:rsidDel="001062EE">
            <w:rPr>
              <w:rFonts w:ascii="Bell MT" w:hAnsi="Bell MT"/>
              <w:sz w:val="28"/>
              <w:szCs w:val="28"/>
              <w:lang w:val="en-US"/>
              <w:rPrChange w:id="195" w:author="Etion Pinari" w:date="2021-01-06T12:27:00Z">
                <w:rPr>
                  <w:rFonts w:ascii="Bell MT" w:hAnsi="Bell MT"/>
                  <w:sz w:val="28"/>
                  <w:szCs w:val="28"/>
                  <w:lang w:val="en-GB"/>
                </w:rPr>
              </w:rPrChange>
            </w:rPr>
            <w:delText>”</w:delText>
          </w:r>
        </w:del>
      </w:ins>
      <w:ins w:id="196" w:author="Cristian Sbrolli" w:date="2021-01-05T22:25:00Z">
        <w:r w:rsidR="001062EE" w:rsidRPr="00801F40">
          <w:rPr>
            <w:rFonts w:ascii="Bell MT" w:hAnsi="Bell MT"/>
            <w:sz w:val="28"/>
            <w:szCs w:val="28"/>
            <w:lang w:val="en-US"/>
            <w:rPrChange w:id="197" w:author="Etion Pinari" w:date="2021-01-06T12:27:00Z">
              <w:rPr>
                <w:rFonts w:ascii="Bell MT" w:hAnsi="Bell MT"/>
                <w:sz w:val="28"/>
                <w:szCs w:val="28"/>
                <w:lang w:val="en-GB"/>
              </w:rPr>
            </w:rPrChange>
          </w:rPr>
          <w:t xml:space="preserve"> of search</w:t>
        </w:r>
      </w:ins>
      <w:ins w:id="198" w:author="Cristian Sbrolli" w:date="2021-01-05T22:32:00Z">
        <w:r w:rsidR="00FB13C9" w:rsidRPr="00801F40">
          <w:rPr>
            <w:rFonts w:ascii="Bell MT" w:hAnsi="Bell MT"/>
            <w:sz w:val="28"/>
            <w:szCs w:val="28"/>
            <w:lang w:val="en-US"/>
            <w:rPrChange w:id="199" w:author="Etion Pinari" w:date="2021-01-06T12:27:00Z">
              <w:rPr>
                <w:rFonts w:ascii="Bell MT" w:hAnsi="Bell MT"/>
                <w:sz w:val="28"/>
                <w:szCs w:val="28"/>
                <w:lang w:val="en-GB"/>
              </w:rPr>
            </w:rPrChange>
          </w:rPr>
          <w:t xml:space="preserve">, while “Distance Matrix API” provides </w:t>
        </w:r>
      </w:ins>
      <w:ins w:id="200" w:author="Cristian Sbrolli" w:date="2021-01-05T22:33:00Z">
        <w:r w:rsidR="00FB13C9" w:rsidRPr="00801F40">
          <w:rPr>
            <w:rFonts w:ascii="Bell MT" w:hAnsi="Bell MT"/>
            <w:sz w:val="28"/>
            <w:szCs w:val="28"/>
            <w:lang w:val="en-US"/>
            <w:rPrChange w:id="201" w:author="Etion Pinari" w:date="2021-01-06T12:27:00Z">
              <w:rPr>
                <w:rFonts w:ascii="Bell MT" w:hAnsi="Bell MT"/>
                <w:sz w:val="28"/>
                <w:szCs w:val="28"/>
                <w:lang w:val="en-GB"/>
              </w:rPr>
            </w:rPrChange>
          </w:rPr>
          <w:t xml:space="preserve">travel distance and time </w:t>
        </w:r>
      </w:ins>
      <w:ins w:id="202" w:author="Cristian Sbrolli" w:date="2021-01-05T22:36:00Z">
        <w:r w:rsidR="00FB13C9" w:rsidRPr="00801F40">
          <w:rPr>
            <w:rFonts w:ascii="Bell MT" w:hAnsi="Bell MT"/>
            <w:sz w:val="28"/>
            <w:szCs w:val="28"/>
            <w:lang w:val="en-US"/>
            <w:rPrChange w:id="203" w:author="Etion Pinari" w:date="2021-01-06T12:27:00Z">
              <w:rPr>
                <w:rFonts w:ascii="Bell MT" w:hAnsi="Bell MT"/>
                <w:sz w:val="28"/>
                <w:szCs w:val="28"/>
                <w:lang w:val="en-GB"/>
              </w:rPr>
            </w:rPrChange>
          </w:rPr>
          <w:t>from</w:t>
        </w:r>
      </w:ins>
      <w:ins w:id="204" w:author="Cristian Sbrolli" w:date="2021-01-05T22:37:00Z">
        <w:r w:rsidR="00FB13C9" w:rsidRPr="00801F40">
          <w:rPr>
            <w:rFonts w:ascii="Bell MT" w:hAnsi="Bell MT"/>
            <w:sz w:val="28"/>
            <w:szCs w:val="28"/>
            <w:lang w:val="en-US"/>
            <w:rPrChange w:id="205" w:author="Etion Pinari" w:date="2021-01-06T12:27:00Z">
              <w:rPr>
                <w:rFonts w:ascii="Bell MT" w:hAnsi="Bell MT"/>
                <w:sz w:val="28"/>
                <w:szCs w:val="28"/>
                <w:lang w:val="en-GB"/>
              </w:rPr>
            </w:rPrChange>
          </w:rPr>
          <w:t xml:space="preserve"> locations to locations</w:t>
        </w:r>
      </w:ins>
      <w:ins w:id="206" w:author="Giorgio Romeo" w:date="2021-01-01T20:10:00Z">
        <w:r w:rsidRPr="00801F40">
          <w:rPr>
            <w:rFonts w:ascii="Bell MT" w:hAnsi="Bell MT"/>
            <w:sz w:val="28"/>
            <w:szCs w:val="28"/>
            <w:lang w:val="en-US"/>
            <w:rPrChange w:id="207" w:author="Etion Pinari" w:date="2021-01-06T12:27:00Z">
              <w:rPr>
                <w:rFonts w:ascii="Bell MT" w:hAnsi="Bell MT"/>
                <w:sz w:val="28"/>
                <w:szCs w:val="28"/>
                <w:lang w:val="en-GB"/>
              </w:rPr>
            </w:rPrChange>
          </w:rPr>
          <w:t>.</w:t>
        </w:r>
      </w:ins>
      <w:ins w:id="208" w:author="Cristian Sbrolli" w:date="2021-01-04T01:20:00Z">
        <w:r w:rsidR="007A2322" w:rsidRPr="00801F40">
          <w:rPr>
            <w:rFonts w:ascii="Bell MT" w:hAnsi="Bell MT"/>
            <w:sz w:val="28"/>
            <w:szCs w:val="28"/>
            <w:lang w:val="en-US"/>
            <w:rPrChange w:id="209" w:author="Etion Pinari" w:date="2021-01-06T12:27:00Z">
              <w:rPr>
                <w:rFonts w:ascii="Bell MT" w:hAnsi="Bell MT"/>
                <w:sz w:val="28"/>
                <w:szCs w:val="28"/>
                <w:lang w:val="en-GB"/>
              </w:rPr>
            </w:rPrChange>
          </w:rPr>
          <w:t xml:space="preserve"> </w:t>
        </w:r>
      </w:ins>
      <w:ins w:id="210" w:author="Cristian Sbrolli" w:date="2021-01-05T22:37:00Z">
        <w:r w:rsidR="00FB13C9" w:rsidRPr="00801F40">
          <w:rPr>
            <w:rFonts w:ascii="Bell MT" w:hAnsi="Bell MT"/>
            <w:sz w:val="28"/>
            <w:szCs w:val="28"/>
            <w:lang w:val="en-US"/>
            <w:rPrChange w:id="211" w:author="Etion Pinari" w:date="2021-01-06T12:27:00Z">
              <w:rPr>
                <w:rFonts w:ascii="Bell MT" w:hAnsi="Bell MT"/>
                <w:sz w:val="28"/>
                <w:szCs w:val="28"/>
                <w:lang w:val="en-GB"/>
              </w:rPr>
            </w:rPrChange>
          </w:rPr>
          <w:t xml:space="preserve">Furthermore, </w:t>
        </w:r>
      </w:ins>
      <w:ins w:id="212" w:author="Cristian Sbrolli" w:date="2021-01-04T01:20:00Z">
        <w:r w:rsidR="007A2322" w:rsidRPr="00801F40">
          <w:rPr>
            <w:rFonts w:ascii="Bell MT" w:hAnsi="Bell MT"/>
            <w:sz w:val="28"/>
            <w:szCs w:val="28"/>
            <w:lang w:val="en-US"/>
            <w:rPrChange w:id="213" w:author="Etion Pinari" w:date="2021-01-06T12:27:00Z">
              <w:rPr>
                <w:rFonts w:ascii="Bell MT" w:hAnsi="Bell MT"/>
                <w:sz w:val="28"/>
                <w:szCs w:val="28"/>
                <w:lang w:val="en-GB"/>
              </w:rPr>
            </w:rPrChange>
          </w:rPr>
          <w:t>Firebase Cloud Messaging is used to provide push notification services</w:t>
        </w:r>
      </w:ins>
      <w:ins w:id="214" w:author="Cristian Sbrolli" w:date="2021-01-04T01:21:00Z">
        <w:r w:rsidR="007A2322" w:rsidRPr="00801F40">
          <w:rPr>
            <w:rFonts w:ascii="Bell MT" w:hAnsi="Bell MT"/>
            <w:sz w:val="28"/>
            <w:szCs w:val="28"/>
            <w:lang w:val="en-US"/>
            <w:rPrChange w:id="215" w:author="Etion Pinari" w:date="2021-01-06T12:27:00Z">
              <w:rPr>
                <w:rFonts w:ascii="Bell MT" w:hAnsi="Bell MT"/>
                <w:sz w:val="28"/>
                <w:szCs w:val="28"/>
                <w:lang w:val="en-GB"/>
              </w:rPr>
            </w:rPrChange>
          </w:rPr>
          <w:t xml:space="preserve"> (see details in section H-additional specifications).</w:t>
        </w:r>
      </w:ins>
    </w:p>
    <w:p w14:paraId="5994EF83" w14:textId="41B55FF6" w:rsidR="00E912F0" w:rsidRPr="00801F40" w:rsidRDefault="00E912F0" w:rsidP="00D04D9B">
      <w:pPr>
        <w:jc w:val="both"/>
        <w:rPr>
          <w:ins w:id="216" w:author="Giorgio Romeo" w:date="2021-01-01T20:29:00Z"/>
          <w:rFonts w:ascii="Bell MT" w:hAnsi="Bell MT"/>
          <w:sz w:val="28"/>
          <w:szCs w:val="28"/>
          <w:lang w:val="en-US"/>
          <w:rPrChange w:id="217" w:author="Etion Pinari" w:date="2021-01-06T12:27:00Z">
            <w:rPr>
              <w:ins w:id="218" w:author="Giorgio Romeo" w:date="2021-01-01T20:29:00Z"/>
              <w:rFonts w:ascii="Bell MT" w:hAnsi="Bell MT"/>
              <w:sz w:val="28"/>
              <w:szCs w:val="28"/>
              <w:lang w:val="en-GB"/>
            </w:rPr>
          </w:rPrChange>
        </w:rPr>
      </w:pPr>
    </w:p>
    <w:p w14:paraId="662F455E" w14:textId="3E8521A8" w:rsidR="00E912F0" w:rsidRPr="00801F40" w:rsidRDefault="00E912F0" w:rsidP="00D04D9B">
      <w:pPr>
        <w:jc w:val="both"/>
        <w:rPr>
          <w:ins w:id="219" w:author="Giorgio Romeo" w:date="2021-01-01T20:29:00Z"/>
          <w:rFonts w:ascii="Bell MT" w:hAnsi="Bell MT"/>
          <w:sz w:val="28"/>
          <w:szCs w:val="28"/>
          <w:lang w:val="en-US"/>
          <w:rPrChange w:id="220" w:author="Etion Pinari" w:date="2021-01-06T12:27:00Z">
            <w:rPr>
              <w:ins w:id="221" w:author="Giorgio Romeo" w:date="2021-01-01T20:29:00Z"/>
              <w:rFonts w:ascii="Bell MT" w:hAnsi="Bell MT"/>
              <w:sz w:val="28"/>
              <w:szCs w:val="28"/>
              <w:lang w:val="en-GB"/>
            </w:rPr>
          </w:rPrChange>
        </w:rPr>
      </w:pPr>
    </w:p>
    <w:p w14:paraId="14690333" w14:textId="0487FECA" w:rsidR="00E912F0" w:rsidRPr="00801F40" w:rsidRDefault="00E912F0" w:rsidP="00D04D9B">
      <w:pPr>
        <w:jc w:val="both"/>
        <w:rPr>
          <w:ins w:id="222" w:author="Etion Pinari" w:date="2021-01-04T15:46:00Z"/>
          <w:rFonts w:ascii="Bell MT" w:hAnsi="Bell MT"/>
          <w:sz w:val="28"/>
          <w:szCs w:val="28"/>
          <w:lang w:val="en-US"/>
          <w:rPrChange w:id="223" w:author="Etion Pinari" w:date="2021-01-06T12:27:00Z">
            <w:rPr>
              <w:ins w:id="224" w:author="Etion Pinari" w:date="2021-01-04T15:46:00Z"/>
              <w:rFonts w:ascii="Bell MT" w:hAnsi="Bell MT"/>
              <w:sz w:val="28"/>
              <w:szCs w:val="28"/>
              <w:lang w:val="en-GB"/>
            </w:rPr>
          </w:rPrChange>
        </w:rPr>
      </w:pPr>
    </w:p>
    <w:p w14:paraId="7046448D" w14:textId="77777777" w:rsidR="004201DC" w:rsidRPr="00801F40" w:rsidRDefault="004201DC" w:rsidP="00D04D9B">
      <w:pPr>
        <w:jc w:val="both"/>
        <w:rPr>
          <w:ins w:id="225" w:author="Giorgio Romeo" w:date="2021-01-01T20:29:00Z"/>
          <w:rFonts w:ascii="Bell MT" w:hAnsi="Bell MT"/>
          <w:sz w:val="28"/>
          <w:szCs w:val="28"/>
          <w:lang w:val="en-US"/>
          <w:rPrChange w:id="226" w:author="Etion Pinari" w:date="2021-01-06T12:27:00Z">
            <w:rPr>
              <w:ins w:id="227" w:author="Giorgio Romeo" w:date="2021-01-01T20:29:00Z"/>
              <w:rFonts w:ascii="Bell MT" w:hAnsi="Bell MT"/>
              <w:sz w:val="28"/>
              <w:szCs w:val="28"/>
              <w:lang w:val="en-GB"/>
            </w:rPr>
          </w:rPrChange>
        </w:rPr>
      </w:pPr>
    </w:p>
    <w:p w14:paraId="420B80F3" w14:textId="77777777" w:rsidR="00E912F0" w:rsidRPr="00801F40" w:rsidRDefault="00E912F0">
      <w:pPr>
        <w:jc w:val="both"/>
        <w:rPr>
          <w:ins w:id="228" w:author="Giorgio Romeo" w:date="2021-01-01T20:10:00Z"/>
          <w:rFonts w:ascii="Bell MT" w:hAnsi="Bell MT"/>
          <w:sz w:val="28"/>
          <w:szCs w:val="28"/>
          <w:lang w:val="en-US"/>
          <w:rPrChange w:id="229" w:author="Etion Pinari" w:date="2021-01-06T12:27:00Z">
            <w:rPr>
              <w:ins w:id="230" w:author="Giorgio Romeo" w:date="2021-01-01T20:10:00Z"/>
              <w:rFonts w:ascii="Bell MT" w:hAnsi="Bell MT"/>
              <w:sz w:val="28"/>
              <w:szCs w:val="28"/>
              <w:lang w:val="en-GB"/>
            </w:rPr>
          </w:rPrChange>
        </w:rPr>
        <w:pPrChange w:id="231" w:author="Giorgio Romeo" w:date="2021-01-01T20:10:00Z">
          <w:pPr/>
        </w:pPrChange>
      </w:pPr>
    </w:p>
    <w:p w14:paraId="2BA74C81" w14:textId="7DB9DB61" w:rsidR="00D174AE" w:rsidRPr="00801F40" w:rsidDel="00D04D9B" w:rsidRDefault="00786FFC">
      <w:pPr>
        <w:pStyle w:val="Paragrafoelenco"/>
        <w:ind w:left="357"/>
        <w:jc w:val="both"/>
        <w:rPr>
          <w:del w:id="232" w:author="Giorgio Romeo" w:date="2021-01-01T20:10:00Z"/>
          <w:rFonts w:ascii="Bell MT" w:hAnsi="Bell MT"/>
          <w:sz w:val="28"/>
          <w:szCs w:val="28"/>
          <w:lang w:val="en-US"/>
          <w:rPrChange w:id="233" w:author="Etion Pinari" w:date="2021-01-06T12:27:00Z">
            <w:rPr>
              <w:del w:id="234" w:author="Giorgio Romeo" w:date="2021-01-01T20:10:00Z"/>
              <w:rFonts w:ascii="Bell MT" w:hAnsi="Bell MT"/>
              <w:sz w:val="28"/>
              <w:szCs w:val="28"/>
              <w:lang w:val="en-GB"/>
            </w:rPr>
          </w:rPrChange>
        </w:rPr>
      </w:pPr>
      <w:ins w:id="235" w:author="Cristian Sbrolli" w:date="2021-01-04T00:55:00Z">
        <w:del w:id="236" w:author="Giorgio Romeo" w:date="2021-01-04T10:24:00Z">
          <w:r w:rsidRPr="00801F40" w:rsidDel="00057D48">
            <w:rPr>
              <w:rFonts w:ascii="Bell MT" w:hAnsi="Bell MT"/>
              <w:noProof/>
              <w:sz w:val="28"/>
              <w:szCs w:val="28"/>
              <w:lang w:val="en-US"/>
              <w:rPrChange w:id="237" w:author="Etion Pinari" w:date="2021-01-06T12:27:00Z">
                <w:rPr>
                  <w:rFonts w:ascii="Bell MT" w:hAnsi="Bell MT"/>
                  <w:noProof/>
                  <w:sz w:val="28"/>
                  <w:szCs w:val="28"/>
                  <w:lang w:val="en-GB"/>
                </w:rPr>
              </w:rPrChange>
            </w:rPr>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238" w:author="Giorgio Romeo" w:date="2021-01-01T20:10:00Z">
        <w:r w:rsidR="00634813" w:rsidRPr="00801F40" w:rsidDel="00D04D9B">
          <w:rPr>
            <w:rFonts w:ascii="Bell MT" w:hAnsi="Bell MT"/>
            <w:sz w:val="28"/>
            <w:szCs w:val="28"/>
            <w:lang w:val="en-US"/>
            <w:rPrChange w:id="239" w:author="Etion Pinari" w:date="2021-01-06T12:27:00Z">
              <w:rPr>
                <w:rFonts w:ascii="Bell MT" w:hAnsi="Bell MT"/>
                <w:sz w:val="28"/>
                <w:szCs w:val="28"/>
                <w:lang w:val="en-GB"/>
              </w:rPr>
            </w:rPrChange>
          </w:rPr>
          <w:delText xml:space="preserve">In the above image represents the general component representation of </w:delText>
        </w:r>
        <w:commentRangeStart w:id="240"/>
        <w:r w:rsidR="00634813" w:rsidRPr="00801F40" w:rsidDel="00D04D9B">
          <w:rPr>
            <w:rFonts w:ascii="Bell MT" w:hAnsi="Bell MT"/>
            <w:sz w:val="28"/>
            <w:szCs w:val="28"/>
            <w:lang w:val="en-US"/>
            <w:rPrChange w:id="241" w:author="Etion Pinari" w:date="2021-01-06T12:27:00Z">
              <w:rPr>
                <w:rFonts w:ascii="Bell MT" w:hAnsi="Bell MT"/>
                <w:sz w:val="28"/>
                <w:szCs w:val="28"/>
                <w:lang w:val="en-GB"/>
              </w:rPr>
            </w:rPrChange>
          </w:rPr>
          <w:delText>the</w:delText>
        </w:r>
        <w:commentRangeEnd w:id="240"/>
        <w:r w:rsidR="00634813" w:rsidRPr="00801F40" w:rsidDel="00D04D9B">
          <w:rPr>
            <w:rStyle w:val="Rimandocommento"/>
            <w:lang w:val="en-US"/>
            <w:rPrChange w:id="242" w:author="Etion Pinari" w:date="2021-01-06T12:27:00Z">
              <w:rPr>
                <w:rStyle w:val="Rimandocommento"/>
              </w:rPr>
            </w:rPrChange>
          </w:rPr>
          <w:commentReference w:id="240"/>
        </w:r>
        <w:r w:rsidR="00634813" w:rsidRPr="00801F40" w:rsidDel="00D04D9B">
          <w:rPr>
            <w:rFonts w:ascii="Bell MT" w:hAnsi="Bell MT"/>
            <w:sz w:val="28"/>
            <w:szCs w:val="28"/>
            <w:lang w:val="en-US"/>
            <w:rPrChange w:id="243" w:author="Etion Pinari" w:date="2021-01-06T12:27:00Z">
              <w:rPr>
                <w:rFonts w:ascii="Bell MT" w:hAnsi="Bell MT"/>
                <w:sz w:val="28"/>
                <w:szCs w:val="28"/>
                <w:lang w:val="en-GB"/>
              </w:rPr>
            </w:rPrChange>
          </w:rPr>
          <w:delText xml:space="preserve"> system. Here are </w:delText>
        </w:r>
        <w:commentRangeStart w:id="244"/>
        <w:r w:rsidR="00634813" w:rsidRPr="00801F40" w:rsidDel="00D04D9B">
          <w:rPr>
            <w:rFonts w:ascii="Bell MT" w:hAnsi="Bell MT"/>
            <w:sz w:val="28"/>
            <w:szCs w:val="28"/>
            <w:lang w:val="en-US"/>
            <w:rPrChange w:id="245" w:author="Etion Pinari" w:date="2021-01-06T12:27:00Z">
              <w:rPr>
                <w:rFonts w:ascii="Bell MT" w:hAnsi="Bell MT"/>
                <w:sz w:val="28"/>
                <w:szCs w:val="28"/>
                <w:lang w:val="en-GB"/>
              </w:rPr>
            </w:rPrChange>
          </w:rPr>
          <w:delText>shown</w:delText>
        </w:r>
        <w:commentRangeEnd w:id="244"/>
        <w:r w:rsidR="00634813" w:rsidRPr="00801F40" w:rsidDel="00D04D9B">
          <w:rPr>
            <w:rStyle w:val="Rimandocommento"/>
            <w:lang w:val="en-US"/>
            <w:rPrChange w:id="246" w:author="Etion Pinari" w:date="2021-01-06T12:27:00Z">
              <w:rPr>
                <w:rStyle w:val="Rimandocommento"/>
              </w:rPr>
            </w:rPrChange>
          </w:rPr>
          <w:commentReference w:id="244"/>
        </w:r>
        <w:r w:rsidR="00634813" w:rsidRPr="00801F40" w:rsidDel="00D04D9B">
          <w:rPr>
            <w:rFonts w:ascii="Bell MT" w:hAnsi="Bell MT"/>
            <w:sz w:val="28"/>
            <w:szCs w:val="28"/>
            <w:lang w:val="en-US"/>
            <w:rPrChange w:id="247" w:author="Etion Pinari" w:date="2021-01-06T12:27:00Z">
              <w:rPr>
                <w:rFonts w:ascii="Bell MT" w:hAnsi="Bell MT"/>
                <w:sz w:val="28"/>
                <w:szCs w:val="28"/>
                <w:lang w:val="en-GB"/>
              </w:rPr>
            </w:rPrChange>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248" w:author="Cristian Sbrolli" w:date="2020-12-31T13:05:00Z">
        <w:del w:id="249" w:author="Giorgio Romeo" w:date="2021-01-01T20:10:00Z">
          <w:r w:rsidR="000F7986" w:rsidRPr="00801F40" w:rsidDel="00D04D9B">
            <w:rPr>
              <w:rFonts w:ascii="Bell MT" w:hAnsi="Bell MT"/>
              <w:sz w:val="28"/>
              <w:szCs w:val="28"/>
              <w:lang w:val="en-US"/>
              <w:rPrChange w:id="250" w:author="Etion Pinari" w:date="2021-01-06T12:27:00Z">
                <w:rPr>
                  <w:rFonts w:ascii="Bell MT" w:hAnsi="Bell MT"/>
                  <w:sz w:val="28"/>
                  <w:szCs w:val="28"/>
                  <w:lang w:val="en-GB"/>
                </w:rPr>
              </w:rPrChange>
            </w:rPr>
            <w:delText xml:space="preserve"> (e.g. it cannot choose store, but it is linked to the one it is in front of, it cannot specify shopping list…)</w:delText>
          </w:r>
        </w:del>
      </w:ins>
      <w:del w:id="251" w:author="Giorgio Romeo" w:date="2021-01-01T20:10:00Z">
        <w:r w:rsidR="00634813" w:rsidRPr="00801F40" w:rsidDel="00D04D9B">
          <w:rPr>
            <w:rFonts w:ascii="Bell MT" w:hAnsi="Bell MT"/>
            <w:sz w:val="28"/>
            <w:szCs w:val="28"/>
            <w:lang w:val="en-US"/>
            <w:rPrChange w:id="252" w:author="Etion Pinari" w:date="2021-01-06T12:27:00Z">
              <w:rPr>
                <w:rFonts w:ascii="Bell MT" w:hAnsi="Bell MT"/>
                <w:sz w:val="28"/>
                <w:szCs w:val="28"/>
                <w:lang w:val="en-GB"/>
              </w:rPr>
            </w:rPrChange>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253" w:author="Giorgio Romeo" w:date="2021-01-01T20:08:00Z">
        <w:r w:rsidR="00634813" w:rsidRPr="00801F40" w:rsidDel="00F371AE">
          <w:rPr>
            <w:rFonts w:ascii="Bell MT" w:hAnsi="Bell MT"/>
            <w:sz w:val="28"/>
            <w:szCs w:val="28"/>
            <w:lang w:val="en-US"/>
            <w:rPrChange w:id="254" w:author="Etion Pinari" w:date="2021-01-06T12:27:00Z">
              <w:rPr>
                <w:rFonts w:ascii="Bell MT" w:hAnsi="Bell MT"/>
                <w:sz w:val="28"/>
                <w:szCs w:val="28"/>
                <w:lang w:val="en-GB"/>
              </w:rPr>
            </w:rPrChange>
          </w:rPr>
          <w:delText>parameter</w:delText>
        </w:r>
      </w:del>
      <w:del w:id="255" w:author="Giorgio Romeo" w:date="2021-01-01T20:07:00Z">
        <w:r w:rsidR="00634813" w:rsidRPr="00801F40" w:rsidDel="00F371AE">
          <w:rPr>
            <w:rFonts w:ascii="Bell MT" w:hAnsi="Bell MT"/>
            <w:sz w:val="28"/>
            <w:szCs w:val="28"/>
            <w:lang w:val="en-US"/>
            <w:rPrChange w:id="256" w:author="Etion Pinari" w:date="2021-01-06T12:27:00Z">
              <w:rPr>
                <w:rFonts w:ascii="Bell MT" w:hAnsi="Bell MT"/>
                <w:sz w:val="28"/>
                <w:szCs w:val="28"/>
                <w:lang w:val="en-GB"/>
              </w:rPr>
            </w:rPrChange>
          </w:rPr>
          <w:delText>s</w:delText>
        </w:r>
      </w:del>
      <w:del w:id="257" w:author="Giorgio Romeo" w:date="2021-01-01T20:06:00Z">
        <w:r w:rsidR="00634813" w:rsidRPr="00801F40" w:rsidDel="00F371AE">
          <w:rPr>
            <w:rFonts w:ascii="Bell MT" w:hAnsi="Bell MT"/>
            <w:sz w:val="28"/>
            <w:szCs w:val="28"/>
            <w:lang w:val="en-US"/>
            <w:rPrChange w:id="258" w:author="Etion Pinari" w:date="2021-01-06T12:27:00Z">
              <w:rPr>
                <w:rFonts w:ascii="Bell MT" w:hAnsi="Bell MT"/>
                <w:sz w:val="28"/>
                <w:szCs w:val="28"/>
                <w:lang w:val="en-GB"/>
              </w:rPr>
            </w:rPrChange>
          </w:rPr>
          <w:delText xml:space="preserve"> as</w:delText>
        </w:r>
      </w:del>
      <w:ins w:id="259" w:author="Cristian Sbrolli" w:date="2020-12-31T13:06:00Z">
        <w:del w:id="260" w:author="Giorgio Romeo" w:date="2021-01-01T20:06:00Z">
          <w:r w:rsidR="000F7986" w:rsidRPr="00801F40" w:rsidDel="00F371AE">
            <w:rPr>
              <w:rFonts w:ascii="Bell MT" w:hAnsi="Bell MT"/>
              <w:sz w:val="28"/>
              <w:szCs w:val="28"/>
              <w:lang w:val="en-US"/>
              <w:rPrChange w:id="261" w:author="Etion Pinari" w:date="2021-01-06T12:27:00Z">
                <w:rPr>
                  <w:rFonts w:ascii="Bell MT" w:hAnsi="Bell MT"/>
                  <w:sz w:val="28"/>
                  <w:szCs w:val="28"/>
                  <w:lang w:val="en-GB"/>
                </w:rPr>
              </w:rPrChange>
            </w:rPr>
            <w:delText xml:space="preserve"> the </w:delText>
          </w:r>
        </w:del>
      </w:ins>
      <w:del w:id="262" w:author="Giorgio Romeo" w:date="2021-01-01T20:10:00Z">
        <w:r w:rsidR="00634813" w:rsidRPr="00801F40" w:rsidDel="00D04D9B">
          <w:rPr>
            <w:rFonts w:ascii="Bell MT" w:hAnsi="Bell MT"/>
            <w:sz w:val="28"/>
            <w:szCs w:val="28"/>
            <w:lang w:val="en-US"/>
            <w:rPrChange w:id="263" w:author="Etion Pinari" w:date="2021-01-06T12:27:00Z">
              <w:rPr>
                <w:rFonts w:ascii="Bell MT" w:hAnsi="Bell MT"/>
                <w:sz w:val="28"/>
                <w:szCs w:val="28"/>
                <w:lang w:val="en-GB"/>
              </w:rPr>
            </w:rPrChange>
          </w:rPr>
          <w:delText xml:space="preserve"> </w:delText>
        </w:r>
      </w:del>
      <w:del w:id="264" w:author="Giorgio Romeo" w:date="2021-01-01T20:06:00Z">
        <w:r w:rsidR="00634813" w:rsidRPr="00801F40" w:rsidDel="00F371AE">
          <w:rPr>
            <w:rFonts w:ascii="Bell MT" w:hAnsi="Bell MT"/>
            <w:sz w:val="28"/>
            <w:szCs w:val="28"/>
            <w:lang w:val="en-US"/>
            <w:rPrChange w:id="265" w:author="Etion Pinari" w:date="2021-01-06T12:27:00Z">
              <w:rPr>
                <w:rFonts w:ascii="Bell MT" w:hAnsi="Bell MT"/>
                <w:sz w:val="28"/>
                <w:szCs w:val="28"/>
                <w:lang w:val="en-GB"/>
              </w:rPr>
            </w:rPrChange>
          </w:rPr>
          <w:delText>“radius”</w:delText>
        </w:r>
      </w:del>
      <w:del w:id="266" w:author="Giorgio Romeo" w:date="2021-01-01T20:07:00Z">
        <w:r w:rsidR="00634813" w:rsidRPr="00801F40" w:rsidDel="00F371AE">
          <w:rPr>
            <w:rFonts w:ascii="Bell MT" w:hAnsi="Bell MT"/>
            <w:sz w:val="28"/>
            <w:szCs w:val="28"/>
            <w:lang w:val="en-US"/>
            <w:rPrChange w:id="267" w:author="Etion Pinari" w:date="2021-01-06T12:27:00Z">
              <w:rPr>
                <w:rFonts w:ascii="Bell MT" w:hAnsi="Bell MT"/>
                <w:sz w:val="28"/>
                <w:szCs w:val="28"/>
                <w:lang w:val="en-GB"/>
              </w:rPr>
            </w:rPrChange>
          </w:rPr>
          <w:delText>.</w:delText>
        </w:r>
      </w:del>
      <w:del w:id="268" w:author="Giorgio Romeo" w:date="2021-01-01T20:10:00Z">
        <w:r w:rsidR="00634813" w:rsidRPr="00801F40" w:rsidDel="00D04D9B">
          <w:rPr>
            <w:rFonts w:ascii="Bell MT" w:hAnsi="Bell MT"/>
            <w:sz w:val="28"/>
            <w:szCs w:val="28"/>
            <w:lang w:val="en-US"/>
            <w:rPrChange w:id="269" w:author="Etion Pinari" w:date="2021-01-06T12:27:00Z">
              <w:rPr>
                <w:rFonts w:ascii="Bell MT" w:hAnsi="Bell MT"/>
                <w:sz w:val="28"/>
                <w:szCs w:val="28"/>
                <w:lang w:val="en-GB"/>
              </w:rPr>
            </w:rPrChange>
          </w:rPr>
          <w:delText xml:space="preserve"> </w:delText>
        </w:r>
        <w:r w:rsidR="00634813" w:rsidRPr="00801F40" w:rsidDel="00D04D9B">
          <w:rPr>
            <w:rFonts w:ascii="Bell MT" w:hAnsi="Bell MT"/>
            <w:i/>
            <w:iCs/>
            <w:sz w:val="36"/>
            <w:szCs w:val="36"/>
            <w:lang w:val="en-US"/>
            <w:rPrChange w:id="270" w:author="Etion Pinari" w:date="2021-01-06T12:27:00Z">
              <w:rPr>
                <w:rFonts w:ascii="Bell MT" w:hAnsi="Bell MT"/>
                <w:i/>
                <w:iCs/>
                <w:sz w:val="36"/>
                <w:szCs w:val="36"/>
                <w:lang w:val="en-GB"/>
              </w:rPr>
            </w:rPrChange>
          </w:rPr>
          <w:br/>
        </w:r>
      </w:del>
    </w:p>
    <w:p w14:paraId="005AD941" w14:textId="6728A11E" w:rsidR="00D174AE" w:rsidRPr="00801F40" w:rsidRDefault="00AB08A6" w:rsidP="00634813">
      <w:pPr>
        <w:pStyle w:val="Paragrafoelenco"/>
        <w:numPr>
          <w:ilvl w:val="0"/>
          <w:numId w:val="22"/>
        </w:numPr>
        <w:rPr>
          <w:rFonts w:ascii="Bell MT" w:hAnsi="Bell MT"/>
          <w:i/>
          <w:iCs/>
          <w:sz w:val="32"/>
          <w:szCs w:val="32"/>
          <w:lang w:val="en-US"/>
          <w:rPrChange w:id="271" w:author="Etion Pinari" w:date="2021-01-06T12:27:00Z">
            <w:rPr>
              <w:rFonts w:ascii="Bell MT" w:hAnsi="Bell MT"/>
              <w:i/>
              <w:iCs/>
              <w:sz w:val="32"/>
              <w:szCs w:val="32"/>
              <w:lang w:val="en-GB"/>
            </w:rPr>
          </w:rPrChange>
        </w:rPr>
      </w:pPr>
      <w:ins w:id="272" w:author="Cristian Sbrolli" w:date="2020-12-31T12:49:00Z">
        <w:del w:id="273" w:author="Giorgio Romeo" w:date="2021-01-01T20:28:00Z">
          <w:r w:rsidRPr="00801F40" w:rsidDel="00E912F0">
            <w:rPr>
              <w:rFonts w:ascii="Bell MT" w:hAnsi="Bell MT"/>
              <w:i/>
              <w:iCs/>
              <w:noProof/>
              <w:sz w:val="32"/>
              <w:szCs w:val="32"/>
              <w:lang w:val="en-US"/>
              <w:rPrChange w:id="274" w:author="Etion Pinari" w:date="2021-01-06T12:27:00Z">
                <w:rPr>
                  <w:rFonts w:ascii="Bell MT" w:hAnsi="Bell MT"/>
                  <w:i/>
                  <w:iCs/>
                  <w:noProof/>
                  <w:sz w:val="32"/>
                  <w:szCs w:val="32"/>
                  <w:lang w:val="en-GB"/>
                </w:rPr>
              </w:rPrChange>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275" w:author="Cristian Sbrolli" w:date="2020-12-31T12:49:00Z">
        <w:r w:rsidR="00D174AE" w:rsidRPr="00801F40" w:rsidDel="00AB08A6">
          <w:rPr>
            <w:i/>
            <w:iCs/>
            <w:noProof/>
            <w:sz w:val="24"/>
            <w:szCs w:val="24"/>
            <w:lang w:val="en-US"/>
            <w:rPrChange w:id="276" w:author="Etion Pinari" w:date="2021-01-06T12:27:00Z">
              <w:rPr>
                <w:i/>
                <w:iCs/>
                <w:noProof/>
                <w:sz w:val="24"/>
                <w:szCs w:val="24"/>
                <w:lang w:val="en-GB"/>
              </w:rPr>
            </w:rPrChange>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801F40">
        <w:rPr>
          <w:rFonts w:ascii="Bell MT" w:hAnsi="Bell MT"/>
          <w:i/>
          <w:iCs/>
          <w:sz w:val="32"/>
          <w:szCs w:val="32"/>
          <w:lang w:val="en-US"/>
          <w:rPrChange w:id="277" w:author="Etion Pinari" w:date="2021-01-06T12:27:00Z">
            <w:rPr>
              <w:rFonts w:ascii="Bell MT" w:hAnsi="Bell MT"/>
              <w:i/>
              <w:iCs/>
              <w:sz w:val="32"/>
              <w:szCs w:val="32"/>
              <w:lang w:val="en-GB"/>
            </w:rPr>
          </w:rPrChange>
        </w:rPr>
        <w:t>Application Server component view</w:t>
      </w:r>
    </w:p>
    <w:p w14:paraId="06E73F99" w14:textId="5E2206E8" w:rsidR="00D04D9B" w:rsidRPr="00801F40" w:rsidRDefault="00057D48" w:rsidP="00D04D9B">
      <w:pPr>
        <w:pStyle w:val="Paragrafoelenco"/>
        <w:jc w:val="both"/>
        <w:rPr>
          <w:ins w:id="278" w:author="Giorgio Romeo" w:date="2021-01-01T20:14:00Z"/>
          <w:rFonts w:ascii="Bell MT" w:hAnsi="Bell MT"/>
          <w:sz w:val="28"/>
          <w:szCs w:val="28"/>
          <w:lang w:val="en-US"/>
          <w:rPrChange w:id="279" w:author="Etion Pinari" w:date="2021-01-06T12:27:00Z">
            <w:rPr>
              <w:ins w:id="280" w:author="Giorgio Romeo" w:date="2021-01-01T20:14:00Z"/>
              <w:rFonts w:ascii="Bell MT" w:hAnsi="Bell MT"/>
              <w:sz w:val="28"/>
              <w:szCs w:val="28"/>
              <w:lang w:val="en-GB"/>
            </w:rPr>
          </w:rPrChange>
        </w:rPr>
      </w:pPr>
      <w:commentRangeStart w:id="281"/>
      <w:ins w:id="282" w:author="Giorgio Romeo" w:date="2021-01-04T10:24:00Z">
        <w:r w:rsidRPr="00801F40">
          <w:rPr>
            <w:rFonts w:ascii="Bell MT" w:hAnsi="Bell MT"/>
            <w:noProof/>
            <w:sz w:val="28"/>
            <w:szCs w:val="28"/>
            <w:lang w:val="en-US"/>
            <w:rPrChange w:id="283" w:author="Etion Pinari" w:date="2021-01-06T12:27:00Z">
              <w:rPr>
                <w:rFonts w:ascii="Bell MT" w:hAnsi="Bell MT"/>
                <w:noProof/>
                <w:sz w:val="28"/>
                <w:szCs w:val="28"/>
                <w:lang w:val="en-GB"/>
              </w:rPr>
            </w:rPrChange>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commentRangeEnd w:id="281"/>
      <w:r w:rsidR="001F3859" w:rsidRPr="00801F40">
        <w:rPr>
          <w:rStyle w:val="Rimandocommento"/>
          <w:lang w:val="en-US"/>
          <w:rPrChange w:id="284" w:author="Etion Pinari" w:date="2021-01-06T12:27:00Z">
            <w:rPr>
              <w:rStyle w:val="Rimandocommento"/>
            </w:rPr>
          </w:rPrChange>
        </w:rPr>
        <w:commentReference w:id="281"/>
      </w:r>
      <w:ins w:id="285" w:author="Giorgio Romeo" w:date="2021-01-01T23:25:00Z">
        <w:del w:id="286" w:author="Cristian Sbrolli" w:date="2021-01-04T00:55:00Z">
          <w:r w:rsidR="0003277B" w:rsidRPr="00801F40" w:rsidDel="00786FFC">
            <w:rPr>
              <w:rFonts w:ascii="Bell MT" w:hAnsi="Bell MT"/>
              <w:noProof/>
              <w:sz w:val="28"/>
              <w:szCs w:val="28"/>
              <w:lang w:val="en-US"/>
              <w:rPrChange w:id="287" w:author="Etion Pinari" w:date="2021-01-06T12:27:00Z">
                <w:rPr>
                  <w:rFonts w:ascii="Bell MT" w:hAnsi="Bell MT"/>
                  <w:noProof/>
                  <w:sz w:val="28"/>
                  <w:szCs w:val="28"/>
                  <w:lang w:val="en-GB"/>
                </w:rPr>
              </w:rPrChange>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Pr="00801F40" w:rsidRDefault="00D04D9B" w:rsidP="00D04D9B">
      <w:pPr>
        <w:pStyle w:val="Paragrafoelenco"/>
        <w:jc w:val="both"/>
        <w:rPr>
          <w:ins w:id="288" w:author="Giorgio Romeo" w:date="2021-01-01T20:14:00Z"/>
          <w:rFonts w:ascii="Bell MT" w:hAnsi="Bell MT"/>
          <w:sz w:val="28"/>
          <w:szCs w:val="28"/>
          <w:lang w:val="en-US"/>
          <w:rPrChange w:id="289" w:author="Etion Pinari" w:date="2021-01-06T12:27:00Z">
            <w:rPr>
              <w:ins w:id="290" w:author="Giorgio Romeo" w:date="2021-01-01T20:14:00Z"/>
              <w:rFonts w:ascii="Bell MT" w:hAnsi="Bell MT"/>
              <w:sz w:val="28"/>
              <w:szCs w:val="28"/>
              <w:lang w:val="en-GB"/>
            </w:rPr>
          </w:rPrChange>
        </w:rPr>
      </w:pPr>
    </w:p>
    <w:p w14:paraId="21DAF247" w14:textId="707F8D59" w:rsidR="00B50293" w:rsidRPr="00801F40" w:rsidRDefault="00B50293">
      <w:pPr>
        <w:pStyle w:val="Paragrafoelenco"/>
        <w:jc w:val="both"/>
        <w:rPr>
          <w:rFonts w:ascii="Bell MT" w:hAnsi="Bell MT"/>
          <w:sz w:val="28"/>
          <w:szCs w:val="28"/>
          <w:lang w:val="en-US"/>
          <w:rPrChange w:id="291" w:author="Etion Pinari" w:date="2021-01-06T12:27:00Z">
            <w:rPr>
              <w:rFonts w:ascii="Bell MT" w:hAnsi="Bell MT"/>
              <w:sz w:val="28"/>
              <w:szCs w:val="28"/>
              <w:lang w:val="en-GB"/>
            </w:rPr>
          </w:rPrChange>
        </w:rPr>
        <w:pPrChange w:id="292" w:author="Giorgio Romeo" w:date="2021-01-01T20:10:00Z">
          <w:pPr>
            <w:pStyle w:val="Paragrafoelenco"/>
          </w:pPr>
        </w:pPrChange>
      </w:pPr>
      <w:r w:rsidRPr="00801F40">
        <w:rPr>
          <w:rFonts w:ascii="Bell MT" w:hAnsi="Bell MT"/>
          <w:sz w:val="28"/>
          <w:szCs w:val="28"/>
          <w:lang w:val="en-US"/>
          <w:rPrChange w:id="293" w:author="Etion Pinari" w:date="2021-01-06T12:27:00Z">
            <w:rPr>
              <w:rFonts w:ascii="Bell MT" w:hAnsi="Bell MT"/>
              <w:sz w:val="28"/>
              <w:szCs w:val="28"/>
              <w:lang w:val="en-GB"/>
            </w:rPr>
          </w:rPrChange>
        </w:rPr>
        <w:t>The image above shows the internal architecture of the Application Server and all the interfaces that are provided to the outside world, and all interfaces required.</w:t>
      </w:r>
    </w:p>
    <w:p w14:paraId="06A8EC81" w14:textId="4D48D1BF" w:rsidR="00D04D9B" w:rsidRPr="00801F40" w:rsidDel="00D04D9B" w:rsidRDefault="00B50293">
      <w:pPr>
        <w:pStyle w:val="Paragrafoelenco"/>
        <w:jc w:val="both"/>
        <w:rPr>
          <w:del w:id="294" w:author="Giorgio Romeo" w:date="2021-01-01T20:12:00Z"/>
          <w:rFonts w:ascii="Bell MT" w:hAnsi="Bell MT"/>
          <w:sz w:val="28"/>
          <w:szCs w:val="28"/>
          <w:lang w:val="en-US"/>
          <w:rPrChange w:id="295" w:author="Etion Pinari" w:date="2021-01-06T12:27:00Z">
            <w:rPr>
              <w:del w:id="296" w:author="Giorgio Romeo" w:date="2021-01-01T20:12:00Z"/>
              <w:lang w:val="en-GB"/>
            </w:rPr>
          </w:rPrChange>
        </w:rPr>
        <w:pPrChange w:id="297" w:author="Giorgio Romeo" w:date="2021-01-01T20:12:00Z">
          <w:pPr>
            <w:pStyle w:val="Paragrafoelenco"/>
          </w:pPr>
        </w:pPrChange>
      </w:pPr>
      <w:r w:rsidRPr="00801F40">
        <w:rPr>
          <w:rFonts w:ascii="Bell MT" w:hAnsi="Bell MT"/>
          <w:sz w:val="28"/>
          <w:szCs w:val="28"/>
          <w:lang w:val="en-US"/>
          <w:rPrChange w:id="298" w:author="Etion Pinari" w:date="2021-01-06T12:27:00Z">
            <w:rPr>
              <w:rFonts w:ascii="Bell MT" w:hAnsi="Bell MT"/>
              <w:sz w:val="28"/>
              <w:szCs w:val="28"/>
              <w:lang w:val="en-GB"/>
            </w:rPr>
          </w:rPrChange>
        </w:rPr>
        <w:t>Starting from what are conceptually two mediators, the system will contain two components called:</w:t>
      </w:r>
    </w:p>
    <w:p w14:paraId="3594319F" w14:textId="652E59E1" w:rsidR="00B50293" w:rsidRPr="00801F40" w:rsidRDefault="00B50293">
      <w:pPr>
        <w:pStyle w:val="Paragrafoelenco"/>
        <w:jc w:val="both"/>
        <w:rPr>
          <w:ins w:id="299" w:author="Giorgio Romeo" w:date="2021-01-01T20:12:00Z"/>
          <w:lang w:val="en-US"/>
          <w:rPrChange w:id="300" w:author="Etion Pinari" w:date="2021-01-06T12:27:00Z">
            <w:rPr>
              <w:ins w:id="301" w:author="Giorgio Romeo" w:date="2021-01-01T20:12:00Z"/>
              <w:lang w:val="en-GB"/>
            </w:rPr>
          </w:rPrChange>
        </w:rPr>
        <w:pPrChange w:id="302" w:author="Giorgio Romeo" w:date="2021-01-01T20:12:00Z">
          <w:pPr>
            <w:pStyle w:val="Paragrafoelenco"/>
            <w:numPr>
              <w:numId w:val="3"/>
            </w:numPr>
            <w:spacing w:line="257" w:lineRule="auto"/>
            <w:ind w:left="1321" w:hanging="357"/>
            <w:jc w:val="both"/>
          </w:pPr>
        </w:pPrChange>
      </w:pPr>
      <w:del w:id="303" w:author="Giorgio Romeo" w:date="2021-01-01T20:11:00Z">
        <w:r w:rsidRPr="00801F40" w:rsidDel="00D04D9B">
          <w:rPr>
            <w:i/>
            <w:iCs/>
            <w:lang w:val="en-US"/>
            <w:rPrChange w:id="304" w:author="Etion Pinari" w:date="2021-01-06T12:27:00Z">
              <w:rPr>
                <w:i/>
                <w:iCs/>
                <w:lang w:val="en-GB"/>
              </w:rPr>
            </w:rPrChange>
          </w:rPr>
          <w:delText>Map Mediator Module</w:delText>
        </w:r>
      </w:del>
      <w:del w:id="305" w:author="Giorgio Romeo" w:date="2021-01-01T20:12:00Z">
        <w:r w:rsidRPr="00801F40" w:rsidDel="00D04D9B">
          <w:rPr>
            <w:lang w:val="en-US"/>
            <w:rPrChange w:id="306" w:author="Etion Pinari" w:date="2021-01-06T12:27:00Z">
              <w:rPr>
                <w:lang w:val="en-GB"/>
              </w:rPr>
            </w:rPrChange>
          </w:rPr>
          <w:delText xml:space="preserve"> </w:delText>
        </w:r>
        <w:r w:rsidRPr="00801F40" w:rsidDel="00D04D9B">
          <w:rPr>
            <w:lang w:val="en-US"/>
            <w:rPrChange w:id="307" w:author="Etion Pinari" w:date="2021-01-06T12:27:00Z">
              <w:rPr>
                <w:lang w:val="en-GB"/>
              </w:rPr>
            </w:rPrChange>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801F40" w:rsidRDefault="00D04D9B" w:rsidP="00D04D9B">
      <w:pPr>
        <w:pStyle w:val="Paragrafoelenco"/>
        <w:numPr>
          <w:ilvl w:val="0"/>
          <w:numId w:val="3"/>
        </w:numPr>
        <w:spacing w:line="257" w:lineRule="auto"/>
        <w:ind w:left="1321" w:hanging="357"/>
        <w:jc w:val="both"/>
        <w:rPr>
          <w:ins w:id="308" w:author="Giorgio Romeo" w:date="2021-01-01T20:12:00Z"/>
          <w:rFonts w:ascii="Bell MT" w:hAnsi="Bell MT"/>
          <w:b/>
          <w:bCs/>
          <w:i/>
          <w:iCs/>
          <w:sz w:val="28"/>
          <w:szCs w:val="28"/>
          <w:lang w:val="en-US"/>
          <w:rPrChange w:id="309" w:author="Etion Pinari" w:date="2021-01-06T12:27:00Z">
            <w:rPr>
              <w:ins w:id="310" w:author="Giorgio Romeo" w:date="2021-01-01T20:12:00Z"/>
              <w:rFonts w:ascii="Bell MT" w:hAnsi="Bell MT"/>
              <w:sz w:val="28"/>
              <w:szCs w:val="28"/>
              <w:lang w:val="en-GB"/>
            </w:rPr>
          </w:rPrChange>
        </w:rPr>
      </w:pPr>
      <w:ins w:id="311" w:author="Giorgio Romeo" w:date="2021-01-01T20:12:00Z">
        <w:r w:rsidRPr="00801F40">
          <w:rPr>
            <w:rFonts w:ascii="Bell MT" w:hAnsi="Bell MT"/>
            <w:b/>
            <w:bCs/>
            <w:i/>
            <w:iCs/>
            <w:sz w:val="28"/>
            <w:szCs w:val="28"/>
            <w:lang w:val="en-US"/>
            <w:rPrChange w:id="312" w:author="Etion Pinari" w:date="2021-01-06T12:27:00Z">
              <w:rPr>
                <w:rFonts w:ascii="Bell MT" w:hAnsi="Bell MT"/>
                <w:sz w:val="28"/>
                <w:szCs w:val="28"/>
                <w:lang w:val="en-GB"/>
              </w:rPr>
            </w:rPrChange>
          </w:rPr>
          <w:t>Map Mediator Module</w:t>
        </w:r>
      </w:ins>
    </w:p>
    <w:p w14:paraId="6AE92184" w14:textId="6CC09BDA" w:rsidR="00D04D9B" w:rsidRPr="00801F40" w:rsidDel="00D04D9B" w:rsidRDefault="00D04D9B">
      <w:pPr>
        <w:pStyle w:val="Paragrafoelenco"/>
        <w:spacing w:line="257" w:lineRule="auto"/>
        <w:ind w:left="1321"/>
        <w:jc w:val="both"/>
        <w:rPr>
          <w:del w:id="313" w:author="Giorgio Romeo" w:date="2021-01-01T20:13:00Z"/>
          <w:rFonts w:ascii="Bell MT" w:hAnsi="Bell MT"/>
          <w:sz w:val="28"/>
          <w:szCs w:val="28"/>
          <w:lang w:val="en-US"/>
          <w:rPrChange w:id="314" w:author="Etion Pinari" w:date="2021-01-06T12:27:00Z">
            <w:rPr>
              <w:del w:id="315" w:author="Giorgio Romeo" w:date="2021-01-01T20:13:00Z"/>
              <w:rFonts w:ascii="Bell MT" w:hAnsi="Bell MT"/>
              <w:sz w:val="28"/>
              <w:szCs w:val="28"/>
              <w:lang w:val="en-GB"/>
            </w:rPr>
          </w:rPrChange>
        </w:rPr>
        <w:pPrChange w:id="316" w:author="Giorgio Romeo" w:date="2021-01-01T20:12:00Z">
          <w:pPr>
            <w:pStyle w:val="Paragrafoelenco"/>
            <w:numPr>
              <w:numId w:val="3"/>
            </w:numPr>
            <w:spacing w:line="257" w:lineRule="auto"/>
            <w:ind w:left="1321" w:hanging="357"/>
          </w:pPr>
        </w:pPrChange>
      </w:pPr>
      <w:ins w:id="317" w:author="Giorgio Romeo" w:date="2021-01-01T20:12:00Z">
        <w:r w:rsidRPr="00801F40">
          <w:rPr>
            <w:rFonts w:ascii="Bell MT" w:hAnsi="Bell MT"/>
            <w:sz w:val="28"/>
            <w:szCs w:val="28"/>
            <w:lang w:val="en-US"/>
            <w:rPrChange w:id="318" w:author="Etion Pinari" w:date="2021-01-06T12:27:00Z">
              <w:rPr>
                <w:rFonts w:ascii="Bell MT" w:hAnsi="Bell MT"/>
                <w:sz w:val="28"/>
                <w:szCs w:val="28"/>
                <w:lang w:val="en-GB"/>
              </w:rPr>
            </w:rPrChange>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801F40" w:rsidRDefault="00B50293">
      <w:pPr>
        <w:pStyle w:val="Paragrafoelenco"/>
        <w:spacing w:line="257" w:lineRule="auto"/>
        <w:ind w:left="1321"/>
        <w:jc w:val="both"/>
        <w:rPr>
          <w:ins w:id="319" w:author="Giorgio Romeo" w:date="2021-01-01T20:13:00Z"/>
          <w:lang w:val="en-US"/>
          <w:rPrChange w:id="320" w:author="Etion Pinari" w:date="2021-01-06T12:27:00Z">
            <w:rPr>
              <w:ins w:id="321" w:author="Giorgio Romeo" w:date="2021-01-01T20:13:00Z"/>
              <w:lang w:val="en-GB"/>
            </w:rPr>
          </w:rPrChange>
        </w:rPr>
        <w:pPrChange w:id="322" w:author="Giorgio Romeo" w:date="2021-01-01T20:13:00Z">
          <w:pPr>
            <w:pStyle w:val="Paragrafoelenco"/>
            <w:numPr>
              <w:numId w:val="3"/>
            </w:numPr>
            <w:spacing w:line="257" w:lineRule="auto"/>
            <w:ind w:left="1321" w:hanging="357"/>
            <w:jc w:val="both"/>
          </w:pPr>
        </w:pPrChange>
      </w:pPr>
      <w:del w:id="323" w:author="Giorgio Romeo" w:date="2021-01-01T20:13:00Z">
        <w:r w:rsidRPr="00801F40" w:rsidDel="00D04D9B">
          <w:rPr>
            <w:i/>
            <w:iCs/>
            <w:lang w:val="en-US"/>
            <w:rPrChange w:id="324" w:author="Etion Pinari" w:date="2021-01-06T12:27:00Z">
              <w:rPr>
                <w:rFonts w:ascii="Bell MT" w:hAnsi="Bell MT"/>
                <w:i/>
                <w:iCs/>
                <w:sz w:val="28"/>
                <w:szCs w:val="28"/>
                <w:lang w:val="en-GB"/>
              </w:rPr>
            </w:rPrChange>
          </w:rPr>
          <w:delText>Turnstile manager</w:delText>
        </w:r>
        <w:r w:rsidRPr="00801F40" w:rsidDel="00D04D9B">
          <w:rPr>
            <w:lang w:val="en-US"/>
            <w:rPrChange w:id="325" w:author="Etion Pinari" w:date="2021-01-06T12:27:00Z">
              <w:rPr>
                <w:lang w:val="en-GB"/>
              </w:rPr>
            </w:rPrChange>
          </w:rPr>
          <w:br/>
        </w:r>
      </w:del>
      <w:moveFromRangeStart w:id="326" w:author="Giorgio Romeo" w:date="2021-01-01T20:13:00Z" w:name="move60424442"/>
      <w:moveFrom w:id="327" w:author="Giorgio Romeo" w:date="2021-01-01T20:13:00Z">
        <w:r w:rsidRPr="00801F40" w:rsidDel="00D04D9B">
          <w:rPr>
            <w:lang w:val="en-US"/>
            <w:rPrChange w:id="328" w:author="Etion Pinari" w:date="2021-01-06T12:27:00Z">
              <w:rPr>
                <w:lang w:val="en-GB"/>
              </w:rPr>
            </w:rPrChange>
          </w:rPr>
          <w:t>The turnstile manager, as opposed to the previous component, provides an interface for the turnstiles so that they can be opened or closed through the scans of the right QR codes.</w:t>
        </w:r>
        <w:ins w:id="329" w:author="Cristian Sbrolli" w:date="2020-12-31T10:33:00Z">
          <w:r w:rsidR="003E0547" w:rsidRPr="00801F40" w:rsidDel="00D04D9B">
            <w:rPr>
              <w:lang w:val="en-US"/>
              <w:rPrChange w:id="330" w:author="Etion Pinari" w:date="2021-01-06T12:27:00Z">
                <w:rPr>
                  <w:lang w:val="en-GB"/>
                </w:rPr>
              </w:rPrChange>
            </w:rPr>
            <w:t xml:space="preserve"> It is meant to also </w:t>
          </w:r>
        </w:ins>
        <w:ins w:id="331" w:author="Cristian Sbrolli" w:date="2020-12-31T10:34:00Z">
          <w:r w:rsidR="003E0547" w:rsidRPr="00801F40" w:rsidDel="00D04D9B">
            <w:rPr>
              <w:lang w:val="en-US"/>
              <w:rPrChange w:id="332" w:author="Etion Pinari" w:date="2021-01-06T12:27:00Z">
                <w:rPr>
                  <w:lang w:val="en-GB"/>
                </w:rPr>
              </w:rPrChange>
            </w:rPr>
            <w:t xml:space="preserve">manage the possible (and probable) different requests caused by different types or brands </w:t>
          </w:r>
        </w:ins>
        <w:ins w:id="333" w:author="Cristian Sbrolli" w:date="2020-12-31T10:35:00Z">
          <w:r w:rsidR="003E0547" w:rsidRPr="00801F40" w:rsidDel="00D04D9B">
            <w:rPr>
              <w:lang w:val="en-US"/>
              <w:rPrChange w:id="334" w:author="Etion Pinari" w:date="2021-01-06T12:27:00Z">
                <w:rPr>
                  <w:lang w:val="en-GB"/>
                </w:rPr>
              </w:rPrChange>
            </w:rPr>
            <w:t>of turnstiles.</w:t>
          </w:r>
        </w:ins>
      </w:moveFrom>
      <w:moveFromRangeEnd w:id="326"/>
    </w:p>
    <w:p w14:paraId="259313F3" w14:textId="31C744D4" w:rsidR="00D04D9B" w:rsidRPr="00801F40" w:rsidRDefault="00D04D9B" w:rsidP="00D04D9B">
      <w:pPr>
        <w:pStyle w:val="Paragrafoelenco"/>
        <w:numPr>
          <w:ilvl w:val="0"/>
          <w:numId w:val="3"/>
        </w:numPr>
        <w:spacing w:line="257" w:lineRule="auto"/>
        <w:ind w:left="1321" w:hanging="357"/>
        <w:jc w:val="both"/>
        <w:rPr>
          <w:ins w:id="335" w:author="Giorgio Romeo" w:date="2021-01-01T20:13:00Z"/>
          <w:rFonts w:ascii="Bell MT" w:hAnsi="Bell MT"/>
          <w:b/>
          <w:bCs/>
          <w:sz w:val="28"/>
          <w:szCs w:val="28"/>
          <w:lang w:val="en-US"/>
          <w:rPrChange w:id="336" w:author="Etion Pinari" w:date="2021-01-06T12:27:00Z">
            <w:rPr>
              <w:ins w:id="337" w:author="Giorgio Romeo" w:date="2021-01-01T20:13:00Z"/>
              <w:rFonts w:ascii="Bell MT" w:hAnsi="Bell MT"/>
              <w:i/>
              <w:iCs/>
              <w:sz w:val="28"/>
              <w:szCs w:val="28"/>
              <w:lang w:val="en-GB"/>
            </w:rPr>
          </w:rPrChange>
        </w:rPr>
      </w:pPr>
      <w:ins w:id="338" w:author="Giorgio Romeo" w:date="2021-01-01T20:13:00Z">
        <w:r w:rsidRPr="00801F40">
          <w:rPr>
            <w:rFonts w:ascii="Bell MT" w:hAnsi="Bell MT"/>
            <w:b/>
            <w:bCs/>
            <w:i/>
            <w:iCs/>
            <w:sz w:val="28"/>
            <w:szCs w:val="28"/>
            <w:lang w:val="en-US"/>
            <w:rPrChange w:id="339" w:author="Etion Pinari" w:date="2021-01-06T12:27:00Z">
              <w:rPr>
                <w:rFonts w:ascii="Bell MT" w:hAnsi="Bell MT"/>
                <w:i/>
                <w:iCs/>
                <w:sz w:val="28"/>
                <w:szCs w:val="28"/>
                <w:lang w:val="en-GB"/>
              </w:rPr>
            </w:rPrChange>
          </w:rPr>
          <w:t>Turnstile Manager</w:t>
        </w:r>
      </w:ins>
    </w:p>
    <w:p w14:paraId="4F241155" w14:textId="0ABE9A3F" w:rsidR="00D04D9B" w:rsidRPr="00801F40" w:rsidRDefault="00D04D9B" w:rsidP="00D04D9B">
      <w:pPr>
        <w:pStyle w:val="Paragrafoelenco"/>
        <w:spacing w:line="257" w:lineRule="auto"/>
        <w:ind w:left="1321"/>
        <w:jc w:val="both"/>
        <w:rPr>
          <w:ins w:id="340" w:author="Giorgio Romeo" w:date="2021-01-01T20:14:00Z"/>
          <w:rFonts w:ascii="Bell MT" w:hAnsi="Bell MT"/>
          <w:sz w:val="28"/>
          <w:szCs w:val="28"/>
          <w:lang w:val="en-US"/>
          <w:rPrChange w:id="341" w:author="Etion Pinari" w:date="2021-01-06T12:27:00Z">
            <w:rPr>
              <w:ins w:id="342" w:author="Giorgio Romeo" w:date="2021-01-01T20:14:00Z"/>
              <w:rFonts w:ascii="Bell MT" w:hAnsi="Bell MT"/>
              <w:sz w:val="28"/>
              <w:szCs w:val="28"/>
              <w:lang w:val="en-GB"/>
            </w:rPr>
          </w:rPrChange>
        </w:rPr>
      </w:pPr>
      <w:moveToRangeStart w:id="343" w:author="Giorgio Romeo" w:date="2021-01-01T20:13:00Z" w:name="move60424442"/>
      <w:moveTo w:id="344" w:author="Giorgio Romeo" w:date="2021-01-01T20:13:00Z">
        <w:r w:rsidRPr="00801F40">
          <w:rPr>
            <w:rFonts w:ascii="Bell MT" w:hAnsi="Bell MT"/>
            <w:sz w:val="28"/>
            <w:szCs w:val="28"/>
            <w:lang w:val="en-US"/>
            <w:rPrChange w:id="345" w:author="Etion Pinari" w:date="2021-01-06T12:27:00Z">
              <w:rPr>
                <w:rFonts w:ascii="Bell MT" w:hAnsi="Bell MT"/>
                <w:sz w:val="28"/>
                <w:szCs w:val="28"/>
                <w:lang w:val="en-GB"/>
              </w:rPr>
            </w:rPrChange>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moveTo>
      <w:moveToRangeEnd w:id="343"/>
    </w:p>
    <w:p w14:paraId="4D3020C7" w14:textId="77777777" w:rsidR="00D04D9B" w:rsidRPr="00801F40" w:rsidRDefault="00D04D9B">
      <w:pPr>
        <w:pStyle w:val="Paragrafoelenco"/>
        <w:spacing w:line="257" w:lineRule="auto"/>
        <w:ind w:left="1321"/>
        <w:jc w:val="both"/>
        <w:rPr>
          <w:rFonts w:ascii="Bell MT" w:hAnsi="Bell MT"/>
          <w:sz w:val="28"/>
          <w:szCs w:val="28"/>
          <w:lang w:val="en-US"/>
          <w:rPrChange w:id="346" w:author="Etion Pinari" w:date="2021-01-06T12:27:00Z">
            <w:rPr>
              <w:rFonts w:ascii="Bell MT" w:hAnsi="Bell MT"/>
              <w:sz w:val="28"/>
              <w:szCs w:val="28"/>
              <w:lang w:val="en-GB"/>
            </w:rPr>
          </w:rPrChange>
        </w:rPr>
        <w:pPrChange w:id="347" w:author="Giorgio Romeo" w:date="2021-01-01T20:13:00Z">
          <w:pPr>
            <w:pStyle w:val="Paragrafoelenco"/>
            <w:numPr>
              <w:numId w:val="3"/>
            </w:numPr>
            <w:spacing w:line="257" w:lineRule="auto"/>
            <w:ind w:left="1321" w:hanging="357"/>
          </w:pPr>
        </w:pPrChange>
      </w:pPr>
    </w:p>
    <w:p w14:paraId="51F16154" w14:textId="77777777" w:rsidR="00B50293" w:rsidRPr="00801F40" w:rsidRDefault="00B50293">
      <w:pPr>
        <w:ind w:left="708"/>
        <w:jc w:val="both"/>
        <w:rPr>
          <w:rFonts w:ascii="Bell MT" w:hAnsi="Bell MT"/>
          <w:sz w:val="28"/>
          <w:szCs w:val="28"/>
          <w:lang w:val="en-US"/>
          <w:rPrChange w:id="348" w:author="Etion Pinari" w:date="2021-01-06T12:27:00Z">
            <w:rPr>
              <w:rFonts w:ascii="Bell MT" w:hAnsi="Bell MT"/>
              <w:sz w:val="28"/>
              <w:szCs w:val="28"/>
              <w:lang w:val="en-GB"/>
            </w:rPr>
          </w:rPrChange>
        </w:rPr>
        <w:pPrChange w:id="349" w:author="Giorgio Romeo" w:date="2021-01-01T20:14:00Z">
          <w:pPr>
            <w:ind w:left="708"/>
          </w:pPr>
        </w:pPrChange>
      </w:pPr>
      <w:r w:rsidRPr="00801F40">
        <w:rPr>
          <w:rFonts w:ascii="Bell MT" w:hAnsi="Bell MT"/>
          <w:sz w:val="28"/>
          <w:szCs w:val="28"/>
          <w:lang w:val="en-US"/>
          <w:rPrChange w:id="350" w:author="Etion Pinari" w:date="2021-01-06T12:27:00Z">
            <w:rPr>
              <w:rFonts w:ascii="Bell MT" w:hAnsi="Bell MT"/>
              <w:sz w:val="28"/>
              <w:szCs w:val="28"/>
              <w:lang w:val="en-GB"/>
            </w:rPr>
          </w:rPrChange>
        </w:rPr>
        <w:t>For the authentication of an account, be it user or store manager, the following component will be of help:</w:t>
      </w:r>
    </w:p>
    <w:p w14:paraId="4309493F" w14:textId="380D4162" w:rsidR="00D04D9B" w:rsidRPr="00801F40" w:rsidRDefault="00B50293" w:rsidP="00D04D9B">
      <w:pPr>
        <w:pStyle w:val="Paragrafoelenco"/>
        <w:numPr>
          <w:ilvl w:val="0"/>
          <w:numId w:val="4"/>
        </w:numPr>
        <w:spacing w:line="257" w:lineRule="auto"/>
        <w:ind w:left="1321" w:hanging="357"/>
        <w:jc w:val="both"/>
        <w:rPr>
          <w:ins w:id="351" w:author="Giorgio Romeo" w:date="2021-01-01T20:14:00Z"/>
          <w:rFonts w:ascii="Bell MT" w:hAnsi="Bell MT"/>
          <w:b/>
          <w:bCs/>
          <w:i/>
          <w:iCs/>
          <w:sz w:val="28"/>
          <w:szCs w:val="28"/>
          <w:lang w:val="en-US"/>
          <w:rPrChange w:id="352" w:author="Etion Pinari" w:date="2021-01-06T12:27:00Z">
            <w:rPr>
              <w:ins w:id="353" w:author="Giorgio Romeo" w:date="2021-01-01T20:14:00Z"/>
              <w:rFonts w:ascii="Bell MT" w:hAnsi="Bell MT"/>
              <w:i/>
              <w:iCs/>
              <w:sz w:val="28"/>
              <w:szCs w:val="28"/>
              <w:lang w:val="en-GB"/>
            </w:rPr>
          </w:rPrChange>
        </w:rPr>
      </w:pPr>
      <w:del w:id="354" w:author="Giorgio Romeo" w:date="2021-01-01T20:14:00Z">
        <w:r w:rsidRPr="00801F40" w:rsidDel="00D04D9B">
          <w:rPr>
            <w:rFonts w:ascii="Bell MT" w:hAnsi="Bell MT"/>
            <w:b/>
            <w:bCs/>
            <w:i/>
            <w:iCs/>
            <w:sz w:val="28"/>
            <w:szCs w:val="28"/>
            <w:lang w:val="en-US"/>
            <w:rPrChange w:id="355" w:author="Etion Pinari" w:date="2021-01-06T12:27:00Z">
              <w:rPr>
                <w:rFonts w:ascii="Bell MT" w:hAnsi="Bell MT"/>
                <w:i/>
                <w:iCs/>
                <w:sz w:val="28"/>
                <w:szCs w:val="28"/>
                <w:lang w:val="en-GB"/>
              </w:rPr>
            </w:rPrChange>
          </w:rPr>
          <w:delText>Account manager</w:delText>
        </w:r>
        <w:r w:rsidRPr="00801F40" w:rsidDel="00D04D9B">
          <w:rPr>
            <w:rFonts w:ascii="Bell MT" w:hAnsi="Bell MT"/>
            <w:b/>
            <w:bCs/>
            <w:sz w:val="28"/>
            <w:szCs w:val="28"/>
            <w:lang w:val="en-US"/>
            <w:rPrChange w:id="356" w:author="Etion Pinari" w:date="2021-01-06T12:27:00Z">
              <w:rPr>
                <w:rFonts w:ascii="Bell MT" w:hAnsi="Bell MT"/>
                <w:sz w:val="28"/>
                <w:szCs w:val="28"/>
                <w:lang w:val="en-GB"/>
              </w:rPr>
            </w:rPrChange>
          </w:rPr>
          <w:br/>
          <w:delText xml:space="preserve">This is the component which is responsible for the authentication of any user that wants to log in or </w:delText>
        </w:r>
        <w:r w:rsidRPr="00801F40" w:rsidDel="00D04D9B">
          <w:rPr>
            <w:rFonts w:ascii="Bell MT" w:hAnsi="Bell MT"/>
            <w:b/>
            <w:bCs/>
            <w:i/>
            <w:sz w:val="28"/>
            <w:szCs w:val="28"/>
            <w:lang w:val="en-US"/>
            <w:rPrChange w:id="357" w:author="Etion Pinari" w:date="2021-01-06T12:27:00Z">
              <w:rPr>
                <w:rFonts w:ascii="Bell MT" w:hAnsi="Bell MT"/>
                <w:b/>
                <w:bCs/>
                <w:i/>
                <w:sz w:val="28"/>
                <w:szCs w:val="28"/>
                <w:lang w:val="en-GB"/>
              </w:rPr>
            </w:rPrChange>
          </w:rPr>
          <w:delText>register</w:delText>
        </w:r>
        <w:r w:rsidRPr="00801F40" w:rsidDel="00D04D9B">
          <w:rPr>
            <w:rFonts w:ascii="Bell MT" w:hAnsi="Bell MT"/>
            <w:b/>
            <w:bCs/>
            <w:sz w:val="28"/>
            <w:szCs w:val="28"/>
            <w:lang w:val="en-US"/>
            <w:rPrChange w:id="358" w:author="Etion Pinari" w:date="2021-01-06T12: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359"/>
        <w:r w:rsidRPr="00801F40" w:rsidDel="00D04D9B">
          <w:rPr>
            <w:rFonts w:ascii="Bell MT" w:hAnsi="Bell MT"/>
            <w:b/>
            <w:bCs/>
            <w:sz w:val="28"/>
            <w:szCs w:val="28"/>
            <w:lang w:val="en-US"/>
            <w:rPrChange w:id="360" w:author="Etion Pinari" w:date="2021-01-06T12:27:00Z">
              <w:rPr>
                <w:rFonts w:ascii="Bell MT" w:hAnsi="Bell MT"/>
                <w:sz w:val="28"/>
                <w:szCs w:val="28"/>
                <w:lang w:val="en-GB"/>
              </w:rPr>
            </w:rPrChange>
          </w:rPr>
          <w:delText>for</w:delText>
        </w:r>
        <w:commentRangeEnd w:id="359"/>
        <w:r w:rsidR="0098587D" w:rsidRPr="00801F40" w:rsidDel="00D04D9B">
          <w:rPr>
            <w:rStyle w:val="Rimandocommento"/>
            <w:b/>
            <w:bCs/>
            <w:lang w:val="en-US"/>
            <w:rPrChange w:id="361" w:author="Etion Pinari" w:date="2021-01-06T12:27:00Z">
              <w:rPr>
                <w:rStyle w:val="Rimandocommento"/>
              </w:rPr>
            </w:rPrChange>
          </w:rPr>
          <w:commentReference w:id="359"/>
        </w:r>
        <w:r w:rsidRPr="00801F40" w:rsidDel="00D04D9B">
          <w:rPr>
            <w:rFonts w:ascii="Bell MT" w:hAnsi="Bell MT"/>
            <w:b/>
            <w:bCs/>
            <w:sz w:val="28"/>
            <w:szCs w:val="28"/>
            <w:lang w:val="en-US"/>
            <w:rPrChange w:id="362" w:author="Etion Pinari" w:date="2021-01-06T12:27:00Z">
              <w:rPr>
                <w:rFonts w:ascii="Bell MT" w:hAnsi="Bell MT"/>
                <w:sz w:val="28"/>
                <w:szCs w:val="28"/>
                <w:lang w:val="en-GB"/>
              </w:rPr>
            </w:rPrChange>
          </w:rPr>
          <w:delText>.</w:delText>
        </w:r>
        <w:r w:rsidR="0098587D" w:rsidRPr="00801F40" w:rsidDel="00D04D9B">
          <w:rPr>
            <w:rFonts w:ascii="Bell MT" w:hAnsi="Bell MT"/>
            <w:b/>
            <w:bCs/>
            <w:sz w:val="28"/>
            <w:szCs w:val="28"/>
            <w:lang w:val="en-US"/>
            <w:rPrChange w:id="363" w:author="Etion Pinari" w:date="2021-01-06T12:27:00Z">
              <w:rPr>
                <w:rFonts w:ascii="Bell MT" w:hAnsi="Bell MT"/>
                <w:sz w:val="28"/>
                <w:szCs w:val="28"/>
                <w:lang w:val="en-GB"/>
              </w:rPr>
            </w:rPrChange>
          </w:rPr>
          <w:delText xml:space="preserve"> </w:delText>
        </w:r>
      </w:del>
      <w:ins w:id="364" w:author="Giorgio Romeo" w:date="2021-01-01T20:14:00Z">
        <w:r w:rsidR="00D04D9B" w:rsidRPr="00801F40">
          <w:rPr>
            <w:rFonts w:ascii="Bell MT" w:hAnsi="Bell MT"/>
            <w:b/>
            <w:bCs/>
            <w:i/>
            <w:iCs/>
            <w:sz w:val="28"/>
            <w:szCs w:val="28"/>
            <w:lang w:val="en-US"/>
            <w:rPrChange w:id="365" w:author="Etion Pinari" w:date="2021-01-06T12:27:00Z">
              <w:rPr>
                <w:rFonts w:ascii="Bell MT" w:hAnsi="Bell MT"/>
                <w:sz w:val="28"/>
                <w:szCs w:val="28"/>
                <w:lang w:val="en-GB"/>
              </w:rPr>
            </w:rPrChange>
          </w:rPr>
          <w:t>Account Manager</w:t>
        </w:r>
      </w:ins>
    </w:p>
    <w:p w14:paraId="4DDACC56" w14:textId="257DA8F6" w:rsidR="00D04D9B" w:rsidRPr="00801F40" w:rsidRDefault="00D04D9B">
      <w:pPr>
        <w:pStyle w:val="Paragrafoelenco"/>
        <w:spacing w:line="257" w:lineRule="auto"/>
        <w:ind w:left="1321"/>
        <w:jc w:val="both"/>
        <w:rPr>
          <w:rFonts w:ascii="Bell MT" w:hAnsi="Bell MT"/>
          <w:i/>
          <w:iCs/>
          <w:sz w:val="28"/>
          <w:szCs w:val="28"/>
          <w:lang w:val="en-US"/>
          <w:rPrChange w:id="366" w:author="Etion Pinari" w:date="2021-01-06T12:27:00Z">
            <w:rPr>
              <w:rFonts w:ascii="Bell MT" w:hAnsi="Bell MT"/>
              <w:sz w:val="28"/>
              <w:szCs w:val="28"/>
              <w:lang w:val="en-GB"/>
            </w:rPr>
          </w:rPrChange>
        </w:rPr>
        <w:pPrChange w:id="367" w:author="Cristian Sbrolli" w:date="2021-01-02T21:42:00Z">
          <w:pPr>
            <w:pStyle w:val="Paragrafoelenco"/>
            <w:numPr>
              <w:numId w:val="4"/>
            </w:numPr>
            <w:spacing w:line="257" w:lineRule="auto"/>
            <w:ind w:left="1321" w:hanging="357"/>
          </w:pPr>
        </w:pPrChange>
      </w:pPr>
      <w:ins w:id="368" w:author="Giorgio Romeo" w:date="2021-01-01T20:14:00Z">
        <w:r w:rsidRPr="00801F40">
          <w:rPr>
            <w:rFonts w:ascii="Bell MT" w:hAnsi="Bell MT"/>
            <w:sz w:val="28"/>
            <w:szCs w:val="28"/>
            <w:lang w:val="en-US"/>
            <w:rPrChange w:id="369" w:author="Etion Pinari" w:date="2021-01-06T12:27:00Z">
              <w:rPr>
                <w:rFonts w:ascii="Bell MT" w:hAnsi="Bell MT"/>
                <w:sz w:val="28"/>
                <w:szCs w:val="28"/>
                <w:lang w:val="en-GB"/>
              </w:rPr>
            </w:rPrChange>
          </w:rPr>
          <w:t>This is the component which is responsible for the authentication</w:t>
        </w:r>
      </w:ins>
      <w:ins w:id="370" w:author="Cristian Sbrolli" w:date="2021-01-02T21:42:00Z">
        <w:r w:rsidR="0059054A" w:rsidRPr="00801F40">
          <w:rPr>
            <w:rFonts w:ascii="Bell MT" w:hAnsi="Bell MT"/>
            <w:sz w:val="28"/>
            <w:szCs w:val="28"/>
            <w:lang w:val="en-US"/>
            <w:rPrChange w:id="371" w:author="Etion Pinari" w:date="2021-01-06T12:27:00Z">
              <w:rPr>
                <w:rFonts w:ascii="Bell MT" w:hAnsi="Bell MT"/>
                <w:sz w:val="28"/>
                <w:szCs w:val="28"/>
                <w:lang w:val="en-GB"/>
              </w:rPr>
            </w:rPrChange>
          </w:rPr>
          <w:t xml:space="preserve"> of Store Managers</w:t>
        </w:r>
      </w:ins>
      <w:ins w:id="372" w:author="Giorgio Romeo" w:date="2021-01-01T20:14:00Z">
        <w:r w:rsidRPr="00801F40">
          <w:rPr>
            <w:rFonts w:ascii="Bell MT" w:hAnsi="Bell MT"/>
            <w:sz w:val="28"/>
            <w:szCs w:val="28"/>
            <w:lang w:val="en-US"/>
            <w:rPrChange w:id="373" w:author="Etion Pinari" w:date="2021-01-06T12:27:00Z">
              <w:rPr>
                <w:rFonts w:ascii="Bell MT" w:hAnsi="Bell MT"/>
                <w:sz w:val="28"/>
                <w:szCs w:val="28"/>
                <w:lang w:val="en-GB"/>
              </w:rPr>
            </w:rPrChange>
          </w:rPr>
          <w:t xml:space="preserve"> </w:t>
        </w:r>
      </w:ins>
      <w:ins w:id="374" w:author="Cristian Sbrolli" w:date="2021-01-02T21:42:00Z">
        <w:r w:rsidR="0059054A" w:rsidRPr="00801F40">
          <w:rPr>
            <w:rFonts w:ascii="Bell MT" w:hAnsi="Bell MT"/>
            <w:sz w:val="28"/>
            <w:szCs w:val="28"/>
            <w:lang w:val="en-US"/>
            <w:rPrChange w:id="375" w:author="Etion Pinari" w:date="2021-01-06T12:27:00Z">
              <w:rPr>
                <w:rFonts w:ascii="Bell MT" w:hAnsi="Bell MT"/>
                <w:sz w:val="28"/>
                <w:szCs w:val="28"/>
                <w:lang w:val="en-GB"/>
              </w:rPr>
            </w:rPrChange>
          </w:rPr>
          <w:t xml:space="preserve">and </w:t>
        </w:r>
      </w:ins>
      <w:ins w:id="376" w:author="Giorgio Romeo" w:date="2021-01-01T20:14:00Z">
        <w:r w:rsidRPr="00801F40">
          <w:rPr>
            <w:rFonts w:ascii="Bell MT" w:hAnsi="Bell MT"/>
            <w:sz w:val="28"/>
            <w:szCs w:val="28"/>
            <w:lang w:val="en-US"/>
            <w:rPrChange w:id="377" w:author="Etion Pinari" w:date="2021-01-06T12:27:00Z">
              <w:rPr>
                <w:rFonts w:ascii="Bell MT" w:hAnsi="Bell MT"/>
                <w:sz w:val="28"/>
                <w:szCs w:val="28"/>
                <w:lang w:val="en-GB"/>
              </w:rPr>
            </w:rPrChange>
          </w:rPr>
          <w:t xml:space="preserve">of any user that wants to log in or </w:t>
        </w:r>
        <w:r w:rsidRPr="00801F40">
          <w:rPr>
            <w:rFonts w:ascii="Bell MT" w:hAnsi="Bell MT"/>
            <w:bCs/>
            <w:iCs/>
            <w:sz w:val="28"/>
            <w:szCs w:val="28"/>
            <w:lang w:val="en-US"/>
            <w:rPrChange w:id="378" w:author="Etion Pinari" w:date="2021-01-06T12:27:00Z">
              <w:rPr>
                <w:rFonts w:ascii="Bell MT" w:hAnsi="Bell MT"/>
                <w:b/>
                <w:i/>
                <w:sz w:val="28"/>
                <w:szCs w:val="28"/>
                <w:lang w:val="en-GB"/>
              </w:rPr>
            </w:rPrChange>
          </w:rPr>
          <w:t>register</w:t>
        </w:r>
        <w:r w:rsidRPr="00801F40">
          <w:rPr>
            <w:rFonts w:ascii="Bell MT" w:hAnsi="Bell MT"/>
            <w:sz w:val="28"/>
            <w:szCs w:val="28"/>
            <w:lang w:val="en-US"/>
            <w:rPrChange w:id="379" w:author="Etion Pinari" w:date="2021-01-06T12:27:00Z">
              <w:rPr>
                <w:rFonts w:ascii="Bell MT" w:hAnsi="Bell MT"/>
                <w:sz w:val="28"/>
                <w:szCs w:val="28"/>
                <w:lang w:val="en-GB"/>
              </w:rPr>
            </w:rPrChange>
          </w:rPr>
          <w:t xml:space="preserve">, </w:t>
        </w:r>
      </w:ins>
      <w:ins w:id="380" w:author="Cristian Sbrolli" w:date="2021-01-02T21:39:00Z">
        <w:r w:rsidR="0059054A" w:rsidRPr="00801F40">
          <w:rPr>
            <w:rFonts w:ascii="Bell MT" w:hAnsi="Bell MT"/>
            <w:sz w:val="28"/>
            <w:szCs w:val="28"/>
            <w:lang w:val="en-US"/>
            <w:rPrChange w:id="381" w:author="Etion Pinari" w:date="2021-01-06T12:27:00Z">
              <w:rPr>
                <w:rFonts w:ascii="Bell MT" w:hAnsi="Bell MT"/>
                <w:sz w:val="28"/>
                <w:szCs w:val="28"/>
                <w:lang w:val="en-GB"/>
              </w:rPr>
            </w:rPrChange>
          </w:rPr>
          <w:t>allowing also account modifications and ge</w:t>
        </w:r>
      </w:ins>
      <w:ins w:id="382" w:author="Cristian Sbrolli" w:date="2021-01-02T21:40:00Z">
        <w:r w:rsidR="0059054A" w:rsidRPr="00801F40">
          <w:rPr>
            <w:rFonts w:ascii="Bell MT" w:hAnsi="Bell MT"/>
            <w:sz w:val="28"/>
            <w:szCs w:val="28"/>
            <w:lang w:val="en-US"/>
            <w:rPrChange w:id="383" w:author="Etion Pinari" w:date="2021-01-06T12:27:00Z">
              <w:rPr>
                <w:rFonts w:ascii="Bell MT" w:hAnsi="Bell MT"/>
                <w:sz w:val="28"/>
                <w:szCs w:val="28"/>
                <w:lang w:val="en-GB"/>
              </w:rPr>
            </w:rPrChange>
          </w:rPr>
          <w:t xml:space="preserve">neral </w:t>
        </w:r>
      </w:ins>
      <w:ins w:id="384" w:author="Cristian Sbrolli" w:date="2021-01-02T21:42:00Z">
        <w:r w:rsidR="0059054A" w:rsidRPr="00801F40">
          <w:rPr>
            <w:rFonts w:ascii="Bell MT" w:hAnsi="Bell MT"/>
            <w:sz w:val="28"/>
            <w:szCs w:val="28"/>
            <w:lang w:val="en-US"/>
            <w:rPrChange w:id="385" w:author="Etion Pinari" w:date="2021-01-06T12:27:00Z">
              <w:rPr>
                <w:rFonts w:ascii="Bell MT" w:hAnsi="Bell MT"/>
                <w:sz w:val="28"/>
                <w:szCs w:val="28"/>
                <w:lang w:val="en-GB"/>
              </w:rPr>
            </w:rPrChange>
          </w:rPr>
          <w:t xml:space="preserve">account </w:t>
        </w:r>
      </w:ins>
      <w:ins w:id="386" w:author="Cristian Sbrolli" w:date="2021-01-02T21:40:00Z">
        <w:r w:rsidR="0059054A" w:rsidRPr="00801F40">
          <w:rPr>
            <w:rFonts w:ascii="Bell MT" w:hAnsi="Bell MT"/>
            <w:sz w:val="28"/>
            <w:szCs w:val="28"/>
            <w:lang w:val="en-US"/>
            <w:rPrChange w:id="387" w:author="Etion Pinari" w:date="2021-01-06T12:27:00Z">
              <w:rPr>
                <w:rFonts w:ascii="Bell MT" w:hAnsi="Bell MT"/>
                <w:sz w:val="28"/>
                <w:szCs w:val="28"/>
                <w:lang w:val="en-GB"/>
              </w:rPr>
            </w:rPrChange>
          </w:rPr>
          <w:t>managing</w:t>
        </w:r>
      </w:ins>
      <w:ins w:id="388" w:author="Giorgio Romeo" w:date="2021-01-01T20:14:00Z">
        <w:del w:id="389" w:author="Cristian Sbrolli" w:date="2021-01-02T21:39:00Z">
          <w:r w:rsidRPr="00801F40" w:rsidDel="0059054A">
            <w:rPr>
              <w:rFonts w:ascii="Bell MT" w:hAnsi="Bell MT"/>
              <w:sz w:val="28"/>
              <w:szCs w:val="28"/>
              <w:lang w:val="en-US"/>
              <w:rPrChange w:id="390" w:author="Etion Pinari" w:date="2021-01-06T12:27:00Z">
                <w:rPr>
                  <w:rFonts w:ascii="Bell MT" w:hAnsi="Bell MT"/>
                  <w:sz w:val="28"/>
                  <w:szCs w:val="28"/>
                  <w:lang w:val="en-GB"/>
                </w:rPr>
              </w:rPrChange>
            </w:rPr>
            <w:delText>so it saves all the relevant information about that account</w:delText>
          </w:r>
        </w:del>
      </w:ins>
      <w:ins w:id="391" w:author="Cristian Sbrolli" w:date="2021-01-02T21:40:00Z">
        <w:r w:rsidR="0059054A" w:rsidRPr="00801F40">
          <w:rPr>
            <w:rFonts w:ascii="Bell MT" w:hAnsi="Bell MT"/>
            <w:sz w:val="28"/>
            <w:szCs w:val="28"/>
            <w:lang w:val="en-US"/>
            <w:rPrChange w:id="392" w:author="Etion Pinari" w:date="2021-01-06T12:27:00Z">
              <w:rPr>
                <w:rFonts w:ascii="Bell MT" w:hAnsi="Bell MT"/>
                <w:sz w:val="28"/>
                <w:szCs w:val="28"/>
                <w:lang w:val="en-GB"/>
              </w:rPr>
            </w:rPrChange>
          </w:rPr>
          <w:t>. F</w:t>
        </w:r>
      </w:ins>
      <w:ins w:id="393" w:author="Giorgio Romeo" w:date="2021-01-01T20:14:00Z">
        <w:del w:id="394" w:author="Cristian Sbrolli" w:date="2021-01-02T21:40:00Z">
          <w:r w:rsidRPr="00801F40" w:rsidDel="0059054A">
            <w:rPr>
              <w:rFonts w:ascii="Bell MT" w:hAnsi="Bell MT"/>
              <w:sz w:val="28"/>
              <w:szCs w:val="28"/>
              <w:lang w:val="en-US"/>
              <w:rPrChange w:id="395" w:author="Etion Pinari" w:date="2021-01-06T12:27:00Z">
                <w:rPr>
                  <w:rFonts w:ascii="Bell MT" w:hAnsi="Bell MT"/>
                  <w:sz w:val="28"/>
                  <w:szCs w:val="28"/>
                  <w:lang w:val="en-GB"/>
                </w:rPr>
              </w:rPrChange>
            </w:rPr>
            <w:delText xml:space="preserve"> and f</w:delText>
          </w:r>
        </w:del>
        <w:r w:rsidRPr="00801F40">
          <w:rPr>
            <w:rFonts w:ascii="Bell MT" w:hAnsi="Bell MT"/>
            <w:sz w:val="28"/>
            <w:szCs w:val="28"/>
            <w:lang w:val="en-US"/>
            <w:rPrChange w:id="396" w:author="Etion Pinari" w:date="2021-01-06T12:27:00Z">
              <w:rPr>
                <w:rFonts w:ascii="Bell MT" w:hAnsi="Bell MT"/>
                <w:sz w:val="28"/>
                <w:szCs w:val="28"/>
                <w:lang w:val="en-GB"/>
              </w:rPr>
            </w:rPrChange>
          </w:rPr>
          <w:t xml:space="preserve">urthermore, </w:t>
        </w:r>
      </w:ins>
      <w:ins w:id="397" w:author="Cristian Sbrolli" w:date="2021-01-02T21:43:00Z">
        <w:r w:rsidR="0059054A" w:rsidRPr="00801F40">
          <w:rPr>
            <w:rFonts w:ascii="Bell MT" w:hAnsi="Bell MT"/>
            <w:sz w:val="28"/>
            <w:szCs w:val="28"/>
            <w:lang w:val="en-US"/>
            <w:rPrChange w:id="398" w:author="Etion Pinari" w:date="2021-01-06T12:27:00Z">
              <w:rPr>
                <w:rFonts w:ascii="Bell MT" w:hAnsi="Bell MT"/>
                <w:sz w:val="28"/>
                <w:szCs w:val="28"/>
                <w:lang w:val="en-GB"/>
              </w:rPr>
            </w:rPrChange>
          </w:rPr>
          <w:t xml:space="preserve">it </w:t>
        </w:r>
      </w:ins>
      <w:ins w:id="399" w:author="Giorgio Romeo" w:date="2021-01-01T20:14:00Z">
        <w:r w:rsidRPr="00801F40">
          <w:rPr>
            <w:rFonts w:ascii="Bell MT" w:hAnsi="Bell MT"/>
            <w:sz w:val="28"/>
            <w:szCs w:val="28"/>
            <w:lang w:val="en-US"/>
            <w:rPrChange w:id="400" w:author="Etion Pinari" w:date="2021-01-06T12:27:00Z">
              <w:rPr>
                <w:rFonts w:ascii="Bell MT" w:hAnsi="Bell MT"/>
                <w:sz w:val="28"/>
                <w:szCs w:val="28"/>
                <w:lang w:val="en-GB"/>
              </w:rPr>
            </w:rPrChange>
          </w:rPr>
          <w:t>provides to all users the possibility to fetch all</w:t>
        </w:r>
      </w:ins>
      <w:ins w:id="401" w:author="Cristian Sbrolli" w:date="2021-01-02T21:40:00Z">
        <w:r w:rsidR="0059054A" w:rsidRPr="00801F40">
          <w:rPr>
            <w:rFonts w:ascii="Bell MT" w:hAnsi="Bell MT"/>
            <w:sz w:val="28"/>
            <w:szCs w:val="28"/>
            <w:lang w:val="en-US"/>
            <w:rPrChange w:id="402" w:author="Etion Pinari" w:date="2021-01-06T12:27:00Z">
              <w:rPr>
                <w:rFonts w:ascii="Bell MT" w:hAnsi="Bell MT"/>
                <w:sz w:val="28"/>
                <w:szCs w:val="28"/>
                <w:lang w:val="en-GB"/>
              </w:rPr>
            </w:rPrChange>
          </w:rPr>
          <w:t xml:space="preserve"> </w:t>
        </w:r>
      </w:ins>
      <w:ins w:id="403" w:author="Giorgio Romeo" w:date="2021-01-01T20:14:00Z">
        <w:del w:id="404" w:author="Cristian Sbrolli" w:date="2021-01-02T21:40:00Z">
          <w:r w:rsidRPr="00801F40" w:rsidDel="0059054A">
            <w:rPr>
              <w:rFonts w:ascii="Bell MT" w:hAnsi="Bell MT"/>
              <w:sz w:val="28"/>
              <w:szCs w:val="28"/>
              <w:lang w:val="en-US"/>
              <w:rPrChange w:id="405" w:author="Etion Pinari" w:date="2021-01-06T12:27:00Z">
                <w:rPr>
                  <w:rFonts w:ascii="Bell MT" w:hAnsi="Bell MT"/>
                  <w:sz w:val="28"/>
                  <w:szCs w:val="28"/>
                  <w:lang w:val="en-GB"/>
                </w:rPr>
              </w:rPrChange>
            </w:rPr>
            <w:delText xml:space="preserve"> upcomin</w:delText>
          </w:r>
        </w:del>
      </w:ins>
      <w:ins w:id="406" w:author="Cristian Sbrolli" w:date="2021-01-02T21:40:00Z">
        <w:r w:rsidR="0059054A" w:rsidRPr="00801F40">
          <w:rPr>
            <w:rFonts w:ascii="Bell MT" w:hAnsi="Bell MT"/>
            <w:sz w:val="28"/>
            <w:szCs w:val="28"/>
            <w:lang w:val="en-US"/>
            <w:rPrChange w:id="407" w:author="Etion Pinari" w:date="2021-01-06T12:27:00Z">
              <w:rPr>
                <w:rFonts w:ascii="Bell MT" w:hAnsi="Bell MT"/>
                <w:sz w:val="28"/>
                <w:szCs w:val="28"/>
                <w:lang w:val="en-GB"/>
              </w:rPr>
            </w:rPrChange>
          </w:rPr>
          <w:t>of theirs tickets</w:t>
        </w:r>
      </w:ins>
      <w:ins w:id="408" w:author="Giorgio Romeo" w:date="2021-01-01T20:14:00Z">
        <w:del w:id="409" w:author="Cristian Sbrolli" w:date="2021-01-02T21:40:00Z">
          <w:r w:rsidRPr="00801F40" w:rsidDel="0059054A">
            <w:rPr>
              <w:rFonts w:ascii="Bell MT" w:hAnsi="Bell MT"/>
              <w:sz w:val="28"/>
              <w:szCs w:val="28"/>
              <w:lang w:val="en-US"/>
              <w:rPrChange w:id="410" w:author="Etion Pinari" w:date="2021-01-06T12:27:00Z">
                <w:rPr>
                  <w:rFonts w:ascii="Bell MT" w:hAnsi="Bell MT"/>
                  <w:sz w:val="28"/>
                  <w:szCs w:val="28"/>
                  <w:lang w:val="en-GB"/>
                </w:rPr>
              </w:rPrChange>
            </w:rPr>
            <w:delText xml:space="preserve">g tickets that they have an appointment </w:delText>
          </w:r>
          <w:commentRangeStart w:id="411"/>
          <w:r w:rsidRPr="00801F40" w:rsidDel="0059054A">
            <w:rPr>
              <w:rFonts w:ascii="Bell MT" w:hAnsi="Bell MT"/>
              <w:sz w:val="28"/>
              <w:szCs w:val="28"/>
              <w:lang w:val="en-US"/>
              <w:rPrChange w:id="412" w:author="Etion Pinari" w:date="2021-01-06T12:27:00Z">
                <w:rPr>
                  <w:rFonts w:ascii="Bell MT" w:hAnsi="Bell MT"/>
                  <w:sz w:val="28"/>
                  <w:szCs w:val="28"/>
                  <w:lang w:val="en-GB"/>
                </w:rPr>
              </w:rPrChange>
            </w:rPr>
            <w:delText>for</w:delText>
          </w:r>
          <w:commentRangeEnd w:id="411"/>
          <w:r w:rsidRPr="00801F40" w:rsidDel="0059054A">
            <w:rPr>
              <w:rStyle w:val="Rimandocommento"/>
              <w:lang w:val="en-US"/>
              <w:rPrChange w:id="413" w:author="Etion Pinari" w:date="2021-01-06T12:27:00Z">
                <w:rPr>
                  <w:rStyle w:val="Rimandocommento"/>
                </w:rPr>
              </w:rPrChange>
            </w:rPr>
            <w:commentReference w:id="411"/>
          </w:r>
        </w:del>
        <w:r w:rsidRPr="00801F40">
          <w:rPr>
            <w:rFonts w:ascii="Bell MT" w:hAnsi="Bell MT"/>
            <w:sz w:val="28"/>
            <w:szCs w:val="28"/>
            <w:lang w:val="en-US"/>
            <w:rPrChange w:id="414" w:author="Etion Pinari" w:date="2021-01-06T12:27:00Z">
              <w:rPr>
                <w:rFonts w:ascii="Bell MT" w:hAnsi="Bell MT"/>
                <w:sz w:val="28"/>
                <w:szCs w:val="28"/>
                <w:lang w:val="en-GB"/>
              </w:rPr>
            </w:rPrChange>
          </w:rPr>
          <w:t>.</w:t>
        </w:r>
      </w:ins>
    </w:p>
    <w:p w14:paraId="2564DEDC" w14:textId="550A91A4" w:rsidR="00B50293" w:rsidRPr="00801F40" w:rsidRDefault="00B50293">
      <w:pPr>
        <w:ind w:left="708"/>
        <w:jc w:val="both"/>
        <w:rPr>
          <w:rFonts w:ascii="Bell MT" w:hAnsi="Bell MT"/>
          <w:sz w:val="28"/>
          <w:szCs w:val="28"/>
          <w:lang w:val="en-US"/>
          <w:rPrChange w:id="415" w:author="Etion Pinari" w:date="2021-01-06T12:27:00Z">
            <w:rPr>
              <w:rFonts w:ascii="Bell MT" w:hAnsi="Bell MT"/>
              <w:sz w:val="28"/>
              <w:szCs w:val="28"/>
              <w:lang w:val="en-GB"/>
            </w:rPr>
          </w:rPrChange>
        </w:rPr>
        <w:pPrChange w:id="416" w:author="Giorgio Romeo" w:date="2021-01-01T20:14:00Z">
          <w:pPr>
            <w:ind w:left="708"/>
          </w:pPr>
        </w:pPrChange>
      </w:pPr>
      <w:r w:rsidRPr="00801F40">
        <w:rPr>
          <w:rFonts w:ascii="Bell MT" w:hAnsi="Bell MT"/>
          <w:sz w:val="28"/>
          <w:szCs w:val="28"/>
          <w:lang w:val="en-US"/>
          <w:rPrChange w:id="417" w:author="Etion Pinari" w:date="2021-01-06T12:27:00Z">
            <w:rPr>
              <w:rFonts w:ascii="Bell MT" w:hAnsi="Bell MT"/>
              <w:sz w:val="28"/>
              <w:szCs w:val="28"/>
              <w:lang w:val="en-GB"/>
            </w:rPr>
          </w:rPrChange>
        </w:rPr>
        <w:t>Once a user is logged in the system,</w:t>
      </w:r>
      <w:r w:rsidR="00E807C1" w:rsidRPr="00801F40">
        <w:rPr>
          <w:rFonts w:ascii="Bell MT" w:hAnsi="Bell MT"/>
          <w:sz w:val="28"/>
          <w:szCs w:val="28"/>
          <w:lang w:val="en-US"/>
          <w:rPrChange w:id="418" w:author="Etion Pinari" w:date="2021-01-06T12:27:00Z">
            <w:rPr>
              <w:rFonts w:ascii="Bell MT" w:hAnsi="Bell MT"/>
              <w:sz w:val="28"/>
              <w:szCs w:val="28"/>
              <w:lang w:val="en-GB"/>
            </w:rPr>
          </w:rPrChange>
        </w:rPr>
        <w:t xml:space="preserve"> th</w:t>
      </w:r>
      <w:ins w:id="419" w:author="Cristian Sbrolli" w:date="2021-01-02T21:43:00Z">
        <w:r w:rsidR="0059054A" w:rsidRPr="00801F40">
          <w:rPr>
            <w:rFonts w:ascii="Bell MT" w:hAnsi="Bell MT"/>
            <w:sz w:val="28"/>
            <w:szCs w:val="28"/>
            <w:lang w:val="en-US"/>
            <w:rPrChange w:id="420" w:author="Etion Pinari" w:date="2021-01-06T12:27:00Z">
              <w:rPr>
                <w:rFonts w:ascii="Bell MT" w:hAnsi="Bell MT"/>
                <w:sz w:val="28"/>
                <w:szCs w:val="28"/>
                <w:lang w:val="en-GB"/>
              </w:rPr>
            </w:rPrChange>
          </w:rPr>
          <w:t>e application server</w:t>
        </w:r>
      </w:ins>
      <w:del w:id="421" w:author="Cristian Sbrolli" w:date="2021-01-02T21:43:00Z">
        <w:r w:rsidR="00E807C1" w:rsidRPr="00801F40" w:rsidDel="0059054A">
          <w:rPr>
            <w:rFonts w:ascii="Bell MT" w:hAnsi="Bell MT"/>
            <w:sz w:val="28"/>
            <w:szCs w:val="28"/>
            <w:lang w:val="en-US"/>
            <w:rPrChange w:id="422" w:author="Etion Pinari" w:date="2021-01-06T12:27:00Z">
              <w:rPr>
                <w:rFonts w:ascii="Bell MT" w:hAnsi="Bell MT"/>
                <w:sz w:val="28"/>
                <w:szCs w:val="28"/>
                <w:lang w:val="en-GB"/>
              </w:rPr>
            </w:rPrChange>
          </w:rPr>
          <w:delText>is</w:delText>
        </w:r>
      </w:del>
      <w:r w:rsidRPr="00801F40">
        <w:rPr>
          <w:rFonts w:ascii="Bell MT" w:hAnsi="Bell MT"/>
          <w:sz w:val="28"/>
          <w:szCs w:val="28"/>
          <w:lang w:val="en-US"/>
          <w:rPrChange w:id="423" w:author="Etion Pinari" w:date="2021-01-06T12:27:00Z">
            <w:rPr>
              <w:rFonts w:ascii="Bell MT" w:hAnsi="Bell MT"/>
              <w:sz w:val="28"/>
              <w:szCs w:val="28"/>
              <w:lang w:val="en-GB"/>
            </w:rPr>
          </w:rPrChange>
        </w:rPr>
        <w:t xml:space="preserve"> </w:t>
      </w:r>
      <w:r w:rsidR="0098587D" w:rsidRPr="00801F40">
        <w:rPr>
          <w:rFonts w:ascii="Bell MT" w:hAnsi="Bell MT"/>
          <w:sz w:val="28"/>
          <w:szCs w:val="28"/>
          <w:lang w:val="en-US"/>
          <w:rPrChange w:id="424" w:author="Etion Pinari" w:date="2021-01-06T12:27:00Z">
            <w:rPr>
              <w:rFonts w:ascii="Bell MT" w:hAnsi="Bell MT"/>
              <w:sz w:val="28"/>
              <w:szCs w:val="28"/>
              <w:lang w:val="en-GB"/>
            </w:rPr>
          </w:rPrChange>
        </w:rPr>
        <w:t>must</w:t>
      </w:r>
      <w:r w:rsidRPr="00801F40">
        <w:rPr>
          <w:rFonts w:ascii="Bell MT" w:hAnsi="Bell MT"/>
          <w:sz w:val="28"/>
          <w:szCs w:val="28"/>
          <w:lang w:val="en-US"/>
          <w:rPrChange w:id="425" w:author="Etion Pinari" w:date="2021-01-06T12:27:00Z">
            <w:rPr>
              <w:rFonts w:ascii="Bell MT" w:hAnsi="Bell MT"/>
              <w:sz w:val="28"/>
              <w:szCs w:val="28"/>
              <w:lang w:val="en-GB"/>
            </w:rPr>
          </w:rPrChange>
        </w:rPr>
        <w:t xml:space="preserve"> provide functionalities to the user that allow </w:t>
      </w:r>
      <w:r w:rsidR="00E807C1" w:rsidRPr="00801F40">
        <w:rPr>
          <w:rFonts w:ascii="Bell MT" w:hAnsi="Bell MT"/>
          <w:sz w:val="28"/>
          <w:szCs w:val="28"/>
          <w:lang w:val="en-US"/>
          <w:rPrChange w:id="426" w:author="Etion Pinari" w:date="2021-01-06T12:27:00Z">
            <w:rPr>
              <w:rFonts w:ascii="Bell MT" w:hAnsi="Bell MT"/>
              <w:sz w:val="28"/>
              <w:szCs w:val="28"/>
              <w:lang w:val="en-GB"/>
            </w:rPr>
          </w:rPrChange>
        </w:rPr>
        <w:t xml:space="preserve">him </w:t>
      </w:r>
      <w:r w:rsidRPr="00801F40">
        <w:rPr>
          <w:rFonts w:ascii="Bell MT" w:hAnsi="Bell MT"/>
          <w:sz w:val="28"/>
          <w:szCs w:val="28"/>
          <w:lang w:val="en-US"/>
          <w:rPrChange w:id="427" w:author="Etion Pinari" w:date="2021-01-06T12:27:00Z">
            <w:rPr>
              <w:rFonts w:ascii="Bell MT" w:hAnsi="Bell MT"/>
              <w:sz w:val="28"/>
              <w:szCs w:val="28"/>
              <w:lang w:val="en-GB"/>
            </w:rPr>
          </w:rPrChange>
        </w:rPr>
        <w:t>to book visits, get tickets, be reminded of upcoming visits and be suggested different stores in case the requested ones are full. The following components allow users to:</w:t>
      </w:r>
    </w:p>
    <w:p w14:paraId="6E1F9A60" w14:textId="1BC4E1EC" w:rsidR="00D04D9B" w:rsidRPr="00801F40" w:rsidRDefault="00B50293" w:rsidP="00D04D9B">
      <w:pPr>
        <w:pStyle w:val="Paragrafoelenco"/>
        <w:numPr>
          <w:ilvl w:val="0"/>
          <w:numId w:val="4"/>
        </w:numPr>
        <w:spacing w:line="257" w:lineRule="auto"/>
        <w:ind w:left="1321" w:hanging="357"/>
        <w:jc w:val="both"/>
        <w:rPr>
          <w:ins w:id="428" w:author="Giorgio Romeo" w:date="2021-01-01T20:15:00Z"/>
          <w:rFonts w:ascii="Bell MT" w:hAnsi="Bell MT"/>
          <w:b/>
          <w:bCs/>
          <w:sz w:val="28"/>
          <w:szCs w:val="28"/>
          <w:lang w:val="en-US"/>
          <w:rPrChange w:id="429" w:author="Etion Pinari" w:date="2021-01-06T12:27:00Z">
            <w:rPr>
              <w:ins w:id="430" w:author="Giorgio Romeo" w:date="2021-01-01T20:15:00Z"/>
              <w:rFonts w:ascii="Bell MT" w:hAnsi="Bell MT"/>
              <w:i/>
              <w:iCs/>
              <w:sz w:val="28"/>
              <w:szCs w:val="28"/>
              <w:lang w:val="en-GB"/>
            </w:rPr>
          </w:rPrChange>
        </w:rPr>
      </w:pPr>
      <w:del w:id="431" w:author="Giorgio Romeo" w:date="2021-01-01T20:15:00Z">
        <w:r w:rsidRPr="00801F40" w:rsidDel="00D04D9B">
          <w:rPr>
            <w:rFonts w:ascii="Bell MT" w:hAnsi="Bell MT"/>
            <w:b/>
            <w:bCs/>
            <w:i/>
            <w:iCs/>
            <w:sz w:val="28"/>
            <w:szCs w:val="28"/>
            <w:lang w:val="en-US"/>
            <w:rPrChange w:id="432" w:author="Etion Pinari" w:date="2021-01-06T12:27:00Z">
              <w:rPr>
                <w:rFonts w:ascii="Bell MT" w:hAnsi="Bell MT"/>
                <w:i/>
                <w:iCs/>
                <w:sz w:val="28"/>
                <w:szCs w:val="28"/>
                <w:lang w:val="en-GB"/>
              </w:rPr>
            </w:rPrChange>
          </w:rPr>
          <w:delText>Reservation manager</w:delText>
        </w:r>
        <w:r w:rsidRPr="00801F40" w:rsidDel="00D04D9B">
          <w:rPr>
            <w:rFonts w:ascii="Bell MT" w:hAnsi="Bell MT"/>
            <w:b/>
            <w:bCs/>
            <w:sz w:val="28"/>
            <w:szCs w:val="28"/>
            <w:lang w:val="en-US"/>
            <w:rPrChange w:id="433" w:author="Etion Pinari" w:date="2021-01-06T12:27:00Z">
              <w:rPr>
                <w:rFonts w:ascii="Bell MT" w:hAnsi="Bell MT"/>
                <w:sz w:val="28"/>
                <w:szCs w:val="28"/>
                <w:lang w:val="en-GB"/>
              </w:rPr>
            </w:rPrChange>
          </w:rPr>
          <w:br/>
        </w:r>
      </w:del>
      <w:moveFromRangeStart w:id="434" w:author="Giorgio Romeo" w:date="2021-01-01T20:15:00Z" w:name="move60424545"/>
      <w:moveFrom w:id="435" w:author="Giorgio Romeo" w:date="2021-01-01T20:15:00Z">
        <w:del w:id="436" w:author="Giorgio Romeo" w:date="2021-01-01T20:15:00Z">
          <w:r w:rsidRPr="00801F40" w:rsidDel="00D04D9B">
            <w:rPr>
              <w:rFonts w:ascii="Bell MT" w:hAnsi="Bell MT"/>
              <w:b/>
              <w:bCs/>
              <w:sz w:val="28"/>
              <w:szCs w:val="28"/>
              <w:lang w:val="en-US"/>
              <w:rPrChange w:id="437" w:author="Etion Pinari" w:date="2021-01-06T12:27:00Z">
                <w:rPr>
                  <w:rFonts w:ascii="Bell MT" w:hAnsi="Bell MT"/>
                  <w:sz w:val="28"/>
                  <w:szCs w:val="28"/>
                  <w:lang w:val="en-GB"/>
                </w:rPr>
              </w:rPrChange>
            </w:rPr>
            <w:delText xml:space="preserve">It provides the interfaces that allow booking of tickets and </w:delText>
          </w:r>
          <w:r w:rsidR="0098587D" w:rsidRPr="00801F40" w:rsidDel="00D04D9B">
            <w:rPr>
              <w:rFonts w:ascii="Bell MT" w:hAnsi="Bell MT"/>
              <w:b/>
              <w:bCs/>
              <w:sz w:val="28"/>
              <w:szCs w:val="28"/>
              <w:lang w:val="en-US"/>
              <w:rPrChange w:id="438" w:author="Etion Pinari" w:date="2021-01-06T12:27:00Z">
                <w:rPr>
                  <w:rFonts w:ascii="Bell MT" w:hAnsi="Bell MT"/>
                  <w:sz w:val="28"/>
                  <w:szCs w:val="28"/>
                  <w:lang w:val="en-GB"/>
                </w:rPr>
              </w:rPrChange>
            </w:rPr>
            <w:delText>visits</w:delText>
          </w:r>
          <w:r w:rsidRPr="00801F40" w:rsidDel="00D04D9B">
            <w:rPr>
              <w:rFonts w:ascii="Bell MT" w:hAnsi="Bell MT"/>
              <w:b/>
              <w:bCs/>
              <w:sz w:val="28"/>
              <w:szCs w:val="28"/>
              <w:lang w:val="en-US"/>
              <w:rPrChange w:id="439" w:author="Etion Pinari" w:date="2021-01-06T12:27:00Z">
                <w:rPr>
                  <w:rFonts w:ascii="Bell MT" w:hAnsi="Bell MT"/>
                  <w:sz w:val="28"/>
                  <w:szCs w:val="28"/>
                  <w:lang w:val="en-GB"/>
                </w:rPr>
              </w:rPrChange>
            </w:rPr>
            <w:delText xml:space="preserve">. It communicates with different components to </w:delText>
          </w:r>
          <w:r w:rsidR="000230B9" w:rsidRPr="00801F40" w:rsidDel="00D04D9B">
            <w:rPr>
              <w:rFonts w:ascii="Bell MT" w:hAnsi="Bell MT"/>
              <w:b/>
              <w:bCs/>
              <w:sz w:val="28"/>
              <w:szCs w:val="28"/>
              <w:lang w:val="en-US"/>
              <w:rPrChange w:id="440" w:author="Etion Pinari" w:date="2021-01-06T12:27:00Z">
                <w:rPr>
                  <w:rFonts w:ascii="Bell MT" w:hAnsi="Bell MT"/>
                  <w:sz w:val="28"/>
                  <w:szCs w:val="28"/>
                  <w:lang w:val="en-GB"/>
                </w:rPr>
              </w:rPrChange>
            </w:rPr>
            <w:delText xml:space="preserve">provide the functionalities required by tickets and visits requests i.e., </w:delText>
          </w:r>
          <w:r w:rsidRPr="00801F40" w:rsidDel="00D04D9B">
            <w:rPr>
              <w:rFonts w:ascii="Bell MT" w:hAnsi="Bell MT"/>
              <w:b/>
              <w:bCs/>
              <w:sz w:val="28"/>
              <w:szCs w:val="28"/>
              <w:lang w:val="en-US"/>
              <w:rPrChange w:id="441" w:author="Etion Pinari" w:date="2021-01-06T12:27:00Z">
                <w:rPr>
                  <w:rFonts w:ascii="Bell MT" w:hAnsi="Bell MT"/>
                  <w:sz w:val="28"/>
                  <w:szCs w:val="28"/>
                  <w:lang w:val="en-GB"/>
                </w:rPr>
              </w:rPrChange>
            </w:rPr>
            <w:delText>check</w:delText>
          </w:r>
          <w:r w:rsidR="00B36592" w:rsidRPr="00801F40" w:rsidDel="00D04D9B">
            <w:rPr>
              <w:rFonts w:ascii="Bell MT" w:hAnsi="Bell MT"/>
              <w:b/>
              <w:bCs/>
              <w:sz w:val="28"/>
              <w:szCs w:val="28"/>
              <w:lang w:val="en-US"/>
              <w:rPrChange w:id="442" w:author="Etion Pinari" w:date="2021-01-06T12:27:00Z">
                <w:rPr>
                  <w:rFonts w:ascii="Bell MT" w:hAnsi="Bell MT"/>
                  <w:sz w:val="28"/>
                  <w:szCs w:val="28"/>
                  <w:lang w:val="en-GB"/>
                </w:rPr>
              </w:rPrChange>
            </w:rPr>
            <w:delText xml:space="preserve"> </w:delText>
          </w:r>
          <w:r w:rsidRPr="00801F40" w:rsidDel="00D04D9B">
            <w:rPr>
              <w:rFonts w:ascii="Bell MT" w:hAnsi="Bell MT"/>
              <w:b/>
              <w:bCs/>
              <w:sz w:val="28"/>
              <w:szCs w:val="28"/>
              <w:lang w:val="en-US"/>
              <w:rPrChange w:id="443" w:author="Etion Pinari" w:date="2021-01-06T12:27:00Z">
                <w:rPr>
                  <w:rFonts w:ascii="Bell MT" w:hAnsi="Bell MT"/>
                  <w:sz w:val="28"/>
                  <w:szCs w:val="28"/>
                  <w:lang w:val="en-GB"/>
                </w:rPr>
              </w:rPrChange>
            </w:rPr>
            <w:delText xml:space="preserve">the relevant, </w:delText>
          </w:r>
          <w:r w:rsidR="0098587D" w:rsidRPr="00801F40" w:rsidDel="00D04D9B">
            <w:rPr>
              <w:rFonts w:ascii="Bell MT" w:hAnsi="Bell MT"/>
              <w:b/>
              <w:bCs/>
              <w:sz w:val="28"/>
              <w:szCs w:val="28"/>
              <w:lang w:val="en-US"/>
              <w:rPrChange w:id="444" w:author="Etion Pinari" w:date="2021-01-06T12:27:00Z">
                <w:rPr>
                  <w:rFonts w:ascii="Bell MT" w:hAnsi="Bell MT"/>
                  <w:sz w:val="28"/>
                  <w:szCs w:val="28"/>
                  <w:lang w:val="en-GB"/>
                </w:rPr>
              </w:rPrChange>
            </w:rPr>
            <w:delText xml:space="preserve">available </w:delText>
          </w:r>
          <w:r w:rsidRPr="00801F40" w:rsidDel="00D04D9B">
            <w:rPr>
              <w:rFonts w:ascii="Bell MT" w:hAnsi="Bell MT"/>
              <w:b/>
              <w:bCs/>
              <w:sz w:val="28"/>
              <w:szCs w:val="28"/>
              <w:lang w:val="en-US"/>
              <w:rPrChange w:id="445" w:author="Etion Pinari" w:date="2021-01-06T12:27:00Z">
                <w:rPr>
                  <w:rFonts w:ascii="Bell MT" w:hAnsi="Bell MT"/>
                  <w:sz w:val="28"/>
                  <w:szCs w:val="28"/>
                  <w:lang w:val="en-GB"/>
                </w:rPr>
              </w:rPrChange>
            </w:rPr>
            <w:delText xml:space="preserve">timeslots, </w:delText>
          </w:r>
          <w:r w:rsidR="00B36592" w:rsidRPr="00801F40" w:rsidDel="00D04D9B">
            <w:rPr>
              <w:rFonts w:ascii="Bell MT" w:hAnsi="Bell MT"/>
              <w:b/>
              <w:bCs/>
              <w:sz w:val="28"/>
              <w:szCs w:val="28"/>
              <w:lang w:val="en-US"/>
              <w:rPrChange w:id="446" w:author="Etion Pinari" w:date="2021-01-06T12:27:00Z">
                <w:rPr>
                  <w:rFonts w:ascii="Bell MT" w:hAnsi="Bell MT"/>
                  <w:sz w:val="28"/>
                  <w:szCs w:val="28"/>
                  <w:lang w:val="en-GB"/>
                </w:rPr>
              </w:rPrChange>
            </w:rPr>
            <w:delText xml:space="preserve">gets the info that will allow the presentation layer to build </w:delText>
          </w:r>
          <w:r w:rsidRPr="00801F40" w:rsidDel="00D04D9B">
            <w:rPr>
              <w:rFonts w:ascii="Bell MT" w:hAnsi="Bell MT"/>
              <w:b/>
              <w:bCs/>
              <w:sz w:val="28"/>
              <w:szCs w:val="28"/>
              <w:lang w:val="en-US"/>
              <w:rPrChange w:id="447" w:author="Etion Pinari" w:date="2021-01-06T12:27:00Z">
                <w:rPr>
                  <w:rFonts w:ascii="Bell MT" w:hAnsi="Bell MT"/>
                  <w:sz w:val="28"/>
                  <w:szCs w:val="28"/>
                  <w:lang w:val="en-GB"/>
                </w:rPr>
              </w:rPrChange>
            </w:rPr>
            <w:delText xml:space="preserve"> map of the available shops around the user’s current location</w:delText>
          </w:r>
          <w:r w:rsidR="0098587D" w:rsidRPr="00801F40" w:rsidDel="00D04D9B">
            <w:rPr>
              <w:rFonts w:ascii="Bell MT" w:hAnsi="Bell MT"/>
              <w:b/>
              <w:bCs/>
              <w:sz w:val="28"/>
              <w:szCs w:val="28"/>
              <w:lang w:val="en-US"/>
              <w:rPrChange w:id="448"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49" w:author="Etion Pinari" w:date="2021-01-06T12:27:00Z">
                <w:rPr>
                  <w:rFonts w:ascii="Bell MT" w:hAnsi="Bell MT"/>
                  <w:sz w:val="28"/>
                  <w:szCs w:val="28"/>
                  <w:lang w:val="en-GB"/>
                </w:rPr>
              </w:rPrChange>
            </w:rPr>
            <w:delText>handle visits additional info…(See interface diagram for a more detailed list)</w:delText>
          </w:r>
        </w:del>
      </w:moveFrom>
      <w:moveFromRangeEnd w:id="434"/>
      <w:ins w:id="450" w:author="Giorgio Romeo" w:date="2021-01-01T20:15:00Z">
        <w:r w:rsidR="00D04D9B" w:rsidRPr="00801F40">
          <w:rPr>
            <w:rFonts w:ascii="Bell MT" w:hAnsi="Bell MT"/>
            <w:b/>
            <w:bCs/>
            <w:i/>
            <w:iCs/>
            <w:sz w:val="28"/>
            <w:szCs w:val="28"/>
            <w:lang w:val="en-US"/>
            <w:rPrChange w:id="451" w:author="Etion Pinari" w:date="2021-01-06T12:27:00Z">
              <w:rPr>
                <w:rFonts w:ascii="Bell MT" w:hAnsi="Bell MT"/>
                <w:i/>
                <w:iCs/>
                <w:sz w:val="28"/>
                <w:szCs w:val="28"/>
                <w:lang w:val="en-GB"/>
              </w:rPr>
            </w:rPrChange>
          </w:rPr>
          <w:t>Reservation Manager</w:t>
        </w:r>
      </w:ins>
    </w:p>
    <w:p w14:paraId="10339CE8" w14:textId="77777777" w:rsidR="00D04D9B" w:rsidRPr="00801F40" w:rsidRDefault="00D04D9B">
      <w:pPr>
        <w:pStyle w:val="Paragrafoelenco"/>
        <w:spacing w:line="257" w:lineRule="auto"/>
        <w:ind w:left="1321"/>
        <w:jc w:val="both"/>
        <w:rPr>
          <w:moveTo w:id="452" w:author="Giorgio Romeo" w:date="2021-01-01T20:15:00Z"/>
          <w:rFonts w:ascii="Bell MT" w:hAnsi="Bell MT"/>
          <w:sz w:val="28"/>
          <w:szCs w:val="28"/>
          <w:lang w:val="en-US"/>
          <w:rPrChange w:id="453" w:author="Etion Pinari" w:date="2021-01-06T12:27:00Z">
            <w:rPr>
              <w:moveTo w:id="454" w:author="Giorgio Romeo" w:date="2021-01-01T20:15:00Z"/>
              <w:rFonts w:ascii="Bell MT" w:hAnsi="Bell MT"/>
              <w:sz w:val="28"/>
              <w:szCs w:val="28"/>
              <w:lang w:val="en-GB"/>
            </w:rPr>
          </w:rPrChange>
        </w:rPr>
        <w:pPrChange w:id="455" w:author="Giorgio Romeo" w:date="2021-01-01T20:15:00Z">
          <w:pPr>
            <w:pStyle w:val="Paragrafoelenco"/>
            <w:numPr>
              <w:numId w:val="4"/>
            </w:numPr>
            <w:spacing w:line="257" w:lineRule="auto"/>
            <w:ind w:left="1321" w:hanging="357"/>
            <w:jc w:val="both"/>
          </w:pPr>
        </w:pPrChange>
      </w:pPr>
      <w:moveToRangeStart w:id="456" w:author="Giorgio Romeo" w:date="2021-01-01T20:15:00Z" w:name="move60424545"/>
      <w:moveTo w:id="457" w:author="Giorgio Romeo" w:date="2021-01-01T20:15:00Z">
        <w:r w:rsidRPr="00801F40">
          <w:rPr>
            <w:rFonts w:ascii="Bell MT" w:hAnsi="Bell MT"/>
            <w:sz w:val="28"/>
            <w:szCs w:val="28"/>
            <w:lang w:val="en-US"/>
            <w:rPrChange w:id="458" w:author="Etion Pinari" w:date="2021-01-06T12:27:00Z">
              <w:rPr>
                <w:rFonts w:ascii="Bell MT" w:hAnsi="Bell MT"/>
                <w:sz w:val="28"/>
                <w:szCs w:val="28"/>
                <w:lang w:val="en-GB"/>
              </w:rPr>
            </w:rPrChange>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moveTo>
    </w:p>
    <w:moveToRangeEnd w:id="456"/>
    <w:p w14:paraId="0B27C816" w14:textId="77777777" w:rsidR="00D04D9B" w:rsidRPr="00801F40" w:rsidRDefault="00D04D9B">
      <w:pPr>
        <w:pStyle w:val="Paragrafoelenco"/>
        <w:spacing w:line="257" w:lineRule="auto"/>
        <w:ind w:left="1321"/>
        <w:jc w:val="both"/>
        <w:rPr>
          <w:rFonts w:ascii="Bell MT" w:hAnsi="Bell MT"/>
          <w:sz w:val="28"/>
          <w:szCs w:val="28"/>
          <w:lang w:val="en-US"/>
          <w:rPrChange w:id="459" w:author="Etion Pinari" w:date="2021-01-06T12:27:00Z">
            <w:rPr>
              <w:rFonts w:ascii="Bell MT" w:hAnsi="Bell MT"/>
              <w:sz w:val="28"/>
              <w:szCs w:val="28"/>
              <w:lang w:val="en-GB"/>
            </w:rPr>
          </w:rPrChange>
        </w:rPr>
        <w:pPrChange w:id="460" w:author="Giorgio Romeo" w:date="2021-01-01T20:15:00Z">
          <w:pPr>
            <w:pStyle w:val="Paragrafoelenco"/>
            <w:numPr>
              <w:numId w:val="4"/>
            </w:numPr>
            <w:spacing w:line="257" w:lineRule="auto"/>
            <w:ind w:left="1321" w:hanging="357"/>
          </w:pPr>
        </w:pPrChange>
      </w:pPr>
    </w:p>
    <w:p w14:paraId="64FEE077" w14:textId="24305AE5" w:rsidR="00D04D9B" w:rsidRPr="00801F40" w:rsidRDefault="00B50293" w:rsidP="00D04D9B">
      <w:pPr>
        <w:pStyle w:val="Paragrafoelenco"/>
        <w:numPr>
          <w:ilvl w:val="0"/>
          <w:numId w:val="4"/>
        </w:numPr>
        <w:spacing w:line="257" w:lineRule="auto"/>
        <w:ind w:left="1321" w:hanging="357"/>
        <w:jc w:val="both"/>
        <w:rPr>
          <w:ins w:id="461" w:author="Giorgio Romeo" w:date="2021-01-01T20:16:00Z"/>
          <w:rFonts w:ascii="Bell MT" w:hAnsi="Bell MT"/>
          <w:b/>
          <w:bCs/>
          <w:i/>
          <w:iCs/>
          <w:sz w:val="28"/>
          <w:szCs w:val="28"/>
          <w:lang w:val="en-US"/>
          <w:rPrChange w:id="462" w:author="Etion Pinari" w:date="2021-01-06T12:27:00Z">
            <w:rPr>
              <w:ins w:id="463" w:author="Giorgio Romeo" w:date="2021-01-01T20:16:00Z"/>
              <w:rFonts w:ascii="Bell MT" w:hAnsi="Bell MT"/>
              <w:i/>
              <w:iCs/>
              <w:sz w:val="28"/>
              <w:szCs w:val="28"/>
              <w:lang w:val="en-GB"/>
            </w:rPr>
          </w:rPrChange>
        </w:rPr>
      </w:pPr>
      <w:del w:id="464" w:author="Giorgio Romeo" w:date="2021-01-01T20:16:00Z">
        <w:r w:rsidRPr="00801F40" w:rsidDel="00D04D9B">
          <w:rPr>
            <w:rFonts w:ascii="Bell MT" w:hAnsi="Bell MT"/>
            <w:b/>
            <w:bCs/>
            <w:i/>
            <w:iCs/>
            <w:sz w:val="28"/>
            <w:szCs w:val="28"/>
            <w:lang w:val="en-US"/>
            <w:rPrChange w:id="465" w:author="Etion Pinari" w:date="2021-01-06T12:27:00Z">
              <w:rPr>
                <w:rFonts w:ascii="Bell MT" w:hAnsi="Bell MT"/>
                <w:i/>
                <w:iCs/>
                <w:sz w:val="28"/>
                <w:szCs w:val="28"/>
                <w:lang w:val="en-GB"/>
              </w:rPr>
            </w:rPrChange>
          </w:rPr>
          <w:delText>Notification manager</w:delText>
        </w:r>
        <w:r w:rsidRPr="00801F40" w:rsidDel="00D04D9B">
          <w:rPr>
            <w:rFonts w:ascii="Bell MT" w:hAnsi="Bell MT"/>
            <w:b/>
            <w:bCs/>
            <w:sz w:val="28"/>
            <w:szCs w:val="28"/>
            <w:lang w:val="en-US"/>
            <w:rPrChange w:id="466" w:author="Etion Pinari" w:date="2021-01-06T12:27:00Z">
              <w:rPr>
                <w:rFonts w:ascii="Bell MT" w:hAnsi="Bell MT"/>
                <w:sz w:val="28"/>
                <w:szCs w:val="28"/>
                <w:lang w:val="en-GB"/>
              </w:rPr>
            </w:rPrChange>
          </w:rPr>
          <w:br/>
          <w:delText>This component has the job of</w:delText>
        </w:r>
        <w:r w:rsidR="000230B9" w:rsidRPr="00801F40" w:rsidDel="00D04D9B">
          <w:rPr>
            <w:rFonts w:ascii="Bell MT" w:hAnsi="Bell MT"/>
            <w:b/>
            <w:bCs/>
            <w:sz w:val="28"/>
            <w:szCs w:val="28"/>
            <w:lang w:val="en-US"/>
            <w:rPrChange w:id="467" w:author="Etion Pinari" w:date="2021-01-06T12:27:00Z">
              <w:rPr>
                <w:rFonts w:ascii="Bell MT" w:hAnsi="Bell MT"/>
                <w:sz w:val="28"/>
                <w:szCs w:val="28"/>
                <w:lang w:val="en-GB"/>
              </w:rPr>
            </w:rPrChange>
          </w:rPr>
          <w:delText xml:space="preserve"> handling notifications of two types:</w:delText>
        </w:r>
        <w:r w:rsidRPr="00801F40" w:rsidDel="00D04D9B">
          <w:rPr>
            <w:rFonts w:ascii="Bell MT" w:hAnsi="Bell MT"/>
            <w:b/>
            <w:bCs/>
            <w:sz w:val="28"/>
            <w:szCs w:val="28"/>
            <w:lang w:val="en-US"/>
            <w:rPrChange w:id="468"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69" w:author="Etion Pinari" w:date="2021-01-06T12:27:00Z">
              <w:rPr>
                <w:rFonts w:ascii="Bell MT" w:hAnsi="Bell MT"/>
                <w:sz w:val="28"/>
                <w:szCs w:val="28"/>
                <w:lang w:val="en-GB"/>
              </w:rPr>
            </w:rPrChange>
          </w:rPr>
          <w:br/>
          <w:delText>-r</w:delText>
        </w:r>
        <w:r w:rsidRPr="00801F40" w:rsidDel="00D04D9B">
          <w:rPr>
            <w:rFonts w:ascii="Bell MT" w:hAnsi="Bell MT"/>
            <w:b/>
            <w:bCs/>
            <w:sz w:val="28"/>
            <w:szCs w:val="28"/>
            <w:lang w:val="en-US"/>
            <w:rPrChange w:id="470" w:author="Etion Pinari" w:date="2021-01-06T12:27:00Z">
              <w:rPr>
                <w:rFonts w:ascii="Bell MT" w:hAnsi="Bell MT"/>
                <w:sz w:val="28"/>
                <w:szCs w:val="28"/>
                <w:lang w:val="en-GB"/>
              </w:rPr>
            </w:rPrChange>
          </w:rPr>
          <w:delText xml:space="preserve">eminding users when it is time to leave their current location </w:delText>
        </w:r>
        <w:r w:rsidR="000230B9" w:rsidRPr="00801F40" w:rsidDel="00D04D9B">
          <w:rPr>
            <w:rFonts w:ascii="Bell MT" w:hAnsi="Bell MT"/>
            <w:b/>
            <w:bCs/>
            <w:sz w:val="28"/>
            <w:szCs w:val="28"/>
            <w:lang w:val="en-US"/>
            <w:rPrChange w:id="471" w:author="Etion Pinari" w:date="2021-01-06T12:27:00Z">
              <w:rPr>
                <w:rFonts w:ascii="Bell MT" w:hAnsi="Bell MT"/>
                <w:sz w:val="28"/>
                <w:szCs w:val="28"/>
                <w:lang w:val="en-GB"/>
              </w:rPr>
            </w:rPrChange>
          </w:rPr>
          <w:delText xml:space="preserve">so </w:delText>
        </w:r>
        <w:r w:rsidRPr="00801F40" w:rsidDel="00D04D9B">
          <w:rPr>
            <w:rFonts w:ascii="Bell MT" w:hAnsi="Bell MT"/>
            <w:b/>
            <w:bCs/>
            <w:sz w:val="28"/>
            <w:szCs w:val="28"/>
            <w:lang w:val="en-US"/>
            <w:rPrChange w:id="472" w:author="Etion Pinari" w:date="2021-01-06T12:27:00Z">
              <w:rPr>
                <w:rFonts w:ascii="Bell MT" w:hAnsi="Bell MT"/>
                <w:sz w:val="28"/>
                <w:szCs w:val="28"/>
                <w:lang w:val="en-GB"/>
              </w:rPr>
            </w:rPrChange>
          </w:rPr>
          <w:delText>to reach in time their destination</w:delText>
        </w:r>
        <w:r w:rsidR="000230B9" w:rsidRPr="00801F40" w:rsidDel="00D04D9B">
          <w:rPr>
            <w:rFonts w:ascii="Bell MT" w:hAnsi="Bell MT"/>
            <w:b/>
            <w:bCs/>
            <w:sz w:val="28"/>
            <w:szCs w:val="28"/>
            <w:lang w:val="en-US"/>
            <w:rPrChange w:id="473" w:author="Etion Pinari" w:date="2021-01-06T12:27:00Z">
              <w:rPr>
                <w:rFonts w:ascii="Bell MT" w:hAnsi="Bell MT"/>
                <w:sz w:val="28"/>
                <w:szCs w:val="28"/>
                <w:lang w:val="en-GB"/>
              </w:rPr>
            </w:rPrChange>
          </w:rPr>
          <w:delText>; to do this, the component interfaces with the map</w:delText>
        </w:r>
      </w:del>
      <w:del w:id="474" w:author="Giorgio Romeo" w:date="2021-01-01T20:15:00Z">
        <w:r w:rsidR="000230B9" w:rsidRPr="00801F40" w:rsidDel="00D04D9B">
          <w:rPr>
            <w:rFonts w:ascii="Bell MT" w:hAnsi="Bell MT"/>
            <w:b/>
            <w:bCs/>
            <w:sz w:val="28"/>
            <w:szCs w:val="28"/>
            <w:lang w:val="en-US"/>
            <w:rPrChange w:id="475" w:author="Etion Pinari" w:date="2021-01-06T12:27:00Z">
              <w:rPr>
                <w:rFonts w:ascii="Bell MT" w:hAnsi="Bell MT"/>
                <w:sz w:val="28"/>
                <w:szCs w:val="28"/>
                <w:lang w:val="en-GB"/>
              </w:rPr>
            </w:rPrChange>
          </w:rPr>
          <w:delText>s</w:delText>
        </w:r>
      </w:del>
      <w:del w:id="476" w:author="Giorgio Romeo" w:date="2021-01-01T20:16:00Z">
        <w:r w:rsidR="000230B9" w:rsidRPr="00801F40" w:rsidDel="00D04D9B">
          <w:rPr>
            <w:rFonts w:ascii="Bell MT" w:hAnsi="Bell MT"/>
            <w:b/>
            <w:bCs/>
            <w:sz w:val="28"/>
            <w:szCs w:val="28"/>
            <w:lang w:val="en-US"/>
            <w:rPrChange w:id="477" w:author="Etion Pinari" w:date="2021-01-06T12:27:00Z">
              <w:rPr>
                <w:rFonts w:ascii="Bell MT" w:hAnsi="Bell MT"/>
                <w:sz w:val="28"/>
                <w:szCs w:val="28"/>
                <w:lang w:val="en-GB"/>
              </w:rPr>
            </w:rPrChange>
          </w:rPr>
          <w:delText xml:space="preserve"> provider, getting info on ETA.</w:delText>
        </w:r>
        <w:r w:rsidRPr="00801F40" w:rsidDel="00D04D9B">
          <w:rPr>
            <w:rFonts w:ascii="Bell MT" w:hAnsi="Bell MT"/>
            <w:b/>
            <w:bCs/>
            <w:sz w:val="28"/>
            <w:szCs w:val="28"/>
            <w:lang w:val="en-US"/>
            <w:rPrChange w:id="478"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79" w:author="Etion Pinari" w:date="2021-01-06T12:27:00Z">
              <w:rPr>
                <w:rFonts w:ascii="Bell MT" w:hAnsi="Bell MT"/>
                <w:sz w:val="28"/>
                <w:szCs w:val="28"/>
                <w:lang w:val="en-GB"/>
              </w:rPr>
            </w:rPrChange>
          </w:rPr>
          <w:br/>
          <w:delText>-</w:delText>
        </w:r>
        <w:r w:rsidRPr="00801F40" w:rsidDel="00D04D9B">
          <w:rPr>
            <w:rFonts w:ascii="Bell MT" w:hAnsi="Bell MT"/>
            <w:b/>
            <w:bCs/>
            <w:sz w:val="28"/>
            <w:szCs w:val="28"/>
            <w:lang w:val="en-US"/>
            <w:rPrChange w:id="480" w:author="Etion Pinari" w:date="2021-01-06T12:27:00Z">
              <w:rPr>
                <w:rFonts w:ascii="Bell MT" w:hAnsi="Bell MT"/>
                <w:sz w:val="28"/>
                <w:szCs w:val="28"/>
                <w:lang w:val="en-GB"/>
              </w:rPr>
            </w:rPrChange>
          </w:rPr>
          <w:delText xml:space="preserve">provide </w:delText>
        </w:r>
        <w:r w:rsidR="000230B9" w:rsidRPr="00801F40" w:rsidDel="00D04D9B">
          <w:rPr>
            <w:rFonts w:ascii="Bell MT" w:hAnsi="Bell MT"/>
            <w:b/>
            <w:bCs/>
            <w:sz w:val="28"/>
            <w:szCs w:val="28"/>
            <w:lang w:val="en-US"/>
            <w:rPrChange w:id="481" w:author="Etion Pinari" w:date="2021-01-06T12:27:00Z">
              <w:rPr>
                <w:rFonts w:ascii="Bell MT" w:hAnsi="Bell MT"/>
                <w:sz w:val="28"/>
                <w:szCs w:val="28"/>
                <w:lang w:val="en-GB"/>
              </w:rPr>
            </w:rPrChange>
          </w:rPr>
          <w:delText>suggestions</w:delText>
        </w:r>
        <w:r w:rsidRPr="00801F40" w:rsidDel="00D04D9B">
          <w:rPr>
            <w:rFonts w:ascii="Bell MT" w:hAnsi="Bell MT"/>
            <w:b/>
            <w:bCs/>
            <w:sz w:val="28"/>
            <w:szCs w:val="28"/>
            <w:lang w:val="en-US"/>
            <w:rPrChange w:id="482" w:author="Etion Pinari" w:date="2021-01-06T12:27:00Z">
              <w:rPr>
                <w:rFonts w:ascii="Bell MT" w:hAnsi="Bell MT"/>
                <w:sz w:val="28"/>
                <w:szCs w:val="28"/>
                <w:lang w:val="en-GB"/>
              </w:rPr>
            </w:rPrChange>
          </w:rPr>
          <w:delText xml:space="preserve"> of </w:delText>
        </w:r>
        <w:r w:rsidR="000230B9" w:rsidRPr="00801F40" w:rsidDel="00D04D9B">
          <w:rPr>
            <w:rFonts w:ascii="Bell MT" w:hAnsi="Bell MT"/>
            <w:b/>
            <w:bCs/>
            <w:sz w:val="28"/>
            <w:szCs w:val="28"/>
            <w:lang w:val="en-US"/>
            <w:rPrChange w:id="483" w:author="Etion Pinari" w:date="2021-01-06T12:27:00Z">
              <w:rPr>
                <w:rFonts w:ascii="Bell MT" w:hAnsi="Bell MT"/>
                <w:sz w:val="28"/>
                <w:szCs w:val="28"/>
                <w:lang w:val="en-GB"/>
              </w:rPr>
            </w:rPrChange>
          </w:rPr>
          <w:delText xml:space="preserve">relevant </w:delText>
        </w:r>
        <w:r w:rsidRPr="00801F40" w:rsidDel="00D04D9B">
          <w:rPr>
            <w:rFonts w:ascii="Bell MT" w:hAnsi="Bell MT"/>
            <w:b/>
            <w:bCs/>
            <w:sz w:val="28"/>
            <w:szCs w:val="28"/>
            <w:lang w:val="en-US"/>
            <w:rPrChange w:id="484" w:author="Etion Pinari" w:date="2021-01-06T12:27:00Z">
              <w:rPr>
                <w:rFonts w:ascii="Bell MT" w:hAnsi="Bell MT"/>
                <w:sz w:val="28"/>
                <w:szCs w:val="28"/>
                <w:lang w:val="en-GB"/>
              </w:rPr>
            </w:rPrChange>
          </w:rPr>
          <w:delText xml:space="preserve">available stores </w:delText>
        </w:r>
        <w:r w:rsidR="000230B9" w:rsidRPr="00801F40" w:rsidDel="00D04D9B">
          <w:rPr>
            <w:rFonts w:ascii="Bell MT" w:hAnsi="Bell MT"/>
            <w:b/>
            <w:bCs/>
            <w:sz w:val="28"/>
            <w:szCs w:val="28"/>
            <w:lang w:val="en-US"/>
            <w:rPrChange w:id="485" w:author="Etion Pinari" w:date="2021-01-06T12:27:00Z">
              <w:rPr>
                <w:rFonts w:ascii="Bell MT" w:hAnsi="Bell MT"/>
                <w:sz w:val="28"/>
                <w:szCs w:val="28"/>
                <w:lang w:val="en-GB"/>
              </w:rPr>
            </w:rPrChange>
          </w:rPr>
          <w:delText xml:space="preserve">and timeslots </w:delText>
        </w:r>
        <w:r w:rsidRPr="00801F40" w:rsidDel="00D04D9B">
          <w:rPr>
            <w:rFonts w:ascii="Bell MT" w:hAnsi="Bell MT"/>
            <w:b/>
            <w:bCs/>
            <w:sz w:val="28"/>
            <w:szCs w:val="28"/>
            <w:lang w:val="en-US"/>
            <w:rPrChange w:id="486" w:author="Etion Pinari" w:date="2021-01-06T12:27:00Z">
              <w:rPr>
                <w:rFonts w:ascii="Bell MT" w:hAnsi="Bell MT"/>
                <w:sz w:val="28"/>
                <w:szCs w:val="28"/>
                <w:lang w:val="en-GB"/>
              </w:rPr>
            </w:rPrChange>
          </w:rPr>
          <w:delText>when the requested one is full</w:delText>
        </w:r>
        <w:r w:rsidR="000230B9" w:rsidRPr="00801F40" w:rsidDel="00D04D9B">
          <w:rPr>
            <w:rFonts w:ascii="Bell MT" w:hAnsi="Bell MT"/>
            <w:b/>
            <w:bCs/>
            <w:sz w:val="28"/>
            <w:szCs w:val="28"/>
            <w:lang w:val="en-US"/>
            <w:rPrChange w:id="487" w:author="Etion Pinari" w:date="2021-01-06T12:27:00Z">
              <w:rPr>
                <w:rFonts w:ascii="Bell MT" w:hAnsi="Bell MT"/>
                <w:sz w:val="28"/>
                <w:szCs w:val="28"/>
                <w:lang w:val="en-GB"/>
              </w:rPr>
            </w:rPrChange>
          </w:rPr>
          <w:delText xml:space="preserve"> or the user is inactive.</w:delText>
        </w:r>
      </w:del>
      <w:ins w:id="488" w:author="Giorgio Romeo" w:date="2021-01-01T20:16:00Z">
        <w:r w:rsidR="00D04D9B" w:rsidRPr="00801F40">
          <w:rPr>
            <w:rFonts w:ascii="Bell MT" w:hAnsi="Bell MT"/>
            <w:b/>
            <w:bCs/>
            <w:i/>
            <w:iCs/>
            <w:sz w:val="28"/>
            <w:szCs w:val="28"/>
            <w:lang w:val="en-US"/>
            <w:rPrChange w:id="489" w:author="Etion Pinari" w:date="2021-01-06T12:27:00Z">
              <w:rPr>
                <w:rFonts w:ascii="Bell MT" w:hAnsi="Bell MT"/>
                <w:sz w:val="28"/>
                <w:szCs w:val="28"/>
                <w:lang w:val="en-GB"/>
              </w:rPr>
            </w:rPrChange>
          </w:rPr>
          <w:t>Notification Manager</w:t>
        </w:r>
      </w:ins>
    </w:p>
    <w:p w14:paraId="7E519F26" w14:textId="77777777" w:rsidR="00D04D9B" w:rsidRPr="00801F40" w:rsidRDefault="00D04D9B" w:rsidP="00D04D9B">
      <w:pPr>
        <w:pStyle w:val="Paragrafoelenco"/>
        <w:spacing w:line="257" w:lineRule="auto"/>
        <w:ind w:left="1321"/>
        <w:jc w:val="both"/>
        <w:rPr>
          <w:ins w:id="490" w:author="Giorgio Romeo" w:date="2021-01-01T20:16:00Z"/>
          <w:rFonts w:ascii="Bell MT" w:hAnsi="Bell MT"/>
          <w:sz w:val="28"/>
          <w:szCs w:val="28"/>
          <w:lang w:val="en-US"/>
          <w:rPrChange w:id="491" w:author="Etion Pinari" w:date="2021-01-06T12:27:00Z">
            <w:rPr>
              <w:ins w:id="492" w:author="Giorgio Romeo" w:date="2021-01-01T20:16:00Z"/>
              <w:rFonts w:ascii="Bell MT" w:hAnsi="Bell MT"/>
              <w:i/>
              <w:iCs/>
              <w:sz w:val="28"/>
              <w:szCs w:val="28"/>
              <w:lang w:val="en-GB"/>
            </w:rPr>
          </w:rPrChange>
        </w:rPr>
      </w:pPr>
      <w:ins w:id="493" w:author="Giorgio Romeo" w:date="2021-01-01T20:16:00Z">
        <w:r w:rsidRPr="00801F40">
          <w:rPr>
            <w:rFonts w:ascii="Bell MT" w:hAnsi="Bell MT"/>
            <w:sz w:val="28"/>
            <w:szCs w:val="28"/>
            <w:lang w:val="en-US"/>
            <w:rPrChange w:id="494" w:author="Etion Pinari" w:date="2021-01-06T12:27:00Z">
              <w:rPr>
                <w:rFonts w:ascii="Bell MT" w:hAnsi="Bell MT"/>
                <w:i/>
                <w:iCs/>
                <w:sz w:val="28"/>
                <w:szCs w:val="28"/>
                <w:lang w:val="en-GB"/>
              </w:rPr>
            </w:rPrChange>
          </w:rPr>
          <w:t xml:space="preserve">This component has the job of handling notifications of two types: </w:t>
        </w:r>
      </w:ins>
    </w:p>
    <w:p w14:paraId="1C536307" w14:textId="620A1E63" w:rsidR="00D04D9B" w:rsidRPr="00801F40" w:rsidRDefault="00D04D9B" w:rsidP="00D04D9B">
      <w:pPr>
        <w:pStyle w:val="Paragrafoelenco"/>
        <w:spacing w:line="257" w:lineRule="auto"/>
        <w:ind w:left="1321"/>
        <w:jc w:val="both"/>
        <w:rPr>
          <w:ins w:id="495" w:author="Giorgio Romeo" w:date="2021-01-01T20:16:00Z"/>
          <w:rFonts w:ascii="Bell MT" w:hAnsi="Bell MT"/>
          <w:sz w:val="28"/>
          <w:szCs w:val="28"/>
          <w:lang w:val="en-US"/>
          <w:rPrChange w:id="496" w:author="Etion Pinari" w:date="2021-01-06T12:27:00Z">
            <w:rPr>
              <w:ins w:id="497" w:author="Giorgio Romeo" w:date="2021-01-01T20:16:00Z"/>
              <w:rFonts w:ascii="Bell MT" w:hAnsi="Bell MT"/>
              <w:i/>
              <w:iCs/>
              <w:sz w:val="28"/>
              <w:szCs w:val="28"/>
              <w:lang w:val="en-GB"/>
            </w:rPr>
          </w:rPrChange>
        </w:rPr>
      </w:pPr>
      <w:ins w:id="498" w:author="Giorgio Romeo" w:date="2021-01-01T20:16:00Z">
        <w:r w:rsidRPr="00801F40">
          <w:rPr>
            <w:rFonts w:ascii="Bell MT" w:hAnsi="Bell MT"/>
            <w:sz w:val="28"/>
            <w:szCs w:val="28"/>
            <w:lang w:val="en-US"/>
            <w:rPrChange w:id="499" w:author="Etion Pinari" w:date="2021-01-06T12:27: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500" w:author="Cristian Sbrolli" w:date="2021-01-04T00:56:00Z">
        <w:r w:rsidR="00786FFC" w:rsidRPr="00801F40">
          <w:rPr>
            <w:rFonts w:ascii="Bell MT" w:hAnsi="Bell MT"/>
            <w:sz w:val="28"/>
            <w:szCs w:val="28"/>
            <w:lang w:val="en-US"/>
            <w:rPrChange w:id="501" w:author="Etion Pinari" w:date="2021-01-06T12:27:00Z">
              <w:rPr>
                <w:rFonts w:ascii="Bell MT" w:hAnsi="Bell MT"/>
                <w:sz w:val="28"/>
                <w:szCs w:val="28"/>
                <w:lang w:val="en-GB"/>
              </w:rPr>
            </w:rPrChange>
          </w:rPr>
          <w:t xml:space="preserve"> Push notifications are handled through </w:t>
        </w:r>
      </w:ins>
      <w:ins w:id="502" w:author="Cristian Sbrolli" w:date="2021-01-04T00:57:00Z">
        <w:r w:rsidR="00786FFC" w:rsidRPr="00801F40">
          <w:rPr>
            <w:rFonts w:ascii="Bell MT" w:hAnsi="Bell MT"/>
            <w:sz w:val="28"/>
            <w:szCs w:val="28"/>
            <w:lang w:val="en-US"/>
            <w:rPrChange w:id="503" w:author="Etion Pinari" w:date="2021-01-06T12:27:00Z">
              <w:rPr>
                <w:rFonts w:ascii="Bell MT" w:hAnsi="Bell MT"/>
                <w:sz w:val="28"/>
                <w:szCs w:val="28"/>
                <w:lang w:val="en-GB"/>
              </w:rPr>
            </w:rPrChange>
          </w:rPr>
          <w:t>F</w:t>
        </w:r>
      </w:ins>
      <w:ins w:id="504" w:author="Cristian Sbrolli" w:date="2021-01-04T00:56:00Z">
        <w:r w:rsidR="00786FFC" w:rsidRPr="00801F40">
          <w:rPr>
            <w:rFonts w:ascii="Bell MT" w:hAnsi="Bell MT"/>
            <w:sz w:val="28"/>
            <w:szCs w:val="28"/>
            <w:lang w:val="en-US"/>
            <w:rPrChange w:id="505" w:author="Etion Pinari" w:date="2021-01-06T12:27:00Z">
              <w:rPr>
                <w:rFonts w:ascii="Bell MT" w:hAnsi="Bell MT"/>
                <w:sz w:val="28"/>
                <w:szCs w:val="28"/>
                <w:lang w:val="en-GB"/>
              </w:rPr>
            </w:rPrChange>
          </w:rPr>
          <w:t xml:space="preserve">irebase </w:t>
        </w:r>
      </w:ins>
      <w:ins w:id="506" w:author="Cristian Sbrolli" w:date="2021-01-04T00:57:00Z">
        <w:r w:rsidR="00786FFC" w:rsidRPr="00801F40">
          <w:rPr>
            <w:rFonts w:ascii="Bell MT" w:hAnsi="Bell MT"/>
            <w:sz w:val="28"/>
            <w:szCs w:val="28"/>
            <w:lang w:val="en-US"/>
            <w:rPrChange w:id="507" w:author="Etion Pinari" w:date="2021-01-06T12:27:00Z">
              <w:rPr>
                <w:rFonts w:ascii="Bell MT" w:hAnsi="Bell MT"/>
                <w:sz w:val="28"/>
                <w:szCs w:val="28"/>
                <w:lang w:val="en-GB"/>
              </w:rPr>
            </w:rPrChange>
          </w:rPr>
          <w:t>Cloud Messaging</w:t>
        </w:r>
      </w:ins>
      <w:ins w:id="508" w:author="Cristian Sbrolli" w:date="2021-01-04T00:56:00Z">
        <w:r w:rsidR="00786FFC" w:rsidRPr="00801F40">
          <w:rPr>
            <w:rFonts w:ascii="Bell MT" w:hAnsi="Bell MT"/>
            <w:sz w:val="28"/>
            <w:szCs w:val="28"/>
            <w:lang w:val="en-US"/>
            <w:rPrChange w:id="509" w:author="Etion Pinari" w:date="2021-01-06T12:27:00Z">
              <w:rPr>
                <w:rFonts w:ascii="Bell MT" w:hAnsi="Bell MT"/>
                <w:sz w:val="28"/>
                <w:szCs w:val="28"/>
                <w:lang w:val="en-GB"/>
              </w:rPr>
            </w:rPrChange>
          </w:rPr>
          <w:t>.</w:t>
        </w:r>
      </w:ins>
      <w:ins w:id="510" w:author="Giorgio Romeo" w:date="2021-01-01T20:16:00Z">
        <w:del w:id="511" w:author="Cristian Sbrolli" w:date="2021-01-04T00:56:00Z">
          <w:r w:rsidRPr="00801F40" w:rsidDel="00786FFC">
            <w:rPr>
              <w:rFonts w:ascii="Bell MT" w:hAnsi="Bell MT"/>
              <w:sz w:val="28"/>
              <w:szCs w:val="28"/>
              <w:lang w:val="en-US"/>
              <w:rPrChange w:id="512" w:author="Etion Pinari" w:date="2021-01-06T12:27:00Z">
                <w:rPr>
                  <w:rFonts w:ascii="Bell MT" w:hAnsi="Bell MT"/>
                  <w:i/>
                  <w:iCs/>
                  <w:sz w:val="28"/>
                  <w:szCs w:val="28"/>
                  <w:lang w:val="en-GB"/>
                </w:rPr>
              </w:rPrChange>
            </w:rPr>
            <w:delText xml:space="preserve"> </w:delText>
          </w:r>
        </w:del>
      </w:ins>
    </w:p>
    <w:p w14:paraId="6E1BC068" w14:textId="4EEB5A92" w:rsidR="00D04D9B" w:rsidRPr="00801F40" w:rsidRDefault="00D04D9B">
      <w:pPr>
        <w:pStyle w:val="Paragrafoelenco"/>
        <w:spacing w:line="257" w:lineRule="auto"/>
        <w:ind w:left="1321"/>
        <w:jc w:val="both"/>
        <w:rPr>
          <w:ins w:id="513" w:author="Giorgio Romeo" w:date="2021-01-01T20:16:00Z"/>
          <w:rFonts w:ascii="Bell MT" w:hAnsi="Bell MT"/>
          <w:sz w:val="28"/>
          <w:szCs w:val="28"/>
          <w:lang w:val="en-US"/>
          <w:rPrChange w:id="514" w:author="Etion Pinari" w:date="2021-01-06T12:27:00Z">
            <w:rPr>
              <w:ins w:id="515" w:author="Giorgio Romeo" w:date="2021-01-01T20:16:00Z"/>
              <w:rFonts w:ascii="Bell MT" w:hAnsi="Bell MT"/>
              <w:i/>
              <w:iCs/>
              <w:sz w:val="28"/>
              <w:szCs w:val="28"/>
              <w:lang w:val="en-GB"/>
            </w:rPr>
          </w:rPrChange>
        </w:rPr>
        <w:pPrChange w:id="516" w:author="Giorgio Romeo" w:date="2021-01-01T20:16:00Z">
          <w:pPr>
            <w:pStyle w:val="Paragrafoelenco"/>
            <w:numPr>
              <w:numId w:val="4"/>
            </w:numPr>
            <w:spacing w:line="257" w:lineRule="auto"/>
            <w:ind w:left="1321" w:hanging="357"/>
            <w:jc w:val="both"/>
          </w:pPr>
        </w:pPrChange>
      </w:pPr>
      <w:ins w:id="517" w:author="Giorgio Romeo" w:date="2021-01-01T20:16:00Z">
        <w:r w:rsidRPr="00801F40">
          <w:rPr>
            <w:rFonts w:ascii="Bell MT" w:hAnsi="Bell MT"/>
            <w:sz w:val="28"/>
            <w:szCs w:val="28"/>
            <w:lang w:val="en-US"/>
            <w:rPrChange w:id="518" w:author="Etion Pinari" w:date="2021-01-06T12:27:00Z">
              <w:rPr>
                <w:rFonts w:ascii="Bell MT" w:hAnsi="Bell MT"/>
                <w:i/>
                <w:iCs/>
                <w:sz w:val="28"/>
                <w:szCs w:val="28"/>
                <w:lang w:val="en-GB"/>
              </w:rPr>
            </w:rPrChange>
          </w:rPr>
          <w:t>- provide suggestions of relevant available stores and timeslots when the</w:t>
        </w:r>
      </w:ins>
      <w:ins w:id="519" w:author="Cristian Sbrolli" w:date="2021-01-02T21:44:00Z">
        <w:r w:rsidR="0059054A" w:rsidRPr="00801F40">
          <w:rPr>
            <w:rFonts w:ascii="Bell MT" w:hAnsi="Bell MT"/>
            <w:sz w:val="28"/>
            <w:szCs w:val="28"/>
            <w:lang w:val="en-US"/>
            <w:rPrChange w:id="520" w:author="Etion Pinari" w:date="2021-01-06T12:27:00Z">
              <w:rPr>
                <w:rFonts w:ascii="Bell MT" w:hAnsi="Bell MT"/>
                <w:sz w:val="28"/>
                <w:szCs w:val="28"/>
                <w:lang w:val="en-GB"/>
              </w:rPr>
            </w:rPrChange>
          </w:rPr>
          <w:t xml:space="preserve"> </w:t>
        </w:r>
      </w:ins>
      <w:ins w:id="521" w:author="Giorgio Romeo" w:date="2021-01-01T20:16:00Z">
        <w:del w:id="522" w:author="Cristian Sbrolli" w:date="2021-01-02T21:44:00Z">
          <w:r w:rsidRPr="00801F40" w:rsidDel="0059054A">
            <w:rPr>
              <w:rFonts w:ascii="Bell MT" w:hAnsi="Bell MT"/>
              <w:sz w:val="28"/>
              <w:szCs w:val="28"/>
              <w:lang w:val="en-US"/>
              <w:rPrChange w:id="523" w:author="Etion Pinari" w:date="2021-01-06T12:27:00Z">
                <w:rPr>
                  <w:rFonts w:ascii="Bell MT" w:hAnsi="Bell MT"/>
                  <w:i/>
                  <w:iCs/>
                  <w:sz w:val="28"/>
                  <w:szCs w:val="28"/>
                  <w:lang w:val="en-GB"/>
                </w:rPr>
              </w:rPrChange>
            </w:rPr>
            <w:delText xml:space="preserve"> </w:delText>
          </w:r>
        </w:del>
        <w:r w:rsidRPr="00801F40">
          <w:rPr>
            <w:rFonts w:ascii="Bell MT" w:hAnsi="Bell MT"/>
            <w:sz w:val="28"/>
            <w:szCs w:val="28"/>
            <w:lang w:val="en-US"/>
            <w:rPrChange w:id="524" w:author="Etion Pinari" w:date="2021-01-06T12:27:00Z">
              <w:rPr>
                <w:rFonts w:ascii="Bell MT" w:hAnsi="Bell MT"/>
                <w:i/>
                <w:iCs/>
                <w:sz w:val="28"/>
                <w:szCs w:val="28"/>
                <w:lang w:val="en-GB"/>
              </w:rPr>
            </w:rPrChange>
          </w:rPr>
          <w:t>requested one is full or the user is inactive.</w:t>
        </w:r>
      </w:ins>
    </w:p>
    <w:p w14:paraId="5CE982E0" w14:textId="194F5296" w:rsidR="00D04D9B" w:rsidRPr="00801F40" w:rsidDel="0059054A" w:rsidRDefault="00D04D9B">
      <w:pPr>
        <w:ind w:left="708"/>
        <w:jc w:val="both"/>
        <w:rPr>
          <w:del w:id="525" w:author="Giorgio Romeo" w:date="2021-01-01T20:16:00Z"/>
          <w:rFonts w:ascii="Bell MT" w:hAnsi="Bell MT"/>
          <w:i/>
          <w:iCs/>
          <w:sz w:val="28"/>
          <w:szCs w:val="28"/>
          <w:lang w:val="en-US"/>
          <w:rPrChange w:id="526" w:author="Etion Pinari" w:date="2021-01-06T12:27:00Z">
            <w:rPr>
              <w:del w:id="527" w:author="Giorgio Romeo" w:date="2021-01-01T20:16:00Z"/>
              <w:rFonts w:ascii="Bell MT" w:hAnsi="Bell MT"/>
              <w:i/>
              <w:iCs/>
              <w:sz w:val="28"/>
              <w:szCs w:val="28"/>
              <w:lang w:val="en-GB"/>
            </w:rPr>
          </w:rPrChange>
        </w:rPr>
      </w:pPr>
    </w:p>
    <w:p w14:paraId="1320084E" w14:textId="77777777" w:rsidR="0059054A" w:rsidRPr="00801F40" w:rsidRDefault="0059054A">
      <w:pPr>
        <w:pStyle w:val="Paragrafoelenco"/>
        <w:spacing w:line="257" w:lineRule="auto"/>
        <w:ind w:left="1321"/>
        <w:jc w:val="both"/>
        <w:rPr>
          <w:ins w:id="528" w:author="Cristian Sbrolli" w:date="2021-01-02T21:44:00Z"/>
          <w:rFonts w:ascii="Bell MT" w:hAnsi="Bell MT"/>
          <w:i/>
          <w:iCs/>
          <w:sz w:val="28"/>
          <w:szCs w:val="28"/>
          <w:lang w:val="en-US"/>
          <w:rPrChange w:id="529" w:author="Etion Pinari" w:date="2021-01-06T12:27:00Z">
            <w:rPr>
              <w:ins w:id="530" w:author="Cristian Sbrolli" w:date="2021-01-02T21:44:00Z"/>
              <w:rFonts w:ascii="Bell MT" w:hAnsi="Bell MT"/>
              <w:sz w:val="28"/>
              <w:szCs w:val="28"/>
              <w:lang w:val="en-GB"/>
            </w:rPr>
          </w:rPrChange>
        </w:rPr>
        <w:pPrChange w:id="531" w:author="Giorgio Romeo" w:date="2021-01-01T20:16:00Z">
          <w:pPr>
            <w:pStyle w:val="Paragrafoelenco"/>
            <w:numPr>
              <w:numId w:val="4"/>
            </w:numPr>
            <w:spacing w:line="257" w:lineRule="auto"/>
            <w:ind w:left="1321" w:hanging="357"/>
          </w:pPr>
        </w:pPrChange>
      </w:pPr>
    </w:p>
    <w:p w14:paraId="4521326D" w14:textId="63B96BD2" w:rsidR="00B50293" w:rsidRPr="00801F40" w:rsidDel="0059054A" w:rsidRDefault="00B50293">
      <w:pPr>
        <w:ind w:left="708"/>
        <w:jc w:val="both"/>
        <w:rPr>
          <w:del w:id="532" w:author="Giorgio Romeo" w:date="2021-01-01T20:17:00Z"/>
          <w:rFonts w:ascii="Bell MT" w:hAnsi="Bell MT"/>
          <w:sz w:val="28"/>
          <w:szCs w:val="28"/>
          <w:lang w:val="en-US"/>
          <w:rPrChange w:id="533" w:author="Etion Pinari" w:date="2021-01-06T12:27:00Z">
            <w:rPr>
              <w:del w:id="534" w:author="Giorgio Romeo" w:date="2021-01-01T20:17:00Z"/>
              <w:rFonts w:ascii="Bell MT" w:hAnsi="Bell MT"/>
              <w:sz w:val="28"/>
              <w:szCs w:val="28"/>
              <w:lang w:val="en-GB"/>
            </w:rPr>
          </w:rPrChange>
        </w:rPr>
      </w:pPr>
      <w:r w:rsidRPr="00801F40">
        <w:rPr>
          <w:rFonts w:ascii="Bell MT" w:hAnsi="Bell MT"/>
          <w:sz w:val="28"/>
          <w:szCs w:val="28"/>
          <w:lang w:val="en-US"/>
          <w:rPrChange w:id="535" w:author="Etion Pinari" w:date="2021-01-06T12:27:00Z">
            <w:rPr>
              <w:rFonts w:ascii="Bell MT" w:hAnsi="Bell MT"/>
              <w:sz w:val="28"/>
              <w:szCs w:val="28"/>
              <w:lang w:val="en-GB"/>
            </w:rPr>
          </w:rPrChange>
        </w:rPr>
        <w:t xml:space="preserve">Instead, functionalities related to the store managers </w:t>
      </w:r>
      <w:r w:rsidR="000230B9" w:rsidRPr="00801F40">
        <w:rPr>
          <w:rFonts w:ascii="Bell MT" w:hAnsi="Bell MT"/>
          <w:sz w:val="28"/>
          <w:szCs w:val="28"/>
          <w:lang w:val="en-US"/>
          <w:rPrChange w:id="536" w:author="Etion Pinari" w:date="2021-01-06T12:27:00Z">
            <w:rPr>
              <w:rFonts w:ascii="Bell MT" w:hAnsi="Bell MT"/>
              <w:sz w:val="28"/>
              <w:szCs w:val="28"/>
              <w:lang w:val="en-GB"/>
            </w:rPr>
          </w:rPrChange>
        </w:rPr>
        <w:t xml:space="preserve">are provided by </w:t>
      </w:r>
      <w:r w:rsidRPr="00801F40">
        <w:rPr>
          <w:rFonts w:ascii="Bell MT" w:hAnsi="Bell MT"/>
          <w:sz w:val="28"/>
          <w:szCs w:val="28"/>
          <w:lang w:val="en-US"/>
          <w:rPrChange w:id="537" w:author="Etion Pinari" w:date="2021-01-06T12:27:00Z">
            <w:rPr>
              <w:rFonts w:ascii="Bell MT" w:hAnsi="Bell MT"/>
              <w:sz w:val="28"/>
              <w:szCs w:val="28"/>
              <w:lang w:val="en-GB"/>
            </w:rPr>
          </w:rPrChange>
        </w:rPr>
        <w:t>the following component:</w:t>
      </w:r>
    </w:p>
    <w:p w14:paraId="5B6A5518" w14:textId="77777777" w:rsidR="0059054A" w:rsidRPr="00801F40" w:rsidRDefault="0059054A">
      <w:pPr>
        <w:ind w:left="708"/>
        <w:jc w:val="both"/>
        <w:rPr>
          <w:ins w:id="538" w:author="Cristian Sbrolli" w:date="2021-01-02T21:44:00Z"/>
          <w:rFonts w:ascii="Bell MT" w:hAnsi="Bell MT"/>
          <w:sz w:val="28"/>
          <w:szCs w:val="28"/>
          <w:lang w:val="en-US"/>
          <w:rPrChange w:id="539" w:author="Etion Pinari" w:date="2021-01-06T12:27:00Z">
            <w:rPr>
              <w:ins w:id="540" w:author="Cristian Sbrolli" w:date="2021-01-02T21:44:00Z"/>
              <w:rFonts w:ascii="Bell MT" w:hAnsi="Bell MT"/>
              <w:sz w:val="28"/>
              <w:szCs w:val="28"/>
              <w:lang w:val="en-GB"/>
            </w:rPr>
          </w:rPrChange>
        </w:rPr>
        <w:pPrChange w:id="541" w:author="Giorgio Romeo" w:date="2021-01-01T20:17:00Z">
          <w:pPr>
            <w:ind w:left="708"/>
          </w:pPr>
        </w:pPrChange>
      </w:pPr>
    </w:p>
    <w:p w14:paraId="2598547E" w14:textId="78E509AF" w:rsidR="00B50293" w:rsidRPr="00801F40" w:rsidRDefault="00B50293">
      <w:pPr>
        <w:ind w:left="708"/>
        <w:jc w:val="both"/>
        <w:rPr>
          <w:ins w:id="542" w:author="Giorgio Romeo" w:date="2021-01-01T20:17:00Z"/>
          <w:rFonts w:ascii="Bell MT" w:hAnsi="Bell MT"/>
          <w:sz w:val="28"/>
          <w:szCs w:val="28"/>
          <w:lang w:val="en-US"/>
          <w:rPrChange w:id="543" w:author="Etion Pinari" w:date="2021-01-06T12:27:00Z">
            <w:rPr>
              <w:ins w:id="544" w:author="Giorgio Romeo" w:date="2021-01-01T20:17:00Z"/>
              <w:lang w:val="en-GB"/>
            </w:rPr>
          </w:rPrChange>
        </w:rPr>
        <w:pPrChange w:id="545" w:author="Giorgio Romeo" w:date="2021-01-01T20:17:00Z">
          <w:pPr>
            <w:pStyle w:val="Paragrafoelenco"/>
            <w:numPr>
              <w:numId w:val="4"/>
            </w:numPr>
            <w:spacing w:line="257" w:lineRule="auto"/>
            <w:ind w:left="1321" w:hanging="357"/>
            <w:jc w:val="both"/>
          </w:pPr>
        </w:pPrChange>
      </w:pPr>
      <w:del w:id="546" w:author="Giorgio Romeo" w:date="2021-01-01T20:17:00Z">
        <w:r w:rsidRPr="00801F40" w:rsidDel="00D04D9B">
          <w:rPr>
            <w:rFonts w:ascii="Bell MT" w:hAnsi="Bell MT"/>
            <w:i/>
            <w:iCs/>
            <w:sz w:val="28"/>
            <w:szCs w:val="28"/>
            <w:lang w:val="en-US"/>
            <w:rPrChange w:id="547" w:author="Etion Pinari" w:date="2021-01-06T12:27:00Z">
              <w:rPr>
                <w:i/>
                <w:iCs/>
                <w:lang w:val="en-GB"/>
              </w:rPr>
            </w:rPrChange>
          </w:rPr>
          <w:delText>Market Manager</w:delText>
        </w:r>
        <w:r w:rsidRPr="00801F40" w:rsidDel="00D04D9B">
          <w:rPr>
            <w:rFonts w:ascii="Bell MT" w:hAnsi="Bell MT"/>
            <w:sz w:val="28"/>
            <w:szCs w:val="28"/>
            <w:lang w:val="en-US"/>
            <w:rPrChange w:id="548" w:author="Etion Pinari" w:date="2021-01-06T12:2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801F40" w:rsidRDefault="00D04D9B" w:rsidP="00D04D9B">
      <w:pPr>
        <w:pStyle w:val="Paragrafoelenco"/>
        <w:numPr>
          <w:ilvl w:val="0"/>
          <w:numId w:val="4"/>
        </w:numPr>
        <w:spacing w:line="257" w:lineRule="auto"/>
        <w:ind w:left="1321" w:hanging="357"/>
        <w:jc w:val="both"/>
        <w:rPr>
          <w:ins w:id="549" w:author="Giorgio Romeo" w:date="2021-01-01T20:17:00Z"/>
          <w:rFonts w:ascii="Bell MT" w:hAnsi="Bell MT"/>
          <w:b/>
          <w:bCs/>
          <w:sz w:val="28"/>
          <w:szCs w:val="28"/>
          <w:lang w:val="en-US"/>
          <w:rPrChange w:id="550" w:author="Etion Pinari" w:date="2021-01-06T12:27:00Z">
            <w:rPr>
              <w:ins w:id="551" w:author="Giorgio Romeo" w:date="2021-01-01T20:17:00Z"/>
              <w:rFonts w:ascii="Bell MT" w:hAnsi="Bell MT"/>
              <w:i/>
              <w:iCs/>
              <w:sz w:val="28"/>
              <w:szCs w:val="28"/>
              <w:lang w:val="en-GB"/>
            </w:rPr>
          </w:rPrChange>
        </w:rPr>
      </w:pPr>
      <w:ins w:id="552" w:author="Giorgio Romeo" w:date="2021-01-01T20:17:00Z">
        <w:r w:rsidRPr="00801F40">
          <w:rPr>
            <w:rFonts w:ascii="Bell MT" w:hAnsi="Bell MT"/>
            <w:b/>
            <w:bCs/>
            <w:i/>
            <w:iCs/>
            <w:sz w:val="28"/>
            <w:szCs w:val="28"/>
            <w:lang w:val="en-US"/>
            <w:rPrChange w:id="553" w:author="Etion Pinari" w:date="2021-01-06T12:27:00Z">
              <w:rPr>
                <w:rFonts w:ascii="Bell MT" w:hAnsi="Bell MT"/>
                <w:i/>
                <w:iCs/>
                <w:sz w:val="28"/>
                <w:szCs w:val="28"/>
                <w:lang w:val="en-GB"/>
              </w:rPr>
            </w:rPrChange>
          </w:rPr>
          <w:t>Market Manager</w:t>
        </w:r>
      </w:ins>
    </w:p>
    <w:p w14:paraId="1F9B9543" w14:textId="167DED2B" w:rsidR="00D04D9B" w:rsidRPr="00801F40" w:rsidRDefault="00D04D9B">
      <w:pPr>
        <w:pStyle w:val="Paragrafoelenco"/>
        <w:spacing w:line="257" w:lineRule="auto"/>
        <w:ind w:left="1321"/>
        <w:jc w:val="both"/>
        <w:rPr>
          <w:ins w:id="554" w:author="Giorgio Romeo" w:date="2021-01-01T20:17:00Z"/>
          <w:rFonts w:ascii="Bell MT" w:hAnsi="Bell MT"/>
          <w:sz w:val="28"/>
          <w:szCs w:val="28"/>
          <w:lang w:val="en-US"/>
          <w:rPrChange w:id="555" w:author="Etion Pinari" w:date="2021-01-06T12:27:00Z">
            <w:rPr>
              <w:ins w:id="556" w:author="Giorgio Romeo" w:date="2021-01-01T20:17:00Z"/>
              <w:lang w:val="en-GB"/>
            </w:rPr>
          </w:rPrChange>
        </w:rPr>
        <w:pPrChange w:id="557" w:author="Cristian Sbrolli" w:date="2021-01-02T21:46:00Z">
          <w:pPr>
            <w:pStyle w:val="Paragrafoelenco"/>
            <w:numPr>
              <w:numId w:val="4"/>
            </w:numPr>
            <w:spacing w:line="257" w:lineRule="auto"/>
            <w:ind w:left="1321" w:hanging="357"/>
            <w:jc w:val="both"/>
          </w:pPr>
        </w:pPrChange>
      </w:pPr>
      <w:ins w:id="558" w:author="Giorgio Romeo" w:date="2021-01-01T20:17:00Z">
        <w:r w:rsidRPr="00801F40">
          <w:rPr>
            <w:rFonts w:ascii="Bell MT" w:hAnsi="Bell MT"/>
            <w:sz w:val="28"/>
            <w:szCs w:val="28"/>
            <w:lang w:val="en-US"/>
            <w:rPrChange w:id="559" w:author="Etion Pinari" w:date="2021-01-06T12:27:00Z">
              <w:rPr>
                <w:rFonts w:ascii="Bell MT" w:hAnsi="Bell MT"/>
                <w:sz w:val="28"/>
                <w:szCs w:val="28"/>
                <w:lang w:val="en-GB"/>
              </w:rPr>
            </w:rPrChange>
          </w:rPr>
          <w:t>Issues, through its interfaces, the functionalities of controlling how many customers can enter in the store</w:t>
        </w:r>
      </w:ins>
      <w:ins w:id="560" w:author="Cristian Sbrolli" w:date="2021-01-02T21:46:00Z">
        <w:r w:rsidR="0059054A" w:rsidRPr="00801F40">
          <w:rPr>
            <w:rFonts w:ascii="Bell MT" w:hAnsi="Bell MT"/>
            <w:sz w:val="28"/>
            <w:szCs w:val="28"/>
            <w:lang w:val="en-US"/>
            <w:rPrChange w:id="561" w:author="Etion Pinari" w:date="2021-01-06T12:27:00Z">
              <w:rPr>
                <w:rFonts w:ascii="Bell MT" w:hAnsi="Bell MT"/>
                <w:sz w:val="28"/>
                <w:szCs w:val="28"/>
                <w:lang w:val="en-GB"/>
              </w:rPr>
            </w:rPrChange>
          </w:rPr>
          <w:t xml:space="preserve"> and </w:t>
        </w:r>
      </w:ins>
      <w:ins w:id="562" w:author="Giorgio Romeo" w:date="2021-01-01T20:17:00Z">
        <w:del w:id="563" w:author="Cristian Sbrolli" w:date="2021-01-02T21:46:00Z">
          <w:r w:rsidRPr="00801F40" w:rsidDel="0059054A">
            <w:rPr>
              <w:rFonts w:ascii="Bell MT" w:hAnsi="Bell MT"/>
              <w:sz w:val="28"/>
              <w:szCs w:val="28"/>
              <w:lang w:val="en-US"/>
              <w:rPrChange w:id="564"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565" w:author="Etion Pinari" w:date="2021-01-06T12:27:00Z">
              <w:rPr>
                <w:rFonts w:ascii="Bell MT" w:hAnsi="Bell MT"/>
                <w:sz w:val="28"/>
                <w:szCs w:val="28"/>
                <w:lang w:val="en-GB"/>
              </w:rPr>
            </w:rPrChange>
          </w:rPr>
          <w:t>how many people are inside of said store</w:t>
        </w:r>
      </w:ins>
      <w:ins w:id="566" w:author="Cristian Sbrolli" w:date="2021-01-02T21:46:00Z">
        <w:r w:rsidR="0059054A" w:rsidRPr="00801F40">
          <w:rPr>
            <w:rFonts w:ascii="Bell MT" w:hAnsi="Bell MT"/>
            <w:sz w:val="28"/>
            <w:szCs w:val="28"/>
            <w:lang w:val="en-US"/>
            <w:rPrChange w:id="567" w:author="Etion Pinari" w:date="2021-01-06T12:27:00Z">
              <w:rPr>
                <w:rFonts w:ascii="Bell MT" w:hAnsi="Bell MT"/>
                <w:sz w:val="28"/>
                <w:szCs w:val="28"/>
                <w:lang w:val="en-GB"/>
              </w:rPr>
            </w:rPrChange>
          </w:rPr>
          <w:t>. It also provides</w:t>
        </w:r>
      </w:ins>
      <w:ins w:id="568" w:author="Giorgio Romeo" w:date="2021-01-01T20:17:00Z">
        <w:del w:id="569" w:author="Cristian Sbrolli" w:date="2021-01-02T21:46:00Z">
          <w:r w:rsidRPr="00801F40" w:rsidDel="0059054A">
            <w:rPr>
              <w:rFonts w:ascii="Bell MT" w:hAnsi="Bell MT"/>
              <w:sz w:val="28"/>
              <w:szCs w:val="28"/>
              <w:lang w:val="en-US"/>
              <w:rPrChange w:id="570" w:author="Etion Pinari" w:date="2021-01-06T12:27:00Z">
                <w:rPr>
                  <w:rFonts w:ascii="Bell MT" w:hAnsi="Bell MT"/>
                  <w:sz w:val="28"/>
                  <w:szCs w:val="28"/>
                  <w:lang w:val="en-GB"/>
                </w:rPr>
              </w:rPrChange>
            </w:rPr>
            <w:delText xml:space="preserve"> and</w:delText>
          </w:r>
        </w:del>
        <w:r w:rsidRPr="00801F40">
          <w:rPr>
            <w:rFonts w:ascii="Bell MT" w:hAnsi="Bell MT"/>
            <w:sz w:val="28"/>
            <w:szCs w:val="28"/>
            <w:lang w:val="en-US"/>
            <w:rPrChange w:id="571" w:author="Etion Pinari" w:date="2021-01-06T12:27:00Z">
              <w:rPr>
                <w:lang w:val="en-GB"/>
              </w:rPr>
            </w:rPrChange>
          </w:rPr>
          <w:t xml:space="preserve"> the statistics </w:t>
        </w:r>
        <w:del w:id="572" w:author="Cristian Sbrolli" w:date="2021-01-02T21:46:00Z">
          <w:r w:rsidRPr="00801F40" w:rsidDel="0059054A">
            <w:rPr>
              <w:rFonts w:ascii="Bell MT" w:hAnsi="Bell MT"/>
              <w:sz w:val="28"/>
              <w:szCs w:val="28"/>
              <w:lang w:val="en-US"/>
              <w:rPrChange w:id="573" w:author="Etion Pinari" w:date="2021-01-06T12:27:00Z">
                <w:rPr>
                  <w:lang w:val="en-GB"/>
                </w:rPr>
              </w:rPrChange>
            </w:rPr>
            <w:delText>regarding</w:delText>
          </w:r>
        </w:del>
        <w:del w:id="574" w:author="Cristian Sbrolli" w:date="2021-01-02T21:45:00Z">
          <w:r w:rsidRPr="00801F40" w:rsidDel="0059054A">
            <w:rPr>
              <w:rFonts w:ascii="Bell MT" w:hAnsi="Bell MT"/>
              <w:sz w:val="28"/>
              <w:szCs w:val="28"/>
              <w:lang w:val="en-US"/>
              <w:rPrChange w:id="575" w:author="Etion Pinari" w:date="2021-01-06T12:27:00Z">
                <w:rPr>
                  <w:lang w:val="en-GB"/>
                </w:rPr>
              </w:rPrChange>
            </w:rPr>
            <w:delText xml:space="preserve"> all</w:delText>
          </w:r>
        </w:del>
      </w:ins>
      <w:ins w:id="576" w:author="Cristian Sbrolli" w:date="2021-01-02T21:46:00Z">
        <w:r w:rsidR="0059054A" w:rsidRPr="00801F40">
          <w:rPr>
            <w:rFonts w:ascii="Bell MT" w:hAnsi="Bell MT"/>
            <w:sz w:val="28"/>
            <w:szCs w:val="28"/>
            <w:lang w:val="en-US"/>
            <w:rPrChange w:id="577" w:author="Etion Pinari" w:date="2021-01-06T12:27:00Z">
              <w:rPr>
                <w:rFonts w:ascii="Bell MT" w:hAnsi="Bell MT"/>
                <w:sz w:val="28"/>
                <w:szCs w:val="28"/>
                <w:lang w:val="en-GB"/>
              </w:rPr>
            </w:rPrChange>
          </w:rPr>
          <w:t>as average</w:t>
        </w:r>
      </w:ins>
      <w:ins w:id="578" w:author="Giorgio Romeo" w:date="2021-01-01T20:17:00Z">
        <w:r w:rsidRPr="00801F40">
          <w:rPr>
            <w:rFonts w:ascii="Bell MT" w:hAnsi="Bell MT"/>
            <w:sz w:val="28"/>
            <w:szCs w:val="28"/>
            <w:lang w:val="en-US"/>
            <w:rPrChange w:id="579" w:author="Etion Pinari" w:date="2021-01-06T12:27:00Z">
              <w:rPr>
                <w:lang w:val="en-GB"/>
              </w:rPr>
            </w:rPrChange>
          </w:rPr>
          <w:t xml:space="preserve"> entrances</w:t>
        </w:r>
      </w:ins>
      <w:ins w:id="580" w:author="Cristian Sbrolli" w:date="2021-01-02T21:46:00Z">
        <w:r w:rsidR="0059054A" w:rsidRPr="00801F40">
          <w:rPr>
            <w:rFonts w:ascii="Bell MT" w:hAnsi="Bell MT"/>
            <w:sz w:val="28"/>
            <w:szCs w:val="28"/>
            <w:lang w:val="en-US"/>
            <w:rPrChange w:id="581" w:author="Etion Pinari" w:date="2021-01-06T12:27:00Z">
              <w:rPr>
                <w:rFonts w:ascii="Bell MT" w:hAnsi="Bell MT"/>
                <w:sz w:val="28"/>
                <w:szCs w:val="28"/>
                <w:lang w:val="en-GB"/>
              </w:rPr>
            </w:rPrChange>
          </w:rPr>
          <w:t xml:space="preserve"> per time range</w:t>
        </w:r>
      </w:ins>
      <w:ins w:id="582" w:author="Cristian Sbrolli" w:date="2021-01-02T21:45:00Z">
        <w:r w:rsidR="0059054A" w:rsidRPr="00801F40">
          <w:rPr>
            <w:rFonts w:ascii="Bell MT" w:hAnsi="Bell MT"/>
            <w:sz w:val="28"/>
            <w:szCs w:val="28"/>
            <w:lang w:val="en-US"/>
            <w:rPrChange w:id="583" w:author="Etion Pinari" w:date="2021-01-06T12:27:00Z">
              <w:rPr>
                <w:lang w:val="en-GB"/>
              </w:rPr>
            </w:rPrChange>
          </w:rPr>
          <w:t>, average duration of shopping</w:t>
        </w:r>
      </w:ins>
      <w:ins w:id="584" w:author="Cristian Sbrolli" w:date="2021-01-02T21:47:00Z">
        <w:r w:rsidR="0059054A" w:rsidRPr="00801F40">
          <w:rPr>
            <w:rFonts w:ascii="Bell MT" w:hAnsi="Bell MT"/>
            <w:sz w:val="28"/>
            <w:szCs w:val="28"/>
            <w:lang w:val="en-US"/>
            <w:rPrChange w:id="585" w:author="Etion Pinari" w:date="2021-01-06T12:27:00Z">
              <w:rPr>
                <w:rFonts w:ascii="Bell MT" w:hAnsi="Bell MT"/>
                <w:sz w:val="28"/>
                <w:szCs w:val="28"/>
                <w:lang w:val="en-GB"/>
              </w:rPr>
            </w:rPrChange>
          </w:rPr>
          <w:t>, most selected items in shopping lists (for visit only).</w:t>
        </w:r>
      </w:ins>
      <w:ins w:id="586" w:author="Giorgio Romeo" w:date="2021-01-01T20:17:00Z">
        <w:del w:id="587" w:author="Cristian Sbrolli" w:date="2021-01-02T21:47:00Z">
          <w:r w:rsidRPr="00801F40" w:rsidDel="0059054A">
            <w:rPr>
              <w:rFonts w:ascii="Bell MT" w:hAnsi="Bell MT"/>
              <w:sz w:val="28"/>
              <w:szCs w:val="28"/>
              <w:lang w:val="en-US"/>
              <w:rPrChange w:id="588" w:author="Etion Pinari" w:date="2021-01-06T12:27:00Z">
                <w:rPr>
                  <w:lang w:val="en-GB"/>
                </w:rPr>
              </w:rPrChange>
            </w:rPr>
            <w:delText xml:space="preserve"> </w:delText>
          </w:r>
        </w:del>
        <w:del w:id="589" w:author="Cristian Sbrolli" w:date="2021-01-02T21:46:00Z">
          <w:r w:rsidRPr="00801F40" w:rsidDel="0059054A">
            <w:rPr>
              <w:rFonts w:ascii="Bell MT" w:hAnsi="Bell MT"/>
              <w:sz w:val="28"/>
              <w:szCs w:val="28"/>
              <w:lang w:val="en-US"/>
              <w:rPrChange w:id="590" w:author="Etion Pinari" w:date="2021-01-06T12:27:00Z">
                <w:rPr>
                  <w:lang w:val="en-GB"/>
                </w:rPr>
              </w:rPrChange>
            </w:rPr>
            <w:delText>within a certain period.</w:delText>
          </w:r>
        </w:del>
      </w:ins>
    </w:p>
    <w:p w14:paraId="02234F08" w14:textId="7D97C880" w:rsidR="00D04D9B" w:rsidRPr="00801F40" w:rsidRDefault="00D04D9B" w:rsidP="00D04D9B">
      <w:pPr>
        <w:pStyle w:val="Paragrafoelenco"/>
        <w:spacing w:line="257" w:lineRule="auto"/>
        <w:ind w:left="1321"/>
        <w:jc w:val="both"/>
        <w:rPr>
          <w:ins w:id="591" w:author="Giorgio Romeo" w:date="2021-01-01T20:17:00Z"/>
          <w:rFonts w:ascii="Bell MT" w:hAnsi="Bell MT"/>
          <w:sz w:val="28"/>
          <w:szCs w:val="28"/>
          <w:lang w:val="en-US"/>
          <w:rPrChange w:id="592" w:author="Etion Pinari" w:date="2021-01-06T12:27:00Z">
            <w:rPr>
              <w:ins w:id="593" w:author="Giorgio Romeo" w:date="2021-01-01T20:17:00Z"/>
              <w:rFonts w:ascii="Bell MT" w:hAnsi="Bell MT"/>
              <w:sz w:val="28"/>
              <w:szCs w:val="28"/>
              <w:lang w:val="en-GB"/>
            </w:rPr>
          </w:rPrChange>
        </w:rPr>
      </w:pPr>
    </w:p>
    <w:p w14:paraId="42F3D62E" w14:textId="1F6C69F8" w:rsidR="00D04D9B" w:rsidRPr="00801F40" w:rsidRDefault="00D04D9B" w:rsidP="00D04D9B">
      <w:pPr>
        <w:pStyle w:val="Paragrafoelenco"/>
        <w:spacing w:line="257" w:lineRule="auto"/>
        <w:ind w:left="1321"/>
        <w:jc w:val="both"/>
        <w:rPr>
          <w:ins w:id="594" w:author="Giorgio Romeo" w:date="2021-01-01T20:17:00Z"/>
          <w:rFonts w:ascii="Bell MT" w:hAnsi="Bell MT"/>
          <w:sz w:val="28"/>
          <w:szCs w:val="28"/>
          <w:lang w:val="en-US"/>
          <w:rPrChange w:id="595" w:author="Etion Pinari" w:date="2021-01-06T12:27:00Z">
            <w:rPr>
              <w:ins w:id="596" w:author="Giorgio Romeo" w:date="2021-01-01T20:17:00Z"/>
              <w:rFonts w:ascii="Bell MT" w:hAnsi="Bell MT"/>
              <w:sz w:val="28"/>
              <w:szCs w:val="28"/>
              <w:lang w:val="en-GB"/>
            </w:rPr>
          </w:rPrChange>
        </w:rPr>
      </w:pPr>
    </w:p>
    <w:p w14:paraId="1D2A1EF8" w14:textId="73F2DBB2" w:rsidR="00D04D9B" w:rsidRPr="00801F40" w:rsidRDefault="00D04D9B" w:rsidP="00D04D9B">
      <w:pPr>
        <w:pStyle w:val="Paragrafoelenco"/>
        <w:spacing w:line="257" w:lineRule="auto"/>
        <w:ind w:left="1321"/>
        <w:jc w:val="both"/>
        <w:rPr>
          <w:ins w:id="597" w:author="Giorgio Romeo" w:date="2021-01-01T20:17:00Z"/>
          <w:rFonts w:ascii="Bell MT" w:hAnsi="Bell MT"/>
          <w:sz w:val="28"/>
          <w:szCs w:val="28"/>
          <w:lang w:val="en-US"/>
          <w:rPrChange w:id="598" w:author="Etion Pinari" w:date="2021-01-06T12:27:00Z">
            <w:rPr>
              <w:ins w:id="599" w:author="Giorgio Romeo" w:date="2021-01-01T20:17:00Z"/>
              <w:rFonts w:ascii="Bell MT" w:hAnsi="Bell MT"/>
              <w:sz w:val="28"/>
              <w:szCs w:val="28"/>
              <w:lang w:val="en-GB"/>
            </w:rPr>
          </w:rPrChange>
        </w:rPr>
      </w:pPr>
    </w:p>
    <w:p w14:paraId="46E32011" w14:textId="37D4CF34" w:rsidR="00D04D9B" w:rsidRPr="00801F40" w:rsidDel="0059054A" w:rsidRDefault="00D04D9B" w:rsidP="0059054A">
      <w:pPr>
        <w:spacing w:line="257" w:lineRule="auto"/>
        <w:jc w:val="both"/>
        <w:rPr>
          <w:del w:id="600" w:author="Cristian Sbrolli" w:date="2021-01-02T21:44:00Z"/>
          <w:rFonts w:ascii="Bell MT" w:hAnsi="Bell MT"/>
          <w:sz w:val="28"/>
          <w:szCs w:val="28"/>
          <w:lang w:val="en-US"/>
          <w:rPrChange w:id="601" w:author="Etion Pinari" w:date="2021-01-06T12:27:00Z">
            <w:rPr>
              <w:del w:id="602" w:author="Cristian Sbrolli" w:date="2021-01-02T21:44:00Z"/>
              <w:rFonts w:ascii="Bell MT" w:hAnsi="Bell MT"/>
              <w:sz w:val="28"/>
              <w:szCs w:val="28"/>
              <w:lang w:val="en-GB"/>
            </w:rPr>
          </w:rPrChange>
        </w:rPr>
      </w:pPr>
    </w:p>
    <w:p w14:paraId="7A1DC91E" w14:textId="77777777" w:rsidR="0059054A" w:rsidRPr="00801F40" w:rsidRDefault="0059054A" w:rsidP="00D04D9B">
      <w:pPr>
        <w:pStyle w:val="Paragrafoelenco"/>
        <w:spacing w:line="257" w:lineRule="auto"/>
        <w:ind w:left="1321"/>
        <w:jc w:val="both"/>
        <w:rPr>
          <w:ins w:id="603" w:author="Cristian Sbrolli" w:date="2021-01-02T21:44:00Z"/>
          <w:rFonts w:ascii="Bell MT" w:hAnsi="Bell MT"/>
          <w:sz w:val="28"/>
          <w:szCs w:val="28"/>
          <w:lang w:val="en-US"/>
          <w:rPrChange w:id="604" w:author="Etion Pinari" w:date="2021-01-06T12:27:00Z">
            <w:rPr>
              <w:ins w:id="605" w:author="Cristian Sbrolli" w:date="2021-01-02T21:44:00Z"/>
              <w:rFonts w:ascii="Bell MT" w:hAnsi="Bell MT"/>
              <w:sz w:val="28"/>
              <w:szCs w:val="28"/>
              <w:lang w:val="en-GB"/>
            </w:rPr>
          </w:rPrChange>
        </w:rPr>
      </w:pPr>
    </w:p>
    <w:p w14:paraId="7207FEBD" w14:textId="77777777" w:rsidR="00D04D9B" w:rsidRPr="00801F40" w:rsidRDefault="00D04D9B">
      <w:pPr>
        <w:spacing w:line="257" w:lineRule="auto"/>
        <w:jc w:val="both"/>
        <w:rPr>
          <w:rFonts w:ascii="Bell MT" w:hAnsi="Bell MT"/>
          <w:sz w:val="28"/>
          <w:szCs w:val="28"/>
          <w:lang w:val="en-US"/>
          <w:rPrChange w:id="606" w:author="Etion Pinari" w:date="2021-01-06T12:27:00Z">
            <w:rPr>
              <w:lang w:val="en-GB"/>
            </w:rPr>
          </w:rPrChange>
        </w:rPr>
        <w:pPrChange w:id="607" w:author="Cristian Sbrolli" w:date="2021-01-02T21:44:00Z">
          <w:pPr>
            <w:pStyle w:val="Paragrafoelenco"/>
            <w:numPr>
              <w:numId w:val="4"/>
            </w:numPr>
            <w:spacing w:line="257" w:lineRule="auto"/>
            <w:ind w:left="1321" w:hanging="357"/>
          </w:pPr>
        </w:pPrChange>
      </w:pPr>
    </w:p>
    <w:p w14:paraId="5FEE37E5" w14:textId="77777777" w:rsidR="00B50293" w:rsidRPr="00801F40" w:rsidDel="00D04D9B" w:rsidRDefault="00B50293">
      <w:pPr>
        <w:ind w:left="720"/>
        <w:jc w:val="both"/>
        <w:rPr>
          <w:del w:id="608" w:author="Giorgio Romeo" w:date="2021-01-01T20:18:00Z"/>
          <w:rFonts w:ascii="Bell MT" w:hAnsi="Bell MT"/>
          <w:sz w:val="28"/>
          <w:szCs w:val="28"/>
          <w:lang w:val="en-US"/>
          <w:rPrChange w:id="609" w:author="Etion Pinari" w:date="2021-01-06T12:27:00Z">
            <w:rPr>
              <w:del w:id="610" w:author="Giorgio Romeo" w:date="2021-01-01T20:18:00Z"/>
              <w:rFonts w:ascii="Bell MT" w:hAnsi="Bell MT"/>
              <w:sz w:val="28"/>
              <w:szCs w:val="28"/>
              <w:lang w:val="en-GB"/>
            </w:rPr>
          </w:rPrChange>
        </w:rPr>
        <w:pPrChange w:id="611" w:author="Giorgio Romeo" w:date="2021-01-01T20:17:00Z">
          <w:pPr>
            <w:ind w:left="720"/>
          </w:pPr>
        </w:pPrChange>
      </w:pPr>
      <w:r w:rsidRPr="00801F40">
        <w:rPr>
          <w:rFonts w:ascii="Bell MT" w:hAnsi="Bell MT"/>
          <w:sz w:val="28"/>
          <w:szCs w:val="28"/>
          <w:lang w:val="en-US"/>
          <w:rPrChange w:id="612" w:author="Etion Pinari" w:date="2021-01-06T12:27:00Z">
            <w:rPr>
              <w:rFonts w:ascii="Bell MT" w:hAnsi="Bell MT"/>
              <w:sz w:val="28"/>
              <w:szCs w:val="28"/>
              <w:lang w:val="en-GB"/>
            </w:rPr>
          </w:rPrChange>
        </w:rPr>
        <w:t>The components which connect everything together and provide the logic of the dispensing of tickets are the following:</w:t>
      </w:r>
    </w:p>
    <w:p w14:paraId="50E32907" w14:textId="2E3E4505" w:rsidR="00B50293" w:rsidRPr="00801F40" w:rsidRDefault="00B50293">
      <w:pPr>
        <w:ind w:left="720"/>
        <w:jc w:val="both"/>
        <w:rPr>
          <w:ins w:id="613" w:author="Giorgio Romeo" w:date="2021-01-01T20:18:00Z"/>
          <w:rFonts w:ascii="Bell MT" w:hAnsi="Bell MT"/>
          <w:sz w:val="28"/>
          <w:szCs w:val="28"/>
          <w:lang w:val="en-US"/>
          <w:rPrChange w:id="614" w:author="Etion Pinari" w:date="2021-01-06T12:27:00Z">
            <w:rPr>
              <w:ins w:id="615" w:author="Giorgio Romeo" w:date="2021-01-01T20:18:00Z"/>
              <w:lang w:val="en-GB"/>
            </w:rPr>
          </w:rPrChange>
        </w:rPr>
        <w:pPrChange w:id="616" w:author="Giorgio Romeo" w:date="2021-01-01T20:18:00Z">
          <w:pPr>
            <w:pStyle w:val="Paragrafoelenco"/>
            <w:numPr>
              <w:numId w:val="4"/>
            </w:numPr>
            <w:spacing w:line="257" w:lineRule="auto"/>
            <w:ind w:left="1321" w:hanging="357"/>
            <w:jc w:val="both"/>
          </w:pPr>
        </w:pPrChange>
      </w:pPr>
      <w:del w:id="617" w:author="Giorgio Romeo" w:date="2021-01-01T20:18:00Z">
        <w:r w:rsidRPr="00801F40" w:rsidDel="00D04D9B">
          <w:rPr>
            <w:rFonts w:ascii="Bell MT" w:hAnsi="Bell MT"/>
            <w:i/>
            <w:iCs/>
            <w:sz w:val="28"/>
            <w:szCs w:val="28"/>
            <w:lang w:val="en-US"/>
            <w:rPrChange w:id="618" w:author="Etion Pinari" w:date="2021-01-06T12:27:00Z">
              <w:rPr>
                <w:i/>
                <w:iCs/>
                <w:lang w:val="en-GB"/>
              </w:rPr>
            </w:rPrChange>
          </w:rPr>
          <w:delText>Queue Manager</w:delText>
        </w:r>
        <w:r w:rsidR="000230B9" w:rsidRPr="00801F40" w:rsidDel="00D04D9B">
          <w:rPr>
            <w:rFonts w:ascii="Bell MT" w:hAnsi="Bell MT"/>
            <w:i/>
            <w:iCs/>
            <w:sz w:val="28"/>
            <w:szCs w:val="28"/>
            <w:lang w:val="en-US"/>
            <w:rPrChange w:id="619" w:author="Etion Pinari" w:date="2021-01-06T12:27:00Z">
              <w:rPr>
                <w:i/>
                <w:iCs/>
                <w:lang w:val="en-GB"/>
              </w:rPr>
            </w:rPrChange>
          </w:rPr>
          <w:br/>
        </w:r>
        <w:r w:rsidR="000230B9" w:rsidRPr="00801F40" w:rsidDel="00D04D9B">
          <w:rPr>
            <w:rFonts w:ascii="Bell MT" w:hAnsi="Bell MT"/>
            <w:sz w:val="28"/>
            <w:szCs w:val="28"/>
            <w:lang w:val="en-US"/>
            <w:rPrChange w:id="620" w:author="Etion Pinari" w:date="2021-01-06T12:27:00Z">
              <w:rPr>
                <w:lang w:val="en-GB"/>
              </w:rPr>
            </w:rPrChange>
          </w:rPr>
          <w:delText>This is the most critical and important component of the system, as it defines and handles timeslots and the queue. Through the timeslot manager subcomponent,</w:delText>
        </w:r>
        <w:r w:rsidR="004D0DBB" w:rsidRPr="00801F40" w:rsidDel="00D04D9B">
          <w:rPr>
            <w:rFonts w:ascii="Bell MT" w:hAnsi="Bell MT"/>
            <w:sz w:val="28"/>
            <w:szCs w:val="28"/>
            <w:lang w:val="en-US"/>
            <w:rPrChange w:id="621" w:author="Etion Pinari" w:date="2021-01-06T12:27:00Z">
              <w:rPr>
                <w:lang w:val="en-GB"/>
              </w:rPr>
            </w:rPrChange>
          </w:rPr>
          <w:delText xml:space="preserve"> timeslots are searched to see or update their availability on new tickets requests. It also generates </w:delText>
        </w:r>
        <w:r w:rsidR="000230B9" w:rsidRPr="00801F40" w:rsidDel="00D04D9B">
          <w:rPr>
            <w:rFonts w:ascii="Bell MT" w:hAnsi="Bell MT"/>
            <w:sz w:val="28"/>
            <w:szCs w:val="28"/>
            <w:lang w:val="en-US"/>
            <w:rPrChange w:id="622" w:author="Etion Pinari" w:date="2021-01-06T12:27:00Z">
              <w:rPr>
                <w:lang w:val="en-GB"/>
              </w:rPr>
            </w:rPrChange>
          </w:rPr>
          <w:delText xml:space="preserve">QRCodes </w:delText>
        </w:r>
        <w:r w:rsidR="004D0DBB" w:rsidRPr="00801F40" w:rsidDel="00D04D9B">
          <w:rPr>
            <w:rFonts w:ascii="Bell MT" w:hAnsi="Bell MT"/>
            <w:sz w:val="28"/>
            <w:szCs w:val="28"/>
            <w:lang w:val="en-US"/>
            <w:rPrChange w:id="623" w:author="Etion Pinari" w:date="2021-01-06T12:27:00Z">
              <w:rPr>
                <w:lang w:val="en-GB"/>
              </w:rPr>
            </w:rPrChange>
          </w:rPr>
          <w:delText>for new tickets and visits, assigning them to available timeslots, and checks QRCodes on scan,</w:delText>
        </w:r>
        <w:r w:rsidR="000230B9" w:rsidRPr="00801F40" w:rsidDel="00D04D9B">
          <w:rPr>
            <w:rFonts w:ascii="Bell MT" w:hAnsi="Bell MT"/>
            <w:sz w:val="28"/>
            <w:szCs w:val="28"/>
            <w:lang w:val="en-US"/>
            <w:rPrChange w:id="624" w:author="Etion Pinari" w:date="2021-01-06T12:27:00Z">
              <w:rPr>
                <w:lang w:val="en-GB"/>
              </w:rPr>
            </w:rPrChange>
          </w:rPr>
          <w:delText xml:space="preserve"> </w:delText>
        </w:r>
        <w:r w:rsidR="004D0DBB" w:rsidRPr="00801F40" w:rsidDel="00D04D9B">
          <w:rPr>
            <w:rFonts w:ascii="Bell MT" w:hAnsi="Bell MT"/>
            <w:sz w:val="28"/>
            <w:szCs w:val="28"/>
            <w:lang w:val="en-US"/>
            <w:rPrChange w:id="625" w:author="Etion Pinari" w:date="2021-01-06T12:27:00Z">
              <w:rPr>
                <w:lang w:val="en-GB"/>
              </w:rPr>
            </w:rPrChange>
          </w:rPr>
          <w:delText>so to correctly update the state of the queue</w:delText>
        </w:r>
        <w:r w:rsidR="000230B9" w:rsidRPr="00801F40" w:rsidDel="00D04D9B">
          <w:rPr>
            <w:rFonts w:ascii="Bell MT" w:hAnsi="Bell MT"/>
            <w:sz w:val="28"/>
            <w:szCs w:val="28"/>
            <w:lang w:val="en-US"/>
            <w:rPrChange w:id="626" w:author="Etion Pinari" w:date="2021-01-06T12:27:00Z">
              <w:rPr>
                <w:lang w:val="en-GB"/>
              </w:rPr>
            </w:rPrChange>
          </w:rPr>
          <w:delText xml:space="preserve"> </w:delText>
        </w:r>
        <w:r w:rsidR="004D0DBB" w:rsidRPr="00801F40" w:rsidDel="00D04D9B">
          <w:rPr>
            <w:rFonts w:ascii="Bell MT" w:hAnsi="Bell MT"/>
            <w:sz w:val="28"/>
            <w:szCs w:val="28"/>
            <w:lang w:val="en-US"/>
            <w:rPrChange w:id="627" w:author="Etion Pinari" w:date="2021-01-06T12:27:00Z">
              <w:rPr>
                <w:lang w:val="en-GB"/>
              </w:rPr>
            </w:rPrChange>
          </w:rPr>
          <w:delText>in that timeslot.</w:delText>
        </w:r>
        <w:r w:rsidRPr="00801F40" w:rsidDel="00D04D9B">
          <w:rPr>
            <w:rFonts w:ascii="Bell MT" w:hAnsi="Bell MT"/>
            <w:sz w:val="28"/>
            <w:szCs w:val="28"/>
            <w:lang w:val="en-US"/>
            <w:rPrChange w:id="628" w:author="Etion Pinari" w:date="2021-01-06T12:27:00Z">
              <w:rPr>
                <w:lang w:val="en-GB"/>
              </w:rPr>
            </w:rPrChange>
          </w:rPr>
          <w:br/>
        </w:r>
        <w:r w:rsidR="004D0DBB" w:rsidRPr="00801F40" w:rsidDel="00D04D9B">
          <w:rPr>
            <w:rFonts w:ascii="Bell MT" w:hAnsi="Bell MT"/>
            <w:sz w:val="28"/>
            <w:szCs w:val="28"/>
            <w:lang w:val="en-US"/>
            <w:rPrChange w:id="629" w:author="Etion Pinari" w:date="2021-01-06T12:27: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801F40" w:rsidRDefault="00D04D9B" w:rsidP="00D04D9B">
      <w:pPr>
        <w:pStyle w:val="Paragrafoelenco"/>
        <w:numPr>
          <w:ilvl w:val="0"/>
          <w:numId w:val="4"/>
        </w:numPr>
        <w:spacing w:line="257" w:lineRule="auto"/>
        <w:ind w:left="1321" w:hanging="357"/>
        <w:jc w:val="both"/>
        <w:rPr>
          <w:ins w:id="630" w:author="Giorgio Romeo" w:date="2021-01-01T20:18:00Z"/>
          <w:rFonts w:ascii="Bell MT" w:hAnsi="Bell MT"/>
          <w:b/>
          <w:bCs/>
          <w:sz w:val="28"/>
          <w:szCs w:val="28"/>
          <w:lang w:val="en-US"/>
          <w:rPrChange w:id="631" w:author="Etion Pinari" w:date="2021-01-06T12:27:00Z">
            <w:rPr>
              <w:ins w:id="632" w:author="Giorgio Romeo" w:date="2021-01-01T20:18:00Z"/>
              <w:rFonts w:ascii="Bell MT" w:hAnsi="Bell MT"/>
              <w:i/>
              <w:iCs/>
              <w:sz w:val="28"/>
              <w:szCs w:val="28"/>
              <w:lang w:val="en-GB"/>
            </w:rPr>
          </w:rPrChange>
        </w:rPr>
      </w:pPr>
      <w:ins w:id="633" w:author="Giorgio Romeo" w:date="2021-01-01T20:18:00Z">
        <w:r w:rsidRPr="00801F40">
          <w:rPr>
            <w:rFonts w:ascii="Bell MT" w:hAnsi="Bell MT"/>
            <w:b/>
            <w:bCs/>
            <w:i/>
            <w:iCs/>
            <w:sz w:val="28"/>
            <w:szCs w:val="28"/>
            <w:lang w:val="en-US"/>
            <w:rPrChange w:id="634" w:author="Etion Pinari" w:date="2021-01-06T12:27:00Z">
              <w:rPr>
                <w:rFonts w:ascii="Bell MT" w:hAnsi="Bell MT"/>
                <w:i/>
                <w:iCs/>
                <w:sz w:val="28"/>
                <w:szCs w:val="28"/>
                <w:lang w:val="en-GB"/>
              </w:rPr>
            </w:rPrChange>
          </w:rPr>
          <w:t>Queue Manager</w:t>
        </w:r>
      </w:ins>
    </w:p>
    <w:p w14:paraId="3371656F" w14:textId="2E73E3EA" w:rsidR="00D04D9B" w:rsidRPr="00801F40" w:rsidDel="00E912F0" w:rsidRDefault="00D04D9B">
      <w:pPr>
        <w:pStyle w:val="Paragrafoelenco"/>
        <w:spacing w:line="257" w:lineRule="auto"/>
        <w:ind w:left="1321"/>
        <w:jc w:val="both"/>
        <w:rPr>
          <w:del w:id="635" w:author="Giorgio Romeo" w:date="2021-01-01T20:20:00Z"/>
          <w:rFonts w:ascii="Bell MT" w:hAnsi="Bell MT"/>
          <w:sz w:val="28"/>
          <w:szCs w:val="28"/>
          <w:lang w:val="en-US"/>
          <w:rPrChange w:id="636" w:author="Etion Pinari" w:date="2021-01-06T12:27:00Z">
            <w:rPr>
              <w:del w:id="637" w:author="Giorgio Romeo" w:date="2021-01-01T20:20:00Z"/>
              <w:lang w:val="en-GB"/>
            </w:rPr>
          </w:rPrChange>
        </w:rPr>
        <w:pPrChange w:id="638" w:author="Giorgio Romeo" w:date="2021-01-01T20:19:00Z">
          <w:pPr>
            <w:pStyle w:val="Paragrafoelenco"/>
            <w:numPr>
              <w:numId w:val="4"/>
            </w:numPr>
            <w:spacing w:line="257" w:lineRule="auto"/>
            <w:ind w:left="1321" w:hanging="357"/>
          </w:pPr>
        </w:pPrChange>
      </w:pPr>
      <w:ins w:id="639" w:author="Giorgio Romeo" w:date="2021-01-01T20:18:00Z">
        <w:r w:rsidRPr="00801F40">
          <w:rPr>
            <w:rFonts w:ascii="Bell MT" w:hAnsi="Bell MT"/>
            <w:sz w:val="28"/>
            <w:szCs w:val="28"/>
            <w:lang w:val="en-US"/>
            <w:rPrChange w:id="640" w:author="Etion Pinari" w:date="2021-01-06T12:27:00Z">
              <w:rPr>
                <w:rFonts w:ascii="Bell MT" w:hAnsi="Bell MT"/>
                <w:sz w:val="28"/>
                <w:szCs w:val="28"/>
                <w:lang w:val="en-GB"/>
              </w:rPr>
            </w:rPrChange>
          </w:rPr>
          <w:t>This is the most critical and important component of the system, as it defines and handles timeslots and the queue. Through the timeslot manager subcomponent, timeslots are searched to see or update their availability on new tickets requests. It also generates QR</w:t>
        </w:r>
      </w:ins>
      <w:ins w:id="641" w:author="Giorgio Romeo" w:date="2021-01-01T20:19:00Z">
        <w:r w:rsidR="00E912F0" w:rsidRPr="00801F40">
          <w:rPr>
            <w:rFonts w:ascii="Bell MT" w:hAnsi="Bell MT"/>
            <w:sz w:val="28"/>
            <w:szCs w:val="28"/>
            <w:lang w:val="en-US"/>
            <w:rPrChange w:id="642" w:author="Etion Pinari" w:date="2021-01-06T12:27:00Z">
              <w:rPr>
                <w:rFonts w:ascii="Bell MT" w:hAnsi="Bell MT"/>
                <w:sz w:val="28"/>
                <w:szCs w:val="28"/>
                <w:lang w:val="en-GB"/>
              </w:rPr>
            </w:rPrChange>
          </w:rPr>
          <w:t xml:space="preserve"> c</w:t>
        </w:r>
      </w:ins>
      <w:ins w:id="643" w:author="Giorgio Romeo" w:date="2021-01-01T20:18:00Z">
        <w:r w:rsidRPr="00801F40">
          <w:rPr>
            <w:rFonts w:ascii="Bell MT" w:hAnsi="Bell MT"/>
            <w:sz w:val="28"/>
            <w:szCs w:val="28"/>
            <w:lang w:val="en-US"/>
            <w:rPrChange w:id="644" w:author="Etion Pinari" w:date="2021-01-06T12:27:00Z">
              <w:rPr>
                <w:rFonts w:ascii="Bell MT" w:hAnsi="Bell MT"/>
                <w:sz w:val="28"/>
                <w:szCs w:val="28"/>
                <w:lang w:val="en-GB"/>
              </w:rPr>
            </w:rPrChange>
          </w:rPr>
          <w:t>odes for new tickets and visits, assigning them to available timeslots, and checks QR</w:t>
        </w:r>
      </w:ins>
      <w:ins w:id="645" w:author="Giorgio Romeo" w:date="2021-01-01T20:19:00Z">
        <w:r w:rsidR="00E912F0" w:rsidRPr="00801F40">
          <w:rPr>
            <w:rFonts w:ascii="Bell MT" w:hAnsi="Bell MT"/>
            <w:sz w:val="28"/>
            <w:szCs w:val="28"/>
            <w:lang w:val="en-US"/>
            <w:rPrChange w:id="646" w:author="Etion Pinari" w:date="2021-01-06T12:27:00Z">
              <w:rPr>
                <w:rFonts w:ascii="Bell MT" w:hAnsi="Bell MT"/>
                <w:sz w:val="28"/>
                <w:szCs w:val="28"/>
                <w:lang w:val="en-GB"/>
              </w:rPr>
            </w:rPrChange>
          </w:rPr>
          <w:t xml:space="preserve"> c</w:t>
        </w:r>
      </w:ins>
      <w:ins w:id="647" w:author="Giorgio Romeo" w:date="2021-01-01T20:18:00Z">
        <w:r w:rsidRPr="00801F40">
          <w:rPr>
            <w:rFonts w:ascii="Bell MT" w:hAnsi="Bell MT"/>
            <w:sz w:val="28"/>
            <w:szCs w:val="28"/>
            <w:lang w:val="en-US"/>
            <w:rPrChange w:id="648" w:author="Etion Pinari" w:date="2021-01-06T12:27:00Z">
              <w:rPr>
                <w:rFonts w:ascii="Bell MT" w:hAnsi="Bell MT"/>
                <w:sz w:val="28"/>
                <w:szCs w:val="28"/>
                <w:lang w:val="en-GB"/>
              </w:rPr>
            </w:rPrChange>
          </w:rPr>
          <w:t>odes on scan, so to correctly update the state of the queue in that timeslot.</w:t>
        </w:r>
        <w:r w:rsidRPr="00801F40">
          <w:rPr>
            <w:rFonts w:ascii="Bell MT" w:hAnsi="Bell MT"/>
            <w:sz w:val="28"/>
            <w:szCs w:val="28"/>
            <w:lang w:val="en-US"/>
            <w:rPrChange w:id="649" w:author="Etion Pinari" w:date="2021-01-06T12:27: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801F40">
          <w:rPr>
            <w:rFonts w:ascii="Bell MT" w:hAnsi="Bell MT"/>
            <w:sz w:val="28"/>
            <w:szCs w:val="28"/>
            <w:lang w:val="en-US"/>
            <w:rPrChange w:id="650" w:author="Etion Pinari" w:date="2021-01-06T12:27:00Z">
              <w:rPr>
                <w:lang w:val="en-GB"/>
              </w:rPr>
            </w:rPrChange>
          </w:rPr>
          <w:t>ith respect to</w:t>
        </w:r>
        <w:r w:rsidRPr="00801F40">
          <w:rPr>
            <w:rFonts w:ascii="Bell MT" w:hAnsi="Bell MT"/>
            <w:sz w:val="28"/>
            <w:szCs w:val="28"/>
            <w:lang w:val="en-US"/>
            <w:rPrChange w:id="651" w:author="Etion Pinari" w:date="2021-01-06T12:27:00Z">
              <w:rPr>
                <w:lang w:val="en-GB"/>
              </w:rPr>
            </w:rPrChange>
          </w:rPr>
          <w:t xml:space="preserve"> the previous one, that could optimize the duration of timeslots based on the average shopping duration.</w:t>
        </w:r>
      </w:ins>
      <w:ins w:id="652" w:author="Cristian Sbrolli" w:date="2021-01-02T21:47:00Z">
        <w:r w:rsidR="00E6172C" w:rsidRPr="00801F40">
          <w:rPr>
            <w:rFonts w:ascii="Bell MT" w:hAnsi="Bell MT"/>
            <w:sz w:val="28"/>
            <w:szCs w:val="28"/>
            <w:lang w:val="en-US"/>
            <w:rPrChange w:id="653" w:author="Etion Pinari" w:date="2021-01-06T12:27:00Z">
              <w:rPr>
                <w:rFonts w:ascii="Bell MT" w:hAnsi="Bell MT"/>
                <w:sz w:val="28"/>
                <w:szCs w:val="28"/>
                <w:lang w:val="en-GB"/>
              </w:rPr>
            </w:rPrChange>
          </w:rPr>
          <w:t xml:space="preserve"> T</w:t>
        </w:r>
      </w:ins>
      <w:ins w:id="654" w:author="Cristian Sbrolli" w:date="2021-01-02T21:48:00Z">
        <w:r w:rsidR="00E6172C" w:rsidRPr="00801F40">
          <w:rPr>
            <w:rFonts w:ascii="Bell MT" w:hAnsi="Bell MT"/>
            <w:sz w:val="28"/>
            <w:szCs w:val="28"/>
            <w:lang w:val="en-US"/>
            <w:rPrChange w:id="655" w:author="Etion Pinari" w:date="2021-01-06T12:27:00Z">
              <w:rPr>
                <w:rFonts w:ascii="Bell MT" w:hAnsi="Bell MT"/>
                <w:sz w:val="28"/>
                <w:szCs w:val="28"/>
                <w:lang w:val="en-GB"/>
              </w:rPr>
            </w:rPrChange>
          </w:rPr>
          <w:t xml:space="preserve">o have a </w:t>
        </w:r>
      </w:ins>
      <w:ins w:id="656" w:author="Cristian Sbrolli" w:date="2021-01-02T21:49:00Z">
        <w:del w:id="657" w:author="Giorgio Romeo" w:date="2021-01-03T22:41:00Z">
          <w:r w:rsidR="00E6172C" w:rsidRPr="00801F40" w:rsidDel="00C97095">
            <w:rPr>
              <w:rFonts w:ascii="Bell MT" w:hAnsi="Bell MT"/>
              <w:sz w:val="28"/>
              <w:szCs w:val="28"/>
              <w:lang w:val="en-US"/>
              <w:rPrChange w:id="658" w:author="Etion Pinari" w:date="2021-01-06T12:27:00Z">
                <w:rPr>
                  <w:rFonts w:ascii="Bell MT" w:hAnsi="Bell MT"/>
                  <w:sz w:val="28"/>
                  <w:szCs w:val="28"/>
                  <w:lang w:val="en-GB"/>
                </w:rPr>
              </w:rPrChange>
            </w:rPr>
            <w:delText>more clear</w:delText>
          </w:r>
        </w:del>
      </w:ins>
      <w:ins w:id="659" w:author="Giorgio Romeo" w:date="2021-01-03T22:41:00Z">
        <w:r w:rsidR="00C97095" w:rsidRPr="00801F40">
          <w:rPr>
            <w:rFonts w:ascii="Bell MT" w:hAnsi="Bell MT"/>
            <w:sz w:val="28"/>
            <w:szCs w:val="28"/>
            <w:lang w:val="en-US"/>
            <w:rPrChange w:id="660" w:author="Etion Pinari" w:date="2021-01-06T12:27:00Z">
              <w:rPr>
                <w:rFonts w:ascii="Bell MT" w:hAnsi="Bell MT"/>
                <w:sz w:val="28"/>
                <w:szCs w:val="28"/>
                <w:lang w:val="en-GB"/>
              </w:rPr>
            </w:rPrChange>
          </w:rPr>
          <w:t>clearer</w:t>
        </w:r>
      </w:ins>
      <w:ins w:id="661" w:author="Cristian Sbrolli" w:date="2021-01-02T21:49:00Z">
        <w:r w:rsidR="00E6172C" w:rsidRPr="00801F40">
          <w:rPr>
            <w:rFonts w:ascii="Bell MT" w:hAnsi="Bell MT"/>
            <w:sz w:val="28"/>
            <w:szCs w:val="28"/>
            <w:lang w:val="en-US"/>
            <w:rPrChange w:id="662" w:author="Etion Pinari" w:date="2021-01-06T12:27:00Z">
              <w:rPr>
                <w:rFonts w:ascii="Bell MT" w:hAnsi="Bell MT"/>
                <w:sz w:val="28"/>
                <w:szCs w:val="28"/>
                <w:lang w:val="en-GB"/>
              </w:rPr>
            </w:rPrChange>
          </w:rPr>
          <w:t xml:space="preserve"> understanding of how the timeslot system works, see the referenced </w:t>
        </w:r>
        <w:commentRangeStart w:id="663"/>
        <w:r w:rsidR="00E6172C" w:rsidRPr="00801F40">
          <w:rPr>
            <w:rFonts w:ascii="Bell MT" w:hAnsi="Bell MT"/>
            <w:sz w:val="28"/>
            <w:szCs w:val="28"/>
            <w:lang w:val="en-US"/>
            <w:rPrChange w:id="664" w:author="Etion Pinari" w:date="2021-01-06T12:27:00Z">
              <w:rPr>
                <w:rFonts w:ascii="Bell MT" w:hAnsi="Bell MT"/>
                <w:sz w:val="28"/>
                <w:szCs w:val="28"/>
                <w:lang w:val="en-GB"/>
              </w:rPr>
            </w:rPrChange>
          </w:rPr>
          <w:t>document</w:t>
        </w:r>
      </w:ins>
      <w:commentRangeEnd w:id="663"/>
      <w:ins w:id="665" w:author="Cristian Sbrolli" w:date="2021-01-03T22:56:00Z">
        <w:r w:rsidR="00E35DEF" w:rsidRPr="00801F40">
          <w:rPr>
            <w:rStyle w:val="Rimandocommento"/>
            <w:lang w:val="en-US"/>
            <w:rPrChange w:id="666" w:author="Etion Pinari" w:date="2021-01-06T12:27:00Z">
              <w:rPr>
                <w:rStyle w:val="Rimandocommento"/>
              </w:rPr>
            </w:rPrChange>
          </w:rPr>
          <w:commentReference w:id="663"/>
        </w:r>
      </w:ins>
      <w:ins w:id="667" w:author="Cristian Sbrolli" w:date="2021-01-02T21:50:00Z">
        <w:r w:rsidR="00E6172C" w:rsidRPr="00801F40">
          <w:rPr>
            <w:rFonts w:ascii="Bell MT" w:hAnsi="Bell MT"/>
            <w:sz w:val="28"/>
            <w:szCs w:val="28"/>
            <w:lang w:val="en-US"/>
            <w:rPrChange w:id="668" w:author="Etion Pinari" w:date="2021-01-06T12:27:00Z">
              <w:rPr>
                <w:rFonts w:ascii="Bell MT" w:hAnsi="Bell MT"/>
                <w:sz w:val="28"/>
                <w:szCs w:val="28"/>
                <w:lang w:val="en-GB"/>
              </w:rPr>
            </w:rPrChange>
          </w:rPr>
          <w:t>.</w:t>
        </w:r>
      </w:ins>
    </w:p>
    <w:p w14:paraId="2CF99300" w14:textId="2EF4086C" w:rsidR="00B50293" w:rsidRPr="00801F40" w:rsidRDefault="00B50293">
      <w:pPr>
        <w:pStyle w:val="Paragrafoelenco"/>
        <w:spacing w:line="257" w:lineRule="auto"/>
        <w:ind w:left="1321"/>
        <w:jc w:val="both"/>
        <w:rPr>
          <w:ins w:id="669" w:author="Giorgio Romeo" w:date="2021-01-01T20:19:00Z"/>
          <w:lang w:val="en-US"/>
          <w:rPrChange w:id="670" w:author="Etion Pinari" w:date="2021-01-06T12:27:00Z">
            <w:rPr>
              <w:ins w:id="671" w:author="Giorgio Romeo" w:date="2021-01-01T20:19:00Z"/>
              <w:lang w:val="en-GB"/>
            </w:rPr>
          </w:rPrChange>
        </w:rPr>
        <w:pPrChange w:id="672" w:author="Giorgio Romeo" w:date="2021-01-01T20:20:00Z">
          <w:pPr>
            <w:pStyle w:val="Paragrafoelenco"/>
            <w:numPr>
              <w:numId w:val="4"/>
            </w:numPr>
            <w:spacing w:line="257" w:lineRule="auto"/>
            <w:ind w:left="1321" w:hanging="357"/>
            <w:jc w:val="both"/>
          </w:pPr>
        </w:pPrChange>
      </w:pPr>
      <w:del w:id="673" w:author="Giorgio Romeo" w:date="2021-01-01T20:19:00Z">
        <w:r w:rsidRPr="00801F40" w:rsidDel="00E912F0">
          <w:rPr>
            <w:i/>
            <w:iCs/>
            <w:lang w:val="en-US"/>
            <w:rPrChange w:id="674" w:author="Etion Pinari" w:date="2021-01-06T12:27:00Z">
              <w:rPr>
                <w:i/>
                <w:iCs/>
                <w:lang w:val="en-GB"/>
              </w:rPr>
            </w:rPrChange>
          </w:rPr>
          <w:delText>Location Module</w:delText>
        </w:r>
      </w:del>
      <w:del w:id="675" w:author="Giorgio Romeo" w:date="2021-01-01T20:20:00Z">
        <w:r w:rsidRPr="00801F40" w:rsidDel="00E912F0">
          <w:rPr>
            <w:lang w:val="en-US"/>
            <w:rPrChange w:id="676" w:author="Etion Pinari" w:date="2021-01-06T12:27:00Z">
              <w:rPr>
                <w:lang w:val="en-GB"/>
              </w:rPr>
            </w:rPrChange>
          </w:rPr>
          <w:br/>
        </w:r>
      </w:del>
      <w:moveFromRangeStart w:id="677" w:author="Giorgio Romeo" w:date="2021-01-01T20:20:00Z" w:name="move60424821"/>
      <w:moveFrom w:id="678" w:author="Giorgio Romeo" w:date="2021-01-01T20:20:00Z">
        <w:r w:rsidRPr="00801F40" w:rsidDel="00E912F0">
          <w:rPr>
            <w:lang w:val="en-US"/>
            <w:rPrChange w:id="679" w:author="Etion Pinari" w:date="2021-01-06T12:27:00Z">
              <w:rPr>
                <w:lang w:val="en-GB"/>
              </w:rPr>
            </w:rPrChange>
          </w:rPr>
          <w:t xml:space="preserve">It provides interfaces that allow the search of the closest stores </w:t>
        </w:r>
        <w:r w:rsidR="00803B46" w:rsidRPr="00801F40" w:rsidDel="00E912F0">
          <w:rPr>
            <w:lang w:val="en-US"/>
            <w:rPrChange w:id="680" w:author="Etion Pinari" w:date="2021-01-06T12:27:00Z">
              <w:rPr>
                <w:lang w:val="en-GB"/>
              </w:rPr>
            </w:rPrChange>
          </w:rPr>
          <w:t xml:space="preserve">in a range </w:t>
        </w:r>
        <w:r w:rsidRPr="00801F40" w:rsidDel="00E912F0">
          <w:rPr>
            <w:lang w:val="en-US"/>
            <w:rPrChange w:id="681" w:author="Etion Pinari" w:date="2021-01-06T12:27:00Z">
              <w:rPr>
                <w:lang w:val="en-GB"/>
              </w:rPr>
            </w:rPrChange>
          </w:rPr>
          <w:t xml:space="preserve">around a </w:t>
        </w:r>
        <w:r w:rsidR="00803B46" w:rsidRPr="00801F40" w:rsidDel="00E912F0">
          <w:rPr>
            <w:lang w:val="en-US"/>
            <w:rPrChange w:id="682" w:author="Etion Pinari" w:date="2021-01-06T12:27:00Z">
              <w:rPr>
                <w:lang w:val="en-GB"/>
              </w:rPr>
            </w:rPrChange>
          </w:rPr>
          <w:t xml:space="preserve">given </w:t>
        </w:r>
        <w:r w:rsidRPr="00801F40" w:rsidDel="00E912F0">
          <w:rPr>
            <w:lang w:val="en-US"/>
            <w:rPrChange w:id="683" w:author="Etion Pinari" w:date="2021-01-06T12:27:00Z">
              <w:rPr>
                <w:lang w:val="en-GB"/>
              </w:rPr>
            </w:rPrChange>
          </w:rPr>
          <w:t>location</w:t>
        </w:r>
        <w:r w:rsidR="00803B46" w:rsidRPr="00801F40" w:rsidDel="00E912F0">
          <w:rPr>
            <w:lang w:val="en-US"/>
            <w:rPrChange w:id="684" w:author="Etion Pinari" w:date="2021-01-06T12:27:00Z">
              <w:rPr>
                <w:lang w:val="en-GB"/>
              </w:rPr>
            </w:rPrChange>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677"/>
    </w:p>
    <w:p w14:paraId="47BB2900" w14:textId="08E012FA" w:rsidR="00E912F0" w:rsidRPr="00801F40" w:rsidRDefault="00E912F0" w:rsidP="00E912F0">
      <w:pPr>
        <w:pStyle w:val="Paragrafoelenco"/>
        <w:numPr>
          <w:ilvl w:val="0"/>
          <w:numId w:val="4"/>
        </w:numPr>
        <w:spacing w:line="257" w:lineRule="auto"/>
        <w:ind w:left="1321" w:hanging="357"/>
        <w:jc w:val="both"/>
        <w:rPr>
          <w:ins w:id="685" w:author="Giorgio Romeo" w:date="2021-01-01T20:20:00Z"/>
          <w:rFonts w:ascii="Bell MT" w:hAnsi="Bell MT"/>
          <w:b/>
          <w:bCs/>
          <w:sz w:val="28"/>
          <w:szCs w:val="28"/>
          <w:lang w:val="en-US"/>
          <w:rPrChange w:id="686" w:author="Etion Pinari" w:date="2021-01-06T12:27:00Z">
            <w:rPr>
              <w:ins w:id="687" w:author="Giorgio Romeo" w:date="2021-01-01T20:20:00Z"/>
              <w:rFonts w:ascii="Bell MT" w:hAnsi="Bell MT"/>
              <w:i/>
              <w:iCs/>
              <w:sz w:val="28"/>
              <w:szCs w:val="28"/>
              <w:lang w:val="en-GB"/>
            </w:rPr>
          </w:rPrChange>
        </w:rPr>
      </w:pPr>
      <w:ins w:id="688" w:author="Giorgio Romeo" w:date="2021-01-01T20:19:00Z">
        <w:r w:rsidRPr="00801F40">
          <w:rPr>
            <w:rFonts w:ascii="Bell MT" w:hAnsi="Bell MT"/>
            <w:b/>
            <w:bCs/>
            <w:i/>
            <w:iCs/>
            <w:sz w:val="28"/>
            <w:szCs w:val="28"/>
            <w:lang w:val="en-US"/>
            <w:rPrChange w:id="689" w:author="Etion Pinari" w:date="2021-01-06T12:27:00Z">
              <w:rPr>
                <w:rFonts w:ascii="Bell MT" w:hAnsi="Bell MT"/>
                <w:i/>
                <w:iCs/>
                <w:sz w:val="28"/>
                <w:szCs w:val="28"/>
                <w:lang w:val="en-GB"/>
              </w:rPr>
            </w:rPrChange>
          </w:rPr>
          <w:t>Location Module</w:t>
        </w:r>
      </w:ins>
    </w:p>
    <w:p w14:paraId="1744C8FB" w14:textId="44DEF596" w:rsidR="00E912F0" w:rsidRPr="00801F40" w:rsidDel="00E912F0" w:rsidRDefault="00E912F0">
      <w:pPr>
        <w:pStyle w:val="Paragrafoelenco"/>
        <w:spacing w:line="257" w:lineRule="auto"/>
        <w:ind w:left="1321"/>
        <w:jc w:val="both"/>
        <w:rPr>
          <w:del w:id="690" w:author="Giorgio Romeo" w:date="2021-01-01T20:20:00Z"/>
          <w:rFonts w:ascii="Bell MT" w:hAnsi="Bell MT"/>
          <w:sz w:val="28"/>
          <w:szCs w:val="28"/>
          <w:lang w:val="en-US"/>
          <w:rPrChange w:id="691" w:author="Etion Pinari" w:date="2021-01-06T12:27:00Z">
            <w:rPr>
              <w:del w:id="692" w:author="Giorgio Romeo" w:date="2021-01-01T20:20:00Z"/>
              <w:rFonts w:ascii="Bell MT" w:hAnsi="Bell MT"/>
              <w:sz w:val="28"/>
              <w:szCs w:val="28"/>
              <w:lang w:val="en-GB"/>
            </w:rPr>
          </w:rPrChange>
        </w:rPr>
        <w:pPrChange w:id="693" w:author="Giorgio Romeo" w:date="2021-01-01T20:20:00Z">
          <w:pPr>
            <w:pStyle w:val="Paragrafoelenco"/>
            <w:numPr>
              <w:numId w:val="4"/>
            </w:numPr>
            <w:spacing w:line="257" w:lineRule="auto"/>
            <w:ind w:left="1321" w:hanging="357"/>
          </w:pPr>
        </w:pPrChange>
      </w:pPr>
      <w:moveToRangeStart w:id="694" w:author="Giorgio Romeo" w:date="2021-01-01T20:20:00Z" w:name="move60424821"/>
      <w:moveTo w:id="695" w:author="Giorgio Romeo" w:date="2021-01-01T20:20:00Z">
        <w:r w:rsidRPr="00801F40">
          <w:rPr>
            <w:rFonts w:ascii="Bell MT" w:hAnsi="Bell MT"/>
            <w:sz w:val="28"/>
            <w:szCs w:val="28"/>
            <w:lang w:val="en-US"/>
            <w:rPrChange w:id="696" w:author="Etion Pinari" w:date="2021-01-06T12:27:00Z">
              <w:rPr>
                <w:rFonts w:ascii="Bell MT" w:hAnsi="Bell MT"/>
                <w:sz w:val="28"/>
                <w:szCs w:val="28"/>
                <w:lang w:val="en-GB"/>
              </w:rPr>
            </w:rPrChange>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694"/>
    </w:p>
    <w:p w14:paraId="7C360DDC" w14:textId="1CC78E06" w:rsidR="00D174AE" w:rsidRPr="00801F40" w:rsidRDefault="00D174AE">
      <w:pPr>
        <w:pStyle w:val="Paragrafoelenco"/>
        <w:spacing w:line="257" w:lineRule="auto"/>
        <w:ind w:left="1321"/>
        <w:jc w:val="both"/>
        <w:rPr>
          <w:ins w:id="697" w:author="Giorgio Romeo" w:date="2021-01-01T20:20:00Z"/>
          <w:lang w:val="en-US"/>
          <w:rPrChange w:id="698" w:author="Etion Pinari" w:date="2021-01-06T12:27:00Z">
            <w:rPr>
              <w:ins w:id="699" w:author="Giorgio Romeo" w:date="2021-01-01T20:20:00Z"/>
              <w:lang w:val="en-GB"/>
            </w:rPr>
          </w:rPrChange>
        </w:rPr>
        <w:pPrChange w:id="700" w:author="Giorgio Romeo" w:date="2021-01-01T20:20:00Z">
          <w:pPr>
            <w:pStyle w:val="Paragrafoelenco"/>
            <w:numPr>
              <w:numId w:val="4"/>
            </w:numPr>
            <w:spacing w:line="257" w:lineRule="auto"/>
            <w:ind w:left="1321" w:hanging="357"/>
            <w:jc w:val="both"/>
          </w:pPr>
        </w:pPrChange>
      </w:pPr>
      <w:del w:id="701" w:author="Giorgio Romeo" w:date="2021-01-01T20:20:00Z">
        <w:r w:rsidRPr="00801F40" w:rsidDel="00E912F0">
          <w:rPr>
            <w:i/>
            <w:iCs/>
            <w:lang w:val="en-US"/>
            <w:rPrChange w:id="702" w:author="Etion Pinari" w:date="2021-01-06T12:27:00Z">
              <w:rPr>
                <w:i/>
                <w:iCs/>
                <w:lang w:val="en-GB"/>
              </w:rPr>
            </w:rPrChange>
          </w:rPr>
          <w:delText>Data Service</w:delText>
        </w:r>
        <w:r w:rsidRPr="00801F40" w:rsidDel="00E912F0">
          <w:rPr>
            <w:i/>
            <w:iCs/>
            <w:lang w:val="en-US"/>
            <w:rPrChange w:id="703" w:author="Etion Pinari" w:date="2021-01-06T12:27:00Z">
              <w:rPr>
                <w:i/>
                <w:iCs/>
                <w:lang w:val="en-GB"/>
              </w:rPr>
            </w:rPrChange>
          </w:rPr>
          <w:br/>
        </w:r>
        <w:r w:rsidRPr="00801F40" w:rsidDel="00E912F0">
          <w:rPr>
            <w:lang w:val="en-US"/>
            <w:rPrChange w:id="704" w:author="Etion Pinari" w:date="2021-01-06T12:27:00Z">
              <w:rPr>
                <w:lang w:val="en-GB"/>
              </w:rPr>
            </w:rPrChange>
          </w:rPr>
          <w:delText>It provides access to the external interface of the database, doing queries and generally interacting with the database for every operation needed.</w:delText>
        </w:r>
      </w:del>
    </w:p>
    <w:p w14:paraId="794F1509" w14:textId="71514790" w:rsidR="00E912F0" w:rsidRPr="00801F40" w:rsidRDefault="00E912F0" w:rsidP="00E912F0">
      <w:pPr>
        <w:pStyle w:val="Paragrafoelenco"/>
        <w:numPr>
          <w:ilvl w:val="0"/>
          <w:numId w:val="4"/>
        </w:numPr>
        <w:spacing w:line="257" w:lineRule="auto"/>
        <w:ind w:left="1321" w:hanging="357"/>
        <w:jc w:val="both"/>
        <w:rPr>
          <w:ins w:id="705" w:author="Giorgio Romeo" w:date="2021-01-01T20:20:00Z"/>
          <w:rFonts w:ascii="Bell MT" w:hAnsi="Bell MT"/>
          <w:b/>
          <w:bCs/>
          <w:sz w:val="28"/>
          <w:szCs w:val="28"/>
          <w:lang w:val="en-US"/>
          <w:rPrChange w:id="706" w:author="Etion Pinari" w:date="2021-01-06T12:27:00Z">
            <w:rPr>
              <w:ins w:id="707" w:author="Giorgio Romeo" w:date="2021-01-01T20:20:00Z"/>
              <w:rFonts w:ascii="Bell MT" w:hAnsi="Bell MT"/>
              <w:i/>
              <w:iCs/>
              <w:sz w:val="28"/>
              <w:szCs w:val="28"/>
              <w:lang w:val="en-GB"/>
            </w:rPr>
          </w:rPrChange>
        </w:rPr>
      </w:pPr>
      <w:ins w:id="708" w:author="Giorgio Romeo" w:date="2021-01-01T20:20:00Z">
        <w:r w:rsidRPr="00801F40">
          <w:rPr>
            <w:rFonts w:ascii="Bell MT" w:hAnsi="Bell MT"/>
            <w:b/>
            <w:bCs/>
            <w:i/>
            <w:iCs/>
            <w:sz w:val="28"/>
            <w:szCs w:val="28"/>
            <w:lang w:val="en-US"/>
            <w:rPrChange w:id="709" w:author="Etion Pinari" w:date="2021-01-06T12:27:00Z">
              <w:rPr>
                <w:rFonts w:ascii="Bell MT" w:hAnsi="Bell MT"/>
                <w:i/>
                <w:iCs/>
                <w:sz w:val="28"/>
                <w:szCs w:val="28"/>
                <w:lang w:val="en-GB"/>
              </w:rPr>
            </w:rPrChange>
          </w:rPr>
          <w:t>Data Service</w:t>
        </w:r>
      </w:ins>
    </w:p>
    <w:p w14:paraId="0926BC42" w14:textId="21510D65" w:rsidR="00E912F0" w:rsidRPr="00801F40" w:rsidRDefault="00E912F0">
      <w:pPr>
        <w:pStyle w:val="Paragrafoelenco"/>
        <w:spacing w:line="257" w:lineRule="auto"/>
        <w:ind w:left="1321"/>
        <w:jc w:val="both"/>
        <w:rPr>
          <w:ins w:id="710" w:author="Giorgio Romeo" w:date="2021-01-01T20:20:00Z"/>
          <w:rFonts w:ascii="Bell MT" w:hAnsi="Bell MT"/>
          <w:sz w:val="28"/>
          <w:szCs w:val="28"/>
          <w:lang w:val="en-US"/>
          <w:rPrChange w:id="711" w:author="Etion Pinari" w:date="2021-01-06T12:27:00Z">
            <w:rPr>
              <w:ins w:id="712" w:author="Giorgio Romeo" w:date="2021-01-01T20:20:00Z"/>
              <w:rFonts w:ascii="Bell MT" w:hAnsi="Bell MT"/>
              <w:sz w:val="28"/>
              <w:szCs w:val="28"/>
              <w:lang w:val="en-GB"/>
            </w:rPr>
          </w:rPrChange>
        </w:rPr>
        <w:pPrChange w:id="713" w:author="Giorgio Romeo" w:date="2021-01-01T20:20:00Z">
          <w:pPr>
            <w:pStyle w:val="Paragrafoelenco"/>
            <w:numPr>
              <w:numId w:val="4"/>
            </w:numPr>
            <w:spacing w:line="257" w:lineRule="auto"/>
            <w:ind w:left="1321" w:hanging="357"/>
            <w:jc w:val="both"/>
          </w:pPr>
        </w:pPrChange>
      </w:pPr>
      <w:ins w:id="714" w:author="Giorgio Romeo" w:date="2021-01-01T20:20:00Z">
        <w:r w:rsidRPr="00801F40">
          <w:rPr>
            <w:rFonts w:ascii="Bell MT" w:hAnsi="Bell MT"/>
            <w:sz w:val="28"/>
            <w:szCs w:val="28"/>
            <w:lang w:val="en-US"/>
            <w:rPrChange w:id="715" w:author="Etion Pinari" w:date="2021-01-06T12:27:00Z">
              <w:rPr>
                <w:rFonts w:ascii="Bell MT" w:hAnsi="Bell MT"/>
                <w:sz w:val="28"/>
                <w:szCs w:val="28"/>
                <w:lang w:val="en-GB"/>
              </w:rPr>
            </w:rPrChange>
          </w:rPr>
          <w:t xml:space="preserve">It provides access to the external interface of the database, doing queries and generally interacting with the database for </w:t>
        </w:r>
        <w:del w:id="716" w:author="Cristian Sbrolli" w:date="2021-01-02T21:50:00Z">
          <w:r w:rsidRPr="00801F40" w:rsidDel="00E6172C">
            <w:rPr>
              <w:rFonts w:ascii="Bell MT" w:hAnsi="Bell MT"/>
              <w:sz w:val="28"/>
              <w:szCs w:val="28"/>
              <w:lang w:val="en-US"/>
              <w:rPrChange w:id="717" w:author="Etion Pinari" w:date="2021-01-06T12:27:00Z">
                <w:rPr>
                  <w:rFonts w:ascii="Bell MT" w:hAnsi="Bell MT"/>
                  <w:sz w:val="28"/>
                  <w:szCs w:val="28"/>
                  <w:lang w:val="en-GB"/>
                </w:rPr>
              </w:rPrChange>
            </w:rPr>
            <w:delText>every operation needed</w:delText>
          </w:r>
        </w:del>
      </w:ins>
      <w:ins w:id="718" w:author="Cristian Sbrolli" w:date="2021-01-02T21:50:00Z">
        <w:r w:rsidR="00E6172C" w:rsidRPr="00801F40">
          <w:rPr>
            <w:rFonts w:ascii="Bell MT" w:hAnsi="Bell MT"/>
            <w:sz w:val="28"/>
            <w:szCs w:val="28"/>
            <w:lang w:val="en-US"/>
            <w:rPrChange w:id="719" w:author="Etion Pinari" w:date="2021-01-06T12:27:00Z">
              <w:rPr>
                <w:rFonts w:ascii="Bell MT" w:hAnsi="Bell MT"/>
                <w:sz w:val="28"/>
                <w:szCs w:val="28"/>
                <w:lang w:val="en-GB"/>
              </w:rPr>
            </w:rPrChange>
          </w:rPr>
          <w:t>needed operations</w:t>
        </w:r>
      </w:ins>
      <w:ins w:id="720" w:author="Giorgio Romeo" w:date="2021-01-01T20:20:00Z">
        <w:r w:rsidRPr="00801F40">
          <w:rPr>
            <w:rFonts w:ascii="Bell MT" w:hAnsi="Bell MT"/>
            <w:sz w:val="28"/>
            <w:szCs w:val="28"/>
            <w:lang w:val="en-US"/>
            <w:rPrChange w:id="721" w:author="Etion Pinari" w:date="2021-01-06T12:27:00Z">
              <w:rPr>
                <w:rFonts w:ascii="Bell MT" w:hAnsi="Bell MT"/>
                <w:sz w:val="28"/>
                <w:szCs w:val="28"/>
                <w:lang w:val="en-GB"/>
              </w:rPr>
            </w:rPrChange>
          </w:rPr>
          <w:t>.</w:t>
        </w:r>
      </w:ins>
    </w:p>
    <w:p w14:paraId="56334D3B" w14:textId="77777777" w:rsidR="00E912F0" w:rsidRPr="00801F40" w:rsidRDefault="00E912F0">
      <w:pPr>
        <w:pStyle w:val="Paragrafoelenco"/>
        <w:spacing w:line="257" w:lineRule="auto"/>
        <w:ind w:left="1321"/>
        <w:jc w:val="both"/>
        <w:rPr>
          <w:rFonts w:ascii="Bell MT" w:hAnsi="Bell MT"/>
          <w:sz w:val="28"/>
          <w:szCs w:val="28"/>
          <w:lang w:val="en-US"/>
          <w:rPrChange w:id="722" w:author="Etion Pinari" w:date="2021-01-06T12:27:00Z">
            <w:rPr>
              <w:rFonts w:ascii="Bell MT" w:hAnsi="Bell MT"/>
              <w:sz w:val="28"/>
              <w:szCs w:val="28"/>
              <w:lang w:val="en-GB"/>
            </w:rPr>
          </w:rPrChange>
        </w:rPr>
        <w:pPrChange w:id="723" w:author="Giorgio Romeo" w:date="2021-01-01T20:20:00Z">
          <w:pPr>
            <w:pStyle w:val="Paragrafoelenco"/>
            <w:numPr>
              <w:numId w:val="4"/>
            </w:numPr>
            <w:spacing w:line="257" w:lineRule="auto"/>
            <w:ind w:left="1321" w:hanging="357"/>
          </w:pPr>
        </w:pPrChange>
      </w:pPr>
    </w:p>
    <w:p w14:paraId="09301EE4" w14:textId="161DD624" w:rsidR="00D174AE" w:rsidRPr="00801F40" w:rsidRDefault="00D174AE" w:rsidP="00D174AE">
      <w:pPr>
        <w:rPr>
          <w:rFonts w:ascii="Bell MT" w:hAnsi="Bell MT"/>
          <w:sz w:val="28"/>
          <w:szCs w:val="28"/>
          <w:lang w:val="en-US"/>
          <w:rPrChange w:id="724" w:author="Etion Pinari" w:date="2021-01-06T12:27:00Z">
            <w:rPr>
              <w:rFonts w:ascii="Bell MT" w:hAnsi="Bell MT"/>
              <w:sz w:val="28"/>
              <w:szCs w:val="28"/>
              <w:lang w:val="en-GB"/>
            </w:rPr>
          </w:rPrChange>
        </w:rPr>
      </w:pPr>
    </w:p>
    <w:p w14:paraId="11ACD73B" w14:textId="2EC9B618" w:rsidR="00D174AE" w:rsidRPr="00801F40" w:rsidRDefault="00D174AE" w:rsidP="00D174AE">
      <w:pPr>
        <w:rPr>
          <w:rFonts w:ascii="Bell MT" w:hAnsi="Bell MT"/>
          <w:sz w:val="28"/>
          <w:szCs w:val="28"/>
          <w:lang w:val="en-US"/>
          <w:rPrChange w:id="725" w:author="Etion Pinari" w:date="2021-01-06T12:27:00Z">
            <w:rPr>
              <w:rFonts w:ascii="Bell MT" w:hAnsi="Bell MT"/>
              <w:sz w:val="28"/>
              <w:szCs w:val="28"/>
              <w:lang w:val="en-GB"/>
            </w:rPr>
          </w:rPrChange>
        </w:rPr>
      </w:pPr>
    </w:p>
    <w:p w14:paraId="0B5B9163" w14:textId="52E52E33" w:rsidR="00D174AE" w:rsidRPr="00801F40" w:rsidRDefault="00D174AE" w:rsidP="00D174AE">
      <w:pPr>
        <w:rPr>
          <w:rFonts w:ascii="Bell MT" w:hAnsi="Bell MT"/>
          <w:sz w:val="28"/>
          <w:szCs w:val="28"/>
          <w:lang w:val="en-US"/>
          <w:rPrChange w:id="726" w:author="Etion Pinari" w:date="2021-01-06T12:27:00Z">
            <w:rPr>
              <w:rFonts w:ascii="Bell MT" w:hAnsi="Bell MT"/>
              <w:sz w:val="28"/>
              <w:szCs w:val="28"/>
              <w:lang w:val="en-GB"/>
            </w:rPr>
          </w:rPrChange>
        </w:rPr>
      </w:pPr>
    </w:p>
    <w:p w14:paraId="056797EA" w14:textId="723B984A" w:rsidR="00D174AE" w:rsidRPr="00801F40" w:rsidRDefault="00D174AE" w:rsidP="00D174AE">
      <w:pPr>
        <w:rPr>
          <w:rFonts w:ascii="Bell MT" w:hAnsi="Bell MT"/>
          <w:sz w:val="28"/>
          <w:szCs w:val="28"/>
          <w:lang w:val="en-US"/>
          <w:rPrChange w:id="727" w:author="Etion Pinari" w:date="2021-01-06T12:27:00Z">
            <w:rPr>
              <w:rFonts w:ascii="Bell MT" w:hAnsi="Bell MT"/>
              <w:sz w:val="28"/>
              <w:szCs w:val="28"/>
              <w:lang w:val="en-GB"/>
            </w:rPr>
          </w:rPrChange>
        </w:rPr>
      </w:pPr>
    </w:p>
    <w:p w14:paraId="734E3622" w14:textId="0F9A400E" w:rsidR="00D174AE" w:rsidRPr="00801F40" w:rsidRDefault="00D174AE" w:rsidP="00634813">
      <w:pPr>
        <w:rPr>
          <w:ins w:id="728" w:author="Giorgio Romeo" w:date="2021-01-04T10:25:00Z"/>
          <w:rFonts w:ascii="Bell MT" w:hAnsi="Bell MT"/>
          <w:sz w:val="28"/>
          <w:szCs w:val="28"/>
          <w:lang w:val="en-US"/>
          <w:rPrChange w:id="729" w:author="Etion Pinari" w:date="2021-01-06T12:27:00Z">
            <w:rPr>
              <w:ins w:id="730" w:author="Giorgio Romeo" w:date="2021-01-04T10:25:00Z"/>
              <w:rFonts w:ascii="Bell MT" w:hAnsi="Bell MT"/>
              <w:sz w:val="28"/>
              <w:szCs w:val="28"/>
              <w:lang w:val="en-GB"/>
            </w:rPr>
          </w:rPrChange>
        </w:rPr>
      </w:pPr>
    </w:p>
    <w:p w14:paraId="2B981841" w14:textId="77777777" w:rsidR="00057D48" w:rsidRPr="00801F40" w:rsidRDefault="00057D48" w:rsidP="00634813">
      <w:pPr>
        <w:rPr>
          <w:rFonts w:ascii="Bell MT" w:hAnsi="Bell MT"/>
          <w:sz w:val="28"/>
          <w:szCs w:val="28"/>
          <w:lang w:val="en-US"/>
          <w:rPrChange w:id="731" w:author="Etion Pinari" w:date="2021-01-06T12:27:00Z">
            <w:rPr>
              <w:rFonts w:ascii="Bell MT" w:hAnsi="Bell MT"/>
              <w:sz w:val="28"/>
              <w:szCs w:val="28"/>
              <w:lang w:val="en-GB"/>
            </w:rPr>
          </w:rPrChange>
        </w:rPr>
      </w:pPr>
    </w:p>
    <w:p w14:paraId="437157B4" w14:textId="5E0269CA" w:rsidR="00E912F0" w:rsidRPr="00801F40" w:rsidDel="00C97095" w:rsidRDefault="00E912F0" w:rsidP="00D174AE">
      <w:pPr>
        <w:rPr>
          <w:del w:id="732" w:author="Giorgio Romeo" w:date="2021-01-03T22:38:00Z"/>
          <w:u w:val="single"/>
          <w:lang w:val="en-US"/>
          <w:rPrChange w:id="733" w:author="Etion Pinari" w:date="2021-01-06T12:27:00Z">
            <w:rPr>
              <w:del w:id="734" w:author="Giorgio Romeo" w:date="2021-01-03T22:38:00Z"/>
              <w:u w:val="single"/>
              <w:lang w:val="en-GB"/>
            </w:rPr>
          </w:rPrChange>
        </w:rPr>
      </w:pPr>
    </w:p>
    <w:p w14:paraId="75BB473B" w14:textId="1DA1645E" w:rsidR="00D174AE" w:rsidRPr="00801F40" w:rsidDel="00C97095" w:rsidRDefault="00D174AE" w:rsidP="00634813">
      <w:pPr>
        <w:rPr>
          <w:del w:id="735" w:author="Giorgio Romeo" w:date="2021-01-03T22:38:00Z"/>
          <w:u w:val="single"/>
          <w:lang w:val="en-US"/>
          <w:rPrChange w:id="736" w:author="Etion Pinari" w:date="2021-01-06T12:27:00Z">
            <w:rPr>
              <w:del w:id="737" w:author="Giorgio Romeo" w:date="2021-01-03T22:38:00Z"/>
              <w:u w:val="single"/>
              <w:lang w:val="en-GB"/>
            </w:rPr>
          </w:rPrChange>
        </w:rPr>
      </w:pPr>
    </w:p>
    <w:p w14:paraId="6ED99DD6" w14:textId="77777777" w:rsidR="00B50293" w:rsidRPr="00801F40" w:rsidDel="00E912F0" w:rsidRDefault="00B50293">
      <w:pPr>
        <w:ind w:left="720"/>
        <w:rPr>
          <w:del w:id="738" w:author="Giorgio Romeo" w:date="2021-01-01T20:22:00Z"/>
          <w:rFonts w:ascii="Bell MT" w:hAnsi="Bell MT"/>
          <w:u w:val="single"/>
          <w:lang w:val="en-US"/>
          <w:rPrChange w:id="739" w:author="Etion Pinari" w:date="2021-01-06T12:27:00Z">
            <w:rPr>
              <w:del w:id="740" w:author="Giorgio Romeo" w:date="2021-01-01T20:22:00Z"/>
              <w:rFonts w:ascii="Bell MT" w:hAnsi="Bell MT"/>
              <w:u w:val="single"/>
              <w:lang w:val="en-GB"/>
            </w:rPr>
          </w:rPrChange>
        </w:rPr>
        <w:pPrChange w:id="741" w:author="Giorgio Romeo" w:date="2021-01-01T20:22:00Z">
          <w:pPr/>
        </w:pPrChange>
      </w:pPr>
    </w:p>
    <w:p w14:paraId="70B8AF96" w14:textId="539438E6" w:rsidR="00E912F0" w:rsidRPr="00801F40" w:rsidRDefault="006625AC">
      <w:pPr>
        <w:pStyle w:val="Paragrafoelenco"/>
        <w:jc w:val="both"/>
        <w:rPr>
          <w:ins w:id="742" w:author="Giorgio Romeo" w:date="2021-01-01T20:22:00Z"/>
          <w:rFonts w:ascii="Bell MT" w:hAnsi="Bell MT"/>
          <w:sz w:val="32"/>
          <w:szCs w:val="32"/>
          <w:lang w:val="en-US"/>
          <w:rPrChange w:id="743" w:author="Etion Pinari" w:date="2021-01-06T12:27:00Z">
            <w:rPr>
              <w:ins w:id="744" w:author="Giorgio Romeo" w:date="2021-01-01T20:22:00Z"/>
              <w:rFonts w:ascii="Bell MT" w:hAnsi="Bell MT"/>
              <w:sz w:val="32"/>
              <w:szCs w:val="32"/>
              <w:lang w:val="en-GB"/>
            </w:rPr>
          </w:rPrChange>
        </w:rPr>
        <w:pPrChange w:id="745" w:author="Giorgio Romeo" w:date="2021-01-01T20:22:00Z">
          <w:pPr>
            <w:pStyle w:val="Paragrafoelenco"/>
            <w:numPr>
              <w:ilvl w:val="1"/>
              <w:numId w:val="1"/>
            </w:numPr>
            <w:ind w:hanging="360"/>
            <w:jc w:val="both"/>
          </w:pPr>
        </w:pPrChange>
      </w:pPr>
      <w:del w:id="746" w:author="Giorgio Romeo" w:date="2021-01-01T20:21:00Z">
        <w:r w:rsidRPr="00801F40" w:rsidDel="00E912F0">
          <w:rPr>
            <w:rFonts w:ascii="Bell MT" w:hAnsi="Bell MT"/>
            <w:i/>
            <w:iCs/>
            <w:sz w:val="32"/>
            <w:szCs w:val="32"/>
            <w:lang w:val="en-US"/>
            <w:rPrChange w:id="747" w:author="Etion Pinari" w:date="2021-01-06T12:27:00Z">
              <w:rPr>
                <w:rFonts w:ascii="Bell MT" w:hAnsi="Bell MT"/>
                <w:i/>
                <w:iCs/>
                <w:sz w:val="32"/>
                <w:szCs w:val="32"/>
                <w:lang w:val="en-GB"/>
              </w:rPr>
            </w:rPrChange>
          </w:rPr>
          <w:delText xml:space="preserve">Deployment </w:delText>
        </w:r>
        <w:r w:rsidR="002B504C" w:rsidRPr="00801F40" w:rsidDel="00E912F0">
          <w:rPr>
            <w:rFonts w:ascii="Bell MT" w:hAnsi="Bell MT"/>
            <w:i/>
            <w:iCs/>
            <w:sz w:val="32"/>
            <w:szCs w:val="32"/>
            <w:lang w:val="en-US"/>
            <w:rPrChange w:id="748" w:author="Etion Pinari" w:date="2021-01-06T12:27:00Z">
              <w:rPr>
                <w:rFonts w:ascii="Bell MT" w:hAnsi="Bell MT"/>
                <w:i/>
                <w:iCs/>
                <w:sz w:val="32"/>
                <w:szCs w:val="32"/>
                <w:lang w:val="en-GB"/>
              </w:rPr>
            </w:rPrChange>
          </w:rPr>
          <w:delText>v</w:delText>
        </w:r>
        <w:r w:rsidRPr="00801F40" w:rsidDel="00E912F0">
          <w:rPr>
            <w:rFonts w:ascii="Bell MT" w:hAnsi="Bell MT"/>
            <w:i/>
            <w:iCs/>
            <w:sz w:val="32"/>
            <w:szCs w:val="32"/>
            <w:lang w:val="en-US"/>
            <w:rPrChange w:id="749" w:author="Etion Pinari" w:date="2021-01-06T12:27:00Z">
              <w:rPr>
                <w:rFonts w:ascii="Bell MT" w:hAnsi="Bell MT"/>
                <w:i/>
                <w:iCs/>
                <w:sz w:val="32"/>
                <w:szCs w:val="32"/>
                <w:lang w:val="en-GB"/>
              </w:rPr>
            </w:rPrChange>
          </w:rPr>
          <w:delText>iew</w:delText>
        </w:r>
      </w:del>
      <w:del w:id="750" w:author="Giorgio Romeo" w:date="2021-01-03T22:38:00Z">
        <w:r w:rsidRPr="00801F40" w:rsidDel="00C97095">
          <w:rPr>
            <w:rFonts w:ascii="Bell MT" w:hAnsi="Bell MT"/>
            <w:sz w:val="32"/>
            <w:szCs w:val="32"/>
            <w:lang w:val="en-US"/>
            <w:rPrChange w:id="751" w:author="Etion Pinari" w:date="2021-01-06T12:27:00Z">
              <w:rPr>
                <w:rFonts w:ascii="Bell MT" w:hAnsi="Bell MT"/>
                <w:sz w:val="32"/>
                <w:szCs w:val="32"/>
                <w:lang w:val="en-GB"/>
              </w:rPr>
            </w:rPrChange>
          </w:rPr>
          <w:delText xml:space="preserve"> </w:delText>
        </w:r>
      </w:del>
    </w:p>
    <w:p w14:paraId="7D3947ED" w14:textId="7013630E" w:rsidR="00E912F0" w:rsidRPr="00801F40" w:rsidRDefault="00E912F0">
      <w:pPr>
        <w:pStyle w:val="Paragrafoelenco"/>
        <w:numPr>
          <w:ilvl w:val="1"/>
          <w:numId w:val="1"/>
        </w:numPr>
        <w:rPr>
          <w:ins w:id="752" w:author="Giorgio Romeo" w:date="2021-01-01T20:21:00Z"/>
          <w:rFonts w:ascii="Bell MT" w:hAnsi="Bell MT"/>
          <w:sz w:val="32"/>
          <w:szCs w:val="32"/>
          <w:lang w:val="en-US"/>
          <w:rPrChange w:id="753" w:author="Etion Pinari" w:date="2021-01-06T12:27:00Z">
            <w:rPr>
              <w:ins w:id="754" w:author="Giorgio Romeo" w:date="2021-01-01T20:21:00Z"/>
              <w:rFonts w:ascii="Bell MT" w:hAnsi="Bell MT"/>
              <w:sz w:val="28"/>
              <w:szCs w:val="28"/>
              <w:lang w:val="en-GB"/>
            </w:rPr>
          </w:rPrChange>
        </w:rPr>
        <w:pPrChange w:id="755" w:author="Giorgio Romeo" w:date="2021-01-01T20:22:00Z">
          <w:pPr>
            <w:pStyle w:val="Paragrafoelenco"/>
            <w:numPr>
              <w:ilvl w:val="1"/>
              <w:numId w:val="1"/>
            </w:numPr>
            <w:ind w:hanging="360"/>
            <w:jc w:val="both"/>
          </w:pPr>
        </w:pPrChange>
      </w:pPr>
      <w:ins w:id="756" w:author="Giorgio Romeo" w:date="2021-01-01T20:22:00Z">
        <w:r w:rsidRPr="00801F40">
          <w:rPr>
            <w:rFonts w:ascii="Bell MT" w:hAnsi="Bell MT"/>
            <w:i/>
            <w:iCs/>
            <w:sz w:val="32"/>
            <w:szCs w:val="32"/>
            <w:lang w:val="en-US"/>
            <w:rPrChange w:id="757" w:author="Etion Pinari" w:date="2021-01-06T12:27:00Z">
              <w:rPr>
                <w:rFonts w:ascii="Bell MT" w:hAnsi="Bell MT"/>
                <w:sz w:val="32"/>
                <w:szCs w:val="32"/>
                <w:lang w:val="en-GB"/>
              </w:rPr>
            </w:rPrChange>
          </w:rPr>
          <w:t>Deployment view</w:t>
        </w:r>
      </w:ins>
      <w:r w:rsidR="00C40F46" w:rsidRPr="00801F40">
        <w:rPr>
          <w:rFonts w:ascii="Bell MT" w:hAnsi="Bell MT"/>
          <w:sz w:val="32"/>
          <w:szCs w:val="32"/>
          <w:lang w:val="en-US"/>
          <w:rPrChange w:id="758" w:author="Etion Pinari" w:date="2021-01-06T12:27:00Z">
            <w:rPr>
              <w:rFonts w:ascii="Bell MT" w:hAnsi="Bell MT"/>
              <w:sz w:val="32"/>
              <w:szCs w:val="32"/>
              <w:lang w:val="en-GB"/>
            </w:rPr>
          </w:rPrChange>
        </w:rPr>
        <w:br/>
      </w:r>
      <w:r w:rsidR="00097BE3" w:rsidRPr="00801F40">
        <w:rPr>
          <w:rFonts w:ascii="Bell MT" w:hAnsi="Bell MT"/>
          <w:sz w:val="32"/>
          <w:szCs w:val="32"/>
          <w:lang w:val="en-US"/>
          <w:rPrChange w:id="759" w:author="Etion Pinari" w:date="2021-01-06T12:27:00Z">
            <w:rPr>
              <w:rFonts w:ascii="Bell MT" w:hAnsi="Bell MT"/>
              <w:sz w:val="32"/>
              <w:szCs w:val="32"/>
              <w:lang w:val="en-GB"/>
            </w:rPr>
          </w:rPrChange>
        </w:rPr>
        <w:br/>
      </w:r>
      <w:r w:rsidR="00C40F46" w:rsidRPr="00801F40">
        <w:rPr>
          <w:rFonts w:ascii="Bell MT" w:hAnsi="Bell MT"/>
          <w:noProof/>
          <w:sz w:val="32"/>
          <w:szCs w:val="32"/>
          <w:lang w:val="en-US"/>
          <w:rPrChange w:id="760" w:author="Etion Pinari" w:date="2021-01-06T12:27:00Z">
            <w:rPr>
              <w:rFonts w:ascii="Bell MT" w:hAnsi="Bell MT"/>
              <w:noProof/>
              <w:sz w:val="32"/>
              <w:szCs w:val="32"/>
              <w:lang w:val="en-GB"/>
            </w:rPr>
          </w:rPrChange>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801F40">
        <w:rPr>
          <w:rFonts w:ascii="Bell MT" w:hAnsi="Bell MT"/>
          <w:sz w:val="32"/>
          <w:szCs w:val="32"/>
          <w:lang w:val="en-US"/>
          <w:rPrChange w:id="761" w:author="Etion Pinari" w:date="2021-01-06T12:27:00Z">
            <w:rPr>
              <w:rFonts w:ascii="Bell MT" w:hAnsi="Bell MT"/>
              <w:sz w:val="32"/>
              <w:szCs w:val="32"/>
              <w:lang w:val="en-GB"/>
            </w:rPr>
          </w:rPrChange>
        </w:rPr>
        <w:br/>
      </w:r>
    </w:p>
    <w:p w14:paraId="292DE86D" w14:textId="5B4B9252" w:rsidR="00C40F46" w:rsidRPr="00801F40" w:rsidRDefault="00C40F46">
      <w:pPr>
        <w:pStyle w:val="Paragrafoelenco"/>
        <w:jc w:val="both"/>
        <w:rPr>
          <w:rFonts w:ascii="Bell MT" w:hAnsi="Bell MT"/>
          <w:sz w:val="32"/>
          <w:szCs w:val="32"/>
          <w:lang w:val="en-US"/>
          <w:rPrChange w:id="762" w:author="Etion Pinari" w:date="2021-01-06T12:27:00Z">
            <w:rPr>
              <w:rFonts w:ascii="Bell MT" w:hAnsi="Bell MT"/>
              <w:sz w:val="32"/>
              <w:szCs w:val="32"/>
              <w:lang w:val="en-GB"/>
            </w:rPr>
          </w:rPrChange>
        </w:rPr>
        <w:pPrChange w:id="763" w:author="Giorgio Romeo" w:date="2021-01-01T20:21:00Z">
          <w:pPr>
            <w:pStyle w:val="Paragrafoelenco"/>
            <w:numPr>
              <w:ilvl w:val="1"/>
              <w:numId w:val="1"/>
            </w:numPr>
            <w:ind w:hanging="360"/>
          </w:pPr>
        </w:pPrChange>
      </w:pPr>
      <w:r w:rsidRPr="00801F40">
        <w:rPr>
          <w:rFonts w:ascii="Bell MT" w:hAnsi="Bell MT"/>
          <w:sz w:val="28"/>
          <w:szCs w:val="28"/>
          <w:lang w:val="en-US"/>
          <w:rPrChange w:id="764" w:author="Etion Pinari" w:date="2021-01-06T12:27:00Z">
            <w:rPr>
              <w:rFonts w:ascii="Bell MT" w:hAnsi="Bell MT"/>
              <w:sz w:val="28"/>
              <w:szCs w:val="28"/>
              <w:lang w:val="en-GB"/>
            </w:rPr>
          </w:rPrChange>
        </w:rPr>
        <w:t>Some important aspects to highlight are the following:</w:t>
      </w:r>
    </w:p>
    <w:p w14:paraId="7DD932BA" w14:textId="13C36A33" w:rsidR="006474EC" w:rsidRPr="00801F40" w:rsidRDefault="006474EC">
      <w:pPr>
        <w:pStyle w:val="Paragrafoelenco"/>
        <w:numPr>
          <w:ilvl w:val="0"/>
          <w:numId w:val="9"/>
        </w:numPr>
        <w:jc w:val="both"/>
        <w:rPr>
          <w:rFonts w:ascii="Bell MT" w:hAnsi="Bell MT"/>
          <w:sz w:val="28"/>
          <w:szCs w:val="28"/>
          <w:lang w:val="en-US"/>
          <w:rPrChange w:id="765" w:author="Etion Pinari" w:date="2021-01-06T12:27:00Z">
            <w:rPr>
              <w:rFonts w:ascii="Bell MT" w:hAnsi="Bell MT"/>
              <w:sz w:val="28"/>
              <w:szCs w:val="28"/>
              <w:lang w:val="en-GB"/>
            </w:rPr>
          </w:rPrChange>
        </w:rPr>
        <w:pPrChange w:id="766" w:author="Giorgio Romeo" w:date="2021-01-01T20:20:00Z">
          <w:pPr>
            <w:pStyle w:val="Paragrafoelenco"/>
            <w:numPr>
              <w:numId w:val="9"/>
            </w:numPr>
            <w:ind w:left="1440" w:hanging="360"/>
          </w:pPr>
        </w:pPrChange>
      </w:pPr>
      <w:r w:rsidRPr="00801F40">
        <w:rPr>
          <w:rFonts w:ascii="Bell MT" w:hAnsi="Bell MT"/>
          <w:sz w:val="28"/>
          <w:szCs w:val="28"/>
          <w:lang w:val="en-US"/>
          <w:rPrChange w:id="767" w:author="Etion Pinari" w:date="2021-01-06T12:27:00Z">
            <w:rPr>
              <w:rFonts w:ascii="Bell MT" w:hAnsi="Bell MT"/>
              <w:sz w:val="28"/>
              <w:szCs w:val="28"/>
              <w:lang w:val="en-GB"/>
            </w:rPr>
          </w:rPrChange>
        </w:rPr>
        <w:t xml:space="preserve">With Portable SmartDevice we mean any mobile device such as tablets and smartphones. With OS we intend either IOS or Android. </w:t>
      </w:r>
      <w:r w:rsidRPr="00801F40">
        <w:rPr>
          <w:rFonts w:ascii="Bell MT" w:hAnsi="Bell MT"/>
          <w:sz w:val="28"/>
          <w:szCs w:val="28"/>
          <w:lang w:val="en-US"/>
          <w:rPrChange w:id="768" w:author="Etion Pinari" w:date="2021-01-06T12:27:00Z">
            <w:rPr>
              <w:rFonts w:ascii="Bell MT" w:hAnsi="Bell MT"/>
              <w:sz w:val="28"/>
              <w:szCs w:val="28"/>
              <w:lang w:val="en-GB"/>
            </w:rPr>
          </w:rPrChange>
        </w:rPr>
        <w:br/>
        <w:t>In computer, any OS and Web browser can communicate with the web server as long as the HTTP protocol is being used.</w:t>
      </w:r>
    </w:p>
    <w:p w14:paraId="02E36AAF" w14:textId="6670CE4B" w:rsidR="00C40F46" w:rsidRPr="00801F40" w:rsidRDefault="00C40F46">
      <w:pPr>
        <w:pStyle w:val="Paragrafoelenco"/>
        <w:numPr>
          <w:ilvl w:val="0"/>
          <w:numId w:val="9"/>
        </w:numPr>
        <w:jc w:val="both"/>
        <w:rPr>
          <w:rFonts w:ascii="Bell MT" w:hAnsi="Bell MT"/>
          <w:sz w:val="28"/>
          <w:szCs w:val="28"/>
          <w:lang w:val="en-US"/>
          <w:rPrChange w:id="769" w:author="Etion Pinari" w:date="2021-01-06T12:27:00Z">
            <w:rPr>
              <w:rFonts w:ascii="Bell MT" w:hAnsi="Bell MT"/>
              <w:sz w:val="28"/>
              <w:szCs w:val="28"/>
              <w:lang w:val="en-GB"/>
            </w:rPr>
          </w:rPrChange>
        </w:rPr>
        <w:pPrChange w:id="770" w:author="Giorgio Romeo" w:date="2021-01-01T20:20:00Z">
          <w:pPr>
            <w:pStyle w:val="Paragrafoelenco"/>
            <w:numPr>
              <w:numId w:val="9"/>
            </w:numPr>
            <w:ind w:left="1440" w:hanging="360"/>
          </w:pPr>
        </w:pPrChange>
      </w:pPr>
      <w:r w:rsidRPr="00801F40">
        <w:rPr>
          <w:rFonts w:ascii="Bell MT" w:hAnsi="Bell MT"/>
          <w:sz w:val="28"/>
          <w:szCs w:val="28"/>
          <w:lang w:val="en-US"/>
          <w:rPrChange w:id="771" w:author="Etion Pinari" w:date="2021-01-06T12:27:00Z">
            <w:rPr>
              <w:rFonts w:ascii="Bell MT" w:hAnsi="Bell MT"/>
              <w:sz w:val="28"/>
              <w:szCs w:val="28"/>
              <w:lang w:val="en-GB"/>
            </w:rPr>
          </w:rPrChange>
        </w:rPr>
        <w:t>The CLup mobile app will store information in the client side such as upcoming tickets data, for faster data retrieval and user information for identification. It furthermore uses a specific communication protocol that</w:t>
      </w:r>
      <w:r w:rsidR="004625F0" w:rsidRPr="00801F40">
        <w:rPr>
          <w:rFonts w:ascii="Bell MT" w:hAnsi="Bell MT"/>
          <w:sz w:val="28"/>
          <w:szCs w:val="28"/>
          <w:lang w:val="en-US"/>
          <w:rPrChange w:id="772" w:author="Etion Pinari" w:date="2021-01-06T12:27:00Z">
            <w:rPr>
              <w:rFonts w:ascii="Bell MT" w:hAnsi="Bell MT"/>
              <w:sz w:val="28"/>
              <w:szCs w:val="28"/>
              <w:lang w:val="en-GB"/>
            </w:rPr>
          </w:rPrChange>
        </w:rPr>
        <w:t xml:space="preserve"> the programmers might see fit.</w:t>
      </w:r>
    </w:p>
    <w:p w14:paraId="7FAE7393" w14:textId="6BF9BA66" w:rsidR="004625F0" w:rsidRPr="00801F40" w:rsidRDefault="006474EC">
      <w:pPr>
        <w:pStyle w:val="Paragrafoelenco"/>
        <w:numPr>
          <w:ilvl w:val="0"/>
          <w:numId w:val="9"/>
        </w:numPr>
        <w:jc w:val="both"/>
        <w:rPr>
          <w:rFonts w:ascii="Bell MT" w:hAnsi="Bell MT"/>
          <w:sz w:val="28"/>
          <w:szCs w:val="28"/>
          <w:lang w:val="en-US"/>
          <w:rPrChange w:id="773" w:author="Etion Pinari" w:date="2021-01-06T12:27:00Z">
            <w:rPr>
              <w:rFonts w:ascii="Bell MT" w:hAnsi="Bell MT"/>
              <w:sz w:val="28"/>
              <w:szCs w:val="28"/>
              <w:lang w:val="en-GB"/>
            </w:rPr>
          </w:rPrChange>
        </w:rPr>
        <w:pPrChange w:id="774" w:author="Giorgio Romeo" w:date="2021-01-01T20:20:00Z">
          <w:pPr>
            <w:pStyle w:val="Paragrafoelenco"/>
            <w:numPr>
              <w:numId w:val="9"/>
            </w:numPr>
            <w:ind w:left="1440" w:hanging="360"/>
          </w:pPr>
        </w:pPrChange>
      </w:pPr>
      <w:r w:rsidRPr="00801F40">
        <w:rPr>
          <w:rFonts w:ascii="Bell MT" w:hAnsi="Bell MT"/>
          <w:sz w:val="28"/>
          <w:szCs w:val="28"/>
          <w:lang w:val="en-US"/>
          <w:rPrChange w:id="775" w:author="Etion Pinari" w:date="2021-01-06T12:27:00Z">
            <w:rPr>
              <w:rFonts w:ascii="Bell MT" w:hAnsi="Bell MT"/>
              <w:sz w:val="28"/>
              <w:szCs w:val="28"/>
              <w:lang w:val="en-GB"/>
            </w:rPr>
          </w:rPrChange>
        </w:rPr>
        <w:t>The installation of the CLup mobile app is done through the mobile phone’s application store and is not been shown in the deployment view.</w:t>
      </w:r>
    </w:p>
    <w:p w14:paraId="15499302" w14:textId="400F2EDA" w:rsidR="004625F0" w:rsidRPr="00801F40" w:rsidRDefault="004625F0">
      <w:pPr>
        <w:pStyle w:val="Paragrafoelenco"/>
        <w:numPr>
          <w:ilvl w:val="0"/>
          <w:numId w:val="9"/>
        </w:numPr>
        <w:jc w:val="both"/>
        <w:rPr>
          <w:rFonts w:ascii="Bell MT" w:hAnsi="Bell MT"/>
          <w:sz w:val="28"/>
          <w:szCs w:val="28"/>
          <w:lang w:val="en-US"/>
          <w:rPrChange w:id="776" w:author="Etion Pinari" w:date="2021-01-06T12:27:00Z">
            <w:rPr>
              <w:rFonts w:ascii="Bell MT" w:hAnsi="Bell MT"/>
              <w:sz w:val="28"/>
              <w:szCs w:val="28"/>
              <w:lang w:val="en-GB"/>
            </w:rPr>
          </w:rPrChange>
        </w:rPr>
        <w:pPrChange w:id="777" w:author="Giorgio Romeo" w:date="2021-01-01T20:20:00Z">
          <w:pPr>
            <w:pStyle w:val="Paragrafoelenco"/>
            <w:numPr>
              <w:numId w:val="9"/>
            </w:numPr>
            <w:ind w:left="1440" w:hanging="360"/>
          </w:pPr>
        </w:pPrChange>
      </w:pPr>
      <w:r w:rsidRPr="00801F40">
        <w:rPr>
          <w:rFonts w:ascii="Bell MT" w:hAnsi="Bell MT"/>
          <w:sz w:val="28"/>
          <w:szCs w:val="28"/>
          <w:lang w:val="en-US"/>
          <w:rPrChange w:id="778" w:author="Etion Pinari" w:date="2021-01-06T12:27:00Z">
            <w:rPr>
              <w:rFonts w:ascii="Bell MT" w:hAnsi="Bell MT"/>
              <w:sz w:val="28"/>
              <w:szCs w:val="28"/>
              <w:lang w:val="en-GB"/>
            </w:rPr>
          </w:rPrChange>
        </w:rPr>
        <w:t>The application server is connected to the database through an internal LAN with no firewalls, for increased connection speed.</w:t>
      </w:r>
    </w:p>
    <w:p w14:paraId="21852814" w14:textId="4ECF79E1" w:rsidR="00FC57A9" w:rsidRPr="00801F40" w:rsidDel="00C97095" w:rsidRDefault="00FC57A9">
      <w:pPr>
        <w:pStyle w:val="Paragrafoelenco"/>
        <w:numPr>
          <w:ilvl w:val="0"/>
          <w:numId w:val="9"/>
        </w:numPr>
        <w:jc w:val="both"/>
        <w:rPr>
          <w:del w:id="779" w:author="Giorgio Romeo" w:date="2021-01-03T00:02:00Z"/>
          <w:rFonts w:ascii="Bell MT" w:hAnsi="Bell MT"/>
          <w:sz w:val="28"/>
          <w:szCs w:val="28"/>
          <w:lang w:val="en-US"/>
          <w:rPrChange w:id="780" w:author="Etion Pinari" w:date="2021-01-06T12:27:00Z">
            <w:rPr>
              <w:del w:id="781" w:author="Giorgio Romeo" w:date="2021-01-03T00:02:00Z"/>
              <w:rFonts w:ascii="Bell MT" w:hAnsi="Bell MT"/>
              <w:sz w:val="28"/>
              <w:szCs w:val="28"/>
              <w:lang w:val="en-GB"/>
            </w:rPr>
          </w:rPrChange>
        </w:rPr>
      </w:pPr>
      <w:r w:rsidRPr="00801F40">
        <w:rPr>
          <w:rFonts w:ascii="Bell MT" w:hAnsi="Bell MT"/>
          <w:sz w:val="28"/>
          <w:szCs w:val="28"/>
          <w:lang w:val="en-US"/>
          <w:rPrChange w:id="782" w:author="Etion Pinari" w:date="2021-01-06T12:27:00Z">
            <w:rPr>
              <w:rFonts w:ascii="Bell MT" w:hAnsi="Bell MT"/>
              <w:sz w:val="28"/>
              <w:szCs w:val="28"/>
              <w:lang w:val="en-GB"/>
            </w:rPr>
          </w:rPrChange>
        </w:rPr>
        <w:lastRenderedPageBreak/>
        <w:t>Turnstiles and cash registers need to forward information regarding QR codes through the internet.</w:t>
      </w:r>
      <w:del w:id="783" w:author="Giorgio Romeo" w:date="2021-01-03T00:02:00Z">
        <w:r w:rsidRPr="00801F40" w:rsidDel="0095335C">
          <w:rPr>
            <w:rFonts w:ascii="Bell MT" w:hAnsi="Bell MT"/>
            <w:sz w:val="28"/>
            <w:szCs w:val="28"/>
            <w:lang w:val="en-US"/>
            <w:rPrChange w:id="784" w:author="Etion Pinari" w:date="2021-01-06T12:27:00Z">
              <w:rPr>
                <w:rFonts w:ascii="Bell MT" w:hAnsi="Bell MT"/>
                <w:sz w:val="28"/>
                <w:szCs w:val="28"/>
                <w:lang w:val="en-GB"/>
              </w:rPr>
            </w:rPrChange>
          </w:rPr>
          <w:delText xml:space="preserve"> </w:delText>
        </w:r>
      </w:del>
    </w:p>
    <w:p w14:paraId="088379B1" w14:textId="77777777" w:rsidR="00C97095" w:rsidRPr="00801F40" w:rsidRDefault="00C97095">
      <w:pPr>
        <w:pStyle w:val="Paragrafoelenco"/>
        <w:numPr>
          <w:ilvl w:val="0"/>
          <w:numId w:val="9"/>
        </w:numPr>
        <w:jc w:val="both"/>
        <w:rPr>
          <w:ins w:id="785" w:author="Giorgio Romeo" w:date="2021-01-03T22:39:00Z"/>
          <w:rFonts w:ascii="Bell MT" w:hAnsi="Bell MT"/>
          <w:sz w:val="28"/>
          <w:szCs w:val="28"/>
          <w:lang w:val="en-US"/>
          <w:rPrChange w:id="786" w:author="Etion Pinari" w:date="2021-01-06T12:27:00Z">
            <w:rPr>
              <w:ins w:id="787" w:author="Giorgio Romeo" w:date="2021-01-03T22:39:00Z"/>
              <w:rFonts w:ascii="Bell MT" w:hAnsi="Bell MT"/>
              <w:sz w:val="28"/>
              <w:szCs w:val="28"/>
              <w:lang w:val="en-GB"/>
            </w:rPr>
          </w:rPrChange>
        </w:rPr>
        <w:pPrChange w:id="788" w:author="Giorgio Romeo" w:date="2021-01-01T20:20:00Z">
          <w:pPr>
            <w:pStyle w:val="Paragrafoelenco"/>
            <w:numPr>
              <w:numId w:val="9"/>
            </w:numPr>
            <w:ind w:left="1440" w:hanging="360"/>
          </w:pPr>
        </w:pPrChange>
      </w:pPr>
    </w:p>
    <w:p w14:paraId="34D69A08" w14:textId="36E043AF" w:rsidR="00634813" w:rsidRPr="00801F40" w:rsidRDefault="00634813" w:rsidP="00C97095">
      <w:pPr>
        <w:pStyle w:val="Paragrafoelenco"/>
        <w:ind w:left="1440"/>
        <w:jc w:val="both"/>
        <w:rPr>
          <w:ins w:id="789" w:author="Giorgio Romeo" w:date="2021-01-03T22:39:00Z"/>
          <w:rFonts w:ascii="Bell MT" w:hAnsi="Bell MT"/>
          <w:sz w:val="28"/>
          <w:szCs w:val="28"/>
          <w:lang w:val="en-US"/>
          <w:rPrChange w:id="790" w:author="Etion Pinari" w:date="2021-01-06T12:27:00Z">
            <w:rPr>
              <w:ins w:id="791" w:author="Giorgio Romeo" w:date="2021-01-03T22:39:00Z"/>
              <w:rFonts w:ascii="Bell MT" w:hAnsi="Bell MT"/>
              <w:sz w:val="28"/>
              <w:szCs w:val="28"/>
              <w:lang w:val="en-GB"/>
            </w:rPr>
          </w:rPrChange>
        </w:rPr>
      </w:pPr>
    </w:p>
    <w:p w14:paraId="549155E2" w14:textId="054FCE49" w:rsidR="00C97095" w:rsidRPr="00801F40" w:rsidRDefault="00C97095">
      <w:pPr>
        <w:pStyle w:val="Paragrafoelenco"/>
        <w:ind w:left="1440"/>
        <w:jc w:val="both"/>
        <w:rPr>
          <w:ins w:id="792" w:author="Giorgio Romeo" w:date="2021-01-04T10:47:00Z"/>
          <w:rFonts w:ascii="Bell MT" w:hAnsi="Bell MT"/>
          <w:sz w:val="28"/>
          <w:szCs w:val="28"/>
          <w:lang w:val="en-US"/>
          <w:rPrChange w:id="793" w:author="Etion Pinari" w:date="2021-01-06T12:27:00Z">
            <w:rPr>
              <w:ins w:id="794" w:author="Giorgio Romeo" w:date="2021-01-04T10:47:00Z"/>
              <w:rFonts w:ascii="Bell MT" w:hAnsi="Bell MT"/>
              <w:sz w:val="28"/>
              <w:szCs w:val="28"/>
              <w:lang w:val="en-GB"/>
            </w:rPr>
          </w:rPrChange>
        </w:rPr>
      </w:pPr>
    </w:p>
    <w:p w14:paraId="61A97499" w14:textId="77777777" w:rsidR="004C0824" w:rsidRPr="00801F40" w:rsidRDefault="004C0824">
      <w:pPr>
        <w:pStyle w:val="Paragrafoelenco"/>
        <w:ind w:left="1440"/>
        <w:jc w:val="both"/>
        <w:rPr>
          <w:rFonts w:ascii="Bell MT" w:hAnsi="Bell MT"/>
          <w:sz w:val="28"/>
          <w:szCs w:val="28"/>
          <w:lang w:val="en-US"/>
          <w:rPrChange w:id="795" w:author="Etion Pinari" w:date="2021-01-06T12:27:00Z">
            <w:rPr>
              <w:lang w:val="en-GB"/>
            </w:rPr>
          </w:rPrChange>
        </w:rPr>
        <w:pPrChange w:id="796" w:author="Giorgio Romeo" w:date="2021-01-03T22:39:00Z">
          <w:pPr/>
        </w:pPrChange>
      </w:pPr>
    </w:p>
    <w:p w14:paraId="55C0AA21" w14:textId="3A1904F8" w:rsidR="00E912F0" w:rsidRPr="00801F40" w:rsidDel="00E912F0" w:rsidRDefault="00E912F0">
      <w:pPr>
        <w:numPr>
          <w:ilvl w:val="0"/>
          <w:numId w:val="1"/>
        </w:numPr>
        <w:rPr>
          <w:del w:id="797" w:author="Giorgio Romeo" w:date="2021-01-01T20:23:00Z"/>
          <w:rFonts w:ascii="Bell MT" w:hAnsi="Bell MT"/>
          <w:i/>
          <w:iCs/>
          <w:sz w:val="28"/>
          <w:szCs w:val="28"/>
          <w:lang w:val="en-US"/>
          <w:rPrChange w:id="798" w:author="Etion Pinari" w:date="2021-01-06T12:27:00Z">
            <w:rPr>
              <w:del w:id="799" w:author="Giorgio Romeo" w:date="2021-01-01T20:23:00Z"/>
              <w:rFonts w:ascii="Bell MT" w:hAnsi="Bell MT"/>
              <w:sz w:val="28"/>
              <w:szCs w:val="28"/>
              <w:lang w:val="en-GB"/>
            </w:rPr>
          </w:rPrChange>
        </w:rPr>
        <w:pPrChange w:id="800" w:author="Giorgio Romeo" w:date="2021-01-03T22:39:00Z">
          <w:pPr/>
        </w:pPrChange>
      </w:pPr>
    </w:p>
    <w:p w14:paraId="4E478B48" w14:textId="5CC4F583" w:rsidR="004C0824" w:rsidRPr="00801F40" w:rsidRDefault="006625AC">
      <w:pPr>
        <w:pStyle w:val="Paragrafoelenco"/>
        <w:numPr>
          <w:ilvl w:val="1"/>
          <w:numId w:val="1"/>
        </w:numPr>
        <w:spacing w:line="360" w:lineRule="auto"/>
        <w:rPr>
          <w:ins w:id="801" w:author="Cristian Sbrolli" w:date="2021-01-02T21:52:00Z"/>
          <w:rFonts w:ascii="Bell MT" w:hAnsi="Bell MT"/>
          <w:sz w:val="32"/>
          <w:szCs w:val="32"/>
          <w:lang w:val="en-US"/>
          <w:rPrChange w:id="802" w:author="Etion Pinari" w:date="2021-01-06T12:27:00Z">
            <w:rPr>
              <w:ins w:id="803" w:author="Cristian Sbrolli" w:date="2021-01-02T21:52:00Z"/>
              <w:rFonts w:ascii="Bell MT" w:hAnsi="Bell MT"/>
              <w:lang w:val="en-GB"/>
            </w:rPr>
          </w:rPrChange>
        </w:rPr>
        <w:pPrChange w:id="804" w:author="Giorgio Romeo" w:date="2021-01-04T10:47:00Z">
          <w:pPr>
            <w:pStyle w:val="Paragrafoelenco"/>
            <w:numPr>
              <w:ilvl w:val="1"/>
              <w:numId w:val="1"/>
            </w:numPr>
            <w:ind w:hanging="360"/>
          </w:pPr>
        </w:pPrChange>
      </w:pPr>
      <w:r w:rsidRPr="00801F40">
        <w:rPr>
          <w:rFonts w:ascii="Bell MT" w:hAnsi="Bell MT"/>
          <w:i/>
          <w:iCs/>
          <w:sz w:val="32"/>
          <w:szCs w:val="32"/>
          <w:lang w:val="en-US"/>
          <w:rPrChange w:id="805" w:author="Etion Pinari" w:date="2021-01-06T12:27:00Z">
            <w:rPr>
              <w:rFonts w:ascii="Bell MT" w:hAnsi="Bell MT"/>
              <w:i/>
              <w:iCs/>
              <w:sz w:val="32"/>
              <w:szCs w:val="32"/>
              <w:lang w:val="en-GB"/>
            </w:rPr>
          </w:rPrChange>
        </w:rPr>
        <w:t>Runtime view</w:t>
      </w:r>
      <w:r w:rsidRPr="00801F40">
        <w:rPr>
          <w:rFonts w:ascii="Bell MT" w:hAnsi="Bell MT"/>
          <w:i/>
          <w:iCs/>
          <w:sz w:val="32"/>
          <w:szCs w:val="32"/>
          <w:lang w:val="en-US"/>
          <w:rPrChange w:id="806" w:author="Etion Pinari" w:date="2021-01-06T12:27:00Z">
            <w:rPr>
              <w:rFonts w:ascii="Bell MT" w:hAnsi="Bell MT"/>
              <w:sz w:val="32"/>
              <w:szCs w:val="32"/>
              <w:lang w:val="en-GB"/>
            </w:rPr>
          </w:rPrChange>
        </w:rPr>
        <w:t>:</w:t>
      </w:r>
      <w:r w:rsidRPr="00801F40">
        <w:rPr>
          <w:rFonts w:ascii="Bell MT" w:hAnsi="Bell MT"/>
          <w:sz w:val="32"/>
          <w:szCs w:val="32"/>
          <w:lang w:val="en-US"/>
          <w:rPrChange w:id="807" w:author="Etion Pinari" w:date="2021-01-06T12:27:00Z">
            <w:rPr>
              <w:rFonts w:ascii="Bell MT" w:hAnsi="Bell MT"/>
              <w:sz w:val="32"/>
              <w:szCs w:val="32"/>
              <w:lang w:val="en-GB"/>
            </w:rPr>
          </w:rPrChange>
        </w:rPr>
        <w:t xml:space="preserve"> </w:t>
      </w:r>
      <w:ins w:id="808" w:author="Cristian Sbrolli" w:date="2021-01-02T21:54:00Z">
        <w:del w:id="809" w:author="Giorgio Romeo" w:date="2021-01-04T10:46:00Z">
          <w:r w:rsidR="00E6172C" w:rsidRPr="00801F40" w:rsidDel="004C0824">
            <w:rPr>
              <w:rFonts w:ascii="Bell MT" w:hAnsi="Bell MT"/>
              <w:sz w:val="32"/>
              <w:szCs w:val="32"/>
              <w:lang w:val="en-US"/>
              <w:rPrChange w:id="810" w:author="Etion Pinari" w:date="2021-01-06T12:27:00Z">
                <w:rPr>
                  <w:rFonts w:ascii="Bell MT" w:hAnsi="Bell MT"/>
                  <w:sz w:val="32"/>
                  <w:szCs w:val="32"/>
                  <w:lang w:val="en-GB"/>
                </w:rPr>
              </w:rPrChange>
            </w:rPr>
            <w:br/>
          </w:r>
        </w:del>
      </w:ins>
      <w:del w:id="811" w:author="Cristian Sbrolli" w:date="2021-01-02T21:51:00Z">
        <w:r w:rsidRPr="00801F40" w:rsidDel="00E6172C">
          <w:rPr>
            <w:rFonts w:ascii="Bell MT" w:hAnsi="Bell MT"/>
            <w:lang w:val="en-US"/>
            <w:rPrChange w:id="812" w:author="Etion Pinari" w:date="2021-01-06T12:27:00Z">
              <w:rPr>
                <w:rFonts w:ascii="Bell MT" w:hAnsi="Bell MT"/>
                <w:lang w:val="en-GB"/>
              </w:rPr>
            </w:rPrChange>
          </w:rPr>
          <w:delText xml:space="preserve">You can use sequence diagrams to describe the way components interact to accomplish specific tasks typically related to your use cases </w:delText>
        </w:r>
      </w:del>
    </w:p>
    <w:p w14:paraId="750139D0" w14:textId="3FECA803" w:rsidR="00E6172C" w:rsidRPr="00801F40" w:rsidRDefault="00252D73" w:rsidP="00E6172C">
      <w:pPr>
        <w:pStyle w:val="Paragrafoelenco"/>
        <w:numPr>
          <w:ilvl w:val="0"/>
          <w:numId w:val="39"/>
        </w:numPr>
        <w:rPr>
          <w:ins w:id="813" w:author="Giorgio Romeo" w:date="2021-01-04T10:47:00Z"/>
          <w:rFonts w:ascii="Bell MT" w:hAnsi="Bell MT"/>
          <w:i/>
          <w:iCs/>
          <w:sz w:val="28"/>
          <w:szCs w:val="28"/>
          <w:lang w:val="en-US"/>
          <w:rPrChange w:id="814" w:author="Etion Pinari" w:date="2021-01-06T12:27:00Z">
            <w:rPr>
              <w:ins w:id="815" w:author="Giorgio Romeo" w:date="2021-01-04T10:47:00Z"/>
              <w:rFonts w:ascii="Bell MT" w:hAnsi="Bell MT"/>
              <w:i/>
              <w:iCs/>
              <w:sz w:val="28"/>
              <w:szCs w:val="28"/>
              <w:lang w:val="en-GB"/>
            </w:rPr>
          </w:rPrChange>
        </w:rPr>
      </w:pPr>
      <w:ins w:id="816" w:author="Giorgio Romeo" w:date="2021-01-04T10:52:00Z">
        <w:r w:rsidRPr="00801F40">
          <w:rPr>
            <w:rFonts w:ascii="Bell MT" w:hAnsi="Bell MT"/>
            <w:i/>
            <w:iCs/>
            <w:noProof/>
            <w:sz w:val="28"/>
            <w:szCs w:val="28"/>
            <w:lang w:val="en-US"/>
            <w:rPrChange w:id="817" w:author="Etion Pinari" w:date="2021-01-06T12:27:00Z">
              <w:rPr>
                <w:rFonts w:ascii="Bell MT" w:hAnsi="Bell MT"/>
                <w:i/>
                <w:iCs/>
                <w:noProof/>
                <w:sz w:val="28"/>
                <w:szCs w:val="28"/>
                <w:lang w:val="en-GB"/>
              </w:rPr>
            </w:rPrChange>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818" w:author="Cristian Sbrolli" w:date="2021-01-02T21:53:00Z">
        <w:del w:id="819" w:author="Giorgio Romeo" w:date="2021-01-04T10:52:00Z">
          <w:r w:rsidR="00E6172C" w:rsidRPr="00801F40" w:rsidDel="004C0824">
            <w:rPr>
              <w:rFonts w:ascii="Bell MT" w:hAnsi="Bell MT"/>
              <w:i/>
              <w:iCs/>
              <w:noProof/>
              <w:sz w:val="28"/>
              <w:szCs w:val="28"/>
              <w:lang w:val="en-US"/>
              <w:rPrChange w:id="820" w:author="Etion Pinari" w:date="2021-01-06T12:27: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21" w:author="Etion Pinari" w:date="2021-01-04T16:27:00Z">
        <w:r w:rsidR="009121E5" w:rsidRPr="00801F40">
          <w:rPr>
            <w:rFonts w:ascii="Bell MT" w:hAnsi="Bell MT"/>
            <w:i/>
            <w:iCs/>
            <w:sz w:val="28"/>
            <w:szCs w:val="28"/>
            <w:lang w:val="en-US"/>
            <w:rPrChange w:id="822" w:author="Etion Pinari" w:date="2021-01-06T12:27:00Z">
              <w:rPr>
                <w:rFonts w:ascii="Bell MT" w:hAnsi="Bell MT"/>
                <w:i/>
                <w:iCs/>
                <w:sz w:val="28"/>
                <w:szCs w:val="28"/>
                <w:lang w:val="en-GB"/>
              </w:rPr>
            </w:rPrChange>
          </w:rPr>
          <w:t xml:space="preserve"> </w:t>
        </w:r>
      </w:ins>
      <w:ins w:id="823" w:author="Cristian Sbrolli" w:date="2021-01-02T21:52:00Z">
        <w:r w:rsidR="00E6172C" w:rsidRPr="00801F40">
          <w:rPr>
            <w:rFonts w:ascii="Bell MT" w:hAnsi="Bell MT"/>
            <w:i/>
            <w:iCs/>
            <w:sz w:val="28"/>
            <w:szCs w:val="28"/>
            <w:lang w:val="en-US"/>
            <w:rPrChange w:id="824" w:author="Etion Pinari" w:date="2021-01-06T12:27:00Z">
              <w:rPr>
                <w:rFonts w:ascii="Bell MT" w:hAnsi="Bell MT"/>
                <w:sz w:val="32"/>
                <w:szCs w:val="32"/>
                <w:lang w:val="en-GB"/>
              </w:rPr>
            </w:rPrChange>
          </w:rPr>
          <w:t>User Registration</w:t>
        </w:r>
      </w:ins>
    </w:p>
    <w:p w14:paraId="55E9EE50" w14:textId="7AD764FC" w:rsidR="004C0824" w:rsidRPr="00801F40" w:rsidRDefault="004C0824" w:rsidP="004C0824">
      <w:pPr>
        <w:rPr>
          <w:ins w:id="825" w:author="Giorgio Romeo" w:date="2021-01-04T10:47:00Z"/>
          <w:rFonts w:ascii="Bell MT" w:hAnsi="Bell MT"/>
          <w:i/>
          <w:iCs/>
          <w:sz w:val="28"/>
          <w:szCs w:val="28"/>
          <w:lang w:val="en-US"/>
          <w:rPrChange w:id="826" w:author="Etion Pinari" w:date="2021-01-06T12:27:00Z">
            <w:rPr>
              <w:ins w:id="827" w:author="Giorgio Romeo" w:date="2021-01-04T10:47:00Z"/>
              <w:rFonts w:ascii="Bell MT" w:hAnsi="Bell MT"/>
              <w:i/>
              <w:iCs/>
              <w:sz w:val="28"/>
              <w:szCs w:val="28"/>
              <w:lang w:val="en-GB"/>
            </w:rPr>
          </w:rPrChange>
        </w:rPr>
      </w:pPr>
    </w:p>
    <w:p w14:paraId="33ACF12D" w14:textId="4FE4A419" w:rsidR="004C0824" w:rsidRPr="00801F40" w:rsidDel="00252D73" w:rsidRDefault="004C0824" w:rsidP="00252D73">
      <w:pPr>
        <w:jc w:val="both"/>
        <w:rPr>
          <w:del w:id="828" w:author="Giorgio Romeo" w:date="2021-01-04T10:59:00Z"/>
          <w:rFonts w:ascii="Bell MT" w:hAnsi="Bell MT"/>
          <w:sz w:val="28"/>
          <w:szCs w:val="28"/>
          <w:lang w:val="en-US"/>
          <w:rPrChange w:id="829" w:author="Etion Pinari" w:date="2021-01-06T12:27:00Z">
            <w:rPr>
              <w:del w:id="830" w:author="Giorgio Romeo" w:date="2021-01-04T10:59:00Z"/>
              <w:rFonts w:ascii="Bell MT" w:hAnsi="Bell MT"/>
              <w:sz w:val="28"/>
              <w:szCs w:val="28"/>
              <w:lang w:val="en-GB"/>
            </w:rPr>
          </w:rPrChange>
        </w:rPr>
      </w:pPr>
      <w:moveToRangeStart w:id="831" w:author="Giorgio Romeo" w:date="2021-01-04T10:47:00Z" w:name="move60649655"/>
      <w:moveTo w:id="832" w:author="Giorgio Romeo" w:date="2021-01-04T10:47:00Z">
        <w:r w:rsidRPr="00801F40">
          <w:rPr>
            <w:rFonts w:ascii="Bell MT" w:hAnsi="Bell MT"/>
            <w:sz w:val="28"/>
            <w:szCs w:val="28"/>
            <w:lang w:val="en-US"/>
            <w:rPrChange w:id="833" w:author="Etion Pinari" w:date="2021-01-06T12:27:00Z">
              <w:rPr>
                <w:rFonts w:ascii="Bell MT" w:hAnsi="Bell MT"/>
                <w:sz w:val="28"/>
                <w:szCs w:val="28"/>
                <w:lang w:val="en-GB"/>
              </w:rPr>
            </w:rPrChange>
          </w:rPr>
          <w:t>User registration is the usual, with checks on registration fields. User interactions have been omitted as trivial and superfluous to the understanding of the interaction.</w:t>
        </w:r>
      </w:moveTo>
    </w:p>
    <w:p w14:paraId="117820DC" w14:textId="77777777" w:rsidR="00252D73" w:rsidRPr="00801F40" w:rsidRDefault="00252D73" w:rsidP="004C0824">
      <w:pPr>
        <w:jc w:val="both"/>
        <w:rPr>
          <w:ins w:id="834" w:author="Giorgio Romeo" w:date="2021-01-04T11:06:00Z"/>
          <w:moveTo w:id="835" w:author="Giorgio Romeo" w:date="2021-01-04T10:47:00Z"/>
          <w:rFonts w:ascii="Bell MT" w:hAnsi="Bell MT"/>
          <w:sz w:val="28"/>
          <w:szCs w:val="28"/>
          <w:lang w:val="en-US"/>
          <w:rPrChange w:id="836" w:author="Etion Pinari" w:date="2021-01-06T12:27:00Z">
            <w:rPr>
              <w:ins w:id="837" w:author="Giorgio Romeo" w:date="2021-01-04T11:06:00Z"/>
              <w:moveTo w:id="838" w:author="Giorgio Romeo" w:date="2021-01-04T10:47:00Z"/>
              <w:rFonts w:ascii="Bell MT" w:hAnsi="Bell MT"/>
              <w:sz w:val="28"/>
              <w:szCs w:val="28"/>
              <w:lang w:val="en-GB"/>
            </w:rPr>
          </w:rPrChange>
        </w:rPr>
      </w:pPr>
    </w:p>
    <w:moveToRangeEnd w:id="831"/>
    <w:p w14:paraId="316395DE" w14:textId="02A9E50D" w:rsidR="004201DC" w:rsidRPr="00801F40" w:rsidRDefault="004201DC">
      <w:pPr>
        <w:jc w:val="both"/>
        <w:rPr>
          <w:ins w:id="839" w:author="Etion Pinari" w:date="2021-01-04T15:46:00Z"/>
          <w:rFonts w:ascii="Bell MT" w:hAnsi="Bell MT"/>
          <w:i/>
          <w:iCs/>
          <w:sz w:val="28"/>
          <w:szCs w:val="28"/>
          <w:lang w:val="en-US"/>
          <w:rPrChange w:id="840" w:author="Etion Pinari" w:date="2021-01-06T12:27:00Z">
            <w:rPr>
              <w:ins w:id="841" w:author="Etion Pinari" w:date="2021-01-04T15:46:00Z"/>
              <w:rFonts w:ascii="Bell MT" w:hAnsi="Bell MT"/>
              <w:i/>
              <w:iCs/>
              <w:sz w:val="28"/>
              <w:szCs w:val="28"/>
              <w:lang w:val="en-GB"/>
            </w:rPr>
          </w:rPrChange>
        </w:rPr>
      </w:pPr>
    </w:p>
    <w:p w14:paraId="4AC4E822" w14:textId="77777777" w:rsidR="004201DC" w:rsidRPr="00801F40" w:rsidRDefault="004201DC">
      <w:pPr>
        <w:rPr>
          <w:ins w:id="842" w:author="Etion Pinari" w:date="2021-01-04T15:46:00Z"/>
          <w:rFonts w:ascii="Bell MT" w:hAnsi="Bell MT"/>
          <w:i/>
          <w:iCs/>
          <w:sz w:val="28"/>
          <w:szCs w:val="28"/>
          <w:lang w:val="en-US"/>
          <w:rPrChange w:id="843" w:author="Etion Pinari" w:date="2021-01-06T12:27:00Z">
            <w:rPr>
              <w:ins w:id="844" w:author="Etion Pinari" w:date="2021-01-04T15:46:00Z"/>
              <w:rFonts w:ascii="Bell MT" w:hAnsi="Bell MT"/>
              <w:i/>
              <w:iCs/>
              <w:sz w:val="28"/>
              <w:szCs w:val="28"/>
              <w:lang w:val="en-GB"/>
            </w:rPr>
          </w:rPrChange>
        </w:rPr>
      </w:pPr>
      <w:ins w:id="845" w:author="Etion Pinari" w:date="2021-01-04T15:46:00Z">
        <w:r w:rsidRPr="00801F40">
          <w:rPr>
            <w:rFonts w:ascii="Bell MT" w:hAnsi="Bell MT"/>
            <w:i/>
            <w:iCs/>
            <w:sz w:val="28"/>
            <w:szCs w:val="28"/>
            <w:lang w:val="en-US"/>
            <w:rPrChange w:id="846" w:author="Etion Pinari" w:date="2021-01-06T12:27:00Z">
              <w:rPr>
                <w:rFonts w:ascii="Bell MT" w:hAnsi="Bell MT"/>
                <w:i/>
                <w:iCs/>
                <w:sz w:val="28"/>
                <w:szCs w:val="28"/>
                <w:lang w:val="en-GB"/>
              </w:rPr>
            </w:rPrChange>
          </w:rPr>
          <w:br w:type="page"/>
        </w:r>
      </w:ins>
    </w:p>
    <w:p w14:paraId="4578BD36" w14:textId="55C22467" w:rsidR="004C0824" w:rsidRPr="00801F40" w:rsidDel="004201DC" w:rsidRDefault="009121E5">
      <w:pPr>
        <w:rPr>
          <w:ins w:id="847" w:author="Giorgio Romeo" w:date="2021-01-04T10:47:00Z"/>
          <w:del w:id="848" w:author="Etion Pinari" w:date="2021-01-04T15:46:00Z"/>
          <w:rFonts w:ascii="Bell MT" w:hAnsi="Bell MT"/>
          <w:i/>
          <w:iCs/>
          <w:sz w:val="28"/>
          <w:szCs w:val="28"/>
          <w:lang w:val="en-US"/>
          <w:rPrChange w:id="849" w:author="Etion Pinari" w:date="2021-01-06T12:27:00Z">
            <w:rPr>
              <w:ins w:id="850" w:author="Giorgio Romeo" w:date="2021-01-04T10:47:00Z"/>
              <w:del w:id="851" w:author="Etion Pinari" w:date="2021-01-04T15:46:00Z"/>
              <w:lang w:val="en-GB"/>
            </w:rPr>
          </w:rPrChange>
        </w:rPr>
        <w:pPrChange w:id="852" w:author="Etion Pinari" w:date="2021-01-04T15:46:00Z">
          <w:pPr>
            <w:pStyle w:val="Paragrafoelenco"/>
            <w:numPr>
              <w:numId w:val="39"/>
            </w:numPr>
            <w:ind w:left="1350" w:hanging="360"/>
          </w:pPr>
        </w:pPrChange>
      </w:pPr>
      <w:ins w:id="853" w:author="Etion Pinari" w:date="2021-01-04T16:27:00Z">
        <w:r w:rsidRPr="00801F40">
          <w:rPr>
            <w:rFonts w:ascii="Bell MT" w:hAnsi="Bell MT"/>
            <w:i/>
            <w:iCs/>
            <w:sz w:val="28"/>
            <w:szCs w:val="28"/>
            <w:lang w:val="en-US"/>
            <w:rPrChange w:id="854" w:author="Etion Pinari" w:date="2021-01-06T12:27:00Z">
              <w:rPr>
                <w:rFonts w:ascii="Bell MT" w:hAnsi="Bell MT"/>
                <w:i/>
                <w:iCs/>
                <w:sz w:val="28"/>
                <w:szCs w:val="28"/>
                <w:lang w:val="en-GB"/>
              </w:rPr>
            </w:rPrChange>
          </w:rPr>
          <w:lastRenderedPageBreak/>
          <w:t xml:space="preserve"> </w:t>
        </w:r>
      </w:ins>
    </w:p>
    <w:p w14:paraId="1F69D0F7" w14:textId="6BF3F453" w:rsidR="004C0824" w:rsidRPr="00801F40" w:rsidRDefault="00252D73" w:rsidP="00E6172C">
      <w:pPr>
        <w:pStyle w:val="Paragrafoelenco"/>
        <w:numPr>
          <w:ilvl w:val="0"/>
          <w:numId w:val="39"/>
        </w:numPr>
        <w:rPr>
          <w:ins w:id="855" w:author="Cristian Sbrolli" w:date="2021-01-02T21:55:00Z"/>
          <w:rFonts w:ascii="Bell MT" w:hAnsi="Bell MT"/>
          <w:i/>
          <w:iCs/>
          <w:sz w:val="28"/>
          <w:szCs w:val="28"/>
          <w:lang w:val="en-US"/>
          <w:rPrChange w:id="856" w:author="Etion Pinari" w:date="2021-01-06T12:27:00Z">
            <w:rPr>
              <w:ins w:id="857" w:author="Cristian Sbrolli" w:date="2021-01-02T21:55:00Z"/>
              <w:rFonts w:ascii="Bell MT" w:hAnsi="Bell MT"/>
              <w:i/>
              <w:iCs/>
              <w:sz w:val="32"/>
              <w:szCs w:val="32"/>
              <w:lang w:val="en-GB"/>
            </w:rPr>
          </w:rPrChange>
        </w:rPr>
      </w:pPr>
      <w:ins w:id="858" w:author="Giorgio Romeo" w:date="2021-01-04T10:58:00Z">
        <w:r w:rsidRPr="00801F40">
          <w:rPr>
            <w:rFonts w:ascii="Bell MT" w:hAnsi="Bell MT"/>
            <w:i/>
            <w:iCs/>
            <w:noProof/>
            <w:sz w:val="28"/>
            <w:szCs w:val="28"/>
            <w:lang w:val="en-US"/>
            <w:rPrChange w:id="859" w:author="Etion Pinari" w:date="2021-01-06T12:27:00Z">
              <w:rPr>
                <w:rFonts w:ascii="Bell MT" w:hAnsi="Bell MT"/>
                <w:i/>
                <w:iCs/>
                <w:noProof/>
                <w:sz w:val="28"/>
                <w:szCs w:val="28"/>
                <w:lang w:val="en-GB"/>
              </w:rPr>
            </w:rPrChange>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8">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860" w:author="Giorgio Romeo" w:date="2021-01-04T10:47:00Z">
        <w:r w:rsidR="004C0824" w:rsidRPr="00801F40">
          <w:rPr>
            <w:rFonts w:ascii="Bell MT" w:hAnsi="Bell MT"/>
            <w:i/>
            <w:iCs/>
            <w:sz w:val="28"/>
            <w:szCs w:val="28"/>
            <w:lang w:val="en-US"/>
            <w:rPrChange w:id="861" w:author="Etion Pinari" w:date="2021-01-06T12:27:00Z">
              <w:rPr>
                <w:rFonts w:ascii="Bell MT" w:hAnsi="Bell MT"/>
                <w:i/>
                <w:iCs/>
                <w:sz w:val="28"/>
                <w:szCs w:val="28"/>
                <w:lang w:val="en-GB"/>
              </w:rPr>
            </w:rPrChange>
          </w:rPr>
          <w:t>User Login</w:t>
        </w:r>
      </w:ins>
    </w:p>
    <w:p w14:paraId="21C6FB54" w14:textId="434AC9FD" w:rsidR="0095335C" w:rsidRPr="00801F40" w:rsidRDefault="0095335C" w:rsidP="0095335C">
      <w:pPr>
        <w:jc w:val="both"/>
        <w:rPr>
          <w:ins w:id="862" w:author="Giorgio Romeo" w:date="2021-01-04T10:59:00Z"/>
          <w:rFonts w:ascii="Bell MT" w:hAnsi="Bell MT"/>
          <w:sz w:val="28"/>
          <w:szCs w:val="28"/>
          <w:lang w:val="en-US"/>
          <w:rPrChange w:id="863" w:author="Etion Pinari" w:date="2021-01-06T12:27:00Z">
            <w:rPr>
              <w:ins w:id="864" w:author="Giorgio Romeo" w:date="2021-01-04T10:59:00Z"/>
              <w:rFonts w:ascii="Bell MT" w:hAnsi="Bell MT"/>
              <w:sz w:val="28"/>
              <w:szCs w:val="28"/>
              <w:lang w:val="en-GB"/>
            </w:rPr>
          </w:rPrChange>
        </w:rPr>
      </w:pPr>
    </w:p>
    <w:p w14:paraId="254BC612" w14:textId="68D9C750" w:rsidR="00252D73" w:rsidRPr="00801F40" w:rsidRDefault="00252D73" w:rsidP="0095335C">
      <w:pPr>
        <w:jc w:val="both"/>
        <w:rPr>
          <w:ins w:id="865" w:author="Giorgio Romeo" w:date="2021-01-03T00:01:00Z"/>
          <w:rFonts w:ascii="Bell MT" w:hAnsi="Bell MT"/>
          <w:sz w:val="28"/>
          <w:szCs w:val="28"/>
          <w:lang w:val="en-US"/>
          <w:rPrChange w:id="866" w:author="Etion Pinari" w:date="2021-01-06T12:27:00Z">
            <w:rPr>
              <w:ins w:id="867" w:author="Giorgio Romeo" w:date="2021-01-03T00:01:00Z"/>
              <w:rFonts w:ascii="Bell MT" w:hAnsi="Bell MT"/>
              <w:sz w:val="28"/>
              <w:szCs w:val="28"/>
              <w:lang w:val="en-GB"/>
            </w:rPr>
          </w:rPrChange>
        </w:rPr>
      </w:pPr>
      <w:ins w:id="868" w:author="Giorgio Romeo" w:date="2021-01-04T11:01:00Z">
        <w:r w:rsidRPr="00801F40">
          <w:rPr>
            <w:rFonts w:ascii="Bell MT" w:hAnsi="Bell MT"/>
            <w:sz w:val="28"/>
            <w:szCs w:val="28"/>
            <w:lang w:val="en-US"/>
            <w:rPrChange w:id="869" w:author="Etion Pinari" w:date="2021-01-06T12:27:00Z">
              <w:rPr>
                <w:rFonts w:ascii="Bell MT" w:hAnsi="Bell MT"/>
                <w:sz w:val="28"/>
                <w:szCs w:val="28"/>
                <w:lang w:val="en-GB"/>
              </w:rPr>
            </w:rPrChange>
          </w:rPr>
          <w:t>The</w:t>
        </w:r>
      </w:ins>
      <w:ins w:id="870" w:author="Giorgio Romeo" w:date="2021-01-04T11:00:00Z">
        <w:r w:rsidRPr="00801F40">
          <w:rPr>
            <w:rFonts w:ascii="Bell MT" w:hAnsi="Bell MT"/>
            <w:sz w:val="28"/>
            <w:szCs w:val="28"/>
            <w:lang w:val="en-US"/>
            <w:rPrChange w:id="871" w:author="Etion Pinari" w:date="2021-01-06T12:27:00Z">
              <w:rPr>
                <w:rFonts w:ascii="Bell MT" w:hAnsi="Bell MT"/>
                <w:sz w:val="28"/>
                <w:szCs w:val="28"/>
                <w:lang w:val="en-GB"/>
              </w:rPr>
            </w:rPrChange>
          </w:rPr>
          <w:t xml:space="preserve"> user</w:t>
        </w:r>
      </w:ins>
      <w:ins w:id="872" w:author="Giorgio Romeo" w:date="2021-01-04T11:01:00Z">
        <w:r w:rsidRPr="00801F40">
          <w:rPr>
            <w:rFonts w:ascii="Bell MT" w:hAnsi="Bell MT"/>
            <w:sz w:val="28"/>
            <w:szCs w:val="28"/>
            <w:lang w:val="en-US"/>
            <w:rPrChange w:id="873" w:author="Etion Pinari" w:date="2021-01-06T12:27:00Z">
              <w:rPr>
                <w:rFonts w:ascii="Bell MT" w:hAnsi="Bell MT"/>
                <w:sz w:val="28"/>
                <w:szCs w:val="28"/>
                <w:lang w:val="en-GB"/>
              </w:rPr>
            </w:rPrChange>
          </w:rPr>
          <w:t>, whose representation has been considered superfluous,</w:t>
        </w:r>
      </w:ins>
      <w:ins w:id="874" w:author="Giorgio Romeo" w:date="2021-01-04T11:00:00Z">
        <w:r w:rsidRPr="00801F40">
          <w:rPr>
            <w:rFonts w:ascii="Bell MT" w:hAnsi="Bell MT"/>
            <w:sz w:val="28"/>
            <w:szCs w:val="28"/>
            <w:lang w:val="en-US"/>
            <w:rPrChange w:id="875" w:author="Etion Pinari" w:date="2021-01-06T12:27:00Z">
              <w:rPr>
                <w:rFonts w:ascii="Bell MT" w:hAnsi="Bell MT"/>
                <w:sz w:val="28"/>
                <w:szCs w:val="28"/>
                <w:lang w:val="en-GB"/>
              </w:rPr>
            </w:rPrChange>
          </w:rPr>
          <w:t xml:space="preserve"> attempts to login </w:t>
        </w:r>
      </w:ins>
      <w:ins w:id="876" w:author="Giorgio Romeo" w:date="2021-01-04T11:01:00Z">
        <w:r w:rsidRPr="00801F40">
          <w:rPr>
            <w:rFonts w:ascii="Bell MT" w:hAnsi="Bell MT"/>
            <w:sz w:val="28"/>
            <w:szCs w:val="28"/>
            <w:lang w:val="en-US"/>
            <w:rPrChange w:id="877" w:author="Etion Pinari" w:date="2021-01-06T12:27:00Z">
              <w:rPr>
                <w:rFonts w:ascii="Bell MT" w:hAnsi="Bell MT"/>
                <w:sz w:val="28"/>
                <w:szCs w:val="28"/>
                <w:lang w:val="en-GB"/>
              </w:rPr>
            </w:rPrChange>
          </w:rPr>
          <w:t>in the application</w:t>
        </w:r>
      </w:ins>
      <w:ins w:id="878" w:author="Giorgio Romeo" w:date="2021-01-04T11:03:00Z">
        <w:r w:rsidRPr="00801F40">
          <w:rPr>
            <w:rFonts w:ascii="Bell MT" w:hAnsi="Bell MT"/>
            <w:sz w:val="28"/>
            <w:szCs w:val="28"/>
            <w:lang w:val="en-US"/>
            <w:rPrChange w:id="879" w:author="Etion Pinari" w:date="2021-01-06T12:27:00Z">
              <w:rPr>
                <w:rFonts w:ascii="Bell MT" w:hAnsi="Bell MT"/>
                <w:sz w:val="28"/>
                <w:szCs w:val="28"/>
                <w:lang w:val="en-GB"/>
              </w:rPr>
            </w:rPrChange>
          </w:rPr>
          <w:t xml:space="preserve"> thr</w:t>
        </w:r>
      </w:ins>
      <w:ins w:id="880" w:author="Giorgio Romeo" w:date="2021-01-04T11:04:00Z">
        <w:r w:rsidRPr="00801F40">
          <w:rPr>
            <w:rFonts w:ascii="Bell MT" w:hAnsi="Bell MT"/>
            <w:sz w:val="28"/>
            <w:szCs w:val="28"/>
            <w:lang w:val="en-US"/>
            <w:rPrChange w:id="881" w:author="Etion Pinari" w:date="2021-01-06T12:27:00Z">
              <w:rPr>
                <w:rFonts w:ascii="Bell MT" w:hAnsi="Bell MT"/>
                <w:sz w:val="28"/>
                <w:szCs w:val="28"/>
                <w:lang w:val="en-GB"/>
              </w:rPr>
            </w:rPrChange>
          </w:rPr>
          <w:t>ough the Mobile App and h</w:t>
        </w:r>
      </w:ins>
      <w:ins w:id="882" w:author="Giorgio Romeo" w:date="2021-01-04T11:02:00Z">
        <w:r w:rsidRPr="00801F40">
          <w:rPr>
            <w:rFonts w:ascii="Bell MT" w:hAnsi="Bell MT"/>
            <w:sz w:val="28"/>
            <w:szCs w:val="28"/>
            <w:lang w:val="en-US"/>
            <w:rPrChange w:id="883" w:author="Etion Pinari" w:date="2021-01-06T12:27:00Z">
              <w:rPr>
                <w:rFonts w:ascii="Bell MT" w:hAnsi="Bell MT"/>
                <w:sz w:val="28"/>
                <w:szCs w:val="28"/>
                <w:lang w:val="en-GB"/>
              </w:rPr>
            </w:rPrChange>
          </w:rPr>
          <w:t>is</w:t>
        </w:r>
      </w:ins>
      <w:ins w:id="884" w:author="Giorgio Romeo" w:date="2021-01-04T11:00:00Z">
        <w:r w:rsidRPr="00801F40">
          <w:rPr>
            <w:rFonts w:ascii="Bell MT" w:hAnsi="Bell MT"/>
            <w:sz w:val="28"/>
            <w:szCs w:val="28"/>
            <w:lang w:val="en-US"/>
            <w:rPrChange w:id="885" w:author="Etion Pinari" w:date="2021-01-06T12:27:00Z">
              <w:rPr>
                <w:rFonts w:ascii="Bell MT" w:hAnsi="Bell MT"/>
                <w:sz w:val="28"/>
                <w:szCs w:val="28"/>
                <w:lang w:val="en-GB"/>
              </w:rPr>
            </w:rPrChange>
          </w:rPr>
          <w:t xml:space="preserve"> access is granted </w:t>
        </w:r>
      </w:ins>
      <w:ins w:id="886" w:author="Giorgio Romeo" w:date="2021-01-04T11:01:00Z">
        <w:r w:rsidRPr="00801F40">
          <w:rPr>
            <w:rFonts w:ascii="Bell MT" w:hAnsi="Bell MT"/>
            <w:sz w:val="28"/>
            <w:szCs w:val="28"/>
            <w:lang w:val="en-US"/>
            <w:rPrChange w:id="887" w:author="Etion Pinari" w:date="2021-01-06T12:27:00Z">
              <w:rPr>
                <w:rFonts w:ascii="Bell MT" w:hAnsi="Bell MT"/>
                <w:sz w:val="28"/>
                <w:szCs w:val="28"/>
                <w:lang w:val="en-GB"/>
              </w:rPr>
            </w:rPrChange>
          </w:rPr>
          <w:t xml:space="preserve">only </w:t>
        </w:r>
      </w:ins>
      <w:ins w:id="888" w:author="Giorgio Romeo" w:date="2021-01-04T11:00:00Z">
        <w:r w:rsidRPr="00801F40">
          <w:rPr>
            <w:rFonts w:ascii="Bell MT" w:hAnsi="Bell MT"/>
            <w:sz w:val="28"/>
            <w:szCs w:val="28"/>
            <w:lang w:val="en-US"/>
            <w:rPrChange w:id="889" w:author="Etion Pinari" w:date="2021-01-06T12:27:00Z">
              <w:rPr>
                <w:rFonts w:ascii="Bell MT" w:hAnsi="Bell MT"/>
                <w:sz w:val="28"/>
                <w:szCs w:val="28"/>
                <w:lang w:val="en-GB"/>
              </w:rPr>
            </w:rPrChange>
          </w:rPr>
          <w:t>after a credential chec</w:t>
        </w:r>
      </w:ins>
      <w:ins w:id="890" w:author="Giorgio Romeo" w:date="2021-01-04T11:04:00Z">
        <w:r w:rsidRPr="00801F40">
          <w:rPr>
            <w:rFonts w:ascii="Bell MT" w:hAnsi="Bell MT"/>
            <w:sz w:val="28"/>
            <w:szCs w:val="28"/>
            <w:lang w:val="en-US"/>
            <w:rPrChange w:id="891" w:author="Etion Pinari" w:date="2021-01-06T12:27:00Z">
              <w:rPr>
                <w:rFonts w:ascii="Bell MT" w:hAnsi="Bell MT"/>
                <w:sz w:val="28"/>
                <w:szCs w:val="28"/>
                <w:lang w:val="en-GB"/>
              </w:rPr>
            </w:rPrChange>
          </w:rPr>
          <w:t>k</w:t>
        </w:r>
      </w:ins>
      <w:ins w:id="892" w:author="Giorgio Romeo" w:date="2021-01-04T11:02:00Z">
        <w:r w:rsidRPr="00801F40">
          <w:rPr>
            <w:rFonts w:ascii="Bell MT" w:hAnsi="Bell MT"/>
            <w:sz w:val="28"/>
            <w:szCs w:val="28"/>
            <w:lang w:val="en-US"/>
            <w:rPrChange w:id="893" w:author="Etion Pinari" w:date="2021-01-06T12:27:00Z">
              <w:rPr>
                <w:rFonts w:ascii="Bell MT" w:hAnsi="Bell MT"/>
                <w:sz w:val="28"/>
                <w:szCs w:val="28"/>
                <w:lang w:val="en-GB"/>
              </w:rPr>
            </w:rPrChange>
          </w:rPr>
          <w:t xml:space="preserve"> through the Data Service component. </w:t>
        </w:r>
      </w:ins>
      <w:ins w:id="894" w:author="Giorgio Romeo" w:date="2021-01-04T11:00:00Z">
        <w:r w:rsidRPr="00801F40">
          <w:rPr>
            <w:rFonts w:ascii="Bell MT" w:hAnsi="Bell MT"/>
            <w:sz w:val="28"/>
            <w:szCs w:val="28"/>
            <w:lang w:val="en-US"/>
            <w:rPrChange w:id="895" w:author="Etion Pinari" w:date="2021-01-06T12:27:00Z">
              <w:rPr>
                <w:rFonts w:ascii="Bell MT" w:hAnsi="Bell MT"/>
                <w:sz w:val="28"/>
                <w:szCs w:val="28"/>
                <w:lang w:val="en-GB"/>
              </w:rPr>
            </w:rPrChange>
          </w:rPr>
          <w:t xml:space="preserve"> </w:t>
        </w:r>
      </w:ins>
      <w:ins w:id="896" w:author="Giorgio Romeo" w:date="2021-01-04T11:02:00Z">
        <w:r w:rsidRPr="00801F40">
          <w:rPr>
            <w:rFonts w:ascii="Bell MT" w:hAnsi="Bell MT"/>
            <w:sz w:val="28"/>
            <w:szCs w:val="28"/>
            <w:lang w:val="en-US"/>
            <w:rPrChange w:id="897" w:author="Etion Pinari" w:date="2021-01-06T12:27:00Z">
              <w:rPr>
                <w:rFonts w:ascii="Bell MT" w:hAnsi="Bell MT"/>
                <w:sz w:val="28"/>
                <w:szCs w:val="28"/>
                <w:lang w:val="en-GB"/>
              </w:rPr>
            </w:rPrChange>
          </w:rPr>
          <w:t xml:space="preserve">If the credential check </w:t>
        </w:r>
      </w:ins>
      <w:ins w:id="898" w:author="Giorgio Romeo" w:date="2021-01-04T11:03:00Z">
        <w:r w:rsidRPr="00801F40">
          <w:rPr>
            <w:rFonts w:ascii="Bell MT" w:hAnsi="Bell MT"/>
            <w:sz w:val="28"/>
            <w:szCs w:val="28"/>
            <w:lang w:val="en-US"/>
            <w:rPrChange w:id="899" w:author="Etion Pinari" w:date="2021-01-06T12:27:00Z">
              <w:rPr>
                <w:rFonts w:ascii="Bell MT" w:hAnsi="Bell MT"/>
                <w:sz w:val="28"/>
                <w:szCs w:val="28"/>
                <w:lang w:val="en-GB"/>
              </w:rPr>
            </w:rPrChange>
          </w:rPr>
          <w:t>is not passed, then the application notifies the user</w:t>
        </w:r>
      </w:ins>
      <w:ins w:id="900" w:author="Giorgio Romeo" w:date="2021-01-04T11:05:00Z">
        <w:r w:rsidRPr="00801F40">
          <w:rPr>
            <w:rFonts w:ascii="Bell MT" w:hAnsi="Bell MT"/>
            <w:sz w:val="28"/>
            <w:szCs w:val="28"/>
            <w:lang w:val="en-US"/>
            <w:rPrChange w:id="901" w:author="Etion Pinari" w:date="2021-01-06T12:27:00Z">
              <w:rPr>
                <w:rFonts w:ascii="Bell MT" w:hAnsi="Bell MT"/>
                <w:sz w:val="28"/>
                <w:szCs w:val="28"/>
                <w:lang w:val="en-GB"/>
              </w:rPr>
            </w:rPrChange>
          </w:rPr>
          <w:t xml:space="preserve">, who can retry the procedure, that an error occurred due to either </w:t>
        </w:r>
      </w:ins>
      <w:ins w:id="902" w:author="Giorgio Romeo" w:date="2021-01-04T11:06:00Z">
        <w:r w:rsidRPr="00801F40">
          <w:rPr>
            <w:rFonts w:ascii="Bell MT" w:hAnsi="Bell MT"/>
            <w:sz w:val="28"/>
            <w:szCs w:val="28"/>
            <w:lang w:val="en-US"/>
            <w:rPrChange w:id="903" w:author="Etion Pinari" w:date="2021-01-06T12:27:00Z">
              <w:rPr>
                <w:rFonts w:ascii="Bell MT" w:hAnsi="Bell MT"/>
                <w:sz w:val="28"/>
                <w:szCs w:val="28"/>
                <w:lang w:val="en-GB"/>
              </w:rPr>
            </w:rPrChange>
          </w:rPr>
          <w:t>a</w:t>
        </w:r>
      </w:ins>
      <w:ins w:id="904" w:author="Giorgio Romeo" w:date="2021-01-04T11:05:00Z">
        <w:r w:rsidRPr="00801F40">
          <w:rPr>
            <w:rFonts w:ascii="Bell MT" w:hAnsi="Bell MT"/>
            <w:sz w:val="28"/>
            <w:szCs w:val="28"/>
            <w:lang w:val="en-US"/>
            <w:rPrChange w:id="905" w:author="Etion Pinari" w:date="2021-01-06T12:27:00Z">
              <w:rPr>
                <w:rFonts w:ascii="Bell MT" w:hAnsi="Bell MT"/>
                <w:sz w:val="28"/>
                <w:szCs w:val="28"/>
                <w:lang w:val="en-GB"/>
              </w:rPr>
            </w:rPrChange>
          </w:rPr>
          <w:t xml:space="preserve"> username or password error.</w:t>
        </w:r>
      </w:ins>
    </w:p>
    <w:p w14:paraId="5495EBF6" w14:textId="3DE674A0" w:rsidR="004C0824" w:rsidRPr="00801F40" w:rsidRDefault="007C732E">
      <w:pPr>
        <w:jc w:val="both"/>
        <w:rPr>
          <w:ins w:id="906" w:author="Giorgio Romeo" w:date="2021-01-05T15:35:00Z"/>
          <w:rFonts w:ascii="Bell MT" w:hAnsi="Bell MT"/>
          <w:sz w:val="28"/>
          <w:szCs w:val="28"/>
          <w:lang w:val="en-US"/>
          <w:rPrChange w:id="907" w:author="Etion Pinari" w:date="2021-01-06T12:27:00Z">
            <w:rPr>
              <w:ins w:id="908" w:author="Giorgio Romeo" w:date="2021-01-05T15:35:00Z"/>
              <w:rFonts w:ascii="Bell MT" w:hAnsi="Bell MT"/>
              <w:sz w:val="28"/>
              <w:szCs w:val="28"/>
              <w:lang w:val="en-GB"/>
            </w:rPr>
          </w:rPrChange>
        </w:rPr>
      </w:pPr>
      <w:moveFromRangeStart w:id="909" w:author="Giorgio Romeo" w:date="2021-01-04T10:47:00Z" w:name="move60649655"/>
      <w:moveFrom w:id="910" w:author="Giorgio Romeo" w:date="2021-01-04T10:47:00Z">
        <w:ins w:id="911" w:author="Cristian Sbrolli" w:date="2021-01-02T22:02:00Z">
          <w:r w:rsidRPr="00801F40" w:rsidDel="004C0824">
            <w:rPr>
              <w:rFonts w:ascii="Bell MT" w:hAnsi="Bell MT"/>
              <w:sz w:val="28"/>
              <w:szCs w:val="28"/>
              <w:lang w:val="en-US"/>
              <w:rPrChange w:id="912" w:author="Etion Pinari" w:date="2021-01-06T12:27:00Z">
                <w:rPr>
                  <w:rFonts w:ascii="Bell MT" w:hAnsi="Bell MT"/>
                  <w:sz w:val="28"/>
                  <w:szCs w:val="28"/>
                  <w:lang w:val="en-GB"/>
                </w:rPr>
              </w:rPrChange>
            </w:rPr>
            <w:t>User registration is the usual,</w:t>
          </w:r>
        </w:ins>
        <w:ins w:id="913" w:author="Cristian Sbrolli" w:date="2021-01-02T21:55:00Z">
          <w:r w:rsidR="00E6172C" w:rsidRPr="00801F40" w:rsidDel="004C0824">
            <w:rPr>
              <w:rFonts w:ascii="Bell MT" w:hAnsi="Bell MT"/>
              <w:sz w:val="28"/>
              <w:szCs w:val="28"/>
              <w:lang w:val="en-US"/>
              <w:rPrChange w:id="914" w:author="Etion Pinari" w:date="2021-01-06T12:27:00Z">
                <w:rPr>
                  <w:rFonts w:ascii="Bell MT" w:hAnsi="Bell MT"/>
                  <w:sz w:val="28"/>
                  <w:szCs w:val="28"/>
                  <w:lang w:val="en-GB"/>
                </w:rPr>
              </w:rPrChange>
            </w:rPr>
            <w:t xml:space="preserve"> with checks on registration fields</w:t>
          </w:r>
        </w:ins>
        <w:ins w:id="915" w:author="Cristian Sbrolli" w:date="2021-01-02T21:56:00Z">
          <w:r w:rsidR="00E6172C" w:rsidRPr="00801F40" w:rsidDel="004C0824">
            <w:rPr>
              <w:rFonts w:ascii="Bell MT" w:hAnsi="Bell MT"/>
              <w:sz w:val="28"/>
              <w:szCs w:val="28"/>
              <w:lang w:val="en-US"/>
              <w:rPrChange w:id="916" w:author="Etion Pinari" w:date="2021-01-06T12:27:00Z">
                <w:rPr>
                  <w:rFonts w:ascii="Bell MT" w:hAnsi="Bell MT"/>
                  <w:sz w:val="28"/>
                  <w:szCs w:val="28"/>
                  <w:lang w:val="en-GB"/>
                </w:rPr>
              </w:rPrChange>
            </w:rPr>
            <w:t>. User interactions have been omitted as trivial and</w:t>
          </w:r>
        </w:ins>
        <w:ins w:id="917" w:author="Cristian Sbrolli" w:date="2021-01-02T21:57:00Z">
          <w:r w:rsidR="00E6172C" w:rsidRPr="00801F40" w:rsidDel="004C0824">
            <w:rPr>
              <w:rFonts w:ascii="Bell MT" w:hAnsi="Bell MT"/>
              <w:sz w:val="28"/>
              <w:szCs w:val="28"/>
              <w:lang w:val="en-US"/>
              <w:rPrChange w:id="918" w:author="Etion Pinari" w:date="2021-01-06T12:27:00Z">
                <w:rPr>
                  <w:rFonts w:ascii="Bell MT" w:hAnsi="Bell MT"/>
                  <w:sz w:val="28"/>
                  <w:szCs w:val="28"/>
                  <w:lang w:val="en-GB"/>
                </w:rPr>
              </w:rPrChange>
            </w:rPr>
            <w:t xml:space="preserve"> superfluous </w:t>
          </w:r>
        </w:ins>
        <w:ins w:id="919" w:author="Cristian Sbrolli" w:date="2021-01-02T21:58:00Z">
          <w:r w:rsidRPr="00801F40" w:rsidDel="004C0824">
            <w:rPr>
              <w:rFonts w:ascii="Bell MT" w:hAnsi="Bell MT"/>
              <w:sz w:val="28"/>
              <w:szCs w:val="28"/>
              <w:lang w:val="en-US"/>
              <w:rPrChange w:id="920" w:author="Etion Pinari" w:date="2021-01-06T12:27:00Z">
                <w:rPr>
                  <w:rFonts w:ascii="Bell MT" w:hAnsi="Bell MT"/>
                  <w:sz w:val="28"/>
                  <w:szCs w:val="28"/>
                  <w:lang w:val="en-GB"/>
                </w:rPr>
              </w:rPrChange>
            </w:rPr>
            <w:t>to the understanding of the interaction</w:t>
          </w:r>
          <w:del w:id="921" w:author="Giorgio Romeo" w:date="2021-01-04T11:06:00Z">
            <w:r w:rsidRPr="00801F40" w:rsidDel="00252D73">
              <w:rPr>
                <w:rFonts w:ascii="Bell MT" w:hAnsi="Bell MT"/>
                <w:sz w:val="28"/>
                <w:szCs w:val="28"/>
                <w:lang w:val="en-US"/>
                <w:rPrChange w:id="922" w:author="Etion Pinari" w:date="2021-01-06T12:27:00Z">
                  <w:rPr>
                    <w:rFonts w:ascii="Bell MT" w:hAnsi="Bell MT"/>
                    <w:sz w:val="28"/>
                    <w:szCs w:val="28"/>
                    <w:lang w:val="en-GB"/>
                  </w:rPr>
                </w:rPrChange>
              </w:rPr>
              <w:delText>.</w:delText>
            </w:r>
          </w:del>
        </w:ins>
      </w:moveFrom>
      <w:moveFromRangeEnd w:id="909"/>
    </w:p>
    <w:p w14:paraId="4D14E921" w14:textId="36406A02" w:rsidR="003D0DEA" w:rsidRPr="00801F40" w:rsidRDefault="003D0DEA">
      <w:pPr>
        <w:jc w:val="both"/>
        <w:rPr>
          <w:ins w:id="923" w:author="Giorgio Romeo" w:date="2021-01-05T15:35:00Z"/>
          <w:rFonts w:ascii="Bell MT" w:hAnsi="Bell MT"/>
          <w:sz w:val="28"/>
          <w:szCs w:val="28"/>
          <w:lang w:val="en-US"/>
          <w:rPrChange w:id="924" w:author="Etion Pinari" w:date="2021-01-06T12:27:00Z">
            <w:rPr>
              <w:ins w:id="925" w:author="Giorgio Romeo" w:date="2021-01-05T15:35:00Z"/>
              <w:rFonts w:ascii="Bell MT" w:hAnsi="Bell MT"/>
              <w:sz w:val="28"/>
              <w:szCs w:val="28"/>
              <w:lang w:val="en-GB"/>
            </w:rPr>
          </w:rPrChange>
        </w:rPr>
      </w:pPr>
    </w:p>
    <w:p w14:paraId="602FB274" w14:textId="20DE0347" w:rsidR="003D0DEA" w:rsidRPr="00801F40" w:rsidRDefault="003D0DEA">
      <w:pPr>
        <w:jc w:val="both"/>
        <w:rPr>
          <w:ins w:id="926" w:author="Giorgio Romeo" w:date="2021-01-05T15:35:00Z"/>
          <w:rFonts w:ascii="Bell MT" w:hAnsi="Bell MT"/>
          <w:sz w:val="28"/>
          <w:szCs w:val="28"/>
          <w:lang w:val="en-US"/>
          <w:rPrChange w:id="927" w:author="Etion Pinari" w:date="2021-01-06T12:27:00Z">
            <w:rPr>
              <w:ins w:id="928" w:author="Giorgio Romeo" w:date="2021-01-05T15:35:00Z"/>
              <w:rFonts w:ascii="Bell MT" w:hAnsi="Bell MT"/>
              <w:sz w:val="28"/>
              <w:szCs w:val="28"/>
              <w:lang w:val="en-GB"/>
            </w:rPr>
          </w:rPrChange>
        </w:rPr>
      </w:pPr>
    </w:p>
    <w:p w14:paraId="00308D4B" w14:textId="61A92932" w:rsidR="003D0DEA" w:rsidRPr="00801F40" w:rsidRDefault="003D0DEA">
      <w:pPr>
        <w:jc w:val="both"/>
        <w:rPr>
          <w:ins w:id="929" w:author="Giorgio Romeo" w:date="2021-01-05T15:35:00Z"/>
          <w:rFonts w:ascii="Bell MT" w:hAnsi="Bell MT"/>
          <w:sz w:val="28"/>
          <w:szCs w:val="28"/>
          <w:lang w:val="en-US"/>
          <w:rPrChange w:id="930" w:author="Etion Pinari" w:date="2021-01-06T12:27:00Z">
            <w:rPr>
              <w:ins w:id="931" w:author="Giorgio Romeo" w:date="2021-01-05T15:35:00Z"/>
              <w:rFonts w:ascii="Bell MT" w:hAnsi="Bell MT"/>
              <w:sz w:val="28"/>
              <w:szCs w:val="28"/>
              <w:lang w:val="en-GB"/>
            </w:rPr>
          </w:rPrChange>
        </w:rPr>
      </w:pPr>
    </w:p>
    <w:p w14:paraId="319E50C9" w14:textId="218E0D48" w:rsidR="003D0DEA" w:rsidRPr="00801F40" w:rsidRDefault="003D0DEA">
      <w:pPr>
        <w:jc w:val="both"/>
        <w:rPr>
          <w:ins w:id="932" w:author="Giorgio Romeo" w:date="2021-01-05T15:35:00Z"/>
          <w:rFonts w:ascii="Bell MT" w:hAnsi="Bell MT"/>
          <w:sz w:val="28"/>
          <w:szCs w:val="28"/>
          <w:lang w:val="en-US"/>
          <w:rPrChange w:id="933" w:author="Etion Pinari" w:date="2021-01-06T12:27:00Z">
            <w:rPr>
              <w:ins w:id="934" w:author="Giorgio Romeo" w:date="2021-01-05T15:35:00Z"/>
              <w:rFonts w:ascii="Bell MT" w:hAnsi="Bell MT"/>
              <w:sz w:val="28"/>
              <w:szCs w:val="28"/>
              <w:lang w:val="en-GB"/>
            </w:rPr>
          </w:rPrChange>
        </w:rPr>
      </w:pPr>
    </w:p>
    <w:p w14:paraId="61A049F6" w14:textId="5D425528" w:rsidR="003D0DEA" w:rsidRPr="00801F40" w:rsidRDefault="003D0DEA">
      <w:pPr>
        <w:jc w:val="both"/>
        <w:rPr>
          <w:ins w:id="935" w:author="Giorgio Romeo" w:date="2021-01-05T15:35:00Z"/>
          <w:rFonts w:ascii="Bell MT" w:hAnsi="Bell MT"/>
          <w:sz w:val="28"/>
          <w:szCs w:val="28"/>
          <w:lang w:val="en-US"/>
          <w:rPrChange w:id="936" w:author="Etion Pinari" w:date="2021-01-06T12:27:00Z">
            <w:rPr>
              <w:ins w:id="937" w:author="Giorgio Romeo" w:date="2021-01-05T15:35:00Z"/>
              <w:rFonts w:ascii="Bell MT" w:hAnsi="Bell MT"/>
              <w:sz w:val="28"/>
              <w:szCs w:val="28"/>
              <w:lang w:val="en-GB"/>
            </w:rPr>
          </w:rPrChange>
        </w:rPr>
      </w:pPr>
    </w:p>
    <w:p w14:paraId="54C9C3DC" w14:textId="5B6BB114" w:rsidR="003D0DEA" w:rsidRPr="00801F40" w:rsidRDefault="003D0DEA">
      <w:pPr>
        <w:jc w:val="both"/>
        <w:rPr>
          <w:ins w:id="938" w:author="Giorgio Romeo" w:date="2021-01-05T15:35:00Z"/>
          <w:rFonts w:ascii="Bell MT" w:hAnsi="Bell MT"/>
          <w:sz w:val="28"/>
          <w:szCs w:val="28"/>
          <w:lang w:val="en-US"/>
          <w:rPrChange w:id="939" w:author="Etion Pinari" w:date="2021-01-06T12:27:00Z">
            <w:rPr>
              <w:ins w:id="940" w:author="Giorgio Romeo" w:date="2021-01-05T15:35:00Z"/>
              <w:rFonts w:ascii="Bell MT" w:hAnsi="Bell MT"/>
              <w:sz w:val="28"/>
              <w:szCs w:val="28"/>
              <w:lang w:val="en-GB"/>
            </w:rPr>
          </w:rPrChange>
        </w:rPr>
      </w:pPr>
    </w:p>
    <w:p w14:paraId="4D752428" w14:textId="21F8EED8" w:rsidR="003D0DEA" w:rsidRPr="00801F40" w:rsidRDefault="003D0DEA">
      <w:pPr>
        <w:jc w:val="both"/>
        <w:rPr>
          <w:ins w:id="941" w:author="Giorgio Romeo" w:date="2021-01-05T15:35:00Z"/>
          <w:rFonts w:ascii="Bell MT" w:hAnsi="Bell MT"/>
          <w:sz w:val="28"/>
          <w:szCs w:val="28"/>
          <w:lang w:val="en-US"/>
          <w:rPrChange w:id="942" w:author="Etion Pinari" w:date="2021-01-06T12:27:00Z">
            <w:rPr>
              <w:ins w:id="943" w:author="Giorgio Romeo" w:date="2021-01-05T15:35:00Z"/>
              <w:rFonts w:ascii="Bell MT" w:hAnsi="Bell MT"/>
              <w:sz w:val="28"/>
              <w:szCs w:val="28"/>
              <w:lang w:val="en-GB"/>
            </w:rPr>
          </w:rPrChange>
        </w:rPr>
      </w:pPr>
    </w:p>
    <w:p w14:paraId="65EFA5EA" w14:textId="35BCECDB" w:rsidR="003D0DEA" w:rsidRPr="00801F40" w:rsidRDefault="003D0DEA">
      <w:pPr>
        <w:jc w:val="both"/>
        <w:rPr>
          <w:ins w:id="944" w:author="Giorgio Romeo" w:date="2021-01-05T15:35:00Z"/>
          <w:rFonts w:ascii="Bell MT" w:hAnsi="Bell MT"/>
          <w:sz w:val="28"/>
          <w:szCs w:val="28"/>
          <w:lang w:val="en-US"/>
          <w:rPrChange w:id="945" w:author="Etion Pinari" w:date="2021-01-06T12:27:00Z">
            <w:rPr>
              <w:ins w:id="946" w:author="Giorgio Romeo" w:date="2021-01-05T15:35:00Z"/>
              <w:rFonts w:ascii="Bell MT" w:hAnsi="Bell MT"/>
              <w:sz w:val="28"/>
              <w:szCs w:val="28"/>
              <w:lang w:val="en-GB"/>
            </w:rPr>
          </w:rPrChange>
        </w:rPr>
      </w:pPr>
    </w:p>
    <w:p w14:paraId="2BD76826" w14:textId="01C34470" w:rsidR="003D0DEA" w:rsidRPr="00801F40" w:rsidRDefault="003D0DEA">
      <w:pPr>
        <w:jc w:val="both"/>
        <w:rPr>
          <w:ins w:id="947" w:author="Giorgio Romeo" w:date="2021-01-05T15:35:00Z"/>
          <w:rFonts w:ascii="Bell MT" w:hAnsi="Bell MT"/>
          <w:sz w:val="28"/>
          <w:szCs w:val="28"/>
          <w:lang w:val="en-US"/>
          <w:rPrChange w:id="948" w:author="Etion Pinari" w:date="2021-01-06T12:27:00Z">
            <w:rPr>
              <w:ins w:id="949" w:author="Giorgio Romeo" w:date="2021-01-05T15:35:00Z"/>
              <w:rFonts w:ascii="Bell MT" w:hAnsi="Bell MT"/>
              <w:sz w:val="28"/>
              <w:szCs w:val="28"/>
              <w:lang w:val="en-GB"/>
            </w:rPr>
          </w:rPrChange>
        </w:rPr>
      </w:pPr>
    </w:p>
    <w:p w14:paraId="3B252CDE" w14:textId="1C3712A0" w:rsidR="003D0DEA" w:rsidRPr="00801F40" w:rsidRDefault="003D0DEA">
      <w:pPr>
        <w:jc w:val="both"/>
        <w:rPr>
          <w:ins w:id="950" w:author="Giorgio Romeo" w:date="2021-01-05T15:35:00Z"/>
          <w:rFonts w:ascii="Bell MT" w:hAnsi="Bell MT"/>
          <w:sz w:val="28"/>
          <w:szCs w:val="28"/>
          <w:lang w:val="en-US"/>
          <w:rPrChange w:id="951" w:author="Etion Pinari" w:date="2021-01-06T12:27:00Z">
            <w:rPr>
              <w:ins w:id="952" w:author="Giorgio Romeo" w:date="2021-01-05T15:35:00Z"/>
              <w:rFonts w:ascii="Bell MT" w:hAnsi="Bell MT"/>
              <w:sz w:val="28"/>
              <w:szCs w:val="28"/>
              <w:lang w:val="en-GB"/>
            </w:rPr>
          </w:rPrChange>
        </w:rPr>
      </w:pPr>
    </w:p>
    <w:p w14:paraId="07D243AB" w14:textId="77777777" w:rsidR="003D0DEA" w:rsidRPr="00801F40" w:rsidRDefault="003D0DEA">
      <w:pPr>
        <w:jc w:val="both"/>
        <w:rPr>
          <w:ins w:id="953" w:author="Cristian Sbrolli" w:date="2021-01-02T22:02:00Z"/>
          <w:rFonts w:ascii="Bell MT" w:hAnsi="Bell MT"/>
          <w:sz w:val="28"/>
          <w:szCs w:val="28"/>
          <w:lang w:val="en-US"/>
          <w:rPrChange w:id="954" w:author="Etion Pinari" w:date="2021-01-06T12:27:00Z">
            <w:rPr>
              <w:ins w:id="955" w:author="Cristian Sbrolli" w:date="2021-01-02T22:02:00Z"/>
              <w:rFonts w:ascii="Bell MT" w:hAnsi="Bell MT"/>
              <w:sz w:val="28"/>
              <w:szCs w:val="28"/>
              <w:lang w:val="en-GB"/>
            </w:rPr>
          </w:rPrChange>
        </w:rPr>
        <w:pPrChange w:id="956" w:author="Giorgio Romeo" w:date="2021-01-03T00:01:00Z">
          <w:pPr/>
        </w:pPrChange>
      </w:pPr>
    </w:p>
    <w:p w14:paraId="40E77E4D" w14:textId="07473FB6" w:rsidR="00E6172C" w:rsidRPr="00801F40" w:rsidRDefault="002A6A84">
      <w:pPr>
        <w:pStyle w:val="Paragrafoelenco"/>
        <w:numPr>
          <w:ilvl w:val="0"/>
          <w:numId w:val="39"/>
        </w:numPr>
        <w:rPr>
          <w:ins w:id="957" w:author="Giorgio Romeo" w:date="2021-01-04T11:10:00Z"/>
          <w:rFonts w:ascii="Bell MT" w:hAnsi="Bell MT"/>
          <w:i/>
          <w:iCs/>
          <w:sz w:val="28"/>
          <w:szCs w:val="28"/>
          <w:lang w:val="en-US"/>
          <w:rPrChange w:id="958" w:author="Etion Pinari" w:date="2021-01-06T12:27:00Z">
            <w:rPr>
              <w:ins w:id="959" w:author="Giorgio Romeo" w:date="2021-01-04T11:10:00Z"/>
              <w:rFonts w:ascii="Bell MT" w:hAnsi="Bell MT"/>
              <w:i/>
              <w:iCs/>
              <w:sz w:val="28"/>
              <w:szCs w:val="28"/>
              <w:lang w:val="en-GB"/>
            </w:rPr>
          </w:rPrChange>
        </w:rPr>
      </w:pPr>
      <w:ins w:id="960" w:author="Cristian Sbrolli" w:date="2021-01-06T00:22:00Z">
        <w:r w:rsidRPr="00801F40">
          <w:rPr>
            <w:rFonts w:ascii="Bell MT" w:hAnsi="Bell MT"/>
            <w:i/>
            <w:iCs/>
            <w:noProof/>
            <w:sz w:val="28"/>
            <w:szCs w:val="28"/>
            <w:lang w:val="en-US"/>
            <w:rPrChange w:id="961" w:author="Etion Pinari" w:date="2021-01-06T12:27:00Z">
              <w:rPr>
                <w:rFonts w:ascii="Bell MT" w:hAnsi="Bell MT"/>
                <w:i/>
                <w:iCs/>
                <w:noProof/>
                <w:sz w:val="28"/>
                <w:szCs w:val="28"/>
                <w:lang w:val="en-GB"/>
              </w:rPr>
            </w:rPrChange>
          </w:rPr>
          <w:lastRenderedPageBreak/>
          <w:drawing>
            <wp:anchor distT="0" distB="0" distL="114300" distR="114300" simplePos="0" relativeHeight="251751424" behindDoc="0" locked="0" layoutInCell="1" allowOverlap="1" wp14:anchorId="187C997E" wp14:editId="5F8ABEA0">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962" w:author="Giorgio Romeo" w:date="2021-01-05T15:35:00Z">
        <w:del w:id="963" w:author="Cristian Sbrolli" w:date="2021-01-06T00:22:00Z">
          <w:r w:rsidRPr="00801F40" w:rsidDel="002A6A84">
            <w:rPr>
              <w:rFonts w:ascii="Bell MT" w:hAnsi="Bell MT"/>
              <w:i/>
              <w:iCs/>
              <w:noProof/>
              <w:sz w:val="28"/>
              <w:szCs w:val="28"/>
              <w:lang w:val="en-US"/>
              <w:rPrChange w:id="964" w:author="Etion Pinari" w:date="2021-01-06T12:27:00Z">
                <w:rPr>
                  <w:rFonts w:ascii="Bell MT" w:hAnsi="Bell MT"/>
                  <w:i/>
                  <w:iCs/>
                  <w:noProof/>
                  <w:sz w:val="28"/>
                  <w:szCs w:val="28"/>
                  <w:lang w:val="en-GB"/>
                </w:rPr>
              </w:rPrChange>
            </w:rPr>
            <w:drawing>
              <wp:anchor distT="0" distB="0" distL="114300" distR="114300" simplePos="0" relativeHeight="251744256" behindDoc="0" locked="0" layoutInCell="1" allowOverlap="1" wp14:anchorId="0C6E26D2" wp14:editId="6F7E921F">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965" w:author="Cristian Sbrolli" w:date="2021-01-02T22:03:00Z">
        <w:del w:id="966" w:author="Giorgio Romeo" w:date="2021-01-05T15:35:00Z">
          <w:r w:rsidR="007C732E" w:rsidRPr="00801F40" w:rsidDel="003D0DEA">
            <w:rPr>
              <w:i/>
              <w:iCs/>
              <w:noProof/>
              <w:lang w:val="en-US"/>
              <w:rPrChange w:id="967" w:author="Etion Pinari" w:date="2021-01-06T12:27:00Z">
                <w:rPr>
                  <w:noProof/>
                  <w:lang w:val="en-GB"/>
                </w:rPr>
              </w:rPrChange>
            </w:rPr>
            <w:drawing>
              <wp:anchor distT="0" distB="0" distL="114300" distR="114300" simplePos="0" relativeHeight="251683840" behindDoc="0" locked="0" layoutInCell="1" allowOverlap="1" wp14:anchorId="685B102D" wp14:editId="755CB23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968" w:author="Etion Pinari" w:date="2021-01-04T16:26:00Z">
        <w:r w:rsidR="009121E5" w:rsidRPr="00801F40">
          <w:rPr>
            <w:rFonts w:ascii="Bell MT" w:hAnsi="Bell MT"/>
            <w:i/>
            <w:iCs/>
            <w:sz w:val="28"/>
            <w:szCs w:val="28"/>
            <w:lang w:val="en-US"/>
            <w:rPrChange w:id="969" w:author="Etion Pinari" w:date="2021-01-06T12:27:00Z">
              <w:rPr>
                <w:rFonts w:ascii="Bell MT" w:hAnsi="Bell MT"/>
                <w:i/>
                <w:iCs/>
                <w:sz w:val="28"/>
                <w:szCs w:val="28"/>
                <w:lang w:val="en-GB"/>
              </w:rPr>
            </w:rPrChange>
          </w:rPr>
          <w:t xml:space="preserve"> </w:t>
        </w:r>
      </w:ins>
      <w:ins w:id="970" w:author="Cristian Sbrolli" w:date="2021-01-02T22:03:00Z">
        <w:del w:id="971" w:author="Giorgio Romeo" w:date="2021-01-04T11:07:00Z">
          <w:r w:rsidR="007C732E" w:rsidRPr="00801F40" w:rsidDel="006B27AC">
            <w:rPr>
              <w:rFonts w:ascii="Bell MT" w:hAnsi="Bell MT"/>
              <w:i/>
              <w:iCs/>
              <w:sz w:val="28"/>
              <w:szCs w:val="28"/>
              <w:lang w:val="en-US"/>
              <w:rPrChange w:id="972" w:author="Etion Pinari" w:date="2021-01-06T12:27:00Z">
                <w:rPr>
                  <w:rFonts w:ascii="Bell MT" w:hAnsi="Bell MT"/>
                  <w:sz w:val="28"/>
                  <w:szCs w:val="28"/>
                  <w:lang w:val="en-GB"/>
                </w:rPr>
              </w:rPrChange>
            </w:rPr>
            <w:delText xml:space="preserve">Book </w:delText>
          </w:r>
        </w:del>
      </w:ins>
      <w:ins w:id="973" w:author="Giorgio Romeo" w:date="2021-01-04T11:07:00Z">
        <w:r w:rsidR="006B27AC" w:rsidRPr="00801F40">
          <w:rPr>
            <w:rFonts w:ascii="Bell MT" w:hAnsi="Bell MT"/>
            <w:i/>
            <w:iCs/>
            <w:sz w:val="28"/>
            <w:szCs w:val="28"/>
            <w:lang w:val="en-US"/>
            <w:rPrChange w:id="974" w:author="Etion Pinari" w:date="2021-01-06T12:27:00Z">
              <w:rPr>
                <w:rFonts w:ascii="Bell MT" w:hAnsi="Bell MT"/>
                <w:i/>
                <w:iCs/>
                <w:sz w:val="28"/>
                <w:szCs w:val="28"/>
                <w:lang w:val="en-GB"/>
              </w:rPr>
            </w:rPrChange>
          </w:rPr>
          <w:t xml:space="preserve">Get </w:t>
        </w:r>
      </w:ins>
      <w:ins w:id="975" w:author="Cristian Sbrolli" w:date="2021-01-02T22:03:00Z">
        <w:r w:rsidR="007C732E" w:rsidRPr="00801F40">
          <w:rPr>
            <w:rFonts w:ascii="Bell MT" w:hAnsi="Bell MT"/>
            <w:i/>
            <w:iCs/>
            <w:sz w:val="28"/>
            <w:szCs w:val="28"/>
            <w:lang w:val="en-US"/>
            <w:rPrChange w:id="976" w:author="Etion Pinari" w:date="2021-01-06T12:27:00Z">
              <w:rPr>
                <w:rFonts w:ascii="Bell MT" w:hAnsi="Bell MT"/>
                <w:sz w:val="28"/>
                <w:szCs w:val="28"/>
                <w:lang w:val="en-GB"/>
              </w:rPr>
            </w:rPrChange>
          </w:rPr>
          <w:t>Virtual Ticket</w:t>
        </w:r>
      </w:ins>
    </w:p>
    <w:p w14:paraId="6B48DD93" w14:textId="03B8DFF1" w:rsidR="006B27AC" w:rsidRPr="00801F40" w:rsidRDefault="006B27AC" w:rsidP="006B27AC">
      <w:pPr>
        <w:rPr>
          <w:ins w:id="977" w:author="Giorgio Romeo" w:date="2021-01-04T11:10:00Z"/>
          <w:rFonts w:ascii="Bell MT" w:hAnsi="Bell MT"/>
          <w:i/>
          <w:iCs/>
          <w:sz w:val="28"/>
          <w:szCs w:val="28"/>
          <w:lang w:val="en-US"/>
          <w:rPrChange w:id="978" w:author="Etion Pinari" w:date="2021-01-06T12:27:00Z">
            <w:rPr>
              <w:ins w:id="979" w:author="Giorgio Romeo" w:date="2021-01-04T11:10:00Z"/>
              <w:rFonts w:ascii="Bell MT" w:hAnsi="Bell MT"/>
              <w:i/>
              <w:iCs/>
              <w:sz w:val="28"/>
              <w:szCs w:val="28"/>
              <w:lang w:val="en-GB"/>
            </w:rPr>
          </w:rPrChange>
        </w:rPr>
      </w:pPr>
    </w:p>
    <w:p w14:paraId="5C524ABF" w14:textId="06C600AF" w:rsidR="006B27AC" w:rsidRPr="00801F40" w:rsidRDefault="006B27AC" w:rsidP="006B27AC">
      <w:pPr>
        <w:jc w:val="both"/>
        <w:rPr>
          <w:ins w:id="980" w:author="Giorgio Romeo" w:date="2021-01-04T11:10:00Z"/>
          <w:rFonts w:ascii="Bell MT" w:hAnsi="Bell MT"/>
          <w:sz w:val="28"/>
          <w:szCs w:val="28"/>
          <w:lang w:val="en-US"/>
          <w:rPrChange w:id="981" w:author="Etion Pinari" w:date="2021-01-06T12:27:00Z">
            <w:rPr>
              <w:ins w:id="982" w:author="Giorgio Romeo" w:date="2021-01-04T11:10:00Z"/>
              <w:rFonts w:ascii="Bell MT" w:hAnsi="Bell MT"/>
              <w:sz w:val="28"/>
              <w:szCs w:val="28"/>
              <w:lang w:val="en-GB"/>
            </w:rPr>
          </w:rPrChange>
        </w:rPr>
      </w:pPr>
      <w:ins w:id="983" w:author="Giorgio Romeo" w:date="2021-01-04T11:10:00Z">
        <w:r w:rsidRPr="00801F40">
          <w:rPr>
            <w:rFonts w:ascii="Bell MT" w:hAnsi="Bell MT"/>
            <w:sz w:val="28"/>
            <w:szCs w:val="28"/>
            <w:lang w:val="en-US"/>
            <w:rPrChange w:id="984" w:author="Etion Pinari" w:date="2021-01-06T12:27:00Z">
              <w:rPr>
                <w:rFonts w:ascii="Bell MT" w:hAnsi="Bell MT"/>
                <w:sz w:val="28"/>
                <w:szCs w:val="28"/>
                <w:lang w:val="en-GB"/>
              </w:rPr>
            </w:rPrChange>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05347950" w:rsidR="006B27AC" w:rsidRPr="00801F40" w:rsidRDefault="006B27AC" w:rsidP="006B27AC">
      <w:pPr>
        <w:rPr>
          <w:ins w:id="985" w:author="Giorgio Romeo" w:date="2021-01-04T11:10:00Z"/>
          <w:rFonts w:ascii="Bell MT" w:hAnsi="Bell MT"/>
          <w:i/>
          <w:iCs/>
          <w:sz w:val="28"/>
          <w:szCs w:val="28"/>
          <w:lang w:val="en-US"/>
          <w:rPrChange w:id="986" w:author="Etion Pinari" w:date="2021-01-06T12:27:00Z">
            <w:rPr>
              <w:ins w:id="987" w:author="Giorgio Romeo" w:date="2021-01-04T11:10:00Z"/>
              <w:rFonts w:ascii="Bell MT" w:hAnsi="Bell MT"/>
              <w:i/>
              <w:iCs/>
              <w:sz w:val="28"/>
              <w:szCs w:val="28"/>
              <w:lang w:val="en-GB"/>
            </w:rPr>
          </w:rPrChange>
        </w:rPr>
      </w:pPr>
    </w:p>
    <w:p w14:paraId="7484BD03" w14:textId="2956079B" w:rsidR="006B27AC" w:rsidRPr="00801F40" w:rsidRDefault="006B27AC" w:rsidP="006B27AC">
      <w:pPr>
        <w:rPr>
          <w:ins w:id="988" w:author="Giorgio Romeo" w:date="2021-01-04T11:10:00Z"/>
          <w:rFonts w:ascii="Bell MT" w:hAnsi="Bell MT"/>
          <w:i/>
          <w:iCs/>
          <w:sz w:val="28"/>
          <w:szCs w:val="28"/>
          <w:lang w:val="en-US"/>
          <w:rPrChange w:id="989" w:author="Etion Pinari" w:date="2021-01-06T12:27:00Z">
            <w:rPr>
              <w:ins w:id="990" w:author="Giorgio Romeo" w:date="2021-01-04T11:10:00Z"/>
              <w:rFonts w:ascii="Bell MT" w:hAnsi="Bell MT"/>
              <w:i/>
              <w:iCs/>
              <w:sz w:val="28"/>
              <w:szCs w:val="28"/>
              <w:lang w:val="en-GB"/>
            </w:rPr>
          </w:rPrChange>
        </w:rPr>
      </w:pPr>
    </w:p>
    <w:p w14:paraId="6C94BD94" w14:textId="26851BB2" w:rsidR="006B27AC" w:rsidRPr="00801F40" w:rsidRDefault="006B27AC" w:rsidP="006B27AC">
      <w:pPr>
        <w:rPr>
          <w:ins w:id="991" w:author="Giorgio Romeo" w:date="2021-01-04T11:10:00Z"/>
          <w:rFonts w:ascii="Bell MT" w:hAnsi="Bell MT"/>
          <w:i/>
          <w:iCs/>
          <w:sz w:val="28"/>
          <w:szCs w:val="28"/>
          <w:lang w:val="en-US"/>
          <w:rPrChange w:id="992" w:author="Etion Pinari" w:date="2021-01-06T12:27:00Z">
            <w:rPr>
              <w:ins w:id="993" w:author="Giorgio Romeo" w:date="2021-01-04T11:10:00Z"/>
              <w:rFonts w:ascii="Bell MT" w:hAnsi="Bell MT"/>
              <w:i/>
              <w:iCs/>
              <w:sz w:val="28"/>
              <w:szCs w:val="28"/>
              <w:lang w:val="en-GB"/>
            </w:rPr>
          </w:rPrChange>
        </w:rPr>
      </w:pPr>
    </w:p>
    <w:p w14:paraId="1585844C" w14:textId="3E31040B" w:rsidR="006B27AC" w:rsidRPr="00801F40" w:rsidRDefault="006B27AC" w:rsidP="006B27AC">
      <w:pPr>
        <w:rPr>
          <w:ins w:id="994" w:author="Giorgio Romeo" w:date="2021-01-04T11:10:00Z"/>
          <w:rFonts w:ascii="Bell MT" w:hAnsi="Bell MT"/>
          <w:i/>
          <w:iCs/>
          <w:sz w:val="28"/>
          <w:szCs w:val="28"/>
          <w:lang w:val="en-US"/>
          <w:rPrChange w:id="995" w:author="Etion Pinari" w:date="2021-01-06T12:27:00Z">
            <w:rPr>
              <w:ins w:id="996" w:author="Giorgio Romeo" w:date="2021-01-04T11:10:00Z"/>
              <w:rFonts w:ascii="Bell MT" w:hAnsi="Bell MT"/>
              <w:i/>
              <w:iCs/>
              <w:sz w:val="28"/>
              <w:szCs w:val="28"/>
              <w:lang w:val="en-GB"/>
            </w:rPr>
          </w:rPrChange>
        </w:rPr>
      </w:pPr>
    </w:p>
    <w:p w14:paraId="7974E8D1" w14:textId="2C0D765B" w:rsidR="006B27AC" w:rsidRPr="00801F40" w:rsidRDefault="006B27AC" w:rsidP="006B27AC">
      <w:pPr>
        <w:rPr>
          <w:ins w:id="997" w:author="Giorgio Romeo" w:date="2021-01-04T11:10:00Z"/>
          <w:rFonts w:ascii="Bell MT" w:hAnsi="Bell MT"/>
          <w:i/>
          <w:iCs/>
          <w:sz w:val="28"/>
          <w:szCs w:val="28"/>
          <w:lang w:val="en-US"/>
          <w:rPrChange w:id="998" w:author="Etion Pinari" w:date="2021-01-06T12:27:00Z">
            <w:rPr>
              <w:ins w:id="999" w:author="Giorgio Romeo" w:date="2021-01-04T11:10:00Z"/>
              <w:rFonts w:ascii="Bell MT" w:hAnsi="Bell MT"/>
              <w:i/>
              <w:iCs/>
              <w:sz w:val="28"/>
              <w:szCs w:val="28"/>
              <w:lang w:val="en-GB"/>
            </w:rPr>
          </w:rPrChange>
        </w:rPr>
      </w:pPr>
    </w:p>
    <w:p w14:paraId="52E8300B" w14:textId="50248C68" w:rsidR="006B27AC" w:rsidRPr="00801F40" w:rsidRDefault="006B27AC">
      <w:pPr>
        <w:rPr>
          <w:ins w:id="1000" w:author="Giorgio Romeo" w:date="2021-01-05T15:36:00Z"/>
          <w:rFonts w:ascii="Bell MT" w:hAnsi="Bell MT"/>
          <w:i/>
          <w:iCs/>
          <w:sz w:val="28"/>
          <w:szCs w:val="28"/>
          <w:lang w:val="en-US"/>
          <w:rPrChange w:id="1001" w:author="Etion Pinari" w:date="2021-01-06T12:27:00Z">
            <w:rPr>
              <w:ins w:id="1002" w:author="Giorgio Romeo" w:date="2021-01-05T15:36:00Z"/>
              <w:rFonts w:ascii="Bell MT" w:hAnsi="Bell MT"/>
              <w:i/>
              <w:iCs/>
              <w:sz w:val="28"/>
              <w:szCs w:val="28"/>
              <w:lang w:val="en-GB"/>
            </w:rPr>
          </w:rPrChange>
        </w:rPr>
      </w:pPr>
    </w:p>
    <w:p w14:paraId="252B5CDB" w14:textId="0B9606B1" w:rsidR="003D0DEA" w:rsidRPr="00801F40" w:rsidRDefault="003D0DEA">
      <w:pPr>
        <w:rPr>
          <w:ins w:id="1003" w:author="Giorgio Romeo" w:date="2021-01-05T15:36:00Z"/>
          <w:rFonts w:ascii="Bell MT" w:hAnsi="Bell MT"/>
          <w:i/>
          <w:iCs/>
          <w:sz w:val="28"/>
          <w:szCs w:val="28"/>
          <w:lang w:val="en-US"/>
          <w:rPrChange w:id="1004" w:author="Etion Pinari" w:date="2021-01-06T12:27:00Z">
            <w:rPr>
              <w:ins w:id="1005" w:author="Giorgio Romeo" w:date="2021-01-05T15:36:00Z"/>
              <w:rFonts w:ascii="Bell MT" w:hAnsi="Bell MT"/>
              <w:i/>
              <w:iCs/>
              <w:sz w:val="28"/>
              <w:szCs w:val="28"/>
              <w:lang w:val="en-GB"/>
            </w:rPr>
          </w:rPrChange>
        </w:rPr>
      </w:pPr>
    </w:p>
    <w:p w14:paraId="158B7292" w14:textId="21B6FC58" w:rsidR="003D0DEA" w:rsidRPr="00801F40" w:rsidRDefault="003D0DEA">
      <w:pPr>
        <w:rPr>
          <w:ins w:id="1006" w:author="Giorgio Romeo" w:date="2021-01-05T15:36:00Z"/>
          <w:rFonts w:ascii="Bell MT" w:hAnsi="Bell MT"/>
          <w:i/>
          <w:iCs/>
          <w:sz w:val="28"/>
          <w:szCs w:val="28"/>
          <w:lang w:val="en-US"/>
          <w:rPrChange w:id="1007" w:author="Etion Pinari" w:date="2021-01-06T12:27:00Z">
            <w:rPr>
              <w:ins w:id="1008" w:author="Giorgio Romeo" w:date="2021-01-05T15:36:00Z"/>
              <w:rFonts w:ascii="Bell MT" w:hAnsi="Bell MT"/>
              <w:i/>
              <w:iCs/>
              <w:sz w:val="28"/>
              <w:szCs w:val="28"/>
              <w:lang w:val="en-GB"/>
            </w:rPr>
          </w:rPrChange>
        </w:rPr>
      </w:pPr>
    </w:p>
    <w:p w14:paraId="03FB8361" w14:textId="62EBD7AF" w:rsidR="003D0DEA" w:rsidRPr="00801F40" w:rsidRDefault="003D0DEA">
      <w:pPr>
        <w:rPr>
          <w:ins w:id="1009" w:author="Giorgio Romeo" w:date="2021-01-05T15:36:00Z"/>
          <w:rFonts w:ascii="Bell MT" w:hAnsi="Bell MT"/>
          <w:i/>
          <w:iCs/>
          <w:sz w:val="28"/>
          <w:szCs w:val="28"/>
          <w:lang w:val="en-US"/>
          <w:rPrChange w:id="1010" w:author="Etion Pinari" w:date="2021-01-06T12:27:00Z">
            <w:rPr>
              <w:ins w:id="1011" w:author="Giorgio Romeo" w:date="2021-01-05T15:36:00Z"/>
              <w:rFonts w:ascii="Bell MT" w:hAnsi="Bell MT"/>
              <w:i/>
              <w:iCs/>
              <w:sz w:val="28"/>
              <w:szCs w:val="28"/>
              <w:lang w:val="en-GB"/>
            </w:rPr>
          </w:rPrChange>
        </w:rPr>
      </w:pPr>
    </w:p>
    <w:p w14:paraId="0CBE3E4D" w14:textId="77777777" w:rsidR="003D0DEA" w:rsidRPr="00801F40" w:rsidRDefault="003D0DEA">
      <w:pPr>
        <w:rPr>
          <w:ins w:id="1012" w:author="Giorgio Romeo" w:date="2021-01-04T11:10:00Z"/>
          <w:rFonts w:ascii="Bell MT" w:hAnsi="Bell MT"/>
          <w:i/>
          <w:iCs/>
          <w:sz w:val="28"/>
          <w:szCs w:val="28"/>
          <w:lang w:val="en-US"/>
          <w:rPrChange w:id="1013" w:author="Etion Pinari" w:date="2021-01-06T12:27:00Z">
            <w:rPr>
              <w:ins w:id="1014" w:author="Giorgio Romeo" w:date="2021-01-04T11:10:00Z"/>
              <w:lang w:val="en-GB"/>
            </w:rPr>
          </w:rPrChange>
        </w:rPr>
        <w:pPrChange w:id="1015" w:author="Giorgio Romeo" w:date="2021-01-04T11:10:00Z">
          <w:pPr>
            <w:pStyle w:val="Paragrafoelenco"/>
            <w:numPr>
              <w:numId w:val="39"/>
            </w:numPr>
            <w:ind w:left="1350" w:hanging="360"/>
          </w:pPr>
        </w:pPrChange>
      </w:pPr>
    </w:p>
    <w:p w14:paraId="23293B98" w14:textId="49B01AEB" w:rsidR="006B27AC" w:rsidRPr="00801F40" w:rsidRDefault="000C5DD1">
      <w:pPr>
        <w:pStyle w:val="Paragrafoelenco"/>
        <w:numPr>
          <w:ilvl w:val="0"/>
          <w:numId w:val="39"/>
        </w:numPr>
        <w:rPr>
          <w:ins w:id="1016" w:author="Cristian Sbrolli" w:date="2021-01-02T21:53:00Z"/>
          <w:rFonts w:ascii="Bell MT" w:hAnsi="Bell MT"/>
          <w:i/>
          <w:iCs/>
          <w:sz w:val="28"/>
          <w:szCs w:val="28"/>
          <w:lang w:val="en-US"/>
          <w:rPrChange w:id="1017" w:author="Etion Pinari" w:date="2021-01-06T12:27:00Z">
            <w:rPr>
              <w:ins w:id="1018" w:author="Cristian Sbrolli" w:date="2021-01-02T21:53:00Z"/>
              <w:lang w:val="en-GB"/>
            </w:rPr>
          </w:rPrChange>
        </w:rPr>
        <w:pPrChange w:id="1019" w:author="Cristian Sbrolli" w:date="2021-01-02T22:04:00Z">
          <w:pPr>
            <w:pStyle w:val="Paragrafoelenco"/>
            <w:ind w:left="1440"/>
          </w:pPr>
        </w:pPrChange>
      </w:pPr>
      <w:ins w:id="1020" w:author="Giorgio Romeo" w:date="2021-01-07T11:04:00Z">
        <w:r>
          <w:rPr>
            <w:rFonts w:ascii="Bell MT" w:hAnsi="Bell MT"/>
            <w:i/>
            <w:iCs/>
            <w:noProof/>
            <w:sz w:val="28"/>
            <w:szCs w:val="28"/>
            <w:lang w:val="en-US"/>
          </w:rPr>
          <w:lastRenderedPageBreak/>
          <w:drawing>
            <wp:anchor distT="0" distB="0" distL="114300" distR="114300" simplePos="0" relativeHeight="251759616" behindDoc="0" locked="0" layoutInCell="1" allowOverlap="1" wp14:anchorId="5B77B4FB" wp14:editId="56AB34F8">
              <wp:simplePos x="0" y="0"/>
              <wp:positionH relativeFrom="margin">
                <wp:align>right</wp:align>
              </wp:positionH>
              <wp:positionV relativeFrom="paragraph">
                <wp:posOffset>423573</wp:posOffset>
              </wp:positionV>
              <wp:extent cx="6120130" cy="6602730"/>
              <wp:effectExtent l="0" t="0" r="0" b="762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32">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ins>
      <w:ins w:id="1021" w:author="Etion Pinari" w:date="2021-01-04T16:26:00Z">
        <w:r w:rsidR="009121E5" w:rsidRPr="00801F40">
          <w:rPr>
            <w:rFonts w:ascii="Bell MT" w:hAnsi="Bell MT"/>
            <w:i/>
            <w:iCs/>
            <w:sz w:val="28"/>
            <w:szCs w:val="28"/>
            <w:lang w:val="en-US"/>
            <w:rPrChange w:id="1022" w:author="Etion Pinari" w:date="2021-01-06T12:27:00Z">
              <w:rPr>
                <w:rFonts w:ascii="Bell MT" w:hAnsi="Bell MT"/>
                <w:i/>
                <w:iCs/>
                <w:sz w:val="28"/>
                <w:szCs w:val="28"/>
                <w:lang w:val="en-GB"/>
              </w:rPr>
            </w:rPrChange>
          </w:rPr>
          <w:t xml:space="preserve"> </w:t>
        </w:r>
      </w:ins>
      <w:ins w:id="1023" w:author="Giorgio Romeo" w:date="2021-01-04T11:10:00Z">
        <w:r w:rsidR="006B27AC" w:rsidRPr="00801F40">
          <w:rPr>
            <w:rFonts w:ascii="Bell MT" w:hAnsi="Bell MT"/>
            <w:i/>
            <w:iCs/>
            <w:sz w:val="28"/>
            <w:szCs w:val="28"/>
            <w:lang w:val="en-US"/>
            <w:rPrChange w:id="1024" w:author="Etion Pinari" w:date="2021-01-06T12:27:00Z">
              <w:rPr>
                <w:rFonts w:ascii="Bell MT" w:hAnsi="Bell MT"/>
                <w:i/>
                <w:iCs/>
                <w:sz w:val="28"/>
                <w:szCs w:val="28"/>
                <w:lang w:val="en-GB"/>
              </w:rPr>
            </w:rPrChange>
          </w:rPr>
          <w:t>Book visit</w:t>
        </w:r>
      </w:ins>
    </w:p>
    <w:p w14:paraId="6965D00B" w14:textId="3FE83117" w:rsidR="0095335C" w:rsidRPr="00801F40" w:rsidRDefault="0095335C">
      <w:pPr>
        <w:ind w:left="708"/>
        <w:rPr>
          <w:ins w:id="1025" w:author="Giorgio Romeo" w:date="2021-01-03T00:01:00Z"/>
          <w:rFonts w:ascii="Bell MT" w:hAnsi="Bell MT"/>
          <w:sz w:val="28"/>
          <w:szCs w:val="28"/>
          <w:lang w:val="en-US"/>
          <w:rPrChange w:id="1026" w:author="Etion Pinari" w:date="2021-01-06T12:27:00Z">
            <w:rPr>
              <w:ins w:id="1027" w:author="Giorgio Romeo" w:date="2021-01-03T00:01:00Z"/>
              <w:rFonts w:ascii="Bell MT" w:hAnsi="Bell MT"/>
              <w:sz w:val="28"/>
              <w:szCs w:val="28"/>
              <w:lang w:val="en-GB"/>
            </w:rPr>
          </w:rPrChange>
        </w:rPr>
      </w:pPr>
    </w:p>
    <w:p w14:paraId="2860E749" w14:textId="4ED4264A" w:rsidR="0095335C" w:rsidRPr="00801F40" w:rsidRDefault="006B27AC">
      <w:pPr>
        <w:jc w:val="both"/>
        <w:rPr>
          <w:ins w:id="1028" w:author="Giorgio Romeo" w:date="2021-01-04T11:15:00Z"/>
          <w:rFonts w:ascii="Bell MT" w:hAnsi="Bell MT"/>
          <w:sz w:val="28"/>
          <w:szCs w:val="28"/>
          <w:lang w:val="en-US"/>
          <w:rPrChange w:id="1029" w:author="Etion Pinari" w:date="2021-01-06T12:27:00Z">
            <w:rPr>
              <w:ins w:id="1030" w:author="Giorgio Romeo" w:date="2021-01-04T11:15:00Z"/>
              <w:rFonts w:ascii="Bell MT" w:hAnsi="Bell MT"/>
              <w:sz w:val="28"/>
              <w:szCs w:val="28"/>
              <w:lang w:val="en-GB"/>
            </w:rPr>
          </w:rPrChange>
        </w:rPr>
        <w:pPrChange w:id="1031" w:author="Giorgio Romeo" w:date="2021-01-04T11:28:00Z">
          <w:pPr/>
        </w:pPrChange>
      </w:pPr>
      <w:ins w:id="1032" w:author="Giorgio Romeo" w:date="2021-01-04T11:13:00Z">
        <w:r w:rsidRPr="00801F40">
          <w:rPr>
            <w:rFonts w:ascii="Bell MT" w:hAnsi="Bell MT"/>
            <w:sz w:val="28"/>
            <w:szCs w:val="28"/>
            <w:lang w:val="en-US"/>
            <w:rPrChange w:id="1033" w:author="Etion Pinari" w:date="2021-01-06T12:27:00Z">
              <w:rPr>
                <w:rFonts w:ascii="Bell MT" w:hAnsi="Bell MT"/>
                <w:sz w:val="28"/>
                <w:szCs w:val="28"/>
                <w:lang w:val="en-GB"/>
              </w:rPr>
            </w:rPrChange>
          </w:rPr>
          <w:t>This sequence diagra</w:t>
        </w:r>
      </w:ins>
      <w:ins w:id="1034" w:author="Giorgio Romeo" w:date="2021-01-04T11:14:00Z">
        <w:r w:rsidRPr="00801F40">
          <w:rPr>
            <w:rFonts w:ascii="Bell MT" w:hAnsi="Bell MT"/>
            <w:sz w:val="28"/>
            <w:szCs w:val="28"/>
            <w:lang w:val="en-US"/>
            <w:rPrChange w:id="1035" w:author="Etion Pinari" w:date="2021-01-06T12:27:00Z">
              <w:rPr>
                <w:rFonts w:ascii="Bell MT" w:hAnsi="Bell MT"/>
                <w:sz w:val="28"/>
                <w:szCs w:val="28"/>
                <w:lang w:val="en-GB"/>
              </w:rPr>
            </w:rPrChange>
          </w:rPr>
          <w:t>m represents the procedure to book a visit. The difference</w:t>
        </w:r>
      </w:ins>
      <w:ins w:id="1036" w:author="Giorgio Romeo" w:date="2021-01-04T11:15:00Z">
        <w:r w:rsidRPr="00801F40">
          <w:rPr>
            <w:rFonts w:ascii="Bell MT" w:hAnsi="Bell MT"/>
            <w:sz w:val="28"/>
            <w:szCs w:val="28"/>
            <w:lang w:val="en-US"/>
            <w:rPrChange w:id="1037" w:author="Etion Pinari" w:date="2021-01-06T12:27:00Z">
              <w:rPr>
                <w:rFonts w:ascii="Bell MT" w:hAnsi="Bell MT"/>
                <w:sz w:val="28"/>
                <w:szCs w:val="28"/>
                <w:lang w:val="en-GB"/>
              </w:rPr>
            </w:rPrChange>
          </w:rPr>
          <w:t>s respect to the “Get Virtual Ticket” sequence diagram are:</w:t>
        </w:r>
      </w:ins>
      <w:ins w:id="1038" w:author="Cristian Sbrolli" w:date="2021-01-02T22:07:00Z">
        <w:del w:id="1039" w:author="Giorgio Romeo" w:date="2021-01-04T11:07:00Z">
          <w:r w:rsidR="007C732E" w:rsidRPr="00801F40" w:rsidDel="006B27AC">
            <w:rPr>
              <w:rFonts w:ascii="Bell MT" w:hAnsi="Bell MT"/>
              <w:sz w:val="28"/>
              <w:szCs w:val="28"/>
              <w:lang w:val="en-US"/>
              <w:rPrChange w:id="1040" w:author="Etion Pinari" w:date="2021-01-06T12:27:00Z">
                <w:rPr>
                  <w:rFonts w:ascii="Bell MT" w:hAnsi="Bell MT"/>
                  <w:sz w:val="28"/>
                  <w:szCs w:val="28"/>
                  <w:lang w:val="en-GB"/>
                </w:rPr>
              </w:rPrChange>
            </w:rPr>
            <w:delText>Here we see the</w:delText>
          </w:r>
        </w:del>
        <w:del w:id="1041" w:author="Giorgio Romeo" w:date="2021-01-04T11:10:00Z">
          <w:r w:rsidR="007C732E" w:rsidRPr="00801F40" w:rsidDel="006B27AC">
            <w:rPr>
              <w:rFonts w:ascii="Bell MT" w:hAnsi="Bell MT"/>
              <w:sz w:val="28"/>
              <w:szCs w:val="28"/>
              <w:lang w:val="en-US"/>
              <w:rPrChange w:id="1042" w:author="Etion Pinari" w:date="2021-01-06T12:27:00Z">
                <w:rPr>
                  <w:rFonts w:ascii="Bell MT" w:hAnsi="Bell MT"/>
                  <w:sz w:val="28"/>
                  <w:szCs w:val="28"/>
                  <w:lang w:val="en-GB"/>
                </w:rPr>
              </w:rPrChange>
            </w:rPr>
            <w:delText xml:space="preserve"> interaction between components to </w:delText>
          </w:r>
        </w:del>
      </w:ins>
      <w:ins w:id="1043" w:author="Cristian Sbrolli" w:date="2021-01-02T22:08:00Z">
        <w:del w:id="1044" w:author="Giorgio Romeo" w:date="2021-01-04T11:10:00Z">
          <w:r w:rsidR="007C732E" w:rsidRPr="00801F40" w:rsidDel="006B27AC">
            <w:rPr>
              <w:rFonts w:ascii="Bell MT" w:hAnsi="Bell MT"/>
              <w:sz w:val="28"/>
              <w:szCs w:val="28"/>
              <w:lang w:val="en-US"/>
              <w:rPrChange w:id="1045" w:author="Etion Pinari" w:date="2021-01-06T12:27:00Z">
                <w:rPr>
                  <w:rFonts w:ascii="Bell MT" w:hAnsi="Bell MT"/>
                  <w:sz w:val="28"/>
                  <w:szCs w:val="28"/>
                  <w:lang w:val="en-GB"/>
                </w:rPr>
              </w:rPrChange>
            </w:rPr>
            <w:delText>search for an available shop to get a virtual ticket</w:delText>
          </w:r>
          <w:r w:rsidR="00680773" w:rsidRPr="00801F40" w:rsidDel="006B27AC">
            <w:rPr>
              <w:rFonts w:ascii="Bell MT" w:hAnsi="Bell MT"/>
              <w:sz w:val="28"/>
              <w:szCs w:val="28"/>
              <w:lang w:val="en-US"/>
              <w:rPrChange w:id="1046" w:author="Etion Pinari" w:date="2021-01-06T12:27:00Z">
                <w:rPr>
                  <w:rFonts w:ascii="Bell MT" w:hAnsi="Bell MT"/>
                  <w:sz w:val="28"/>
                  <w:szCs w:val="28"/>
                  <w:lang w:val="en-GB"/>
                </w:rPr>
              </w:rPrChange>
            </w:rPr>
            <w:delText xml:space="preserve">. </w:delText>
          </w:r>
        </w:del>
      </w:ins>
      <w:ins w:id="1047" w:author="Cristian Sbrolli" w:date="2021-01-02T22:09:00Z">
        <w:del w:id="1048" w:author="Giorgio Romeo" w:date="2021-01-04T11:10:00Z">
          <w:r w:rsidR="00680773" w:rsidRPr="00801F40" w:rsidDel="006B27AC">
            <w:rPr>
              <w:rFonts w:ascii="Bell MT" w:hAnsi="Bell MT"/>
              <w:sz w:val="28"/>
              <w:szCs w:val="28"/>
              <w:lang w:val="en-US"/>
              <w:rPrChange w:id="1049" w:author="Etion Pinari" w:date="2021-01-06T12:27:00Z">
                <w:rPr>
                  <w:rFonts w:ascii="Bell MT" w:hAnsi="Bell MT"/>
                  <w:sz w:val="28"/>
                  <w:szCs w:val="28"/>
                  <w:lang w:val="en-GB"/>
                </w:rPr>
              </w:rPrChange>
            </w:rPr>
            <w:delText xml:space="preserve">As we can see, the system handles cases where the </w:delText>
          </w:r>
        </w:del>
      </w:ins>
      <w:ins w:id="1050" w:author="Cristian Sbrolli" w:date="2021-01-02T22:17:00Z">
        <w:del w:id="1051" w:author="Giorgio Romeo" w:date="2021-01-04T11:10:00Z">
          <w:r w:rsidR="00680773" w:rsidRPr="00801F40" w:rsidDel="006B27AC">
            <w:rPr>
              <w:rFonts w:ascii="Bell MT" w:hAnsi="Bell MT"/>
              <w:sz w:val="28"/>
              <w:szCs w:val="28"/>
              <w:lang w:val="en-US"/>
              <w:rPrChange w:id="1052" w:author="Etion Pinari" w:date="2021-01-06T12:27:00Z">
                <w:rPr>
                  <w:rFonts w:ascii="Bell MT" w:hAnsi="Bell MT"/>
                  <w:sz w:val="28"/>
                  <w:szCs w:val="28"/>
                  <w:lang w:val="en-GB"/>
                </w:rPr>
              </w:rPrChange>
            </w:rPr>
            <w:delText>user has no close markets by trying to increase the radius</w:delText>
          </w:r>
        </w:del>
      </w:ins>
      <w:ins w:id="1053" w:author="Cristian Sbrolli" w:date="2021-01-02T22:18:00Z">
        <w:del w:id="1054" w:author="Giorgio Romeo" w:date="2021-01-04T11:10:00Z">
          <w:r w:rsidR="00055229" w:rsidRPr="00801F40" w:rsidDel="006B27AC">
            <w:rPr>
              <w:rFonts w:ascii="Bell MT" w:hAnsi="Bell MT"/>
              <w:sz w:val="28"/>
              <w:szCs w:val="28"/>
              <w:lang w:val="en-US"/>
              <w:rPrChange w:id="1055" w:author="Etion Pinari" w:date="2021-01-06T12:27:00Z">
                <w:rPr>
                  <w:rFonts w:ascii="Bell MT" w:hAnsi="Bell MT"/>
                  <w:sz w:val="28"/>
                  <w:szCs w:val="28"/>
                  <w:lang w:val="en-GB"/>
                </w:rPr>
              </w:rPrChange>
            </w:rPr>
            <w:delText xml:space="preserve"> if no close markets or too few have been found</w:delText>
          </w:r>
        </w:del>
      </w:ins>
      <w:ins w:id="1056" w:author="Cristian Sbrolli" w:date="2021-01-02T22:17:00Z">
        <w:del w:id="1057" w:author="Giorgio Romeo" w:date="2021-01-04T11:10:00Z">
          <w:r w:rsidR="00680773" w:rsidRPr="00801F40" w:rsidDel="006B27AC">
            <w:rPr>
              <w:rFonts w:ascii="Bell MT" w:hAnsi="Bell MT"/>
              <w:sz w:val="28"/>
              <w:szCs w:val="28"/>
              <w:lang w:val="en-US"/>
              <w:rPrChange w:id="1058" w:author="Etion Pinari" w:date="2021-01-06T12:27:00Z">
                <w:rPr>
                  <w:rFonts w:ascii="Bell MT" w:hAnsi="Bell MT"/>
                  <w:sz w:val="28"/>
                  <w:szCs w:val="28"/>
                  <w:lang w:val="en-GB"/>
                </w:rPr>
              </w:rPrChange>
            </w:rPr>
            <w:delText>,</w:delText>
          </w:r>
        </w:del>
      </w:ins>
      <w:ins w:id="1059" w:author="Cristian Sbrolli" w:date="2021-01-02T22:19:00Z">
        <w:del w:id="1060" w:author="Giorgio Romeo" w:date="2021-01-04T11:10:00Z">
          <w:r w:rsidR="00055229" w:rsidRPr="00801F40" w:rsidDel="006B27AC">
            <w:rPr>
              <w:rFonts w:ascii="Bell MT" w:hAnsi="Bell MT"/>
              <w:sz w:val="28"/>
              <w:szCs w:val="28"/>
              <w:lang w:val="en-US"/>
              <w:rPrChange w:id="1061" w:author="Etion Pinari" w:date="2021-01-06T12:27:00Z">
                <w:rPr>
                  <w:rFonts w:ascii="Bell MT" w:hAnsi="Bell MT"/>
                  <w:sz w:val="28"/>
                  <w:szCs w:val="28"/>
                  <w:lang w:val="en-GB"/>
                </w:rPr>
              </w:rPrChange>
            </w:rPr>
            <w:delText xml:space="preserve"> </w:delText>
          </w:r>
        </w:del>
      </w:ins>
      <w:ins w:id="1062" w:author="Cristian Sbrolli" w:date="2021-01-02T22:17:00Z">
        <w:del w:id="1063" w:author="Giorgio Romeo" w:date="2021-01-04T11:10:00Z">
          <w:r w:rsidR="00680773" w:rsidRPr="00801F40" w:rsidDel="006B27AC">
            <w:rPr>
              <w:rFonts w:ascii="Bell MT" w:hAnsi="Bell MT"/>
              <w:sz w:val="28"/>
              <w:szCs w:val="28"/>
              <w:lang w:val="en-US"/>
              <w:rPrChange w:id="1064" w:author="Etion Pinari" w:date="2021-01-06T12:27:00Z">
                <w:rPr>
                  <w:rFonts w:ascii="Bell MT" w:hAnsi="Bell MT"/>
                  <w:sz w:val="28"/>
                  <w:szCs w:val="28"/>
                  <w:lang w:val="en-GB"/>
                </w:rPr>
              </w:rPrChange>
            </w:rPr>
            <w:delText xml:space="preserve">eventually stopping when a max distance of search has been reached. This </w:delText>
          </w:r>
        </w:del>
        <w:del w:id="1065" w:author="Giorgio Romeo" w:date="2021-01-04T11:08:00Z">
          <w:r w:rsidR="00680773" w:rsidRPr="00801F40" w:rsidDel="006B27AC">
            <w:rPr>
              <w:rFonts w:ascii="Bell MT" w:hAnsi="Bell MT"/>
              <w:sz w:val="28"/>
              <w:szCs w:val="28"/>
              <w:lang w:val="en-US"/>
              <w:rPrChange w:id="1066" w:author="Etion Pinari" w:date="2021-01-06T12:27:00Z">
                <w:rPr>
                  <w:rFonts w:ascii="Bell MT" w:hAnsi="Bell MT"/>
                  <w:sz w:val="28"/>
                  <w:szCs w:val="28"/>
                  <w:lang w:val="en-GB"/>
                </w:rPr>
              </w:rPrChange>
            </w:rPr>
            <w:delText xml:space="preserve">is to </w:delText>
          </w:r>
        </w:del>
      </w:ins>
      <w:ins w:id="1067" w:author="Cristian Sbrolli" w:date="2021-01-02T22:18:00Z">
        <w:del w:id="1068" w:author="Giorgio Romeo" w:date="2021-01-04T11:08:00Z">
          <w:r w:rsidR="00680773" w:rsidRPr="00801F40" w:rsidDel="006B27AC">
            <w:rPr>
              <w:rFonts w:ascii="Bell MT" w:hAnsi="Bell MT"/>
              <w:sz w:val="28"/>
              <w:szCs w:val="28"/>
              <w:lang w:val="en-US"/>
              <w:rPrChange w:id="1069" w:author="Etion Pinari" w:date="2021-01-06T12:27:00Z">
                <w:rPr>
                  <w:rFonts w:ascii="Bell MT" w:hAnsi="Bell MT"/>
                  <w:sz w:val="28"/>
                  <w:szCs w:val="28"/>
                  <w:lang w:val="en-GB"/>
                </w:rPr>
              </w:rPrChange>
            </w:rPr>
            <w:delText>try</w:delText>
          </w:r>
        </w:del>
        <w:del w:id="1070" w:author="Giorgio Romeo" w:date="2021-01-04T11:10:00Z">
          <w:r w:rsidR="00680773" w:rsidRPr="00801F40" w:rsidDel="006B27AC">
            <w:rPr>
              <w:rFonts w:ascii="Bell MT" w:hAnsi="Bell MT"/>
              <w:sz w:val="28"/>
              <w:szCs w:val="28"/>
              <w:lang w:val="en-US"/>
              <w:rPrChange w:id="1071" w:author="Etion Pinari" w:date="2021-01-06T12:27:00Z">
                <w:rPr>
                  <w:rFonts w:ascii="Bell MT" w:hAnsi="Bell MT"/>
                  <w:sz w:val="28"/>
                  <w:szCs w:val="28"/>
                  <w:lang w:val="en-GB"/>
                </w:rPr>
              </w:rPrChange>
            </w:rPr>
            <w:delText xml:space="preserve"> to give</w:delText>
          </w:r>
          <w:r w:rsidR="00055229" w:rsidRPr="00801F40" w:rsidDel="006B27AC">
            <w:rPr>
              <w:rFonts w:ascii="Bell MT" w:hAnsi="Bell MT"/>
              <w:sz w:val="28"/>
              <w:szCs w:val="28"/>
              <w:lang w:val="en-US"/>
              <w:rPrChange w:id="1072" w:author="Etion Pinari" w:date="2021-01-06T12:27:00Z">
                <w:rPr>
                  <w:rFonts w:ascii="Bell MT" w:hAnsi="Bell MT"/>
                  <w:sz w:val="28"/>
                  <w:szCs w:val="28"/>
                  <w:lang w:val="en-GB"/>
                </w:rPr>
              </w:rPrChange>
            </w:rPr>
            <w:delText xml:space="preserve"> some</w:delText>
          </w:r>
          <w:r w:rsidR="00680773" w:rsidRPr="00801F40" w:rsidDel="006B27AC">
            <w:rPr>
              <w:rFonts w:ascii="Bell MT" w:hAnsi="Bell MT"/>
              <w:sz w:val="28"/>
              <w:szCs w:val="28"/>
              <w:lang w:val="en-US"/>
              <w:rPrChange w:id="1073" w:author="Etion Pinari" w:date="2021-01-06T12:27:00Z">
                <w:rPr>
                  <w:rFonts w:ascii="Bell MT" w:hAnsi="Bell MT"/>
                  <w:sz w:val="28"/>
                  <w:szCs w:val="28"/>
                  <w:lang w:val="en-GB"/>
                </w:rPr>
              </w:rPrChange>
            </w:rPr>
            <w:delText xml:space="preserve"> degree of choice to</w:delText>
          </w:r>
          <w:r w:rsidR="00055229" w:rsidRPr="00801F40" w:rsidDel="006B27AC">
            <w:rPr>
              <w:rFonts w:ascii="Bell MT" w:hAnsi="Bell MT"/>
              <w:sz w:val="28"/>
              <w:szCs w:val="28"/>
              <w:lang w:val="en-US"/>
              <w:rPrChange w:id="1074" w:author="Etion Pinari" w:date="2021-01-06T12:27:00Z">
                <w:rPr>
                  <w:rFonts w:ascii="Bell MT" w:hAnsi="Bell MT"/>
                  <w:sz w:val="28"/>
                  <w:szCs w:val="28"/>
                  <w:lang w:val="en-GB"/>
                </w:rPr>
              </w:rPrChange>
            </w:rPr>
            <w:delText xml:space="preserve"> all</w:delText>
          </w:r>
          <w:r w:rsidR="00680773" w:rsidRPr="00801F40" w:rsidDel="006B27AC">
            <w:rPr>
              <w:rFonts w:ascii="Bell MT" w:hAnsi="Bell MT"/>
              <w:sz w:val="28"/>
              <w:szCs w:val="28"/>
              <w:lang w:val="en-US"/>
              <w:rPrChange w:id="1075" w:author="Etion Pinari" w:date="2021-01-06T12:27:00Z">
                <w:rPr>
                  <w:rFonts w:ascii="Bell MT" w:hAnsi="Bell MT"/>
                  <w:sz w:val="28"/>
                  <w:szCs w:val="28"/>
                  <w:lang w:val="en-GB"/>
                </w:rPr>
              </w:rPrChange>
            </w:rPr>
            <w:delText xml:space="preserve"> users.</w:delText>
          </w:r>
        </w:del>
      </w:ins>
    </w:p>
    <w:p w14:paraId="19BCDE2A" w14:textId="31AC7BA2" w:rsidR="006B27AC" w:rsidRPr="00801F40" w:rsidRDefault="006B27AC">
      <w:pPr>
        <w:pStyle w:val="Paragrafoelenco"/>
        <w:numPr>
          <w:ilvl w:val="0"/>
          <w:numId w:val="44"/>
        </w:numPr>
        <w:jc w:val="both"/>
        <w:rPr>
          <w:ins w:id="1076" w:author="Giorgio Romeo" w:date="2021-01-04T11:21:00Z"/>
          <w:rFonts w:ascii="Bell MT" w:hAnsi="Bell MT"/>
          <w:sz w:val="28"/>
          <w:szCs w:val="28"/>
          <w:lang w:val="en-US"/>
          <w:rPrChange w:id="1077" w:author="Etion Pinari" w:date="2021-01-06T12:27:00Z">
            <w:rPr>
              <w:ins w:id="1078" w:author="Giorgio Romeo" w:date="2021-01-04T11:21:00Z"/>
              <w:rFonts w:ascii="Bell MT" w:hAnsi="Bell MT"/>
              <w:sz w:val="28"/>
              <w:szCs w:val="28"/>
              <w:lang w:val="en-GB"/>
            </w:rPr>
          </w:rPrChange>
        </w:rPr>
        <w:pPrChange w:id="1079" w:author="Giorgio Romeo" w:date="2021-01-04T11:28:00Z">
          <w:pPr>
            <w:pStyle w:val="Paragrafoelenco"/>
            <w:numPr>
              <w:numId w:val="44"/>
            </w:numPr>
            <w:ind w:hanging="360"/>
          </w:pPr>
        </w:pPrChange>
      </w:pPr>
      <w:ins w:id="1080" w:author="Giorgio Romeo" w:date="2021-01-04T11:15:00Z">
        <w:r w:rsidRPr="00801F40">
          <w:rPr>
            <w:rFonts w:ascii="Bell MT" w:hAnsi="Bell MT"/>
            <w:sz w:val="28"/>
            <w:szCs w:val="28"/>
            <w:lang w:val="en-US"/>
            <w:rPrChange w:id="1081" w:author="Etion Pinari" w:date="2021-01-06T12:27:00Z">
              <w:rPr>
                <w:rFonts w:ascii="Bell MT" w:hAnsi="Bell MT"/>
                <w:sz w:val="28"/>
                <w:szCs w:val="28"/>
                <w:lang w:val="en-GB"/>
              </w:rPr>
            </w:rPrChange>
          </w:rPr>
          <w:t>The user ca</w:t>
        </w:r>
      </w:ins>
      <w:ins w:id="1082" w:author="Giorgio Romeo" w:date="2021-01-04T11:16:00Z">
        <w:r w:rsidRPr="00801F40">
          <w:rPr>
            <w:rFonts w:ascii="Bell MT" w:hAnsi="Bell MT"/>
            <w:sz w:val="28"/>
            <w:szCs w:val="28"/>
            <w:lang w:val="en-US"/>
            <w:rPrChange w:id="1083" w:author="Etion Pinari" w:date="2021-01-06T12:27:00Z">
              <w:rPr>
                <w:rFonts w:ascii="Bell MT" w:hAnsi="Bell MT"/>
                <w:sz w:val="28"/>
                <w:szCs w:val="28"/>
                <w:lang w:val="en-GB"/>
              </w:rPr>
            </w:rPrChange>
          </w:rPr>
          <w:t>n either selects the desired timeslot or store as first option</w:t>
        </w:r>
      </w:ins>
      <w:ins w:id="1084" w:author="Giorgio Romeo" w:date="2021-01-04T11:17:00Z">
        <w:r w:rsidR="00846BE2" w:rsidRPr="00801F40">
          <w:rPr>
            <w:rFonts w:ascii="Bell MT" w:hAnsi="Bell MT"/>
            <w:sz w:val="28"/>
            <w:szCs w:val="28"/>
            <w:lang w:val="en-US"/>
            <w:rPrChange w:id="1085" w:author="Etion Pinari" w:date="2021-01-06T12:27:00Z">
              <w:rPr>
                <w:rFonts w:ascii="Bell MT" w:hAnsi="Bell MT"/>
                <w:sz w:val="28"/>
                <w:szCs w:val="28"/>
                <w:lang w:val="en-GB"/>
              </w:rPr>
            </w:rPrChange>
          </w:rPr>
          <w:t xml:space="preserve">, </w:t>
        </w:r>
      </w:ins>
      <w:ins w:id="1086" w:author="Giorgio Romeo" w:date="2021-01-04T11:16:00Z">
        <w:r w:rsidRPr="00801F40">
          <w:rPr>
            <w:rFonts w:ascii="Bell MT" w:hAnsi="Bell MT"/>
            <w:sz w:val="28"/>
            <w:szCs w:val="28"/>
            <w:lang w:val="en-US"/>
            <w:rPrChange w:id="1087" w:author="Etion Pinari" w:date="2021-01-06T12:27:00Z">
              <w:rPr>
                <w:rFonts w:ascii="Bell MT" w:hAnsi="Bell MT"/>
                <w:sz w:val="28"/>
                <w:szCs w:val="28"/>
                <w:lang w:val="en-GB"/>
              </w:rPr>
            </w:rPrChange>
          </w:rPr>
          <w:t>while in getting a virtual ticket he can only selects a store</w:t>
        </w:r>
      </w:ins>
      <w:ins w:id="1088" w:author="Giorgio Romeo" w:date="2021-01-04T11:17:00Z">
        <w:r w:rsidR="00846BE2" w:rsidRPr="00801F40">
          <w:rPr>
            <w:rFonts w:ascii="Bell MT" w:hAnsi="Bell MT"/>
            <w:sz w:val="28"/>
            <w:szCs w:val="28"/>
            <w:lang w:val="en-US"/>
            <w:rPrChange w:id="1089" w:author="Etion Pinari" w:date="2021-01-06T12:27:00Z">
              <w:rPr>
                <w:rFonts w:ascii="Bell MT" w:hAnsi="Bell MT"/>
                <w:sz w:val="28"/>
                <w:szCs w:val="28"/>
                <w:lang w:val="en-GB"/>
              </w:rPr>
            </w:rPrChange>
          </w:rPr>
          <w:t>, accepting or rejecting t</w:t>
        </w:r>
      </w:ins>
      <w:ins w:id="1090" w:author="Giorgio Romeo" w:date="2021-01-04T11:16:00Z">
        <w:r w:rsidRPr="00801F40">
          <w:rPr>
            <w:rFonts w:ascii="Bell MT" w:hAnsi="Bell MT"/>
            <w:sz w:val="28"/>
            <w:szCs w:val="28"/>
            <w:lang w:val="en-US"/>
            <w:rPrChange w:id="1091" w:author="Etion Pinari" w:date="2021-01-06T12:27:00Z">
              <w:rPr>
                <w:rFonts w:ascii="Bell MT" w:hAnsi="Bell MT"/>
                <w:sz w:val="28"/>
                <w:szCs w:val="28"/>
                <w:lang w:val="en-GB"/>
              </w:rPr>
            </w:rPrChange>
          </w:rPr>
          <w:t>he first available timeslot</w:t>
        </w:r>
        <w:r w:rsidR="00846BE2" w:rsidRPr="00801F40">
          <w:rPr>
            <w:rFonts w:ascii="Bell MT" w:hAnsi="Bell MT"/>
            <w:sz w:val="28"/>
            <w:szCs w:val="28"/>
            <w:lang w:val="en-US"/>
            <w:rPrChange w:id="1092" w:author="Etion Pinari" w:date="2021-01-06T12:27:00Z">
              <w:rPr>
                <w:rFonts w:ascii="Bell MT" w:hAnsi="Bell MT"/>
                <w:sz w:val="28"/>
                <w:szCs w:val="28"/>
                <w:lang w:val="en-GB"/>
              </w:rPr>
            </w:rPrChange>
          </w:rPr>
          <w:t xml:space="preserve"> of the </w:t>
        </w:r>
      </w:ins>
      <w:ins w:id="1093" w:author="Giorgio Romeo" w:date="2021-01-04T11:17:00Z">
        <w:r w:rsidR="00846BE2" w:rsidRPr="00801F40">
          <w:rPr>
            <w:rFonts w:ascii="Bell MT" w:hAnsi="Bell MT"/>
            <w:sz w:val="28"/>
            <w:szCs w:val="28"/>
            <w:lang w:val="en-US"/>
            <w:rPrChange w:id="1094" w:author="Etion Pinari" w:date="2021-01-06T12:27:00Z">
              <w:rPr>
                <w:rFonts w:ascii="Bell MT" w:hAnsi="Bell MT"/>
                <w:sz w:val="28"/>
                <w:szCs w:val="28"/>
                <w:lang w:val="en-GB"/>
              </w:rPr>
            </w:rPrChange>
          </w:rPr>
          <w:t xml:space="preserve">chosen store. Note that in this case the user selects a </w:t>
        </w:r>
      </w:ins>
      <w:ins w:id="1095" w:author="Giorgio Romeo" w:date="2021-01-04T11:18:00Z">
        <w:r w:rsidR="00846BE2" w:rsidRPr="00801F40">
          <w:rPr>
            <w:rFonts w:ascii="Bell MT" w:hAnsi="Bell MT"/>
            <w:sz w:val="28"/>
            <w:szCs w:val="28"/>
            <w:lang w:val="en-US"/>
            <w:rPrChange w:id="1096" w:author="Etion Pinari" w:date="2021-01-06T12:27:00Z">
              <w:rPr>
                <w:rFonts w:ascii="Bell MT" w:hAnsi="Bell MT"/>
                <w:sz w:val="28"/>
                <w:szCs w:val="28"/>
                <w:lang w:val="en-GB"/>
              </w:rPr>
            </w:rPrChange>
          </w:rPr>
          <w:t>store</w:t>
        </w:r>
      </w:ins>
      <w:ins w:id="1097" w:author="Giorgio Romeo" w:date="2021-01-04T11:17:00Z">
        <w:r w:rsidR="00846BE2" w:rsidRPr="00801F40">
          <w:rPr>
            <w:rFonts w:ascii="Bell MT" w:hAnsi="Bell MT"/>
            <w:sz w:val="28"/>
            <w:szCs w:val="28"/>
            <w:lang w:val="en-US"/>
            <w:rPrChange w:id="1098" w:author="Etion Pinari" w:date="2021-01-06T12:27:00Z">
              <w:rPr>
                <w:rFonts w:ascii="Bell MT" w:hAnsi="Bell MT"/>
                <w:sz w:val="28"/>
                <w:szCs w:val="28"/>
                <w:lang w:val="en-GB"/>
              </w:rPr>
            </w:rPrChange>
          </w:rPr>
          <w:t xml:space="preserve"> as</w:t>
        </w:r>
      </w:ins>
      <w:ins w:id="1099" w:author="Giorgio Romeo" w:date="2021-01-04T11:18:00Z">
        <w:r w:rsidR="00846BE2" w:rsidRPr="00801F40">
          <w:rPr>
            <w:rFonts w:ascii="Bell MT" w:hAnsi="Bell MT"/>
            <w:sz w:val="28"/>
            <w:szCs w:val="28"/>
            <w:lang w:val="en-US"/>
            <w:rPrChange w:id="1100" w:author="Etion Pinari" w:date="2021-01-06T12:27:00Z">
              <w:rPr>
                <w:rFonts w:ascii="Bell MT" w:hAnsi="Bell MT"/>
                <w:sz w:val="28"/>
                <w:szCs w:val="28"/>
                <w:lang w:val="en-GB"/>
              </w:rPr>
            </w:rPrChange>
          </w:rPr>
          <w:t xml:space="preserve"> first option and then a timeslot between those ones provided by the application</w:t>
        </w:r>
      </w:ins>
      <w:ins w:id="1101" w:author="Giorgio Romeo" w:date="2021-01-04T11:58:00Z">
        <w:r w:rsidR="0025283F" w:rsidRPr="00801F40">
          <w:rPr>
            <w:rFonts w:ascii="Bell MT" w:hAnsi="Bell MT"/>
            <w:sz w:val="28"/>
            <w:szCs w:val="28"/>
            <w:lang w:val="en-US"/>
            <w:rPrChange w:id="1102" w:author="Etion Pinari" w:date="2021-01-06T12:27:00Z">
              <w:rPr>
                <w:rFonts w:ascii="Bell MT" w:hAnsi="Bell MT"/>
                <w:sz w:val="28"/>
                <w:szCs w:val="28"/>
                <w:lang w:val="en-GB"/>
              </w:rPr>
            </w:rPrChange>
          </w:rPr>
          <w:t>. T</w:t>
        </w:r>
      </w:ins>
      <w:ins w:id="1103" w:author="Giorgio Romeo" w:date="2021-01-04T11:18:00Z">
        <w:r w:rsidR="00846BE2" w:rsidRPr="00801F40">
          <w:rPr>
            <w:rFonts w:ascii="Bell MT" w:hAnsi="Bell MT"/>
            <w:sz w:val="28"/>
            <w:szCs w:val="28"/>
            <w:lang w:val="en-US"/>
            <w:rPrChange w:id="1104" w:author="Etion Pinari" w:date="2021-01-06T12:27:00Z">
              <w:rPr>
                <w:rFonts w:ascii="Bell MT" w:hAnsi="Bell MT"/>
                <w:sz w:val="28"/>
                <w:szCs w:val="28"/>
                <w:lang w:val="en-GB"/>
              </w:rPr>
            </w:rPrChange>
          </w:rPr>
          <w:t>he cas</w:t>
        </w:r>
      </w:ins>
      <w:ins w:id="1105" w:author="Giorgio Romeo" w:date="2021-01-04T11:19:00Z">
        <w:r w:rsidR="00846BE2" w:rsidRPr="00801F40">
          <w:rPr>
            <w:rFonts w:ascii="Bell MT" w:hAnsi="Bell MT"/>
            <w:sz w:val="28"/>
            <w:szCs w:val="28"/>
            <w:lang w:val="en-US"/>
            <w:rPrChange w:id="1106" w:author="Etion Pinari" w:date="2021-01-06T12:27:00Z">
              <w:rPr>
                <w:rFonts w:ascii="Bell MT" w:hAnsi="Bell MT"/>
                <w:sz w:val="28"/>
                <w:szCs w:val="28"/>
                <w:lang w:val="en-GB"/>
              </w:rPr>
            </w:rPrChange>
          </w:rPr>
          <w:t xml:space="preserve">e in which the user selects a timeslot as first option is </w:t>
        </w:r>
        <w:r w:rsidR="00846BE2" w:rsidRPr="00801F40">
          <w:rPr>
            <w:rFonts w:ascii="Bell MT" w:hAnsi="Bell MT"/>
            <w:sz w:val="28"/>
            <w:szCs w:val="28"/>
            <w:lang w:val="en-US"/>
            <w:rPrChange w:id="1107" w:author="Etion Pinari" w:date="2021-01-06T12:27:00Z">
              <w:rPr>
                <w:rFonts w:ascii="Bell MT" w:hAnsi="Bell MT"/>
                <w:sz w:val="28"/>
                <w:szCs w:val="28"/>
                <w:lang w:val="en-GB"/>
              </w:rPr>
            </w:rPrChange>
          </w:rPr>
          <w:lastRenderedPageBreak/>
          <w:t>symmetrical to this sequence diagram respect to the getStores/selectStore and getAvai</w:t>
        </w:r>
      </w:ins>
      <w:ins w:id="1108" w:author="Giorgio Romeo" w:date="2021-01-04T11:20:00Z">
        <w:r w:rsidR="00846BE2" w:rsidRPr="00801F40">
          <w:rPr>
            <w:rFonts w:ascii="Bell MT" w:hAnsi="Bell MT"/>
            <w:sz w:val="28"/>
            <w:szCs w:val="28"/>
            <w:lang w:val="en-US"/>
            <w:rPrChange w:id="1109" w:author="Etion Pinari" w:date="2021-01-06T12:27:00Z">
              <w:rPr>
                <w:rFonts w:ascii="Bell MT" w:hAnsi="Bell MT"/>
                <w:sz w:val="28"/>
                <w:szCs w:val="28"/>
                <w:lang w:val="en-GB"/>
              </w:rPr>
            </w:rPrChange>
          </w:rPr>
          <w:t>lableTimeslots/selectTimeslot part</w:t>
        </w:r>
      </w:ins>
      <w:ins w:id="1110" w:author="Giorgio Romeo" w:date="2021-01-04T11:21:00Z">
        <w:r w:rsidR="00846BE2" w:rsidRPr="00801F40">
          <w:rPr>
            <w:rFonts w:ascii="Bell MT" w:hAnsi="Bell MT"/>
            <w:sz w:val="28"/>
            <w:szCs w:val="28"/>
            <w:lang w:val="en-US"/>
            <w:rPrChange w:id="1111" w:author="Etion Pinari" w:date="2021-01-06T12:27:00Z">
              <w:rPr>
                <w:rFonts w:ascii="Bell MT" w:hAnsi="Bell MT"/>
                <w:sz w:val="28"/>
                <w:szCs w:val="28"/>
                <w:lang w:val="en-GB"/>
              </w:rPr>
            </w:rPrChange>
          </w:rPr>
          <w:t>s.</w:t>
        </w:r>
      </w:ins>
      <w:ins w:id="1112" w:author="Giorgio Romeo" w:date="2021-01-04T11:58:00Z">
        <w:r w:rsidR="0025283F" w:rsidRPr="00801F40">
          <w:rPr>
            <w:rFonts w:ascii="Bell MT" w:hAnsi="Bell MT"/>
            <w:sz w:val="28"/>
            <w:szCs w:val="28"/>
            <w:lang w:val="en-US"/>
            <w:rPrChange w:id="1113" w:author="Etion Pinari" w:date="2021-01-06T12:27:00Z">
              <w:rPr>
                <w:rFonts w:ascii="Bell MT" w:hAnsi="Bell MT"/>
                <w:sz w:val="28"/>
                <w:szCs w:val="28"/>
                <w:lang w:val="en-GB"/>
              </w:rPr>
            </w:rPrChange>
          </w:rPr>
          <w:t xml:space="preserve"> Moreover, in the second case, </w:t>
        </w:r>
      </w:ins>
      <w:ins w:id="1114" w:author="Giorgio Romeo" w:date="2021-01-04T12:00:00Z">
        <w:r w:rsidR="0025283F" w:rsidRPr="00801F40">
          <w:rPr>
            <w:rFonts w:ascii="Bell MT" w:hAnsi="Bell MT"/>
            <w:sz w:val="28"/>
            <w:szCs w:val="28"/>
            <w:lang w:val="en-US"/>
            <w:rPrChange w:id="1115" w:author="Etion Pinari" w:date="2021-01-06T12:27:00Z">
              <w:rPr>
                <w:rFonts w:ascii="Bell MT" w:hAnsi="Bell MT"/>
                <w:sz w:val="28"/>
                <w:szCs w:val="28"/>
                <w:lang w:val="en-GB"/>
              </w:rPr>
            </w:rPrChange>
          </w:rPr>
          <w:t>*</w:t>
        </w:r>
      </w:ins>
      <w:ins w:id="1116" w:author="Giorgio Romeo" w:date="2021-01-04T11:58:00Z">
        <w:r w:rsidR="0025283F" w:rsidRPr="00801F40">
          <w:rPr>
            <w:rFonts w:ascii="Bell MT" w:hAnsi="Bell MT"/>
            <w:sz w:val="28"/>
            <w:szCs w:val="28"/>
            <w:lang w:val="en-US"/>
            <w:rPrChange w:id="1117" w:author="Etion Pinari" w:date="2021-01-06T12:27:00Z">
              <w:rPr>
                <w:rFonts w:ascii="Bell MT" w:hAnsi="Bell MT"/>
                <w:sz w:val="28"/>
                <w:szCs w:val="28"/>
                <w:lang w:val="en-GB"/>
              </w:rPr>
            </w:rPrChange>
          </w:rPr>
          <w:t xml:space="preserve">suggestion_1 would be substituted </w:t>
        </w:r>
      </w:ins>
      <w:ins w:id="1118" w:author="Giorgio Romeo" w:date="2021-01-04T12:00:00Z">
        <w:r w:rsidR="0025283F" w:rsidRPr="00801F40">
          <w:rPr>
            <w:rFonts w:ascii="Bell MT" w:hAnsi="Bell MT"/>
            <w:sz w:val="28"/>
            <w:szCs w:val="28"/>
            <w:lang w:val="en-US"/>
            <w:rPrChange w:id="1119" w:author="Etion Pinari" w:date="2021-01-06T12:27:00Z">
              <w:rPr>
                <w:rFonts w:ascii="Bell MT" w:hAnsi="Bell MT"/>
                <w:sz w:val="28"/>
                <w:szCs w:val="28"/>
                <w:lang w:val="en-GB"/>
              </w:rPr>
            </w:rPrChange>
          </w:rPr>
          <w:t>*</w:t>
        </w:r>
      </w:ins>
      <w:ins w:id="1120" w:author="Giorgio Romeo" w:date="2021-01-04T11:58:00Z">
        <w:r w:rsidR="0025283F" w:rsidRPr="00801F40">
          <w:rPr>
            <w:rFonts w:ascii="Bell MT" w:hAnsi="Bell MT"/>
            <w:sz w:val="28"/>
            <w:szCs w:val="28"/>
            <w:lang w:val="en-US"/>
            <w:rPrChange w:id="1121" w:author="Etion Pinari" w:date="2021-01-06T12:27:00Z">
              <w:rPr>
                <w:rFonts w:ascii="Bell MT" w:hAnsi="Bell MT"/>
                <w:sz w:val="28"/>
                <w:szCs w:val="28"/>
                <w:lang w:val="en-GB"/>
              </w:rPr>
            </w:rPrChange>
          </w:rPr>
          <w:t>by suggestion_2,</w:t>
        </w:r>
      </w:ins>
    </w:p>
    <w:p w14:paraId="4328BC94" w14:textId="01334CF1" w:rsidR="00846BE2" w:rsidRPr="00801F40" w:rsidRDefault="00846BE2">
      <w:pPr>
        <w:pStyle w:val="Paragrafoelenco"/>
        <w:numPr>
          <w:ilvl w:val="0"/>
          <w:numId w:val="44"/>
        </w:numPr>
        <w:jc w:val="both"/>
        <w:rPr>
          <w:ins w:id="1122" w:author="Giorgio Romeo" w:date="2021-01-04T11:25:00Z"/>
          <w:rFonts w:ascii="Bell MT" w:hAnsi="Bell MT"/>
          <w:sz w:val="28"/>
          <w:szCs w:val="28"/>
          <w:lang w:val="en-US"/>
          <w:rPrChange w:id="1123" w:author="Etion Pinari" w:date="2021-01-06T12:27:00Z">
            <w:rPr>
              <w:ins w:id="1124" w:author="Giorgio Romeo" w:date="2021-01-04T11:25:00Z"/>
              <w:rFonts w:ascii="Bell MT" w:hAnsi="Bell MT"/>
              <w:sz w:val="28"/>
              <w:szCs w:val="28"/>
              <w:lang w:val="en-GB"/>
            </w:rPr>
          </w:rPrChange>
        </w:rPr>
        <w:pPrChange w:id="1125" w:author="Giorgio Romeo" w:date="2021-01-04T11:28:00Z">
          <w:pPr>
            <w:pStyle w:val="Paragrafoelenco"/>
            <w:numPr>
              <w:numId w:val="44"/>
            </w:numPr>
            <w:ind w:hanging="360"/>
          </w:pPr>
        </w:pPrChange>
      </w:pPr>
      <w:ins w:id="1126" w:author="Giorgio Romeo" w:date="2021-01-04T11:21:00Z">
        <w:r w:rsidRPr="00801F40">
          <w:rPr>
            <w:rFonts w:ascii="Bell MT" w:hAnsi="Bell MT"/>
            <w:sz w:val="28"/>
            <w:szCs w:val="28"/>
            <w:lang w:val="en-US"/>
            <w:rPrChange w:id="1127" w:author="Etion Pinari" w:date="2021-01-06T12:27:00Z">
              <w:rPr>
                <w:rFonts w:ascii="Bell MT" w:hAnsi="Bell MT"/>
                <w:sz w:val="28"/>
                <w:szCs w:val="28"/>
                <w:lang w:val="en-GB"/>
              </w:rPr>
            </w:rPrChange>
          </w:rPr>
          <w:t xml:space="preserve">The user can, optionally, fill a form where he inserts the estimated duration of the shop trip, and either the specific items or the categories of </w:t>
        </w:r>
      </w:ins>
      <w:ins w:id="1128" w:author="Giorgio Romeo" w:date="2021-01-04T11:23:00Z">
        <w:r w:rsidRPr="00801F40">
          <w:rPr>
            <w:rFonts w:ascii="Bell MT" w:hAnsi="Bell MT"/>
            <w:sz w:val="28"/>
            <w:szCs w:val="28"/>
            <w:lang w:val="en-US"/>
            <w:rPrChange w:id="1129" w:author="Etion Pinari" w:date="2021-01-06T12:27:00Z">
              <w:rPr>
                <w:rFonts w:ascii="Bell MT" w:hAnsi="Bell MT"/>
                <w:sz w:val="28"/>
                <w:szCs w:val="28"/>
                <w:lang w:val="en-GB"/>
              </w:rPr>
            </w:rPrChange>
          </w:rPr>
          <w:t>goods</w:t>
        </w:r>
      </w:ins>
      <w:ins w:id="1130" w:author="Giorgio Romeo" w:date="2021-01-04T11:21:00Z">
        <w:r w:rsidRPr="00801F40">
          <w:rPr>
            <w:rFonts w:ascii="Bell MT" w:hAnsi="Bell MT"/>
            <w:sz w:val="28"/>
            <w:szCs w:val="28"/>
            <w:lang w:val="en-US"/>
            <w:rPrChange w:id="1131" w:author="Etion Pinari" w:date="2021-01-06T12:27:00Z">
              <w:rPr>
                <w:rFonts w:ascii="Bell MT" w:hAnsi="Bell MT"/>
                <w:sz w:val="28"/>
                <w:szCs w:val="28"/>
                <w:lang w:val="en-GB"/>
              </w:rPr>
            </w:rPrChange>
          </w:rPr>
          <w:t xml:space="preserve"> he intends to purchase</w:t>
        </w:r>
      </w:ins>
      <w:ins w:id="1132" w:author="Giorgio Romeo" w:date="2021-01-04T11:22:00Z">
        <w:r w:rsidRPr="00801F40">
          <w:rPr>
            <w:rFonts w:ascii="Bell MT" w:hAnsi="Bell MT"/>
            <w:sz w:val="28"/>
            <w:szCs w:val="28"/>
            <w:lang w:val="en-US"/>
            <w:rPrChange w:id="1133" w:author="Etion Pinari" w:date="2021-01-06T12:27:00Z">
              <w:rPr>
                <w:rFonts w:ascii="Bell MT" w:hAnsi="Bell MT"/>
                <w:sz w:val="28"/>
                <w:szCs w:val="28"/>
                <w:lang w:val="en-GB"/>
              </w:rPr>
            </w:rPrChange>
          </w:rPr>
          <w:t xml:space="preserve">. </w:t>
        </w:r>
      </w:ins>
      <w:ins w:id="1134" w:author="Giorgio Romeo" w:date="2021-01-04T11:24:00Z">
        <w:r w:rsidRPr="00801F40">
          <w:rPr>
            <w:rFonts w:ascii="Bell MT" w:hAnsi="Bell MT"/>
            <w:sz w:val="28"/>
            <w:szCs w:val="28"/>
            <w:lang w:val="en-US"/>
            <w:rPrChange w:id="1135" w:author="Etion Pinari" w:date="2021-01-06T12:27:00Z">
              <w:rPr>
                <w:rFonts w:ascii="Bell MT" w:hAnsi="Bell MT"/>
                <w:sz w:val="28"/>
                <w:szCs w:val="28"/>
                <w:lang w:val="en-GB"/>
              </w:rPr>
            </w:rPrChange>
          </w:rPr>
          <w:t>Other than the new ticket, t</w:t>
        </w:r>
      </w:ins>
      <w:ins w:id="1136" w:author="Giorgio Romeo" w:date="2021-01-04T11:22:00Z">
        <w:r w:rsidRPr="00801F40">
          <w:rPr>
            <w:rFonts w:ascii="Bell MT" w:hAnsi="Bell MT"/>
            <w:sz w:val="28"/>
            <w:szCs w:val="28"/>
            <w:lang w:val="en-US"/>
            <w:rPrChange w:id="1137" w:author="Etion Pinari" w:date="2021-01-06T12:27:00Z">
              <w:rPr>
                <w:rFonts w:ascii="Bell MT" w:hAnsi="Bell MT"/>
                <w:sz w:val="28"/>
                <w:szCs w:val="28"/>
                <w:lang w:val="en-GB"/>
              </w:rPr>
            </w:rPrChange>
          </w:rPr>
          <w:t>he additional information</w:t>
        </w:r>
      </w:ins>
      <w:ins w:id="1138" w:author="Giorgio Romeo" w:date="2021-01-04T11:23:00Z">
        <w:r w:rsidRPr="00801F40">
          <w:rPr>
            <w:rFonts w:ascii="Bell MT" w:hAnsi="Bell MT"/>
            <w:sz w:val="28"/>
            <w:szCs w:val="28"/>
            <w:lang w:val="en-US"/>
            <w:rPrChange w:id="1139" w:author="Etion Pinari" w:date="2021-01-06T12:27:00Z">
              <w:rPr>
                <w:rFonts w:ascii="Bell MT" w:hAnsi="Bell MT"/>
                <w:sz w:val="28"/>
                <w:szCs w:val="28"/>
                <w:lang w:val="en-GB"/>
              </w:rPr>
            </w:rPrChange>
          </w:rPr>
          <w:t xml:space="preserve">, </w:t>
        </w:r>
      </w:ins>
      <w:ins w:id="1140" w:author="Giorgio Romeo" w:date="2021-01-04T11:24:00Z">
        <w:r w:rsidRPr="00801F40">
          <w:rPr>
            <w:rFonts w:ascii="Bell MT" w:hAnsi="Bell MT"/>
            <w:sz w:val="28"/>
            <w:szCs w:val="28"/>
            <w:lang w:val="en-US"/>
            <w:rPrChange w:id="1141" w:author="Etion Pinari" w:date="2021-01-06T12:27:00Z">
              <w:rPr>
                <w:rFonts w:ascii="Bell MT" w:hAnsi="Bell MT"/>
                <w:sz w:val="28"/>
                <w:szCs w:val="28"/>
                <w:lang w:val="en-GB"/>
              </w:rPr>
            </w:rPrChange>
          </w:rPr>
          <w:t>if</w:t>
        </w:r>
      </w:ins>
      <w:ins w:id="1142" w:author="Giorgio Romeo" w:date="2021-01-04T11:23:00Z">
        <w:r w:rsidRPr="00801F40">
          <w:rPr>
            <w:rFonts w:ascii="Bell MT" w:hAnsi="Bell MT"/>
            <w:sz w:val="28"/>
            <w:szCs w:val="28"/>
            <w:lang w:val="en-US"/>
            <w:rPrChange w:id="1143" w:author="Etion Pinari" w:date="2021-01-06T12:27:00Z">
              <w:rPr>
                <w:rFonts w:ascii="Bell MT" w:hAnsi="Bell MT"/>
                <w:sz w:val="28"/>
                <w:szCs w:val="28"/>
                <w:lang w:val="en-GB"/>
              </w:rPr>
            </w:rPrChange>
          </w:rPr>
          <w:t xml:space="preserve"> </w:t>
        </w:r>
      </w:ins>
      <w:ins w:id="1144" w:author="Giorgio Romeo" w:date="2021-01-04T11:22:00Z">
        <w:r w:rsidRPr="00801F40">
          <w:rPr>
            <w:rFonts w:ascii="Bell MT" w:hAnsi="Bell MT"/>
            <w:sz w:val="28"/>
            <w:szCs w:val="28"/>
            <w:lang w:val="en-US"/>
            <w:rPrChange w:id="1145" w:author="Etion Pinari" w:date="2021-01-06T12:27:00Z">
              <w:rPr>
                <w:rFonts w:ascii="Bell MT" w:hAnsi="Bell MT"/>
                <w:sz w:val="28"/>
                <w:szCs w:val="28"/>
                <w:lang w:val="en-GB"/>
              </w:rPr>
            </w:rPrChange>
          </w:rPr>
          <w:t>provided by the user</w:t>
        </w:r>
      </w:ins>
      <w:ins w:id="1146" w:author="Giorgio Romeo" w:date="2021-01-04T11:23:00Z">
        <w:r w:rsidRPr="00801F40">
          <w:rPr>
            <w:rFonts w:ascii="Bell MT" w:hAnsi="Bell MT"/>
            <w:sz w:val="28"/>
            <w:szCs w:val="28"/>
            <w:lang w:val="en-US"/>
            <w:rPrChange w:id="1147" w:author="Etion Pinari" w:date="2021-01-06T12:27:00Z">
              <w:rPr>
                <w:rFonts w:ascii="Bell MT" w:hAnsi="Bell MT"/>
                <w:sz w:val="28"/>
                <w:szCs w:val="28"/>
                <w:lang w:val="en-GB"/>
              </w:rPr>
            </w:rPrChange>
          </w:rPr>
          <w:t xml:space="preserve">, </w:t>
        </w:r>
      </w:ins>
      <w:ins w:id="1148" w:author="Giorgio Romeo" w:date="2021-01-04T11:22:00Z">
        <w:r w:rsidRPr="00801F40">
          <w:rPr>
            <w:rFonts w:ascii="Bell MT" w:hAnsi="Bell MT"/>
            <w:sz w:val="28"/>
            <w:szCs w:val="28"/>
            <w:lang w:val="en-US"/>
            <w:rPrChange w:id="1149" w:author="Etion Pinari" w:date="2021-01-06T12:27:00Z">
              <w:rPr>
                <w:rFonts w:ascii="Bell MT" w:hAnsi="Bell MT"/>
                <w:sz w:val="28"/>
                <w:szCs w:val="28"/>
                <w:lang w:val="en-GB"/>
              </w:rPr>
            </w:rPrChange>
          </w:rPr>
          <w:t>will be store</w:t>
        </w:r>
      </w:ins>
      <w:ins w:id="1150" w:author="Giorgio Romeo" w:date="2021-01-04T11:24:00Z">
        <w:r w:rsidRPr="00801F40">
          <w:rPr>
            <w:rFonts w:ascii="Bell MT" w:hAnsi="Bell MT"/>
            <w:sz w:val="28"/>
            <w:szCs w:val="28"/>
            <w:lang w:val="en-US"/>
            <w:rPrChange w:id="1151" w:author="Etion Pinari" w:date="2021-01-06T12:27:00Z">
              <w:rPr>
                <w:rFonts w:ascii="Bell MT" w:hAnsi="Bell MT"/>
                <w:sz w:val="28"/>
                <w:szCs w:val="28"/>
                <w:lang w:val="en-GB"/>
              </w:rPr>
            </w:rPrChange>
          </w:rPr>
          <w:t>d</w:t>
        </w:r>
      </w:ins>
      <w:ins w:id="1152" w:author="Giorgio Romeo" w:date="2021-01-04T11:22:00Z">
        <w:r w:rsidRPr="00801F40">
          <w:rPr>
            <w:rFonts w:ascii="Bell MT" w:hAnsi="Bell MT"/>
            <w:sz w:val="28"/>
            <w:szCs w:val="28"/>
            <w:lang w:val="en-US"/>
            <w:rPrChange w:id="1153" w:author="Etion Pinari" w:date="2021-01-06T12:27:00Z">
              <w:rPr>
                <w:rFonts w:ascii="Bell MT" w:hAnsi="Bell MT"/>
                <w:sz w:val="28"/>
                <w:szCs w:val="28"/>
                <w:lang w:val="en-GB"/>
              </w:rPr>
            </w:rPrChange>
          </w:rPr>
          <w:t xml:space="preserve"> in the database through the Data Service Component</w:t>
        </w:r>
      </w:ins>
      <w:ins w:id="1154" w:author="Giorgio Romeo" w:date="2021-01-04T11:24:00Z">
        <w:r w:rsidRPr="00801F40">
          <w:rPr>
            <w:rFonts w:ascii="Bell MT" w:hAnsi="Bell MT"/>
            <w:sz w:val="28"/>
            <w:szCs w:val="28"/>
            <w:lang w:val="en-US"/>
            <w:rPrChange w:id="1155" w:author="Etion Pinari" w:date="2021-01-06T12:27:00Z">
              <w:rPr>
                <w:rFonts w:ascii="Bell MT" w:hAnsi="Bell MT"/>
                <w:sz w:val="28"/>
                <w:szCs w:val="28"/>
                <w:lang w:val="en-GB"/>
              </w:rPr>
            </w:rPrChange>
          </w:rPr>
          <w:t>.</w:t>
        </w:r>
      </w:ins>
    </w:p>
    <w:p w14:paraId="71AA2695" w14:textId="5A8AB9AD" w:rsidR="006B27AC" w:rsidRPr="00801F40" w:rsidRDefault="00846BE2">
      <w:pPr>
        <w:pStyle w:val="Paragrafoelenco"/>
        <w:numPr>
          <w:ilvl w:val="0"/>
          <w:numId w:val="44"/>
        </w:numPr>
        <w:jc w:val="both"/>
        <w:rPr>
          <w:ins w:id="1156" w:author="Giorgio Romeo" w:date="2021-01-04T11:10:00Z"/>
          <w:rFonts w:ascii="Bell MT" w:hAnsi="Bell MT"/>
          <w:sz w:val="28"/>
          <w:szCs w:val="28"/>
          <w:lang w:val="en-US"/>
          <w:rPrChange w:id="1157" w:author="Etion Pinari" w:date="2021-01-06T12:27:00Z">
            <w:rPr>
              <w:ins w:id="1158" w:author="Giorgio Romeo" w:date="2021-01-04T11:10:00Z"/>
              <w:lang w:val="en-GB"/>
            </w:rPr>
          </w:rPrChange>
        </w:rPr>
        <w:pPrChange w:id="1159" w:author="Giorgio Romeo" w:date="2021-01-04T11:29:00Z">
          <w:pPr>
            <w:ind w:left="708"/>
          </w:pPr>
        </w:pPrChange>
      </w:pPr>
      <w:ins w:id="1160" w:author="Giorgio Romeo" w:date="2021-01-04T11:25:00Z">
        <w:r w:rsidRPr="00801F40">
          <w:rPr>
            <w:rFonts w:ascii="Bell MT" w:hAnsi="Bell MT"/>
            <w:sz w:val="28"/>
            <w:szCs w:val="28"/>
            <w:lang w:val="en-US"/>
            <w:rPrChange w:id="1161" w:author="Etion Pinari" w:date="2021-01-06T12:27:00Z">
              <w:rPr>
                <w:rFonts w:ascii="Bell MT" w:hAnsi="Bell MT"/>
                <w:sz w:val="28"/>
                <w:szCs w:val="28"/>
                <w:lang w:val="en-GB"/>
              </w:rPr>
            </w:rPrChange>
          </w:rPr>
          <w:t xml:space="preserve">The *suggestion_1 and *suggestion_2 </w:t>
        </w:r>
      </w:ins>
      <w:ins w:id="1162" w:author="Giorgio Romeo" w:date="2021-01-04T11:27:00Z">
        <w:r w:rsidR="00792973" w:rsidRPr="00801F40">
          <w:rPr>
            <w:rFonts w:ascii="Bell MT" w:hAnsi="Bell MT"/>
            <w:sz w:val="28"/>
            <w:szCs w:val="28"/>
            <w:lang w:val="en-US"/>
            <w:rPrChange w:id="1163" w:author="Etion Pinari" w:date="2021-01-06T12:27:00Z">
              <w:rPr>
                <w:rFonts w:ascii="Bell MT" w:hAnsi="Bell MT"/>
                <w:sz w:val="28"/>
                <w:szCs w:val="28"/>
                <w:lang w:val="en-GB"/>
              </w:rPr>
            </w:rPrChange>
          </w:rPr>
          <w:t xml:space="preserve">represent the cases in which the user is inactive </w:t>
        </w:r>
      </w:ins>
      <w:ins w:id="1164" w:author="Giorgio Romeo" w:date="2021-01-04T11:43:00Z">
        <w:r w:rsidR="009A6EF1" w:rsidRPr="00801F40">
          <w:rPr>
            <w:rFonts w:ascii="Bell MT" w:hAnsi="Bell MT"/>
            <w:sz w:val="28"/>
            <w:szCs w:val="28"/>
            <w:lang w:val="en-US"/>
            <w:rPrChange w:id="1165" w:author="Etion Pinari" w:date="2021-01-06T12:27:00Z">
              <w:rPr>
                <w:rFonts w:ascii="Bell MT" w:hAnsi="Bell MT"/>
                <w:sz w:val="28"/>
                <w:szCs w:val="28"/>
                <w:lang w:val="en-GB"/>
              </w:rPr>
            </w:rPrChange>
          </w:rPr>
          <w:t>for</w:t>
        </w:r>
      </w:ins>
      <w:ins w:id="1166" w:author="Giorgio Romeo" w:date="2021-01-04T11:52:00Z">
        <w:r w:rsidR="00CC518E" w:rsidRPr="00801F40">
          <w:rPr>
            <w:rFonts w:ascii="Bell MT" w:hAnsi="Bell MT"/>
            <w:sz w:val="28"/>
            <w:szCs w:val="28"/>
            <w:lang w:val="en-US"/>
            <w:rPrChange w:id="1167" w:author="Etion Pinari" w:date="2021-01-06T12:27:00Z">
              <w:rPr>
                <w:rFonts w:ascii="Bell MT" w:hAnsi="Bell MT"/>
                <w:sz w:val="28"/>
                <w:szCs w:val="28"/>
                <w:lang w:val="en-GB"/>
              </w:rPr>
            </w:rPrChange>
          </w:rPr>
          <w:t xml:space="preserve"> </w:t>
        </w:r>
      </w:ins>
      <w:ins w:id="1168" w:author="Giorgio Romeo" w:date="2021-01-04T11:51:00Z">
        <w:r w:rsidR="00CC518E" w:rsidRPr="00801F40">
          <w:rPr>
            <w:rFonts w:ascii="Bell MT" w:hAnsi="Bell MT"/>
            <w:sz w:val="28"/>
            <w:szCs w:val="28"/>
            <w:lang w:val="en-US"/>
            <w:rPrChange w:id="1169" w:author="Etion Pinari" w:date="2021-01-06T12:27:00Z">
              <w:rPr>
                <w:rFonts w:ascii="Bell MT" w:hAnsi="Bell MT"/>
                <w:sz w:val="28"/>
                <w:szCs w:val="28"/>
                <w:lang w:val="en-GB"/>
              </w:rPr>
            </w:rPrChange>
          </w:rPr>
          <w:t>15</w:t>
        </w:r>
      </w:ins>
      <w:ins w:id="1170" w:author="Giorgio Romeo" w:date="2021-01-04T11:43:00Z">
        <w:r w:rsidR="009A6EF1" w:rsidRPr="00801F40">
          <w:rPr>
            <w:rFonts w:ascii="Bell MT" w:hAnsi="Bell MT"/>
            <w:sz w:val="28"/>
            <w:szCs w:val="28"/>
            <w:lang w:val="en-US"/>
            <w:rPrChange w:id="1171" w:author="Etion Pinari" w:date="2021-01-06T12:27:00Z">
              <w:rPr>
                <w:rFonts w:ascii="Bell MT" w:hAnsi="Bell MT"/>
                <w:sz w:val="28"/>
                <w:szCs w:val="28"/>
                <w:lang w:val="en-GB"/>
              </w:rPr>
            </w:rPrChange>
          </w:rPr>
          <w:t xml:space="preserve"> seconds </w:t>
        </w:r>
      </w:ins>
      <w:commentRangeStart w:id="1172"/>
      <w:commentRangeEnd w:id="1172"/>
      <w:del w:id="1173" w:author="Giorgio Romeo" w:date="2021-01-07T11:05:00Z">
        <w:r w:rsidR="009121E5" w:rsidRPr="00801F40" w:rsidDel="000C5DD1">
          <w:rPr>
            <w:rStyle w:val="Rimandocommento"/>
            <w:lang w:val="en-US"/>
            <w:rPrChange w:id="1174" w:author="Etion Pinari" w:date="2021-01-06T12:27:00Z">
              <w:rPr>
                <w:rStyle w:val="Rimandocommento"/>
              </w:rPr>
            </w:rPrChange>
          </w:rPr>
          <w:commentReference w:id="1172"/>
        </w:r>
      </w:del>
      <w:ins w:id="1175" w:author="Giorgio Romeo" w:date="2021-01-04T11:27:00Z">
        <w:r w:rsidR="00792973" w:rsidRPr="00801F40">
          <w:rPr>
            <w:rFonts w:ascii="Bell MT" w:hAnsi="Bell MT"/>
            <w:sz w:val="28"/>
            <w:szCs w:val="28"/>
            <w:lang w:val="en-US"/>
            <w:rPrChange w:id="1176" w:author="Etion Pinari" w:date="2021-01-06T12:27:00Z">
              <w:rPr>
                <w:rFonts w:ascii="Bell MT" w:hAnsi="Bell MT"/>
                <w:sz w:val="28"/>
                <w:szCs w:val="28"/>
                <w:lang w:val="en-GB"/>
              </w:rPr>
            </w:rPrChange>
          </w:rPr>
          <w:t>while selecting, respectively, a s</w:t>
        </w:r>
      </w:ins>
      <w:ins w:id="1177" w:author="Giorgio Romeo" w:date="2021-01-04T11:28:00Z">
        <w:r w:rsidR="00792973" w:rsidRPr="00801F40">
          <w:rPr>
            <w:rFonts w:ascii="Bell MT" w:hAnsi="Bell MT"/>
            <w:sz w:val="28"/>
            <w:szCs w:val="28"/>
            <w:lang w:val="en-US"/>
            <w:rPrChange w:id="1178" w:author="Etion Pinari" w:date="2021-01-06T12:27:00Z">
              <w:rPr>
                <w:rFonts w:ascii="Bell MT" w:hAnsi="Bell MT"/>
                <w:sz w:val="28"/>
                <w:szCs w:val="28"/>
                <w:lang w:val="en-GB"/>
              </w:rPr>
            </w:rPrChange>
          </w:rPr>
          <w:t>tore and a timeslot. These two sequence diagrams are represented below.</w:t>
        </w:r>
      </w:ins>
      <w:ins w:id="1179" w:author="Giorgio Romeo" w:date="2021-01-04T11:27:00Z">
        <w:r w:rsidR="00792973" w:rsidRPr="00801F40">
          <w:rPr>
            <w:rFonts w:ascii="Bell MT" w:hAnsi="Bell MT"/>
            <w:sz w:val="28"/>
            <w:szCs w:val="28"/>
            <w:lang w:val="en-US"/>
            <w:rPrChange w:id="1180" w:author="Etion Pinari" w:date="2021-01-06T12:27:00Z">
              <w:rPr>
                <w:rFonts w:ascii="Bell MT" w:hAnsi="Bell MT"/>
                <w:sz w:val="28"/>
                <w:szCs w:val="28"/>
                <w:lang w:val="en-GB"/>
              </w:rPr>
            </w:rPrChange>
          </w:rPr>
          <w:t xml:space="preserve"> </w:t>
        </w:r>
      </w:ins>
    </w:p>
    <w:p w14:paraId="2A9B4584" w14:textId="21C6AA1A" w:rsidR="006B27AC" w:rsidRPr="00801F40" w:rsidRDefault="009121E5">
      <w:pPr>
        <w:rPr>
          <w:ins w:id="1181" w:author="Giorgio Romeo" w:date="2021-01-04T11:10:00Z"/>
          <w:rFonts w:ascii="Bell MT" w:hAnsi="Bell MT"/>
          <w:sz w:val="28"/>
          <w:szCs w:val="28"/>
          <w:lang w:val="en-US"/>
          <w:rPrChange w:id="1182" w:author="Etion Pinari" w:date="2021-01-06T12:27:00Z">
            <w:rPr>
              <w:ins w:id="1183" w:author="Giorgio Romeo" w:date="2021-01-04T11:10:00Z"/>
              <w:rFonts w:ascii="Bell MT" w:hAnsi="Bell MT"/>
              <w:sz w:val="28"/>
              <w:szCs w:val="28"/>
              <w:lang w:val="en-GB"/>
            </w:rPr>
          </w:rPrChange>
        </w:rPr>
        <w:pPrChange w:id="1184" w:author="Etion Pinari" w:date="2021-01-04T16:23:00Z">
          <w:pPr>
            <w:ind w:left="708"/>
          </w:pPr>
        </w:pPrChange>
      </w:pPr>
      <w:ins w:id="1185" w:author="Etion Pinari" w:date="2021-01-04T16:23:00Z">
        <w:r w:rsidRPr="00801F40">
          <w:rPr>
            <w:rFonts w:ascii="Bell MT" w:hAnsi="Bell MT"/>
            <w:sz w:val="28"/>
            <w:szCs w:val="28"/>
            <w:lang w:val="en-US"/>
            <w:rPrChange w:id="1186" w:author="Etion Pinari" w:date="2021-01-06T12:27:00Z">
              <w:rPr>
                <w:rFonts w:ascii="Bell MT" w:hAnsi="Bell MT"/>
                <w:sz w:val="28"/>
                <w:szCs w:val="28"/>
                <w:lang w:val="en-GB"/>
              </w:rPr>
            </w:rPrChange>
          </w:rPr>
          <w:br w:type="page"/>
        </w:r>
      </w:ins>
    </w:p>
    <w:p w14:paraId="4A9E9584" w14:textId="7F8EE6F9" w:rsidR="006B27AC" w:rsidRPr="00801F40" w:rsidDel="006B27AC" w:rsidRDefault="003D0DEA">
      <w:pPr>
        <w:ind w:left="708"/>
        <w:rPr>
          <w:ins w:id="1187" w:author="Cristian Sbrolli" w:date="2021-01-02T22:22:00Z"/>
          <w:del w:id="1188" w:author="Giorgio Romeo" w:date="2021-01-04T11:12:00Z"/>
          <w:rFonts w:ascii="Bell MT" w:hAnsi="Bell MT"/>
          <w:sz w:val="28"/>
          <w:szCs w:val="28"/>
          <w:lang w:val="en-US"/>
          <w:rPrChange w:id="1189" w:author="Etion Pinari" w:date="2021-01-06T12:27:00Z">
            <w:rPr>
              <w:ins w:id="1190" w:author="Cristian Sbrolli" w:date="2021-01-02T22:22:00Z"/>
              <w:del w:id="1191" w:author="Giorgio Romeo" w:date="2021-01-04T11:12:00Z"/>
              <w:rFonts w:ascii="Bell MT" w:hAnsi="Bell MT"/>
              <w:sz w:val="28"/>
              <w:szCs w:val="28"/>
              <w:lang w:val="en-GB"/>
            </w:rPr>
          </w:rPrChange>
        </w:rPr>
        <w:pPrChange w:id="1192" w:author="Cristian Sbrolli" w:date="2021-01-02T22:39:00Z">
          <w:pPr>
            <w:ind w:left="360"/>
          </w:pPr>
        </w:pPrChange>
      </w:pPr>
      <w:ins w:id="1193" w:author="Giorgio Romeo" w:date="2021-01-05T15:36:00Z">
        <w:r w:rsidRPr="00801F40">
          <w:rPr>
            <w:rFonts w:ascii="Bell MT" w:hAnsi="Bell MT"/>
            <w:noProof/>
            <w:sz w:val="28"/>
            <w:szCs w:val="28"/>
            <w:lang w:val="en-US"/>
            <w:rPrChange w:id="1194" w:author="Etion Pinari" w:date="2021-01-06T12:27:00Z">
              <w:rPr>
                <w:rFonts w:ascii="Bell MT" w:hAnsi="Bell MT"/>
                <w:noProof/>
                <w:sz w:val="28"/>
                <w:szCs w:val="28"/>
                <w:lang w:val="en-GB"/>
              </w:rPr>
            </w:rPrChange>
          </w:rPr>
          <w:lastRenderedPageBreak/>
          <w:drawing>
            <wp:anchor distT="0" distB="0" distL="114300" distR="114300" simplePos="0" relativeHeight="251746304" behindDoc="0" locked="0" layoutInCell="1" allowOverlap="1" wp14:anchorId="5A0B8C7A" wp14:editId="0820E7D4">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3">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anchor>
          </w:drawing>
        </w:r>
      </w:ins>
    </w:p>
    <w:p w14:paraId="781E2FA1" w14:textId="4EA94A46" w:rsidR="0047108A" w:rsidRPr="00801F40" w:rsidRDefault="00055229" w:rsidP="00055229">
      <w:pPr>
        <w:pStyle w:val="Paragrafoelenco"/>
        <w:numPr>
          <w:ilvl w:val="0"/>
          <w:numId w:val="39"/>
        </w:numPr>
        <w:rPr>
          <w:ins w:id="1195" w:author="Cristian Sbrolli" w:date="2021-01-02T22:38:00Z"/>
          <w:rFonts w:ascii="Bell MT" w:hAnsi="Bell MT"/>
          <w:sz w:val="28"/>
          <w:szCs w:val="28"/>
          <w:lang w:val="en-US"/>
          <w:rPrChange w:id="1196" w:author="Etion Pinari" w:date="2021-01-06T12:27:00Z">
            <w:rPr>
              <w:ins w:id="1197" w:author="Cristian Sbrolli" w:date="2021-01-02T22:38:00Z"/>
              <w:rFonts w:ascii="Bell MT" w:hAnsi="Bell MT"/>
              <w:i/>
              <w:iCs/>
              <w:sz w:val="28"/>
              <w:szCs w:val="28"/>
              <w:lang w:val="en-GB"/>
            </w:rPr>
          </w:rPrChange>
        </w:rPr>
      </w:pPr>
      <w:ins w:id="1198" w:author="Cristian Sbrolli" w:date="2021-01-02T22:25:00Z">
        <w:del w:id="1199" w:author="Giorgio Romeo" w:date="2021-01-04T11:32:00Z">
          <w:r w:rsidRPr="00801F40" w:rsidDel="00E952C0">
            <w:rPr>
              <w:rFonts w:ascii="Bell MT" w:hAnsi="Bell MT"/>
              <w:i/>
              <w:iCs/>
              <w:noProof/>
              <w:sz w:val="28"/>
              <w:szCs w:val="28"/>
              <w:lang w:val="en-US"/>
              <w:rPrChange w:id="1200" w:author="Etion Pinari" w:date="2021-01-06T12:27: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201" w:author="Cristian Sbrolli" w:date="2021-01-02T22:24:00Z">
        <w:r w:rsidRPr="00801F40">
          <w:rPr>
            <w:rFonts w:ascii="Bell MT" w:hAnsi="Bell MT"/>
            <w:i/>
            <w:iCs/>
            <w:sz w:val="28"/>
            <w:szCs w:val="28"/>
            <w:lang w:val="en-US"/>
            <w:rPrChange w:id="1202" w:author="Etion Pinari" w:date="2021-01-06T12:27:00Z">
              <w:rPr>
                <w:rFonts w:ascii="Bell MT" w:hAnsi="Bell MT"/>
                <w:sz w:val="28"/>
                <w:szCs w:val="28"/>
                <w:lang w:val="en-GB"/>
              </w:rPr>
            </w:rPrChange>
          </w:rPr>
          <w:t xml:space="preserve">Get </w:t>
        </w:r>
      </w:ins>
      <w:ins w:id="1203" w:author="Giorgio Romeo" w:date="2021-01-04T11:45:00Z">
        <w:r w:rsidR="009A6EF1" w:rsidRPr="00801F40">
          <w:rPr>
            <w:rFonts w:ascii="Bell MT" w:hAnsi="Bell MT"/>
            <w:i/>
            <w:iCs/>
            <w:sz w:val="28"/>
            <w:szCs w:val="28"/>
            <w:lang w:val="en-US"/>
            <w:rPrChange w:id="1204" w:author="Etion Pinari" w:date="2021-01-06T12:27:00Z">
              <w:rPr>
                <w:rFonts w:ascii="Bell MT" w:hAnsi="Bell MT"/>
                <w:i/>
                <w:iCs/>
                <w:sz w:val="28"/>
                <w:szCs w:val="28"/>
                <w:lang w:val="en-GB"/>
              </w:rPr>
            </w:rPrChange>
          </w:rPr>
          <w:t>s</w:t>
        </w:r>
      </w:ins>
      <w:ins w:id="1205" w:author="Cristian Sbrolli" w:date="2021-01-02T22:24:00Z">
        <w:del w:id="1206" w:author="Giorgio Romeo" w:date="2021-01-04T11:45:00Z">
          <w:r w:rsidRPr="00801F40" w:rsidDel="009A6EF1">
            <w:rPr>
              <w:rFonts w:ascii="Bell MT" w:hAnsi="Bell MT"/>
              <w:i/>
              <w:iCs/>
              <w:sz w:val="28"/>
              <w:szCs w:val="28"/>
              <w:lang w:val="en-US"/>
              <w:rPrChange w:id="1207" w:author="Etion Pinari" w:date="2021-01-06T12:27:00Z">
                <w:rPr>
                  <w:rFonts w:ascii="Bell MT" w:hAnsi="Bell MT"/>
                  <w:sz w:val="28"/>
                  <w:szCs w:val="28"/>
                  <w:lang w:val="en-GB"/>
                </w:rPr>
              </w:rPrChange>
            </w:rPr>
            <w:delText>S</w:delText>
          </w:r>
        </w:del>
        <w:r w:rsidRPr="00801F40">
          <w:rPr>
            <w:rFonts w:ascii="Bell MT" w:hAnsi="Bell MT"/>
            <w:i/>
            <w:iCs/>
            <w:sz w:val="28"/>
            <w:szCs w:val="28"/>
            <w:lang w:val="en-US"/>
            <w:rPrChange w:id="1208" w:author="Etion Pinari" w:date="2021-01-06T12:27:00Z">
              <w:rPr>
                <w:rFonts w:ascii="Bell MT" w:hAnsi="Bell MT"/>
                <w:sz w:val="28"/>
                <w:szCs w:val="28"/>
                <w:lang w:val="en-GB"/>
              </w:rPr>
            </w:rPrChange>
          </w:rPr>
          <w:t>uggestio</w:t>
        </w:r>
      </w:ins>
      <w:ins w:id="1209" w:author="Cristian Sbrolli" w:date="2021-01-02T22:25:00Z">
        <w:r w:rsidRPr="00801F40">
          <w:rPr>
            <w:rFonts w:ascii="Bell MT" w:hAnsi="Bell MT"/>
            <w:i/>
            <w:iCs/>
            <w:sz w:val="28"/>
            <w:szCs w:val="28"/>
            <w:lang w:val="en-US"/>
            <w:rPrChange w:id="1210" w:author="Etion Pinari" w:date="2021-01-06T12:27:00Z">
              <w:rPr>
                <w:rFonts w:ascii="Bell MT" w:hAnsi="Bell MT"/>
                <w:sz w:val="28"/>
                <w:szCs w:val="28"/>
                <w:lang w:val="en-GB"/>
              </w:rPr>
            </w:rPrChange>
          </w:rPr>
          <w:t xml:space="preserve">ns </w:t>
        </w:r>
      </w:ins>
      <w:ins w:id="1211" w:author="Cristian Sbrolli" w:date="2021-01-02T22:31:00Z">
        <w:r w:rsidR="0047108A" w:rsidRPr="00801F40">
          <w:rPr>
            <w:rFonts w:ascii="Bell MT" w:hAnsi="Bell MT"/>
            <w:i/>
            <w:iCs/>
            <w:sz w:val="28"/>
            <w:szCs w:val="28"/>
            <w:lang w:val="en-US"/>
            <w:rPrChange w:id="1212" w:author="Etion Pinari" w:date="2021-01-06T12:27:00Z">
              <w:rPr>
                <w:rFonts w:ascii="Bell MT" w:hAnsi="Bell MT"/>
                <w:i/>
                <w:iCs/>
                <w:sz w:val="28"/>
                <w:szCs w:val="28"/>
                <w:lang w:val="en-GB"/>
              </w:rPr>
            </w:rPrChange>
          </w:rPr>
          <w:t>about other available near stores</w:t>
        </w:r>
      </w:ins>
      <w:ins w:id="1213" w:author="Giorgio Romeo" w:date="2021-01-04T11:29:00Z">
        <w:r w:rsidR="00792973" w:rsidRPr="00801F40">
          <w:rPr>
            <w:rFonts w:ascii="Bell MT" w:hAnsi="Bell MT"/>
            <w:i/>
            <w:iCs/>
            <w:sz w:val="28"/>
            <w:szCs w:val="28"/>
            <w:lang w:val="en-US"/>
            <w:rPrChange w:id="1214" w:author="Etion Pinari" w:date="2021-01-06T12:27:00Z">
              <w:rPr>
                <w:rFonts w:ascii="Bell MT" w:hAnsi="Bell MT"/>
                <w:i/>
                <w:iCs/>
                <w:sz w:val="28"/>
                <w:szCs w:val="28"/>
                <w:lang w:val="en-GB"/>
              </w:rPr>
            </w:rPrChange>
          </w:rPr>
          <w:t xml:space="preserve"> (suggestion_1)</w:t>
        </w:r>
      </w:ins>
    </w:p>
    <w:p w14:paraId="7267687E" w14:textId="67388D3A" w:rsidR="0095335C" w:rsidRPr="00801F40" w:rsidRDefault="0047108A">
      <w:pPr>
        <w:ind w:left="708"/>
        <w:jc w:val="both"/>
        <w:rPr>
          <w:ins w:id="1215" w:author="Giorgio Romeo" w:date="2021-01-03T00:05:00Z"/>
          <w:rFonts w:ascii="Bell MT" w:hAnsi="Bell MT"/>
          <w:sz w:val="28"/>
          <w:szCs w:val="28"/>
          <w:lang w:val="en-US"/>
          <w:rPrChange w:id="1216" w:author="Etion Pinari" w:date="2021-01-06T12:27:00Z">
            <w:rPr>
              <w:ins w:id="1217" w:author="Giorgio Romeo" w:date="2021-01-03T00:05:00Z"/>
              <w:rFonts w:ascii="Bell MT" w:hAnsi="Bell MT"/>
              <w:sz w:val="28"/>
              <w:szCs w:val="28"/>
              <w:lang w:val="en-GB"/>
            </w:rPr>
          </w:rPrChange>
        </w:rPr>
        <w:pPrChange w:id="1218" w:author="Giorgio Romeo" w:date="2021-01-04T11:32:00Z">
          <w:pPr>
            <w:ind w:left="708"/>
          </w:pPr>
        </w:pPrChange>
      </w:pPr>
      <w:ins w:id="1219" w:author="Cristian Sbrolli" w:date="2021-01-02T22:31:00Z">
        <w:del w:id="1220" w:author="Giorgio Romeo" w:date="2021-01-03T00:05:00Z">
          <w:r w:rsidRPr="00801F40" w:rsidDel="0095335C">
            <w:rPr>
              <w:rFonts w:ascii="Bell MT" w:hAnsi="Bell MT"/>
              <w:sz w:val="28"/>
              <w:szCs w:val="28"/>
              <w:lang w:val="en-US"/>
              <w:rPrChange w:id="1221" w:author="Etion Pinari" w:date="2021-01-06T12:27:00Z">
                <w:rPr>
                  <w:rFonts w:ascii="Bell MT" w:hAnsi="Bell MT"/>
                  <w:i/>
                  <w:iCs/>
                  <w:sz w:val="28"/>
                  <w:szCs w:val="28"/>
                  <w:lang w:val="en-GB"/>
                </w:rPr>
              </w:rPrChange>
            </w:rPr>
            <w:delText>This diagram</w:delText>
          </w:r>
        </w:del>
      </w:ins>
      <w:ins w:id="1222" w:author="Cristian Sbrolli" w:date="2021-01-02T22:33:00Z">
        <w:del w:id="1223" w:author="Giorgio Romeo" w:date="2021-01-03T00:05:00Z">
          <w:r w:rsidRPr="00801F40" w:rsidDel="0095335C">
            <w:rPr>
              <w:rFonts w:ascii="Bell MT" w:hAnsi="Bell MT"/>
              <w:sz w:val="28"/>
              <w:szCs w:val="28"/>
              <w:lang w:val="en-US"/>
              <w:rPrChange w:id="1224" w:author="Etion Pinari" w:date="2021-01-06T12:27:00Z">
                <w:rPr>
                  <w:lang w:val="en-GB"/>
                </w:rPr>
              </w:rPrChange>
            </w:rPr>
            <w:delText xml:space="preserve"> shows the interactions providing the first type of suggestion given to inactive users during a ticket/visit booking. </w:delText>
          </w:r>
        </w:del>
      </w:ins>
      <w:ins w:id="1225" w:author="Cristian Sbrolli" w:date="2021-01-02T22:34:00Z">
        <w:del w:id="1226" w:author="Giorgio Romeo" w:date="2021-01-03T00:05:00Z">
          <w:r w:rsidRPr="00801F40" w:rsidDel="0095335C">
            <w:rPr>
              <w:rFonts w:ascii="Bell MT" w:hAnsi="Bell MT"/>
              <w:sz w:val="28"/>
              <w:szCs w:val="28"/>
              <w:lang w:val="en-US"/>
              <w:rPrChange w:id="1227" w:author="Etion Pinari" w:date="2021-01-06T12:27:00Z">
                <w:rPr>
                  <w:lang w:val="en-GB"/>
                </w:rPr>
              </w:rPrChange>
            </w:rPr>
            <w:delText>As shown, the system searches for further available stores near the searched one</w:delText>
          </w:r>
        </w:del>
      </w:ins>
      <w:ins w:id="1228" w:author="Cristian Sbrolli" w:date="2021-01-02T22:35:00Z">
        <w:del w:id="1229" w:author="Giorgio Romeo" w:date="2021-01-03T00:05:00Z">
          <w:r w:rsidRPr="00801F40" w:rsidDel="0095335C">
            <w:rPr>
              <w:rFonts w:ascii="Bell MT" w:hAnsi="Bell MT"/>
              <w:sz w:val="28"/>
              <w:szCs w:val="28"/>
              <w:lang w:val="en-US"/>
              <w:rPrChange w:id="1230" w:author="Etion Pinari" w:date="2021-01-06T12:27:00Z">
                <w:rPr>
                  <w:lang w:val="en-GB"/>
                </w:rPr>
              </w:rPrChange>
            </w:rPr>
            <w:delText xml:space="preserve">. After the suggestion is shown to user, if he selects on </w:delText>
          </w:r>
        </w:del>
        <w:del w:id="1231" w:author="Giorgio Romeo" w:date="2021-01-03T00:02:00Z">
          <w:r w:rsidRPr="00801F40" w:rsidDel="0095335C">
            <w:rPr>
              <w:rFonts w:ascii="Bell MT" w:hAnsi="Bell MT"/>
              <w:sz w:val="28"/>
              <w:szCs w:val="28"/>
              <w:lang w:val="en-US"/>
              <w:rPrChange w:id="1232" w:author="Etion Pinari" w:date="2021-01-06T12:27:00Z">
                <w:rPr>
                  <w:lang w:val="en-GB"/>
                </w:rPr>
              </w:rPrChange>
            </w:rPr>
            <w:delText>it</w:delText>
          </w:r>
        </w:del>
        <w:del w:id="1233" w:author="Giorgio Romeo" w:date="2021-01-03T00:05:00Z">
          <w:r w:rsidRPr="00801F40" w:rsidDel="0095335C">
            <w:rPr>
              <w:rFonts w:ascii="Bell MT" w:hAnsi="Bell MT"/>
              <w:sz w:val="28"/>
              <w:szCs w:val="28"/>
              <w:lang w:val="en-US"/>
              <w:rPrChange w:id="1234" w:author="Etion Pinari" w:date="2021-01-06T12:27:00Z">
                <w:rPr>
                  <w:lang w:val="en-GB"/>
                </w:rPr>
              </w:rPrChange>
            </w:rPr>
            <w:delText xml:space="preserve"> </w:delText>
          </w:r>
        </w:del>
      </w:ins>
      <w:ins w:id="1235" w:author="Cristian Sbrolli" w:date="2021-01-02T22:37:00Z">
        <w:del w:id="1236" w:author="Giorgio Romeo" w:date="2021-01-03T00:05:00Z">
          <w:r w:rsidRPr="00801F40" w:rsidDel="0095335C">
            <w:rPr>
              <w:rFonts w:ascii="Bell MT" w:hAnsi="Bell MT"/>
              <w:sz w:val="28"/>
              <w:szCs w:val="28"/>
              <w:lang w:val="en-US"/>
              <w:rPrChange w:id="1237" w:author="Etion Pinari" w:date="2021-01-06T12:27:00Z">
                <w:rPr>
                  <w:lang w:val="en-GB"/>
                </w:rPr>
              </w:rPrChange>
            </w:rPr>
            <w:delText>he will start</w:delText>
          </w:r>
        </w:del>
      </w:ins>
      <w:ins w:id="1238" w:author="Cristian Sbrolli" w:date="2021-01-02T22:35:00Z">
        <w:del w:id="1239" w:author="Giorgio Romeo" w:date="2021-01-03T00:05:00Z">
          <w:r w:rsidRPr="00801F40" w:rsidDel="0095335C">
            <w:rPr>
              <w:rFonts w:ascii="Bell MT" w:hAnsi="Bell MT"/>
              <w:sz w:val="28"/>
              <w:szCs w:val="28"/>
              <w:lang w:val="en-US"/>
              <w:rPrChange w:id="1240" w:author="Etion Pinari" w:date="2021-01-06T12:27:00Z">
                <w:rPr>
                  <w:lang w:val="en-GB"/>
                </w:rPr>
              </w:rPrChange>
            </w:rPr>
            <w:delText xml:space="preserve"> browsing through the suggested stores,</w:delText>
          </w:r>
        </w:del>
      </w:ins>
      <w:ins w:id="1241" w:author="Cristian Sbrolli" w:date="2021-01-02T22:37:00Z">
        <w:del w:id="1242" w:author="Giorgio Romeo" w:date="2021-01-03T00:05:00Z">
          <w:r w:rsidRPr="00801F40" w:rsidDel="0095335C">
            <w:rPr>
              <w:rFonts w:ascii="Bell MT" w:hAnsi="Bell MT"/>
              <w:sz w:val="28"/>
              <w:szCs w:val="28"/>
              <w:lang w:val="en-US"/>
              <w:rPrChange w:id="1243" w:author="Etion Pinari" w:date="2021-01-06T12:27:00Z">
                <w:rPr>
                  <w:lang w:val="en-GB"/>
                </w:rPr>
              </w:rPrChange>
            </w:rPr>
            <w:delText xml:space="preserve"> and </w:delText>
          </w:r>
        </w:del>
      </w:ins>
      <w:ins w:id="1244" w:author="Cristian Sbrolli" w:date="2021-01-02T22:35:00Z">
        <w:del w:id="1245" w:author="Giorgio Romeo" w:date="2021-01-03T00:05:00Z">
          <w:r w:rsidRPr="00801F40" w:rsidDel="0095335C">
            <w:rPr>
              <w:rFonts w:ascii="Bell MT" w:hAnsi="Bell MT"/>
              <w:sz w:val="28"/>
              <w:szCs w:val="28"/>
              <w:lang w:val="en-US"/>
              <w:rPrChange w:id="1246" w:author="Etion Pinari" w:date="2021-01-06T12:27:00Z">
                <w:rPr>
                  <w:lang w:val="en-GB"/>
                </w:rPr>
              </w:rPrChange>
            </w:rPr>
            <w:delText>the diagram i</w:delText>
          </w:r>
        </w:del>
      </w:ins>
      <w:ins w:id="1247" w:author="Cristian Sbrolli" w:date="2021-01-02T22:36:00Z">
        <w:del w:id="1248" w:author="Giorgio Romeo" w:date="2021-01-03T00:05:00Z">
          <w:r w:rsidRPr="00801F40" w:rsidDel="0095335C">
            <w:rPr>
              <w:rFonts w:ascii="Bell MT" w:hAnsi="Bell MT"/>
              <w:sz w:val="28"/>
              <w:szCs w:val="28"/>
              <w:lang w:val="en-US"/>
              <w:rPrChange w:id="1249" w:author="Etion Pinari" w:date="2021-01-06T12:27:00Z">
                <w:rPr>
                  <w:lang w:val="en-GB"/>
                </w:rPr>
              </w:rPrChange>
            </w:rPr>
            <w:delText>s the same of the ticket standard booking from</w:delText>
          </w:r>
        </w:del>
        <w:del w:id="1250" w:author="Giorgio Romeo" w:date="2021-01-03T00:02:00Z">
          <w:r w:rsidRPr="00801F40" w:rsidDel="0095335C">
            <w:rPr>
              <w:rFonts w:ascii="Bell MT" w:hAnsi="Bell MT"/>
              <w:sz w:val="28"/>
              <w:szCs w:val="28"/>
              <w:lang w:val="en-US"/>
              <w:rPrChange w:id="1251" w:author="Etion Pinari" w:date="2021-01-06T12:27:00Z">
                <w:rPr>
                  <w:lang w:val="en-GB"/>
                </w:rPr>
              </w:rPrChange>
            </w:rPr>
            <w:delText xml:space="preserve"> the point of selecting a store.</w:delText>
          </w:r>
        </w:del>
      </w:ins>
      <w:ins w:id="1252" w:author="Cristian Sbrolli" w:date="2021-01-02T22:34:00Z">
        <w:del w:id="1253" w:author="Giorgio Romeo" w:date="2021-01-03T00:05:00Z">
          <w:r w:rsidRPr="00801F40" w:rsidDel="0095335C">
            <w:rPr>
              <w:rFonts w:ascii="Bell MT" w:hAnsi="Bell MT"/>
              <w:sz w:val="28"/>
              <w:szCs w:val="28"/>
              <w:lang w:val="en-US"/>
              <w:rPrChange w:id="1254" w:author="Etion Pinari" w:date="2021-01-06T12:27:00Z">
                <w:rPr>
                  <w:lang w:val="en-GB"/>
                </w:rPr>
              </w:rPrChange>
            </w:rPr>
            <w:delText xml:space="preserve"> </w:delText>
          </w:r>
        </w:del>
      </w:ins>
    </w:p>
    <w:p w14:paraId="4D0DE66F" w14:textId="313B3CAF" w:rsidR="00CC518E" w:rsidRPr="00801F40" w:rsidRDefault="0095335C" w:rsidP="00E952C0">
      <w:pPr>
        <w:jc w:val="both"/>
        <w:rPr>
          <w:ins w:id="1255" w:author="Giorgio Romeo" w:date="2021-01-04T11:50:00Z"/>
          <w:rFonts w:ascii="Bell MT" w:hAnsi="Bell MT"/>
          <w:sz w:val="28"/>
          <w:szCs w:val="28"/>
          <w:lang w:val="en-US"/>
          <w:rPrChange w:id="1256" w:author="Etion Pinari" w:date="2021-01-06T12:27:00Z">
            <w:rPr>
              <w:ins w:id="1257" w:author="Giorgio Romeo" w:date="2021-01-04T11:50:00Z"/>
              <w:rFonts w:ascii="Bell MT" w:hAnsi="Bell MT"/>
              <w:sz w:val="28"/>
              <w:szCs w:val="28"/>
              <w:lang w:val="en-GB"/>
            </w:rPr>
          </w:rPrChange>
        </w:rPr>
      </w:pPr>
      <w:ins w:id="1258" w:author="Giorgio Romeo" w:date="2021-01-03T00:05:00Z">
        <w:r w:rsidRPr="00801F40">
          <w:rPr>
            <w:rFonts w:ascii="Bell MT" w:hAnsi="Bell MT"/>
            <w:sz w:val="28"/>
            <w:szCs w:val="28"/>
            <w:lang w:val="en-US"/>
            <w:rPrChange w:id="1259" w:author="Etion Pinari" w:date="2021-01-06T12:27:00Z">
              <w:rPr>
                <w:rFonts w:ascii="Bell MT" w:hAnsi="Bell MT"/>
                <w:sz w:val="28"/>
                <w:szCs w:val="28"/>
                <w:lang w:val="en-GB"/>
              </w:rPr>
            </w:rPrChange>
          </w:rPr>
          <w:t xml:space="preserve">This diagram shows the interactions providing the first type of suggestion given to inactive users during a ticket/visit booking. As shown, the system searches for further available stores near the </w:t>
        </w:r>
      </w:ins>
      <w:ins w:id="1260" w:author="Giorgio Romeo" w:date="2021-01-04T12:05:00Z">
        <w:r w:rsidR="0025283F" w:rsidRPr="00801F40">
          <w:rPr>
            <w:rFonts w:ascii="Bell MT" w:hAnsi="Bell MT"/>
            <w:sz w:val="28"/>
            <w:szCs w:val="28"/>
            <w:lang w:val="en-US"/>
            <w:rPrChange w:id="1261" w:author="Etion Pinari" w:date="2021-01-06T12:27:00Z">
              <w:rPr>
                <w:rFonts w:ascii="Bell MT" w:hAnsi="Bell MT"/>
                <w:sz w:val="28"/>
                <w:szCs w:val="28"/>
                <w:lang w:val="en-GB"/>
              </w:rPr>
            </w:rPrChange>
          </w:rPr>
          <w:t>selected</w:t>
        </w:r>
      </w:ins>
      <w:ins w:id="1262" w:author="Giorgio Romeo" w:date="2021-01-03T00:05:00Z">
        <w:r w:rsidRPr="00801F40">
          <w:rPr>
            <w:rFonts w:ascii="Bell MT" w:hAnsi="Bell MT"/>
            <w:sz w:val="28"/>
            <w:szCs w:val="28"/>
            <w:lang w:val="en-US"/>
            <w:rPrChange w:id="1263" w:author="Etion Pinari" w:date="2021-01-06T12:27:00Z">
              <w:rPr>
                <w:rFonts w:ascii="Bell MT" w:hAnsi="Bell MT"/>
                <w:sz w:val="28"/>
                <w:szCs w:val="28"/>
                <w:lang w:val="en-GB"/>
              </w:rPr>
            </w:rPrChange>
          </w:rPr>
          <w:t xml:space="preserve"> one. After the suggestion is shown to user, if he selects on it, he will start browsing through the suggested stores, and the diagram is the same of the ticket standard booking from the </w:t>
        </w:r>
      </w:ins>
      <w:ins w:id="1264" w:author="Giorgio Romeo" w:date="2021-01-03T00:06:00Z">
        <w:r w:rsidRPr="00801F40">
          <w:rPr>
            <w:rFonts w:ascii="Bell MT" w:hAnsi="Bell MT"/>
            <w:sz w:val="28"/>
            <w:szCs w:val="28"/>
            <w:lang w:val="en-US"/>
            <w:rPrChange w:id="1265" w:author="Etion Pinari" w:date="2021-01-06T12:27:00Z">
              <w:rPr>
                <w:rFonts w:ascii="Bell MT" w:hAnsi="Bell MT"/>
                <w:sz w:val="28"/>
                <w:szCs w:val="28"/>
                <w:lang w:val="en-GB"/>
              </w:rPr>
            </w:rPrChange>
          </w:rPr>
          <w:t>point of selecting a store.</w:t>
        </w:r>
      </w:ins>
    </w:p>
    <w:p w14:paraId="7005C5CC" w14:textId="1B1D45DD" w:rsidR="00CC518E" w:rsidRPr="00801F40" w:rsidRDefault="009A6EF1" w:rsidP="00E952C0">
      <w:pPr>
        <w:jc w:val="both"/>
        <w:rPr>
          <w:ins w:id="1266" w:author="Giorgio Romeo" w:date="2021-01-04T11:47:00Z"/>
          <w:rFonts w:ascii="Bell MT" w:hAnsi="Bell MT"/>
          <w:sz w:val="28"/>
          <w:szCs w:val="28"/>
          <w:lang w:val="en-US"/>
          <w:rPrChange w:id="1267" w:author="Etion Pinari" w:date="2021-01-06T12:27:00Z">
            <w:rPr>
              <w:ins w:id="1268" w:author="Giorgio Romeo" w:date="2021-01-04T11:47:00Z"/>
              <w:rFonts w:ascii="Bell MT" w:hAnsi="Bell MT"/>
              <w:sz w:val="28"/>
              <w:szCs w:val="28"/>
              <w:lang w:val="en-GB"/>
            </w:rPr>
          </w:rPrChange>
        </w:rPr>
      </w:pPr>
      <w:ins w:id="1269" w:author="Giorgio Romeo" w:date="2021-01-04T11:44:00Z">
        <w:r w:rsidRPr="00801F40">
          <w:rPr>
            <w:rFonts w:ascii="Bell MT" w:hAnsi="Bell MT"/>
            <w:sz w:val="28"/>
            <w:szCs w:val="28"/>
            <w:lang w:val="en-US"/>
            <w:rPrChange w:id="1270" w:author="Etion Pinari" w:date="2021-01-06T12:27:00Z">
              <w:rPr>
                <w:rFonts w:ascii="Bell MT" w:hAnsi="Bell MT"/>
                <w:sz w:val="28"/>
                <w:szCs w:val="28"/>
                <w:lang w:val="en-GB"/>
              </w:rPr>
            </w:rPrChange>
          </w:rPr>
          <w:t>The “</w:t>
        </w:r>
      </w:ins>
      <w:ins w:id="1271" w:author="Giorgio Romeo" w:date="2021-01-04T11:45:00Z">
        <w:r w:rsidRPr="00801F40">
          <w:rPr>
            <w:rFonts w:ascii="Bell MT" w:hAnsi="Bell MT"/>
            <w:sz w:val="28"/>
            <w:szCs w:val="28"/>
            <w:lang w:val="en-US"/>
            <w:rPrChange w:id="1272" w:author="Etion Pinari" w:date="2021-01-06T12:27:00Z">
              <w:rPr>
                <w:rFonts w:ascii="Bell MT" w:hAnsi="Bell MT"/>
                <w:sz w:val="28"/>
                <w:szCs w:val="28"/>
                <w:lang w:val="en-GB"/>
              </w:rPr>
            </w:rPrChange>
          </w:rPr>
          <w:t>Get suggestions about available timeslots (</w:t>
        </w:r>
      </w:ins>
      <w:ins w:id="1273" w:author="Giorgio Romeo" w:date="2021-01-04T11:44:00Z">
        <w:r w:rsidRPr="00801F40">
          <w:rPr>
            <w:rFonts w:ascii="Bell MT" w:hAnsi="Bell MT"/>
            <w:sz w:val="28"/>
            <w:szCs w:val="28"/>
            <w:lang w:val="en-US"/>
            <w:rPrChange w:id="1274" w:author="Etion Pinari" w:date="2021-01-06T12:27:00Z">
              <w:rPr>
                <w:rFonts w:ascii="Bell MT" w:hAnsi="Bell MT"/>
                <w:sz w:val="28"/>
                <w:szCs w:val="28"/>
                <w:lang w:val="en-GB"/>
              </w:rPr>
            </w:rPrChange>
          </w:rPr>
          <w:t>suggestion_2</w:t>
        </w:r>
      </w:ins>
      <w:ins w:id="1275" w:author="Giorgio Romeo" w:date="2021-01-04T11:45:00Z">
        <w:r w:rsidRPr="00801F40">
          <w:rPr>
            <w:rFonts w:ascii="Bell MT" w:hAnsi="Bell MT"/>
            <w:sz w:val="28"/>
            <w:szCs w:val="28"/>
            <w:lang w:val="en-US"/>
            <w:rPrChange w:id="1276" w:author="Etion Pinari" w:date="2021-01-06T12:27:00Z">
              <w:rPr>
                <w:rFonts w:ascii="Bell MT" w:hAnsi="Bell MT"/>
                <w:sz w:val="28"/>
                <w:szCs w:val="28"/>
                <w:lang w:val="en-GB"/>
              </w:rPr>
            </w:rPrChange>
          </w:rPr>
          <w:t>)</w:t>
        </w:r>
      </w:ins>
      <w:ins w:id="1277" w:author="Giorgio Romeo" w:date="2021-01-04T11:46:00Z">
        <w:r w:rsidRPr="00801F40">
          <w:rPr>
            <w:rFonts w:ascii="Bell MT" w:hAnsi="Bell MT"/>
            <w:sz w:val="28"/>
            <w:szCs w:val="28"/>
            <w:lang w:val="en-US"/>
            <w:rPrChange w:id="1278" w:author="Etion Pinari" w:date="2021-01-06T12:27:00Z">
              <w:rPr>
                <w:rFonts w:ascii="Bell MT" w:hAnsi="Bell MT"/>
                <w:sz w:val="28"/>
                <w:szCs w:val="28"/>
                <w:lang w:val="en-GB"/>
              </w:rPr>
            </w:rPrChange>
          </w:rPr>
          <w:t>” sequence diagram is not represented to avoid redundancy. Indeed, the difference between these two</w:t>
        </w:r>
      </w:ins>
      <w:ins w:id="1279" w:author="Giorgio Romeo" w:date="2021-01-04T11:47:00Z">
        <w:r w:rsidR="00CC518E" w:rsidRPr="00801F40">
          <w:rPr>
            <w:rFonts w:ascii="Bell MT" w:hAnsi="Bell MT"/>
            <w:sz w:val="28"/>
            <w:szCs w:val="28"/>
            <w:lang w:val="en-US"/>
            <w:rPrChange w:id="1280" w:author="Etion Pinari" w:date="2021-01-06T12:27:00Z">
              <w:rPr>
                <w:rFonts w:ascii="Bell MT" w:hAnsi="Bell MT"/>
                <w:sz w:val="28"/>
                <w:szCs w:val="28"/>
                <w:lang w:val="en-GB"/>
              </w:rPr>
            </w:rPrChange>
          </w:rPr>
          <w:t xml:space="preserve"> are:</w:t>
        </w:r>
      </w:ins>
    </w:p>
    <w:p w14:paraId="7D860273" w14:textId="6A4B4038" w:rsidR="00CC518E" w:rsidRPr="00801F40" w:rsidRDefault="00CC518E" w:rsidP="00CC518E">
      <w:pPr>
        <w:pStyle w:val="Paragrafoelenco"/>
        <w:numPr>
          <w:ilvl w:val="0"/>
          <w:numId w:val="44"/>
        </w:numPr>
        <w:jc w:val="both"/>
        <w:rPr>
          <w:ins w:id="1281" w:author="Giorgio Romeo" w:date="2021-01-04T11:48:00Z"/>
          <w:rFonts w:ascii="Bell MT" w:hAnsi="Bell MT"/>
          <w:sz w:val="28"/>
          <w:szCs w:val="28"/>
          <w:lang w:val="en-US"/>
          <w:rPrChange w:id="1282" w:author="Etion Pinari" w:date="2021-01-06T12:27:00Z">
            <w:rPr>
              <w:ins w:id="1283" w:author="Giorgio Romeo" w:date="2021-01-04T11:48:00Z"/>
              <w:rFonts w:ascii="Bell MT" w:hAnsi="Bell MT"/>
              <w:sz w:val="28"/>
              <w:szCs w:val="28"/>
              <w:lang w:val="en-GB"/>
            </w:rPr>
          </w:rPrChange>
        </w:rPr>
      </w:pPr>
      <w:ins w:id="1284" w:author="Giorgio Romeo" w:date="2021-01-04T11:48:00Z">
        <w:r w:rsidRPr="00801F40">
          <w:rPr>
            <w:rFonts w:ascii="Bell MT" w:hAnsi="Bell MT"/>
            <w:sz w:val="28"/>
            <w:szCs w:val="28"/>
            <w:lang w:val="en-US"/>
            <w:rPrChange w:id="1285" w:author="Etion Pinari" w:date="2021-01-06T12:27:00Z">
              <w:rPr>
                <w:rFonts w:ascii="Bell MT" w:hAnsi="Bell MT"/>
                <w:sz w:val="28"/>
                <w:szCs w:val="28"/>
                <w:lang w:val="en-GB"/>
              </w:rPr>
            </w:rPrChange>
          </w:rPr>
          <w:t>Afte</w:t>
        </w:r>
      </w:ins>
      <w:ins w:id="1286" w:author="Giorgio Romeo" w:date="2021-01-04T11:49:00Z">
        <w:r w:rsidRPr="00801F40">
          <w:rPr>
            <w:rFonts w:ascii="Bell MT" w:hAnsi="Bell MT"/>
            <w:sz w:val="28"/>
            <w:szCs w:val="28"/>
            <w:lang w:val="en-US"/>
            <w:rPrChange w:id="1287" w:author="Etion Pinari" w:date="2021-01-06T12:27:00Z">
              <w:rPr>
                <w:rFonts w:ascii="Bell MT" w:hAnsi="Bell MT"/>
                <w:sz w:val="28"/>
                <w:szCs w:val="28"/>
                <w:lang w:val="en-GB"/>
              </w:rPr>
            </w:rPrChange>
          </w:rPr>
          <w:t xml:space="preserve">r the user being inactive for </w:t>
        </w:r>
      </w:ins>
      <w:ins w:id="1288" w:author="Giorgio Romeo" w:date="2021-01-04T11:51:00Z">
        <w:r w:rsidRPr="00801F40">
          <w:rPr>
            <w:rFonts w:ascii="Bell MT" w:hAnsi="Bell MT"/>
            <w:sz w:val="28"/>
            <w:szCs w:val="28"/>
            <w:lang w:val="en-US"/>
            <w:rPrChange w:id="1289" w:author="Etion Pinari" w:date="2021-01-06T12:27:00Z">
              <w:rPr>
                <w:rFonts w:ascii="Bell MT" w:hAnsi="Bell MT"/>
                <w:sz w:val="28"/>
                <w:szCs w:val="28"/>
                <w:lang w:val="en-GB"/>
              </w:rPr>
            </w:rPrChange>
          </w:rPr>
          <w:t>15</w:t>
        </w:r>
      </w:ins>
      <w:ins w:id="1290" w:author="Giorgio Romeo" w:date="2021-01-04T11:49:00Z">
        <w:r w:rsidRPr="00801F40">
          <w:rPr>
            <w:rFonts w:ascii="Bell MT" w:hAnsi="Bell MT"/>
            <w:sz w:val="28"/>
            <w:szCs w:val="28"/>
            <w:lang w:val="en-US"/>
            <w:rPrChange w:id="1291" w:author="Etion Pinari" w:date="2021-01-06T12:27:00Z">
              <w:rPr>
                <w:rFonts w:ascii="Bell MT" w:hAnsi="Bell MT"/>
                <w:sz w:val="28"/>
                <w:szCs w:val="28"/>
                <w:lang w:val="en-GB"/>
              </w:rPr>
            </w:rPrChange>
          </w:rPr>
          <w:t xml:space="preserve"> seconds, Suggestion_2 is triggered </w:t>
        </w:r>
      </w:ins>
      <w:ins w:id="1292" w:author="Giorgio Romeo" w:date="2021-01-04T12:05:00Z">
        <w:r w:rsidR="0025283F" w:rsidRPr="00801F40">
          <w:rPr>
            <w:rFonts w:ascii="Bell MT" w:hAnsi="Bell MT"/>
            <w:sz w:val="28"/>
            <w:szCs w:val="28"/>
            <w:lang w:val="en-US"/>
            <w:rPrChange w:id="1293" w:author="Etion Pinari" w:date="2021-01-06T12:27:00Z">
              <w:rPr>
                <w:rFonts w:ascii="Bell MT" w:hAnsi="Bell MT"/>
                <w:sz w:val="28"/>
                <w:szCs w:val="28"/>
                <w:lang w:val="en-GB"/>
              </w:rPr>
            </w:rPrChange>
          </w:rPr>
          <w:t>while</w:t>
        </w:r>
      </w:ins>
      <w:ins w:id="1294" w:author="Giorgio Romeo" w:date="2021-01-04T11:49:00Z">
        <w:r w:rsidRPr="00801F40">
          <w:rPr>
            <w:rFonts w:ascii="Bell MT" w:hAnsi="Bell MT"/>
            <w:sz w:val="28"/>
            <w:szCs w:val="28"/>
            <w:lang w:val="en-US"/>
            <w:rPrChange w:id="1295" w:author="Etion Pinari" w:date="2021-01-06T12:27:00Z">
              <w:rPr>
                <w:rFonts w:ascii="Bell MT" w:hAnsi="Bell MT"/>
                <w:sz w:val="28"/>
                <w:szCs w:val="28"/>
                <w:lang w:val="en-GB"/>
              </w:rPr>
            </w:rPrChange>
          </w:rPr>
          <w:t xml:space="preserve"> </w:t>
        </w:r>
      </w:ins>
      <w:ins w:id="1296" w:author="Giorgio Romeo" w:date="2021-01-04T11:50:00Z">
        <w:r w:rsidRPr="00801F40">
          <w:rPr>
            <w:rFonts w:ascii="Bell MT" w:hAnsi="Bell MT"/>
            <w:sz w:val="28"/>
            <w:szCs w:val="28"/>
            <w:lang w:val="en-US"/>
            <w:rPrChange w:id="1297" w:author="Etion Pinari" w:date="2021-01-06T12:27:00Z">
              <w:rPr>
                <w:rFonts w:ascii="Bell MT" w:hAnsi="Bell MT"/>
                <w:sz w:val="28"/>
                <w:szCs w:val="28"/>
                <w:lang w:val="en-GB"/>
              </w:rPr>
            </w:rPrChange>
          </w:rPr>
          <w:t>t</w:t>
        </w:r>
      </w:ins>
      <w:ins w:id="1298" w:author="Giorgio Romeo" w:date="2021-01-04T11:49:00Z">
        <w:r w:rsidRPr="00801F40">
          <w:rPr>
            <w:rFonts w:ascii="Bell MT" w:hAnsi="Bell MT"/>
            <w:sz w:val="28"/>
            <w:szCs w:val="28"/>
            <w:lang w:val="en-US"/>
            <w:rPrChange w:id="1299" w:author="Etion Pinari" w:date="2021-01-06T12:27:00Z">
              <w:rPr>
                <w:rFonts w:ascii="Bell MT" w:hAnsi="Bell MT"/>
                <w:sz w:val="28"/>
                <w:szCs w:val="28"/>
                <w:lang w:val="en-GB"/>
              </w:rPr>
            </w:rPrChange>
          </w:rPr>
          <w:t xml:space="preserve">he </w:t>
        </w:r>
      </w:ins>
      <w:ins w:id="1300" w:author="Giorgio Romeo" w:date="2021-01-04T11:50:00Z">
        <w:r w:rsidRPr="00801F40">
          <w:rPr>
            <w:rFonts w:ascii="Bell MT" w:hAnsi="Bell MT"/>
            <w:sz w:val="28"/>
            <w:szCs w:val="28"/>
            <w:lang w:val="en-US"/>
            <w:rPrChange w:id="1301" w:author="Etion Pinari" w:date="2021-01-06T12:27:00Z">
              <w:rPr>
                <w:rFonts w:ascii="Bell MT" w:hAnsi="Bell MT"/>
                <w:sz w:val="28"/>
                <w:szCs w:val="28"/>
                <w:lang w:val="en-GB"/>
              </w:rPr>
            </w:rPrChange>
          </w:rPr>
          <w:t xml:space="preserve">user </w:t>
        </w:r>
      </w:ins>
      <w:ins w:id="1302" w:author="Giorgio Romeo" w:date="2021-01-04T12:05:00Z">
        <w:r w:rsidR="0025283F" w:rsidRPr="00801F40">
          <w:rPr>
            <w:rFonts w:ascii="Bell MT" w:hAnsi="Bell MT"/>
            <w:sz w:val="28"/>
            <w:szCs w:val="28"/>
            <w:lang w:val="en-US"/>
            <w:rPrChange w:id="1303" w:author="Etion Pinari" w:date="2021-01-06T12:27:00Z">
              <w:rPr>
                <w:rFonts w:ascii="Bell MT" w:hAnsi="Bell MT"/>
                <w:sz w:val="28"/>
                <w:szCs w:val="28"/>
                <w:lang w:val="en-GB"/>
              </w:rPr>
            </w:rPrChange>
          </w:rPr>
          <w:t>is</w:t>
        </w:r>
      </w:ins>
      <w:ins w:id="1304" w:author="Giorgio Romeo" w:date="2021-01-04T11:50:00Z">
        <w:r w:rsidRPr="00801F40">
          <w:rPr>
            <w:rFonts w:ascii="Bell MT" w:hAnsi="Bell MT"/>
            <w:sz w:val="28"/>
            <w:szCs w:val="28"/>
            <w:lang w:val="en-US"/>
            <w:rPrChange w:id="1305" w:author="Etion Pinari" w:date="2021-01-06T12:27:00Z">
              <w:rPr>
                <w:rFonts w:ascii="Bell MT" w:hAnsi="Bell MT"/>
                <w:sz w:val="28"/>
                <w:szCs w:val="28"/>
                <w:lang w:val="en-GB"/>
              </w:rPr>
            </w:rPrChange>
          </w:rPr>
          <w:t xml:space="preserve"> select</w:t>
        </w:r>
      </w:ins>
      <w:ins w:id="1306" w:author="Giorgio Romeo" w:date="2021-01-04T12:05:00Z">
        <w:r w:rsidR="0025283F" w:rsidRPr="00801F40">
          <w:rPr>
            <w:rFonts w:ascii="Bell MT" w:hAnsi="Bell MT"/>
            <w:sz w:val="28"/>
            <w:szCs w:val="28"/>
            <w:lang w:val="en-US"/>
            <w:rPrChange w:id="1307" w:author="Etion Pinari" w:date="2021-01-06T12:27:00Z">
              <w:rPr>
                <w:rFonts w:ascii="Bell MT" w:hAnsi="Bell MT"/>
                <w:sz w:val="28"/>
                <w:szCs w:val="28"/>
                <w:lang w:val="en-GB"/>
              </w:rPr>
            </w:rPrChange>
          </w:rPr>
          <w:t>ing</w:t>
        </w:r>
      </w:ins>
      <w:ins w:id="1308" w:author="Giorgio Romeo" w:date="2021-01-04T11:50:00Z">
        <w:r w:rsidRPr="00801F40">
          <w:rPr>
            <w:rFonts w:ascii="Bell MT" w:hAnsi="Bell MT"/>
            <w:sz w:val="28"/>
            <w:szCs w:val="28"/>
            <w:lang w:val="en-US"/>
            <w:rPrChange w:id="1309" w:author="Etion Pinari" w:date="2021-01-06T12:27:00Z">
              <w:rPr>
                <w:rFonts w:ascii="Bell MT" w:hAnsi="Bell MT"/>
                <w:sz w:val="28"/>
                <w:szCs w:val="28"/>
                <w:lang w:val="en-GB"/>
              </w:rPr>
            </w:rPrChange>
          </w:rPr>
          <w:t xml:space="preserve"> a timeslot</w:t>
        </w:r>
      </w:ins>
      <w:ins w:id="1310" w:author="Giorgio Romeo" w:date="2021-01-04T12:05:00Z">
        <w:r w:rsidR="0025283F" w:rsidRPr="00801F40">
          <w:rPr>
            <w:rFonts w:ascii="Bell MT" w:hAnsi="Bell MT"/>
            <w:sz w:val="28"/>
            <w:szCs w:val="28"/>
            <w:lang w:val="en-US"/>
            <w:rPrChange w:id="1311" w:author="Etion Pinari" w:date="2021-01-06T12:27:00Z">
              <w:rPr>
                <w:rFonts w:ascii="Bell MT" w:hAnsi="Bell MT"/>
                <w:sz w:val="28"/>
                <w:szCs w:val="28"/>
                <w:lang w:val="en-GB"/>
              </w:rPr>
            </w:rPrChange>
          </w:rPr>
          <w:t xml:space="preserve"> (</w:t>
        </w:r>
      </w:ins>
      <w:ins w:id="1312" w:author="Giorgio Romeo" w:date="2021-01-04T12:06:00Z">
        <w:r w:rsidR="0025283F" w:rsidRPr="00801F40">
          <w:rPr>
            <w:rFonts w:ascii="Bell MT" w:hAnsi="Bell MT"/>
            <w:sz w:val="28"/>
            <w:szCs w:val="28"/>
            <w:lang w:val="en-US"/>
            <w:rPrChange w:id="1313" w:author="Etion Pinari" w:date="2021-01-06T12:27:00Z">
              <w:rPr>
                <w:rFonts w:ascii="Bell MT" w:hAnsi="Bell MT"/>
                <w:sz w:val="28"/>
                <w:szCs w:val="28"/>
                <w:lang w:val="en-GB"/>
              </w:rPr>
            </w:rPrChange>
          </w:rPr>
          <w:t>Suggestion_1 is triggered while the user is selecting a store).</w:t>
        </w:r>
      </w:ins>
    </w:p>
    <w:p w14:paraId="31A85B24" w14:textId="21C31842" w:rsidR="009A6EF1" w:rsidRPr="00801F40" w:rsidRDefault="00CC518E" w:rsidP="00CC518E">
      <w:pPr>
        <w:pStyle w:val="Paragrafoelenco"/>
        <w:numPr>
          <w:ilvl w:val="0"/>
          <w:numId w:val="44"/>
        </w:numPr>
        <w:jc w:val="both"/>
        <w:rPr>
          <w:ins w:id="1314" w:author="Giorgio Romeo" w:date="2021-01-04T12:18:00Z"/>
          <w:rFonts w:ascii="Bell MT" w:hAnsi="Bell MT"/>
          <w:sz w:val="28"/>
          <w:szCs w:val="28"/>
          <w:lang w:val="en-US"/>
          <w:rPrChange w:id="1315" w:author="Etion Pinari" w:date="2021-01-06T12:27:00Z">
            <w:rPr>
              <w:ins w:id="1316" w:author="Giorgio Romeo" w:date="2021-01-04T12:18:00Z"/>
              <w:rFonts w:ascii="Bell MT" w:hAnsi="Bell MT"/>
              <w:sz w:val="28"/>
              <w:szCs w:val="28"/>
              <w:lang w:val="en-GB"/>
            </w:rPr>
          </w:rPrChange>
        </w:rPr>
      </w:pPr>
      <w:ins w:id="1317" w:author="Giorgio Romeo" w:date="2021-01-04T11:52:00Z">
        <w:r w:rsidRPr="00801F40">
          <w:rPr>
            <w:rFonts w:ascii="Bell MT" w:hAnsi="Bell MT"/>
            <w:sz w:val="28"/>
            <w:szCs w:val="28"/>
            <w:lang w:val="en-US"/>
            <w:rPrChange w:id="1318" w:author="Etion Pinari" w:date="2021-01-06T12:27:00Z">
              <w:rPr>
                <w:rFonts w:ascii="Bell MT" w:hAnsi="Bell MT"/>
                <w:sz w:val="28"/>
                <w:szCs w:val="28"/>
                <w:lang w:val="en-GB"/>
              </w:rPr>
            </w:rPrChange>
          </w:rPr>
          <w:t>Suggestion_</w:t>
        </w:r>
      </w:ins>
      <w:ins w:id="1319" w:author="Giorgio Romeo" w:date="2021-01-04T11:53:00Z">
        <w:r w:rsidRPr="00801F40">
          <w:rPr>
            <w:rFonts w:ascii="Bell MT" w:hAnsi="Bell MT"/>
            <w:sz w:val="28"/>
            <w:szCs w:val="28"/>
            <w:lang w:val="en-US"/>
            <w:rPrChange w:id="1320" w:author="Etion Pinari" w:date="2021-01-06T12:27:00Z">
              <w:rPr>
                <w:rFonts w:ascii="Bell MT" w:hAnsi="Bell MT"/>
                <w:sz w:val="28"/>
                <w:szCs w:val="28"/>
                <w:lang w:val="en-GB"/>
              </w:rPr>
            </w:rPrChange>
          </w:rPr>
          <w:t xml:space="preserve">2, unlike Suggestion_1, </w:t>
        </w:r>
      </w:ins>
      <w:ins w:id="1321" w:author="Giorgio Romeo" w:date="2021-01-04T12:06:00Z">
        <w:r w:rsidR="0025283F" w:rsidRPr="00801F40">
          <w:rPr>
            <w:rFonts w:ascii="Bell MT" w:hAnsi="Bell MT"/>
            <w:sz w:val="28"/>
            <w:szCs w:val="28"/>
            <w:lang w:val="en-US"/>
            <w:rPrChange w:id="1322" w:author="Etion Pinari" w:date="2021-01-06T12:27:00Z">
              <w:rPr>
                <w:rFonts w:ascii="Bell MT" w:hAnsi="Bell MT"/>
                <w:sz w:val="28"/>
                <w:szCs w:val="28"/>
                <w:lang w:val="en-GB"/>
              </w:rPr>
            </w:rPrChange>
          </w:rPr>
          <w:t>provides further</w:t>
        </w:r>
      </w:ins>
      <w:ins w:id="1323" w:author="Giorgio Romeo" w:date="2021-01-04T11:53:00Z">
        <w:r w:rsidRPr="00801F40">
          <w:rPr>
            <w:rFonts w:ascii="Bell MT" w:hAnsi="Bell MT"/>
            <w:sz w:val="28"/>
            <w:szCs w:val="28"/>
            <w:lang w:val="en-US"/>
            <w:rPrChange w:id="1324" w:author="Etion Pinari" w:date="2021-01-06T12:27:00Z">
              <w:rPr>
                <w:rFonts w:ascii="Bell MT" w:hAnsi="Bell MT"/>
                <w:sz w:val="28"/>
                <w:szCs w:val="28"/>
                <w:lang w:val="en-GB"/>
              </w:rPr>
            </w:rPrChange>
          </w:rPr>
          <w:t xml:space="preserve"> store</w:t>
        </w:r>
      </w:ins>
      <w:ins w:id="1325" w:author="Giorgio Romeo" w:date="2021-01-04T12:06:00Z">
        <w:r w:rsidR="0025283F" w:rsidRPr="00801F40">
          <w:rPr>
            <w:rFonts w:ascii="Bell MT" w:hAnsi="Bell MT"/>
            <w:sz w:val="28"/>
            <w:szCs w:val="28"/>
            <w:lang w:val="en-US"/>
            <w:rPrChange w:id="1326" w:author="Etion Pinari" w:date="2021-01-06T12:27:00Z">
              <w:rPr>
                <w:rFonts w:ascii="Bell MT" w:hAnsi="Bell MT"/>
                <w:sz w:val="28"/>
                <w:szCs w:val="28"/>
                <w:lang w:val="en-GB"/>
              </w:rPr>
            </w:rPrChange>
          </w:rPr>
          <w:t>s near the user’s location</w:t>
        </w:r>
      </w:ins>
      <w:ins w:id="1327" w:author="Giorgio Romeo" w:date="2021-01-04T12:07:00Z">
        <w:r w:rsidR="0025283F" w:rsidRPr="00801F40">
          <w:rPr>
            <w:rFonts w:ascii="Bell MT" w:hAnsi="Bell MT"/>
            <w:sz w:val="28"/>
            <w:szCs w:val="28"/>
            <w:lang w:val="en-US"/>
            <w:rPrChange w:id="1328" w:author="Etion Pinari" w:date="2021-01-06T12:27:00Z">
              <w:rPr>
                <w:rFonts w:ascii="Bell MT" w:hAnsi="Bell MT"/>
                <w:sz w:val="28"/>
                <w:szCs w:val="28"/>
                <w:lang w:val="en-GB"/>
              </w:rPr>
            </w:rPrChange>
          </w:rPr>
          <w:t xml:space="preserve"> filtering</w:t>
        </w:r>
      </w:ins>
      <w:ins w:id="1329" w:author="Giorgio Romeo" w:date="2021-01-04T12:06:00Z">
        <w:r w:rsidR="0025283F" w:rsidRPr="00801F40">
          <w:rPr>
            <w:rFonts w:ascii="Bell MT" w:hAnsi="Bell MT"/>
            <w:sz w:val="28"/>
            <w:szCs w:val="28"/>
            <w:lang w:val="en-US"/>
            <w:rPrChange w:id="1330" w:author="Etion Pinari" w:date="2021-01-06T12:27:00Z">
              <w:rPr>
                <w:rFonts w:ascii="Bell MT" w:hAnsi="Bell MT"/>
                <w:sz w:val="28"/>
                <w:szCs w:val="28"/>
                <w:lang w:val="en-GB"/>
              </w:rPr>
            </w:rPrChange>
          </w:rPr>
          <w:t xml:space="preserve"> them </w:t>
        </w:r>
      </w:ins>
      <w:ins w:id="1331" w:author="Giorgio Romeo" w:date="2021-01-04T12:07:00Z">
        <w:r w:rsidR="000765DD" w:rsidRPr="00801F40">
          <w:rPr>
            <w:rFonts w:ascii="Bell MT" w:hAnsi="Bell MT"/>
            <w:sz w:val="28"/>
            <w:szCs w:val="28"/>
            <w:lang w:val="en-US"/>
            <w:rPrChange w:id="1332" w:author="Etion Pinari" w:date="2021-01-06T12:27:00Z">
              <w:rPr>
                <w:rFonts w:ascii="Bell MT" w:hAnsi="Bell MT"/>
                <w:sz w:val="28"/>
                <w:szCs w:val="28"/>
                <w:lang w:val="en-GB"/>
              </w:rPr>
            </w:rPrChange>
          </w:rPr>
          <w:t>through their first available timeslot</w:t>
        </w:r>
      </w:ins>
      <w:ins w:id="1333" w:author="Giorgio Romeo" w:date="2021-01-04T12:11:00Z">
        <w:r w:rsidR="000765DD" w:rsidRPr="00801F40">
          <w:rPr>
            <w:rFonts w:ascii="Bell MT" w:hAnsi="Bell MT"/>
            <w:sz w:val="28"/>
            <w:szCs w:val="28"/>
            <w:lang w:val="en-US"/>
            <w:rPrChange w:id="1334" w:author="Etion Pinari" w:date="2021-01-06T12:27:00Z">
              <w:rPr>
                <w:rFonts w:ascii="Bell MT" w:hAnsi="Bell MT"/>
                <w:sz w:val="28"/>
                <w:szCs w:val="28"/>
                <w:lang w:val="en-GB"/>
              </w:rPr>
            </w:rPrChange>
          </w:rPr>
          <w:t xml:space="preserve">. </w:t>
        </w:r>
      </w:ins>
      <w:ins w:id="1335" w:author="Giorgio Romeo" w:date="2021-01-04T12:12:00Z">
        <w:r w:rsidR="000765DD" w:rsidRPr="00801F40">
          <w:rPr>
            <w:rFonts w:ascii="Bell MT" w:hAnsi="Bell MT"/>
            <w:sz w:val="28"/>
            <w:szCs w:val="28"/>
            <w:lang w:val="en-US"/>
            <w:rPrChange w:id="1336" w:author="Etion Pinari" w:date="2021-01-06T12:27:00Z">
              <w:rPr>
                <w:rFonts w:ascii="Bell MT" w:hAnsi="Bell MT"/>
                <w:sz w:val="28"/>
                <w:szCs w:val="28"/>
                <w:lang w:val="en-GB"/>
              </w:rPr>
            </w:rPrChange>
          </w:rPr>
          <w:t xml:space="preserve">Since the user has already selected </w:t>
        </w:r>
      </w:ins>
      <w:ins w:id="1337" w:author="Giorgio Romeo" w:date="2021-01-04T12:15:00Z">
        <w:r w:rsidR="007F3319" w:rsidRPr="00801F40">
          <w:rPr>
            <w:rFonts w:ascii="Bell MT" w:hAnsi="Bell MT"/>
            <w:sz w:val="28"/>
            <w:szCs w:val="28"/>
            <w:lang w:val="en-US"/>
            <w:rPrChange w:id="1338" w:author="Etion Pinari" w:date="2021-01-06T12:27:00Z">
              <w:rPr>
                <w:rFonts w:ascii="Bell MT" w:hAnsi="Bell MT"/>
                <w:sz w:val="28"/>
                <w:szCs w:val="28"/>
                <w:lang w:val="en-GB"/>
              </w:rPr>
            </w:rPrChange>
          </w:rPr>
          <w:t xml:space="preserve">a timeslot, it is likely that </w:t>
        </w:r>
      </w:ins>
      <w:ins w:id="1339" w:author="Giorgio Romeo" w:date="2021-01-04T12:16:00Z">
        <w:r w:rsidR="007F3319" w:rsidRPr="00801F40">
          <w:rPr>
            <w:rFonts w:ascii="Bell MT" w:hAnsi="Bell MT"/>
            <w:sz w:val="28"/>
            <w:szCs w:val="28"/>
            <w:lang w:val="en-US"/>
            <w:rPrChange w:id="1340" w:author="Etion Pinari" w:date="2021-01-06T12:27:00Z">
              <w:rPr>
                <w:rFonts w:ascii="Bell MT" w:hAnsi="Bell MT"/>
                <w:sz w:val="28"/>
                <w:szCs w:val="28"/>
                <w:lang w:val="en-GB"/>
              </w:rPr>
            </w:rPrChange>
          </w:rPr>
          <w:t>the user</w:t>
        </w:r>
      </w:ins>
      <w:ins w:id="1341" w:author="Giorgio Romeo" w:date="2021-01-04T12:15:00Z">
        <w:r w:rsidR="007F3319" w:rsidRPr="00801F40">
          <w:rPr>
            <w:rFonts w:ascii="Bell MT" w:hAnsi="Bell MT"/>
            <w:sz w:val="28"/>
            <w:szCs w:val="28"/>
            <w:lang w:val="en-US"/>
            <w:rPrChange w:id="1342" w:author="Etion Pinari" w:date="2021-01-06T12:27:00Z">
              <w:rPr>
                <w:rFonts w:ascii="Bell MT" w:hAnsi="Bell MT"/>
                <w:sz w:val="28"/>
                <w:szCs w:val="28"/>
                <w:lang w:val="en-GB"/>
              </w:rPr>
            </w:rPrChange>
          </w:rPr>
          <w:t xml:space="preserve"> would want to select a store with an available timeslot </w:t>
        </w:r>
      </w:ins>
      <w:ins w:id="1343" w:author="Giorgio Romeo" w:date="2021-01-04T12:16:00Z">
        <w:r w:rsidR="007F3319" w:rsidRPr="00801F40">
          <w:rPr>
            <w:rFonts w:ascii="Bell MT" w:hAnsi="Bell MT"/>
            <w:sz w:val="28"/>
            <w:szCs w:val="28"/>
            <w:lang w:val="en-US"/>
            <w:rPrChange w:id="1344" w:author="Etion Pinari" w:date="2021-01-06T12:27:00Z">
              <w:rPr>
                <w:rFonts w:ascii="Bell MT" w:hAnsi="Bell MT"/>
                <w:sz w:val="28"/>
                <w:szCs w:val="28"/>
                <w:lang w:val="en-GB"/>
              </w:rPr>
            </w:rPrChange>
          </w:rPr>
          <w:t>close to the selected one.</w:t>
        </w:r>
      </w:ins>
    </w:p>
    <w:p w14:paraId="54865B5D" w14:textId="3AE340B0" w:rsidR="007F3319" w:rsidRPr="00801F40" w:rsidDel="009121E5" w:rsidRDefault="009121E5">
      <w:pPr>
        <w:pStyle w:val="Paragrafoelenco"/>
        <w:jc w:val="both"/>
        <w:rPr>
          <w:ins w:id="1345" w:author="Giorgio Romeo" w:date="2021-01-03T00:06:00Z"/>
          <w:del w:id="1346" w:author="Etion Pinari" w:date="2021-01-04T16:23:00Z"/>
          <w:rFonts w:ascii="Bell MT" w:hAnsi="Bell MT"/>
          <w:sz w:val="28"/>
          <w:szCs w:val="28"/>
          <w:lang w:val="en-US"/>
          <w:rPrChange w:id="1347" w:author="Etion Pinari" w:date="2021-01-06T12:27:00Z">
            <w:rPr>
              <w:ins w:id="1348" w:author="Giorgio Romeo" w:date="2021-01-03T00:06:00Z"/>
              <w:del w:id="1349" w:author="Etion Pinari" w:date="2021-01-04T16:23:00Z"/>
              <w:lang w:val="en-GB"/>
            </w:rPr>
          </w:rPrChange>
        </w:rPr>
        <w:pPrChange w:id="1350" w:author="Giorgio Romeo" w:date="2021-01-04T12:18:00Z">
          <w:pPr>
            <w:ind w:left="708"/>
            <w:jc w:val="both"/>
          </w:pPr>
        </w:pPrChange>
      </w:pPr>
      <w:ins w:id="1351" w:author="Etion Pinari" w:date="2021-01-04T16:26:00Z">
        <w:r w:rsidRPr="00801F40">
          <w:rPr>
            <w:rFonts w:ascii="Bell MT" w:hAnsi="Bell MT"/>
            <w:sz w:val="28"/>
            <w:szCs w:val="28"/>
            <w:lang w:val="en-US"/>
            <w:rPrChange w:id="1352" w:author="Etion Pinari" w:date="2021-01-06T12:27:00Z">
              <w:rPr>
                <w:rFonts w:ascii="Bell MT" w:hAnsi="Bell MT"/>
                <w:sz w:val="28"/>
                <w:szCs w:val="28"/>
                <w:lang w:val="en-GB"/>
              </w:rPr>
            </w:rPrChange>
          </w:rPr>
          <w:lastRenderedPageBreak/>
          <w:t xml:space="preserve"> </w:t>
        </w:r>
      </w:ins>
    </w:p>
    <w:p w14:paraId="5EE66906" w14:textId="7EDEEE00" w:rsidR="00055229" w:rsidRPr="00801F40" w:rsidDel="00057D48" w:rsidRDefault="007F3319">
      <w:pPr>
        <w:rPr>
          <w:del w:id="1353" w:author="Cristian Sbrolli" w:date="2021-01-04T02:12:00Z"/>
          <w:rFonts w:ascii="Bell MT" w:hAnsi="Bell MT"/>
          <w:sz w:val="28"/>
          <w:szCs w:val="28"/>
          <w:lang w:val="en-US"/>
          <w:rPrChange w:id="1354" w:author="Etion Pinari" w:date="2021-01-06T12:27:00Z">
            <w:rPr>
              <w:del w:id="1355" w:author="Cristian Sbrolli" w:date="2021-01-04T02:12:00Z"/>
              <w:rFonts w:ascii="Bell MT" w:hAnsi="Bell MT"/>
              <w:sz w:val="28"/>
              <w:szCs w:val="28"/>
              <w:lang w:val="en-GB"/>
            </w:rPr>
          </w:rPrChange>
        </w:rPr>
      </w:pPr>
      <w:ins w:id="1356" w:author="Giorgio Romeo" w:date="2021-01-04T12:18:00Z">
        <w:r w:rsidRPr="00801F40">
          <w:rPr>
            <w:rFonts w:ascii="Bell MT" w:hAnsi="Bell MT"/>
            <w:i/>
            <w:iCs/>
            <w:noProof/>
            <w:sz w:val="28"/>
            <w:szCs w:val="28"/>
            <w:lang w:val="en-US"/>
            <w:rPrChange w:id="1357" w:author="Etion Pinari" w:date="2021-01-06T12:27:00Z">
              <w:rPr>
                <w:rFonts w:ascii="Bell MT" w:hAnsi="Bell MT"/>
                <w:i/>
                <w:iCs/>
                <w:noProof/>
                <w:sz w:val="28"/>
                <w:szCs w:val="28"/>
                <w:lang w:val="en-GB"/>
              </w:rPr>
            </w:rPrChange>
          </w:rPr>
          <w:drawing>
            <wp:anchor distT="0" distB="0" distL="114300" distR="114300" simplePos="0" relativeHeight="251738112" behindDoc="0" locked="0" layoutInCell="1" allowOverlap="1" wp14:anchorId="107484FE" wp14:editId="495D77A0">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5">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ins>
    </w:p>
    <w:p w14:paraId="18A3E0A5" w14:textId="66581C2A" w:rsidR="00C97095" w:rsidRPr="00801F40" w:rsidDel="00B15590" w:rsidRDefault="00C97095">
      <w:pPr>
        <w:rPr>
          <w:ins w:id="1358" w:author="Giorgio Romeo" w:date="2021-01-03T22:40:00Z"/>
          <w:del w:id="1359" w:author="Cristian Sbrolli" w:date="2021-01-04T02:12:00Z"/>
          <w:rFonts w:ascii="Bell MT" w:hAnsi="Bell MT"/>
          <w:sz w:val="28"/>
          <w:szCs w:val="28"/>
          <w:lang w:val="en-US"/>
          <w:rPrChange w:id="1360" w:author="Etion Pinari" w:date="2021-01-06T12:27:00Z">
            <w:rPr>
              <w:ins w:id="1361" w:author="Giorgio Romeo" w:date="2021-01-03T22:40:00Z"/>
              <w:del w:id="1362" w:author="Cristian Sbrolli" w:date="2021-01-04T02:12:00Z"/>
              <w:rFonts w:ascii="Bell MT" w:hAnsi="Bell MT"/>
              <w:sz w:val="28"/>
              <w:szCs w:val="28"/>
              <w:lang w:val="en-GB"/>
            </w:rPr>
          </w:rPrChange>
        </w:rPr>
      </w:pPr>
    </w:p>
    <w:p w14:paraId="7A085DE3" w14:textId="2E06BDA2" w:rsidR="00C97095" w:rsidRPr="00801F40" w:rsidDel="00B15590" w:rsidRDefault="00C97095">
      <w:pPr>
        <w:rPr>
          <w:ins w:id="1363" w:author="Giorgio Romeo" w:date="2021-01-03T22:40:00Z"/>
          <w:del w:id="1364" w:author="Cristian Sbrolli" w:date="2021-01-04T02:12:00Z"/>
          <w:rFonts w:ascii="Bell MT" w:hAnsi="Bell MT"/>
          <w:sz w:val="28"/>
          <w:szCs w:val="28"/>
          <w:lang w:val="en-US"/>
          <w:rPrChange w:id="1365" w:author="Etion Pinari" w:date="2021-01-06T12:27:00Z">
            <w:rPr>
              <w:ins w:id="1366" w:author="Giorgio Romeo" w:date="2021-01-03T22:40:00Z"/>
              <w:del w:id="1367" w:author="Cristian Sbrolli" w:date="2021-01-04T02:12:00Z"/>
              <w:rFonts w:ascii="Bell MT" w:hAnsi="Bell MT"/>
              <w:sz w:val="28"/>
              <w:szCs w:val="28"/>
              <w:lang w:val="en-GB"/>
            </w:rPr>
          </w:rPrChange>
        </w:rPr>
      </w:pPr>
    </w:p>
    <w:p w14:paraId="53A5C68B" w14:textId="19BEA268" w:rsidR="00C97095" w:rsidRPr="00801F40" w:rsidDel="00B15590" w:rsidRDefault="00C97095">
      <w:pPr>
        <w:rPr>
          <w:ins w:id="1368" w:author="Giorgio Romeo" w:date="2021-01-03T22:40:00Z"/>
          <w:del w:id="1369" w:author="Cristian Sbrolli" w:date="2021-01-04T02:12:00Z"/>
          <w:rFonts w:ascii="Bell MT" w:hAnsi="Bell MT"/>
          <w:sz w:val="28"/>
          <w:szCs w:val="28"/>
          <w:lang w:val="en-US"/>
          <w:rPrChange w:id="1370" w:author="Etion Pinari" w:date="2021-01-06T12:27:00Z">
            <w:rPr>
              <w:ins w:id="1371" w:author="Giorgio Romeo" w:date="2021-01-03T22:40:00Z"/>
              <w:del w:id="1372" w:author="Cristian Sbrolli" w:date="2021-01-04T02:12:00Z"/>
              <w:rFonts w:ascii="Bell MT" w:hAnsi="Bell MT"/>
              <w:sz w:val="28"/>
              <w:szCs w:val="28"/>
              <w:lang w:val="en-GB"/>
            </w:rPr>
          </w:rPrChange>
        </w:rPr>
      </w:pPr>
    </w:p>
    <w:p w14:paraId="41693670" w14:textId="7C5A4B8A" w:rsidR="00C97095" w:rsidRPr="00801F40" w:rsidDel="00B15590" w:rsidRDefault="00C97095">
      <w:pPr>
        <w:rPr>
          <w:ins w:id="1373" w:author="Giorgio Romeo" w:date="2021-01-03T22:40:00Z"/>
          <w:del w:id="1374" w:author="Cristian Sbrolli" w:date="2021-01-04T02:13:00Z"/>
          <w:rFonts w:ascii="Bell MT" w:hAnsi="Bell MT"/>
          <w:sz w:val="28"/>
          <w:szCs w:val="28"/>
          <w:lang w:val="en-US"/>
          <w:rPrChange w:id="1375" w:author="Etion Pinari" w:date="2021-01-06T12:27:00Z">
            <w:rPr>
              <w:ins w:id="1376" w:author="Giorgio Romeo" w:date="2021-01-03T22:40:00Z"/>
              <w:del w:id="1377" w:author="Cristian Sbrolli" w:date="2021-01-04T02:13:00Z"/>
              <w:rFonts w:ascii="Bell MT" w:hAnsi="Bell MT"/>
              <w:sz w:val="28"/>
              <w:szCs w:val="28"/>
              <w:lang w:val="en-GB"/>
            </w:rPr>
          </w:rPrChange>
        </w:rPr>
      </w:pPr>
    </w:p>
    <w:p w14:paraId="2F10D9B5" w14:textId="54103D5C" w:rsidR="00C97095" w:rsidRPr="00801F40" w:rsidDel="007F3319" w:rsidRDefault="00C97095">
      <w:pPr>
        <w:rPr>
          <w:ins w:id="1378" w:author="Cristian Sbrolli" w:date="2021-01-02T22:37:00Z"/>
          <w:del w:id="1379" w:author="Giorgio Romeo" w:date="2021-01-04T12:18:00Z"/>
          <w:rFonts w:ascii="Bell MT" w:hAnsi="Bell MT"/>
          <w:sz w:val="28"/>
          <w:szCs w:val="28"/>
          <w:lang w:val="en-US"/>
          <w:rPrChange w:id="1380" w:author="Etion Pinari" w:date="2021-01-06T12:27:00Z">
            <w:rPr>
              <w:ins w:id="1381" w:author="Cristian Sbrolli" w:date="2021-01-02T22:37:00Z"/>
              <w:del w:id="1382" w:author="Giorgio Romeo" w:date="2021-01-04T12:18:00Z"/>
              <w:lang w:val="en-GB"/>
            </w:rPr>
          </w:rPrChange>
        </w:rPr>
        <w:pPrChange w:id="1383" w:author="Giorgio Romeo" w:date="2021-01-03T00:06:00Z">
          <w:pPr>
            <w:pStyle w:val="Paragrafoelenco"/>
            <w:numPr>
              <w:numId w:val="39"/>
            </w:numPr>
            <w:ind w:left="1350" w:hanging="360"/>
          </w:pPr>
        </w:pPrChange>
      </w:pPr>
    </w:p>
    <w:p w14:paraId="47F256E6" w14:textId="04DBD3A8" w:rsidR="004201DC" w:rsidRPr="00801F40" w:rsidRDefault="001F4162">
      <w:pPr>
        <w:pStyle w:val="Paragrafoelenco"/>
        <w:numPr>
          <w:ilvl w:val="0"/>
          <w:numId w:val="39"/>
        </w:numPr>
        <w:jc w:val="both"/>
        <w:rPr>
          <w:ins w:id="1384" w:author="Giorgio Romeo" w:date="2021-01-03T22:40:00Z"/>
          <w:rFonts w:ascii="Bell MT" w:hAnsi="Bell MT"/>
          <w:i/>
          <w:iCs/>
          <w:sz w:val="28"/>
          <w:szCs w:val="28"/>
          <w:lang w:val="en-US"/>
          <w:rPrChange w:id="1385" w:author="Etion Pinari" w:date="2021-01-06T12:27:00Z">
            <w:rPr>
              <w:ins w:id="1386" w:author="Giorgio Romeo" w:date="2021-01-03T22:40:00Z"/>
              <w:rFonts w:ascii="Bell MT" w:hAnsi="Bell MT"/>
              <w:sz w:val="28"/>
              <w:szCs w:val="28"/>
              <w:lang w:val="en-GB"/>
            </w:rPr>
          </w:rPrChange>
        </w:rPr>
      </w:pPr>
      <w:ins w:id="1387" w:author="Cristian Sbrolli" w:date="2021-01-04T02:54:00Z">
        <w:del w:id="1388" w:author="Giorgio Romeo" w:date="2021-01-04T12:18:00Z">
          <w:r w:rsidRPr="00801F40" w:rsidDel="007F3319">
            <w:rPr>
              <w:noProof/>
              <w:lang w:val="en-US"/>
              <w:rPrChange w:id="1389" w:author="Etion Pinari" w:date="2021-01-06T12:27:00Z">
                <w:rPr>
                  <w:noProof/>
                  <w:lang w:val="en-GB"/>
                </w:rPr>
              </w:rPrChange>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390" w:author="Giorgio Romeo" w:date="2021-01-03T22:40:00Z">
        <w:r w:rsidR="00C97095" w:rsidRPr="00801F40">
          <w:rPr>
            <w:rFonts w:ascii="Bell MT" w:hAnsi="Bell MT"/>
            <w:i/>
            <w:iCs/>
            <w:sz w:val="28"/>
            <w:szCs w:val="28"/>
            <w:lang w:val="en-US"/>
            <w:rPrChange w:id="1391" w:author="Etion Pinari" w:date="2021-01-06T12:27:00Z">
              <w:rPr>
                <w:rFonts w:ascii="Bell MT" w:hAnsi="Bell MT"/>
                <w:i/>
                <w:iCs/>
                <w:sz w:val="28"/>
                <w:szCs w:val="28"/>
                <w:lang w:val="en-GB"/>
              </w:rPr>
            </w:rPrChange>
          </w:rPr>
          <w:t>Periodic notifications subscription</w:t>
        </w:r>
      </w:ins>
    </w:p>
    <w:p w14:paraId="52A6ED8A" w14:textId="58AA6FFC" w:rsidR="008D13F0" w:rsidRPr="00801F40" w:rsidRDefault="0047108A" w:rsidP="008D13F0">
      <w:pPr>
        <w:ind w:left="1080"/>
        <w:jc w:val="both"/>
        <w:rPr>
          <w:ins w:id="1392" w:author="Cristian Sbrolli" w:date="2021-01-04T02:56:00Z"/>
          <w:rFonts w:ascii="Bell MT" w:hAnsi="Bell MT"/>
          <w:sz w:val="28"/>
          <w:szCs w:val="28"/>
          <w:lang w:val="en-US"/>
          <w:rPrChange w:id="1393" w:author="Etion Pinari" w:date="2021-01-06T12:27:00Z">
            <w:rPr>
              <w:ins w:id="1394" w:author="Cristian Sbrolli" w:date="2021-01-04T02:56:00Z"/>
              <w:rFonts w:ascii="Bell MT" w:hAnsi="Bell MT"/>
              <w:sz w:val="28"/>
              <w:szCs w:val="28"/>
              <w:lang w:val="en-GB"/>
            </w:rPr>
          </w:rPrChange>
        </w:rPr>
      </w:pPr>
      <w:ins w:id="1395" w:author="Cristian Sbrolli" w:date="2021-01-02T22:38:00Z">
        <w:del w:id="1396" w:author="Giorgio Romeo" w:date="2021-01-03T22:40:00Z">
          <w:r w:rsidRPr="00801F40" w:rsidDel="00C97095">
            <w:rPr>
              <w:rFonts w:ascii="Bell MT" w:hAnsi="Bell MT"/>
              <w:sz w:val="28"/>
              <w:szCs w:val="28"/>
              <w:lang w:val="en-US"/>
              <w:rPrChange w:id="1397" w:author="Etion Pinari" w:date="2021-01-06T12:27:00Z">
                <w:rPr>
                  <w:rFonts w:ascii="Bell MT" w:hAnsi="Bell MT"/>
                  <w:sz w:val="28"/>
                  <w:szCs w:val="28"/>
                  <w:lang w:val="en-GB"/>
                </w:rPr>
              </w:rPrChange>
            </w:rPr>
            <w:delText>Periodic notifications subscripti</w:delText>
          </w:r>
        </w:del>
        <w:del w:id="1398" w:author="Giorgio Romeo" w:date="2021-01-04T11:36:00Z">
          <w:r w:rsidRPr="00801F40" w:rsidDel="001F4162">
            <w:rPr>
              <w:rFonts w:ascii="Bell MT" w:hAnsi="Bell MT"/>
              <w:i/>
              <w:iCs/>
              <w:sz w:val="28"/>
              <w:szCs w:val="28"/>
              <w:lang w:val="en-US"/>
              <w:rPrChange w:id="1399" w:author="Etion Pinari" w:date="2021-01-06T12:27:00Z">
                <w:rPr>
                  <w:i/>
                  <w:iCs/>
                  <w:lang w:val="en-GB"/>
                </w:rPr>
              </w:rPrChange>
            </w:rPr>
            <w:br/>
          </w:r>
        </w:del>
      </w:ins>
    </w:p>
    <w:p w14:paraId="7877628B" w14:textId="79FEBC22" w:rsidR="00DF3A40" w:rsidRPr="00801F40" w:rsidDel="00672C82" w:rsidRDefault="00672C82" w:rsidP="00672C82">
      <w:pPr>
        <w:jc w:val="both"/>
        <w:rPr>
          <w:del w:id="1400" w:author="Giorgio Romeo" w:date="2021-01-04T23:13:00Z"/>
          <w:rFonts w:ascii="Bell MT" w:hAnsi="Bell MT"/>
          <w:sz w:val="28"/>
          <w:szCs w:val="28"/>
          <w:lang w:val="en-US"/>
          <w:rPrChange w:id="1401" w:author="Etion Pinari" w:date="2021-01-06T12:27:00Z">
            <w:rPr>
              <w:del w:id="1402" w:author="Giorgio Romeo" w:date="2021-01-04T23:13:00Z"/>
              <w:rFonts w:ascii="Bell MT" w:hAnsi="Bell MT"/>
              <w:sz w:val="28"/>
              <w:szCs w:val="28"/>
              <w:lang w:val="en-GB"/>
            </w:rPr>
          </w:rPrChange>
        </w:rPr>
      </w:pPr>
      <w:ins w:id="1403" w:author="Giorgio Romeo" w:date="2021-01-04T23:15:00Z">
        <w:r w:rsidRPr="00801F40">
          <w:rPr>
            <w:rFonts w:ascii="Bell MT" w:hAnsi="Bell MT"/>
            <w:sz w:val="28"/>
            <w:szCs w:val="28"/>
            <w:lang w:val="en-US"/>
            <w:rPrChange w:id="1404" w:author="Etion Pinari" w:date="2021-01-06T12:27:00Z">
              <w:rPr>
                <w:rFonts w:ascii="Bell MT" w:hAnsi="Bell MT"/>
                <w:sz w:val="28"/>
                <w:szCs w:val="28"/>
                <w:lang w:val="en-GB"/>
              </w:rPr>
            </w:rPrChange>
          </w:rPr>
          <w:t>The user subscription request may have different granularity, as to be notified about available timeslot for near stores, or for a specific store, or even for a specific timeslot available in a specific store. Once received the request</w:t>
        </w:r>
      </w:ins>
      <w:ins w:id="1405" w:author="Giorgio Romeo" w:date="2021-01-04T23:37:00Z">
        <w:r w:rsidR="00332372" w:rsidRPr="00801F40">
          <w:rPr>
            <w:rFonts w:ascii="Bell MT" w:hAnsi="Bell MT"/>
            <w:sz w:val="28"/>
            <w:szCs w:val="28"/>
            <w:lang w:val="en-US"/>
            <w:rPrChange w:id="1406" w:author="Etion Pinari" w:date="2021-01-06T12:27:00Z">
              <w:rPr>
                <w:rFonts w:ascii="Bell MT" w:hAnsi="Bell MT"/>
                <w:sz w:val="28"/>
                <w:szCs w:val="28"/>
                <w:lang w:val="en-GB"/>
              </w:rPr>
            </w:rPrChange>
          </w:rPr>
          <w:t xml:space="preserve"> </w:t>
        </w:r>
      </w:ins>
      <w:ins w:id="1407" w:author="Giorgio Romeo" w:date="2021-01-04T23:15:00Z">
        <w:r w:rsidRPr="00801F40">
          <w:rPr>
            <w:rFonts w:ascii="Bell MT" w:hAnsi="Bell MT"/>
            <w:sz w:val="28"/>
            <w:szCs w:val="28"/>
            <w:lang w:val="en-US"/>
            <w:rPrChange w:id="1408" w:author="Etion Pinari" w:date="2021-01-06T12:27:00Z">
              <w:rPr>
                <w:rFonts w:ascii="Bell MT" w:hAnsi="Bell MT"/>
                <w:sz w:val="28"/>
                <w:szCs w:val="28"/>
                <w:lang w:val="en-GB"/>
              </w:rPr>
            </w:rPrChange>
          </w:rPr>
          <w:t>is processed, information about the subscriptions are saved, then the user is registered to the topic through Firebase Cloud Messaging.</w:t>
        </w:r>
      </w:ins>
      <w:ins w:id="1409" w:author="Cristian Sbrolli" w:date="2021-01-02T22:39:00Z">
        <w:del w:id="1410" w:author="Giorgio Romeo" w:date="2021-01-04T23:13:00Z">
          <w:r w:rsidR="0047108A" w:rsidRPr="00801F40" w:rsidDel="00672C82">
            <w:rPr>
              <w:rFonts w:ascii="Bell MT" w:hAnsi="Bell MT"/>
              <w:sz w:val="28"/>
              <w:szCs w:val="28"/>
              <w:lang w:val="en-US"/>
              <w:rPrChange w:id="1411" w:author="Etion Pinari" w:date="2021-01-06T12:27:00Z">
                <w:rPr>
                  <w:rFonts w:ascii="Bell MT" w:hAnsi="Bell MT"/>
                  <w:i/>
                  <w:iCs/>
                  <w:sz w:val="28"/>
                  <w:szCs w:val="28"/>
                  <w:lang w:val="en-GB"/>
                </w:rPr>
              </w:rPrChange>
            </w:rPr>
            <w:delText>The user sub</w:delText>
          </w:r>
          <w:r w:rsidR="0047108A" w:rsidRPr="00801F40" w:rsidDel="00672C82">
            <w:rPr>
              <w:rFonts w:ascii="Bell MT" w:hAnsi="Bell MT"/>
              <w:sz w:val="28"/>
              <w:szCs w:val="28"/>
              <w:lang w:val="en-US"/>
              <w:rPrChange w:id="1412" w:author="Etion Pinari" w:date="2021-01-06T12:27:00Z">
                <w:rPr>
                  <w:lang w:val="en-GB"/>
                </w:rPr>
              </w:rPrChange>
            </w:rPr>
            <w:delText xml:space="preserve">scription request may </w:delText>
          </w:r>
        </w:del>
      </w:ins>
      <w:ins w:id="1413" w:author="Cristian Sbrolli" w:date="2021-01-02T22:40:00Z">
        <w:del w:id="1414" w:author="Giorgio Romeo" w:date="2021-01-04T23:13:00Z">
          <w:r w:rsidR="0047108A" w:rsidRPr="00801F40" w:rsidDel="00672C82">
            <w:rPr>
              <w:rFonts w:ascii="Bell MT" w:hAnsi="Bell MT"/>
              <w:sz w:val="28"/>
              <w:szCs w:val="28"/>
              <w:lang w:val="en-US"/>
              <w:rPrChange w:id="1415" w:author="Etion Pinari" w:date="2021-01-06T12:27:00Z">
                <w:rPr>
                  <w:lang w:val="en-GB"/>
                </w:rPr>
              </w:rPrChange>
            </w:rPr>
            <w:delText>have different granularity, as to be notified</w:delText>
          </w:r>
        </w:del>
      </w:ins>
      <w:ins w:id="1416" w:author="Cristian Sbrolli" w:date="2021-01-02T22:41:00Z">
        <w:del w:id="1417" w:author="Giorgio Romeo" w:date="2021-01-04T23:13:00Z">
          <w:r w:rsidR="00DF3A40" w:rsidRPr="00801F40" w:rsidDel="00672C82">
            <w:rPr>
              <w:rFonts w:ascii="Bell MT" w:hAnsi="Bell MT"/>
              <w:sz w:val="28"/>
              <w:szCs w:val="28"/>
              <w:lang w:val="en-US"/>
              <w:rPrChange w:id="1418" w:author="Etion Pinari" w:date="2021-01-06T12:27:00Z">
                <w:rPr>
                  <w:lang w:val="en-GB"/>
                </w:rPr>
              </w:rPrChange>
            </w:rPr>
            <w:delText xml:space="preserve"> about available timeslot for near stores, or for a specific store, or even</w:delText>
          </w:r>
        </w:del>
      </w:ins>
      <w:ins w:id="1419" w:author="Cristian Sbrolli" w:date="2021-01-02T22:40:00Z">
        <w:del w:id="1420" w:author="Giorgio Romeo" w:date="2021-01-04T23:13:00Z">
          <w:r w:rsidR="0047108A" w:rsidRPr="00801F40" w:rsidDel="00672C82">
            <w:rPr>
              <w:rFonts w:ascii="Bell MT" w:hAnsi="Bell MT"/>
              <w:sz w:val="28"/>
              <w:szCs w:val="28"/>
              <w:lang w:val="en-US"/>
              <w:rPrChange w:id="1421" w:author="Etion Pinari" w:date="2021-01-06T12:27:00Z">
                <w:rPr>
                  <w:lang w:val="en-GB"/>
                </w:rPr>
              </w:rPrChange>
            </w:rPr>
            <w:delText xml:space="preserve"> for a specific timeslot available in a</w:delText>
          </w:r>
        </w:del>
      </w:ins>
      <w:ins w:id="1422" w:author="Cristian Sbrolli" w:date="2021-01-02T22:41:00Z">
        <w:del w:id="1423" w:author="Giorgio Romeo" w:date="2021-01-04T23:13:00Z">
          <w:r w:rsidR="00DF3A40" w:rsidRPr="00801F40" w:rsidDel="00672C82">
            <w:rPr>
              <w:rFonts w:ascii="Bell MT" w:hAnsi="Bell MT"/>
              <w:sz w:val="28"/>
              <w:szCs w:val="28"/>
              <w:lang w:val="en-US"/>
              <w:rPrChange w:id="1424" w:author="Etion Pinari" w:date="2021-01-06T12:27:00Z">
                <w:rPr>
                  <w:lang w:val="en-GB"/>
                </w:rPr>
              </w:rPrChange>
            </w:rPr>
            <w:delText xml:space="preserve"> specific</w:delText>
          </w:r>
        </w:del>
      </w:ins>
      <w:ins w:id="1425" w:author="Cristian Sbrolli" w:date="2021-01-02T22:40:00Z">
        <w:del w:id="1426" w:author="Giorgio Romeo" w:date="2021-01-04T23:13:00Z">
          <w:r w:rsidR="0047108A" w:rsidRPr="00801F40" w:rsidDel="00672C82">
            <w:rPr>
              <w:rFonts w:ascii="Bell MT" w:hAnsi="Bell MT"/>
              <w:sz w:val="28"/>
              <w:szCs w:val="28"/>
              <w:lang w:val="en-US"/>
              <w:rPrChange w:id="1427" w:author="Etion Pinari" w:date="2021-01-06T12:27:00Z">
                <w:rPr>
                  <w:lang w:val="en-GB"/>
                </w:rPr>
              </w:rPrChange>
            </w:rPr>
            <w:delText xml:space="preserve"> store</w:delText>
          </w:r>
        </w:del>
      </w:ins>
      <w:ins w:id="1428" w:author="Cristian Sbrolli" w:date="2021-01-02T22:41:00Z">
        <w:del w:id="1429" w:author="Giorgio Romeo" w:date="2021-01-04T23:13:00Z">
          <w:r w:rsidR="00DF3A40" w:rsidRPr="00801F40" w:rsidDel="00672C82">
            <w:rPr>
              <w:rFonts w:ascii="Bell MT" w:hAnsi="Bell MT"/>
              <w:sz w:val="28"/>
              <w:szCs w:val="28"/>
              <w:lang w:val="en-US"/>
              <w:rPrChange w:id="1430" w:author="Etion Pinari" w:date="2021-01-06T12:27:00Z">
                <w:rPr>
                  <w:lang w:val="en-GB"/>
                </w:rPr>
              </w:rPrChange>
            </w:rPr>
            <w:delText xml:space="preserve">. </w:delText>
          </w:r>
        </w:del>
      </w:ins>
      <w:ins w:id="1431" w:author="Cristian Sbrolli" w:date="2021-01-02T22:42:00Z">
        <w:del w:id="1432" w:author="Giorgio Romeo" w:date="2021-01-04T23:13:00Z">
          <w:r w:rsidR="00DF3A40" w:rsidRPr="00801F40" w:rsidDel="00672C82">
            <w:rPr>
              <w:rFonts w:ascii="Bell MT" w:hAnsi="Bell MT"/>
              <w:sz w:val="28"/>
              <w:szCs w:val="28"/>
              <w:lang w:val="en-US"/>
              <w:rPrChange w:id="1433" w:author="Etion Pinari" w:date="2021-01-06T12:27:00Z">
                <w:rPr>
                  <w:lang w:val="en-GB"/>
                </w:rPr>
              </w:rPrChange>
            </w:rPr>
            <w:delText>Once received the re</w:delText>
          </w:r>
        </w:del>
      </w:ins>
      <w:ins w:id="1434" w:author="Etion Pinari" w:date="2021-01-04T15:47:00Z">
        <w:del w:id="1435" w:author="Giorgio Romeo" w:date="2021-01-04T23:13:00Z">
          <w:r w:rsidR="004201DC" w:rsidRPr="00801F40" w:rsidDel="00672C82">
            <w:rPr>
              <w:rFonts w:ascii="Bell MT" w:hAnsi="Bell MT"/>
              <w:sz w:val="28"/>
              <w:szCs w:val="28"/>
              <w:lang w:val="en-US"/>
              <w:rPrChange w:id="1436" w:author="Etion Pinari" w:date="2021-01-06T12:27:00Z">
                <w:rPr>
                  <w:rFonts w:ascii="Bell MT" w:hAnsi="Bell MT"/>
                  <w:sz w:val="28"/>
                  <w:szCs w:val="28"/>
                  <w:lang w:val="en-GB"/>
                </w:rPr>
              </w:rPrChange>
            </w:rPr>
            <w:delText>q</w:delText>
          </w:r>
        </w:del>
      </w:ins>
      <w:ins w:id="1437" w:author="Cristian Sbrolli" w:date="2021-01-02T22:42:00Z">
        <w:del w:id="1438" w:author="Giorgio Romeo" w:date="2021-01-04T23:13:00Z">
          <w:r w:rsidR="00DF3A40" w:rsidRPr="00801F40" w:rsidDel="00672C82">
            <w:rPr>
              <w:rFonts w:ascii="Bell MT" w:hAnsi="Bell MT"/>
              <w:sz w:val="28"/>
              <w:szCs w:val="28"/>
              <w:lang w:val="en-US"/>
              <w:rPrChange w:id="1439" w:author="Etion Pinari" w:date="2021-01-06T12:27:00Z">
                <w:rPr>
                  <w:lang w:val="en-GB"/>
                </w:rPr>
              </w:rPrChange>
            </w:rPr>
            <w:delText>quest, it is process</w:delText>
          </w:r>
        </w:del>
      </w:ins>
      <w:ins w:id="1440" w:author="Cristian Sbrolli" w:date="2021-01-04T02:55:00Z">
        <w:del w:id="1441" w:author="Giorgio Romeo" w:date="2021-01-04T23:13:00Z">
          <w:r w:rsidR="004365DC" w:rsidRPr="00801F40" w:rsidDel="00672C82">
            <w:rPr>
              <w:rFonts w:ascii="Bell MT" w:hAnsi="Bell MT"/>
              <w:sz w:val="28"/>
              <w:szCs w:val="28"/>
              <w:lang w:val="en-US"/>
              <w:rPrChange w:id="1442" w:author="Etion Pinari" w:date="2021-01-06T12:27:00Z">
                <w:rPr>
                  <w:rFonts w:ascii="Bell MT" w:hAnsi="Bell MT"/>
                  <w:sz w:val="28"/>
                  <w:szCs w:val="28"/>
                  <w:lang w:val="en-GB"/>
                </w:rPr>
              </w:rPrChange>
            </w:rPr>
            <w:delText>ed,</w:delText>
          </w:r>
        </w:del>
      </w:ins>
      <w:ins w:id="1443" w:author="Cristian Sbrolli" w:date="2021-01-02T22:42:00Z">
        <w:del w:id="1444" w:author="Giorgio Romeo" w:date="2021-01-04T23:13:00Z">
          <w:r w:rsidR="00DF3A40" w:rsidRPr="00801F40" w:rsidDel="00672C82">
            <w:rPr>
              <w:rFonts w:ascii="Bell MT" w:hAnsi="Bell MT"/>
              <w:sz w:val="28"/>
              <w:szCs w:val="28"/>
              <w:lang w:val="en-US"/>
              <w:rPrChange w:id="1445" w:author="Etion Pinari" w:date="2021-01-06T12:27:00Z">
                <w:rPr>
                  <w:lang w:val="en-GB"/>
                </w:rPr>
              </w:rPrChange>
            </w:rPr>
            <w:delText xml:space="preserve"> info about the subscription</w:delText>
          </w:r>
        </w:del>
      </w:ins>
      <w:ins w:id="1446" w:author="Etion Pinari" w:date="2021-01-04T15:47:00Z">
        <w:del w:id="1447" w:author="Giorgio Romeo" w:date="2021-01-04T23:13:00Z">
          <w:r w:rsidR="004201DC" w:rsidRPr="00801F40" w:rsidDel="00672C82">
            <w:rPr>
              <w:rFonts w:ascii="Bell MT" w:hAnsi="Bell MT"/>
              <w:sz w:val="28"/>
              <w:szCs w:val="28"/>
              <w:lang w:val="en-US"/>
              <w:rPrChange w:id="1448" w:author="Etion Pinari" w:date="2021-01-06T12:27:00Z">
                <w:rPr>
                  <w:rFonts w:ascii="Bell MT" w:hAnsi="Bell MT"/>
                  <w:sz w:val="28"/>
                  <w:szCs w:val="28"/>
                  <w:lang w:val="en-GB"/>
                </w:rPr>
              </w:rPrChange>
            </w:rPr>
            <w:delText>s</w:delText>
          </w:r>
        </w:del>
      </w:ins>
      <w:ins w:id="1449" w:author="Cristian Sbrolli" w:date="2021-01-02T22:42:00Z">
        <w:del w:id="1450" w:author="Giorgio Romeo" w:date="2021-01-04T23:13:00Z">
          <w:r w:rsidR="00DF3A40" w:rsidRPr="00801F40" w:rsidDel="00672C82">
            <w:rPr>
              <w:rFonts w:ascii="Bell MT" w:hAnsi="Bell MT"/>
              <w:sz w:val="28"/>
              <w:szCs w:val="28"/>
              <w:lang w:val="en-US"/>
              <w:rPrChange w:id="1451" w:author="Etion Pinari" w:date="2021-01-06T12:27:00Z">
                <w:rPr>
                  <w:lang w:val="en-GB"/>
                </w:rPr>
              </w:rPrChange>
            </w:rPr>
            <w:delText xml:space="preserve"> are saved</w:delText>
          </w:r>
        </w:del>
      </w:ins>
      <w:ins w:id="1452" w:author="Cristian Sbrolli" w:date="2021-01-04T02:55:00Z">
        <w:del w:id="1453" w:author="Giorgio Romeo" w:date="2021-01-04T23:13:00Z">
          <w:r w:rsidR="004365DC" w:rsidRPr="00801F40" w:rsidDel="00672C82">
            <w:rPr>
              <w:rFonts w:ascii="Bell MT" w:hAnsi="Bell MT"/>
              <w:sz w:val="28"/>
              <w:szCs w:val="28"/>
              <w:lang w:val="en-US"/>
              <w:rPrChange w:id="1454" w:author="Etion Pinari" w:date="2021-01-06T12:27:00Z">
                <w:rPr>
                  <w:rFonts w:ascii="Bell MT" w:hAnsi="Bell MT"/>
                  <w:sz w:val="28"/>
                  <w:szCs w:val="28"/>
                  <w:lang w:val="en-GB"/>
                </w:rPr>
              </w:rPrChange>
            </w:rPr>
            <w:delText>, then the user is registered to the topic through Firebase Cloud Messaging.</w:delText>
          </w:r>
        </w:del>
      </w:ins>
      <w:ins w:id="1455" w:author="Etion Pinari" w:date="2021-01-04T15:50:00Z">
        <w:del w:id="1456" w:author="Giorgio Romeo" w:date="2021-01-04T23:13:00Z">
          <w:r w:rsidR="004201DC" w:rsidRPr="00801F40" w:rsidDel="00672C82">
            <w:rPr>
              <w:rFonts w:ascii="Bell MT" w:hAnsi="Bell MT"/>
              <w:sz w:val="28"/>
              <w:szCs w:val="28"/>
              <w:lang w:val="en-US"/>
              <w:rPrChange w:id="1457" w:author="Etion Pinari" w:date="2021-01-06T12:27:00Z">
                <w:rPr>
                  <w:rFonts w:ascii="Bell MT" w:hAnsi="Bell MT"/>
                  <w:sz w:val="28"/>
                  <w:szCs w:val="28"/>
                  <w:lang w:val="en-GB"/>
                </w:rPr>
              </w:rPrChange>
            </w:rPr>
            <w:br/>
          </w:r>
        </w:del>
      </w:ins>
    </w:p>
    <w:p w14:paraId="4D3037A4" w14:textId="4DD371A2" w:rsidR="00672C82" w:rsidRPr="00801F40" w:rsidRDefault="00672C82" w:rsidP="00672C82">
      <w:pPr>
        <w:jc w:val="both"/>
        <w:rPr>
          <w:ins w:id="1458" w:author="Giorgio Romeo" w:date="2021-01-04T23:15:00Z"/>
          <w:rFonts w:ascii="Bell MT" w:hAnsi="Bell MT"/>
          <w:sz w:val="28"/>
          <w:szCs w:val="28"/>
          <w:lang w:val="en-US"/>
          <w:rPrChange w:id="1459" w:author="Etion Pinari" w:date="2021-01-06T12:27:00Z">
            <w:rPr>
              <w:ins w:id="1460" w:author="Giorgio Romeo" w:date="2021-01-04T23:15:00Z"/>
              <w:rFonts w:ascii="Bell MT" w:hAnsi="Bell MT"/>
              <w:sz w:val="28"/>
              <w:szCs w:val="28"/>
              <w:lang w:val="en-GB"/>
            </w:rPr>
          </w:rPrChange>
        </w:rPr>
      </w:pPr>
    </w:p>
    <w:p w14:paraId="16050547" w14:textId="482BF7BC" w:rsidR="004201DC" w:rsidRPr="00801F40" w:rsidDel="00672C82" w:rsidRDefault="004201DC">
      <w:pPr>
        <w:jc w:val="both"/>
        <w:rPr>
          <w:ins w:id="1461" w:author="Etion Pinari" w:date="2021-01-04T15:50:00Z"/>
          <w:del w:id="1462" w:author="Giorgio Romeo" w:date="2021-01-04T23:14:00Z"/>
          <w:rFonts w:ascii="Bell MT" w:hAnsi="Bell MT"/>
          <w:sz w:val="28"/>
          <w:szCs w:val="28"/>
          <w:lang w:val="en-US"/>
          <w:rPrChange w:id="1463" w:author="Etion Pinari" w:date="2021-01-06T12:27:00Z">
            <w:rPr>
              <w:ins w:id="1464" w:author="Etion Pinari" w:date="2021-01-04T15:50:00Z"/>
              <w:del w:id="1465" w:author="Giorgio Romeo" w:date="2021-01-04T23:14:00Z"/>
              <w:rFonts w:ascii="Bell MT" w:hAnsi="Bell MT"/>
              <w:sz w:val="28"/>
              <w:szCs w:val="28"/>
              <w:lang w:val="en-GB"/>
            </w:rPr>
          </w:rPrChange>
        </w:rPr>
        <w:pPrChange w:id="1466" w:author="Giorgio Romeo" w:date="2021-01-04T23:14:00Z">
          <w:pPr>
            <w:ind w:left="1080"/>
            <w:jc w:val="both"/>
          </w:pPr>
        </w:pPrChange>
      </w:pPr>
    </w:p>
    <w:p w14:paraId="231DB0BE" w14:textId="1494961B" w:rsidR="004201DC" w:rsidRPr="00801F40" w:rsidDel="00672C82" w:rsidRDefault="004201DC">
      <w:pPr>
        <w:jc w:val="both"/>
        <w:rPr>
          <w:ins w:id="1467" w:author="Etion Pinari" w:date="2021-01-04T15:50:00Z"/>
          <w:del w:id="1468" w:author="Giorgio Romeo" w:date="2021-01-04T23:15:00Z"/>
          <w:rFonts w:ascii="Bell MT" w:hAnsi="Bell MT"/>
          <w:sz w:val="28"/>
          <w:szCs w:val="28"/>
          <w:lang w:val="en-US"/>
          <w:rPrChange w:id="1469" w:author="Etion Pinari" w:date="2021-01-06T12:27:00Z">
            <w:rPr>
              <w:ins w:id="1470" w:author="Etion Pinari" w:date="2021-01-04T15:50:00Z"/>
              <w:del w:id="1471" w:author="Giorgio Romeo" w:date="2021-01-04T23:15:00Z"/>
              <w:rFonts w:ascii="Bell MT" w:hAnsi="Bell MT"/>
              <w:sz w:val="28"/>
              <w:szCs w:val="28"/>
              <w:lang w:val="en-GB"/>
            </w:rPr>
          </w:rPrChange>
        </w:rPr>
        <w:pPrChange w:id="1472" w:author="Giorgio Romeo" w:date="2021-01-04T23:14:00Z">
          <w:pPr>
            <w:ind w:left="1080"/>
            <w:jc w:val="both"/>
          </w:pPr>
        </w:pPrChange>
      </w:pPr>
    </w:p>
    <w:p w14:paraId="62CAECF2" w14:textId="4CF2D82F" w:rsidR="004201DC" w:rsidRPr="00801F40" w:rsidDel="00672C82" w:rsidRDefault="004201DC">
      <w:pPr>
        <w:ind w:left="1080"/>
        <w:jc w:val="both"/>
        <w:rPr>
          <w:ins w:id="1473" w:author="Etion Pinari" w:date="2021-01-04T15:50:00Z"/>
          <w:del w:id="1474" w:author="Giorgio Romeo" w:date="2021-01-04T23:16:00Z"/>
          <w:rFonts w:ascii="Bell MT" w:hAnsi="Bell MT"/>
          <w:sz w:val="28"/>
          <w:szCs w:val="28"/>
          <w:lang w:val="en-US"/>
          <w:rPrChange w:id="1475" w:author="Etion Pinari" w:date="2021-01-06T12:27:00Z">
            <w:rPr>
              <w:ins w:id="1476" w:author="Etion Pinari" w:date="2021-01-04T15:50:00Z"/>
              <w:del w:id="1477" w:author="Giorgio Romeo" w:date="2021-01-04T23:16:00Z"/>
              <w:rFonts w:ascii="Bell MT" w:hAnsi="Bell MT"/>
              <w:sz w:val="28"/>
              <w:szCs w:val="28"/>
              <w:lang w:val="en-GB"/>
            </w:rPr>
          </w:rPrChange>
        </w:rPr>
      </w:pPr>
    </w:p>
    <w:p w14:paraId="46AF449B" w14:textId="1102A1EF" w:rsidR="00672C82" w:rsidRPr="00801F40" w:rsidRDefault="00672C82" w:rsidP="00672C82">
      <w:pPr>
        <w:jc w:val="both"/>
        <w:rPr>
          <w:ins w:id="1478" w:author="Giorgio Romeo" w:date="2021-01-04T23:15:00Z"/>
          <w:rFonts w:ascii="Bell MT" w:hAnsi="Bell MT"/>
          <w:sz w:val="28"/>
          <w:szCs w:val="28"/>
          <w:lang w:val="en-US"/>
          <w:rPrChange w:id="1479" w:author="Etion Pinari" w:date="2021-01-06T12:27:00Z">
            <w:rPr>
              <w:ins w:id="1480" w:author="Giorgio Romeo" w:date="2021-01-04T23:15:00Z"/>
              <w:rFonts w:ascii="Bell MT" w:hAnsi="Bell MT"/>
              <w:sz w:val="28"/>
              <w:szCs w:val="28"/>
              <w:lang w:val="en-GB"/>
            </w:rPr>
          </w:rPrChange>
        </w:rPr>
      </w:pPr>
      <w:ins w:id="1481" w:author="Giorgio Romeo" w:date="2021-01-04T23:15:00Z">
        <w:r w:rsidRPr="00801F40">
          <w:rPr>
            <w:rFonts w:ascii="Bell MT" w:hAnsi="Bell MT"/>
            <w:sz w:val="28"/>
            <w:szCs w:val="28"/>
            <w:lang w:val="en-US"/>
            <w:rPrChange w:id="1482" w:author="Etion Pinari" w:date="2021-01-06T12:27:00Z">
              <w:rPr>
                <w:rFonts w:ascii="Bell MT" w:hAnsi="Bell MT"/>
                <w:sz w:val="28"/>
                <w:szCs w:val="28"/>
                <w:lang w:val="en-GB"/>
              </w:rPr>
            </w:rPrChange>
          </w:rPr>
          <w:br/>
        </w:r>
      </w:ins>
    </w:p>
    <w:p w14:paraId="1DDA964E" w14:textId="06695AFD" w:rsidR="004201DC" w:rsidRPr="00801F40" w:rsidRDefault="009925FD">
      <w:pPr>
        <w:rPr>
          <w:ins w:id="1483" w:author="Etion Pinari" w:date="2021-01-04T15:47:00Z"/>
          <w:rFonts w:ascii="Bell MT" w:hAnsi="Bell MT"/>
          <w:sz w:val="28"/>
          <w:szCs w:val="28"/>
          <w:lang w:val="en-US"/>
          <w:rPrChange w:id="1484" w:author="Etion Pinari" w:date="2021-01-06T12:27:00Z">
            <w:rPr>
              <w:ins w:id="1485" w:author="Etion Pinari" w:date="2021-01-04T15:47:00Z"/>
              <w:rFonts w:ascii="Bell MT" w:hAnsi="Bell MT"/>
              <w:sz w:val="28"/>
              <w:szCs w:val="28"/>
              <w:lang w:val="en-GB"/>
            </w:rPr>
          </w:rPrChange>
        </w:rPr>
        <w:pPrChange w:id="1486" w:author="Etion Pinari" w:date="2021-01-06T11:54:00Z">
          <w:pPr>
            <w:ind w:left="1080"/>
            <w:jc w:val="both"/>
          </w:pPr>
        </w:pPrChange>
      </w:pPr>
      <w:ins w:id="1487" w:author="Etion Pinari" w:date="2021-01-06T11:54:00Z">
        <w:r w:rsidRPr="00801F40">
          <w:rPr>
            <w:rFonts w:ascii="Bell MT" w:hAnsi="Bell MT"/>
            <w:sz w:val="28"/>
            <w:szCs w:val="28"/>
            <w:lang w:val="en-US"/>
            <w:rPrChange w:id="1488" w:author="Etion Pinari" w:date="2021-01-06T12:27:00Z">
              <w:rPr>
                <w:rFonts w:ascii="Bell MT" w:hAnsi="Bell MT"/>
                <w:sz w:val="28"/>
                <w:szCs w:val="28"/>
                <w:lang w:val="en-GB"/>
              </w:rPr>
            </w:rPrChange>
          </w:rPr>
          <w:br w:type="page"/>
        </w:r>
      </w:ins>
    </w:p>
    <w:p w14:paraId="37A034A5" w14:textId="5614F093" w:rsidR="009121E5" w:rsidRPr="00801F40" w:rsidRDefault="009925FD">
      <w:pPr>
        <w:pStyle w:val="Paragrafoelenco"/>
        <w:numPr>
          <w:ilvl w:val="0"/>
          <w:numId w:val="39"/>
        </w:numPr>
        <w:rPr>
          <w:ins w:id="1489" w:author="Etion Pinari" w:date="2021-01-04T16:26:00Z"/>
          <w:rFonts w:ascii="Bell MT" w:hAnsi="Bell MT"/>
          <w:i/>
          <w:iCs/>
          <w:sz w:val="28"/>
          <w:szCs w:val="28"/>
          <w:lang w:val="en-US"/>
          <w:rPrChange w:id="1490" w:author="Etion Pinari" w:date="2021-01-06T12:27:00Z">
            <w:rPr>
              <w:ins w:id="1491" w:author="Etion Pinari" w:date="2021-01-04T16:26:00Z"/>
              <w:rFonts w:ascii="Bell MT" w:hAnsi="Bell MT"/>
              <w:i/>
              <w:iCs/>
              <w:sz w:val="28"/>
              <w:szCs w:val="28"/>
              <w:lang w:val="en-GB"/>
            </w:rPr>
          </w:rPrChange>
        </w:rPr>
        <w:pPrChange w:id="1492" w:author="Etion Pinari" w:date="2021-01-04T16:27:00Z">
          <w:pPr>
            <w:pStyle w:val="Paragrafoelenco"/>
            <w:numPr>
              <w:numId w:val="39"/>
            </w:numPr>
            <w:ind w:left="1350" w:hanging="360"/>
            <w:jc w:val="both"/>
          </w:pPr>
        </w:pPrChange>
      </w:pPr>
      <w:ins w:id="1493" w:author="Etion Pinari" w:date="2021-01-06T11:54:00Z">
        <w:r w:rsidRPr="00801F40">
          <w:rPr>
            <w:rFonts w:ascii="Bell MT" w:hAnsi="Bell MT"/>
            <w:i/>
            <w:iCs/>
            <w:noProof/>
            <w:sz w:val="28"/>
            <w:szCs w:val="28"/>
            <w:lang w:val="en-US"/>
            <w:rPrChange w:id="1494" w:author="Etion Pinari" w:date="2021-01-06T12:27:00Z">
              <w:rPr>
                <w:rFonts w:ascii="Bell MT" w:hAnsi="Bell MT"/>
                <w:i/>
                <w:iCs/>
                <w:noProof/>
                <w:sz w:val="28"/>
                <w:szCs w:val="28"/>
                <w:lang w:val="en-GB"/>
              </w:rPr>
            </w:rPrChange>
          </w:rPr>
          <w:lastRenderedPageBreak/>
          <w:drawing>
            <wp:anchor distT="0" distB="0" distL="114300" distR="114300" simplePos="0" relativeHeight="251752448" behindDoc="0" locked="0" layoutInCell="1" allowOverlap="1" wp14:anchorId="4BB2E7A2" wp14:editId="47545663">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495" w:author="Etion Pinari" w:date="2021-01-04T16:26:00Z">
        <w:r w:rsidR="009121E5" w:rsidRPr="00801F40">
          <w:rPr>
            <w:rFonts w:ascii="Bell MT" w:hAnsi="Bell MT"/>
            <w:i/>
            <w:iCs/>
            <w:sz w:val="28"/>
            <w:szCs w:val="28"/>
            <w:lang w:val="en-US"/>
            <w:rPrChange w:id="1496" w:author="Etion Pinari" w:date="2021-01-06T12:27:00Z">
              <w:rPr>
                <w:rFonts w:ascii="Bell MT" w:hAnsi="Bell MT"/>
                <w:i/>
                <w:iCs/>
                <w:sz w:val="28"/>
                <w:szCs w:val="28"/>
                <w:lang w:val="en-GB"/>
              </w:rPr>
            </w:rPrChange>
          </w:rPr>
          <w:t xml:space="preserve"> </w:t>
        </w:r>
      </w:ins>
      <w:ins w:id="1497" w:author="Etion Pinari" w:date="2021-01-04T15:50:00Z">
        <w:r w:rsidR="004201DC" w:rsidRPr="00801F40">
          <w:rPr>
            <w:rFonts w:ascii="Bell MT" w:hAnsi="Bell MT"/>
            <w:i/>
            <w:iCs/>
            <w:sz w:val="28"/>
            <w:szCs w:val="28"/>
            <w:lang w:val="en-US"/>
            <w:rPrChange w:id="1498" w:author="Etion Pinari" w:date="2021-01-06T12:27:00Z">
              <w:rPr>
                <w:rFonts w:ascii="Bell MT" w:hAnsi="Bell MT"/>
                <w:i/>
                <w:iCs/>
                <w:sz w:val="28"/>
                <w:szCs w:val="28"/>
                <w:lang w:val="en-GB"/>
              </w:rPr>
            </w:rPrChange>
          </w:rPr>
          <w:t>Store Manager statistics</w:t>
        </w:r>
      </w:ins>
      <w:ins w:id="1499" w:author="Etion Pinari" w:date="2021-01-04T16:27:00Z">
        <w:r w:rsidR="0014447A" w:rsidRPr="00801F40">
          <w:rPr>
            <w:rFonts w:ascii="Bell MT" w:hAnsi="Bell MT"/>
            <w:i/>
            <w:iCs/>
            <w:sz w:val="28"/>
            <w:szCs w:val="28"/>
            <w:lang w:val="en-US"/>
            <w:rPrChange w:id="1500" w:author="Etion Pinari" w:date="2021-01-06T12:27:00Z">
              <w:rPr>
                <w:rFonts w:ascii="Bell MT" w:hAnsi="Bell MT"/>
                <w:i/>
                <w:iCs/>
                <w:sz w:val="28"/>
                <w:szCs w:val="28"/>
                <w:lang w:val="en-GB"/>
              </w:rPr>
            </w:rPrChange>
          </w:rPr>
          <w:br/>
        </w:r>
      </w:ins>
    </w:p>
    <w:p w14:paraId="23E297FE" w14:textId="17C9D6A8" w:rsidR="0014447A" w:rsidRPr="00801F40" w:rsidRDefault="0014447A">
      <w:pPr>
        <w:pStyle w:val="Paragrafoelenco"/>
        <w:ind w:left="0"/>
        <w:jc w:val="both"/>
        <w:rPr>
          <w:ins w:id="1501" w:author="Etion Pinari" w:date="2021-01-04T16:27:00Z"/>
          <w:rFonts w:ascii="Bell MT" w:hAnsi="Bell MT"/>
          <w:sz w:val="28"/>
          <w:szCs w:val="28"/>
          <w:lang w:val="en-US"/>
          <w:rPrChange w:id="1502" w:author="Etion Pinari" w:date="2021-01-06T12:27:00Z">
            <w:rPr>
              <w:ins w:id="1503" w:author="Etion Pinari" w:date="2021-01-04T16:27:00Z"/>
              <w:rFonts w:ascii="Bell MT" w:hAnsi="Bell MT"/>
              <w:sz w:val="28"/>
              <w:szCs w:val="28"/>
              <w:lang w:val="en-GB"/>
            </w:rPr>
          </w:rPrChange>
        </w:rPr>
        <w:pPrChange w:id="1504" w:author="Giorgio Romeo" w:date="2021-01-04T23:17:00Z">
          <w:pPr>
            <w:pStyle w:val="Paragrafoelenco"/>
            <w:numPr>
              <w:numId w:val="39"/>
            </w:numPr>
            <w:ind w:left="1350" w:hanging="360"/>
          </w:pPr>
        </w:pPrChange>
      </w:pPr>
      <w:ins w:id="1505" w:author="Etion Pinari" w:date="2021-01-04T16:27:00Z">
        <w:r w:rsidRPr="00801F40">
          <w:rPr>
            <w:rFonts w:ascii="Bell MT" w:hAnsi="Bell MT"/>
            <w:sz w:val="28"/>
            <w:szCs w:val="28"/>
            <w:lang w:val="en-US"/>
            <w:rPrChange w:id="1506" w:author="Etion Pinari" w:date="2021-01-06T12:27:00Z">
              <w:rPr>
                <w:rFonts w:ascii="Bell MT" w:hAnsi="Bell MT"/>
                <w:sz w:val="28"/>
                <w:szCs w:val="28"/>
                <w:lang w:val="en-GB"/>
              </w:rPr>
            </w:rPrChange>
          </w:rPr>
          <w:t xml:space="preserve">Once the store manager, through his </w:t>
        </w:r>
        <w:r w:rsidRPr="00A65786">
          <w:rPr>
            <w:rFonts w:ascii="Bell MT" w:hAnsi="Bell MT"/>
            <w:i/>
            <w:iCs/>
            <w:sz w:val="28"/>
            <w:szCs w:val="28"/>
            <w:u w:val="single"/>
            <w:lang w:val="en-US"/>
            <w:rPrChange w:id="1507" w:author="Etion Pinari" w:date="2021-01-06T12:48:00Z">
              <w:rPr>
                <w:rFonts w:ascii="Bell MT" w:hAnsi="Bell MT"/>
                <w:sz w:val="28"/>
                <w:szCs w:val="28"/>
                <w:lang w:val="en-GB"/>
              </w:rPr>
            </w:rPrChange>
          </w:rPr>
          <w:t>browser</w:t>
        </w:r>
        <w:r w:rsidRPr="00801F40">
          <w:rPr>
            <w:rFonts w:ascii="Bell MT" w:hAnsi="Bell MT"/>
            <w:sz w:val="28"/>
            <w:szCs w:val="28"/>
            <w:lang w:val="en-US"/>
            <w:rPrChange w:id="1508" w:author="Etion Pinari" w:date="2021-01-06T12:27:00Z">
              <w:rPr>
                <w:rFonts w:ascii="Bell MT" w:hAnsi="Bell MT"/>
                <w:sz w:val="28"/>
                <w:szCs w:val="28"/>
                <w:lang w:val="en-GB"/>
              </w:rPr>
            </w:rPrChange>
          </w:rPr>
          <w:t xml:space="preserve"> opens the statistics page, the web server requests all the data regarding the store’s entrances. Instead of requesting all statistics to be created on the DBMS, the Data</w:t>
        </w:r>
      </w:ins>
      <w:ins w:id="1509" w:author="Giorgio Romeo" w:date="2021-01-04T23:16:00Z">
        <w:r w:rsidR="00672C82" w:rsidRPr="00801F40">
          <w:rPr>
            <w:rFonts w:ascii="Bell MT" w:hAnsi="Bell MT"/>
            <w:sz w:val="28"/>
            <w:szCs w:val="28"/>
            <w:lang w:val="en-US"/>
            <w:rPrChange w:id="1510" w:author="Etion Pinari" w:date="2021-01-06T12:27:00Z">
              <w:rPr>
                <w:rFonts w:ascii="Bell MT" w:hAnsi="Bell MT"/>
                <w:sz w:val="28"/>
                <w:szCs w:val="28"/>
                <w:lang w:val="en-GB"/>
              </w:rPr>
            </w:rPrChange>
          </w:rPr>
          <w:t xml:space="preserve"> </w:t>
        </w:r>
      </w:ins>
      <w:ins w:id="1511" w:author="Etion Pinari" w:date="2021-01-04T16:27:00Z">
        <w:r w:rsidRPr="00801F40">
          <w:rPr>
            <w:rFonts w:ascii="Bell MT" w:hAnsi="Bell MT"/>
            <w:sz w:val="28"/>
            <w:szCs w:val="28"/>
            <w:lang w:val="en-US"/>
            <w:rPrChange w:id="1512" w:author="Etion Pinari" w:date="2021-01-06T12:27:00Z">
              <w:rPr>
                <w:rFonts w:ascii="Bell MT" w:hAnsi="Bell MT"/>
                <w:sz w:val="28"/>
                <w:szCs w:val="28"/>
                <w:lang w:val="en-GB"/>
              </w:rPr>
            </w:rPrChange>
          </w:rPr>
          <w:t>Service component retrieves only the data regarding that store and the influx module creates all the statistics internally. This so we can ease the computational workload of the DBMS and increase it for the Influx</w:t>
        </w:r>
      </w:ins>
      <w:ins w:id="1513" w:author="Giorgio Romeo" w:date="2021-01-04T23:16:00Z">
        <w:r w:rsidR="00672C82" w:rsidRPr="00801F40">
          <w:rPr>
            <w:rFonts w:ascii="Bell MT" w:hAnsi="Bell MT"/>
            <w:sz w:val="28"/>
            <w:szCs w:val="28"/>
            <w:lang w:val="en-US"/>
            <w:rPrChange w:id="1514" w:author="Etion Pinari" w:date="2021-01-06T12:27:00Z">
              <w:rPr>
                <w:rFonts w:ascii="Bell MT" w:hAnsi="Bell MT"/>
                <w:sz w:val="28"/>
                <w:szCs w:val="28"/>
                <w:lang w:val="en-GB"/>
              </w:rPr>
            </w:rPrChange>
          </w:rPr>
          <w:t xml:space="preserve"> </w:t>
        </w:r>
      </w:ins>
      <w:ins w:id="1515" w:author="Etion Pinari" w:date="2021-01-04T16:27:00Z">
        <w:r w:rsidRPr="00801F40">
          <w:rPr>
            <w:rFonts w:ascii="Bell MT" w:hAnsi="Bell MT"/>
            <w:sz w:val="28"/>
            <w:szCs w:val="28"/>
            <w:lang w:val="en-US"/>
            <w:rPrChange w:id="1516" w:author="Etion Pinari" w:date="2021-01-06T12:27:00Z">
              <w:rPr>
                <w:rFonts w:ascii="Bell MT" w:hAnsi="Bell MT"/>
                <w:sz w:val="28"/>
                <w:szCs w:val="28"/>
                <w:lang w:val="en-GB"/>
              </w:rPr>
            </w:rPrChange>
          </w:rPr>
          <w:t>Module, a component which is going to be used way less in comparison.</w:t>
        </w:r>
      </w:ins>
    </w:p>
    <w:p w14:paraId="30671271" w14:textId="17E20CE2" w:rsidR="009121E5" w:rsidRPr="00801F40" w:rsidRDefault="0014447A">
      <w:pPr>
        <w:rPr>
          <w:ins w:id="1517" w:author="Etion Pinari" w:date="2021-01-04T16:26:00Z"/>
          <w:rFonts w:ascii="Bell MT" w:hAnsi="Bell MT"/>
          <w:i/>
          <w:iCs/>
          <w:sz w:val="28"/>
          <w:szCs w:val="28"/>
          <w:lang w:val="en-US"/>
          <w:rPrChange w:id="1518" w:author="Etion Pinari" w:date="2021-01-06T12:27:00Z">
            <w:rPr>
              <w:ins w:id="1519" w:author="Etion Pinari" w:date="2021-01-04T16:26:00Z"/>
              <w:rFonts w:ascii="Bell MT" w:hAnsi="Bell MT"/>
              <w:i/>
              <w:iCs/>
              <w:sz w:val="28"/>
              <w:szCs w:val="28"/>
              <w:lang w:val="en-GB"/>
            </w:rPr>
          </w:rPrChange>
        </w:rPr>
      </w:pPr>
      <w:ins w:id="1520" w:author="Etion Pinari" w:date="2021-01-04T16:28:00Z">
        <w:r w:rsidRPr="00801F40">
          <w:rPr>
            <w:rFonts w:ascii="Bell MT" w:hAnsi="Bell MT"/>
            <w:i/>
            <w:iCs/>
            <w:sz w:val="28"/>
            <w:szCs w:val="28"/>
            <w:lang w:val="en-US"/>
            <w:rPrChange w:id="1521" w:author="Etion Pinari" w:date="2021-01-06T12:27:00Z">
              <w:rPr>
                <w:rFonts w:ascii="Bell MT" w:hAnsi="Bell MT"/>
                <w:i/>
                <w:iCs/>
                <w:sz w:val="28"/>
                <w:szCs w:val="28"/>
                <w:lang w:val="en-GB"/>
              </w:rPr>
            </w:rPrChange>
          </w:rPr>
          <w:br w:type="page"/>
        </w:r>
      </w:ins>
    </w:p>
    <w:p w14:paraId="34929407" w14:textId="4397185A" w:rsidR="009121E5" w:rsidRPr="00801F40" w:rsidRDefault="009925FD">
      <w:pPr>
        <w:pStyle w:val="Paragrafoelenco"/>
        <w:numPr>
          <w:ilvl w:val="0"/>
          <w:numId w:val="39"/>
        </w:numPr>
        <w:jc w:val="both"/>
        <w:rPr>
          <w:ins w:id="1522" w:author="Etion Pinari" w:date="2021-01-04T15:47:00Z"/>
          <w:rFonts w:ascii="Bell MT" w:hAnsi="Bell MT"/>
          <w:i/>
          <w:iCs/>
          <w:sz w:val="28"/>
          <w:szCs w:val="28"/>
          <w:lang w:val="en-US"/>
          <w:rPrChange w:id="1523" w:author="Etion Pinari" w:date="2021-01-06T12:27:00Z">
            <w:rPr>
              <w:ins w:id="1524" w:author="Etion Pinari" w:date="2021-01-04T15:47:00Z"/>
              <w:rFonts w:ascii="Bell MT" w:hAnsi="Bell MT"/>
              <w:i/>
              <w:iCs/>
              <w:sz w:val="28"/>
              <w:szCs w:val="28"/>
              <w:lang w:val="en-GB"/>
            </w:rPr>
          </w:rPrChange>
        </w:rPr>
      </w:pPr>
      <w:ins w:id="1525" w:author="Etion Pinari" w:date="2021-01-06T11:55:00Z">
        <w:r w:rsidRPr="00801F40">
          <w:rPr>
            <w:rFonts w:ascii="Bell MT" w:hAnsi="Bell MT"/>
            <w:i/>
            <w:iCs/>
            <w:noProof/>
            <w:sz w:val="28"/>
            <w:szCs w:val="28"/>
            <w:lang w:val="en-US"/>
            <w:rPrChange w:id="1526" w:author="Etion Pinari" w:date="2021-01-06T12:27:00Z">
              <w:rPr>
                <w:rFonts w:ascii="Bell MT" w:hAnsi="Bell MT"/>
                <w:i/>
                <w:iCs/>
                <w:noProof/>
                <w:sz w:val="28"/>
                <w:szCs w:val="28"/>
                <w:lang w:val="en-GB"/>
              </w:rPr>
            </w:rPrChange>
          </w:rPr>
          <w:lastRenderedPageBreak/>
          <w:drawing>
            <wp:anchor distT="0" distB="0" distL="114300" distR="114300" simplePos="0" relativeHeight="251753472" behindDoc="0" locked="0" layoutInCell="1" allowOverlap="1" wp14:anchorId="189BBFD9" wp14:editId="2849C20D">
              <wp:simplePos x="0" y="0"/>
              <wp:positionH relativeFrom="margin">
                <wp:align>right</wp:align>
              </wp:positionH>
              <wp:positionV relativeFrom="paragraph">
                <wp:posOffset>428625</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27" w:author="Etion Pinari" w:date="2021-01-04T16:28:00Z">
        <w:r w:rsidR="0014447A" w:rsidRPr="00801F40">
          <w:rPr>
            <w:rFonts w:ascii="Bell MT" w:hAnsi="Bell MT"/>
            <w:i/>
            <w:iCs/>
            <w:sz w:val="28"/>
            <w:szCs w:val="28"/>
            <w:lang w:val="en-US"/>
            <w:rPrChange w:id="1528" w:author="Etion Pinari" w:date="2021-01-06T12:27:00Z">
              <w:rPr>
                <w:rFonts w:ascii="Bell MT" w:hAnsi="Bell MT"/>
                <w:i/>
                <w:iCs/>
                <w:sz w:val="28"/>
                <w:szCs w:val="28"/>
                <w:lang w:val="en-GB"/>
              </w:rPr>
            </w:rPrChange>
          </w:rPr>
          <w:t xml:space="preserve"> Physical ticket acquisition </w:t>
        </w:r>
      </w:ins>
    </w:p>
    <w:p w14:paraId="284049CE" w14:textId="39B3D8F6" w:rsidR="004201DC" w:rsidRPr="00801F40" w:rsidRDefault="004201DC">
      <w:pPr>
        <w:ind w:left="1080"/>
        <w:jc w:val="both"/>
        <w:rPr>
          <w:ins w:id="1529" w:author="Etion Pinari" w:date="2021-01-04T16:33:00Z"/>
          <w:rFonts w:ascii="Bell MT" w:hAnsi="Bell MT"/>
          <w:sz w:val="28"/>
          <w:szCs w:val="28"/>
          <w:lang w:val="en-US"/>
          <w:rPrChange w:id="1530" w:author="Etion Pinari" w:date="2021-01-06T12:27:00Z">
            <w:rPr>
              <w:ins w:id="1531" w:author="Etion Pinari" w:date="2021-01-04T16:33:00Z"/>
              <w:rFonts w:ascii="Bell MT" w:hAnsi="Bell MT"/>
              <w:sz w:val="28"/>
              <w:szCs w:val="28"/>
              <w:lang w:val="en-GB"/>
            </w:rPr>
          </w:rPrChange>
        </w:rPr>
      </w:pPr>
    </w:p>
    <w:p w14:paraId="28362284" w14:textId="02D3D1DF" w:rsidR="0014447A" w:rsidRPr="00801F40" w:rsidRDefault="0014447A">
      <w:pPr>
        <w:ind w:left="1080"/>
        <w:jc w:val="both"/>
        <w:rPr>
          <w:ins w:id="1532" w:author="Etion Pinari" w:date="2021-01-04T15:47:00Z"/>
          <w:rFonts w:ascii="Bell MT" w:hAnsi="Bell MT"/>
          <w:sz w:val="28"/>
          <w:szCs w:val="28"/>
          <w:lang w:val="en-US"/>
          <w:rPrChange w:id="1533" w:author="Etion Pinari" w:date="2021-01-06T12:27:00Z">
            <w:rPr>
              <w:ins w:id="1534" w:author="Etion Pinari" w:date="2021-01-04T15:47:00Z"/>
              <w:rFonts w:ascii="Bell MT" w:hAnsi="Bell MT"/>
              <w:sz w:val="28"/>
              <w:szCs w:val="28"/>
              <w:lang w:val="en-GB"/>
            </w:rPr>
          </w:rPrChange>
        </w:rPr>
      </w:pPr>
      <w:ins w:id="1535" w:author="Etion Pinari" w:date="2021-01-04T16:36:00Z">
        <w:r w:rsidRPr="00801F40">
          <w:rPr>
            <w:rFonts w:ascii="Bell MT" w:hAnsi="Bell MT"/>
            <w:sz w:val="28"/>
            <w:szCs w:val="28"/>
            <w:lang w:val="en-US"/>
            <w:rPrChange w:id="1536" w:author="Etion Pinari" w:date="2021-01-06T12:27:00Z">
              <w:rPr>
                <w:rFonts w:ascii="Bell MT" w:hAnsi="Bell MT"/>
                <w:sz w:val="28"/>
                <w:szCs w:val="28"/>
                <w:lang w:val="en-GB"/>
              </w:rPr>
            </w:rPrChange>
          </w:rPr>
          <w:t>The user who goes physically to the store</w:t>
        </w:r>
      </w:ins>
      <w:ins w:id="1537" w:author="Etion Pinari" w:date="2021-01-04T16:40:00Z">
        <w:r w:rsidR="002C367B" w:rsidRPr="00801F40">
          <w:rPr>
            <w:rFonts w:ascii="Bell MT" w:hAnsi="Bell MT"/>
            <w:sz w:val="28"/>
            <w:szCs w:val="28"/>
            <w:lang w:val="en-US"/>
            <w:rPrChange w:id="1538" w:author="Etion Pinari" w:date="2021-01-06T12:27:00Z">
              <w:rPr>
                <w:rFonts w:ascii="Bell MT" w:hAnsi="Bell MT"/>
                <w:sz w:val="28"/>
                <w:szCs w:val="28"/>
                <w:lang w:val="en-GB"/>
              </w:rPr>
            </w:rPrChange>
          </w:rPr>
          <w:t>,</w:t>
        </w:r>
      </w:ins>
      <w:ins w:id="1539" w:author="Etion Pinari" w:date="2021-01-04T16:37:00Z">
        <w:r w:rsidR="002C367B" w:rsidRPr="00801F40">
          <w:rPr>
            <w:rFonts w:ascii="Bell MT" w:hAnsi="Bell MT"/>
            <w:sz w:val="28"/>
            <w:szCs w:val="28"/>
            <w:lang w:val="en-US"/>
            <w:rPrChange w:id="1540" w:author="Etion Pinari" w:date="2021-01-06T12:27:00Z">
              <w:rPr>
                <w:rFonts w:ascii="Bell MT" w:hAnsi="Bell MT"/>
                <w:sz w:val="28"/>
                <w:szCs w:val="28"/>
                <w:lang w:val="en-GB"/>
              </w:rPr>
            </w:rPrChange>
          </w:rPr>
          <w:t xml:space="preserve"> </w:t>
        </w:r>
      </w:ins>
      <w:ins w:id="1541" w:author="Etion Pinari" w:date="2021-01-04T16:38:00Z">
        <w:r w:rsidR="002C367B" w:rsidRPr="00801F40">
          <w:rPr>
            <w:rFonts w:ascii="Bell MT" w:hAnsi="Bell MT"/>
            <w:sz w:val="28"/>
            <w:szCs w:val="28"/>
            <w:lang w:val="en-US"/>
            <w:rPrChange w:id="1542" w:author="Etion Pinari" w:date="2021-01-06T12:27:00Z">
              <w:rPr>
                <w:rFonts w:ascii="Bell MT" w:hAnsi="Bell MT"/>
                <w:sz w:val="28"/>
                <w:szCs w:val="28"/>
                <w:lang w:val="en-GB"/>
              </w:rPr>
            </w:rPrChange>
          </w:rPr>
          <w:t>requests a ticket and</w:t>
        </w:r>
      </w:ins>
      <w:ins w:id="1543" w:author="Etion Pinari" w:date="2021-01-04T16:39:00Z">
        <w:r w:rsidR="002C367B" w:rsidRPr="00801F40">
          <w:rPr>
            <w:rFonts w:ascii="Bell MT" w:hAnsi="Bell MT"/>
            <w:sz w:val="28"/>
            <w:szCs w:val="28"/>
            <w:lang w:val="en-US"/>
            <w:rPrChange w:id="1544" w:author="Etion Pinari" w:date="2021-01-06T12:27:00Z">
              <w:rPr>
                <w:rFonts w:ascii="Bell MT" w:hAnsi="Bell MT"/>
                <w:sz w:val="28"/>
                <w:szCs w:val="28"/>
                <w:lang w:val="en-GB"/>
              </w:rPr>
            </w:rPrChange>
          </w:rPr>
          <w:t xml:space="preserve"> the ticket’s dispenser internal logic</w:t>
        </w:r>
      </w:ins>
      <w:ins w:id="1545" w:author="Etion Pinari" w:date="2021-01-04T16:40:00Z">
        <w:r w:rsidR="002C367B" w:rsidRPr="00801F40">
          <w:rPr>
            <w:rFonts w:ascii="Bell MT" w:hAnsi="Bell MT"/>
            <w:sz w:val="28"/>
            <w:szCs w:val="28"/>
            <w:lang w:val="en-US"/>
            <w:rPrChange w:id="1546" w:author="Etion Pinari" w:date="2021-01-06T12:27:00Z">
              <w:rPr>
                <w:rFonts w:ascii="Bell MT" w:hAnsi="Bell MT"/>
                <w:sz w:val="28"/>
                <w:szCs w:val="28"/>
                <w:lang w:val="en-GB"/>
              </w:rPr>
            </w:rPrChange>
          </w:rPr>
          <w:t xml:space="preserve"> communicates with the system, asking the first available time slot of that one store.</w:t>
        </w:r>
      </w:ins>
      <w:ins w:id="1547" w:author="Etion Pinari" w:date="2021-01-04T16:42:00Z">
        <w:r w:rsidR="002C367B" w:rsidRPr="00801F40">
          <w:rPr>
            <w:rFonts w:ascii="Bell MT" w:hAnsi="Bell MT"/>
            <w:sz w:val="28"/>
            <w:szCs w:val="28"/>
            <w:lang w:val="en-US"/>
            <w:rPrChange w:id="1548" w:author="Etion Pinari" w:date="2021-01-06T12:27:00Z">
              <w:rPr>
                <w:rFonts w:ascii="Bell MT" w:hAnsi="Bell MT"/>
                <w:sz w:val="28"/>
                <w:szCs w:val="28"/>
                <w:lang w:val="en-GB"/>
              </w:rPr>
            </w:rPrChange>
          </w:rPr>
          <w:t xml:space="preserve"> Just like the virtual ticket, the execution of the methods is the same.</w:t>
        </w:r>
      </w:ins>
    </w:p>
    <w:p w14:paraId="70075435" w14:textId="77777777" w:rsidR="009121E5" w:rsidRPr="00801F40" w:rsidRDefault="009121E5">
      <w:pPr>
        <w:rPr>
          <w:ins w:id="1549" w:author="Etion Pinari" w:date="2021-01-04T16:24:00Z"/>
          <w:rFonts w:ascii="Bell MT" w:hAnsi="Bell MT"/>
          <w:sz w:val="28"/>
          <w:szCs w:val="28"/>
          <w:lang w:val="en-US"/>
          <w:rPrChange w:id="1550" w:author="Etion Pinari" w:date="2021-01-06T12:27:00Z">
            <w:rPr>
              <w:ins w:id="1551" w:author="Etion Pinari" w:date="2021-01-04T16:24:00Z"/>
              <w:rFonts w:ascii="Bell MT" w:hAnsi="Bell MT"/>
              <w:sz w:val="28"/>
              <w:szCs w:val="28"/>
              <w:lang w:val="en-GB"/>
            </w:rPr>
          </w:rPrChange>
        </w:rPr>
      </w:pPr>
      <w:ins w:id="1552" w:author="Etion Pinari" w:date="2021-01-04T16:24:00Z">
        <w:r w:rsidRPr="00801F40">
          <w:rPr>
            <w:rFonts w:ascii="Bell MT" w:hAnsi="Bell MT"/>
            <w:sz w:val="28"/>
            <w:szCs w:val="28"/>
            <w:lang w:val="en-US"/>
            <w:rPrChange w:id="1553" w:author="Etion Pinari" w:date="2021-01-06T12:27:00Z">
              <w:rPr>
                <w:rFonts w:ascii="Bell MT" w:hAnsi="Bell MT"/>
                <w:sz w:val="28"/>
                <w:szCs w:val="28"/>
                <w:lang w:val="en-GB"/>
              </w:rPr>
            </w:rPrChange>
          </w:rPr>
          <w:br w:type="page"/>
        </w:r>
      </w:ins>
    </w:p>
    <w:p w14:paraId="5B7FFAD3" w14:textId="5EAE00F8" w:rsidR="009A6EF1" w:rsidRPr="00801F40" w:rsidDel="00784093" w:rsidRDefault="009925FD">
      <w:pPr>
        <w:ind w:left="1080"/>
        <w:jc w:val="both"/>
        <w:rPr>
          <w:ins w:id="1554" w:author="Giorgio Romeo" w:date="2021-01-04T11:37:00Z"/>
          <w:del w:id="1555" w:author="Etion Pinari" w:date="2021-01-04T16:06:00Z"/>
          <w:rFonts w:ascii="Bell MT" w:hAnsi="Bell MT"/>
          <w:i/>
          <w:iCs/>
          <w:sz w:val="28"/>
          <w:szCs w:val="28"/>
          <w:lang w:val="en-US"/>
          <w:rPrChange w:id="1556" w:author="Etion Pinari" w:date="2021-01-06T12:27:00Z">
            <w:rPr>
              <w:ins w:id="1557" w:author="Giorgio Romeo" w:date="2021-01-04T11:37:00Z"/>
              <w:del w:id="1558" w:author="Etion Pinari" w:date="2021-01-04T16:06:00Z"/>
              <w:rFonts w:ascii="Bell MT" w:hAnsi="Bell MT"/>
              <w:sz w:val="28"/>
              <w:szCs w:val="28"/>
              <w:lang w:val="en-GB"/>
            </w:rPr>
          </w:rPrChange>
        </w:rPr>
        <w:pPrChange w:id="1559" w:author="Etion Pinari" w:date="2021-01-04T16:06:00Z">
          <w:pPr>
            <w:pStyle w:val="Paragrafoelenco"/>
            <w:numPr>
              <w:numId w:val="39"/>
            </w:numPr>
            <w:ind w:left="1350" w:hanging="360"/>
            <w:jc w:val="both"/>
          </w:pPr>
        </w:pPrChange>
      </w:pPr>
      <w:ins w:id="1560" w:author="Etion Pinari" w:date="2021-01-06T11:55:00Z">
        <w:r w:rsidRPr="00801F40">
          <w:rPr>
            <w:rFonts w:ascii="Bell MT" w:hAnsi="Bell MT"/>
            <w:i/>
            <w:iCs/>
            <w:noProof/>
            <w:sz w:val="28"/>
            <w:szCs w:val="28"/>
            <w:lang w:val="en-US"/>
            <w:rPrChange w:id="1561" w:author="Etion Pinari" w:date="2021-01-06T12:27:00Z">
              <w:rPr>
                <w:rFonts w:ascii="Bell MT" w:hAnsi="Bell MT"/>
                <w:i/>
                <w:iCs/>
                <w:noProof/>
                <w:sz w:val="28"/>
                <w:szCs w:val="28"/>
                <w:lang w:val="en-GB"/>
              </w:rPr>
            </w:rPrChange>
          </w:rPr>
          <w:lastRenderedPageBreak/>
          <w:drawing>
            <wp:anchor distT="0" distB="0" distL="114300" distR="114300" simplePos="0" relativeHeight="251754496" behindDoc="0" locked="0" layoutInCell="1" allowOverlap="1" wp14:anchorId="0F9458F3" wp14:editId="5468062E">
              <wp:simplePos x="0" y="0"/>
              <wp:positionH relativeFrom="margin">
                <wp:align>right</wp:align>
              </wp:positionH>
              <wp:positionV relativeFrom="paragraph">
                <wp:posOffset>500380</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A40A3C" w14:textId="56475431" w:rsidR="00C97095" w:rsidRPr="00801F40" w:rsidDel="00784093" w:rsidRDefault="00C97095">
      <w:pPr>
        <w:ind w:left="1080"/>
        <w:jc w:val="both"/>
        <w:rPr>
          <w:ins w:id="1562" w:author="Giorgio Romeo" w:date="2021-01-04T12:18:00Z"/>
          <w:del w:id="1563" w:author="Etion Pinari" w:date="2021-01-04T16:06:00Z"/>
          <w:rFonts w:ascii="Bell MT" w:hAnsi="Bell MT"/>
          <w:i/>
          <w:iCs/>
          <w:sz w:val="28"/>
          <w:szCs w:val="28"/>
          <w:lang w:val="en-US"/>
          <w:rPrChange w:id="1564" w:author="Etion Pinari" w:date="2021-01-06T12:27:00Z">
            <w:rPr>
              <w:ins w:id="1565" w:author="Giorgio Romeo" w:date="2021-01-04T12:18:00Z"/>
              <w:del w:id="1566" w:author="Etion Pinari" w:date="2021-01-04T16:06:00Z"/>
              <w:rFonts w:ascii="Bell MT" w:hAnsi="Bell MT"/>
              <w:i/>
              <w:iCs/>
              <w:sz w:val="28"/>
              <w:szCs w:val="28"/>
              <w:lang w:val="en-GB"/>
            </w:rPr>
          </w:rPrChange>
        </w:rPr>
      </w:pPr>
    </w:p>
    <w:p w14:paraId="23F6813D" w14:textId="77777777" w:rsidR="002C156A" w:rsidRPr="00801F40" w:rsidRDefault="002C156A" w:rsidP="002C156A">
      <w:pPr>
        <w:pStyle w:val="Paragrafoelenco"/>
        <w:numPr>
          <w:ilvl w:val="0"/>
          <w:numId w:val="39"/>
        </w:numPr>
        <w:jc w:val="both"/>
        <w:rPr>
          <w:ins w:id="1567" w:author="Etion Pinari" w:date="2021-01-04T16:15:00Z"/>
          <w:rFonts w:ascii="Bell MT" w:hAnsi="Bell MT"/>
          <w:i/>
          <w:iCs/>
          <w:sz w:val="28"/>
          <w:szCs w:val="28"/>
          <w:lang w:val="en-US"/>
          <w:rPrChange w:id="1568" w:author="Etion Pinari" w:date="2021-01-06T12:27:00Z">
            <w:rPr>
              <w:ins w:id="1569" w:author="Etion Pinari" w:date="2021-01-04T16:15:00Z"/>
              <w:rFonts w:ascii="Bell MT" w:hAnsi="Bell MT"/>
              <w:i/>
              <w:iCs/>
              <w:sz w:val="28"/>
              <w:szCs w:val="28"/>
              <w:lang w:val="en-GB"/>
            </w:rPr>
          </w:rPrChange>
        </w:rPr>
      </w:pPr>
      <w:ins w:id="1570" w:author="Etion Pinari" w:date="2021-01-04T16:15:00Z">
        <w:r w:rsidRPr="00801F40">
          <w:rPr>
            <w:rFonts w:ascii="Bell MT" w:hAnsi="Bell MT"/>
            <w:i/>
            <w:iCs/>
            <w:sz w:val="28"/>
            <w:szCs w:val="28"/>
            <w:lang w:val="en-US"/>
            <w:rPrChange w:id="1571" w:author="Etion Pinari" w:date="2021-01-06T12:27:00Z">
              <w:rPr>
                <w:rFonts w:ascii="Bell MT" w:hAnsi="Bell MT"/>
                <w:i/>
                <w:iCs/>
                <w:sz w:val="28"/>
                <w:szCs w:val="28"/>
                <w:lang w:val="en-GB"/>
              </w:rPr>
            </w:rPrChange>
          </w:rPr>
          <w:t>User enters store</w:t>
        </w:r>
      </w:ins>
    </w:p>
    <w:p w14:paraId="42C8B696" w14:textId="06C8C158" w:rsidR="002C156A" w:rsidRPr="00801F40" w:rsidRDefault="002C156A" w:rsidP="002C156A">
      <w:pPr>
        <w:rPr>
          <w:ins w:id="1572" w:author="Etion Pinari" w:date="2021-01-04T16:15:00Z"/>
          <w:rFonts w:ascii="Bell MT" w:hAnsi="Bell MT"/>
          <w:i/>
          <w:iCs/>
          <w:sz w:val="28"/>
          <w:szCs w:val="28"/>
          <w:lang w:val="en-US"/>
          <w:rPrChange w:id="1573" w:author="Etion Pinari" w:date="2021-01-06T12:27:00Z">
            <w:rPr>
              <w:ins w:id="1574" w:author="Etion Pinari" w:date="2021-01-04T16:15:00Z"/>
              <w:rFonts w:ascii="Bell MT" w:hAnsi="Bell MT"/>
              <w:i/>
              <w:iCs/>
              <w:sz w:val="28"/>
              <w:szCs w:val="28"/>
              <w:lang w:val="en-GB"/>
            </w:rPr>
          </w:rPrChange>
        </w:rPr>
      </w:pPr>
    </w:p>
    <w:p w14:paraId="29115F87" w14:textId="77777777" w:rsidR="002C156A" w:rsidRPr="00801F40" w:rsidRDefault="002C156A" w:rsidP="002C156A">
      <w:pPr>
        <w:ind w:left="1080"/>
        <w:jc w:val="both"/>
        <w:rPr>
          <w:ins w:id="1575" w:author="Etion Pinari" w:date="2021-01-04T16:15:00Z"/>
          <w:rFonts w:ascii="Bell MT" w:hAnsi="Bell MT"/>
          <w:i/>
          <w:iCs/>
          <w:sz w:val="28"/>
          <w:szCs w:val="28"/>
          <w:lang w:val="en-US"/>
          <w:rPrChange w:id="1576" w:author="Etion Pinari" w:date="2021-01-06T12:27:00Z">
            <w:rPr>
              <w:ins w:id="1577" w:author="Etion Pinari" w:date="2021-01-04T16:15:00Z"/>
              <w:rFonts w:ascii="Bell MT" w:hAnsi="Bell MT"/>
              <w:i/>
              <w:iCs/>
              <w:sz w:val="28"/>
              <w:szCs w:val="28"/>
              <w:lang w:val="en-GB"/>
            </w:rPr>
          </w:rPrChange>
        </w:rPr>
      </w:pPr>
    </w:p>
    <w:p w14:paraId="1A8A7904" w14:textId="3C1B3415" w:rsidR="002C156A" w:rsidRPr="00801F40" w:rsidRDefault="002C156A" w:rsidP="002C156A">
      <w:pPr>
        <w:ind w:left="1080"/>
        <w:jc w:val="both"/>
        <w:rPr>
          <w:ins w:id="1578" w:author="Etion Pinari" w:date="2021-01-04T16:16:00Z"/>
          <w:rFonts w:ascii="Bell MT" w:hAnsi="Bell MT"/>
          <w:sz w:val="28"/>
          <w:szCs w:val="28"/>
          <w:lang w:val="en-US"/>
          <w:rPrChange w:id="1579" w:author="Etion Pinari" w:date="2021-01-06T12:27:00Z">
            <w:rPr>
              <w:ins w:id="1580" w:author="Etion Pinari" w:date="2021-01-04T16:16:00Z"/>
              <w:rFonts w:ascii="Bell MT" w:hAnsi="Bell MT"/>
              <w:sz w:val="28"/>
              <w:szCs w:val="28"/>
              <w:lang w:val="en-GB"/>
            </w:rPr>
          </w:rPrChange>
        </w:rPr>
      </w:pPr>
      <w:ins w:id="1581" w:author="Etion Pinari" w:date="2021-01-04T16:15:00Z">
        <w:r w:rsidRPr="00801F40">
          <w:rPr>
            <w:rFonts w:ascii="Bell MT" w:hAnsi="Bell MT"/>
            <w:sz w:val="28"/>
            <w:szCs w:val="28"/>
            <w:lang w:val="en-US"/>
            <w:rPrChange w:id="1582" w:author="Etion Pinari" w:date="2021-01-06T12:27:00Z">
              <w:rPr>
                <w:rFonts w:ascii="Bell MT" w:hAnsi="Bell MT"/>
                <w:sz w:val="28"/>
                <w:szCs w:val="28"/>
                <w:lang w:val="en-GB"/>
              </w:rPr>
            </w:rPrChange>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801F40" w:rsidRDefault="002C156A">
      <w:pPr>
        <w:rPr>
          <w:ins w:id="1583" w:author="Etion Pinari" w:date="2021-01-04T16:15:00Z"/>
          <w:rFonts w:ascii="Bell MT" w:hAnsi="Bell MT"/>
          <w:sz w:val="28"/>
          <w:szCs w:val="28"/>
          <w:lang w:val="en-US"/>
          <w:rPrChange w:id="1584" w:author="Etion Pinari" w:date="2021-01-06T12:27:00Z">
            <w:rPr>
              <w:ins w:id="1585" w:author="Etion Pinari" w:date="2021-01-04T16:15:00Z"/>
              <w:rFonts w:ascii="Bell MT" w:hAnsi="Bell MT"/>
              <w:sz w:val="28"/>
              <w:szCs w:val="28"/>
              <w:lang w:val="en-GB"/>
            </w:rPr>
          </w:rPrChange>
        </w:rPr>
        <w:pPrChange w:id="1586" w:author="Etion Pinari" w:date="2021-01-04T16:16:00Z">
          <w:pPr>
            <w:ind w:left="1080"/>
            <w:jc w:val="both"/>
          </w:pPr>
        </w:pPrChange>
      </w:pPr>
      <w:ins w:id="1587" w:author="Etion Pinari" w:date="2021-01-04T16:16:00Z">
        <w:r w:rsidRPr="00801F40">
          <w:rPr>
            <w:rFonts w:ascii="Bell MT" w:hAnsi="Bell MT"/>
            <w:sz w:val="28"/>
            <w:szCs w:val="28"/>
            <w:lang w:val="en-US"/>
            <w:rPrChange w:id="1588" w:author="Etion Pinari" w:date="2021-01-06T12:27:00Z">
              <w:rPr>
                <w:rFonts w:ascii="Bell MT" w:hAnsi="Bell MT"/>
                <w:sz w:val="28"/>
                <w:szCs w:val="28"/>
                <w:lang w:val="en-GB"/>
              </w:rPr>
            </w:rPrChange>
          </w:rPr>
          <w:br w:type="page"/>
        </w:r>
      </w:ins>
    </w:p>
    <w:p w14:paraId="3D4ACA44" w14:textId="6363979D" w:rsidR="007F3319" w:rsidRPr="00801F40" w:rsidDel="002C156A" w:rsidRDefault="009925FD">
      <w:pPr>
        <w:ind w:left="1080"/>
        <w:jc w:val="both"/>
        <w:rPr>
          <w:del w:id="1589" w:author="Etion Pinari" w:date="2021-01-04T16:15:00Z"/>
          <w:rFonts w:ascii="Bell MT" w:hAnsi="Bell MT"/>
          <w:i/>
          <w:iCs/>
          <w:sz w:val="28"/>
          <w:szCs w:val="28"/>
          <w:lang w:val="en-US"/>
          <w:rPrChange w:id="1590" w:author="Etion Pinari" w:date="2021-01-06T12:27:00Z">
            <w:rPr>
              <w:del w:id="1591" w:author="Etion Pinari" w:date="2021-01-04T16:15:00Z"/>
              <w:rFonts w:ascii="Bell MT" w:hAnsi="Bell MT"/>
              <w:i/>
              <w:iCs/>
              <w:sz w:val="28"/>
              <w:szCs w:val="28"/>
              <w:lang w:val="en-GB"/>
            </w:rPr>
          </w:rPrChange>
        </w:rPr>
      </w:pPr>
      <w:ins w:id="1592" w:author="Etion Pinari" w:date="2021-01-06T11:55:00Z">
        <w:r w:rsidRPr="00801F40">
          <w:rPr>
            <w:rFonts w:ascii="Bell MT" w:hAnsi="Bell MT"/>
            <w:i/>
            <w:iCs/>
            <w:noProof/>
            <w:sz w:val="28"/>
            <w:szCs w:val="28"/>
            <w:lang w:val="en-US"/>
            <w:rPrChange w:id="1593" w:author="Etion Pinari" w:date="2021-01-06T12:27:00Z">
              <w:rPr>
                <w:rFonts w:ascii="Bell MT" w:hAnsi="Bell MT"/>
                <w:i/>
                <w:iCs/>
                <w:noProof/>
                <w:sz w:val="28"/>
                <w:szCs w:val="28"/>
                <w:lang w:val="en-GB"/>
              </w:rPr>
            </w:rPrChange>
          </w:rPr>
          <w:lastRenderedPageBreak/>
          <w:drawing>
            <wp:anchor distT="0" distB="0" distL="114300" distR="114300" simplePos="0" relativeHeight="251755520" behindDoc="0" locked="0" layoutInCell="1" allowOverlap="1" wp14:anchorId="3BFEB434" wp14:editId="7EBC3B1F">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F32018" w14:textId="373E758D" w:rsidR="002C156A" w:rsidRPr="00801F40" w:rsidRDefault="002C156A">
      <w:pPr>
        <w:pStyle w:val="Paragrafoelenco"/>
        <w:numPr>
          <w:ilvl w:val="0"/>
          <w:numId w:val="39"/>
        </w:numPr>
        <w:jc w:val="both"/>
        <w:rPr>
          <w:ins w:id="1594" w:author="Etion Pinari" w:date="2021-01-04T16:15:00Z"/>
          <w:rFonts w:ascii="Bell MT" w:hAnsi="Bell MT"/>
          <w:i/>
          <w:iCs/>
          <w:sz w:val="28"/>
          <w:szCs w:val="28"/>
          <w:lang w:val="en-US"/>
          <w:rPrChange w:id="1595" w:author="Etion Pinari" w:date="2021-01-06T12:27:00Z">
            <w:rPr>
              <w:ins w:id="1596" w:author="Etion Pinari" w:date="2021-01-04T16:15:00Z"/>
              <w:lang w:val="en-GB"/>
            </w:rPr>
          </w:rPrChange>
        </w:rPr>
        <w:pPrChange w:id="1597" w:author="Etion Pinari" w:date="2021-01-06T11:56:00Z">
          <w:pPr>
            <w:ind w:left="1080"/>
            <w:jc w:val="both"/>
          </w:pPr>
        </w:pPrChange>
      </w:pPr>
      <w:ins w:id="1598" w:author="Etion Pinari" w:date="2021-01-04T16:15:00Z">
        <w:r w:rsidRPr="00801F40">
          <w:rPr>
            <w:rFonts w:ascii="Bell MT" w:hAnsi="Bell MT"/>
            <w:i/>
            <w:iCs/>
            <w:sz w:val="28"/>
            <w:szCs w:val="28"/>
            <w:lang w:val="en-US"/>
            <w:rPrChange w:id="1599" w:author="Etion Pinari" w:date="2021-01-06T12:27:00Z">
              <w:rPr>
                <w:rFonts w:ascii="Bell MT" w:hAnsi="Bell MT"/>
                <w:i/>
                <w:iCs/>
                <w:sz w:val="28"/>
                <w:szCs w:val="28"/>
                <w:lang w:val="en-GB"/>
              </w:rPr>
            </w:rPrChange>
          </w:rPr>
          <w:t xml:space="preserve">User </w:t>
        </w:r>
      </w:ins>
      <w:ins w:id="1600" w:author="Etion Pinari" w:date="2021-01-04T16:16:00Z">
        <w:r w:rsidRPr="00801F40">
          <w:rPr>
            <w:rFonts w:ascii="Bell MT" w:hAnsi="Bell MT"/>
            <w:i/>
            <w:iCs/>
            <w:sz w:val="28"/>
            <w:szCs w:val="28"/>
            <w:lang w:val="en-US"/>
            <w:rPrChange w:id="1601" w:author="Etion Pinari" w:date="2021-01-06T12:27:00Z">
              <w:rPr>
                <w:rFonts w:ascii="Bell MT" w:hAnsi="Bell MT"/>
                <w:i/>
                <w:iCs/>
                <w:sz w:val="28"/>
                <w:szCs w:val="28"/>
                <w:lang w:val="en-GB"/>
              </w:rPr>
            </w:rPrChange>
          </w:rPr>
          <w:t xml:space="preserve">exits </w:t>
        </w:r>
      </w:ins>
      <w:ins w:id="1602" w:author="Etion Pinari" w:date="2021-01-04T16:15:00Z">
        <w:r w:rsidRPr="00801F40">
          <w:rPr>
            <w:rFonts w:ascii="Bell MT" w:hAnsi="Bell MT"/>
            <w:i/>
            <w:iCs/>
            <w:sz w:val="28"/>
            <w:szCs w:val="28"/>
            <w:lang w:val="en-US"/>
            <w:rPrChange w:id="1603" w:author="Etion Pinari" w:date="2021-01-06T12:27:00Z">
              <w:rPr>
                <w:rFonts w:ascii="Bell MT" w:hAnsi="Bell MT"/>
                <w:i/>
                <w:iCs/>
                <w:sz w:val="28"/>
                <w:szCs w:val="28"/>
                <w:lang w:val="en-GB"/>
              </w:rPr>
            </w:rPrChange>
          </w:rPr>
          <w:t>store</w:t>
        </w:r>
      </w:ins>
    </w:p>
    <w:p w14:paraId="479E944C" w14:textId="77777777" w:rsidR="009925FD" w:rsidRPr="00801F40" w:rsidRDefault="009925FD">
      <w:pPr>
        <w:ind w:left="1080"/>
        <w:jc w:val="both"/>
        <w:rPr>
          <w:ins w:id="1604" w:author="Etion Pinari" w:date="2021-01-06T11:56:00Z"/>
          <w:rFonts w:ascii="Bell MT" w:hAnsi="Bell MT"/>
          <w:sz w:val="28"/>
          <w:szCs w:val="28"/>
          <w:lang w:val="en-US"/>
          <w:rPrChange w:id="1605" w:author="Etion Pinari" w:date="2021-01-06T12:27:00Z">
            <w:rPr>
              <w:ins w:id="1606" w:author="Etion Pinari" w:date="2021-01-06T11:56:00Z"/>
              <w:rFonts w:ascii="Bell MT" w:hAnsi="Bell MT"/>
              <w:sz w:val="28"/>
              <w:szCs w:val="28"/>
              <w:lang w:val="en-GB"/>
            </w:rPr>
          </w:rPrChange>
        </w:rPr>
      </w:pPr>
    </w:p>
    <w:p w14:paraId="5A9AE31C" w14:textId="72307251" w:rsidR="009121E5" w:rsidRPr="00801F40" w:rsidRDefault="009121E5">
      <w:pPr>
        <w:ind w:left="1080"/>
        <w:jc w:val="both"/>
        <w:rPr>
          <w:ins w:id="1607" w:author="Etion Pinari" w:date="2021-01-04T16:15:00Z"/>
          <w:rFonts w:ascii="Bell MT" w:hAnsi="Bell MT"/>
          <w:sz w:val="28"/>
          <w:szCs w:val="28"/>
          <w:lang w:val="en-US"/>
          <w:rPrChange w:id="1608" w:author="Etion Pinari" w:date="2021-01-06T12:27:00Z">
            <w:rPr>
              <w:ins w:id="1609" w:author="Etion Pinari" w:date="2021-01-04T16:15:00Z"/>
              <w:rFonts w:ascii="Bell MT" w:hAnsi="Bell MT"/>
              <w:sz w:val="28"/>
              <w:szCs w:val="28"/>
              <w:lang w:val="en-GB"/>
            </w:rPr>
          </w:rPrChange>
        </w:rPr>
      </w:pPr>
      <w:ins w:id="1610" w:author="Etion Pinari" w:date="2021-01-04T16:19:00Z">
        <w:r w:rsidRPr="00801F40">
          <w:rPr>
            <w:rFonts w:ascii="Bell MT" w:hAnsi="Bell MT"/>
            <w:sz w:val="28"/>
            <w:szCs w:val="28"/>
            <w:lang w:val="en-US"/>
            <w:rPrChange w:id="1611" w:author="Etion Pinari" w:date="2021-01-06T12:27:00Z">
              <w:rPr>
                <w:rFonts w:ascii="Bell MT" w:hAnsi="Bell MT"/>
                <w:sz w:val="28"/>
                <w:szCs w:val="28"/>
                <w:lang w:val="en-GB"/>
              </w:rPr>
            </w:rPrChange>
          </w:rPr>
          <w:t xml:space="preserve">The only difference from the “User enters store” sequence diagram is that </w:t>
        </w:r>
      </w:ins>
      <w:ins w:id="1612" w:author="Etion Pinari" w:date="2021-01-04T16:20:00Z">
        <w:r w:rsidRPr="00801F40">
          <w:rPr>
            <w:rFonts w:ascii="Bell MT" w:hAnsi="Bell MT"/>
            <w:sz w:val="28"/>
            <w:szCs w:val="28"/>
            <w:lang w:val="en-US"/>
            <w:rPrChange w:id="1613" w:author="Etion Pinari" w:date="2021-01-06T12:27:00Z">
              <w:rPr>
                <w:rFonts w:ascii="Bell MT" w:hAnsi="Bell MT"/>
                <w:sz w:val="28"/>
                <w:szCs w:val="28"/>
                <w:lang w:val="en-GB"/>
              </w:rPr>
            </w:rPrChange>
          </w:rPr>
          <w:t>in this case, there might be a QR</w:t>
        </w:r>
      </w:ins>
      <w:ins w:id="1614" w:author="Giorgio Romeo" w:date="2021-01-04T23:17:00Z">
        <w:r w:rsidR="00672C82" w:rsidRPr="00801F40">
          <w:rPr>
            <w:rFonts w:ascii="Bell MT" w:hAnsi="Bell MT"/>
            <w:sz w:val="28"/>
            <w:szCs w:val="28"/>
            <w:lang w:val="en-US"/>
            <w:rPrChange w:id="1615" w:author="Etion Pinari" w:date="2021-01-06T12:27:00Z">
              <w:rPr>
                <w:rFonts w:ascii="Bell MT" w:hAnsi="Bell MT"/>
                <w:sz w:val="28"/>
                <w:szCs w:val="28"/>
                <w:lang w:val="en-GB"/>
              </w:rPr>
            </w:rPrChange>
          </w:rPr>
          <w:t xml:space="preserve"> c</w:t>
        </w:r>
      </w:ins>
      <w:ins w:id="1616" w:author="Etion Pinari" w:date="2021-01-04T16:20:00Z">
        <w:del w:id="1617" w:author="Giorgio Romeo" w:date="2021-01-04T23:17:00Z">
          <w:r w:rsidRPr="00801F40" w:rsidDel="00672C82">
            <w:rPr>
              <w:rFonts w:ascii="Bell MT" w:hAnsi="Bell MT"/>
              <w:sz w:val="28"/>
              <w:szCs w:val="28"/>
              <w:lang w:val="en-US"/>
              <w:rPrChange w:id="1618" w:author="Etion Pinari" w:date="2021-01-06T12:27:00Z">
                <w:rPr>
                  <w:rFonts w:ascii="Bell MT" w:hAnsi="Bell MT"/>
                  <w:sz w:val="28"/>
                  <w:szCs w:val="28"/>
                  <w:lang w:val="en-GB"/>
                </w:rPr>
              </w:rPrChange>
            </w:rPr>
            <w:delText>C</w:delText>
          </w:r>
        </w:del>
        <w:r w:rsidRPr="00801F40">
          <w:rPr>
            <w:rFonts w:ascii="Bell MT" w:hAnsi="Bell MT"/>
            <w:sz w:val="28"/>
            <w:szCs w:val="28"/>
            <w:lang w:val="en-US"/>
            <w:rPrChange w:id="1619" w:author="Etion Pinari" w:date="2021-01-06T12:27:00Z">
              <w:rPr>
                <w:rFonts w:ascii="Bell MT" w:hAnsi="Bell MT"/>
                <w:sz w:val="28"/>
                <w:szCs w:val="28"/>
                <w:lang w:val="en-GB"/>
              </w:rPr>
            </w:rPrChange>
          </w:rPr>
          <w:t xml:space="preserve">ode scanner inside the cash register that communicates with </w:t>
        </w:r>
      </w:ins>
      <w:ins w:id="1620" w:author="Etion Pinari" w:date="2021-01-04T16:21:00Z">
        <w:r w:rsidRPr="00801F40">
          <w:rPr>
            <w:rFonts w:ascii="Bell MT" w:hAnsi="Bell MT"/>
            <w:sz w:val="28"/>
            <w:szCs w:val="28"/>
            <w:lang w:val="en-US"/>
            <w:rPrChange w:id="1621" w:author="Etion Pinari" w:date="2021-01-06T12:27:00Z">
              <w:rPr>
                <w:rFonts w:ascii="Bell MT" w:hAnsi="Bell MT"/>
                <w:sz w:val="28"/>
                <w:szCs w:val="28"/>
                <w:lang w:val="en-GB"/>
              </w:rPr>
            </w:rPrChange>
          </w:rPr>
          <w:t>the system’s mediator. The scan ca</w:t>
        </w:r>
      </w:ins>
      <w:ins w:id="1622" w:author="Etion Pinari" w:date="2021-01-04T16:22:00Z">
        <w:r w:rsidRPr="00801F40">
          <w:rPr>
            <w:rFonts w:ascii="Bell MT" w:hAnsi="Bell MT"/>
            <w:sz w:val="28"/>
            <w:szCs w:val="28"/>
            <w:lang w:val="en-US"/>
            <w:rPrChange w:id="1623" w:author="Etion Pinari" w:date="2021-01-06T12:27:00Z">
              <w:rPr>
                <w:rFonts w:ascii="Bell MT" w:hAnsi="Bell MT"/>
                <w:sz w:val="28"/>
                <w:szCs w:val="28"/>
                <w:lang w:val="en-GB"/>
              </w:rPr>
            </w:rPrChange>
          </w:rPr>
          <w:t>n be done by the cashier or by the system’s user</w:t>
        </w:r>
      </w:ins>
      <w:ins w:id="1624" w:author="Etion Pinari" w:date="2021-01-04T16:23:00Z">
        <w:r w:rsidRPr="00801F40">
          <w:rPr>
            <w:rFonts w:ascii="Bell MT" w:hAnsi="Bell MT"/>
            <w:sz w:val="28"/>
            <w:szCs w:val="28"/>
            <w:lang w:val="en-US"/>
            <w:rPrChange w:id="1625" w:author="Etion Pinari" w:date="2021-01-06T12:27:00Z">
              <w:rPr>
                <w:rFonts w:ascii="Bell MT" w:hAnsi="Bell MT"/>
                <w:sz w:val="28"/>
                <w:szCs w:val="28"/>
                <w:lang w:val="en-GB"/>
              </w:rPr>
            </w:rPrChange>
          </w:rPr>
          <w:t xml:space="preserve"> through a default turnstile where all </w:t>
        </w:r>
      </w:ins>
      <w:ins w:id="1626" w:author="Etion Pinari" w:date="2021-01-04T16:24:00Z">
        <w:r w:rsidRPr="00801F40">
          <w:rPr>
            <w:rFonts w:ascii="Bell MT" w:hAnsi="Bell MT"/>
            <w:sz w:val="28"/>
            <w:szCs w:val="28"/>
            <w:lang w:val="en-US"/>
            <w:rPrChange w:id="1627" w:author="Etion Pinari" w:date="2021-01-06T12:27:00Z">
              <w:rPr>
                <w:rFonts w:ascii="Bell MT" w:hAnsi="Bell MT"/>
                <w:sz w:val="28"/>
                <w:szCs w:val="28"/>
                <w:lang w:val="en-GB"/>
              </w:rPr>
            </w:rPrChange>
          </w:rPr>
          <w:t>users who have not bought any products go to</w:t>
        </w:r>
      </w:ins>
      <w:ins w:id="1628" w:author="Etion Pinari" w:date="2021-01-04T16:22:00Z">
        <w:r w:rsidRPr="00801F40">
          <w:rPr>
            <w:rFonts w:ascii="Bell MT" w:hAnsi="Bell MT"/>
            <w:sz w:val="28"/>
            <w:szCs w:val="28"/>
            <w:lang w:val="en-US"/>
            <w:rPrChange w:id="1629" w:author="Etion Pinari" w:date="2021-01-06T12:27:00Z">
              <w:rPr>
                <w:rFonts w:ascii="Bell MT" w:hAnsi="Bell MT"/>
                <w:sz w:val="28"/>
                <w:szCs w:val="28"/>
                <w:lang w:val="en-GB"/>
              </w:rPr>
            </w:rPrChange>
          </w:rPr>
          <w:t>.</w:t>
        </w:r>
      </w:ins>
    </w:p>
    <w:p w14:paraId="00FBA02F" w14:textId="77777777" w:rsidR="002C156A" w:rsidRPr="00801F40" w:rsidRDefault="002C156A">
      <w:pPr>
        <w:ind w:left="1080"/>
        <w:jc w:val="both"/>
        <w:rPr>
          <w:ins w:id="1630" w:author="Etion Pinari" w:date="2021-01-04T16:15:00Z"/>
          <w:rFonts w:ascii="Bell MT" w:hAnsi="Bell MT"/>
          <w:i/>
          <w:iCs/>
          <w:sz w:val="28"/>
          <w:szCs w:val="28"/>
          <w:lang w:val="en-US"/>
          <w:rPrChange w:id="1631" w:author="Etion Pinari" w:date="2021-01-06T12:27:00Z">
            <w:rPr>
              <w:ins w:id="1632" w:author="Etion Pinari" w:date="2021-01-04T16:15:00Z"/>
              <w:rFonts w:ascii="Bell MT" w:hAnsi="Bell MT"/>
              <w:i/>
              <w:iCs/>
              <w:sz w:val="28"/>
              <w:szCs w:val="28"/>
              <w:lang w:val="en-GB"/>
            </w:rPr>
          </w:rPrChange>
        </w:rPr>
      </w:pPr>
    </w:p>
    <w:p w14:paraId="2835E4B2" w14:textId="270272B0" w:rsidR="007F3319" w:rsidRPr="00801F40" w:rsidDel="002C156A" w:rsidRDefault="007F3319">
      <w:pPr>
        <w:ind w:left="1080"/>
        <w:jc w:val="both"/>
        <w:rPr>
          <w:ins w:id="1633" w:author="Giorgio Romeo" w:date="2021-01-04T12:18:00Z"/>
          <w:del w:id="1634" w:author="Etion Pinari" w:date="2021-01-04T16:15:00Z"/>
          <w:rFonts w:ascii="Bell MT" w:hAnsi="Bell MT"/>
          <w:sz w:val="28"/>
          <w:szCs w:val="28"/>
          <w:lang w:val="en-US"/>
          <w:rPrChange w:id="1635" w:author="Etion Pinari" w:date="2021-01-06T12:27:00Z">
            <w:rPr>
              <w:ins w:id="1636" w:author="Giorgio Romeo" w:date="2021-01-04T12:18:00Z"/>
              <w:del w:id="1637" w:author="Etion Pinari" w:date="2021-01-04T16:15:00Z"/>
              <w:rFonts w:ascii="Bell MT" w:hAnsi="Bell MT"/>
              <w:i/>
              <w:iCs/>
              <w:sz w:val="28"/>
              <w:szCs w:val="28"/>
              <w:lang w:val="en-GB"/>
            </w:rPr>
          </w:rPrChange>
        </w:rPr>
      </w:pPr>
    </w:p>
    <w:p w14:paraId="4D5FFFE8" w14:textId="76E94563" w:rsidR="007F3319" w:rsidRPr="00801F40" w:rsidRDefault="007F3319">
      <w:pPr>
        <w:ind w:left="1080"/>
        <w:jc w:val="both"/>
        <w:rPr>
          <w:ins w:id="1638" w:author="Giorgio Romeo" w:date="2021-01-04T12:18:00Z"/>
          <w:rFonts w:ascii="Bell MT" w:hAnsi="Bell MT"/>
          <w:i/>
          <w:iCs/>
          <w:sz w:val="28"/>
          <w:szCs w:val="28"/>
          <w:lang w:val="en-US"/>
          <w:rPrChange w:id="1639" w:author="Etion Pinari" w:date="2021-01-06T12:27:00Z">
            <w:rPr>
              <w:ins w:id="1640" w:author="Giorgio Romeo" w:date="2021-01-04T12:18:00Z"/>
              <w:rFonts w:ascii="Bell MT" w:hAnsi="Bell MT"/>
              <w:i/>
              <w:iCs/>
              <w:sz w:val="28"/>
              <w:szCs w:val="28"/>
              <w:lang w:val="en-GB"/>
            </w:rPr>
          </w:rPrChange>
        </w:rPr>
      </w:pPr>
    </w:p>
    <w:p w14:paraId="6E17EC8F" w14:textId="26DB250F" w:rsidR="007F3319" w:rsidRPr="00801F40" w:rsidRDefault="007F3319">
      <w:pPr>
        <w:ind w:left="1080"/>
        <w:jc w:val="both"/>
        <w:rPr>
          <w:ins w:id="1641" w:author="Giorgio Romeo" w:date="2021-01-04T12:18:00Z"/>
          <w:rFonts w:ascii="Bell MT" w:hAnsi="Bell MT"/>
          <w:i/>
          <w:iCs/>
          <w:sz w:val="28"/>
          <w:szCs w:val="28"/>
          <w:lang w:val="en-US"/>
          <w:rPrChange w:id="1642" w:author="Etion Pinari" w:date="2021-01-06T12:27:00Z">
            <w:rPr>
              <w:ins w:id="1643" w:author="Giorgio Romeo" w:date="2021-01-04T12:18:00Z"/>
              <w:rFonts w:ascii="Bell MT" w:hAnsi="Bell MT"/>
              <w:i/>
              <w:iCs/>
              <w:sz w:val="28"/>
              <w:szCs w:val="28"/>
              <w:lang w:val="en-GB"/>
            </w:rPr>
          </w:rPrChange>
        </w:rPr>
      </w:pPr>
    </w:p>
    <w:p w14:paraId="402974B6" w14:textId="03CDC6AB" w:rsidR="00784093" w:rsidRPr="00801F40" w:rsidRDefault="00784093">
      <w:pPr>
        <w:ind w:left="1080"/>
        <w:jc w:val="both"/>
        <w:rPr>
          <w:ins w:id="1644" w:author="Etion Pinari" w:date="2021-01-04T16:03:00Z"/>
          <w:rFonts w:ascii="Bell MT" w:hAnsi="Bell MT"/>
          <w:i/>
          <w:iCs/>
          <w:sz w:val="28"/>
          <w:szCs w:val="28"/>
          <w:lang w:val="en-US"/>
          <w:rPrChange w:id="1645" w:author="Etion Pinari" w:date="2021-01-06T12:27:00Z">
            <w:rPr>
              <w:ins w:id="1646" w:author="Etion Pinari" w:date="2021-01-04T16:03:00Z"/>
              <w:rFonts w:ascii="Bell MT" w:hAnsi="Bell MT"/>
              <w:i/>
              <w:iCs/>
              <w:sz w:val="28"/>
              <w:szCs w:val="28"/>
              <w:lang w:val="en-GB"/>
            </w:rPr>
          </w:rPrChange>
        </w:rPr>
      </w:pPr>
    </w:p>
    <w:p w14:paraId="40F8A4C4" w14:textId="29D57D4B" w:rsidR="007F3319" w:rsidRPr="00801F40" w:rsidRDefault="00784093">
      <w:pPr>
        <w:rPr>
          <w:rFonts w:ascii="Bell MT" w:hAnsi="Bell MT"/>
          <w:i/>
          <w:iCs/>
          <w:sz w:val="28"/>
          <w:szCs w:val="28"/>
          <w:lang w:val="en-US"/>
          <w:rPrChange w:id="1647" w:author="Etion Pinari" w:date="2021-01-06T12:27:00Z">
            <w:rPr>
              <w:lang w:val="en-GB"/>
            </w:rPr>
          </w:rPrChange>
        </w:rPr>
        <w:pPrChange w:id="1648" w:author="Etion Pinari" w:date="2021-01-04T16:03:00Z">
          <w:pPr>
            <w:pStyle w:val="Paragrafoelenco"/>
            <w:numPr>
              <w:ilvl w:val="1"/>
              <w:numId w:val="1"/>
            </w:numPr>
            <w:ind w:hanging="360"/>
          </w:pPr>
        </w:pPrChange>
      </w:pPr>
      <w:ins w:id="1649" w:author="Etion Pinari" w:date="2021-01-04T16:03:00Z">
        <w:r w:rsidRPr="00801F40">
          <w:rPr>
            <w:rFonts w:ascii="Bell MT" w:hAnsi="Bell MT"/>
            <w:i/>
            <w:iCs/>
            <w:sz w:val="28"/>
            <w:szCs w:val="28"/>
            <w:lang w:val="en-US"/>
            <w:rPrChange w:id="1650" w:author="Etion Pinari" w:date="2021-01-06T12:27:00Z">
              <w:rPr>
                <w:rFonts w:ascii="Bell MT" w:hAnsi="Bell MT"/>
                <w:i/>
                <w:iCs/>
                <w:sz w:val="28"/>
                <w:szCs w:val="28"/>
                <w:lang w:val="en-GB"/>
              </w:rPr>
            </w:rPrChange>
          </w:rPr>
          <w:br w:type="page"/>
        </w:r>
      </w:ins>
    </w:p>
    <w:p w14:paraId="12B4B4FA" w14:textId="7265259F" w:rsidR="006625AC" w:rsidRPr="00801F40" w:rsidRDefault="006625AC" w:rsidP="006625AC">
      <w:pPr>
        <w:pStyle w:val="Paragrafoelenco"/>
        <w:numPr>
          <w:ilvl w:val="1"/>
          <w:numId w:val="1"/>
        </w:numPr>
        <w:rPr>
          <w:rFonts w:ascii="Bell MT" w:hAnsi="Bell MT"/>
          <w:i/>
          <w:iCs/>
          <w:sz w:val="32"/>
          <w:szCs w:val="32"/>
          <w:lang w:val="en-US"/>
          <w:rPrChange w:id="1651" w:author="Etion Pinari" w:date="2021-01-06T12:27:00Z">
            <w:rPr>
              <w:rFonts w:ascii="Bell MT" w:hAnsi="Bell MT"/>
              <w:i/>
              <w:iCs/>
              <w:sz w:val="32"/>
              <w:szCs w:val="32"/>
              <w:lang w:val="en-GB"/>
            </w:rPr>
          </w:rPrChange>
        </w:rPr>
      </w:pPr>
      <w:r w:rsidRPr="00801F40">
        <w:rPr>
          <w:rFonts w:ascii="Bell MT" w:hAnsi="Bell MT"/>
          <w:i/>
          <w:iCs/>
          <w:sz w:val="32"/>
          <w:szCs w:val="32"/>
          <w:lang w:val="en-US"/>
          <w:rPrChange w:id="1652" w:author="Etion Pinari" w:date="2021-01-06T12:27:00Z">
            <w:rPr>
              <w:rFonts w:ascii="Bell MT" w:hAnsi="Bell MT"/>
              <w:i/>
              <w:iCs/>
              <w:sz w:val="32"/>
              <w:szCs w:val="32"/>
              <w:lang w:val="en-GB"/>
            </w:rPr>
          </w:rPrChange>
        </w:rPr>
        <w:lastRenderedPageBreak/>
        <w:t xml:space="preserve">Component interfaces </w:t>
      </w:r>
    </w:p>
    <w:p w14:paraId="398F9CFC" w14:textId="5C96721D" w:rsidR="006625AC" w:rsidRPr="00801F40" w:rsidRDefault="006625AC" w:rsidP="006625AC">
      <w:pPr>
        <w:pStyle w:val="Paragrafoelenco"/>
        <w:numPr>
          <w:ilvl w:val="1"/>
          <w:numId w:val="1"/>
        </w:numPr>
        <w:rPr>
          <w:ins w:id="1653" w:author="Cristian Sbrolli" w:date="2021-01-04T01:27:00Z"/>
          <w:rFonts w:ascii="Bell MT" w:hAnsi="Bell MT"/>
          <w:lang w:val="en-US"/>
          <w:rPrChange w:id="1654" w:author="Etion Pinari" w:date="2021-01-06T12:27:00Z">
            <w:rPr>
              <w:ins w:id="1655" w:author="Cristian Sbrolli" w:date="2021-01-04T01:27:00Z"/>
              <w:rFonts w:ascii="Bell MT" w:hAnsi="Bell MT"/>
              <w:lang w:val="en-GB"/>
            </w:rPr>
          </w:rPrChange>
        </w:rPr>
      </w:pPr>
      <w:r w:rsidRPr="00801F40">
        <w:rPr>
          <w:rFonts w:ascii="Bell MT" w:hAnsi="Bell MT"/>
          <w:i/>
          <w:iCs/>
          <w:sz w:val="32"/>
          <w:szCs w:val="32"/>
          <w:lang w:val="en-US"/>
          <w:rPrChange w:id="1656" w:author="Etion Pinari" w:date="2021-01-06T12:27:00Z">
            <w:rPr>
              <w:rFonts w:ascii="Bell MT" w:hAnsi="Bell MT"/>
              <w:i/>
              <w:iCs/>
              <w:sz w:val="32"/>
              <w:szCs w:val="32"/>
              <w:lang w:val="en-GB"/>
            </w:rPr>
          </w:rPrChange>
        </w:rPr>
        <w:t>Selected architectural styles and patterns</w:t>
      </w:r>
      <w:r w:rsidRPr="00801F40">
        <w:rPr>
          <w:rFonts w:ascii="Bell MT" w:hAnsi="Bell MT"/>
          <w:lang w:val="en-US"/>
          <w:rPrChange w:id="1657" w:author="Etion Pinari" w:date="2021-01-06T12:27:00Z">
            <w:rPr>
              <w:rFonts w:ascii="Bell MT" w:hAnsi="Bell MT"/>
              <w:lang w:val="en-GB"/>
            </w:rPr>
          </w:rPrChange>
        </w:rPr>
        <w:t xml:space="preserve">: </w:t>
      </w:r>
      <w:ins w:id="1658" w:author="Cristian Sbrolli" w:date="2021-01-04T01:29:00Z">
        <w:r w:rsidR="00F27B54" w:rsidRPr="00801F40">
          <w:rPr>
            <w:rFonts w:ascii="Bell MT" w:hAnsi="Bell MT"/>
            <w:lang w:val="en-US"/>
            <w:rPrChange w:id="1659" w:author="Etion Pinari" w:date="2021-01-06T12:27:00Z">
              <w:rPr>
                <w:rFonts w:ascii="Bell MT" w:hAnsi="Bell MT"/>
                <w:lang w:val="en-GB"/>
              </w:rPr>
            </w:rPrChange>
          </w:rPr>
          <w:br/>
        </w:r>
      </w:ins>
      <w:del w:id="1660" w:author="Cristian Sbrolli" w:date="2021-01-04T01:27:00Z">
        <w:r w:rsidRPr="00801F40" w:rsidDel="00F27B54">
          <w:rPr>
            <w:rFonts w:ascii="Bell MT" w:hAnsi="Bell MT"/>
            <w:lang w:val="en-US"/>
            <w:rPrChange w:id="1661" w:author="Etion Pinari" w:date="2021-01-06T12:27:00Z">
              <w:rPr>
                <w:rFonts w:ascii="Bell MT" w:hAnsi="Bell MT"/>
                <w:lang w:val="en-GB"/>
              </w:rPr>
            </w:rPrChange>
          </w:rPr>
          <w:delText xml:space="preserve">Please explain which styles/patterns you used, why, and how </w:delText>
        </w:r>
      </w:del>
    </w:p>
    <w:p w14:paraId="251D5E33" w14:textId="5814C2E5" w:rsidR="00F27B54" w:rsidRPr="00801F40" w:rsidRDefault="00F27B54" w:rsidP="00F27B54">
      <w:pPr>
        <w:pStyle w:val="Paragrafoelenco"/>
        <w:rPr>
          <w:ins w:id="1662" w:author="Cristian Sbrolli" w:date="2021-01-04T01:28:00Z"/>
          <w:rFonts w:ascii="Bell MT" w:hAnsi="Bell MT"/>
          <w:b/>
          <w:bCs/>
          <w:sz w:val="28"/>
          <w:szCs w:val="28"/>
          <w:u w:val="single"/>
          <w:lang w:val="en-US"/>
          <w:rPrChange w:id="1663" w:author="Etion Pinari" w:date="2021-01-06T12:27:00Z">
            <w:rPr>
              <w:ins w:id="1664" w:author="Cristian Sbrolli" w:date="2021-01-04T01:28:00Z"/>
              <w:rFonts w:ascii="Bell MT" w:hAnsi="Bell MT"/>
              <w:lang w:val="en-GB"/>
            </w:rPr>
          </w:rPrChange>
        </w:rPr>
      </w:pPr>
      <w:ins w:id="1665" w:author="Cristian Sbrolli" w:date="2021-01-04T01:27:00Z">
        <w:r w:rsidRPr="00801F40">
          <w:rPr>
            <w:rFonts w:ascii="Bell MT" w:hAnsi="Bell MT"/>
            <w:b/>
            <w:bCs/>
            <w:sz w:val="28"/>
            <w:szCs w:val="28"/>
            <w:u w:val="single"/>
            <w:lang w:val="en-US"/>
            <w:rPrChange w:id="1666" w:author="Etion Pinari" w:date="2021-01-06T12:27:00Z">
              <w:rPr>
                <w:rFonts w:ascii="Bell MT" w:hAnsi="Bell MT"/>
                <w:i/>
                <w:iCs/>
                <w:sz w:val="32"/>
                <w:szCs w:val="32"/>
                <w:lang w:val="en-GB"/>
              </w:rPr>
            </w:rPrChange>
          </w:rPr>
          <w:t>Notification</w:t>
        </w:r>
      </w:ins>
      <w:ins w:id="1667" w:author="Cristian Sbrolli" w:date="2021-01-04T01:28:00Z">
        <w:r w:rsidRPr="00801F40">
          <w:rPr>
            <w:rFonts w:ascii="Bell MT" w:hAnsi="Bell MT"/>
            <w:b/>
            <w:bCs/>
            <w:sz w:val="28"/>
            <w:szCs w:val="28"/>
            <w:u w:val="single"/>
            <w:lang w:val="en-US"/>
            <w:rPrChange w:id="1668" w:author="Etion Pinari" w:date="2021-01-06T12:27:00Z">
              <w:rPr>
                <w:rFonts w:ascii="Bell MT" w:hAnsi="Bell MT"/>
                <w:i/>
                <w:iCs/>
                <w:sz w:val="32"/>
                <w:szCs w:val="32"/>
                <w:lang w:val="en-GB"/>
              </w:rPr>
            </w:rPrChange>
          </w:rPr>
          <w:t xml:space="preserve"> Push Pattern</w:t>
        </w:r>
      </w:ins>
      <w:ins w:id="1669" w:author="Cristian Sbrolli" w:date="2021-01-04T01:29:00Z">
        <w:r w:rsidRPr="00801F40">
          <w:rPr>
            <w:rFonts w:ascii="Bell MT" w:hAnsi="Bell MT"/>
            <w:b/>
            <w:bCs/>
            <w:sz w:val="28"/>
            <w:szCs w:val="28"/>
            <w:u w:val="single"/>
            <w:lang w:val="en-US"/>
            <w:rPrChange w:id="1670" w:author="Etion Pinari" w:date="2021-01-06T12:27:00Z">
              <w:rPr>
                <w:rFonts w:ascii="Bell MT" w:hAnsi="Bell MT"/>
                <w:sz w:val="28"/>
                <w:szCs w:val="28"/>
                <w:lang w:val="en-GB"/>
              </w:rPr>
            </w:rPrChange>
          </w:rPr>
          <w:br/>
        </w:r>
      </w:ins>
    </w:p>
    <w:p w14:paraId="300682D3" w14:textId="7512FC44" w:rsidR="00533624" w:rsidRPr="00801F40" w:rsidRDefault="00F27B54">
      <w:pPr>
        <w:pStyle w:val="Paragrafoelenco"/>
        <w:jc w:val="both"/>
        <w:rPr>
          <w:ins w:id="1671" w:author="Cristian Sbrolli" w:date="2021-01-04T01:49:00Z"/>
          <w:rFonts w:ascii="Bell MT" w:hAnsi="Bell MT"/>
          <w:sz w:val="28"/>
          <w:szCs w:val="28"/>
          <w:lang w:val="en-US"/>
          <w:rPrChange w:id="1672" w:author="Etion Pinari" w:date="2021-01-06T12:27:00Z">
            <w:rPr>
              <w:ins w:id="1673" w:author="Cristian Sbrolli" w:date="2021-01-04T01:49:00Z"/>
              <w:rFonts w:ascii="Bell MT" w:hAnsi="Bell MT"/>
              <w:sz w:val="28"/>
              <w:szCs w:val="28"/>
              <w:lang w:val="en-GB"/>
            </w:rPr>
          </w:rPrChange>
        </w:rPr>
        <w:pPrChange w:id="1674" w:author="Giorgio Romeo" w:date="2021-01-04T10:26:00Z">
          <w:pPr>
            <w:pStyle w:val="Paragrafoelenco"/>
          </w:pPr>
        </w:pPrChange>
      </w:pPr>
      <w:ins w:id="1675" w:author="Cristian Sbrolli" w:date="2021-01-04T01:29:00Z">
        <w:r w:rsidRPr="00801F40">
          <w:rPr>
            <w:rFonts w:ascii="Bell MT" w:hAnsi="Bell MT"/>
            <w:sz w:val="28"/>
            <w:szCs w:val="28"/>
            <w:lang w:val="en-US"/>
            <w:rPrChange w:id="1676" w:author="Etion Pinari" w:date="2021-01-06T12:27:00Z">
              <w:rPr>
                <w:rFonts w:ascii="Bell MT" w:hAnsi="Bell MT"/>
                <w:sz w:val="28"/>
                <w:szCs w:val="28"/>
                <w:lang w:val="en-GB"/>
              </w:rPr>
            </w:rPrChange>
          </w:rPr>
          <w:t>To provide the required periodic notifications functionalities, a push</w:t>
        </w:r>
      </w:ins>
      <w:ins w:id="1677" w:author="Cristian Sbrolli" w:date="2021-01-04T01:30:00Z">
        <w:r w:rsidRPr="00801F40">
          <w:rPr>
            <w:rFonts w:ascii="Bell MT" w:hAnsi="Bell MT"/>
            <w:sz w:val="28"/>
            <w:szCs w:val="28"/>
            <w:lang w:val="en-US"/>
            <w:rPrChange w:id="1678" w:author="Etion Pinari" w:date="2021-01-06T12:27:00Z">
              <w:rPr>
                <w:rFonts w:ascii="Bell MT" w:hAnsi="Bell MT"/>
                <w:sz w:val="28"/>
                <w:szCs w:val="28"/>
                <w:lang w:val="en-GB"/>
              </w:rPr>
            </w:rPrChange>
          </w:rPr>
          <w:t xml:space="preserve"> pattern</w:t>
        </w:r>
      </w:ins>
      <w:ins w:id="1679" w:author="Cristian Sbrolli" w:date="2021-01-04T01:29:00Z">
        <w:r w:rsidRPr="00801F40">
          <w:rPr>
            <w:rFonts w:ascii="Bell MT" w:hAnsi="Bell MT"/>
            <w:sz w:val="28"/>
            <w:szCs w:val="28"/>
            <w:lang w:val="en-US"/>
            <w:rPrChange w:id="1680" w:author="Etion Pinari" w:date="2021-01-06T12:27:00Z">
              <w:rPr>
                <w:rFonts w:ascii="Bell MT" w:hAnsi="Bell MT"/>
                <w:sz w:val="28"/>
                <w:szCs w:val="28"/>
                <w:lang w:val="en-GB"/>
              </w:rPr>
            </w:rPrChange>
          </w:rPr>
          <w:t xml:space="preserve"> </w:t>
        </w:r>
      </w:ins>
      <w:ins w:id="1681" w:author="Cristian Sbrolli" w:date="2021-01-04T01:30:00Z">
        <w:r w:rsidRPr="00801F40">
          <w:rPr>
            <w:rFonts w:ascii="Bell MT" w:hAnsi="Bell MT"/>
            <w:sz w:val="28"/>
            <w:szCs w:val="28"/>
            <w:lang w:val="en-US"/>
            <w:rPrChange w:id="1682" w:author="Etion Pinari" w:date="2021-01-06T12:27:00Z">
              <w:rPr>
                <w:rFonts w:ascii="Bell MT" w:hAnsi="Bell MT"/>
                <w:sz w:val="28"/>
                <w:szCs w:val="28"/>
                <w:lang w:val="en-GB"/>
              </w:rPr>
            </w:rPrChange>
          </w:rPr>
          <w:t xml:space="preserve">has </w:t>
        </w:r>
      </w:ins>
      <w:ins w:id="1683" w:author="Cristian Sbrolli" w:date="2021-01-04T01:31:00Z">
        <w:r w:rsidRPr="00801F40">
          <w:rPr>
            <w:rFonts w:ascii="Bell MT" w:hAnsi="Bell MT"/>
            <w:sz w:val="28"/>
            <w:szCs w:val="28"/>
            <w:lang w:val="en-US"/>
            <w:rPrChange w:id="1684" w:author="Etion Pinari" w:date="2021-01-06T12:27:00Z">
              <w:rPr>
                <w:rFonts w:ascii="Bell MT" w:hAnsi="Bell MT"/>
                <w:sz w:val="28"/>
                <w:szCs w:val="28"/>
                <w:lang w:val="en-GB"/>
              </w:rPr>
            </w:rPrChange>
          </w:rPr>
          <w:t>been chosen</w:t>
        </w:r>
      </w:ins>
      <w:ins w:id="1685" w:author="Cristian Sbrolli" w:date="2021-01-04T01:35:00Z">
        <w:r w:rsidRPr="00801F40">
          <w:rPr>
            <w:rFonts w:ascii="Bell MT" w:hAnsi="Bell MT"/>
            <w:sz w:val="28"/>
            <w:szCs w:val="28"/>
            <w:lang w:val="en-US"/>
            <w:rPrChange w:id="1686" w:author="Etion Pinari" w:date="2021-01-06T12:27:00Z">
              <w:rPr>
                <w:rFonts w:ascii="Bell MT" w:hAnsi="Bell MT"/>
                <w:sz w:val="28"/>
                <w:szCs w:val="28"/>
                <w:lang w:val="en-GB"/>
              </w:rPr>
            </w:rPrChange>
          </w:rPr>
          <w:t xml:space="preserve">, </w:t>
        </w:r>
      </w:ins>
      <w:ins w:id="1687" w:author="Cristian Sbrolli" w:date="2021-01-04T01:41:00Z">
        <w:r w:rsidR="006D1BC3" w:rsidRPr="00801F40">
          <w:rPr>
            <w:rFonts w:ascii="Bell MT" w:hAnsi="Bell MT"/>
            <w:sz w:val="28"/>
            <w:szCs w:val="28"/>
            <w:lang w:val="en-US"/>
            <w:rPrChange w:id="1688" w:author="Etion Pinari" w:date="2021-01-06T12:27:00Z">
              <w:rPr>
                <w:rFonts w:ascii="Bell MT" w:hAnsi="Bell MT"/>
                <w:sz w:val="28"/>
                <w:szCs w:val="28"/>
                <w:lang w:val="en-GB"/>
              </w:rPr>
            </w:rPrChange>
          </w:rPr>
          <w:t>so to</w:t>
        </w:r>
      </w:ins>
      <w:ins w:id="1689" w:author="Cristian Sbrolli" w:date="2021-01-04T01:35:00Z">
        <w:r w:rsidRPr="00801F40">
          <w:rPr>
            <w:rFonts w:ascii="Bell MT" w:hAnsi="Bell MT"/>
            <w:sz w:val="28"/>
            <w:szCs w:val="28"/>
            <w:lang w:val="en-US"/>
            <w:rPrChange w:id="1690" w:author="Etion Pinari" w:date="2021-01-06T12:27:00Z">
              <w:rPr>
                <w:rFonts w:ascii="Bell MT" w:hAnsi="Bell MT"/>
                <w:sz w:val="28"/>
                <w:szCs w:val="28"/>
                <w:lang w:val="en-GB"/>
              </w:rPr>
            </w:rPrChange>
          </w:rPr>
          <w:t xml:space="preserve"> have more efficiency and scalability</w:t>
        </w:r>
      </w:ins>
      <w:ins w:id="1691" w:author="Cristian Sbrolli" w:date="2021-01-04T01:31:00Z">
        <w:r w:rsidRPr="00801F40">
          <w:rPr>
            <w:rFonts w:ascii="Bell MT" w:hAnsi="Bell MT"/>
            <w:sz w:val="28"/>
            <w:szCs w:val="28"/>
            <w:lang w:val="en-US"/>
            <w:rPrChange w:id="1692" w:author="Etion Pinari" w:date="2021-01-06T12:27:00Z">
              <w:rPr>
                <w:rFonts w:ascii="Bell MT" w:hAnsi="Bell MT"/>
                <w:sz w:val="28"/>
                <w:szCs w:val="28"/>
                <w:lang w:val="en-GB"/>
              </w:rPr>
            </w:rPrChange>
          </w:rPr>
          <w:t>. This</w:t>
        </w:r>
      </w:ins>
      <w:ins w:id="1693" w:author="Cristian Sbrolli" w:date="2021-01-04T01:35:00Z">
        <w:r w:rsidRPr="00801F40">
          <w:rPr>
            <w:rFonts w:ascii="Bell MT" w:hAnsi="Bell MT"/>
            <w:sz w:val="28"/>
            <w:szCs w:val="28"/>
            <w:lang w:val="en-US"/>
            <w:rPrChange w:id="1694" w:author="Etion Pinari" w:date="2021-01-06T12:27:00Z">
              <w:rPr>
                <w:rFonts w:ascii="Bell MT" w:hAnsi="Bell MT"/>
                <w:sz w:val="28"/>
                <w:szCs w:val="28"/>
                <w:lang w:val="en-GB"/>
              </w:rPr>
            </w:rPrChange>
          </w:rPr>
          <w:t xml:space="preserve"> decision is mainly influenced by</w:t>
        </w:r>
      </w:ins>
      <w:ins w:id="1695" w:author="Cristian Sbrolli" w:date="2021-01-04T01:31:00Z">
        <w:r w:rsidRPr="00801F40">
          <w:rPr>
            <w:rFonts w:ascii="Bell MT" w:hAnsi="Bell MT"/>
            <w:sz w:val="28"/>
            <w:szCs w:val="28"/>
            <w:lang w:val="en-US"/>
            <w:rPrChange w:id="1696" w:author="Etion Pinari" w:date="2021-01-06T12:27:00Z">
              <w:rPr>
                <w:rFonts w:ascii="Bell MT" w:hAnsi="Bell MT"/>
                <w:sz w:val="28"/>
                <w:szCs w:val="28"/>
                <w:lang w:val="en-GB"/>
              </w:rPr>
            </w:rPrChange>
          </w:rPr>
          <w:t xml:space="preserve"> the expected high number of users using the system: w</w:t>
        </w:r>
      </w:ins>
      <w:ins w:id="1697" w:author="Cristian Sbrolli" w:date="2021-01-04T01:32:00Z">
        <w:r w:rsidRPr="00801F40">
          <w:rPr>
            <w:rFonts w:ascii="Bell MT" w:hAnsi="Bell MT"/>
            <w:sz w:val="28"/>
            <w:szCs w:val="28"/>
            <w:lang w:val="en-US"/>
            <w:rPrChange w:id="1698" w:author="Etion Pinari" w:date="2021-01-06T12:27:00Z">
              <w:rPr>
                <w:rFonts w:ascii="Bell MT" w:hAnsi="Bell MT"/>
                <w:sz w:val="28"/>
                <w:szCs w:val="28"/>
                <w:lang w:val="en-GB"/>
              </w:rPr>
            </w:rPrChange>
          </w:rPr>
          <w:t xml:space="preserve">ith a pull approach, the server would risk </w:t>
        </w:r>
        <w:del w:id="1699" w:author="Giorgio Romeo" w:date="2021-01-04T10:26:00Z">
          <w:r w:rsidRPr="00801F40" w:rsidDel="00057D48">
            <w:rPr>
              <w:rFonts w:ascii="Bell MT" w:hAnsi="Bell MT"/>
              <w:sz w:val="28"/>
              <w:szCs w:val="28"/>
              <w:lang w:val="en-US"/>
              <w:rPrChange w:id="1700" w:author="Etion Pinari" w:date="2021-01-06T12:27:00Z">
                <w:rPr>
                  <w:rFonts w:ascii="Bell MT" w:hAnsi="Bell MT"/>
                  <w:sz w:val="28"/>
                  <w:szCs w:val="28"/>
                  <w:lang w:val="en-GB"/>
                </w:rPr>
              </w:rPrChange>
            </w:rPr>
            <w:delText xml:space="preserve">to </w:delText>
          </w:r>
        </w:del>
      </w:ins>
      <w:ins w:id="1701" w:author="Cristian Sbrolli" w:date="2021-01-04T01:33:00Z">
        <w:del w:id="1702" w:author="Giorgio Romeo" w:date="2021-01-04T10:26:00Z">
          <w:r w:rsidRPr="00801F40" w:rsidDel="00057D48">
            <w:rPr>
              <w:rFonts w:ascii="Bell MT" w:hAnsi="Bell MT"/>
              <w:sz w:val="28"/>
              <w:szCs w:val="28"/>
              <w:lang w:val="en-US"/>
              <w:rPrChange w:id="1703" w:author="Etion Pinari" w:date="2021-01-06T12:27:00Z">
                <w:rPr>
                  <w:rFonts w:ascii="Bell MT" w:hAnsi="Bell MT"/>
                  <w:sz w:val="28"/>
                  <w:szCs w:val="28"/>
                  <w:lang w:val="en-GB"/>
                </w:rPr>
              </w:rPrChange>
            </w:rPr>
            <w:delText>get</w:delText>
          </w:r>
        </w:del>
      </w:ins>
      <w:ins w:id="1704" w:author="Giorgio Romeo" w:date="2021-01-04T10:26:00Z">
        <w:r w:rsidR="00057D48" w:rsidRPr="00801F40">
          <w:rPr>
            <w:rFonts w:ascii="Bell MT" w:hAnsi="Bell MT"/>
            <w:sz w:val="28"/>
            <w:szCs w:val="28"/>
            <w:lang w:val="en-US"/>
            <w:rPrChange w:id="1705" w:author="Etion Pinari" w:date="2021-01-06T12:27:00Z">
              <w:rPr>
                <w:rFonts w:ascii="Bell MT" w:hAnsi="Bell MT"/>
                <w:sz w:val="28"/>
                <w:szCs w:val="28"/>
                <w:lang w:val="en-GB"/>
              </w:rPr>
            </w:rPrChange>
          </w:rPr>
          <w:t>getting</w:t>
        </w:r>
      </w:ins>
      <w:ins w:id="1706" w:author="Cristian Sbrolli" w:date="2021-01-04T01:33:00Z">
        <w:r w:rsidRPr="00801F40">
          <w:rPr>
            <w:rFonts w:ascii="Bell MT" w:hAnsi="Bell MT"/>
            <w:sz w:val="28"/>
            <w:szCs w:val="28"/>
            <w:lang w:val="en-US"/>
            <w:rPrChange w:id="1707" w:author="Etion Pinari" w:date="2021-01-06T12:27:00Z">
              <w:rPr>
                <w:rFonts w:ascii="Bell MT" w:hAnsi="Bell MT"/>
                <w:sz w:val="28"/>
                <w:szCs w:val="28"/>
                <w:lang w:val="en-GB"/>
              </w:rPr>
            </w:rPrChange>
          </w:rPr>
          <w:t xml:space="preserve"> flooded by periodic notifications requests.</w:t>
        </w:r>
      </w:ins>
      <w:ins w:id="1708" w:author="Cristian Sbrolli" w:date="2021-01-04T01:34:00Z">
        <w:r w:rsidRPr="00801F40">
          <w:rPr>
            <w:rFonts w:ascii="Bell MT" w:hAnsi="Bell MT"/>
            <w:sz w:val="28"/>
            <w:szCs w:val="28"/>
            <w:lang w:val="en-US"/>
            <w:rPrChange w:id="1709" w:author="Etion Pinari" w:date="2021-01-06T12:27:00Z">
              <w:rPr>
                <w:rFonts w:ascii="Bell MT" w:hAnsi="Bell MT"/>
                <w:sz w:val="28"/>
                <w:szCs w:val="28"/>
                <w:lang w:val="en-GB"/>
              </w:rPr>
            </w:rPrChange>
          </w:rPr>
          <w:t xml:space="preserve"> </w:t>
        </w:r>
      </w:ins>
      <w:ins w:id="1710" w:author="Cristian Sbrolli" w:date="2021-01-04T01:41:00Z">
        <w:r w:rsidR="006D1BC3" w:rsidRPr="00801F40">
          <w:rPr>
            <w:rFonts w:ascii="Bell MT" w:hAnsi="Bell MT"/>
            <w:sz w:val="28"/>
            <w:szCs w:val="28"/>
            <w:lang w:val="en-US"/>
            <w:rPrChange w:id="1711" w:author="Etion Pinari" w:date="2021-01-06T12:27:00Z">
              <w:rPr>
                <w:rFonts w:ascii="Bell MT" w:hAnsi="Bell MT"/>
                <w:sz w:val="28"/>
                <w:szCs w:val="28"/>
                <w:lang w:val="en-GB"/>
              </w:rPr>
            </w:rPrChange>
          </w:rPr>
          <w:t>The general approach with this pattern</w:t>
        </w:r>
      </w:ins>
      <w:ins w:id="1712" w:author="Cristian Sbrolli" w:date="2021-01-04T01:42:00Z">
        <w:r w:rsidR="006D1BC3" w:rsidRPr="00801F40">
          <w:rPr>
            <w:rFonts w:ascii="Bell MT" w:hAnsi="Bell MT"/>
            <w:sz w:val="28"/>
            <w:szCs w:val="28"/>
            <w:lang w:val="en-US"/>
            <w:rPrChange w:id="1713" w:author="Etion Pinari" w:date="2021-01-06T12:27:00Z">
              <w:rPr>
                <w:rFonts w:ascii="Bell MT" w:hAnsi="Bell MT"/>
                <w:sz w:val="28"/>
                <w:szCs w:val="28"/>
                <w:lang w:val="en-GB"/>
              </w:rPr>
            </w:rPrChange>
          </w:rPr>
          <w:t xml:space="preserve"> </w:t>
        </w:r>
      </w:ins>
      <w:ins w:id="1714" w:author="Cristian Sbrolli" w:date="2021-01-04T01:48:00Z">
        <w:r w:rsidR="00533624" w:rsidRPr="00801F40">
          <w:rPr>
            <w:rFonts w:ascii="Bell MT" w:hAnsi="Bell MT"/>
            <w:sz w:val="28"/>
            <w:szCs w:val="28"/>
            <w:lang w:val="en-US"/>
            <w:rPrChange w:id="1715" w:author="Etion Pinari" w:date="2021-01-06T12:27:00Z">
              <w:rPr>
                <w:rFonts w:ascii="Bell MT" w:hAnsi="Bell MT"/>
                <w:sz w:val="28"/>
                <w:szCs w:val="28"/>
                <w:lang w:val="en-GB"/>
              </w:rPr>
            </w:rPrChange>
          </w:rPr>
          <w:t>has 3 layers:</w:t>
        </w:r>
      </w:ins>
    </w:p>
    <w:p w14:paraId="04CE6F96" w14:textId="54DF9543" w:rsidR="00533624" w:rsidRPr="00801F40" w:rsidRDefault="00533624">
      <w:pPr>
        <w:pStyle w:val="Paragrafoelenco"/>
        <w:jc w:val="both"/>
        <w:rPr>
          <w:ins w:id="1716" w:author="Cristian Sbrolli" w:date="2021-01-04T01:54:00Z"/>
          <w:rFonts w:ascii="Bell MT" w:hAnsi="Bell MT"/>
          <w:sz w:val="28"/>
          <w:szCs w:val="28"/>
          <w:lang w:val="en-US"/>
          <w:rPrChange w:id="1717" w:author="Etion Pinari" w:date="2021-01-06T12:27:00Z">
            <w:rPr>
              <w:ins w:id="1718" w:author="Cristian Sbrolli" w:date="2021-01-04T01:54:00Z"/>
              <w:rFonts w:ascii="Bell MT" w:hAnsi="Bell MT"/>
              <w:sz w:val="28"/>
              <w:szCs w:val="28"/>
              <w:lang w:val="en-GB"/>
            </w:rPr>
          </w:rPrChange>
        </w:rPr>
        <w:pPrChange w:id="1719" w:author="Giorgio Romeo" w:date="2021-01-04T10:26:00Z">
          <w:pPr>
            <w:pStyle w:val="Paragrafoelenco"/>
          </w:pPr>
        </w:pPrChange>
      </w:pPr>
      <w:ins w:id="1720" w:author="Cristian Sbrolli" w:date="2021-01-04T01:51:00Z">
        <w:r w:rsidRPr="00801F40">
          <w:rPr>
            <w:rFonts w:ascii="Bell MT" w:hAnsi="Bell MT"/>
            <w:sz w:val="28"/>
            <w:szCs w:val="28"/>
            <w:lang w:val="en-US"/>
            <w:rPrChange w:id="1721" w:author="Etion Pinari" w:date="2021-01-06T12:27:00Z">
              <w:rPr>
                <w:rFonts w:ascii="Bell MT" w:hAnsi="Bell MT"/>
                <w:sz w:val="28"/>
                <w:szCs w:val="28"/>
                <w:lang w:val="en-GB"/>
              </w:rPr>
            </w:rPrChange>
          </w:rPr>
          <w:t>-</w:t>
        </w:r>
        <w:r w:rsidRPr="00801F40">
          <w:rPr>
            <w:color w:val="272727"/>
            <w:sz w:val="27"/>
            <w:szCs w:val="27"/>
            <w:shd w:val="clear" w:color="auto" w:fill="FFFFFF"/>
            <w:lang w:val="en-US"/>
            <w:rPrChange w:id="1722" w:author="Etion Pinari" w:date="2021-01-06T12:27:00Z">
              <w:rPr>
                <w:color w:val="272727"/>
                <w:sz w:val="27"/>
                <w:szCs w:val="27"/>
                <w:shd w:val="clear" w:color="auto" w:fill="FFFFFF"/>
              </w:rPr>
            </w:rPrChange>
          </w:rPr>
          <w:t xml:space="preserve"> </w:t>
        </w:r>
      </w:ins>
      <w:ins w:id="1723" w:author="Giorgio Romeo" w:date="2021-01-04T10:26:00Z">
        <w:r w:rsidR="00057D48" w:rsidRPr="00801F40">
          <w:rPr>
            <w:color w:val="272727"/>
            <w:sz w:val="27"/>
            <w:szCs w:val="27"/>
            <w:shd w:val="clear" w:color="auto" w:fill="FFFFFF"/>
            <w:lang w:val="en-US"/>
          </w:rPr>
          <w:t xml:space="preserve"> </w:t>
        </w:r>
      </w:ins>
      <w:ins w:id="1724" w:author="Cristian Sbrolli" w:date="2021-01-04T01:51:00Z">
        <w:r w:rsidRPr="00801F40">
          <w:rPr>
            <w:rStyle w:val="Enfasicorsivo"/>
            <w:rFonts w:ascii="Bell MT" w:hAnsi="Bell MT"/>
            <w:b/>
            <w:bCs/>
            <w:i w:val="0"/>
            <w:iCs w:val="0"/>
            <w:color w:val="272727"/>
            <w:sz w:val="28"/>
            <w:szCs w:val="28"/>
            <w:shd w:val="clear" w:color="auto" w:fill="FFFFFF"/>
            <w:lang w:val="en-US"/>
            <w:rPrChange w:id="1725" w:author="Etion Pinari" w:date="2021-01-06T12:27:00Z">
              <w:rPr>
                <w:rStyle w:val="Enfasicorsivo"/>
                <w:rFonts w:ascii="Bell MT" w:hAnsi="Bell MT"/>
                <w:i w:val="0"/>
                <w:iCs w:val="0"/>
                <w:color w:val="272727"/>
                <w:sz w:val="28"/>
                <w:szCs w:val="28"/>
                <w:shd w:val="clear" w:color="auto" w:fill="FFFFFF"/>
              </w:rPr>
            </w:rPrChange>
          </w:rPr>
          <w:t>M</w:t>
        </w:r>
        <w:r w:rsidRPr="00801F40">
          <w:rPr>
            <w:rStyle w:val="Enfasicorsivo"/>
            <w:rFonts w:ascii="Bell MT" w:hAnsi="Bell MT"/>
            <w:b/>
            <w:bCs/>
            <w:i w:val="0"/>
            <w:iCs w:val="0"/>
            <w:color w:val="272727"/>
            <w:sz w:val="28"/>
            <w:szCs w:val="28"/>
            <w:shd w:val="clear" w:color="auto" w:fill="FFFFFF"/>
            <w:lang w:val="en-US"/>
            <w:rPrChange w:id="1726" w:author="Etion Pinari" w:date="2021-01-06T12:27:00Z">
              <w:rPr>
                <w:rStyle w:val="Enfasicorsivo"/>
                <w:color w:val="272727"/>
                <w:sz w:val="27"/>
                <w:szCs w:val="27"/>
                <w:shd w:val="clear" w:color="auto" w:fill="FFFFFF"/>
              </w:rPr>
            </w:rPrChange>
          </w:rPr>
          <w:t>obile notification service</w:t>
        </w:r>
      </w:ins>
      <w:ins w:id="1727" w:author="Cristian Sbrolli" w:date="2021-01-04T01:52:00Z">
        <w:r w:rsidRPr="00801F40">
          <w:rPr>
            <w:rStyle w:val="Enfasicorsivo"/>
            <w:rFonts w:ascii="Bell MT" w:hAnsi="Bell MT"/>
            <w:b/>
            <w:bCs/>
            <w:i w:val="0"/>
            <w:iCs w:val="0"/>
            <w:color w:val="272727"/>
            <w:sz w:val="28"/>
            <w:szCs w:val="28"/>
            <w:shd w:val="clear" w:color="auto" w:fill="FFFFFF"/>
            <w:lang w:val="en-US"/>
            <w:rPrChange w:id="1728" w:author="Etion Pinari" w:date="2021-01-06T12:27:00Z">
              <w:rPr>
                <w:rStyle w:val="Enfasicorsivo"/>
                <w:rFonts w:ascii="Bell MT" w:hAnsi="Bell MT"/>
                <w:i w:val="0"/>
                <w:iCs w:val="0"/>
                <w:color w:val="272727"/>
                <w:sz w:val="28"/>
                <w:szCs w:val="28"/>
                <w:shd w:val="clear" w:color="auto" w:fill="FFFFFF"/>
                <w:lang w:val="en-US"/>
              </w:rPr>
            </w:rPrChange>
          </w:rPr>
          <w:t>s</w:t>
        </w:r>
        <w:r w:rsidRPr="00801F40">
          <w:rPr>
            <w:rStyle w:val="Enfasicorsivo"/>
            <w:rFonts w:ascii="Bell MT" w:hAnsi="Bell MT"/>
            <w:i w:val="0"/>
            <w:iCs w:val="0"/>
            <w:color w:val="272727"/>
            <w:sz w:val="28"/>
            <w:szCs w:val="28"/>
            <w:shd w:val="clear" w:color="auto" w:fill="FFFFFF"/>
            <w:lang w:val="en-US"/>
          </w:rPr>
          <w:t xml:space="preserve"> </w:t>
        </w:r>
        <w:r w:rsidRPr="00801F40">
          <w:rPr>
            <w:rFonts w:ascii="Bell MT" w:hAnsi="Bell MT"/>
            <w:sz w:val="28"/>
            <w:szCs w:val="28"/>
            <w:lang w:val="en-US"/>
            <w:rPrChange w:id="1729" w:author="Etion Pinari" w:date="2021-01-06T12:27:00Z">
              <w:rPr>
                <w:rFonts w:ascii="Bell MT" w:hAnsi="Bell MT"/>
                <w:sz w:val="32"/>
                <w:szCs w:val="32"/>
                <w:lang w:val="en-GB"/>
              </w:rPr>
            </w:rPrChange>
          </w:rPr>
          <w:t>(MNS)</w:t>
        </w:r>
        <w:r w:rsidRPr="00801F40">
          <w:rPr>
            <w:rFonts w:ascii="Bell MT" w:hAnsi="Bell MT"/>
            <w:sz w:val="28"/>
            <w:szCs w:val="28"/>
            <w:lang w:val="en-US"/>
            <w:rPrChange w:id="1730" w:author="Etion Pinari" w:date="2021-01-06T12:27:00Z">
              <w:rPr>
                <w:rFonts w:ascii="Bell MT" w:hAnsi="Bell MT"/>
                <w:sz w:val="28"/>
                <w:szCs w:val="28"/>
                <w:lang w:val="en-GB"/>
              </w:rPr>
            </w:rPrChange>
          </w:rPr>
          <w:t xml:space="preserve"> are </w:t>
        </w:r>
      </w:ins>
      <w:ins w:id="1731" w:author="Cristian Sbrolli" w:date="2021-01-04T01:53:00Z">
        <w:r w:rsidRPr="00801F40">
          <w:rPr>
            <w:rFonts w:ascii="Bell MT" w:hAnsi="Bell MT"/>
            <w:color w:val="272727"/>
            <w:sz w:val="28"/>
            <w:szCs w:val="28"/>
            <w:shd w:val="clear" w:color="auto" w:fill="FFFFFF"/>
            <w:lang w:val="en-US"/>
          </w:rPr>
          <w:t>c</w:t>
        </w:r>
        <w:r w:rsidRPr="00801F40">
          <w:rPr>
            <w:rFonts w:ascii="Bell MT" w:hAnsi="Bell MT"/>
            <w:color w:val="272727"/>
            <w:sz w:val="28"/>
            <w:szCs w:val="28"/>
            <w:shd w:val="clear" w:color="auto" w:fill="FFFFFF"/>
            <w:lang w:val="en-US"/>
            <w:rPrChange w:id="1732" w:author="Etion Pinari" w:date="2021-01-06T12:27:00Z">
              <w:rPr>
                <w:color w:val="272727"/>
                <w:sz w:val="27"/>
                <w:szCs w:val="27"/>
                <w:shd w:val="clear" w:color="auto" w:fill="FFFFFF"/>
              </w:rPr>
            </w:rPrChange>
          </w:rPr>
          <w:t>omponents that allow third-party app developers to send information from their servers to the user’s devices</w:t>
        </w:r>
        <w:r w:rsidRPr="00801F40">
          <w:rPr>
            <w:rFonts w:ascii="Bell MT" w:hAnsi="Bell MT"/>
            <w:sz w:val="28"/>
            <w:szCs w:val="28"/>
            <w:lang w:val="en-US"/>
            <w:rPrChange w:id="1733" w:author="Etion Pinari" w:date="2021-01-06T12:27:00Z">
              <w:rPr>
                <w:rFonts w:ascii="Bell MT" w:hAnsi="Bell MT"/>
                <w:sz w:val="28"/>
                <w:szCs w:val="28"/>
                <w:lang w:val="en-GB"/>
              </w:rPr>
            </w:rPrChange>
          </w:rPr>
          <w:br/>
          <w:t>-</w:t>
        </w:r>
      </w:ins>
      <w:ins w:id="1734" w:author="Giorgio Romeo" w:date="2021-01-04T10:26:00Z">
        <w:r w:rsidR="00057D48" w:rsidRPr="00801F40">
          <w:rPr>
            <w:rFonts w:ascii="Bell MT" w:hAnsi="Bell MT"/>
            <w:sz w:val="28"/>
            <w:szCs w:val="28"/>
            <w:lang w:val="en-US"/>
            <w:rPrChange w:id="1735" w:author="Etion Pinari" w:date="2021-01-06T12:27:00Z">
              <w:rPr>
                <w:rFonts w:ascii="Bell MT" w:hAnsi="Bell MT"/>
                <w:sz w:val="28"/>
                <w:szCs w:val="28"/>
                <w:lang w:val="en-GB"/>
              </w:rPr>
            </w:rPrChange>
          </w:rPr>
          <w:t xml:space="preserve"> </w:t>
        </w:r>
      </w:ins>
      <w:ins w:id="1736" w:author="Cristian Sbrolli" w:date="2021-01-04T01:53:00Z">
        <w:r w:rsidRPr="00801F40">
          <w:rPr>
            <w:rFonts w:ascii="Bell MT" w:hAnsi="Bell MT"/>
            <w:b/>
            <w:bCs/>
            <w:sz w:val="28"/>
            <w:szCs w:val="28"/>
            <w:lang w:val="en-US"/>
            <w:rPrChange w:id="1737" w:author="Etion Pinari" w:date="2021-01-06T12:27:00Z">
              <w:rPr>
                <w:rFonts w:ascii="Bell MT" w:hAnsi="Bell MT"/>
                <w:sz w:val="28"/>
                <w:szCs w:val="28"/>
                <w:lang w:val="en-GB"/>
              </w:rPr>
            </w:rPrChange>
          </w:rPr>
          <w:t>Application Server</w:t>
        </w:r>
        <w:r w:rsidRPr="00801F40">
          <w:rPr>
            <w:rFonts w:ascii="Bell MT" w:hAnsi="Bell MT"/>
            <w:sz w:val="28"/>
            <w:szCs w:val="28"/>
            <w:lang w:val="en-US"/>
            <w:rPrChange w:id="1738" w:author="Etion Pinari" w:date="2021-01-06T12:27:00Z">
              <w:rPr>
                <w:rFonts w:ascii="Bell MT" w:hAnsi="Bell MT"/>
                <w:sz w:val="28"/>
                <w:szCs w:val="28"/>
                <w:lang w:val="en-GB"/>
              </w:rPr>
            </w:rPrChange>
          </w:rPr>
          <w:t xml:space="preserve"> (push Server) </w:t>
        </w:r>
      </w:ins>
      <w:ins w:id="1739" w:author="Cristian Sbrolli" w:date="2021-01-04T01:54:00Z">
        <w:r w:rsidRPr="00801F40">
          <w:rPr>
            <w:rFonts w:ascii="Bell MT" w:hAnsi="Bell MT"/>
            <w:sz w:val="28"/>
            <w:szCs w:val="28"/>
            <w:lang w:val="en-US"/>
            <w:rPrChange w:id="1740" w:author="Etion Pinari" w:date="2021-01-06T12:27:00Z">
              <w:rPr>
                <w:rFonts w:ascii="Bell MT" w:hAnsi="Bell MT"/>
                <w:sz w:val="28"/>
                <w:szCs w:val="28"/>
                <w:lang w:val="en-GB"/>
              </w:rPr>
            </w:rPrChange>
          </w:rPr>
          <w:t>is the server creating</w:t>
        </w:r>
      </w:ins>
      <w:ins w:id="1741" w:author="Cristian Sbrolli" w:date="2021-01-04T01:53:00Z">
        <w:r w:rsidRPr="00801F40">
          <w:rPr>
            <w:rFonts w:ascii="Bell MT" w:hAnsi="Bell MT"/>
            <w:sz w:val="28"/>
            <w:szCs w:val="28"/>
            <w:lang w:val="en-US"/>
            <w:rPrChange w:id="1742" w:author="Etion Pinari" w:date="2021-01-06T12:27:00Z">
              <w:rPr>
                <w:rFonts w:ascii="Bell MT" w:hAnsi="Bell MT"/>
                <w:sz w:val="28"/>
                <w:szCs w:val="28"/>
                <w:lang w:val="en-GB"/>
              </w:rPr>
            </w:rPrChange>
          </w:rPr>
          <w:t xml:space="preserve"> push requests </w:t>
        </w:r>
      </w:ins>
      <w:ins w:id="1743" w:author="Cristian Sbrolli" w:date="2021-01-04T01:54:00Z">
        <w:r w:rsidRPr="00801F40">
          <w:rPr>
            <w:rFonts w:ascii="Bell MT" w:hAnsi="Bell MT"/>
            <w:sz w:val="28"/>
            <w:szCs w:val="28"/>
            <w:lang w:val="en-US"/>
            <w:rPrChange w:id="1744" w:author="Etion Pinari" w:date="2021-01-06T12:27:00Z">
              <w:rPr>
                <w:rFonts w:ascii="Bell MT" w:hAnsi="Bell MT"/>
                <w:sz w:val="28"/>
                <w:szCs w:val="28"/>
                <w:lang w:val="en-GB"/>
              </w:rPr>
            </w:rPrChange>
          </w:rPr>
          <w:t>handled by MNS</w:t>
        </w:r>
      </w:ins>
      <w:ins w:id="1745" w:author="Cristian Sbrolli" w:date="2021-01-04T01:53:00Z">
        <w:r w:rsidRPr="00801F40">
          <w:rPr>
            <w:rFonts w:ascii="Bell MT" w:hAnsi="Bell MT"/>
            <w:sz w:val="28"/>
            <w:szCs w:val="28"/>
            <w:lang w:val="en-US"/>
            <w:rPrChange w:id="1746" w:author="Etion Pinari" w:date="2021-01-06T12:27:00Z">
              <w:rPr>
                <w:rFonts w:ascii="Bell MT" w:hAnsi="Bell MT"/>
                <w:sz w:val="28"/>
                <w:szCs w:val="28"/>
                <w:lang w:val="en-GB"/>
              </w:rPr>
            </w:rPrChange>
          </w:rPr>
          <w:t xml:space="preserve">, targeting directly specific users, or group of users, based </w:t>
        </w:r>
        <w:del w:id="1747" w:author="Giorgio Romeo" w:date="2021-01-04T10:26:00Z">
          <w:r w:rsidRPr="00801F40" w:rsidDel="00057D48">
            <w:rPr>
              <w:rFonts w:ascii="Bell MT" w:hAnsi="Bell MT"/>
              <w:sz w:val="28"/>
              <w:szCs w:val="28"/>
              <w:lang w:val="en-US"/>
              <w:rPrChange w:id="1748" w:author="Etion Pinari" w:date="2021-01-06T12:27:00Z">
                <w:rPr>
                  <w:rFonts w:ascii="Bell MT" w:hAnsi="Bell MT"/>
                  <w:sz w:val="28"/>
                  <w:szCs w:val="28"/>
                  <w:lang w:val="en-GB"/>
                </w:rPr>
              </w:rPrChange>
            </w:rPr>
            <w:delText>e.g.</w:delText>
          </w:r>
        </w:del>
      </w:ins>
      <w:ins w:id="1749" w:author="Giorgio Romeo" w:date="2021-01-04T10:26:00Z">
        <w:r w:rsidR="00057D48" w:rsidRPr="00801F40">
          <w:rPr>
            <w:rFonts w:ascii="Bell MT" w:hAnsi="Bell MT"/>
            <w:sz w:val="28"/>
            <w:szCs w:val="28"/>
            <w:lang w:val="en-US"/>
            <w:rPrChange w:id="1750" w:author="Etion Pinari" w:date="2021-01-06T12:27:00Z">
              <w:rPr>
                <w:rFonts w:ascii="Bell MT" w:hAnsi="Bell MT"/>
                <w:sz w:val="28"/>
                <w:szCs w:val="28"/>
                <w:lang w:val="en-GB"/>
              </w:rPr>
            </w:rPrChange>
          </w:rPr>
          <w:t>e.g.,</w:t>
        </w:r>
      </w:ins>
      <w:ins w:id="1751" w:author="Cristian Sbrolli" w:date="2021-01-04T01:53:00Z">
        <w:r w:rsidRPr="00801F40">
          <w:rPr>
            <w:rFonts w:ascii="Bell MT" w:hAnsi="Bell MT"/>
            <w:sz w:val="28"/>
            <w:szCs w:val="28"/>
            <w:lang w:val="en-US"/>
            <w:rPrChange w:id="1752" w:author="Etion Pinari" w:date="2021-01-06T12:27:00Z">
              <w:rPr>
                <w:rFonts w:ascii="Bell MT" w:hAnsi="Bell MT"/>
                <w:sz w:val="28"/>
                <w:szCs w:val="28"/>
                <w:lang w:val="en-GB"/>
              </w:rPr>
            </w:rPrChange>
          </w:rPr>
          <w:t xml:space="preserve"> on a topic they have subscribed to.</w:t>
        </w:r>
      </w:ins>
    </w:p>
    <w:p w14:paraId="5913D3E6" w14:textId="206E1AAF" w:rsidR="00533624" w:rsidRPr="00801F40" w:rsidRDefault="00533624">
      <w:pPr>
        <w:pStyle w:val="Paragrafoelenco"/>
        <w:jc w:val="both"/>
        <w:rPr>
          <w:ins w:id="1753" w:author="Cristian Sbrolli" w:date="2021-01-04T01:57:00Z"/>
          <w:rFonts w:ascii="Bell MT" w:hAnsi="Bell MT"/>
          <w:sz w:val="28"/>
          <w:szCs w:val="28"/>
          <w:lang w:val="en-US"/>
          <w:rPrChange w:id="1754" w:author="Etion Pinari" w:date="2021-01-06T12:27:00Z">
            <w:rPr>
              <w:ins w:id="1755" w:author="Cristian Sbrolli" w:date="2021-01-04T01:57:00Z"/>
              <w:rFonts w:ascii="Bell MT" w:hAnsi="Bell MT"/>
              <w:sz w:val="28"/>
              <w:szCs w:val="28"/>
              <w:lang w:val="en-GB"/>
            </w:rPr>
          </w:rPrChange>
        </w:rPr>
        <w:pPrChange w:id="1756" w:author="Giorgio Romeo" w:date="2021-01-04T10:26:00Z">
          <w:pPr>
            <w:pStyle w:val="Paragrafoelenco"/>
          </w:pPr>
        </w:pPrChange>
      </w:pPr>
      <w:ins w:id="1757" w:author="Cristian Sbrolli" w:date="2021-01-04T01:54:00Z">
        <w:r w:rsidRPr="00801F40">
          <w:rPr>
            <w:rFonts w:ascii="Bell MT" w:hAnsi="Bell MT"/>
            <w:sz w:val="28"/>
            <w:szCs w:val="28"/>
            <w:lang w:val="en-US"/>
            <w:rPrChange w:id="1758" w:author="Etion Pinari" w:date="2021-01-06T12:27:00Z">
              <w:rPr>
                <w:rFonts w:ascii="Bell MT" w:hAnsi="Bell MT"/>
                <w:sz w:val="28"/>
                <w:szCs w:val="28"/>
                <w:lang w:val="en-GB"/>
              </w:rPr>
            </w:rPrChange>
          </w:rPr>
          <w:t>-</w:t>
        </w:r>
      </w:ins>
      <w:ins w:id="1759" w:author="Giorgio Romeo" w:date="2021-01-04T10:26:00Z">
        <w:r w:rsidR="00057D48" w:rsidRPr="00801F40">
          <w:rPr>
            <w:rFonts w:ascii="Bell MT" w:hAnsi="Bell MT"/>
            <w:sz w:val="28"/>
            <w:szCs w:val="28"/>
            <w:lang w:val="en-US"/>
            <w:rPrChange w:id="1760" w:author="Etion Pinari" w:date="2021-01-06T12:27:00Z">
              <w:rPr>
                <w:rFonts w:ascii="Bell MT" w:hAnsi="Bell MT"/>
                <w:sz w:val="28"/>
                <w:szCs w:val="28"/>
                <w:lang w:val="en-GB"/>
              </w:rPr>
            </w:rPrChange>
          </w:rPr>
          <w:t xml:space="preserve"> </w:t>
        </w:r>
      </w:ins>
      <w:ins w:id="1761" w:author="Cristian Sbrolli" w:date="2021-01-04T01:55:00Z">
        <w:r w:rsidRPr="00801F40">
          <w:rPr>
            <w:rFonts w:ascii="Bell MT" w:hAnsi="Bell MT"/>
            <w:b/>
            <w:bCs/>
            <w:sz w:val="28"/>
            <w:szCs w:val="28"/>
            <w:lang w:val="en-US"/>
            <w:rPrChange w:id="1762" w:author="Etion Pinari" w:date="2021-01-06T12:27:00Z">
              <w:rPr>
                <w:rFonts w:ascii="Bell MT" w:hAnsi="Bell MT"/>
                <w:sz w:val="28"/>
                <w:szCs w:val="28"/>
                <w:lang w:val="en-GB"/>
              </w:rPr>
            </w:rPrChange>
          </w:rPr>
          <w:t>Client Application</w:t>
        </w:r>
        <w:r w:rsidRPr="00801F40">
          <w:rPr>
            <w:rFonts w:ascii="Bell MT" w:hAnsi="Bell MT"/>
            <w:sz w:val="28"/>
            <w:szCs w:val="28"/>
            <w:lang w:val="en-US"/>
            <w:rPrChange w:id="1763" w:author="Etion Pinari" w:date="2021-01-06T12:27:00Z">
              <w:rPr>
                <w:rFonts w:ascii="Bell MT" w:hAnsi="Bell MT"/>
                <w:sz w:val="28"/>
                <w:szCs w:val="28"/>
                <w:lang w:val="en-GB"/>
              </w:rPr>
            </w:rPrChange>
          </w:rPr>
          <w:t xml:space="preserve"> registers</w:t>
        </w:r>
      </w:ins>
      <w:ins w:id="1764" w:author="Cristian Sbrolli" w:date="2021-01-04T01:56:00Z">
        <w:r w:rsidRPr="00801F40">
          <w:rPr>
            <w:rFonts w:ascii="Bell MT" w:hAnsi="Bell MT"/>
            <w:sz w:val="28"/>
            <w:szCs w:val="28"/>
            <w:lang w:val="en-US"/>
            <w:rPrChange w:id="1765" w:author="Etion Pinari" w:date="2021-01-06T12:27:00Z">
              <w:rPr>
                <w:rFonts w:ascii="Bell MT" w:hAnsi="Bell MT"/>
                <w:sz w:val="28"/>
                <w:szCs w:val="28"/>
                <w:lang w:val="en-GB"/>
              </w:rPr>
            </w:rPrChange>
          </w:rPr>
          <w:t xml:space="preserve"> to the notification service, getting uniquely </w:t>
        </w:r>
      </w:ins>
      <w:ins w:id="1766" w:author="Cristian Sbrolli" w:date="2021-01-04T01:57:00Z">
        <w:r w:rsidRPr="00801F40">
          <w:rPr>
            <w:rFonts w:ascii="Bell MT" w:hAnsi="Bell MT"/>
            <w:sz w:val="28"/>
            <w:szCs w:val="28"/>
            <w:lang w:val="en-US"/>
            <w:rPrChange w:id="1767" w:author="Etion Pinari" w:date="2021-01-06T12:27:00Z">
              <w:rPr>
                <w:rFonts w:ascii="Bell MT" w:hAnsi="Bell MT"/>
                <w:sz w:val="28"/>
                <w:szCs w:val="28"/>
                <w:lang w:val="en-GB"/>
              </w:rPr>
            </w:rPrChange>
          </w:rPr>
          <w:t>identified.</w:t>
        </w:r>
      </w:ins>
      <w:ins w:id="1768" w:author="Cristian Sbrolli" w:date="2021-01-04T02:00:00Z">
        <w:r w:rsidR="0097581F" w:rsidRPr="00801F40">
          <w:rPr>
            <w:rFonts w:ascii="Bell MT" w:hAnsi="Bell MT"/>
            <w:sz w:val="28"/>
            <w:szCs w:val="28"/>
            <w:lang w:val="en-US"/>
            <w:rPrChange w:id="1769" w:author="Etion Pinari" w:date="2021-01-06T12:27:00Z">
              <w:rPr>
                <w:rFonts w:ascii="Bell MT" w:hAnsi="Bell MT"/>
                <w:sz w:val="28"/>
                <w:szCs w:val="28"/>
                <w:lang w:val="en-GB"/>
              </w:rPr>
            </w:rPrChange>
          </w:rPr>
          <w:t xml:space="preserve"> The client will then keep a </w:t>
        </w:r>
      </w:ins>
      <w:ins w:id="1770" w:author="Cristian Sbrolli" w:date="2021-01-04T02:01:00Z">
        <w:r w:rsidR="0097581F" w:rsidRPr="00801F40">
          <w:rPr>
            <w:rFonts w:ascii="Bell MT" w:hAnsi="Bell MT"/>
            <w:sz w:val="28"/>
            <w:szCs w:val="28"/>
            <w:lang w:val="en-US"/>
            <w:rPrChange w:id="1771" w:author="Etion Pinari" w:date="2021-01-06T12:27:00Z">
              <w:rPr>
                <w:rFonts w:ascii="Bell MT" w:hAnsi="Bell MT"/>
                <w:sz w:val="28"/>
                <w:szCs w:val="28"/>
                <w:lang w:val="en-GB"/>
              </w:rPr>
            </w:rPrChange>
          </w:rPr>
          <w:t>background connection, nor data or power expensive, that will be used to receive notifications by MNS.</w:t>
        </w:r>
      </w:ins>
    </w:p>
    <w:p w14:paraId="34645976" w14:textId="4DDD1C0E" w:rsidR="0089155A" w:rsidRPr="00801F40" w:rsidRDefault="00533624">
      <w:pPr>
        <w:pStyle w:val="Paragrafoelenco"/>
        <w:jc w:val="both"/>
        <w:rPr>
          <w:ins w:id="1772" w:author="Cristian Sbrolli" w:date="2021-01-04T02:36:00Z"/>
          <w:rFonts w:ascii="Bell MT" w:hAnsi="Bell MT"/>
          <w:sz w:val="28"/>
          <w:szCs w:val="28"/>
          <w:lang w:val="en-US"/>
          <w:rPrChange w:id="1773" w:author="Etion Pinari" w:date="2021-01-06T12:27:00Z">
            <w:rPr>
              <w:ins w:id="1774" w:author="Cristian Sbrolli" w:date="2021-01-04T02:36:00Z"/>
              <w:rFonts w:ascii="Bell MT" w:hAnsi="Bell MT"/>
              <w:sz w:val="28"/>
              <w:szCs w:val="28"/>
              <w:lang w:val="en-GB"/>
            </w:rPr>
          </w:rPrChange>
        </w:rPr>
        <w:pPrChange w:id="1775" w:author="Giorgio Romeo" w:date="2021-01-04T10:26:00Z">
          <w:pPr>
            <w:pStyle w:val="Paragrafoelenco"/>
          </w:pPr>
        </w:pPrChange>
      </w:pPr>
      <w:ins w:id="1776" w:author="Cristian Sbrolli" w:date="2021-01-04T01:57:00Z">
        <w:r w:rsidRPr="00801F40">
          <w:rPr>
            <w:rFonts w:ascii="Bell MT" w:hAnsi="Bell MT"/>
            <w:sz w:val="28"/>
            <w:szCs w:val="28"/>
            <w:lang w:val="en-US"/>
            <w:rPrChange w:id="1777" w:author="Etion Pinari" w:date="2021-01-06T12:27:00Z">
              <w:rPr>
                <w:rFonts w:ascii="Bell MT" w:hAnsi="Bell MT"/>
                <w:sz w:val="28"/>
                <w:szCs w:val="28"/>
                <w:lang w:val="en-GB"/>
              </w:rPr>
            </w:rPrChange>
          </w:rPr>
          <w:t>Upon server pus</w:t>
        </w:r>
      </w:ins>
      <w:ins w:id="1778" w:author="Cristian Sbrolli" w:date="2021-01-04T01:59:00Z">
        <w:r w:rsidR="0097581F" w:rsidRPr="00801F40">
          <w:rPr>
            <w:rFonts w:ascii="Bell MT" w:hAnsi="Bell MT"/>
            <w:sz w:val="28"/>
            <w:szCs w:val="28"/>
            <w:lang w:val="en-US"/>
            <w:rPrChange w:id="1779" w:author="Etion Pinari" w:date="2021-01-06T12:27:00Z">
              <w:rPr>
                <w:rFonts w:ascii="Bell MT" w:hAnsi="Bell MT"/>
                <w:sz w:val="28"/>
                <w:szCs w:val="28"/>
                <w:lang w:val="en-GB"/>
              </w:rPr>
            </w:rPrChange>
          </w:rPr>
          <w:t xml:space="preserve">h requests, the MNS uses </w:t>
        </w:r>
      </w:ins>
      <w:ins w:id="1780" w:author="Cristian Sbrolli" w:date="2021-01-04T02:01:00Z">
        <w:r w:rsidR="0097581F" w:rsidRPr="00801F40">
          <w:rPr>
            <w:rFonts w:ascii="Bell MT" w:hAnsi="Bell MT"/>
            <w:sz w:val="28"/>
            <w:szCs w:val="28"/>
            <w:lang w:val="en-US"/>
            <w:rPrChange w:id="1781" w:author="Etion Pinari" w:date="2021-01-06T12:27:00Z">
              <w:rPr>
                <w:rFonts w:ascii="Bell MT" w:hAnsi="Bell MT"/>
                <w:sz w:val="28"/>
                <w:szCs w:val="28"/>
                <w:lang w:val="en-GB"/>
              </w:rPr>
            </w:rPrChange>
          </w:rPr>
          <w:t>the</w:t>
        </w:r>
      </w:ins>
      <w:ins w:id="1782" w:author="Cristian Sbrolli" w:date="2021-01-04T01:59:00Z">
        <w:r w:rsidR="0097581F" w:rsidRPr="00801F40">
          <w:rPr>
            <w:rFonts w:ascii="Bell MT" w:hAnsi="Bell MT"/>
            <w:sz w:val="28"/>
            <w:szCs w:val="28"/>
            <w:lang w:val="en-US"/>
            <w:rPrChange w:id="1783" w:author="Etion Pinari" w:date="2021-01-06T12:27:00Z">
              <w:rPr>
                <w:rFonts w:ascii="Bell MT" w:hAnsi="Bell MT"/>
                <w:sz w:val="28"/>
                <w:szCs w:val="28"/>
                <w:lang w:val="en-GB"/>
              </w:rPr>
            </w:rPrChange>
          </w:rPr>
          <w:t xml:space="preserve"> connection with the user to send the notification</w:t>
        </w:r>
      </w:ins>
      <w:ins w:id="1784" w:author="Cristian Sbrolli" w:date="2021-01-04T02:02:00Z">
        <w:r w:rsidR="0097581F" w:rsidRPr="00801F40">
          <w:rPr>
            <w:rFonts w:ascii="Bell MT" w:hAnsi="Bell MT"/>
            <w:sz w:val="28"/>
            <w:szCs w:val="28"/>
            <w:lang w:val="en-US"/>
            <w:rPrChange w:id="1785" w:author="Etion Pinari" w:date="2021-01-06T12:27:00Z">
              <w:rPr>
                <w:rFonts w:ascii="Bell MT" w:hAnsi="Bell MT"/>
                <w:sz w:val="28"/>
                <w:szCs w:val="28"/>
                <w:lang w:val="en-GB"/>
              </w:rPr>
            </w:rPrChange>
          </w:rPr>
          <w:t xml:space="preserve">s. </w:t>
        </w:r>
      </w:ins>
      <w:ins w:id="1786" w:author="Cristian Sbrolli" w:date="2021-01-04T01:59:00Z">
        <w:r w:rsidR="0097581F" w:rsidRPr="00801F40">
          <w:rPr>
            <w:rFonts w:ascii="Bell MT" w:hAnsi="Bell MT"/>
            <w:sz w:val="28"/>
            <w:szCs w:val="28"/>
            <w:lang w:val="en-US"/>
            <w:rPrChange w:id="1787" w:author="Etion Pinari" w:date="2021-01-06T12:27:00Z">
              <w:rPr>
                <w:rFonts w:ascii="Bell MT" w:hAnsi="Bell MT"/>
                <w:sz w:val="28"/>
                <w:szCs w:val="28"/>
                <w:lang w:val="en-GB"/>
              </w:rPr>
            </w:rPrChange>
          </w:rPr>
          <w:t xml:space="preserve"> </w:t>
        </w:r>
      </w:ins>
    </w:p>
    <w:p w14:paraId="7737CA8C" w14:textId="77777777" w:rsidR="0001188D" w:rsidRPr="00801F40" w:rsidRDefault="0001188D">
      <w:pPr>
        <w:pStyle w:val="Paragrafoelenco"/>
        <w:rPr>
          <w:ins w:id="1788" w:author="Cristian Sbrolli" w:date="2021-01-04T01:53:00Z"/>
          <w:rFonts w:ascii="Bell MT" w:hAnsi="Bell MT"/>
          <w:sz w:val="28"/>
          <w:szCs w:val="28"/>
          <w:lang w:val="en-US"/>
          <w:rPrChange w:id="1789" w:author="Etion Pinari" w:date="2021-01-06T12:27:00Z">
            <w:rPr>
              <w:ins w:id="1790" w:author="Cristian Sbrolli" w:date="2021-01-04T01:53:00Z"/>
              <w:lang w:val="en-GB"/>
            </w:rPr>
          </w:rPrChange>
        </w:rPr>
      </w:pPr>
    </w:p>
    <w:p w14:paraId="59350BB3" w14:textId="1EC1A1F7" w:rsidR="0089155A" w:rsidRPr="00801F40" w:rsidRDefault="0089155A">
      <w:pPr>
        <w:pStyle w:val="Paragrafoelenco"/>
        <w:numPr>
          <w:ilvl w:val="0"/>
          <w:numId w:val="42"/>
        </w:numPr>
        <w:rPr>
          <w:ins w:id="1791" w:author="Cristian Sbrolli" w:date="2021-01-04T02:30:00Z"/>
          <w:rFonts w:ascii="Bell MT" w:hAnsi="Bell MT"/>
          <w:color w:val="23252C"/>
          <w:sz w:val="24"/>
          <w:szCs w:val="24"/>
          <w:bdr w:val="none" w:sz="0" w:space="0" w:color="auto" w:frame="1"/>
          <w:shd w:val="clear" w:color="auto" w:fill="FFFFFF"/>
          <w:lang w:val="en-US"/>
        </w:rPr>
        <w:pPrChange w:id="1792" w:author="Cristian Sbrolli" w:date="2021-01-04T02:32:00Z">
          <w:pPr>
            <w:pStyle w:val="Paragrafoelenco"/>
            <w:ind w:left="2124"/>
            <w:jc w:val="center"/>
          </w:pPr>
        </w:pPrChange>
      </w:pPr>
      <w:ins w:id="1793" w:author="Cristian Sbrolli" w:date="2021-01-04T02:22:00Z">
        <w:r w:rsidRPr="00801F40">
          <w:rPr>
            <w:rFonts w:ascii="Bell MT" w:hAnsi="Bell MT"/>
            <w:noProof/>
            <w:sz w:val="28"/>
            <w:szCs w:val="28"/>
            <w:lang w:val="en-US"/>
            <w:rPrChange w:id="1794" w:author="Etion Pinari" w:date="2021-01-06T12:27:00Z">
              <w:rPr>
                <w:rFonts w:ascii="Bell MT" w:hAnsi="Bell MT"/>
                <w:noProof/>
                <w:sz w:val="28"/>
                <w:szCs w:val="28"/>
                <w:lang w:val="en-GB"/>
              </w:rPr>
            </w:rPrChange>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795" w:author="Cristian Sbrolli" w:date="2021-01-04T02:29:00Z">
        <w:r w:rsidRPr="00801F40">
          <w:rPr>
            <w:rFonts w:ascii="Bell MT" w:hAnsi="Bell MT"/>
            <w:color w:val="23252C"/>
            <w:sz w:val="24"/>
            <w:szCs w:val="24"/>
            <w:bdr w:val="none" w:sz="0" w:space="0" w:color="auto" w:frame="1"/>
            <w:shd w:val="clear" w:color="auto" w:fill="FFFFFF"/>
            <w:lang w:val="en-US"/>
            <w:rPrChange w:id="1796" w:author="Etion Pinari" w:date="2021-01-06T12:27:00Z">
              <w:rPr>
                <w:rFonts w:ascii="Helvetica" w:hAnsi="Helvetica"/>
                <w:color w:val="23252C"/>
                <w:sz w:val="27"/>
                <w:szCs w:val="27"/>
                <w:bdr w:val="none" w:sz="0" w:space="0" w:color="auto" w:frame="1"/>
                <w:shd w:val="clear" w:color="auto" w:fill="FFFFFF"/>
              </w:rPr>
            </w:rPrChange>
          </w:rPr>
          <w:t xml:space="preserve">device </w:t>
        </w:r>
        <w:r w:rsidRPr="00801F40">
          <w:rPr>
            <w:rFonts w:ascii="Bell MT" w:hAnsi="Bell MT"/>
            <w:color w:val="23252C"/>
            <w:sz w:val="24"/>
            <w:szCs w:val="24"/>
            <w:bdr w:val="none" w:sz="0" w:space="0" w:color="auto" w:frame="1"/>
            <w:shd w:val="clear" w:color="auto" w:fill="FFFFFF"/>
            <w:lang w:val="en-US"/>
          </w:rPr>
          <w:t xml:space="preserve">registers to </w:t>
        </w:r>
      </w:ins>
      <w:ins w:id="1797" w:author="Cristian Sbrolli" w:date="2021-01-04T02:30:00Z">
        <w:r w:rsidRPr="00801F40">
          <w:rPr>
            <w:rFonts w:ascii="Bell MT" w:hAnsi="Bell MT"/>
            <w:color w:val="23252C"/>
            <w:sz w:val="24"/>
            <w:szCs w:val="24"/>
            <w:bdr w:val="none" w:sz="0" w:space="0" w:color="auto" w:frame="1"/>
            <w:shd w:val="clear" w:color="auto" w:fill="FFFFFF"/>
            <w:lang w:val="en-US"/>
          </w:rPr>
          <w:t>MNS</w:t>
        </w:r>
      </w:ins>
    </w:p>
    <w:p w14:paraId="0A571B63" w14:textId="31062810" w:rsidR="0089155A" w:rsidRPr="00801F40" w:rsidRDefault="0089155A">
      <w:pPr>
        <w:pStyle w:val="Paragrafoelenco"/>
        <w:numPr>
          <w:ilvl w:val="0"/>
          <w:numId w:val="42"/>
        </w:numPr>
        <w:rPr>
          <w:ins w:id="1798" w:author="Cristian Sbrolli" w:date="2021-01-04T02:30:00Z"/>
          <w:rFonts w:ascii="Bell MT" w:hAnsi="Bell MT"/>
          <w:sz w:val="24"/>
          <w:szCs w:val="24"/>
          <w:lang w:val="en-US"/>
          <w:rPrChange w:id="1799" w:author="Etion Pinari" w:date="2021-01-06T12:27:00Z">
            <w:rPr>
              <w:ins w:id="1800" w:author="Cristian Sbrolli" w:date="2021-01-04T02:30:00Z"/>
              <w:rFonts w:ascii="Bell MT" w:hAnsi="Bell MT"/>
              <w:color w:val="23252C"/>
              <w:sz w:val="24"/>
              <w:szCs w:val="24"/>
              <w:shd w:val="clear" w:color="auto" w:fill="FFFFFF"/>
              <w:lang w:val="en-US"/>
            </w:rPr>
          </w:rPrChange>
        </w:rPr>
        <w:pPrChange w:id="1801" w:author="Cristian Sbrolli" w:date="2021-01-04T02:32:00Z">
          <w:pPr>
            <w:pStyle w:val="Paragrafoelenco"/>
            <w:numPr>
              <w:numId w:val="42"/>
            </w:numPr>
            <w:ind w:left="2484" w:hanging="360"/>
            <w:jc w:val="center"/>
          </w:pPr>
        </w:pPrChange>
      </w:pPr>
      <w:ins w:id="1802" w:author="Cristian Sbrolli" w:date="2021-01-04T02:30:00Z">
        <w:r w:rsidRPr="00801F40">
          <w:rPr>
            <w:rFonts w:ascii="Bell MT" w:hAnsi="Bell MT"/>
            <w:color w:val="23252C"/>
            <w:sz w:val="24"/>
            <w:szCs w:val="24"/>
            <w:bdr w:val="none" w:sz="0" w:space="0" w:color="auto" w:frame="1"/>
            <w:shd w:val="clear" w:color="auto" w:fill="FFFFFF"/>
            <w:lang w:val="en-US"/>
            <w:rPrChange w:id="1803" w:author="Etion Pinari" w:date="2021-01-06T12:27:00Z">
              <w:rPr>
                <w:rFonts w:ascii="Helvetica" w:hAnsi="Helvetica"/>
                <w:color w:val="23252C"/>
                <w:sz w:val="27"/>
                <w:szCs w:val="27"/>
                <w:bdr w:val="none" w:sz="0" w:space="0" w:color="auto" w:frame="1"/>
                <w:shd w:val="clear" w:color="auto" w:fill="FFFFFF"/>
              </w:rPr>
            </w:rPrChange>
          </w:rPr>
          <w:t xml:space="preserve">Upon successful </w:t>
        </w:r>
      </w:ins>
      <w:ins w:id="1804" w:author="Cristian Sbrolli" w:date="2021-01-04T02:33:00Z">
        <w:r w:rsidR="0001188D" w:rsidRPr="00801F40">
          <w:rPr>
            <w:rFonts w:ascii="Bell MT" w:hAnsi="Bell MT"/>
            <w:color w:val="23252C"/>
            <w:sz w:val="24"/>
            <w:szCs w:val="24"/>
            <w:bdr w:val="none" w:sz="0" w:space="0" w:color="auto" w:frame="1"/>
            <w:shd w:val="clear" w:color="auto" w:fill="FFFFFF"/>
            <w:lang w:val="en-US"/>
          </w:rPr>
          <w:t>registration, MNS</w:t>
        </w:r>
      </w:ins>
      <w:ins w:id="1805" w:author="Cristian Sbrolli" w:date="2021-01-04T02:30:00Z">
        <w:r w:rsidRPr="00801F40">
          <w:rPr>
            <w:rFonts w:ascii="Bell MT" w:hAnsi="Bell MT"/>
            <w:color w:val="23252C"/>
            <w:sz w:val="24"/>
            <w:szCs w:val="24"/>
            <w:bdr w:val="none" w:sz="0" w:space="0" w:color="auto" w:frame="1"/>
            <w:shd w:val="clear" w:color="auto" w:fill="FFFFFF"/>
            <w:lang w:val="en-US"/>
            <w:rPrChange w:id="1806" w:author="Etion Pinari" w:date="2021-01-06T12:27:00Z">
              <w:rPr>
                <w:rFonts w:ascii="Helvetica" w:hAnsi="Helvetica"/>
                <w:color w:val="23252C"/>
                <w:sz w:val="27"/>
                <w:szCs w:val="27"/>
                <w:bdr w:val="none" w:sz="0" w:space="0" w:color="auto" w:frame="1"/>
                <w:shd w:val="clear" w:color="auto" w:fill="FFFFFF"/>
              </w:rPr>
            </w:rPrChange>
          </w:rPr>
          <w:t xml:space="preserve"> server issues </w:t>
        </w:r>
        <w:r w:rsidRPr="00801F40">
          <w:rPr>
            <w:rFonts w:ascii="Bell MT" w:hAnsi="Bell MT"/>
            <w:color w:val="23252C"/>
            <w:sz w:val="24"/>
            <w:szCs w:val="24"/>
            <w:shd w:val="clear" w:color="auto" w:fill="FFFFFF"/>
            <w:lang w:val="en-US"/>
            <w:rPrChange w:id="1807" w:author="Etion Pinari" w:date="2021-01-06T12:27:00Z">
              <w:rPr>
                <w:rFonts w:ascii="Helvetica" w:hAnsi="Helvetica"/>
                <w:color w:val="23252C"/>
                <w:sz w:val="27"/>
                <w:szCs w:val="27"/>
                <w:shd w:val="clear" w:color="auto" w:fill="FFFFFF"/>
              </w:rPr>
            </w:rPrChange>
          </w:rPr>
          <w:t xml:space="preserve">registration </w:t>
        </w:r>
        <w:r w:rsidRPr="00801F40">
          <w:rPr>
            <w:rFonts w:ascii="Bell MT" w:hAnsi="Bell MT"/>
            <w:color w:val="23252C"/>
            <w:sz w:val="24"/>
            <w:szCs w:val="24"/>
            <w:shd w:val="clear" w:color="auto" w:fill="FFFFFF"/>
            <w:lang w:val="en-US"/>
          </w:rPr>
          <w:t xml:space="preserve">token </w:t>
        </w:r>
        <w:r w:rsidRPr="00801F40">
          <w:rPr>
            <w:rFonts w:ascii="Bell MT" w:hAnsi="Bell MT"/>
            <w:color w:val="23252C"/>
            <w:sz w:val="24"/>
            <w:szCs w:val="24"/>
            <w:shd w:val="clear" w:color="auto" w:fill="FFFFFF"/>
            <w:lang w:val="en-US"/>
            <w:rPrChange w:id="1808" w:author="Etion Pinari" w:date="2021-01-06T12:27:00Z">
              <w:rPr>
                <w:rFonts w:ascii="Helvetica" w:hAnsi="Helvetica"/>
                <w:color w:val="23252C"/>
                <w:sz w:val="27"/>
                <w:szCs w:val="27"/>
                <w:shd w:val="clear" w:color="auto" w:fill="FFFFFF"/>
              </w:rPr>
            </w:rPrChange>
          </w:rPr>
          <w:t>to</w:t>
        </w:r>
        <w:r w:rsidRPr="00801F40">
          <w:rPr>
            <w:rFonts w:ascii="Bell MT" w:hAnsi="Bell MT"/>
            <w:color w:val="23252C"/>
            <w:sz w:val="24"/>
            <w:szCs w:val="24"/>
            <w:shd w:val="clear" w:color="auto" w:fill="FFFFFF"/>
            <w:lang w:val="en-US"/>
          </w:rPr>
          <w:t xml:space="preserve"> </w:t>
        </w:r>
      </w:ins>
      <w:ins w:id="1809" w:author="Cristian Sbrolli" w:date="2021-01-04T02:32:00Z">
        <w:r w:rsidRPr="00801F40">
          <w:rPr>
            <w:rFonts w:ascii="Bell MT" w:hAnsi="Bell MT"/>
            <w:color w:val="23252C"/>
            <w:sz w:val="24"/>
            <w:szCs w:val="24"/>
            <w:shd w:val="clear" w:color="auto" w:fill="FFFFFF"/>
            <w:lang w:val="en-US"/>
          </w:rPr>
          <w:t xml:space="preserve">client </w:t>
        </w:r>
      </w:ins>
      <w:ins w:id="1810" w:author="Cristian Sbrolli" w:date="2021-01-04T02:30:00Z">
        <w:r w:rsidRPr="00801F40">
          <w:rPr>
            <w:rFonts w:ascii="Bell MT" w:hAnsi="Bell MT"/>
            <w:color w:val="23252C"/>
            <w:sz w:val="24"/>
            <w:szCs w:val="24"/>
            <w:shd w:val="clear" w:color="auto" w:fill="FFFFFF"/>
            <w:lang w:val="en-US"/>
          </w:rPr>
          <w:t>device.</w:t>
        </w:r>
      </w:ins>
    </w:p>
    <w:p w14:paraId="0531960D" w14:textId="3B6651B2" w:rsidR="0089155A" w:rsidRPr="00801F40" w:rsidRDefault="0089155A" w:rsidP="0089155A">
      <w:pPr>
        <w:pStyle w:val="Paragrafoelenco"/>
        <w:numPr>
          <w:ilvl w:val="0"/>
          <w:numId w:val="42"/>
        </w:numPr>
        <w:rPr>
          <w:ins w:id="1811" w:author="Cristian Sbrolli" w:date="2021-01-04T02:32:00Z"/>
          <w:rFonts w:ascii="Bell MT" w:hAnsi="Bell MT"/>
          <w:sz w:val="24"/>
          <w:szCs w:val="24"/>
          <w:lang w:val="en-US"/>
        </w:rPr>
      </w:pPr>
      <w:ins w:id="1812" w:author="Cristian Sbrolli" w:date="2021-01-04T02:32:00Z">
        <w:r w:rsidRPr="00801F40">
          <w:rPr>
            <w:rFonts w:ascii="Bell MT" w:hAnsi="Bell MT"/>
            <w:sz w:val="24"/>
            <w:szCs w:val="24"/>
            <w:lang w:val="en-US"/>
          </w:rPr>
          <w:t>Client device sends registration token to app server</w:t>
        </w:r>
      </w:ins>
    </w:p>
    <w:p w14:paraId="5F58F8D2" w14:textId="196D3B75" w:rsidR="0089155A" w:rsidRPr="00801F40" w:rsidRDefault="0089155A" w:rsidP="0089155A">
      <w:pPr>
        <w:pStyle w:val="Paragrafoelenco"/>
        <w:numPr>
          <w:ilvl w:val="0"/>
          <w:numId w:val="42"/>
        </w:numPr>
        <w:rPr>
          <w:ins w:id="1813" w:author="Cristian Sbrolli" w:date="2021-01-04T02:33:00Z"/>
          <w:rFonts w:ascii="Bell MT" w:hAnsi="Bell MT"/>
          <w:sz w:val="24"/>
          <w:szCs w:val="24"/>
          <w:lang w:val="en-US"/>
        </w:rPr>
      </w:pPr>
      <w:ins w:id="1814" w:author="Cristian Sbrolli" w:date="2021-01-04T02:32:00Z">
        <w:r w:rsidRPr="00801F40">
          <w:rPr>
            <w:rFonts w:ascii="Bell MT" w:hAnsi="Bell MT"/>
            <w:sz w:val="24"/>
            <w:szCs w:val="24"/>
            <w:lang w:val="en-US"/>
          </w:rPr>
          <w:t>App server s</w:t>
        </w:r>
      </w:ins>
      <w:ins w:id="1815" w:author="Cristian Sbrolli" w:date="2021-01-04T02:33:00Z">
        <w:r w:rsidR="0001188D" w:rsidRPr="00801F40">
          <w:rPr>
            <w:rFonts w:ascii="Bell MT" w:hAnsi="Bell MT"/>
            <w:sz w:val="24"/>
            <w:szCs w:val="24"/>
            <w:lang w:val="en-US"/>
          </w:rPr>
          <w:t>tores client registration token for future notification uses.</w:t>
        </w:r>
      </w:ins>
    </w:p>
    <w:p w14:paraId="2FFE1866" w14:textId="7B0951AB" w:rsidR="0001188D" w:rsidRPr="00801F40" w:rsidRDefault="0001188D" w:rsidP="0001188D">
      <w:pPr>
        <w:pStyle w:val="Paragrafoelenco"/>
        <w:numPr>
          <w:ilvl w:val="0"/>
          <w:numId w:val="43"/>
        </w:numPr>
        <w:rPr>
          <w:ins w:id="1816" w:author="Cristian Sbrolli" w:date="2021-01-04T02:34:00Z"/>
          <w:rFonts w:ascii="Bell MT" w:hAnsi="Bell MT"/>
          <w:sz w:val="24"/>
          <w:szCs w:val="24"/>
          <w:lang w:val="en-US"/>
        </w:rPr>
      </w:pPr>
      <w:ins w:id="1817" w:author="Cristian Sbrolli" w:date="2021-01-04T02:33:00Z">
        <w:r w:rsidRPr="00801F40">
          <w:rPr>
            <w:rFonts w:ascii="Bell MT" w:hAnsi="Bell MT"/>
            <w:sz w:val="24"/>
            <w:szCs w:val="24"/>
            <w:lang w:val="en-US"/>
          </w:rPr>
          <w:t>Server sends push notification request</w:t>
        </w:r>
      </w:ins>
      <w:ins w:id="1818" w:author="Cristian Sbrolli" w:date="2021-01-04T02:34:00Z">
        <w:r w:rsidRPr="00801F40">
          <w:rPr>
            <w:rFonts w:ascii="Bell MT" w:hAnsi="Bell MT"/>
            <w:sz w:val="24"/>
            <w:szCs w:val="24"/>
            <w:lang w:val="en-US"/>
          </w:rPr>
          <w:t xml:space="preserve"> to MNS</w:t>
        </w:r>
      </w:ins>
      <w:ins w:id="1819" w:author="Cristian Sbrolli" w:date="2021-01-04T02:35:00Z">
        <w:r w:rsidRPr="00801F40">
          <w:rPr>
            <w:rFonts w:ascii="Bell MT" w:hAnsi="Bell MT"/>
            <w:sz w:val="24"/>
            <w:szCs w:val="24"/>
            <w:lang w:val="en-US"/>
          </w:rPr>
          <w:t xml:space="preserve"> identifying the device(s)</w:t>
        </w:r>
      </w:ins>
      <w:ins w:id="1820" w:author="Cristian Sbrolli" w:date="2021-01-04T02:34:00Z">
        <w:r w:rsidRPr="00801F40">
          <w:rPr>
            <w:rFonts w:ascii="Bell MT" w:hAnsi="Bell MT"/>
            <w:sz w:val="24"/>
            <w:szCs w:val="24"/>
            <w:lang w:val="en-US"/>
          </w:rPr>
          <w:t>.</w:t>
        </w:r>
      </w:ins>
    </w:p>
    <w:p w14:paraId="49146515" w14:textId="4C8E23CC" w:rsidR="0089155A" w:rsidRPr="00801F40" w:rsidRDefault="0001188D" w:rsidP="0001188D">
      <w:pPr>
        <w:pStyle w:val="Paragrafoelenco"/>
        <w:numPr>
          <w:ilvl w:val="0"/>
          <w:numId w:val="43"/>
        </w:numPr>
        <w:rPr>
          <w:ins w:id="1821" w:author="Cristian Sbrolli" w:date="2021-01-04T02:36:00Z"/>
          <w:rFonts w:ascii="Bell MT" w:hAnsi="Bell MT"/>
          <w:sz w:val="24"/>
          <w:szCs w:val="24"/>
          <w:lang w:val="en-US"/>
        </w:rPr>
      </w:pPr>
      <w:ins w:id="1822" w:author="Cristian Sbrolli" w:date="2021-01-04T02:34:00Z">
        <w:r w:rsidRPr="00801F40">
          <w:rPr>
            <w:rFonts w:ascii="Bell MT" w:hAnsi="Bell MT"/>
            <w:sz w:val="24"/>
            <w:szCs w:val="24"/>
            <w:lang w:val="en-US"/>
          </w:rPr>
          <w:t>MNS Server sends notification to device</w:t>
        </w:r>
      </w:ins>
      <w:ins w:id="1823" w:author="Cristian Sbrolli" w:date="2021-01-04T02:35:00Z">
        <w:r w:rsidRPr="00801F40">
          <w:rPr>
            <w:rFonts w:ascii="Bell MT" w:hAnsi="Bell MT"/>
            <w:sz w:val="24"/>
            <w:szCs w:val="24"/>
            <w:lang w:val="en-US"/>
          </w:rPr>
          <w:t>(s)</w:t>
        </w:r>
      </w:ins>
      <w:ins w:id="1824" w:author="Cristian Sbrolli" w:date="2021-01-04T02:34:00Z">
        <w:r w:rsidRPr="00801F40">
          <w:rPr>
            <w:rFonts w:ascii="Bell MT" w:hAnsi="Bell MT"/>
            <w:sz w:val="24"/>
            <w:szCs w:val="24"/>
            <w:lang w:val="en-US"/>
          </w:rPr>
          <w:t>.</w:t>
        </w:r>
      </w:ins>
    </w:p>
    <w:p w14:paraId="04003409" w14:textId="77777777" w:rsidR="0001188D" w:rsidRPr="00801F40" w:rsidRDefault="0001188D">
      <w:pPr>
        <w:rPr>
          <w:ins w:id="1825" w:author="Cristian Sbrolli" w:date="2021-01-04T02:24:00Z"/>
          <w:rFonts w:ascii="Bell MT" w:hAnsi="Bell MT"/>
          <w:sz w:val="24"/>
          <w:szCs w:val="24"/>
          <w:lang w:val="en-US"/>
          <w:rPrChange w:id="1826" w:author="Etion Pinari" w:date="2021-01-06T12:27:00Z">
            <w:rPr>
              <w:ins w:id="1827" w:author="Cristian Sbrolli" w:date="2021-01-04T02:24:00Z"/>
              <w:lang w:val="en-GB"/>
            </w:rPr>
          </w:rPrChange>
        </w:rPr>
        <w:pPrChange w:id="1828" w:author="Cristian Sbrolli" w:date="2021-01-04T02:36:00Z">
          <w:pPr>
            <w:pStyle w:val="Paragrafoelenco"/>
            <w:ind w:left="1080"/>
          </w:pPr>
        </w:pPrChange>
      </w:pPr>
    </w:p>
    <w:p w14:paraId="5B37AAFB" w14:textId="77777777" w:rsidR="002C367B" w:rsidRPr="00801F40" w:rsidRDefault="006D1BC3">
      <w:pPr>
        <w:pStyle w:val="Paragrafoelenco"/>
        <w:ind w:left="1080"/>
        <w:rPr>
          <w:ins w:id="1829" w:author="Etion Pinari" w:date="2021-01-04T16:42:00Z"/>
          <w:rFonts w:ascii="Bell MT" w:hAnsi="Bell MT"/>
          <w:sz w:val="28"/>
          <w:szCs w:val="28"/>
          <w:lang w:val="en-US"/>
          <w:rPrChange w:id="1830" w:author="Etion Pinari" w:date="2021-01-06T12:27:00Z">
            <w:rPr>
              <w:ins w:id="1831" w:author="Etion Pinari" w:date="2021-01-04T16:42:00Z"/>
              <w:rFonts w:ascii="Bell MT" w:hAnsi="Bell MT"/>
              <w:sz w:val="28"/>
              <w:szCs w:val="28"/>
              <w:lang w:val="en-GB"/>
            </w:rPr>
          </w:rPrChange>
        </w:rPr>
      </w:pPr>
      <w:ins w:id="1832" w:author="Cristian Sbrolli" w:date="2021-01-04T01:41:00Z">
        <w:r w:rsidRPr="00801F40">
          <w:rPr>
            <w:rFonts w:ascii="Bell MT" w:hAnsi="Bell MT"/>
            <w:sz w:val="28"/>
            <w:szCs w:val="28"/>
            <w:lang w:val="en-US"/>
            <w:rPrChange w:id="1833" w:author="Etion Pinari" w:date="2021-01-06T12:27:00Z">
              <w:rPr>
                <w:rFonts w:ascii="Bell MT" w:hAnsi="Bell MT"/>
                <w:sz w:val="28"/>
                <w:szCs w:val="28"/>
                <w:lang w:val="en-GB"/>
              </w:rPr>
            </w:rPrChange>
          </w:rPr>
          <w:br/>
        </w:r>
      </w:ins>
      <w:ins w:id="1834" w:author="Cristian Sbrolli" w:date="2021-01-04T01:35:00Z">
        <w:r w:rsidR="00F27B54" w:rsidRPr="00801F40">
          <w:rPr>
            <w:rFonts w:ascii="Bell MT" w:hAnsi="Bell MT"/>
            <w:sz w:val="28"/>
            <w:szCs w:val="28"/>
            <w:lang w:val="en-US"/>
            <w:rPrChange w:id="1835" w:author="Etion Pinari" w:date="2021-01-06T12:27:00Z">
              <w:rPr>
                <w:rFonts w:ascii="Bell MT" w:hAnsi="Bell MT"/>
                <w:sz w:val="28"/>
                <w:szCs w:val="28"/>
                <w:lang w:val="en-GB"/>
              </w:rPr>
            </w:rPrChange>
          </w:rPr>
          <w:t>The decision is to use</w:t>
        </w:r>
      </w:ins>
      <w:ins w:id="1836" w:author="Cristian Sbrolli" w:date="2021-01-04T01:36:00Z">
        <w:r w:rsidR="00F27B54" w:rsidRPr="00801F40">
          <w:rPr>
            <w:rFonts w:ascii="Bell MT" w:hAnsi="Bell MT"/>
            <w:sz w:val="28"/>
            <w:szCs w:val="28"/>
            <w:lang w:val="en-US"/>
            <w:rPrChange w:id="1837" w:author="Etion Pinari" w:date="2021-01-06T12:27:00Z">
              <w:rPr>
                <w:rFonts w:ascii="Bell MT" w:hAnsi="Bell MT"/>
                <w:sz w:val="28"/>
                <w:szCs w:val="28"/>
                <w:lang w:val="en-GB"/>
              </w:rPr>
            </w:rPrChange>
          </w:rPr>
          <w:t xml:space="preserve"> Google’s </w:t>
        </w:r>
      </w:ins>
      <w:ins w:id="1838" w:author="Cristian Sbrolli" w:date="2021-01-04T01:35:00Z">
        <w:r w:rsidR="00F27B54" w:rsidRPr="00801F40">
          <w:rPr>
            <w:rFonts w:ascii="Bell MT" w:hAnsi="Bell MT"/>
            <w:sz w:val="28"/>
            <w:szCs w:val="28"/>
            <w:lang w:val="en-US"/>
            <w:rPrChange w:id="1839" w:author="Etion Pinari" w:date="2021-01-06T12:27:00Z">
              <w:rPr>
                <w:rFonts w:ascii="Bell MT" w:hAnsi="Bell MT"/>
                <w:sz w:val="28"/>
                <w:szCs w:val="28"/>
                <w:lang w:val="en-GB"/>
              </w:rPr>
            </w:rPrChange>
          </w:rPr>
          <w:t xml:space="preserve">Firebase </w:t>
        </w:r>
      </w:ins>
      <w:ins w:id="1840" w:author="Cristian Sbrolli" w:date="2021-01-04T01:36:00Z">
        <w:r w:rsidR="00F27B54" w:rsidRPr="00801F40">
          <w:rPr>
            <w:rFonts w:ascii="Bell MT" w:hAnsi="Bell MT"/>
            <w:sz w:val="28"/>
            <w:szCs w:val="28"/>
            <w:lang w:val="en-US"/>
            <w:rPrChange w:id="1841" w:author="Etion Pinari" w:date="2021-01-06T12:27:00Z">
              <w:rPr>
                <w:rFonts w:ascii="Bell MT" w:hAnsi="Bell MT"/>
                <w:sz w:val="28"/>
                <w:szCs w:val="28"/>
                <w:lang w:val="en-GB"/>
              </w:rPr>
            </w:rPrChange>
          </w:rPr>
          <w:t>Cloud Messaging</w:t>
        </w:r>
      </w:ins>
      <w:ins w:id="1842" w:author="Cristian Sbrolli" w:date="2021-01-04T02:40:00Z">
        <w:r w:rsidR="0001188D" w:rsidRPr="00801F40">
          <w:rPr>
            <w:rFonts w:ascii="Bell MT" w:hAnsi="Bell MT"/>
            <w:sz w:val="28"/>
            <w:szCs w:val="28"/>
            <w:lang w:val="en-US"/>
            <w:rPrChange w:id="1843" w:author="Etion Pinari" w:date="2021-01-06T12:27:00Z">
              <w:rPr>
                <w:rFonts w:ascii="Bell MT" w:hAnsi="Bell MT"/>
                <w:sz w:val="28"/>
                <w:szCs w:val="28"/>
                <w:lang w:val="en-GB"/>
              </w:rPr>
            </w:rPrChange>
          </w:rPr>
          <w:t>(FCM)</w:t>
        </w:r>
      </w:ins>
      <w:ins w:id="1844" w:author="Cristian Sbrolli" w:date="2021-01-04T01:36:00Z">
        <w:r w:rsidR="00F27B54" w:rsidRPr="00801F40">
          <w:rPr>
            <w:rFonts w:ascii="Bell MT" w:hAnsi="Bell MT"/>
            <w:sz w:val="28"/>
            <w:szCs w:val="28"/>
            <w:lang w:val="en-US"/>
            <w:rPrChange w:id="1845" w:author="Etion Pinari" w:date="2021-01-06T12:27:00Z">
              <w:rPr>
                <w:rFonts w:ascii="Bell MT" w:hAnsi="Bell MT"/>
                <w:sz w:val="28"/>
                <w:szCs w:val="28"/>
                <w:lang w:val="en-GB"/>
              </w:rPr>
            </w:rPrChange>
          </w:rPr>
          <w:t>, that provides a cross platform (Android, IOS)</w:t>
        </w:r>
      </w:ins>
      <w:ins w:id="1846" w:author="Cristian Sbrolli" w:date="2021-01-04T01:37:00Z">
        <w:r w:rsidR="00F27B54" w:rsidRPr="00801F40">
          <w:rPr>
            <w:rFonts w:ascii="Bell MT" w:hAnsi="Bell MT"/>
            <w:sz w:val="28"/>
            <w:szCs w:val="28"/>
            <w:lang w:val="en-US"/>
            <w:rPrChange w:id="1847" w:author="Etion Pinari" w:date="2021-01-06T12:27:00Z">
              <w:rPr>
                <w:rFonts w:ascii="Bell MT" w:hAnsi="Bell MT"/>
                <w:sz w:val="28"/>
                <w:szCs w:val="28"/>
                <w:lang w:val="en-GB"/>
              </w:rPr>
            </w:rPrChange>
          </w:rPr>
          <w:t xml:space="preserve"> </w:t>
        </w:r>
      </w:ins>
      <w:ins w:id="1848" w:author="Cristian Sbrolli" w:date="2021-01-04T01:38:00Z">
        <w:r w:rsidRPr="00801F40">
          <w:rPr>
            <w:rFonts w:ascii="Bell MT" w:hAnsi="Bell MT"/>
            <w:sz w:val="28"/>
            <w:szCs w:val="28"/>
            <w:lang w:val="en-US"/>
            <w:rPrChange w:id="1849" w:author="Etion Pinari" w:date="2021-01-06T12:27:00Z">
              <w:rPr>
                <w:rFonts w:ascii="Bell MT" w:hAnsi="Bell MT"/>
                <w:sz w:val="28"/>
                <w:szCs w:val="28"/>
                <w:lang w:val="en-GB"/>
              </w:rPr>
            </w:rPrChange>
          </w:rPr>
          <w:t xml:space="preserve">full </w:t>
        </w:r>
      </w:ins>
      <w:ins w:id="1850" w:author="Cristian Sbrolli" w:date="2021-01-04T01:37:00Z">
        <w:r w:rsidR="00F27B54" w:rsidRPr="00801F40">
          <w:rPr>
            <w:rFonts w:ascii="Bell MT" w:hAnsi="Bell MT"/>
            <w:sz w:val="28"/>
            <w:szCs w:val="28"/>
            <w:lang w:val="en-US"/>
            <w:rPrChange w:id="1851" w:author="Etion Pinari" w:date="2021-01-06T12:27:00Z">
              <w:rPr>
                <w:rFonts w:ascii="Bell MT" w:hAnsi="Bell MT"/>
                <w:sz w:val="28"/>
                <w:szCs w:val="28"/>
                <w:lang w:val="en-GB"/>
              </w:rPr>
            </w:rPrChange>
          </w:rPr>
          <w:t>handling of push notifications</w:t>
        </w:r>
      </w:ins>
      <w:ins w:id="1852" w:author="Cristian Sbrolli" w:date="2021-01-04T01:38:00Z">
        <w:r w:rsidRPr="00801F40">
          <w:rPr>
            <w:rFonts w:ascii="Bell MT" w:hAnsi="Bell MT"/>
            <w:sz w:val="28"/>
            <w:szCs w:val="28"/>
            <w:lang w:val="en-US"/>
            <w:rPrChange w:id="1853" w:author="Etion Pinari" w:date="2021-01-06T12:27:00Z">
              <w:rPr>
                <w:rFonts w:ascii="Bell MT" w:hAnsi="Bell MT"/>
                <w:sz w:val="28"/>
                <w:szCs w:val="28"/>
                <w:lang w:val="en-GB"/>
              </w:rPr>
            </w:rPrChange>
          </w:rPr>
          <w:t>(sending, routing, queuing)</w:t>
        </w:r>
      </w:ins>
      <w:ins w:id="1854" w:author="Cristian Sbrolli" w:date="2021-01-04T02:36:00Z">
        <w:r w:rsidR="0001188D" w:rsidRPr="00801F40">
          <w:rPr>
            <w:rFonts w:ascii="Bell MT" w:hAnsi="Bell MT"/>
            <w:sz w:val="28"/>
            <w:szCs w:val="28"/>
            <w:lang w:val="en-US"/>
            <w:rPrChange w:id="1855" w:author="Etion Pinari" w:date="2021-01-06T12:27:00Z">
              <w:rPr>
                <w:rFonts w:ascii="Bell MT" w:hAnsi="Bell MT"/>
                <w:sz w:val="28"/>
                <w:szCs w:val="28"/>
                <w:lang w:val="en-GB"/>
              </w:rPr>
            </w:rPrChange>
          </w:rPr>
          <w:t xml:space="preserve">. It is also </w:t>
        </w:r>
      </w:ins>
      <w:ins w:id="1856" w:author="Cristian Sbrolli" w:date="2021-01-04T01:39:00Z">
        <w:r w:rsidRPr="00801F40">
          <w:rPr>
            <w:rFonts w:ascii="Bell MT" w:hAnsi="Bell MT"/>
            <w:sz w:val="28"/>
            <w:szCs w:val="28"/>
            <w:lang w:val="en-US"/>
            <w:rPrChange w:id="1857" w:author="Etion Pinari" w:date="2021-01-06T12:27:00Z">
              <w:rPr>
                <w:rFonts w:ascii="Bell MT" w:hAnsi="Bell MT"/>
                <w:sz w:val="28"/>
                <w:szCs w:val="28"/>
                <w:lang w:val="en-GB"/>
              </w:rPr>
            </w:rPrChange>
          </w:rPr>
          <w:t xml:space="preserve">implementing </w:t>
        </w:r>
      </w:ins>
      <w:ins w:id="1858" w:author="Cristian Sbrolli" w:date="2021-01-04T01:37:00Z">
        <w:r w:rsidR="00F27B54" w:rsidRPr="00801F40">
          <w:rPr>
            <w:rFonts w:ascii="Bell MT" w:hAnsi="Bell MT"/>
            <w:sz w:val="28"/>
            <w:szCs w:val="28"/>
            <w:lang w:val="en-US"/>
            <w:rPrChange w:id="1859" w:author="Etion Pinari" w:date="2021-01-06T12:27:00Z">
              <w:rPr>
                <w:rFonts w:ascii="Bell MT" w:hAnsi="Bell MT"/>
                <w:sz w:val="28"/>
                <w:szCs w:val="28"/>
                <w:lang w:val="en-GB"/>
              </w:rPr>
            </w:rPrChange>
          </w:rPr>
          <w:t>subscriptions to specific topics</w:t>
        </w:r>
      </w:ins>
      <w:ins w:id="1860" w:author="Cristian Sbrolli" w:date="2021-01-04T01:38:00Z">
        <w:r w:rsidRPr="00801F40">
          <w:rPr>
            <w:rFonts w:ascii="Bell MT" w:hAnsi="Bell MT"/>
            <w:sz w:val="28"/>
            <w:szCs w:val="28"/>
            <w:lang w:val="en-US"/>
            <w:rPrChange w:id="1861" w:author="Etion Pinari" w:date="2021-01-06T12:27:00Z">
              <w:rPr>
                <w:rFonts w:ascii="Bell MT" w:hAnsi="Bell MT"/>
                <w:sz w:val="28"/>
                <w:szCs w:val="28"/>
                <w:lang w:val="en-GB"/>
              </w:rPr>
            </w:rPrChange>
          </w:rPr>
          <w:t>,</w:t>
        </w:r>
      </w:ins>
      <w:ins w:id="1862" w:author="Cristian Sbrolli" w:date="2021-01-04T02:36:00Z">
        <w:r w:rsidR="0001188D" w:rsidRPr="00801F40">
          <w:rPr>
            <w:rFonts w:ascii="Bell MT" w:hAnsi="Bell MT"/>
            <w:sz w:val="28"/>
            <w:szCs w:val="28"/>
            <w:lang w:val="en-US"/>
            <w:rPrChange w:id="1863" w:author="Etion Pinari" w:date="2021-01-06T12:27:00Z">
              <w:rPr>
                <w:rFonts w:ascii="Bell MT" w:hAnsi="Bell MT"/>
                <w:sz w:val="28"/>
                <w:szCs w:val="28"/>
                <w:lang w:val="en-GB"/>
              </w:rPr>
            </w:rPrChange>
          </w:rPr>
          <w:t xml:space="preserve"> with no limits on the number of</w:t>
        </w:r>
      </w:ins>
      <w:ins w:id="1864" w:author="Cristian Sbrolli" w:date="2021-01-04T02:37:00Z">
        <w:r w:rsidR="0001188D" w:rsidRPr="00801F40">
          <w:rPr>
            <w:rFonts w:ascii="Bell MT" w:hAnsi="Bell MT"/>
            <w:sz w:val="28"/>
            <w:szCs w:val="28"/>
            <w:lang w:val="en-US"/>
            <w:rPrChange w:id="1865" w:author="Etion Pinari" w:date="2021-01-06T12:27:00Z">
              <w:rPr>
                <w:rFonts w:ascii="Bell MT" w:hAnsi="Bell MT"/>
                <w:sz w:val="28"/>
                <w:szCs w:val="28"/>
                <w:lang w:val="en-GB"/>
              </w:rPr>
            </w:rPrChange>
          </w:rPr>
          <w:t xml:space="preserve"> </w:t>
        </w:r>
      </w:ins>
      <w:ins w:id="1866" w:author="Cristian Sbrolli" w:date="2021-01-04T02:47:00Z">
        <w:r w:rsidR="004365DC" w:rsidRPr="00801F40">
          <w:rPr>
            <w:rFonts w:ascii="Bell MT" w:hAnsi="Bell MT"/>
            <w:sz w:val="28"/>
            <w:szCs w:val="28"/>
            <w:lang w:val="en-US"/>
            <w:rPrChange w:id="1867" w:author="Etion Pinari" w:date="2021-01-06T12:27:00Z">
              <w:rPr>
                <w:rFonts w:ascii="Bell MT" w:hAnsi="Bell MT"/>
                <w:sz w:val="28"/>
                <w:szCs w:val="28"/>
                <w:lang w:val="en-GB"/>
              </w:rPr>
            </w:rPrChange>
          </w:rPr>
          <w:t xml:space="preserve">topics nor </w:t>
        </w:r>
      </w:ins>
      <w:ins w:id="1868" w:author="Cristian Sbrolli" w:date="2021-01-04T02:37:00Z">
        <w:r w:rsidR="0001188D" w:rsidRPr="00801F40">
          <w:rPr>
            <w:rFonts w:ascii="Bell MT" w:hAnsi="Bell MT"/>
            <w:sz w:val="28"/>
            <w:szCs w:val="28"/>
            <w:lang w:val="en-US"/>
            <w:rPrChange w:id="1869" w:author="Etion Pinari" w:date="2021-01-06T12:27:00Z">
              <w:rPr>
                <w:rFonts w:ascii="Bell MT" w:hAnsi="Bell MT"/>
                <w:sz w:val="28"/>
                <w:szCs w:val="28"/>
                <w:lang w:val="en-GB"/>
              </w:rPr>
            </w:rPrChange>
          </w:rPr>
          <w:t xml:space="preserve">subscriptions to a topic (important given our system expected </w:t>
        </w:r>
      </w:ins>
      <w:ins w:id="1870" w:author="Cristian Sbrolli" w:date="2021-01-04T02:38:00Z">
        <w:r w:rsidR="0001188D" w:rsidRPr="00801F40">
          <w:rPr>
            <w:rFonts w:ascii="Bell MT" w:hAnsi="Bell MT"/>
            <w:sz w:val="28"/>
            <w:szCs w:val="28"/>
            <w:lang w:val="en-US"/>
            <w:rPrChange w:id="1871" w:author="Etion Pinari" w:date="2021-01-06T12:27:00Z">
              <w:rPr>
                <w:rFonts w:ascii="Bell MT" w:hAnsi="Bell MT"/>
                <w:sz w:val="28"/>
                <w:szCs w:val="28"/>
                <w:lang w:val="en-GB"/>
              </w:rPr>
            </w:rPrChange>
          </w:rPr>
          <w:t>clients</w:t>
        </w:r>
      </w:ins>
      <w:ins w:id="1872" w:author="Cristian Sbrolli" w:date="2021-01-04T02:45:00Z">
        <w:r w:rsidR="004365DC" w:rsidRPr="00801F40">
          <w:rPr>
            <w:rFonts w:ascii="Bell MT" w:hAnsi="Bell MT"/>
            <w:sz w:val="28"/>
            <w:szCs w:val="28"/>
            <w:lang w:val="en-US"/>
            <w:rPrChange w:id="1873" w:author="Etion Pinari" w:date="2021-01-06T12:27:00Z">
              <w:rPr>
                <w:rFonts w:ascii="Bell MT" w:hAnsi="Bell MT"/>
                <w:sz w:val="28"/>
                <w:szCs w:val="28"/>
                <w:lang w:val="en-GB"/>
              </w:rPr>
            </w:rPrChange>
          </w:rPr>
          <w:t xml:space="preserve"> and </w:t>
        </w:r>
        <w:r w:rsidR="004365DC" w:rsidRPr="00801F40">
          <w:rPr>
            <w:rFonts w:ascii="Bell MT" w:hAnsi="Bell MT"/>
            <w:sz w:val="28"/>
            <w:szCs w:val="28"/>
            <w:lang w:val="en-US"/>
            <w:rPrChange w:id="1874" w:author="Etion Pinari" w:date="2021-01-06T12:27:00Z">
              <w:rPr>
                <w:rFonts w:ascii="Bell MT" w:hAnsi="Bell MT"/>
                <w:sz w:val="28"/>
                <w:szCs w:val="28"/>
                <w:lang w:val="en-GB"/>
              </w:rPr>
            </w:rPrChange>
          </w:rPr>
          <w:lastRenderedPageBreak/>
          <w:t xml:space="preserve">variety of topics, that can be each timeslot or </w:t>
        </w:r>
      </w:ins>
      <w:ins w:id="1875" w:author="Cristian Sbrolli" w:date="2021-01-04T02:46:00Z">
        <w:r w:rsidR="004365DC" w:rsidRPr="00801F40">
          <w:rPr>
            <w:rFonts w:ascii="Bell MT" w:hAnsi="Bell MT"/>
            <w:sz w:val="28"/>
            <w:szCs w:val="28"/>
            <w:lang w:val="en-US"/>
            <w:rPrChange w:id="1876" w:author="Etion Pinari" w:date="2021-01-06T12:27:00Z">
              <w:rPr>
                <w:rFonts w:ascii="Bell MT" w:hAnsi="Bell MT"/>
                <w:sz w:val="28"/>
                <w:szCs w:val="28"/>
                <w:lang w:val="en-GB"/>
              </w:rPr>
            </w:rPrChange>
          </w:rPr>
          <w:t>store or a combination of both</w:t>
        </w:r>
      </w:ins>
      <w:ins w:id="1877" w:author="Cristian Sbrolli" w:date="2021-01-04T02:37:00Z">
        <w:r w:rsidR="0001188D" w:rsidRPr="00801F40">
          <w:rPr>
            <w:rFonts w:ascii="Bell MT" w:hAnsi="Bell MT"/>
            <w:sz w:val="28"/>
            <w:szCs w:val="28"/>
            <w:lang w:val="en-US"/>
            <w:rPrChange w:id="1878" w:author="Etion Pinari" w:date="2021-01-06T12:27:00Z">
              <w:rPr>
                <w:rFonts w:ascii="Bell MT" w:hAnsi="Bell MT"/>
                <w:sz w:val="28"/>
                <w:szCs w:val="28"/>
                <w:lang w:val="en-GB"/>
              </w:rPr>
            </w:rPrChange>
          </w:rPr>
          <w:t>)</w:t>
        </w:r>
      </w:ins>
      <w:ins w:id="1879" w:author="Cristian Sbrolli" w:date="2021-01-04T02:38:00Z">
        <w:r w:rsidR="0001188D" w:rsidRPr="00801F40">
          <w:rPr>
            <w:rFonts w:ascii="Bell MT" w:hAnsi="Bell MT"/>
            <w:sz w:val="28"/>
            <w:szCs w:val="28"/>
            <w:lang w:val="en-US"/>
            <w:rPrChange w:id="1880" w:author="Etion Pinari" w:date="2021-01-06T12:27:00Z">
              <w:rPr>
                <w:rFonts w:ascii="Bell MT" w:hAnsi="Bell MT"/>
                <w:sz w:val="28"/>
                <w:szCs w:val="28"/>
                <w:lang w:val="en-GB"/>
              </w:rPr>
            </w:rPrChange>
          </w:rPr>
          <w:t>.</w:t>
        </w:r>
      </w:ins>
      <w:ins w:id="1881" w:author="Cristian Sbrolli" w:date="2021-01-04T02:40:00Z">
        <w:r w:rsidR="0001188D" w:rsidRPr="00801F40">
          <w:rPr>
            <w:rFonts w:ascii="Bell MT" w:hAnsi="Bell MT"/>
            <w:sz w:val="28"/>
            <w:szCs w:val="28"/>
            <w:lang w:val="en-US"/>
            <w:rPrChange w:id="1882" w:author="Etion Pinari" w:date="2021-01-06T12:27:00Z">
              <w:rPr>
                <w:rFonts w:ascii="Bell MT" w:hAnsi="Bell MT"/>
                <w:sz w:val="28"/>
                <w:szCs w:val="28"/>
                <w:lang w:val="en-GB"/>
              </w:rPr>
            </w:rPrChange>
          </w:rPr>
          <w:t xml:space="preserve"> To use FCM, it must be set up both server side and client side</w:t>
        </w:r>
      </w:ins>
      <w:ins w:id="1883" w:author="Cristian Sbrolli" w:date="2021-01-04T02:41:00Z">
        <w:r w:rsidR="0001188D" w:rsidRPr="00801F40">
          <w:rPr>
            <w:rFonts w:ascii="Bell MT" w:hAnsi="Bell MT"/>
            <w:sz w:val="28"/>
            <w:szCs w:val="28"/>
            <w:lang w:val="en-US"/>
            <w:rPrChange w:id="1884" w:author="Etion Pinari" w:date="2021-01-06T12:27:00Z">
              <w:rPr>
                <w:rFonts w:ascii="Bell MT" w:hAnsi="Bell MT"/>
                <w:sz w:val="28"/>
                <w:szCs w:val="28"/>
                <w:lang w:val="en-GB"/>
              </w:rPr>
            </w:rPrChange>
          </w:rPr>
          <w:t>.</w:t>
        </w:r>
      </w:ins>
    </w:p>
    <w:p w14:paraId="0B459EB0" w14:textId="77777777" w:rsidR="002C367B" w:rsidRPr="00801F40" w:rsidRDefault="002C367B">
      <w:pPr>
        <w:pStyle w:val="Paragrafoelenco"/>
        <w:ind w:left="1080"/>
        <w:rPr>
          <w:ins w:id="1885" w:author="Etion Pinari" w:date="2021-01-04T16:43:00Z"/>
          <w:rFonts w:ascii="Bell MT" w:hAnsi="Bell MT"/>
          <w:sz w:val="28"/>
          <w:szCs w:val="28"/>
          <w:lang w:val="en-US"/>
          <w:rPrChange w:id="1886" w:author="Etion Pinari" w:date="2021-01-06T12:27:00Z">
            <w:rPr>
              <w:ins w:id="1887" w:author="Etion Pinari" w:date="2021-01-04T16:43:00Z"/>
              <w:rFonts w:ascii="Bell MT" w:hAnsi="Bell MT"/>
              <w:sz w:val="28"/>
              <w:szCs w:val="28"/>
              <w:lang w:val="en-GB"/>
            </w:rPr>
          </w:rPrChange>
        </w:rPr>
      </w:pPr>
    </w:p>
    <w:p w14:paraId="4E6E63D4" w14:textId="77777777" w:rsidR="002C367B" w:rsidRPr="00801F40" w:rsidRDefault="002C367B">
      <w:pPr>
        <w:pStyle w:val="Paragrafoelenco"/>
        <w:ind w:left="1080"/>
        <w:rPr>
          <w:ins w:id="1888" w:author="Etion Pinari" w:date="2021-01-04T16:45:00Z"/>
          <w:rFonts w:ascii="Bell MT" w:hAnsi="Bell MT"/>
          <w:sz w:val="28"/>
          <w:szCs w:val="28"/>
          <w:lang w:val="en-US"/>
          <w:rPrChange w:id="1889" w:author="Etion Pinari" w:date="2021-01-06T12:27:00Z">
            <w:rPr>
              <w:ins w:id="1890" w:author="Etion Pinari" w:date="2021-01-04T16:45:00Z"/>
              <w:rFonts w:ascii="Bell MT" w:hAnsi="Bell MT"/>
              <w:sz w:val="28"/>
              <w:szCs w:val="28"/>
              <w:lang w:val="en-GB"/>
            </w:rPr>
          </w:rPrChange>
        </w:rPr>
      </w:pPr>
      <w:ins w:id="1891" w:author="Etion Pinari" w:date="2021-01-04T16:43:00Z">
        <w:r w:rsidRPr="00801F40">
          <w:rPr>
            <w:rFonts w:ascii="Bell MT" w:hAnsi="Bell MT"/>
            <w:sz w:val="28"/>
            <w:szCs w:val="28"/>
            <w:lang w:val="en-US"/>
            <w:rPrChange w:id="1892" w:author="Etion Pinari" w:date="2021-01-06T12:27:00Z">
              <w:rPr>
                <w:rFonts w:ascii="Bell MT" w:hAnsi="Bell MT"/>
                <w:sz w:val="28"/>
                <w:szCs w:val="28"/>
                <w:lang w:val="en-GB"/>
              </w:rPr>
            </w:rPrChange>
          </w:rPr>
          <w:t>TO DO: Mediator with</w:t>
        </w:r>
      </w:ins>
      <w:ins w:id="1893" w:author="Etion Pinari" w:date="2021-01-04T16:45:00Z">
        <w:r w:rsidRPr="00801F40">
          <w:rPr>
            <w:rFonts w:ascii="Bell MT" w:hAnsi="Bell MT"/>
            <w:sz w:val="28"/>
            <w:szCs w:val="28"/>
            <w:lang w:val="en-US"/>
            <w:rPrChange w:id="1894" w:author="Etion Pinari" w:date="2021-01-06T12:27:00Z">
              <w:rPr>
                <w:rFonts w:ascii="Bell MT" w:hAnsi="Bell MT"/>
                <w:sz w:val="28"/>
                <w:szCs w:val="28"/>
                <w:lang w:val="en-GB"/>
              </w:rPr>
            </w:rPrChange>
          </w:rPr>
          <w:t xml:space="preserve"> QR code scanner of cashier.</w:t>
        </w:r>
      </w:ins>
    </w:p>
    <w:p w14:paraId="336F040A" w14:textId="0826A9CB" w:rsidR="00F27B54" w:rsidRPr="00801F40" w:rsidRDefault="002C367B">
      <w:pPr>
        <w:pStyle w:val="Paragrafoelenco"/>
        <w:ind w:left="2124" w:firstLine="6"/>
        <w:rPr>
          <w:rFonts w:ascii="Bell MT" w:hAnsi="Bell MT"/>
          <w:sz w:val="28"/>
          <w:szCs w:val="28"/>
          <w:lang w:val="en-US"/>
          <w:rPrChange w:id="1895" w:author="Etion Pinari" w:date="2021-01-06T12:27:00Z">
            <w:rPr>
              <w:rFonts w:ascii="Bell MT" w:hAnsi="Bell MT"/>
              <w:lang w:val="en-GB"/>
            </w:rPr>
          </w:rPrChange>
        </w:rPr>
        <w:pPrChange w:id="1896" w:author="Etion Pinari" w:date="2021-01-04T16:48:00Z">
          <w:pPr>
            <w:pStyle w:val="Paragrafoelenco"/>
            <w:numPr>
              <w:ilvl w:val="1"/>
              <w:numId w:val="1"/>
            </w:numPr>
            <w:ind w:hanging="360"/>
          </w:pPr>
        </w:pPrChange>
      </w:pPr>
      <w:ins w:id="1897" w:author="Etion Pinari" w:date="2021-01-04T16:45:00Z">
        <w:del w:id="1898" w:author="Cristian Sbrolli" w:date="2021-01-05T21:58:00Z">
          <w:r w:rsidRPr="00801F40" w:rsidDel="00F939EE">
            <w:rPr>
              <w:rFonts w:ascii="Bell MT" w:hAnsi="Bell MT"/>
              <w:sz w:val="28"/>
              <w:szCs w:val="28"/>
              <w:lang w:val="en-US"/>
              <w:rPrChange w:id="1899" w:author="Etion Pinari" w:date="2021-01-06T12:27:00Z">
                <w:rPr>
                  <w:rFonts w:ascii="Bell MT" w:hAnsi="Bell MT"/>
                  <w:sz w:val="28"/>
                  <w:szCs w:val="28"/>
                  <w:lang w:val="en-GB"/>
                </w:rPr>
              </w:rPrChange>
            </w:rPr>
            <w:delText>Mediator</w:delText>
          </w:r>
        </w:del>
      </w:ins>
      <w:ins w:id="1900" w:author="Cristian Sbrolli" w:date="2021-01-05T21:58:00Z">
        <w:r w:rsidR="00F939EE" w:rsidRPr="00801F40">
          <w:rPr>
            <w:rFonts w:ascii="Bell MT" w:hAnsi="Bell MT"/>
            <w:sz w:val="28"/>
            <w:szCs w:val="28"/>
            <w:lang w:val="en-US"/>
            <w:rPrChange w:id="1901" w:author="Etion Pinari" w:date="2021-01-06T12:27:00Z">
              <w:rPr>
                <w:rFonts w:ascii="Bell MT" w:hAnsi="Bell MT"/>
                <w:sz w:val="28"/>
                <w:szCs w:val="28"/>
                <w:lang w:val="en-GB"/>
              </w:rPr>
            </w:rPrChange>
          </w:rPr>
          <w:t>Facade</w:t>
        </w:r>
      </w:ins>
      <w:ins w:id="1902" w:author="Etion Pinari" w:date="2021-01-04T16:45:00Z">
        <w:r w:rsidRPr="00801F40">
          <w:rPr>
            <w:rFonts w:ascii="Bell MT" w:hAnsi="Bell MT"/>
            <w:sz w:val="28"/>
            <w:szCs w:val="28"/>
            <w:lang w:val="en-US"/>
            <w:rPrChange w:id="1903" w:author="Etion Pinari" w:date="2021-01-06T12:27:00Z">
              <w:rPr>
                <w:rFonts w:ascii="Bell MT" w:hAnsi="Bell MT"/>
                <w:sz w:val="28"/>
                <w:szCs w:val="28"/>
                <w:lang w:val="en-GB"/>
              </w:rPr>
            </w:rPrChange>
          </w:rPr>
          <w:t xml:space="preserve"> with </w:t>
        </w:r>
      </w:ins>
      <w:ins w:id="1904" w:author="Etion Pinari" w:date="2021-01-04T16:48:00Z">
        <w:r w:rsidR="005F1584" w:rsidRPr="00801F40">
          <w:rPr>
            <w:rFonts w:ascii="Bell MT" w:hAnsi="Bell MT"/>
            <w:sz w:val="28"/>
            <w:szCs w:val="28"/>
            <w:lang w:val="en-US"/>
            <w:rPrChange w:id="1905" w:author="Etion Pinari" w:date="2021-01-06T12:27:00Z">
              <w:rPr>
                <w:rFonts w:ascii="Bell MT" w:hAnsi="Bell MT"/>
                <w:sz w:val="28"/>
                <w:szCs w:val="28"/>
                <w:lang w:val="en-GB"/>
              </w:rPr>
            </w:rPrChange>
          </w:rPr>
          <w:t xml:space="preserve">Physical dispenser (outside shops). Or </w:t>
        </w:r>
      </w:ins>
      <w:ins w:id="1906" w:author="Etion Pinari" w:date="2021-01-06T11:56:00Z">
        <w:r w:rsidR="009925FD" w:rsidRPr="00801F40">
          <w:rPr>
            <w:rFonts w:ascii="Bell MT" w:hAnsi="Bell MT"/>
            <w:sz w:val="28"/>
            <w:szCs w:val="28"/>
            <w:lang w:val="en-US"/>
            <w:rPrChange w:id="1907" w:author="Etion Pinari" w:date="2021-01-06T12:27:00Z">
              <w:rPr>
                <w:rFonts w:ascii="Bell MT" w:hAnsi="Bell MT"/>
                <w:sz w:val="28"/>
                <w:szCs w:val="28"/>
                <w:lang w:val="en-GB"/>
              </w:rPr>
            </w:rPrChange>
          </w:rPr>
          <w:t>instead,</w:t>
        </w:r>
      </w:ins>
      <w:ins w:id="1908" w:author="Etion Pinari" w:date="2021-01-04T16:48:00Z">
        <w:r w:rsidR="005F1584" w:rsidRPr="00801F40">
          <w:rPr>
            <w:rFonts w:ascii="Bell MT" w:hAnsi="Bell MT"/>
            <w:sz w:val="28"/>
            <w:szCs w:val="28"/>
            <w:lang w:val="en-US"/>
            <w:rPrChange w:id="1909" w:author="Etion Pinari" w:date="2021-01-06T12:27:00Z">
              <w:rPr>
                <w:rFonts w:ascii="Bell MT" w:hAnsi="Bell MT"/>
                <w:sz w:val="28"/>
                <w:szCs w:val="28"/>
                <w:lang w:val="en-GB"/>
              </w:rPr>
            </w:rPrChange>
          </w:rPr>
          <w:t xml:space="preserve"> we build them for </w:t>
        </w:r>
        <w:commentRangeStart w:id="1910"/>
        <w:r w:rsidR="005F1584" w:rsidRPr="00801F40">
          <w:rPr>
            <w:rFonts w:ascii="Bell MT" w:hAnsi="Bell MT"/>
            <w:sz w:val="28"/>
            <w:szCs w:val="28"/>
            <w:lang w:val="en-US"/>
            <w:rPrChange w:id="1911" w:author="Etion Pinari" w:date="2021-01-06T12:27:00Z">
              <w:rPr>
                <w:rFonts w:ascii="Bell MT" w:hAnsi="Bell MT"/>
                <w:sz w:val="28"/>
                <w:szCs w:val="28"/>
                <w:lang w:val="en-GB"/>
              </w:rPr>
            </w:rPrChange>
          </w:rPr>
          <w:t>shops</w:t>
        </w:r>
        <w:commentRangeEnd w:id="1910"/>
        <w:r w:rsidR="006056AB" w:rsidRPr="00801F40">
          <w:rPr>
            <w:rStyle w:val="Rimandocommento"/>
            <w:lang w:val="en-US"/>
            <w:rPrChange w:id="1912" w:author="Etion Pinari" w:date="2021-01-06T12:27:00Z">
              <w:rPr>
                <w:rStyle w:val="Rimandocommento"/>
              </w:rPr>
            </w:rPrChange>
          </w:rPr>
          <w:commentReference w:id="1910"/>
        </w:r>
      </w:ins>
      <w:ins w:id="1913" w:author="Cristian Sbrolli" w:date="2021-01-04T01:29:00Z">
        <w:r w:rsidR="00F27B54" w:rsidRPr="00801F40">
          <w:rPr>
            <w:rFonts w:ascii="Bell MT" w:hAnsi="Bell MT"/>
            <w:sz w:val="28"/>
            <w:szCs w:val="28"/>
            <w:lang w:val="en-US"/>
            <w:rPrChange w:id="1914" w:author="Etion Pinari" w:date="2021-01-06T12:27:00Z">
              <w:rPr>
                <w:rFonts w:ascii="Bell MT" w:hAnsi="Bell MT"/>
                <w:sz w:val="28"/>
                <w:szCs w:val="28"/>
                <w:lang w:val="en-GB"/>
              </w:rPr>
            </w:rPrChange>
          </w:rPr>
          <w:br/>
        </w:r>
      </w:ins>
    </w:p>
    <w:p w14:paraId="558631EF" w14:textId="25010349" w:rsidR="006625AC" w:rsidRPr="00801F40" w:rsidRDefault="006625AC" w:rsidP="006625AC">
      <w:pPr>
        <w:pStyle w:val="Paragrafoelenco"/>
        <w:numPr>
          <w:ilvl w:val="1"/>
          <w:numId w:val="1"/>
        </w:numPr>
        <w:rPr>
          <w:ins w:id="1915" w:author="Etion Pinari" w:date="2021-01-06T12:19:00Z"/>
          <w:rFonts w:ascii="Bell MT" w:hAnsi="Bell MT"/>
          <w:sz w:val="32"/>
          <w:szCs w:val="32"/>
          <w:lang w:val="en-US"/>
          <w:rPrChange w:id="1916" w:author="Etion Pinari" w:date="2021-01-06T12:27:00Z">
            <w:rPr>
              <w:ins w:id="1917" w:author="Etion Pinari" w:date="2021-01-06T12:19:00Z"/>
              <w:rFonts w:ascii="Bell MT" w:hAnsi="Bell MT"/>
              <w:i/>
              <w:iCs/>
              <w:sz w:val="32"/>
              <w:szCs w:val="32"/>
              <w:lang w:val="en-GB"/>
            </w:rPr>
          </w:rPrChange>
        </w:rPr>
      </w:pPr>
      <w:r w:rsidRPr="00801F40">
        <w:rPr>
          <w:rFonts w:ascii="Bell MT" w:hAnsi="Bell MT"/>
          <w:i/>
          <w:iCs/>
          <w:sz w:val="32"/>
          <w:szCs w:val="32"/>
          <w:lang w:val="en-US"/>
          <w:rPrChange w:id="1918" w:author="Etion Pinari" w:date="2021-01-06T12:27:00Z">
            <w:rPr>
              <w:rFonts w:ascii="Bell MT" w:hAnsi="Bell MT"/>
              <w:i/>
              <w:iCs/>
              <w:sz w:val="32"/>
              <w:szCs w:val="32"/>
              <w:lang w:val="en-GB"/>
            </w:rPr>
          </w:rPrChange>
        </w:rPr>
        <w:t>Other design decisions</w:t>
      </w:r>
    </w:p>
    <w:p w14:paraId="3EBCC505" w14:textId="4FFE9E58" w:rsidR="002F47C7" w:rsidRPr="00801F40" w:rsidRDefault="002F47C7" w:rsidP="002F47C7">
      <w:pPr>
        <w:rPr>
          <w:ins w:id="1919" w:author="Etion Pinari" w:date="2021-01-06T12:26:00Z"/>
          <w:rFonts w:ascii="Bell MT" w:hAnsi="Bell MT"/>
          <w:i/>
          <w:iCs/>
          <w:sz w:val="32"/>
          <w:szCs w:val="32"/>
          <w:lang w:val="en-US"/>
          <w:rPrChange w:id="1920" w:author="Etion Pinari" w:date="2021-01-06T12:27:00Z">
            <w:rPr>
              <w:ins w:id="1921" w:author="Etion Pinari" w:date="2021-01-06T12:26:00Z"/>
              <w:rFonts w:ascii="Bell MT" w:hAnsi="Bell MT"/>
              <w:i/>
              <w:iCs/>
              <w:sz w:val="32"/>
              <w:szCs w:val="32"/>
              <w:lang w:val="en-GB"/>
            </w:rPr>
          </w:rPrChange>
        </w:rPr>
        <w:sectPr w:rsidR="002F47C7" w:rsidRPr="00801F40" w:rsidSect="002F47C7">
          <w:footerReference w:type="first" r:id="rId42"/>
          <w:pgSz w:w="11906" w:h="16838"/>
          <w:pgMar w:top="1417" w:right="1134" w:bottom="1134" w:left="1134" w:header="708" w:footer="708" w:gutter="0"/>
          <w:cols w:space="708"/>
          <w:titlePg/>
          <w:docGrid w:linePitch="360"/>
        </w:sectPr>
      </w:pPr>
    </w:p>
    <w:p w14:paraId="5D40664C" w14:textId="71A414BF" w:rsidR="002F47C7" w:rsidRPr="00801F40" w:rsidRDefault="002F47C7">
      <w:pPr>
        <w:rPr>
          <w:ins w:id="1926" w:author="Cristian Sbrolli" w:date="2021-01-03T23:33:00Z"/>
          <w:rFonts w:ascii="Bell MT" w:hAnsi="Bell MT"/>
          <w:i/>
          <w:iCs/>
          <w:sz w:val="32"/>
          <w:szCs w:val="32"/>
          <w:lang w:val="en-US"/>
          <w:rPrChange w:id="1927" w:author="Etion Pinari" w:date="2021-01-06T12:27:00Z">
            <w:rPr>
              <w:ins w:id="1928" w:author="Cristian Sbrolli" w:date="2021-01-03T23:33:00Z"/>
              <w:rFonts w:ascii="Bell MT" w:hAnsi="Bell MT"/>
              <w:i/>
              <w:iCs/>
              <w:sz w:val="32"/>
              <w:szCs w:val="32"/>
              <w:lang w:val="en-GB"/>
            </w:rPr>
          </w:rPrChange>
        </w:rPr>
        <w:pPrChange w:id="1929" w:author="Etion Pinari" w:date="2021-01-06T12:19:00Z">
          <w:pPr>
            <w:pStyle w:val="Paragrafoelenco"/>
            <w:numPr>
              <w:ilvl w:val="1"/>
              <w:numId w:val="1"/>
            </w:numPr>
            <w:ind w:hanging="360"/>
          </w:pPr>
        </w:pPrChange>
      </w:pPr>
    </w:p>
    <w:p w14:paraId="1FA6E510" w14:textId="77777777" w:rsidR="002F47C7" w:rsidRPr="00801F40" w:rsidRDefault="00EE26D1" w:rsidP="006625AC">
      <w:pPr>
        <w:pStyle w:val="Paragrafoelenco"/>
        <w:numPr>
          <w:ilvl w:val="1"/>
          <w:numId w:val="1"/>
        </w:numPr>
        <w:rPr>
          <w:ins w:id="1930" w:author="Etion Pinari" w:date="2021-01-06T12:17:00Z"/>
          <w:rFonts w:ascii="Bell MT" w:hAnsi="Bell MT"/>
          <w:sz w:val="32"/>
          <w:szCs w:val="32"/>
          <w:lang w:val="en-US"/>
          <w:rPrChange w:id="1931" w:author="Etion Pinari" w:date="2021-01-06T12:27:00Z">
            <w:rPr>
              <w:ins w:id="1932" w:author="Etion Pinari" w:date="2021-01-06T12:17:00Z"/>
              <w:rFonts w:ascii="Bell MT" w:hAnsi="Bell MT"/>
              <w:i/>
              <w:iCs/>
              <w:sz w:val="32"/>
              <w:szCs w:val="32"/>
              <w:lang w:val="en-GB"/>
            </w:rPr>
          </w:rPrChange>
        </w:rPr>
      </w:pPr>
      <w:ins w:id="1933" w:author="Cristian Sbrolli" w:date="2021-01-03T23:33:00Z">
        <w:r w:rsidRPr="00801F40">
          <w:rPr>
            <w:rFonts w:ascii="Bell MT" w:hAnsi="Bell MT"/>
            <w:i/>
            <w:iCs/>
            <w:sz w:val="32"/>
            <w:szCs w:val="32"/>
            <w:lang w:val="en-US"/>
            <w:rPrChange w:id="1934" w:author="Etion Pinari" w:date="2021-01-06T12:27:00Z">
              <w:rPr>
                <w:rFonts w:ascii="Bell MT" w:hAnsi="Bell MT"/>
                <w:i/>
                <w:iCs/>
                <w:sz w:val="32"/>
                <w:szCs w:val="32"/>
                <w:lang w:val="en-GB"/>
              </w:rPr>
            </w:rPrChange>
          </w:rPr>
          <w:t>Additional Specifications</w:t>
        </w:r>
      </w:ins>
    </w:p>
    <w:p w14:paraId="1BFFAC8E" w14:textId="77777777" w:rsidR="002F47C7" w:rsidRPr="00801F40" w:rsidRDefault="002F47C7" w:rsidP="002F47C7">
      <w:pPr>
        <w:spacing w:line="276" w:lineRule="auto"/>
        <w:jc w:val="both"/>
        <w:rPr>
          <w:ins w:id="1935" w:author="Etion Pinari" w:date="2021-01-06T12:17:00Z"/>
          <w:rFonts w:ascii="Bell MT" w:hAnsi="Bell MT"/>
          <w:sz w:val="28"/>
          <w:szCs w:val="28"/>
          <w:lang w:val="en-US"/>
          <w:rPrChange w:id="1936" w:author="Etion Pinari" w:date="2021-01-06T12:27:00Z">
            <w:rPr>
              <w:ins w:id="1937" w:author="Etion Pinari" w:date="2021-01-06T12:17:00Z"/>
              <w:rFonts w:ascii="Bell MT" w:hAnsi="Bell MT"/>
            </w:rPr>
          </w:rPrChange>
        </w:rPr>
      </w:pPr>
      <w:ins w:id="1938" w:author="Etion Pinari" w:date="2021-01-06T12:17:00Z">
        <w:r w:rsidRPr="00801F40">
          <w:rPr>
            <w:rFonts w:ascii="Bell MT" w:hAnsi="Bell MT"/>
            <w:sz w:val="28"/>
            <w:szCs w:val="28"/>
            <w:lang w:val="en-US"/>
            <w:rPrChange w:id="1939" w:author="Etion Pinari" w:date="2021-01-06T12:27:00Z">
              <w:rPr>
                <w:rFonts w:ascii="Bell MT" w:hAnsi="Bell MT"/>
              </w:rPr>
            </w:rPrChange>
          </w:rPr>
          <w:t>How the timeslot method works, based on mathematics:</w:t>
        </w:r>
      </w:ins>
    </w:p>
    <w:p w14:paraId="3A8B799C" w14:textId="77777777" w:rsidR="002F47C7" w:rsidRPr="00801F40" w:rsidRDefault="002F47C7" w:rsidP="002F47C7">
      <w:pPr>
        <w:spacing w:line="276" w:lineRule="auto"/>
        <w:jc w:val="both"/>
        <w:rPr>
          <w:ins w:id="1940" w:author="Etion Pinari" w:date="2021-01-06T12:17:00Z"/>
          <w:rFonts w:ascii="Bell MT" w:hAnsi="Bell MT"/>
          <w:sz w:val="28"/>
          <w:szCs w:val="28"/>
          <w:lang w:val="en-US"/>
          <w:rPrChange w:id="1941" w:author="Etion Pinari" w:date="2021-01-06T12:27:00Z">
            <w:rPr>
              <w:ins w:id="1942" w:author="Etion Pinari" w:date="2021-01-06T12:17:00Z"/>
              <w:rFonts w:ascii="Bell MT" w:hAnsi="Bell MT"/>
            </w:rPr>
          </w:rPrChange>
        </w:rPr>
      </w:pPr>
      <w:ins w:id="1943" w:author="Etion Pinari" w:date="2021-01-06T12:17:00Z">
        <w:r w:rsidRPr="00801F40">
          <w:rPr>
            <w:rFonts w:ascii="Bell MT" w:hAnsi="Bell MT"/>
            <w:sz w:val="28"/>
            <w:szCs w:val="28"/>
            <w:lang w:val="en-US"/>
            <w:rPrChange w:id="1944" w:author="Etion Pinari" w:date="2021-01-06T12:27:00Z">
              <w:rPr>
                <w:rFonts w:ascii="Bell MT" w:hAnsi="Bell MT"/>
              </w:rPr>
            </w:rPrChange>
          </w:rPr>
          <w:tab/>
          <w:t>We have decided to manage queues in the following way:</w:t>
        </w:r>
      </w:ins>
    </w:p>
    <w:p w14:paraId="13C52E17" w14:textId="77777777" w:rsidR="002F47C7" w:rsidRPr="002A721F" w:rsidRDefault="002F47C7" w:rsidP="002F47C7">
      <w:pPr>
        <w:pStyle w:val="Paragrafoelenco"/>
        <w:numPr>
          <w:ilvl w:val="0"/>
          <w:numId w:val="46"/>
        </w:numPr>
        <w:spacing w:line="276" w:lineRule="auto"/>
        <w:rPr>
          <w:ins w:id="1945" w:author="Etion Pinari" w:date="2021-01-06T12:17:00Z"/>
          <w:rFonts w:ascii="Bell MT" w:hAnsi="Bell MT"/>
          <w:sz w:val="26"/>
          <w:szCs w:val="26"/>
          <w:lang w:val="en-US"/>
          <w:rPrChange w:id="1946" w:author="Etion Pinari" w:date="2021-01-06T12:33:00Z">
            <w:rPr>
              <w:ins w:id="1947" w:author="Etion Pinari" w:date="2021-01-06T12:17:00Z"/>
              <w:rFonts w:ascii="Bell MT" w:hAnsi="Bell MT"/>
            </w:rPr>
          </w:rPrChange>
        </w:rPr>
      </w:pPr>
      <w:ins w:id="1948" w:author="Etion Pinari" w:date="2021-01-06T12:17:00Z">
        <w:r w:rsidRPr="002A721F">
          <w:rPr>
            <w:rFonts w:ascii="Bell MT" w:hAnsi="Bell MT"/>
            <w:sz w:val="26"/>
            <w:szCs w:val="26"/>
            <w:lang w:val="en-US"/>
            <w:rPrChange w:id="1949" w:author="Etion Pinari" w:date="2021-01-06T12:33:00Z">
              <w:rPr>
                <w:rFonts w:ascii="Bell MT" w:hAnsi="Bell MT"/>
              </w:rPr>
            </w:rPrChange>
          </w:rPr>
          <w:t xml:space="preserve">Each timeslot, called </w:t>
        </w:r>
        <w:r w:rsidRPr="002A721F">
          <w:rPr>
            <w:rFonts w:ascii="Cambria" w:hAnsi="Cambria" w:cs="Cambria"/>
            <w:sz w:val="26"/>
            <w:szCs w:val="26"/>
            <w:lang w:val="en-US"/>
            <w:rPrChange w:id="1950" w:author="Etion Pinari" w:date="2021-01-06T12:33:00Z">
              <w:rPr>
                <w:rFonts w:ascii="Cambria" w:hAnsi="Cambria" w:cs="Cambria"/>
              </w:rPr>
            </w:rPrChange>
          </w:rPr>
          <w:t>τ</w:t>
        </w:r>
        <w:r w:rsidRPr="002A721F">
          <w:rPr>
            <w:rFonts w:ascii="Bell MT" w:hAnsi="Bell MT"/>
            <w:sz w:val="26"/>
            <w:szCs w:val="26"/>
            <w:lang w:val="en-US"/>
            <w:rPrChange w:id="1951" w:author="Etion Pinari" w:date="2021-01-06T12:33:00Z">
              <w:rPr>
                <w:rFonts w:ascii="Bell MT" w:hAnsi="Bell MT"/>
              </w:rPr>
            </w:rPrChange>
          </w:rPr>
          <w:t>, is divided in fractions of an hour (1/4 hour by default) in which only a fraction of the maximum capacity of people allowed inside the store</w:t>
        </w:r>
        <w:r w:rsidRPr="002A721F">
          <w:rPr>
            <w:rFonts w:ascii="Bell MT" w:hAnsi="Bell MT"/>
            <w:lang w:val="en-US"/>
            <w:rPrChange w:id="1952" w:author="Etion Pinari" w:date="2021-01-06T12:33:00Z">
              <w:rPr>
                <w:rFonts w:ascii="Bell MT" w:hAnsi="Bell MT"/>
              </w:rPr>
            </w:rPrChange>
          </w:rPr>
          <w:t>*</w:t>
        </w:r>
        <w:r w:rsidRPr="002A721F">
          <w:rPr>
            <w:rFonts w:ascii="Bell MT" w:hAnsi="Bell MT"/>
            <w:sz w:val="26"/>
            <w:szCs w:val="26"/>
            <w:lang w:val="en-US"/>
            <w:rPrChange w:id="1953" w:author="Etion Pinari" w:date="2021-01-06T12:33:00Z">
              <w:rPr>
                <w:rFonts w:ascii="Bell MT" w:hAnsi="Bell MT"/>
              </w:rPr>
            </w:rPrChange>
          </w:rPr>
          <w:t>, called m, can enter. In this way, we can divide entrances into smaller groups making queues thinner.</w:t>
        </w:r>
        <w:r w:rsidRPr="002A721F">
          <w:rPr>
            <w:rFonts w:ascii="Bell MT" w:hAnsi="Bell MT"/>
            <w:sz w:val="26"/>
            <w:szCs w:val="26"/>
            <w:lang w:val="en-US"/>
            <w:rPrChange w:id="1954" w:author="Etion Pinari" w:date="2021-01-06T12:33:00Z">
              <w:rPr>
                <w:rFonts w:ascii="Bell MT" w:hAnsi="Bell MT"/>
              </w:rPr>
            </w:rPrChange>
          </w:rPr>
          <w:br/>
        </w:r>
      </w:ins>
    </w:p>
    <w:p w14:paraId="0E85E8B9" w14:textId="77777777" w:rsidR="002F47C7" w:rsidRPr="00801F40" w:rsidRDefault="002F47C7" w:rsidP="002F47C7">
      <w:pPr>
        <w:pStyle w:val="Paragrafoelenco"/>
        <w:numPr>
          <w:ilvl w:val="1"/>
          <w:numId w:val="46"/>
        </w:numPr>
        <w:spacing w:line="276" w:lineRule="auto"/>
        <w:jc w:val="both"/>
        <w:rPr>
          <w:ins w:id="1955" w:author="Etion Pinari" w:date="2021-01-06T12:17:00Z"/>
          <w:rFonts w:ascii="Bell MT" w:hAnsi="Bell MT"/>
          <w:sz w:val="24"/>
          <w:szCs w:val="24"/>
          <w:lang w:val="en-US"/>
          <w:rPrChange w:id="1956" w:author="Etion Pinari" w:date="2021-01-06T12:27:00Z">
            <w:rPr>
              <w:ins w:id="1957" w:author="Etion Pinari" w:date="2021-01-06T12:17:00Z"/>
              <w:rFonts w:ascii="Bell MT" w:hAnsi="Bell MT"/>
            </w:rPr>
          </w:rPrChange>
        </w:rPr>
      </w:pPr>
      <w:ins w:id="1958" w:author="Etion Pinari" w:date="2021-01-06T12:17:00Z">
        <w:r w:rsidRPr="00801F40">
          <w:rPr>
            <w:rFonts w:ascii="Bell MT" w:hAnsi="Bell MT"/>
            <w:sz w:val="24"/>
            <w:szCs w:val="24"/>
            <w:lang w:val="en-US"/>
            <w:rPrChange w:id="1959" w:author="Etion Pinari" w:date="2021-01-06T12:27:00Z">
              <w:rPr>
                <w:rFonts w:ascii="Bell MT" w:hAnsi="Bell MT"/>
              </w:rPr>
            </w:rPrChange>
          </w:rPr>
          <w:t xml:space="preserve">The timeslot is divided in two parts, one being the entrance time called </w:t>
        </w:r>
        <w:r w:rsidRPr="00801F40">
          <w:rPr>
            <w:rFonts w:ascii="Cambria" w:hAnsi="Cambria" w:cs="Cambria"/>
            <w:sz w:val="24"/>
            <w:szCs w:val="24"/>
            <w:lang w:val="en-US"/>
            <w:rPrChange w:id="1960" w:author="Etion Pinari" w:date="2021-01-06T12:27:00Z">
              <w:rPr>
                <w:rFonts w:ascii="Cambria" w:hAnsi="Cambria" w:cs="Cambria"/>
              </w:rPr>
            </w:rPrChange>
          </w:rPr>
          <w:t>ε</w:t>
        </w:r>
        <w:r w:rsidRPr="00801F40">
          <w:rPr>
            <w:rFonts w:ascii="Bell MT" w:hAnsi="Bell MT"/>
            <w:sz w:val="24"/>
            <w:szCs w:val="24"/>
            <w:lang w:val="en-US"/>
            <w:rPrChange w:id="1961" w:author="Etion Pinari" w:date="2021-01-06T12:27:00Z">
              <w:rPr>
                <w:rFonts w:ascii="Bell MT" w:hAnsi="Bell MT"/>
              </w:rPr>
            </w:rPrChange>
          </w:rPr>
          <w:t xml:space="preserve"> (10 minutes by default, 1/6 hour) and the other will be the preparation time called </w:t>
        </w:r>
        <w:r w:rsidRPr="00801F40">
          <w:rPr>
            <w:rFonts w:ascii="Cambria" w:hAnsi="Cambria" w:cs="Cambria"/>
            <w:sz w:val="24"/>
            <w:szCs w:val="24"/>
            <w:lang w:val="en-US"/>
            <w:rPrChange w:id="1962" w:author="Etion Pinari" w:date="2021-01-06T12:27:00Z">
              <w:rPr>
                <w:rFonts w:ascii="Cambria" w:hAnsi="Cambria" w:cs="Cambria"/>
              </w:rPr>
            </w:rPrChange>
          </w:rPr>
          <w:t>ρ</w:t>
        </w:r>
        <w:r w:rsidRPr="00801F40">
          <w:rPr>
            <w:rFonts w:ascii="Bell MT" w:hAnsi="Bell MT"/>
            <w:sz w:val="24"/>
            <w:szCs w:val="24"/>
            <w:lang w:val="en-US"/>
            <w:rPrChange w:id="1963" w:author="Etion Pinari" w:date="2021-01-06T12:27:00Z">
              <w:rPr>
                <w:rFonts w:ascii="Bell MT" w:hAnsi="Bell MT"/>
              </w:rPr>
            </w:rPrChange>
          </w:rPr>
          <w:t xml:space="preserve"> (5 minutes by default, 1/12 hour, or equivalently </w:t>
        </w:r>
        <w:r w:rsidRPr="00801F40">
          <w:rPr>
            <w:rFonts w:ascii="Cambria" w:hAnsi="Cambria" w:cs="Cambria"/>
            <w:sz w:val="24"/>
            <w:szCs w:val="24"/>
            <w:lang w:val="en-US"/>
            <w:rPrChange w:id="1964" w:author="Etion Pinari" w:date="2021-01-06T12:27:00Z">
              <w:rPr>
                <w:rFonts w:ascii="Cambria" w:hAnsi="Cambria" w:cs="Cambria"/>
              </w:rPr>
            </w:rPrChange>
          </w:rPr>
          <w:t>ρ</w:t>
        </w:r>
        <w:r w:rsidRPr="00801F40">
          <w:rPr>
            <w:rFonts w:ascii="Bell MT" w:hAnsi="Bell MT"/>
            <w:sz w:val="24"/>
            <w:szCs w:val="24"/>
            <w:lang w:val="en-US"/>
            <w:rPrChange w:id="1965" w:author="Etion Pinari" w:date="2021-01-06T12:27:00Z">
              <w:rPr>
                <w:rFonts w:ascii="Bell MT" w:hAnsi="Bell MT"/>
              </w:rPr>
            </w:rPrChange>
          </w:rPr>
          <w:t xml:space="preserve"> = </w:t>
        </w:r>
        <w:bookmarkStart w:id="1966" w:name="_Hlk60827194"/>
        <w:r w:rsidRPr="00801F40">
          <w:rPr>
            <w:rFonts w:ascii="Cambria" w:hAnsi="Cambria" w:cs="Cambria"/>
            <w:sz w:val="24"/>
            <w:szCs w:val="24"/>
            <w:lang w:val="en-US"/>
            <w:rPrChange w:id="1967" w:author="Etion Pinari" w:date="2021-01-06T12:27:00Z">
              <w:rPr>
                <w:rFonts w:ascii="Cambria" w:hAnsi="Cambria" w:cs="Cambria"/>
              </w:rPr>
            </w:rPrChange>
          </w:rPr>
          <w:t>τ</w:t>
        </w:r>
        <w:bookmarkEnd w:id="1966"/>
        <w:r w:rsidRPr="00801F40">
          <w:rPr>
            <w:rFonts w:ascii="Bell MT" w:hAnsi="Bell MT"/>
            <w:sz w:val="24"/>
            <w:szCs w:val="24"/>
            <w:lang w:val="en-US"/>
            <w:rPrChange w:id="1968" w:author="Etion Pinari" w:date="2021-01-06T12:27:00Z">
              <w:rPr>
                <w:rFonts w:ascii="Bell MT" w:hAnsi="Bell MT"/>
              </w:rPr>
            </w:rPrChange>
          </w:rPr>
          <w:t xml:space="preserve"> – </w:t>
        </w:r>
        <w:r w:rsidRPr="00801F40">
          <w:rPr>
            <w:rFonts w:ascii="Cambria" w:hAnsi="Cambria" w:cs="Cambria"/>
            <w:sz w:val="24"/>
            <w:szCs w:val="24"/>
            <w:lang w:val="en-US"/>
            <w:rPrChange w:id="1969" w:author="Etion Pinari" w:date="2021-01-06T12:27:00Z">
              <w:rPr>
                <w:rFonts w:ascii="Cambria" w:hAnsi="Cambria" w:cs="Cambria"/>
              </w:rPr>
            </w:rPrChange>
          </w:rPr>
          <w:t>ε</w:t>
        </w:r>
        <w:r w:rsidRPr="00801F40">
          <w:rPr>
            <w:rFonts w:ascii="Bell MT" w:hAnsi="Bell MT"/>
            <w:sz w:val="24"/>
            <w:szCs w:val="24"/>
            <w:lang w:val="en-US"/>
            <w:rPrChange w:id="1970" w:author="Etion Pinari" w:date="2021-01-06T12:27:00Z">
              <w:rPr>
                <w:rFonts w:ascii="Bell MT" w:hAnsi="Bell MT"/>
              </w:rPr>
            </w:rPrChange>
          </w:rPr>
          <w:t xml:space="preserve">). </w:t>
        </w:r>
      </w:ins>
    </w:p>
    <w:p w14:paraId="423DB5CF" w14:textId="77777777" w:rsidR="002F47C7" w:rsidRPr="00801F40" w:rsidRDefault="002F47C7" w:rsidP="002F47C7">
      <w:pPr>
        <w:pStyle w:val="Paragrafoelenco"/>
        <w:numPr>
          <w:ilvl w:val="2"/>
          <w:numId w:val="46"/>
        </w:numPr>
        <w:spacing w:line="276" w:lineRule="auto"/>
        <w:jc w:val="both"/>
        <w:rPr>
          <w:ins w:id="1971" w:author="Etion Pinari" w:date="2021-01-06T12:17:00Z"/>
          <w:rFonts w:ascii="Bell MT" w:hAnsi="Bell MT"/>
          <w:sz w:val="24"/>
          <w:szCs w:val="24"/>
          <w:lang w:val="en-US"/>
          <w:rPrChange w:id="1972" w:author="Etion Pinari" w:date="2021-01-06T12:27:00Z">
            <w:rPr>
              <w:ins w:id="1973" w:author="Etion Pinari" w:date="2021-01-06T12:17:00Z"/>
              <w:rFonts w:ascii="Bell MT" w:hAnsi="Bell MT"/>
            </w:rPr>
          </w:rPrChange>
        </w:rPr>
      </w:pPr>
      <w:ins w:id="1974" w:author="Etion Pinari" w:date="2021-01-06T12:17:00Z">
        <w:r w:rsidRPr="00801F40">
          <w:rPr>
            <w:rFonts w:ascii="Bell MT" w:hAnsi="Bell MT"/>
            <w:sz w:val="24"/>
            <w:szCs w:val="24"/>
            <w:lang w:val="en-US"/>
            <w:rPrChange w:id="1975" w:author="Etion Pinari" w:date="2021-01-06T12:27:00Z">
              <w:rPr>
                <w:rFonts w:ascii="Bell MT" w:hAnsi="Bell MT"/>
              </w:rPr>
            </w:rPrChange>
          </w:rPr>
          <w:t>The entrance time allows people to enter in a 10-minute period time which, following RASD specifications, considers the human error.</w:t>
        </w:r>
      </w:ins>
    </w:p>
    <w:p w14:paraId="54748D4E" w14:textId="77777777" w:rsidR="002F47C7" w:rsidRPr="00801F40" w:rsidRDefault="002F47C7">
      <w:pPr>
        <w:pStyle w:val="Paragrafoelenco"/>
        <w:numPr>
          <w:ilvl w:val="2"/>
          <w:numId w:val="46"/>
        </w:numPr>
        <w:spacing w:line="276" w:lineRule="auto"/>
        <w:rPr>
          <w:ins w:id="1976" w:author="Etion Pinari" w:date="2021-01-06T12:17:00Z"/>
          <w:rFonts w:ascii="Bell MT" w:hAnsi="Bell MT"/>
          <w:sz w:val="28"/>
          <w:szCs w:val="28"/>
          <w:lang w:val="en-US"/>
          <w:rPrChange w:id="1977" w:author="Etion Pinari" w:date="2021-01-06T12:27:00Z">
            <w:rPr>
              <w:ins w:id="1978" w:author="Etion Pinari" w:date="2021-01-06T12:17:00Z"/>
              <w:rFonts w:ascii="Bell MT" w:hAnsi="Bell MT"/>
            </w:rPr>
          </w:rPrChange>
        </w:rPr>
        <w:pPrChange w:id="1979" w:author="Etion Pinari" w:date="2021-01-06T12:19:00Z">
          <w:pPr>
            <w:pStyle w:val="Paragrafoelenco"/>
            <w:numPr>
              <w:ilvl w:val="2"/>
              <w:numId w:val="46"/>
            </w:numPr>
            <w:spacing w:line="276" w:lineRule="auto"/>
            <w:ind w:left="2520" w:hanging="360"/>
            <w:jc w:val="both"/>
          </w:pPr>
        </w:pPrChange>
      </w:pPr>
      <w:ins w:id="1980" w:author="Etion Pinari" w:date="2021-01-06T12:17:00Z">
        <w:r w:rsidRPr="00801F40">
          <w:rPr>
            <w:rFonts w:ascii="Bell MT" w:hAnsi="Bell MT"/>
            <w:sz w:val="24"/>
            <w:szCs w:val="24"/>
            <w:lang w:val="en-US"/>
            <w:rPrChange w:id="1981" w:author="Etion Pinari" w:date="2021-01-06T12:27:00Z">
              <w:rPr>
                <w:rFonts w:ascii="Bell MT" w:hAnsi="Bell MT"/>
              </w:rPr>
            </w:rPrChange>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 another in a queue.</w:t>
        </w:r>
        <w:r w:rsidRPr="00801F40">
          <w:rPr>
            <w:rFonts w:ascii="Bell MT" w:hAnsi="Bell MT"/>
            <w:sz w:val="28"/>
            <w:szCs w:val="28"/>
            <w:lang w:val="en-US"/>
            <w:rPrChange w:id="1982" w:author="Etion Pinari" w:date="2021-01-06T12:27:00Z">
              <w:rPr>
                <w:rFonts w:ascii="Bell MT" w:hAnsi="Bell MT"/>
              </w:rPr>
            </w:rPrChange>
          </w:rPr>
          <w:br/>
        </w:r>
      </w:ins>
    </w:p>
    <w:p w14:paraId="28402E10" w14:textId="3897411B" w:rsidR="002F47C7" w:rsidRPr="002A721F" w:rsidRDefault="002F47C7">
      <w:pPr>
        <w:pStyle w:val="Paragrafoelenco"/>
        <w:numPr>
          <w:ilvl w:val="0"/>
          <w:numId w:val="46"/>
        </w:numPr>
        <w:spacing w:line="276" w:lineRule="auto"/>
        <w:jc w:val="both"/>
        <w:rPr>
          <w:ins w:id="1983" w:author="Etion Pinari" w:date="2021-01-06T12:17:00Z"/>
          <w:rFonts w:ascii="Bell MT" w:hAnsi="Bell MT"/>
          <w:sz w:val="26"/>
          <w:szCs w:val="26"/>
          <w:lang w:val="en-US"/>
          <w:rPrChange w:id="1984" w:author="Etion Pinari" w:date="2021-01-06T12:33:00Z">
            <w:rPr>
              <w:ins w:id="1985" w:author="Etion Pinari" w:date="2021-01-06T12:17:00Z"/>
              <w:rFonts w:ascii="Bell MT" w:hAnsi="Bell MT"/>
            </w:rPr>
          </w:rPrChange>
        </w:rPr>
        <w:pPrChange w:id="1986" w:author="Etion Pinari" w:date="2021-01-06T12:33:00Z">
          <w:pPr>
            <w:pStyle w:val="Paragrafoelenco"/>
            <w:spacing w:line="276" w:lineRule="auto"/>
            <w:ind w:left="1080"/>
            <w:jc w:val="both"/>
          </w:pPr>
        </w:pPrChange>
      </w:pPr>
      <w:ins w:id="1987" w:author="Etion Pinari" w:date="2021-01-06T12:17:00Z">
        <w:r w:rsidRPr="002A721F">
          <w:rPr>
            <w:rFonts w:ascii="Bell MT" w:hAnsi="Bell MT"/>
            <w:sz w:val="26"/>
            <w:szCs w:val="26"/>
            <w:lang w:val="en-US"/>
            <w:rPrChange w:id="1988" w:author="Etion Pinari" w:date="2021-01-06T12:33:00Z">
              <w:rPr>
                <w:rFonts w:ascii="Bell MT" w:hAnsi="Bell MT"/>
              </w:rPr>
            </w:rPrChange>
          </w:rPr>
          <w:t>Furthermore, an important variable to define is the number of timeslots it takes for a grocery shopping trip</w:t>
        </w:r>
        <w:r w:rsidRPr="002A721F">
          <w:rPr>
            <w:rFonts w:ascii="Bell MT" w:hAnsi="Bell MT"/>
            <w:lang w:val="en-US"/>
            <w:rPrChange w:id="1989" w:author="Etion Pinari" w:date="2021-01-06T12:33:00Z">
              <w:rPr>
                <w:rFonts w:ascii="Bell MT" w:hAnsi="Bell MT"/>
              </w:rPr>
            </w:rPrChange>
          </w:rPr>
          <w:t>**</w:t>
        </w:r>
        <w:r w:rsidRPr="002A721F">
          <w:rPr>
            <w:rFonts w:ascii="Bell MT" w:hAnsi="Bell MT"/>
            <w:sz w:val="26"/>
            <w:szCs w:val="26"/>
            <w:lang w:val="en-US"/>
            <w:rPrChange w:id="1990" w:author="Etion Pinari" w:date="2021-01-06T12:33:00Z">
              <w:rPr>
                <w:rFonts w:ascii="Bell MT" w:hAnsi="Bell MT"/>
              </w:rPr>
            </w:rPrChange>
          </w:rPr>
          <w:t xml:space="preserve">, called </w:t>
        </w:r>
        <w:r w:rsidRPr="002A721F">
          <w:rPr>
            <w:rFonts w:ascii="Cambria" w:hAnsi="Cambria" w:cs="Cambria"/>
            <w:sz w:val="26"/>
            <w:szCs w:val="26"/>
            <w:lang w:val="en-US"/>
            <w:rPrChange w:id="1991" w:author="Etion Pinari" w:date="2021-01-06T12:33:00Z">
              <w:rPr>
                <w:rFonts w:ascii="Cambria" w:hAnsi="Cambria" w:cs="Cambria"/>
              </w:rPr>
            </w:rPrChange>
          </w:rPr>
          <w:t>σ</w:t>
        </w:r>
        <w:r w:rsidRPr="002A721F">
          <w:rPr>
            <w:rFonts w:ascii="Bell MT" w:hAnsi="Bell MT"/>
            <w:sz w:val="26"/>
            <w:szCs w:val="26"/>
            <w:lang w:val="en-US"/>
            <w:rPrChange w:id="1992" w:author="Etion Pinari" w:date="2021-01-06T12:33:00Z">
              <w:rPr>
                <w:rFonts w:ascii="Bell MT" w:hAnsi="Bell MT"/>
              </w:rPr>
            </w:rPrChange>
          </w:rPr>
          <w:t xml:space="preserve">. If the average trip lasts 59 minutes, then </w:t>
        </w:r>
        <w:r w:rsidRPr="002A721F">
          <w:rPr>
            <w:rFonts w:ascii="Cambria" w:hAnsi="Cambria" w:cs="Cambria"/>
            <w:sz w:val="26"/>
            <w:szCs w:val="26"/>
            <w:lang w:val="en-US"/>
            <w:rPrChange w:id="1993" w:author="Etion Pinari" w:date="2021-01-06T12:33:00Z">
              <w:rPr>
                <w:rFonts w:ascii="Cambria" w:hAnsi="Cambria" w:cs="Cambria"/>
              </w:rPr>
            </w:rPrChange>
          </w:rPr>
          <w:t>σ</w:t>
        </w:r>
        <w:r w:rsidRPr="002A721F">
          <w:rPr>
            <w:rFonts w:ascii="Bell MT" w:hAnsi="Bell MT" w:cstheme="minorHAnsi"/>
            <w:sz w:val="26"/>
            <w:szCs w:val="26"/>
            <w:lang w:val="en-US"/>
            <w:rPrChange w:id="1994" w:author="Etion Pinari" w:date="2021-01-06T12:33:00Z">
              <w:rPr>
                <w:rFonts w:ascii="Bell MT" w:hAnsi="Bell MT" w:cstheme="minorHAnsi"/>
              </w:rPr>
            </w:rPrChange>
          </w:rPr>
          <w:t xml:space="preserve"> </w:t>
        </w:r>
        <w:r w:rsidRPr="002A721F">
          <w:rPr>
            <w:rFonts w:ascii="Bell MT" w:hAnsi="Bell MT"/>
            <w:sz w:val="26"/>
            <w:szCs w:val="26"/>
            <w:lang w:val="en-US"/>
            <w:rPrChange w:id="1995" w:author="Etion Pinari" w:date="2021-01-06T12:33:00Z">
              <w:rPr>
                <w:rFonts w:ascii="Bell MT" w:hAnsi="Bell MT"/>
              </w:rPr>
            </w:rPrChange>
          </w:rPr>
          <w:t xml:space="preserve">is 4 (= </w:t>
        </w:r>
      </w:ins>
      <w:ins w:id="1996" w:author="Etion Pinari" w:date="2021-01-06T12:33:00Z">
        <w:r w:rsidR="002A721F" w:rsidRPr="002A721F">
          <w:rPr>
            <w:rFonts w:ascii="Cambria Math" w:hAnsi="Cambria Math" w:cs="Cambria Math"/>
            <w:sz w:val="28"/>
            <w:szCs w:val="28"/>
            <w:lang w:val="en-US"/>
            <w:rPrChange w:id="1997" w:author="Etion Pinari" w:date="2021-01-06T12:33:00Z">
              <w:rPr>
                <w:rFonts w:ascii="Cambria Math" w:hAnsi="Cambria Math" w:cs="Cambria Math"/>
                <w:sz w:val="24"/>
                <w:szCs w:val="24"/>
                <w:lang w:val="en-US"/>
              </w:rPr>
            </w:rPrChange>
          </w:rPr>
          <w:t>⌈</w:t>
        </w:r>
      </w:ins>
      <w:ins w:id="1998" w:author="Etion Pinari" w:date="2021-01-06T12:34:00Z">
        <w:r w:rsidR="002A721F">
          <w:rPr>
            <w:rFonts w:ascii="Cambria Math" w:hAnsi="Cambria Math" w:cs="Cambria Math"/>
            <w:sz w:val="28"/>
            <w:szCs w:val="28"/>
            <w:lang w:val="en-US"/>
          </w:rPr>
          <w:t xml:space="preserve"> </w:t>
        </w:r>
      </w:ins>
      <w:ins w:id="1999" w:author="Etion Pinari" w:date="2021-01-06T12:17:00Z">
        <w:r w:rsidRPr="002A721F">
          <w:rPr>
            <w:rFonts w:ascii="Bell MT" w:hAnsi="Bell MT"/>
            <w:sz w:val="26"/>
            <w:szCs w:val="26"/>
            <w:lang w:val="en-US"/>
            <w:rPrChange w:id="2000" w:author="Etion Pinari" w:date="2021-01-06T12:33:00Z">
              <w:rPr>
                <w:rFonts w:ascii="Bell MT" w:hAnsi="Bell MT"/>
              </w:rPr>
            </w:rPrChange>
          </w:rPr>
          <w:t>59min / 15min</w:t>
        </w:r>
      </w:ins>
      <w:ins w:id="2001" w:author="Etion Pinari" w:date="2021-01-06T12:34:00Z">
        <w:r w:rsidR="002A721F">
          <w:rPr>
            <w:rFonts w:ascii="Bell MT" w:hAnsi="Bell MT"/>
            <w:sz w:val="26"/>
            <w:szCs w:val="26"/>
            <w:lang w:val="en-US"/>
          </w:rPr>
          <w:t xml:space="preserve"> </w:t>
        </w:r>
      </w:ins>
      <w:ins w:id="2002" w:author="Etion Pinari" w:date="2021-01-06T12:33:00Z">
        <w:r w:rsidR="002A721F" w:rsidRPr="00383FE8">
          <w:rPr>
            <w:rFonts w:ascii="Cambria Math" w:hAnsi="Cambria Math" w:cs="Cambria Math"/>
            <w:sz w:val="28"/>
            <w:szCs w:val="28"/>
            <w:lang w:val="en-US"/>
            <w:rPrChange w:id="2003" w:author="Etion Pinari" w:date="2021-01-06T12:34:00Z">
              <w:rPr>
                <w:rFonts w:ascii="Cambria Math" w:hAnsi="Cambria Math" w:cs="Cambria Math"/>
                <w:sz w:val="24"/>
                <w:szCs w:val="24"/>
                <w:lang w:val="en-US"/>
              </w:rPr>
            </w:rPrChange>
          </w:rPr>
          <w:t>⌉</w:t>
        </w:r>
      </w:ins>
      <w:ins w:id="2004" w:author="Etion Pinari" w:date="2021-01-06T12:17:00Z">
        <w:r w:rsidRPr="002A721F">
          <w:rPr>
            <w:rFonts w:ascii="Bell MT" w:hAnsi="Bell MT"/>
            <w:sz w:val="26"/>
            <w:szCs w:val="26"/>
            <w:lang w:val="en-US"/>
            <w:rPrChange w:id="2005" w:author="Etion Pinari" w:date="2021-01-06T12:33:00Z">
              <w:rPr>
                <w:rFonts w:ascii="Bell MT" w:hAnsi="Bell MT"/>
              </w:rPr>
            </w:rPrChange>
          </w:rPr>
          <w:t xml:space="preserve">) </w:t>
        </w:r>
      </w:ins>
    </w:p>
    <w:p w14:paraId="4824D2D6" w14:textId="5A8E6AE2" w:rsidR="00801F40" w:rsidRPr="00801F40" w:rsidRDefault="00801F40" w:rsidP="00801F40">
      <w:pPr>
        <w:pStyle w:val="Paragrafoelenco"/>
        <w:numPr>
          <w:ilvl w:val="1"/>
          <w:numId w:val="46"/>
        </w:numPr>
        <w:spacing w:line="276" w:lineRule="auto"/>
        <w:jc w:val="both"/>
        <w:rPr>
          <w:ins w:id="2006" w:author="Etion Pinari" w:date="2021-01-06T12:27:00Z"/>
          <w:rFonts w:ascii="Bell MT" w:hAnsi="Bell MT"/>
          <w:sz w:val="24"/>
          <w:szCs w:val="24"/>
          <w:lang w:val="en-US"/>
          <w:rPrChange w:id="2007" w:author="Etion Pinari" w:date="2021-01-06T12:27:00Z">
            <w:rPr>
              <w:ins w:id="2008" w:author="Etion Pinari" w:date="2021-01-06T12:27:00Z"/>
              <w:rFonts w:ascii="Cambria" w:hAnsi="Cambria" w:cs="Cambria"/>
              <w:sz w:val="24"/>
              <w:szCs w:val="24"/>
            </w:rPr>
          </w:rPrChange>
        </w:rPr>
      </w:pPr>
      <w:ins w:id="2009" w:author="Etion Pinari" w:date="2021-01-06T12:27:00Z">
        <w:r w:rsidRPr="00801F40">
          <w:rPr>
            <w:rFonts w:ascii="Bell MT" w:hAnsi="Bell MT"/>
            <w:sz w:val="24"/>
            <w:szCs w:val="24"/>
            <w:lang w:val="en-US"/>
          </w:rPr>
          <w:t>The general formula then is:</w:t>
        </w:r>
      </w:ins>
    </w:p>
    <w:p w14:paraId="4133D91B" w14:textId="52455042" w:rsidR="002F47C7" w:rsidRPr="00801F40" w:rsidRDefault="002F47C7">
      <w:pPr>
        <w:pStyle w:val="Paragrafoelenco"/>
        <w:numPr>
          <w:ilvl w:val="2"/>
          <w:numId w:val="46"/>
        </w:numPr>
        <w:spacing w:line="276" w:lineRule="auto"/>
        <w:jc w:val="both"/>
        <w:rPr>
          <w:ins w:id="2010" w:author="Etion Pinari" w:date="2021-01-06T12:17:00Z"/>
          <w:rFonts w:ascii="Bell MT" w:hAnsi="Bell MT"/>
          <w:sz w:val="24"/>
          <w:szCs w:val="24"/>
          <w:lang w:val="en-US"/>
          <w:rPrChange w:id="2011" w:author="Etion Pinari" w:date="2021-01-06T12:27:00Z">
            <w:rPr>
              <w:ins w:id="2012" w:author="Etion Pinari" w:date="2021-01-06T12:17:00Z"/>
              <w:rFonts w:ascii="Bell MT" w:hAnsi="Bell MT"/>
            </w:rPr>
          </w:rPrChange>
        </w:rPr>
      </w:pPr>
      <w:ins w:id="2013" w:author="Etion Pinari" w:date="2021-01-06T12:17:00Z">
        <w:r w:rsidRPr="00801F40">
          <w:rPr>
            <w:rFonts w:ascii="Cambria" w:hAnsi="Cambria" w:cs="Cambria"/>
            <w:sz w:val="24"/>
            <w:szCs w:val="24"/>
            <w:lang w:val="en-US"/>
            <w:rPrChange w:id="2014" w:author="Etion Pinari" w:date="2021-01-06T12:27:00Z">
              <w:rPr>
                <w:rFonts w:ascii="Cambria" w:hAnsi="Cambria" w:cs="Cambria"/>
              </w:rPr>
            </w:rPrChange>
          </w:rPr>
          <w:t>σ</w:t>
        </w:r>
        <w:r w:rsidRPr="00801F40">
          <w:rPr>
            <w:rFonts w:ascii="Bell MT" w:hAnsi="Bell MT" w:cs="Cambria Math"/>
            <w:sz w:val="24"/>
            <w:szCs w:val="24"/>
            <w:lang w:val="en-US"/>
            <w:rPrChange w:id="2015" w:author="Etion Pinari" w:date="2021-01-06T12:27:00Z">
              <w:rPr>
                <w:rFonts w:ascii="Bell MT" w:hAnsi="Bell MT" w:cs="Cambria Math"/>
              </w:rPr>
            </w:rPrChange>
          </w:rPr>
          <w:t xml:space="preserve"> = </w:t>
        </w:r>
        <w:r w:rsidRPr="00801F40">
          <w:rPr>
            <w:rFonts w:ascii="Cambria Math" w:hAnsi="Cambria Math" w:cs="Cambria Math"/>
            <w:sz w:val="24"/>
            <w:szCs w:val="24"/>
            <w:lang w:val="en-US"/>
            <w:rPrChange w:id="2016" w:author="Etion Pinari" w:date="2021-01-06T12:27:00Z">
              <w:rPr>
                <w:rFonts w:ascii="Cambria Math" w:hAnsi="Cambria Math" w:cs="Cambria Math"/>
              </w:rPr>
            </w:rPrChange>
          </w:rPr>
          <w:t>⌈</w:t>
        </w:r>
        <w:r w:rsidRPr="00801F40">
          <w:rPr>
            <w:rFonts w:ascii="Bell MT" w:hAnsi="Bell MT"/>
            <w:sz w:val="24"/>
            <w:szCs w:val="24"/>
            <w:lang w:val="en-US"/>
            <w:rPrChange w:id="2017" w:author="Etion Pinari" w:date="2021-01-06T12:27:00Z">
              <w:rPr>
                <w:rFonts w:ascii="Bell MT" w:hAnsi="Bell MT"/>
              </w:rPr>
            </w:rPrChange>
          </w:rPr>
          <w:t xml:space="preserve"> critical_</w:t>
        </w:r>
        <w:commentRangeStart w:id="2018"/>
        <w:r w:rsidRPr="00801F40">
          <w:rPr>
            <w:rFonts w:ascii="Bell MT" w:hAnsi="Bell MT"/>
            <w:sz w:val="24"/>
            <w:szCs w:val="24"/>
            <w:lang w:val="en-US"/>
            <w:rPrChange w:id="2019" w:author="Etion Pinari" w:date="2021-01-06T12:27:00Z">
              <w:rPr>
                <w:rFonts w:ascii="Bell MT" w:hAnsi="Bell MT"/>
              </w:rPr>
            </w:rPrChange>
          </w:rPr>
          <w:t xml:space="preserve">shopping_time </w:t>
        </w:r>
        <w:commentRangeEnd w:id="2018"/>
        <w:r w:rsidRPr="00801F40">
          <w:rPr>
            <w:rStyle w:val="Rimandocommento"/>
            <w:rFonts w:ascii="Bell MT" w:hAnsi="Bell MT"/>
            <w:sz w:val="18"/>
            <w:szCs w:val="18"/>
            <w:lang w:val="en-US"/>
            <w:rPrChange w:id="2020" w:author="Etion Pinari" w:date="2021-01-06T12:27:00Z">
              <w:rPr>
                <w:rStyle w:val="Rimandocommento"/>
                <w:rFonts w:ascii="Bell MT" w:hAnsi="Bell MT"/>
              </w:rPr>
            </w:rPrChange>
          </w:rPr>
          <w:commentReference w:id="2018"/>
        </w:r>
        <w:r w:rsidRPr="00801F40">
          <w:rPr>
            <w:rFonts w:ascii="Bell MT" w:hAnsi="Bell MT"/>
            <w:sz w:val="24"/>
            <w:szCs w:val="24"/>
            <w:lang w:val="en-US"/>
            <w:rPrChange w:id="2021" w:author="Etion Pinari" w:date="2021-01-06T12:27:00Z">
              <w:rPr>
                <w:rFonts w:ascii="Bell MT" w:hAnsi="Bell MT"/>
              </w:rPr>
            </w:rPrChange>
          </w:rPr>
          <w:t xml:space="preserve">/ </w:t>
        </w:r>
        <w:r w:rsidRPr="00801F40">
          <w:rPr>
            <w:rFonts w:ascii="Cambria" w:hAnsi="Cambria" w:cs="Cambria"/>
            <w:sz w:val="24"/>
            <w:szCs w:val="24"/>
            <w:lang w:val="en-US"/>
            <w:rPrChange w:id="2022" w:author="Etion Pinari" w:date="2021-01-06T12:27:00Z">
              <w:rPr>
                <w:rFonts w:ascii="Cambria" w:hAnsi="Cambria" w:cs="Cambria"/>
              </w:rPr>
            </w:rPrChange>
          </w:rPr>
          <w:t>τ</w:t>
        </w:r>
        <w:r w:rsidRPr="00801F40">
          <w:rPr>
            <w:rFonts w:ascii="Bell MT" w:hAnsi="Bell MT" w:cs="Cambria Math"/>
            <w:sz w:val="24"/>
            <w:szCs w:val="24"/>
            <w:lang w:val="en-US"/>
            <w:rPrChange w:id="2023" w:author="Etion Pinari" w:date="2021-01-06T12:27:00Z">
              <w:rPr>
                <w:rFonts w:ascii="Bell MT" w:hAnsi="Bell MT" w:cs="Cambria Math"/>
              </w:rPr>
            </w:rPrChange>
          </w:rPr>
          <w:t xml:space="preserve"> </w:t>
        </w:r>
        <w:r w:rsidRPr="00801F40">
          <w:rPr>
            <w:rFonts w:ascii="Cambria Math" w:hAnsi="Cambria Math" w:cs="Cambria Math"/>
            <w:sz w:val="24"/>
            <w:szCs w:val="24"/>
            <w:lang w:val="en-US"/>
            <w:rPrChange w:id="2024" w:author="Etion Pinari" w:date="2021-01-06T12:27:00Z">
              <w:rPr>
                <w:rFonts w:ascii="Cambria Math" w:hAnsi="Cambria Math" w:cs="Cambria Math"/>
              </w:rPr>
            </w:rPrChange>
          </w:rPr>
          <w:t>⌉</w:t>
        </w:r>
      </w:ins>
    </w:p>
    <w:p w14:paraId="7D1CAA9C" w14:textId="5D12A68D" w:rsidR="002F47C7" w:rsidRPr="00801F40" w:rsidRDefault="002F47C7" w:rsidP="002F47C7">
      <w:pPr>
        <w:pStyle w:val="Paragrafoelenco"/>
        <w:numPr>
          <w:ilvl w:val="1"/>
          <w:numId w:val="46"/>
        </w:numPr>
        <w:spacing w:line="276" w:lineRule="auto"/>
        <w:jc w:val="both"/>
        <w:rPr>
          <w:ins w:id="2025" w:author="Etion Pinari" w:date="2021-01-06T12:17:00Z"/>
          <w:rFonts w:ascii="Bell MT" w:hAnsi="Bell MT"/>
          <w:sz w:val="24"/>
          <w:szCs w:val="24"/>
          <w:lang w:val="en-US"/>
          <w:rPrChange w:id="2026" w:author="Etion Pinari" w:date="2021-01-06T12:27:00Z">
            <w:rPr>
              <w:ins w:id="2027" w:author="Etion Pinari" w:date="2021-01-06T12:17:00Z"/>
              <w:rFonts w:ascii="Bell MT" w:hAnsi="Bell MT"/>
            </w:rPr>
          </w:rPrChange>
        </w:rPr>
      </w:pPr>
      <w:ins w:id="2028" w:author="Etion Pinari" w:date="2021-01-06T12:17:00Z">
        <w:r w:rsidRPr="00801F40">
          <w:rPr>
            <w:rFonts w:ascii="Bell MT" w:hAnsi="Bell MT"/>
            <w:sz w:val="24"/>
            <w:szCs w:val="24"/>
            <w:lang w:val="en-US"/>
            <w:rPrChange w:id="2029" w:author="Etion Pinari" w:date="2021-01-06T12:27:00Z">
              <w:rPr>
                <w:rFonts w:ascii="Bell MT" w:hAnsi="Bell MT"/>
              </w:rPr>
            </w:rPrChange>
          </w:rPr>
          <w:t xml:space="preserve">In the general case, for markets which we have no information on, we can consider the average shopping time as the time defined in the study reported by the American journal </w:t>
        </w:r>
      </w:ins>
      <w:ins w:id="2030" w:author="Etion Pinari" w:date="2021-01-06T12:20:00Z">
        <w:r w:rsidRPr="00801F40">
          <w:rPr>
            <w:rFonts w:ascii="Bell MT" w:hAnsi="Bell MT"/>
            <w:sz w:val="24"/>
            <w:szCs w:val="24"/>
            <w:lang w:val="en-US"/>
            <w:rPrChange w:id="2031" w:author="Etion Pinari" w:date="2021-01-06T12:27:00Z">
              <w:rPr>
                <w:rFonts w:ascii="Bell MT" w:hAnsi="Bell MT"/>
                <w:sz w:val="28"/>
                <w:szCs w:val="28"/>
                <w:lang w:val="en-US"/>
              </w:rPr>
            </w:rPrChange>
          </w:rPr>
          <w:t>(</w:t>
        </w:r>
        <w:r w:rsidRPr="00801F40">
          <w:rPr>
            <w:rFonts w:ascii="Bell MT" w:hAnsi="Bell MT"/>
            <w:i/>
            <w:iCs/>
            <w:sz w:val="24"/>
            <w:szCs w:val="24"/>
            <w:lang w:val="en-US"/>
            <w:rPrChange w:id="2032" w:author="Etion Pinari" w:date="2021-01-06T12:27:00Z">
              <w:rPr>
                <w:rFonts w:ascii="Bell MT" w:hAnsi="Bell MT"/>
                <w:sz w:val="28"/>
                <w:szCs w:val="28"/>
                <w:lang w:val="en-US"/>
              </w:rPr>
            </w:rPrChange>
          </w:rPr>
          <w:t>Pew Research Center</w:t>
        </w:r>
        <w:r w:rsidRPr="00801F40">
          <w:rPr>
            <w:rFonts w:ascii="Bell MT" w:hAnsi="Bell MT"/>
            <w:sz w:val="24"/>
            <w:szCs w:val="24"/>
            <w:lang w:val="en-US"/>
            <w:rPrChange w:id="2033" w:author="Etion Pinari" w:date="2021-01-06T12:27:00Z">
              <w:rPr>
                <w:rFonts w:ascii="Bell MT" w:hAnsi="Bell MT"/>
                <w:sz w:val="28"/>
                <w:szCs w:val="28"/>
                <w:lang w:val="en-US"/>
              </w:rPr>
            </w:rPrChange>
          </w:rPr>
          <w:t>, references)</w:t>
        </w:r>
      </w:ins>
      <w:ins w:id="2034" w:author="Etion Pinari" w:date="2021-01-06T12:17:00Z">
        <w:r w:rsidRPr="00801F40">
          <w:rPr>
            <w:rFonts w:ascii="Bell MT" w:hAnsi="Bell MT"/>
            <w:sz w:val="24"/>
            <w:szCs w:val="24"/>
            <w:lang w:val="en-US"/>
            <w:rPrChange w:id="2035" w:author="Etion Pinari" w:date="2021-01-06T12:27:00Z">
              <w:rPr>
                <w:rFonts w:ascii="Bell MT" w:hAnsi="Bell MT"/>
              </w:rPr>
            </w:rPrChange>
          </w:rPr>
          <w:t>.</w:t>
        </w:r>
      </w:ins>
    </w:p>
    <w:p w14:paraId="4FCA1FA7" w14:textId="27443CA8" w:rsidR="002F47C7" w:rsidRPr="00801F40" w:rsidRDefault="002F47C7">
      <w:pPr>
        <w:spacing w:line="276" w:lineRule="auto"/>
        <w:jc w:val="both"/>
        <w:rPr>
          <w:ins w:id="2036" w:author="Etion Pinari" w:date="2021-01-06T12:17:00Z"/>
          <w:rFonts w:ascii="Bell MT" w:hAnsi="Bell MT"/>
          <w:sz w:val="28"/>
          <w:szCs w:val="28"/>
          <w:lang w:val="en-US"/>
          <w:rPrChange w:id="2037" w:author="Etion Pinari" w:date="2021-01-06T12:27:00Z">
            <w:rPr>
              <w:ins w:id="2038" w:author="Etion Pinari" w:date="2021-01-06T12:17:00Z"/>
              <w:rFonts w:ascii="Bell MT" w:hAnsi="Bell MT"/>
            </w:rPr>
          </w:rPrChange>
        </w:rPr>
        <w:pPrChange w:id="2039" w:author="Etion Pinari" w:date="2021-01-06T12:25:00Z">
          <w:pPr>
            <w:pStyle w:val="Paragrafoelenco"/>
            <w:spacing w:line="276" w:lineRule="auto"/>
            <w:ind w:left="1800"/>
            <w:jc w:val="both"/>
          </w:pPr>
        </w:pPrChange>
      </w:pPr>
      <w:ins w:id="2040" w:author="Etion Pinari" w:date="2021-01-06T12:17:00Z">
        <w:r w:rsidRPr="00801F40">
          <w:rPr>
            <w:rFonts w:ascii="Bell MT" w:hAnsi="Bell MT"/>
            <w:sz w:val="28"/>
            <w:szCs w:val="28"/>
            <w:lang w:val="en-US"/>
            <w:rPrChange w:id="2041" w:author="Etion Pinari" w:date="2021-01-06T12:27:00Z">
              <w:rPr>
                <w:rFonts w:ascii="Bell MT" w:hAnsi="Bell MT"/>
              </w:rPr>
            </w:rPrChange>
          </w:rPr>
          <w:fldChar w:fldCharType="begin"/>
        </w:r>
        <w:r w:rsidRPr="00801F40">
          <w:rPr>
            <w:rFonts w:ascii="Bell MT" w:hAnsi="Bell MT"/>
            <w:sz w:val="28"/>
            <w:szCs w:val="28"/>
            <w:lang w:val="en-US"/>
            <w:rPrChange w:id="2042" w:author="Etion Pinari" w:date="2021-01-06T12:27:00Z">
              <w:rPr>
                <w:rFonts w:ascii="Bell MT" w:hAnsi="Bell MT"/>
              </w:rPr>
            </w:rPrChange>
          </w:rPr>
          <w:instrText xml:space="preserve"> =floor(x) </w:instrText>
        </w:r>
        <w:r w:rsidRPr="00801F40">
          <w:rPr>
            <w:rFonts w:ascii="Bell MT" w:hAnsi="Bell MT"/>
            <w:sz w:val="28"/>
            <w:szCs w:val="28"/>
            <w:lang w:val="en-US"/>
            <w:rPrChange w:id="2043" w:author="Etion Pinari" w:date="2021-01-06T12:27:00Z">
              <w:rPr>
                <w:rFonts w:ascii="Bell MT" w:hAnsi="Bell MT"/>
              </w:rPr>
            </w:rPrChange>
          </w:rPr>
          <w:fldChar w:fldCharType="end"/>
        </w:r>
        <w:r w:rsidRPr="00801F40">
          <w:rPr>
            <w:rFonts w:ascii="Bell MT" w:hAnsi="Bell MT"/>
            <w:sz w:val="28"/>
            <w:szCs w:val="28"/>
            <w:lang w:val="en-US"/>
            <w:rPrChange w:id="2044" w:author="Etion Pinari" w:date="2021-01-06T12:27:00Z">
              <w:rPr>
                <w:rFonts w:ascii="Bell MT" w:hAnsi="Bell MT"/>
              </w:rPr>
            </w:rPrChange>
          </w:rPr>
          <w:fldChar w:fldCharType="begin"/>
        </w:r>
        <w:r w:rsidRPr="00801F40">
          <w:rPr>
            <w:rFonts w:ascii="Bell MT" w:hAnsi="Bell MT"/>
            <w:sz w:val="28"/>
            <w:szCs w:val="28"/>
            <w:lang w:val="en-US"/>
            <w:rPrChange w:id="2045" w:author="Etion Pinari" w:date="2021-01-06T12:27:00Z">
              <w:rPr>
                <w:rFonts w:ascii="Bell MT" w:hAnsi="Bell MT"/>
              </w:rPr>
            </w:rPrChange>
          </w:rPr>
          <w:instrText xml:space="preserve"> =floor(x) </w:instrText>
        </w:r>
        <w:r w:rsidRPr="00801F40">
          <w:rPr>
            <w:rFonts w:ascii="Bell MT" w:hAnsi="Bell MT"/>
            <w:sz w:val="28"/>
            <w:szCs w:val="28"/>
            <w:lang w:val="en-US"/>
            <w:rPrChange w:id="2046" w:author="Etion Pinari" w:date="2021-01-06T12:27:00Z">
              <w:rPr>
                <w:rFonts w:ascii="Bell MT" w:hAnsi="Bell MT"/>
              </w:rPr>
            </w:rPrChange>
          </w:rPr>
          <w:fldChar w:fldCharType="end"/>
        </w:r>
      </w:ins>
    </w:p>
    <w:p w14:paraId="182D229C" w14:textId="77777777" w:rsidR="002F47C7" w:rsidRPr="002A721F" w:rsidRDefault="002F47C7" w:rsidP="002F47C7">
      <w:pPr>
        <w:pStyle w:val="Paragrafoelenco"/>
        <w:numPr>
          <w:ilvl w:val="0"/>
          <w:numId w:val="46"/>
        </w:numPr>
        <w:spacing w:line="276" w:lineRule="auto"/>
        <w:jc w:val="both"/>
        <w:rPr>
          <w:ins w:id="2047" w:author="Etion Pinari" w:date="2021-01-06T12:17:00Z"/>
          <w:rFonts w:ascii="Bell MT" w:hAnsi="Bell MT"/>
          <w:sz w:val="26"/>
          <w:szCs w:val="26"/>
          <w:lang w:val="en-US"/>
          <w:rPrChange w:id="2048" w:author="Etion Pinari" w:date="2021-01-06T12:33:00Z">
            <w:rPr>
              <w:ins w:id="2049" w:author="Etion Pinari" w:date="2021-01-06T12:17:00Z"/>
              <w:rFonts w:ascii="Bell MT" w:hAnsi="Bell MT"/>
            </w:rPr>
          </w:rPrChange>
        </w:rPr>
      </w:pPr>
      <w:ins w:id="2050" w:author="Etion Pinari" w:date="2021-01-06T12:17:00Z">
        <w:r w:rsidRPr="002A721F">
          <w:rPr>
            <w:rFonts w:ascii="Bell MT" w:hAnsi="Bell MT"/>
            <w:sz w:val="26"/>
            <w:szCs w:val="26"/>
            <w:lang w:val="en-US"/>
            <w:rPrChange w:id="2051" w:author="Etion Pinari" w:date="2021-01-06T12:33:00Z">
              <w:rPr>
                <w:rFonts w:ascii="Bell MT" w:hAnsi="Bell MT"/>
              </w:rPr>
            </w:rPrChange>
          </w:rPr>
          <w:t xml:space="preserve">Lastly, we introduce a </w:t>
        </w:r>
        <w:r w:rsidRPr="002A721F">
          <w:rPr>
            <w:rFonts w:ascii="Cambria" w:hAnsi="Cambria" w:cs="Cambria"/>
            <w:sz w:val="26"/>
            <w:szCs w:val="26"/>
            <w:lang w:val="en-US"/>
            <w:rPrChange w:id="2052" w:author="Etion Pinari" w:date="2021-01-06T12:33:00Z">
              <w:rPr>
                <w:rFonts w:ascii="Cambria" w:hAnsi="Cambria" w:cs="Cambria"/>
              </w:rPr>
            </w:rPrChange>
          </w:rPr>
          <w:t>δ</w:t>
        </w:r>
        <w:r w:rsidRPr="002A721F">
          <w:rPr>
            <w:rFonts w:ascii="Bell MT" w:hAnsi="Bell MT"/>
            <w:sz w:val="26"/>
            <w:szCs w:val="26"/>
            <w:lang w:val="en-US"/>
            <w:rPrChange w:id="2053" w:author="Etion Pinari" w:date="2021-01-06T12:33:00Z">
              <w:rPr>
                <w:rFonts w:ascii="Bell MT" w:hAnsi="Bell MT"/>
              </w:rPr>
            </w:rPrChange>
          </w:rPr>
          <w:t xml:space="preserve"> variable to take into account all entrances that might last longer than our considered average shopping trip.</w:t>
        </w:r>
      </w:ins>
    </w:p>
    <w:p w14:paraId="16958574" w14:textId="77777777" w:rsidR="002F47C7" w:rsidRPr="00801F40" w:rsidRDefault="002F47C7" w:rsidP="002F47C7">
      <w:pPr>
        <w:pStyle w:val="Paragrafoelenco"/>
        <w:numPr>
          <w:ilvl w:val="1"/>
          <w:numId w:val="46"/>
        </w:numPr>
        <w:spacing w:line="276" w:lineRule="auto"/>
        <w:jc w:val="both"/>
        <w:rPr>
          <w:ins w:id="2054" w:author="Etion Pinari" w:date="2021-01-06T12:17:00Z"/>
          <w:rFonts w:ascii="Bell MT" w:hAnsi="Bell MT"/>
          <w:sz w:val="24"/>
          <w:szCs w:val="24"/>
          <w:lang w:val="en-US"/>
          <w:rPrChange w:id="2055" w:author="Etion Pinari" w:date="2021-01-06T12:28:00Z">
            <w:rPr>
              <w:ins w:id="2056" w:author="Etion Pinari" w:date="2021-01-06T12:17:00Z"/>
              <w:rFonts w:ascii="Bell MT" w:hAnsi="Bell MT"/>
            </w:rPr>
          </w:rPrChange>
        </w:rPr>
      </w:pPr>
      <w:ins w:id="2057" w:author="Etion Pinari" w:date="2021-01-06T12:17:00Z">
        <w:r w:rsidRPr="00801F40">
          <w:rPr>
            <w:rFonts w:ascii="Bell MT" w:hAnsi="Bell MT"/>
            <w:sz w:val="24"/>
            <w:szCs w:val="24"/>
            <w:lang w:val="en-US"/>
            <w:rPrChange w:id="2058" w:author="Etion Pinari" w:date="2021-01-06T12:28:00Z">
              <w:rPr>
                <w:rFonts w:ascii="Bell MT" w:hAnsi="Bell MT"/>
              </w:rPr>
            </w:rPrChange>
          </w:rPr>
          <w:t>This is going to be a fraction of the average shopping time.</w:t>
        </w:r>
      </w:ins>
    </w:p>
    <w:p w14:paraId="012D7143" w14:textId="374C9593" w:rsidR="002F47C7" w:rsidRPr="00801F40" w:rsidRDefault="002F47C7" w:rsidP="002F47C7">
      <w:pPr>
        <w:pStyle w:val="Paragrafoelenco"/>
        <w:numPr>
          <w:ilvl w:val="1"/>
          <w:numId w:val="46"/>
        </w:numPr>
        <w:spacing w:line="276" w:lineRule="auto"/>
        <w:jc w:val="both"/>
        <w:rPr>
          <w:ins w:id="2059" w:author="Etion Pinari" w:date="2021-01-06T12:22:00Z"/>
          <w:rFonts w:ascii="Bell MT" w:hAnsi="Bell MT"/>
          <w:sz w:val="24"/>
          <w:szCs w:val="24"/>
          <w:lang w:val="en-US"/>
          <w:rPrChange w:id="2060" w:author="Etion Pinari" w:date="2021-01-06T12:28:00Z">
            <w:rPr>
              <w:ins w:id="2061" w:author="Etion Pinari" w:date="2021-01-06T12:22:00Z"/>
              <w:rFonts w:ascii="Bell MT" w:hAnsi="Bell MT"/>
              <w:sz w:val="28"/>
              <w:szCs w:val="28"/>
              <w:lang w:val="en-US"/>
            </w:rPr>
          </w:rPrChange>
        </w:rPr>
      </w:pPr>
      <w:ins w:id="2062" w:author="Etion Pinari" w:date="2021-01-06T12:17:00Z">
        <w:r w:rsidRPr="00801F40">
          <w:rPr>
            <w:rFonts w:ascii="Bell MT" w:hAnsi="Bell MT"/>
            <w:sz w:val="24"/>
            <w:szCs w:val="24"/>
            <w:lang w:val="en-US"/>
            <w:rPrChange w:id="2063" w:author="Etion Pinari" w:date="2021-01-06T12:28:00Z">
              <w:rPr>
                <w:rFonts w:ascii="Bell MT" w:hAnsi="Bell MT"/>
              </w:rPr>
            </w:rPrChange>
          </w:rPr>
          <w:t xml:space="preserve">In the general case, we have found a binomial distribution to be a good representation of the shopper’s time habit. With this reasoning we can define </w:t>
        </w:r>
        <w:r w:rsidRPr="00801F40">
          <w:rPr>
            <w:rFonts w:ascii="Cambria" w:hAnsi="Cambria" w:cs="Cambria"/>
            <w:sz w:val="24"/>
            <w:szCs w:val="24"/>
            <w:lang w:val="en-US"/>
            <w:rPrChange w:id="2064" w:author="Etion Pinari" w:date="2021-01-06T12:28:00Z">
              <w:rPr>
                <w:rFonts w:ascii="Cambria" w:hAnsi="Cambria" w:cs="Cambria"/>
              </w:rPr>
            </w:rPrChange>
          </w:rPr>
          <w:t>δ</w:t>
        </w:r>
        <w:r w:rsidRPr="00801F40">
          <w:rPr>
            <w:rFonts w:ascii="Bell MT" w:hAnsi="Bell MT"/>
            <w:sz w:val="24"/>
            <w:szCs w:val="24"/>
            <w:lang w:val="en-US"/>
            <w:rPrChange w:id="2065" w:author="Etion Pinari" w:date="2021-01-06T12:28:00Z">
              <w:rPr>
                <w:rFonts w:ascii="Bell MT" w:hAnsi="Bell MT"/>
              </w:rPr>
            </w:rPrChange>
          </w:rPr>
          <w:t xml:space="preserve"> as the 99.9 highest percentile of cases in which a customer shops and stays no longer than expected.</w:t>
        </w:r>
        <w:commentRangeStart w:id="2066"/>
        <w:commentRangeEnd w:id="2066"/>
        <w:r w:rsidRPr="00801F40">
          <w:rPr>
            <w:rStyle w:val="Rimandocommento"/>
            <w:rFonts w:ascii="Bell MT" w:hAnsi="Bell MT"/>
            <w:sz w:val="18"/>
            <w:szCs w:val="18"/>
            <w:lang w:val="en-US"/>
            <w:rPrChange w:id="2067" w:author="Etion Pinari" w:date="2021-01-06T12:28:00Z">
              <w:rPr>
                <w:rStyle w:val="Rimandocommento"/>
                <w:rFonts w:ascii="Bell MT" w:hAnsi="Bell MT"/>
              </w:rPr>
            </w:rPrChange>
          </w:rPr>
          <w:commentReference w:id="2066"/>
        </w:r>
      </w:ins>
    </w:p>
    <w:p w14:paraId="1012FB5A" w14:textId="11F9E429" w:rsidR="002F47C7" w:rsidRPr="00801F40" w:rsidRDefault="002F47C7">
      <w:pPr>
        <w:tabs>
          <w:tab w:val="left" w:pos="1628"/>
        </w:tabs>
        <w:rPr>
          <w:ins w:id="2068" w:author="Etion Pinari" w:date="2021-01-06T12:22:00Z"/>
          <w:lang w:val="en-US"/>
          <w:rPrChange w:id="2069" w:author="Etion Pinari" w:date="2021-01-06T12:27:00Z">
            <w:rPr>
              <w:ins w:id="2070" w:author="Etion Pinari" w:date="2021-01-06T12:22:00Z"/>
              <w:rFonts w:ascii="Bell MT" w:hAnsi="Bell MT"/>
              <w:sz w:val="28"/>
              <w:szCs w:val="28"/>
              <w:lang w:val="en-US"/>
            </w:rPr>
          </w:rPrChange>
        </w:rPr>
        <w:pPrChange w:id="2071" w:author="Etion Pinari" w:date="2021-01-06T12:22:00Z">
          <w:pPr>
            <w:pStyle w:val="Paragrafoelenco"/>
            <w:numPr>
              <w:ilvl w:val="1"/>
              <w:numId w:val="46"/>
            </w:numPr>
            <w:spacing w:line="276" w:lineRule="auto"/>
            <w:ind w:left="1800" w:hanging="360"/>
            <w:jc w:val="both"/>
          </w:pPr>
        </w:pPrChange>
      </w:pPr>
      <w:ins w:id="2072" w:author="Etion Pinari" w:date="2021-01-06T12:22:00Z">
        <w:r w:rsidRPr="00801F40">
          <w:rPr>
            <w:lang w:val="en-US"/>
          </w:rPr>
          <w:tab/>
        </w:r>
      </w:ins>
    </w:p>
    <w:p w14:paraId="3E5D079D" w14:textId="77777777" w:rsidR="002F47C7" w:rsidRPr="00801F40" w:rsidRDefault="002F47C7">
      <w:pPr>
        <w:rPr>
          <w:ins w:id="2073" w:author="Etion Pinari" w:date="2021-01-06T12:17:00Z"/>
          <w:lang w:val="en-US"/>
          <w:rPrChange w:id="2074" w:author="Etion Pinari" w:date="2021-01-06T12:27:00Z">
            <w:rPr>
              <w:ins w:id="2075" w:author="Etion Pinari" w:date="2021-01-06T12:17:00Z"/>
              <w:rFonts w:ascii="Bell MT" w:hAnsi="Bell MT"/>
            </w:rPr>
          </w:rPrChange>
        </w:rPr>
        <w:pPrChange w:id="2076" w:author="Etion Pinari" w:date="2021-01-06T12:22:00Z">
          <w:pPr>
            <w:pStyle w:val="Paragrafoelenco"/>
            <w:numPr>
              <w:ilvl w:val="1"/>
              <w:numId w:val="46"/>
            </w:numPr>
            <w:spacing w:line="276" w:lineRule="auto"/>
            <w:ind w:left="1800" w:hanging="360"/>
            <w:jc w:val="both"/>
          </w:pPr>
        </w:pPrChange>
      </w:pPr>
    </w:p>
    <w:p w14:paraId="475EBAB5" w14:textId="77777777" w:rsidR="002F47C7" w:rsidRPr="00801F40" w:rsidRDefault="002F47C7" w:rsidP="002F47C7">
      <w:pPr>
        <w:pStyle w:val="Paragrafoelenco"/>
        <w:numPr>
          <w:ilvl w:val="1"/>
          <w:numId w:val="46"/>
        </w:numPr>
        <w:spacing w:line="276" w:lineRule="auto"/>
        <w:jc w:val="both"/>
        <w:rPr>
          <w:ins w:id="2077" w:author="Etion Pinari" w:date="2021-01-06T12:17:00Z"/>
          <w:rFonts w:ascii="Bell MT" w:hAnsi="Bell MT"/>
          <w:sz w:val="24"/>
          <w:szCs w:val="24"/>
          <w:lang w:val="en-US"/>
          <w:rPrChange w:id="2078" w:author="Etion Pinari" w:date="2021-01-06T12:28:00Z">
            <w:rPr>
              <w:ins w:id="2079" w:author="Etion Pinari" w:date="2021-01-06T12:17:00Z"/>
              <w:rFonts w:ascii="Bell MT" w:hAnsi="Bell MT"/>
            </w:rPr>
          </w:rPrChange>
        </w:rPr>
      </w:pPr>
      <w:ins w:id="2080" w:author="Etion Pinari" w:date="2021-01-06T12:17:00Z">
        <w:r w:rsidRPr="00801F40">
          <w:rPr>
            <w:rFonts w:ascii="Bell MT" w:hAnsi="Bell MT"/>
            <w:sz w:val="24"/>
            <w:szCs w:val="24"/>
            <w:lang w:val="en-US"/>
            <w:rPrChange w:id="2081" w:author="Etion Pinari" w:date="2021-01-06T12:28:00Z">
              <w:rPr>
                <w:rFonts w:ascii="Bell MT" w:hAnsi="Bell MT"/>
              </w:rPr>
            </w:rPrChange>
          </w:rPr>
          <w:t xml:space="preserve">The average time of shopping mentioned above (59) represents the time (in minutes) for which P(X &lt;= x)  ≈ </w:t>
        </w:r>
        <w:r w:rsidRPr="00801F40">
          <w:rPr>
            <w:rFonts w:ascii="Cambria" w:hAnsi="Cambria" w:cs="Cambria"/>
            <w:sz w:val="24"/>
            <w:szCs w:val="24"/>
            <w:lang w:val="en-US"/>
            <w:rPrChange w:id="2082" w:author="Etion Pinari" w:date="2021-01-06T12:28:00Z">
              <w:rPr>
                <w:rFonts w:ascii="Cambria" w:hAnsi="Cambria" w:cs="Cambria"/>
              </w:rPr>
            </w:rPrChange>
          </w:rPr>
          <w:t>δ</w:t>
        </w:r>
        <w:r w:rsidRPr="00801F40">
          <w:rPr>
            <w:rFonts w:ascii="Bell MT" w:hAnsi="Bell MT"/>
            <w:sz w:val="24"/>
            <w:szCs w:val="24"/>
            <w:lang w:val="en-US"/>
            <w:rPrChange w:id="2083" w:author="Etion Pinari" w:date="2021-01-06T12:28:00Z">
              <w:rPr>
                <w:rFonts w:ascii="Bell MT" w:hAnsi="Bell MT"/>
              </w:rPr>
            </w:rPrChange>
          </w:rPr>
          <w:t xml:space="preserve"> = 99.9%. The critical shopping time is defined as </w:t>
        </w:r>
      </w:ins>
    </w:p>
    <w:p w14:paraId="182D8168" w14:textId="55BF055B" w:rsidR="002F47C7" w:rsidRPr="00801F40" w:rsidRDefault="002F47C7">
      <w:pPr>
        <w:pStyle w:val="Paragrafoelenco"/>
        <w:numPr>
          <w:ilvl w:val="2"/>
          <w:numId w:val="46"/>
        </w:numPr>
        <w:spacing w:line="276" w:lineRule="auto"/>
        <w:rPr>
          <w:ins w:id="2084" w:author="Etion Pinari" w:date="2021-01-06T12:17:00Z"/>
          <w:rFonts w:ascii="Bell MT" w:hAnsi="Bell MT"/>
          <w:sz w:val="24"/>
          <w:szCs w:val="24"/>
          <w:lang w:val="en-US"/>
          <w:rPrChange w:id="2085" w:author="Etion Pinari" w:date="2021-01-06T12:27:00Z">
            <w:rPr>
              <w:ins w:id="2086" w:author="Etion Pinari" w:date="2021-01-06T12:17:00Z"/>
              <w:rFonts w:ascii="Bell MT" w:hAnsi="Bell MT"/>
            </w:rPr>
          </w:rPrChange>
        </w:rPr>
        <w:pPrChange w:id="2087" w:author="Etion Pinari" w:date="2021-01-06T12:20:00Z">
          <w:pPr>
            <w:pStyle w:val="Paragrafoelenco"/>
            <w:numPr>
              <w:ilvl w:val="2"/>
              <w:numId w:val="46"/>
            </w:numPr>
            <w:spacing w:line="276" w:lineRule="auto"/>
            <w:ind w:left="2520" w:hanging="360"/>
            <w:jc w:val="both"/>
          </w:pPr>
        </w:pPrChange>
      </w:pPr>
      <w:ins w:id="2088" w:author="Etion Pinari" w:date="2021-01-06T12:17:00Z">
        <w:r w:rsidRPr="00801F40">
          <w:rPr>
            <w:rFonts w:ascii="Cambria" w:hAnsi="Cambria" w:cs="Cambria"/>
            <w:sz w:val="24"/>
            <w:szCs w:val="24"/>
            <w:lang w:val="en-US"/>
            <w:rPrChange w:id="2089" w:author="Etion Pinari" w:date="2021-01-06T12:27:00Z">
              <w:rPr>
                <w:rFonts w:ascii="Cambria" w:hAnsi="Cambria" w:cs="Cambria"/>
              </w:rPr>
            </w:rPrChange>
          </w:rPr>
          <w:t>γ</w:t>
        </w:r>
        <w:r w:rsidRPr="00801F40">
          <w:rPr>
            <w:rFonts w:ascii="Bell MT" w:hAnsi="Bell MT"/>
            <w:sz w:val="24"/>
            <w:szCs w:val="24"/>
            <w:lang w:val="en-US"/>
            <w:rPrChange w:id="2090" w:author="Etion Pinari" w:date="2021-01-06T12:27:00Z">
              <w:rPr>
                <w:rFonts w:ascii="Bell MT" w:hAnsi="Bell MT"/>
              </w:rPr>
            </w:rPrChange>
          </w:rPr>
          <w:t xml:space="preserve"> = </w:t>
        </w:r>
      </w:ins>
      <w:ins w:id="2091" w:author="Etion Pinari" w:date="2021-01-06T12:21:00Z">
        <w:r w:rsidRPr="00801F40">
          <w:rPr>
            <w:rFonts w:ascii="Bell MT" w:hAnsi="Bell MT"/>
            <w:sz w:val="24"/>
            <w:szCs w:val="24"/>
            <w:lang w:val="en-US"/>
            <w:rPrChange w:id="2092" w:author="Etion Pinari" w:date="2021-01-06T12:27:00Z">
              <w:rPr>
                <w:rFonts w:ascii="Bell MT" w:hAnsi="Bell MT"/>
                <w:sz w:val="20"/>
                <w:szCs w:val="20"/>
                <w:lang w:val="en-US"/>
              </w:rPr>
            </w:rPrChange>
          </w:rPr>
          <w:t>E</w:t>
        </w:r>
      </w:ins>
      <w:ins w:id="2093" w:author="Etion Pinari" w:date="2021-01-06T12:17:00Z">
        <w:r w:rsidRPr="00801F40">
          <w:rPr>
            <w:rFonts w:ascii="Bell MT" w:hAnsi="Bell MT"/>
            <w:sz w:val="24"/>
            <w:szCs w:val="24"/>
            <w:lang w:val="en-US"/>
            <w:rPrChange w:id="2094" w:author="Etion Pinari" w:date="2021-01-06T12:27:00Z">
              <w:rPr>
                <w:rFonts w:ascii="Bell MT" w:hAnsi="Bell MT"/>
              </w:rPr>
            </w:rPrChange>
          </w:rPr>
          <w:t>(Shopping</w:t>
        </w:r>
      </w:ins>
      <w:ins w:id="2095" w:author="Etion Pinari" w:date="2021-01-06T12:27:00Z">
        <w:r w:rsidR="00801F40">
          <w:rPr>
            <w:rFonts w:ascii="Bell MT" w:hAnsi="Bell MT"/>
            <w:sz w:val="24"/>
            <w:szCs w:val="24"/>
            <w:lang w:val="en-US"/>
          </w:rPr>
          <w:t xml:space="preserve"> </w:t>
        </w:r>
      </w:ins>
      <w:ins w:id="2096" w:author="Etion Pinari" w:date="2021-01-06T12:17:00Z">
        <w:r w:rsidRPr="00801F40">
          <w:rPr>
            <w:rFonts w:ascii="Bell MT" w:hAnsi="Bell MT"/>
            <w:sz w:val="24"/>
            <w:szCs w:val="24"/>
            <w:lang w:val="en-US"/>
            <w:rPrChange w:id="2097" w:author="Etion Pinari" w:date="2021-01-06T12:27:00Z">
              <w:rPr>
                <w:rFonts w:ascii="Bell MT" w:hAnsi="Bell MT"/>
              </w:rPr>
            </w:rPrChange>
          </w:rPr>
          <w:t>Time) + 3*</w:t>
        </w:r>
      </w:ins>
      <w:ins w:id="2098" w:author="Etion Pinari" w:date="2021-01-06T12:21:00Z">
        <w:r w:rsidRPr="00801F40">
          <w:rPr>
            <w:rFonts w:ascii="Bell MT" w:hAnsi="Bell MT"/>
            <w:sz w:val="24"/>
            <w:szCs w:val="24"/>
            <w:lang w:val="en-US"/>
            <w:rPrChange w:id="2099" w:author="Etion Pinari" w:date="2021-01-06T12:27:00Z">
              <w:rPr>
                <w:rFonts w:ascii="Bell MT" w:hAnsi="Bell MT"/>
                <w:sz w:val="20"/>
                <w:szCs w:val="20"/>
                <w:lang w:val="en-US"/>
              </w:rPr>
            </w:rPrChange>
          </w:rPr>
          <w:t>SD</w:t>
        </w:r>
      </w:ins>
      <w:ins w:id="2100" w:author="Etion Pinari" w:date="2021-01-06T12:17:00Z">
        <w:r w:rsidRPr="00801F40">
          <w:rPr>
            <w:rFonts w:ascii="Bell MT" w:hAnsi="Bell MT"/>
            <w:sz w:val="24"/>
            <w:szCs w:val="24"/>
            <w:lang w:val="en-US"/>
            <w:rPrChange w:id="2101" w:author="Etion Pinari" w:date="2021-01-06T12:27:00Z">
              <w:rPr>
                <w:rFonts w:ascii="Bell MT" w:hAnsi="Bell MT"/>
              </w:rPr>
            </w:rPrChange>
          </w:rPr>
          <w:t>(Shopping</w:t>
        </w:r>
      </w:ins>
      <w:ins w:id="2102" w:author="Etion Pinari" w:date="2021-01-06T12:27:00Z">
        <w:r w:rsidR="00801F40">
          <w:rPr>
            <w:rFonts w:ascii="Bell MT" w:hAnsi="Bell MT"/>
            <w:sz w:val="24"/>
            <w:szCs w:val="24"/>
            <w:lang w:val="en-US"/>
          </w:rPr>
          <w:t xml:space="preserve"> </w:t>
        </w:r>
      </w:ins>
      <w:ins w:id="2103" w:author="Etion Pinari" w:date="2021-01-06T12:17:00Z">
        <w:r w:rsidRPr="00801F40">
          <w:rPr>
            <w:rFonts w:ascii="Bell MT" w:hAnsi="Bell MT"/>
            <w:sz w:val="24"/>
            <w:szCs w:val="24"/>
            <w:lang w:val="en-US"/>
            <w:rPrChange w:id="2104" w:author="Etion Pinari" w:date="2021-01-06T12:27:00Z">
              <w:rPr>
                <w:rFonts w:ascii="Bell MT" w:hAnsi="Bell MT"/>
              </w:rPr>
            </w:rPrChange>
          </w:rPr>
          <w:t>Time)</w:t>
        </w:r>
      </w:ins>
    </w:p>
    <w:p w14:paraId="24CA34F2" w14:textId="210F718E" w:rsidR="002F47C7" w:rsidRPr="00801F40" w:rsidRDefault="002F47C7" w:rsidP="002F47C7">
      <w:pPr>
        <w:spacing w:line="276" w:lineRule="auto"/>
        <w:rPr>
          <w:ins w:id="2105" w:author="Etion Pinari" w:date="2021-01-06T12:21:00Z"/>
          <w:rFonts w:ascii="Bell MT" w:hAnsi="Bell MT"/>
          <w:sz w:val="24"/>
          <w:szCs w:val="24"/>
          <w:lang w:val="en-US"/>
          <w:rPrChange w:id="2106" w:author="Etion Pinari" w:date="2021-01-06T12:28:00Z">
            <w:rPr>
              <w:ins w:id="2107" w:author="Etion Pinari" w:date="2021-01-06T12:21:00Z"/>
              <w:rFonts w:ascii="Bell MT" w:hAnsi="Bell MT"/>
              <w:sz w:val="28"/>
              <w:szCs w:val="28"/>
              <w:lang w:val="en-US"/>
            </w:rPr>
          </w:rPrChange>
        </w:rPr>
      </w:pPr>
      <w:ins w:id="2108" w:author="Etion Pinari" w:date="2021-01-06T12:21:00Z">
        <w:r w:rsidRPr="00801F40">
          <w:rPr>
            <w:rFonts w:ascii="Bell MT" w:hAnsi="Bell MT"/>
            <w:sz w:val="24"/>
            <w:szCs w:val="24"/>
            <w:lang w:val="en-US"/>
            <w:rPrChange w:id="2109" w:author="Etion Pinari" w:date="2021-01-06T12:28:00Z">
              <w:rPr>
                <w:rFonts w:ascii="Bell MT" w:hAnsi="Bell MT"/>
                <w:sz w:val="28"/>
                <w:szCs w:val="28"/>
                <w:lang w:val="en-US"/>
              </w:rPr>
            </w:rPrChange>
          </w:rPr>
          <w:t>E(x) := Expected value of X</w:t>
        </w:r>
      </w:ins>
    </w:p>
    <w:p w14:paraId="39F26344" w14:textId="3600A353" w:rsidR="002F47C7" w:rsidRPr="00801F40" w:rsidRDefault="002F47C7" w:rsidP="002F47C7">
      <w:pPr>
        <w:spacing w:line="276" w:lineRule="auto"/>
        <w:rPr>
          <w:ins w:id="2110" w:author="Etion Pinari" w:date="2021-01-06T12:17:00Z"/>
          <w:rFonts w:ascii="Bell MT" w:hAnsi="Bell MT"/>
          <w:sz w:val="24"/>
          <w:szCs w:val="24"/>
          <w:lang w:val="en-US"/>
          <w:rPrChange w:id="2111" w:author="Etion Pinari" w:date="2021-01-06T12:28:00Z">
            <w:rPr>
              <w:ins w:id="2112" w:author="Etion Pinari" w:date="2021-01-06T12:17:00Z"/>
              <w:rFonts w:ascii="Bell MT" w:hAnsi="Bell MT"/>
            </w:rPr>
          </w:rPrChange>
        </w:rPr>
      </w:pPr>
      <w:ins w:id="2113" w:author="Etion Pinari" w:date="2021-01-06T12:21:00Z">
        <w:r w:rsidRPr="00801F40">
          <w:rPr>
            <w:rFonts w:ascii="Bell MT" w:hAnsi="Bell MT"/>
            <w:sz w:val="24"/>
            <w:szCs w:val="24"/>
            <w:lang w:val="en-US"/>
            <w:rPrChange w:id="2114" w:author="Etion Pinari" w:date="2021-01-06T12:28:00Z">
              <w:rPr>
                <w:rFonts w:ascii="Bell MT" w:hAnsi="Bell MT"/>
                <w:sz w:val="28"/>
                <w:szCs w:val="28"/>
                <w:lang w:val="en-US"/>
              </w:rPr>
            </w:rPrChange>
          </w:rPr>
          <w:t>SD(x) := Standard deviation of x</w:t>
        </w:r>
      </w:ins>
    </w:p>
    <w:p w14:paraId="00077BAA" w14:textId="518675AD" w:rsidR="002F47C7" w:rsidRPr="00801F40" w:rsidRDefault="00801F40" w:rsidP="002F47C7">
      <w:pPr>
        <w:spacing w:line="276" w:lineRule="auto"/>
        <w:rPr>
          <w:ins w:id="2115" w:author="Etion Pinari" w:date="2021-01-06T12:17:00Z"/>
          <w:rFonts w:ascii="Bell MT" w:hAnsi="Bell MT"/>
          <w:sz w:val="28"/>
          <w:szCs w:val="28"/>
          <w:lang w:val="en-US"/>
          <w:rPrChange w:id="2116" w:author="Etion Pinari" w:date="2021-01-06T12:27:00Z">
            <w:rPr>
              <w:ins w:id="2117" w:author="Etion Pinari" w:date="2021-01-06T12:17:00Z"/>
              <w:rFonts w:ascii="Bell MT" w:hAnsi="Bell MT"/>
            </w:rPr>
          </w:rPrChange>
        </w:rPr>
      </w:pPr>
      <w:ins w:id="2118" w:author="Etion Pinari" w:date="2021-01-06T12:17:00Z">
        <w:r w:rsidRPr="00801F40">
          <w:rPr>
            <w:noProof/>
            <w:sz w:val="28"/>
            <w:szCs w:val="28"/>
            <w:lang w:val="en-US"/>
            <w:rPrChange w:id="2119" w:author="Etion Pinari" w:date="2021-01-06T12:27:00Z">
              <w:rPr>
                <w:noProof/>
              </w:rPr>
            </w:rPrChange>
          </w:rPr>
          <w:drawing>
            <wp:anchor distT="0" distB="0" distL="114300" distR="114300" simplePos="0" relativeHeight="251758592" behindDoc="0" locked="0" layoutInCell="1" allowOverlap="1" wp14:anchorId="4DCEB00D" wp14:editId="4CDAA055">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ins>
    </w:p>
    <w:p w14:paraId="3A1FD32B" w14:textId="77777777" w:rsidR="002F47C7" w:rsidRPr="00801F40" w:rsidRDefault="002F47C7" w:rsidP="002F47C7">
      <w:pPr>
        <w:spacing w:line="276" w:lineRule="auto"/>
        <w:rPr>
          <w:ins w:id="2120" w:author="Etion Pinari" w:date="2021-01-06T12:17:00Z"/>
          <w:rFonts w:ascii="Bell MT" w:hAnsi="Bell MT"/>
          <w:sz w:val="28"/>
          <w:szCs w:val="28"/>
          <w:lang w:val="en-US"/>
          <w:rPrChange w:id="2121" w:author="Etion Pinari" w:date="2021-01-06T12:27:00Z">
            <w:rPr>
              <w:ins w:id="2122" w:author="Etion Pinari" w:date="2021-01-06T12:17:00Z"/>
              <w:rFonts w:ascii="Bell MT" w:hAnsi="Bell MT"/>
            </w:rPr>
          </w:rPrChange>
        </w:rPr>
      </w:pPr>
      <w:ins w:id="2123" w:author="Etion Pinari" w:date="2021-01-06T12:17:00Z">
        <w:r w:rsidRPr="00801F40">
          <w:rPr>
            <w:rFonts w:ascii="Bell MT" w:hAnsi="Bell MT"/>
            <w:sz w:val="28"/>
            <w:szCs w:val="28"/>
            <w:lang w:val="en-US"/>
            <w:rPrChange w:id="2124" w:author="Etion Pinari" w:date="2021-01-06T12:27:00Z">
              <w:rPr>
                <w:rFonts w:ascii="Bell MT" w:hAnsi="Bell MT"/>
              </w:rPr>
            </w:rPrChange>
          </w:rPr>
          <w:br/>
        </w:r>
      </w:ins>
    </w:p>
    <w:p w14:paraId="71F4EB1E" w14:textId="77777777" w:rsidR="002F47C7" w:rsidRPr="002A721F" w:rsidRDefault="002F47C7" w:rsidP="002F47C7">
      <w:pPr>
        <w:pStyle w:val="Paragrafoelenco"/>
        <w:numPr>
          <w:ilvl w:val="0"/>
          <w:numId w:val="46"/>
        </w:numPr>
        <w:spacing w:line="276" w:lineRule="auto"/>
        <w:jc w:val="both"/>
        <w:rPr>
          <w:ins w:id="2125" w:author="Etion Pinari" w:date="2021-01-06T12:17:00Z"/>
          <w:rFonts w:ascii="Bell MT" w:hAnsi="Bell MT"/>
          <w:sz w:val="26"/>
          <w:szCs w:val="26"/>
          <w:lang w:val="en-US"/>
          <w:rPrChange w:id="2126" w:author="Etion Pinari" w:date="2021-01-06T12:33:00Z">
            <w:rPr>
              <w:ins w:id="2127" w:author="Etion Pinari" w:date="2021-01-06T12:17:00Z"/>
              <w:rFonts w:ascii="Bell MT" w:hAnsi="Bell MT"/>
            </w:rPr>
          </w:rPrChange>
        </w:rPr>
      </w:pPr>
      <w:ins w:id="2128" w:author="Etion Pinari" w:date="2021-01-06T12:17:00Z">
        <w:r w:rsidRPr="002A721F">
          <w:rPr>
            <w:rFonts w:ascii="Bell MT" w:hAnsi="Bell MT"/>
            <w:sz w:val="26"/>
            <w:szCs w:val="26"/>
            <w:lang w:val="en-US"/>
            <w:rPrChange w:id="2129" w:author="Etion Pinari" w:date="2021-01-06T12:33:00Z">
              <w:rPr>
                <w:rFonts w:ascii="Bell MT" w:hAnsi="Bell MT"/>
              </w:rPr>
            </w:rPrChange>
          </w:rPr>
          <w:t>Finally, we can define the number of people that can enter inside the store per each timeslot</w:t>
        </w:r>
        <w:r w:rsidRPr="002A721F">
          <w:rPr>
            <w:rFonts w:ascii="Bell MT" w:hAnsi="Bell MT" w:cs="Times New Roman"/>
            <w:sz w:val="26"/>
            <w:szCs w:val="26"/>
            <w:lang w:val="en-US"/>
            <w:rPrChange w:id="2130" w:author="Etion Pinari" w:date="2021-01-06T12:33:00Z">
              <w:rPr>
                <w:rFonts w:ascii="Bell MT" w:hAnsi="Bell MT" w:cs="Times New Roman"/>
              </w:rPr>
            </w:rPrChange>
          </w:rPr>
          <w:t xml:space="preserve"> </w:t>
        </w:r>
        <w:r w:rsidRPr="002A721F">
          <w:rPr>
            <w:rFonts w:ascii="Bell MT" w:hAnsi="Bell MT" w:cs="Times New Roman" w:hint="eastAsia"/>
            <w:sz w:val="26"/>
            <w:szCs w:val="26"/>
            <w:lang w:val="en-US"/>
            <w:rPrChange w:id="2131" w:author="Etion Pinari" w:date="2021-01-06T12:33:00Z">
              <w:rPr>
                <w:rFonts w:ascii="Bell MT" w:hAnsi="Bell MT" w:cs="Times New Roman" w:hint="eastAsia"/>
              </w:rPr>
            </w:rPrChange>
          </w:rPr>
          <w:t>π</w:t>
        </w:r>
        <w:r w:rsidRPr="002A721F">
          <w:rPr>
            <w:rFonts w:ascii="Bell MT" w:hAnsi="Bell MT"/>
            <w:sz w:val="26"/>
            <w:szCs w:val="26"/>
            <w:lang w:val="en-US"/>
            <w:rPrChange w:id="2132" w:author="Etion Pinari" w:date="2021-01-06T12:33:00Z">
              <w:rPr>
                <w:rFonts w:ascii="Bell MT" w:hAnsi="Bell MT"/>
              </w:rPr>
            </w:rPrChange>
          </w:rPr>
          <w:t>, that assures, each time, the maximum amount of people inside of it while keeping the social distancing as:</w:t>
        </w:r>
      </w:ins>
    </w:p>
    <w:p w14:paraId="5BECC4D9" w14:textId="77777777" w:rsidR="002F47C7" w:rsidRPr="00801F40" w:rsidRDefault="002F47C7" w:rsidP="002F47C7">
      <w:pPr>
        <w:pStyle w:val="Paragrafoelenco"/>
        <w:numPr>
          <w:ilvl w:val="2"/>
          <w:numId w:val="46"/>
        </w:numPr>
        <w:spacing w:line="276" w:lineRule="auto"/>
        <w:jc w:val="both"/>
        <w:rPr>
          <w:ins w:id="2133" w:author="Etion Pinari" w:date="2021-01-06T12:17:00Z"/>
          <w:rFonts w:ascii="Bell MT" w:hAnsi="Bell MT"/>
          <w:sz w:val="24"/>
          <w:szCs w:val="24"/>
          <w:lang w:val="en-US"/>
          <w:rPrChange w:id="2134" w:author="Etion Pinari" w:date="2021-01-06T12:28:00Z">
            <w:rPr>
              <w:ins w:id="2135" w:author="Etion Pinari" w:date="2021-01-06T12:17:00Z"/>
              <w:rFonts w:ascii="Bell MT" w:hAnsi="Bell MT"/>
            </w:rPr>
          </w:rPrChange>
        </w:rPr>
      </w:pPr>
      <w:ins w:id="2136" w:author="Etion Pinari" w:date="2021-01-06T12:17:00Z">
        <w:r w:rsidRPr="00801F40">
          <w:rPr>
            <w:rFonts w:ascii="Bell MT" w:hAnsi="Bell MT" w:cstheme="minorHAnsi" w:hint="eastAsia"/>
            <w:sz w:val="24"/>
            <w:szCs w:val="24"/>
            <w:lang w:val="en-US"/>
            <w:rPrChange w:id="2137" w:author="Etion Pinari" w:date="2021-01-06T12:28:00Z">
              <w:rPr>
                <w:rFonts w:ascii="Bell MT" w:hAnsi="Bell MT" w:cstheme="minorHAnsi" w:hint="eastAsia"/>
              </w:rPr>
            </w:rPrChange>
          </w:rPr>
          <w:t>π</w:t>
        </w:r>
        <w:r w:rsidRPr="00801F40">
          <w:rPr>
            <w:rFonts w:ascii="Bell MT" w:hAnsi="Bell MT" w:cstheme="minorHAnsi"/>
            <w:sz w:val="24"/>
            <w:szCs w:val="24"/>
            <w:lang w:val="en-US"/>
            <w:rPrChange w:id="2138" w:author="Etion Pinari" w:date="2021-01-06T12:28:00Z">
              <w:rPr>
                <w:rFonts w:ascii="Bell MT" w:hAnsi="Bell MT" w:cstheme="minorHAnsi"/>
              </w:rPr>
            </w:rPrChange>
          </w:rPr>
          <w:t xml:space="preserve"> = </w:t>
        </w:r>
        <w:r w:rsidRPr="00801F40">
          <w:rPr>
            <w:rFonts w:ascii="Cambria Math" w:hAnsi="Cambria Math" w:cs="Cambria Math"/>
            <w:sz w:val="24"/>
            <w:szCs w:val="24"/>
            <w:lang w:val="en-US"/>
            <w:rPrChange w:id="2139" w:author="Etion Pinari" w:date="2021-01-06T12:28:00Z">
              <w:rPr>
                <w:rFonts w:ascii="Cambria Math" w:hAnsi="Cambria Math" w:cs="Cambria Math"/>
              </w:rPr>
            </w:rPrChange>
          </w:rPr>
          <w:t>⌈</w:t>
        </w:r>
        <w:r w:rsidRPr="00801F40">
          <w:rPr>
            <w:rFonts w:ascii="Bell MT" w:hAnsi="Bell MT" w:cs="Cambria Math"/>
            <w:sz w:val="24"/>
            <w:szCs w:val="24"/>
            <w:lang w:val="en-US"/>
            <w:rPrChange w:id="2140"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141" w:author="Etion Pinari" w:date="2021-01-06T12:28:00Z">
              <w:rPr>
                <w:rFonts w:ascii="Bell MT" w:hAnsi="Bell MT" w:cstheme="minorHAnsi"/>
              </w:rPr>
            </w:rPrChange>
          </w:rPr>
          <w:t xml:space="preserve">m / </w:t>
        </w:r>
        <w:r w:rsidRPr="00801F40">
          <w:rPr>
            <w:rFonts w:ascii="Cambria" w:hAnsi="Cambria" w:cs="Cambria"/>
            <w:sz w:val="24"/>
            <w:szCs w:val="24"/>
            <w:lang w:val="en-US"/>
            <w:rPrChange w:id="2142" w:author="Etion Pinari" w:date="2021-01-06T12:28:00Z">
              <w:rPr>
                <w:rFonts w:ascii="Cambria" w:hAnsi="Cambria" w:cs="Cambria"/>
              </w:rPr>
            </w:rPrChange>
          </w:rPr>
          <w:t>σ</w:t>
        </w:r>
        <w:r w:rsidRPr="00801F40">
          <w:rPr>
            <w:rFonts w:ascii="Bell MT" w:hAnsi="Bell MT"/>
            <w:sz w:val="24"/>
            <w:szCs w:val="24"/>
            <w:lang w:val="en-US"/>
            <w:rPrChange w:id="2143" w:author="Etion Pinari" w:date="2021-01-06T12:28:00Z">
              <w:rPr>
                <w:rFonts w:ascii="Bell MT" w:hAnsi="Bell MT"/>
              </w:rPr>
            </w:rPrChange>
          </w:rPr>
          <w:t xml:space="preserve"> </w:t>
        </w:r>
        <w:r w:rsidRPr="00801F40">
          <w:rPr>
            <w:rFonts w:ascii="Cambria Math" w:hAnsi="Cambria Math" w:cs="Cambria Math"/>
            <w:sz w:val="24"/>
            <w:szCs w:val="24"/>
            <w:lang w:val="en-US"/>
            <w:rPrChange w:id="2144" w:author="Etion Pinari" w:date="2021-01-06T12:28:00Z">
              <w:rPr>
                <w:rFonts w:ascii="Cambria Math" w:hAnsi="Cambria Math" w:cs="Cambria Math"/>
              </w:rPr>
            </w:rPrChange>
          </w:rPr>
          <w:t>⌉</w:t>
        </w:r>
      </w:ins>
    </w:p>
    <w:p w14:paraId="2548A8DA" w14:textId="77777777" w:rsidR="002F47C7" w:rsidRPr="00801F40" w:rsidRDefault="002F47C7" w:rsidP="002F47C7">
      <w:pPr>
        <w:spacing w:line="276" w:lineRule="auto"/>
        <w:jc w:val="both"/>
        <w:rPr>
          <w:ins w:id="2145" w:author="Etion Pinari" w:date="2021-01-06T12:17:00Z"/>
          <w:rFonts w:ascii="Bell MT" w:hAnsi="Bell MT"/>
          <w:sz w:val="28"/>
          <w:szCs w:val="28"/>
          <w:lang w:val="en-US"/>
          <w:rPrChange w:id="2146" w:author="Etion Pinari" w:date="2021-01-06T12:27:00Z">
            <w:rPr>
              <w:ins w:id="2147" w:author="Etion Pinari" w:date="2021-01-06T12:17:00Z"/>
              <w:rFonts w:ascii="Bell MT" w:hAnsi="Bell MT"/>
            </w:rPr>
          </w:rPrChange>
        </w:rPr>
      </w:pPr>
      <w:ins w:id="2148" w:author="Etion Pinari" w:date="2021-01-06T12:17:00Z">
        <w:r w:rsidRPr="00801F40">
          <w:rPr>
            <w:rFonts w:ascii="Bell MT" w:hAnsi="Bell MT"/>
            <w:sz w:val="28"/>
            <w:szCs w:val="28"/>
            <w:lang w:val="en-US"/>
            <w:rPrChange w:id="2149" w:author="Etion Pinari" w:date="2021-01-06T12:27:00Z">
              <w:rPr>
                <w:rFonts w:ascii="Bell MT" w:hAnsi="Bell MT"/>
              </w:rPr>
            </w:rPrChange>
          </w:rPr>
          <w:t>Understanding the following rules is crucial to the correct and optimized functioning of queues. We provide the following example:</w:t>
        </w:r>
      </w:ins>
    </w:p>
    <w:p w14:paraId="6F827BE0" w14:textId="77777777" w:rsidR="002F47C7" w:rsidRPr="00801F40" w:rsidRDefault="002F47C7" w:rsidP="002F47C7">
      <w:pPr>
        <w:spacing w:line="276" w:lineRule="auto"/>
        <w:ind w:firstLine="720"/>
        <w:jc w:val="both"/>
        <w:rPr>
          <w:ins w:id="2150" w:author="Etion Pinari" w:date="2021-01-06T12:17:00Z"/>
          <w:rFonts w:ascii="Bell MT" w:hAnsi="Bell MT"/>
          <w:sz w:val="28"/>
          <w:szCs w:val="28"/>
          <w:lang w:val="en-US"/>
          <w:rPrChange w:id="2151" w:author="Etion Pinari" w:date="2021-01-06T12:27:00Z">
            <w:rPr>
              <w:ins w:id="2152" w:author="Etion Pinari" w:date="2021-01-06T12:17:00Z"/>
              <w:rFonts w:ascii="Bell MT" w:hAnsi="Bell MT"/>
            </w:rPr>
          </w:rPrChange>
        </w:rPr>
      </w:pPr>
      <w:ins w:id="2153" w:author="Etion Pinari" w:date="2021-01-06T12:17:00Z">
        <w:r w:rsidRPr="00801F40">
          <w:rPr>
            <w:rFonts w:ascii="Bell MT" w:hAnsi="Bell MT" w:cstheme="minorHAnsi"/>
            <w:sz w:val="28"/>
            <w:szCs w:val="28"/>
            <w:lang w:val="en-US"/>
            <w:rPrChange w:id="2154" w:author="Etion Pinari" w:date="2021-01-06T12:27:00Z">
              <w:rPr>
                <w:rFonts w:ascii="Bell MT" w:hAnsi="Bell MT" w:cstheme="minorHAnsi"/>
              </w:rPr>
            </w:rPrChange>
          </w:rPr>
          <w:t>To calculate the maximum number of people allowed for each timeslot we can use the following formula:</w:t>
        </w:r>
      </w:ins>
    </w:p>
    <w:p w14:paraId="7BD7218E" w14:textId="77777777" w:rsidR="002F47C7" w:rsidRPr="00801F40" w:rsidRDefault="002F47C7" w:rsidP="002F47C7">
      <w:pPr>
        <w:pStyle w:val="Paragrafoelenco"/>
        <w:spacing w:line="276" w:lineRule="auto"/>
        <w:ind w:left="2520"/>
        <w:jc w:val="both"/>
        <w:rPr>
          <w:ins w:id="2155" w:author="Etion Pinari" w:date="2021-01-06T12:17:00Z"/>
          <w:rFonts w:ascii="Bell MT" w:hAnsi="Bell MT"/>
          <w:sz w:val="24"/>
          <w:szCs w:val="24"/>
          <w:lang w:val="en-US"/>
          <w:rPrChange w:id="2156" w:author="Etion Pinari" w:date="2021-01-06T12:28:00Z">
            <w:rPr>
              <w:ins w:id="2157" w:author="Etion Pinari" w:date="2021-01-06T12:17:00Z"/>
              <w:rFonts w:ascii="Bell MT" w:hAnsi="Bell MT"/>
            </w:rPr>
          </w:rPrChange>
        </w:rPr>
      </w:pPr>
      <w:ins w:id="2158" w:author="Etion Pinari" w:date="2021-01-06T12:17:00Z">
        <w:r w:rsidRPr="00801F40">
          <w:rPr>
            <w:rFonts w:ascii="Bell MT" w:hAnsi="Bell MT" w:cstheme="minorHAnsi" w:hint="eastAsia"/>
            <w:sz w:val="24"/>
            <w:szCs w:val="24"/>
            <w:lang w:val="en-US"/>
            <w:rPrChange w:id="2159" w:author="Etion Pinari" w:date="2021-01-06T12:28:00Z">
              <w:rPr>
                <w:rFonts w:ascii="Bell MT" w:hAnsi="Bell MT" w:cstheme="minorHAnsi" w:hint="eastAsia"/>
              </w:rPr>
            </w:rPrChange>
          </w:rPr>
          <w:t>π</w:t>
        </w:r>
        <w:r w:rsidRPr="00801F40">
          <w:rPr>
            <w:rFonts w:ascii="Bell MT" w:hAnsi="Bell MT" w:cstheme="minorHAnsi"/>
            <w:sz w:val="24"/>
            <w:szCs w:val="24"/>
            <w:lang w:val="en-US"/>
            <w:rPrChange w:id="2160" w:author="Etion Pinari" w:date="2021-01-06T12:28:00Z">
              <w:rPr>
                <w:rFonts w:ascii="Bell MT" w:hAnsi="Bell MT" w:cstheme="minorHAnsi"/>
              </w:rPr>
            </w:rPrChange>
          </w:rPr>
          <w:t xml:space="preserve"> = </w:t>
        </w:r>
        <w:r w:rsidRPr="00801F40">
          <w:rPr>
            <w:rFonts w:ascii="Cambria Math" w:hAnsi="Cambria Math" w:cs="Cambria Math"/>
            <w:sz w:val="24"/>
            <w:szCs w:val="24"/>
            <w:lang w:val="en-US"/>
            <w:rPrChange w:id="2161" w:author="Etion Pinari" w:date="2021-01-06T12:28:00Z">
              <w:rPr>
                <w:rFonts w:ascii="Cambria Math" w:hAnsi="Cambria Math" w:cs="Cambria Math"/>
              </w:rPr>
            </w:rPrChange>
          </w:rPr>
          <w:t>⌈</w:t>
        </w:r>
        <w:r w:rsidRPr="00801F40">
          <w:rPr>
            <w:rFonts w:ascii="Bell MT" w:hAnsi="Bell MT" w:cs="Cambria Math"/>
            <w:sz w:val="24"/>
            <w:szCs w:val="24"/>
            <w:lang w:val="en-US"/>
            <w:rPrChange w:id="2162"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163" w:author="Etion Pinari" w:date="2021-01-06T12:28:00Z">
              <w:rPr>
                <w:rFonts w:ascii="Bell MT" w:hAnsi="Bell MT" w:cstheme="minorHAnsi"/>
              </w:rPr>
            </w:rPrChange>
          </w:rPr>
          <w:t xml:space="preserve">m / </w:t>
        </w:r>
        <w:r w:rsidRPr="00801F40">
          <w:rPr>
            <w:rFonts w:ascii="Cambria" w:hAnsi="Cambria" w:cs="Cambria"/>
            <w:sz w:val="24"/>
            <w:szCs w:val="24"/>
            <w:lang w:val="en-US"/>
            <w:rPrChange w:id="2164" w:author="Etion Pinari" w:date="2021-01-06T12:28:00Z">
              <w:rPr>
                <w:rFonts w:ascii="Cambria" w:hAnsi="Cambria" w:cs="Cambria"/>
              </w:rPr>
            </w:rPrChange>
          </w:rPr>
          <w:t>σ</w:t>
        </w:r>
        <w:r w:rsidRPr="00801F40">
          <w:rPr>
            <w:rFonts w:ascii="Bell MT" w:hAnsi="Bell MT"/>
            <w:sz w:val="24"/>
            <w:szCs w:val="24"/>
            <w:lang w:val="en-US"/>
            <w:rPrChange w:id="2165" w:author="Etion Pinari" w:date="2021-01-06T12:28:00Z">
              <w:rPr>
                <w:rFonts w:ascii="Bell MT" w:hAnsi="Bell MT"/>
              </w:rPr>
            </w:rPrChange>
          </w:rPr>
          <w:t xml:space="preserve"> </w:t>
        </w:r>
        <w:r w:rsidRPr="00801F40">
          <w:rPr>
            <w:rFonts w:ascii="Cambria Math" w:hAnsi="Cambria Math" w:cs="Cambria Math"/>
            <w:sz w:val="24"/>
            <w:szCs w:val="24"/>
            <w:lang w:val="en-US"/>
            <w:rPrChange w:id="2166" w:author="Etion Pinari" w:date="2021-01-06T12:28:00Z">
              <w:rPr>
                <w:rFonts w:ascii="Cambria Math" w:hAnsi="Cambria Math" w:cs="Cambria Math"/>
              </w:rPr>
            </w:rPrChange>
          </w:rPr>
          <w:t>⌉</w:t>
        </w:r>
      </w:ins>
    </w:p>
    <w:p w14:paraId="072F350F" w14:textId="77777777" w:rsidR="002F47C7" w:rsidRPr="00801F40" w:rsidRDefault="002F47C7" w:rsidP="002F47C7">
      <w:pPr>
        <w:spacing w:line="276" w:lineRule="auto"/>
        <w:jc w:val="both"/>
        <w:rPr>
          <w:ins w:id="2167" w:author="Etion Pinari" w:date="2021-01-06T12:17:00Z"/>
          <w:rFonts w:ascii="Bell MT" w:hAnsi="Bell MT"/>
          <w:sz w:val="28"/>
          <w:szCs w:val="28"/>
          <w:lang w:val="en-US"/>
          <w:rPrChange w:id="2168" w:author="Etion Pinari" w:date="2021-01-06T12:27:00Z">
            <w:rPr>
              <w:ins w:id="2169" w:author="Etion Pinari" w:date="2021-01-06T12:17:00Z"/>
              <w:rFonts w:ascii="Bell MT" w:hAnsi="Bell MT"/>
            </w:rPr>
          </w:rPrChange>
        </w:rPr>
      </w:pPr>
      <w:ins w:id="2170" w:author="Etion Pinari" w:date="2021-01-06T12:17:00Z">
        <w:r w:rsidRPr="00801F40">
          <w:rPr>
            <w:rFonts w:ascii="Bell MT" w:hAnsi="Bell MT"/>
            <w:sz w:val="28"/>
            <w:szCs w:val="28"/>
            <w:lang w:val="en-US"/>
            <w:rPrChange w:id="2171" w:author="Etion Pinari" w:date="2021-01-06T12:27:00Z">
              <w:rPr>
                <w:rFonts w:ascii="Bell MT" w:hAnsi="Bell MT"/>
              </w:rPr>
            </w:rPrChange>
          </w:rPr>
          <w:lastRenderedPageBreak/>
          <w:t xml:space="preserve">The market “Ellelunga” can, by law, only host at most 100 people inside of it (1), with timeslots long 15 minutes (2) and critical shopping time lasting 56 minutes (3). </w:t>
        </w:r>
      </w:ins>
    </w:p>
    <w:p w14:paraId="3913264A" w14:textId="77777777" w:rsidR="002F47C7" w:rsidRPr="00801F40" w:rsidRDefault="002F47C7" w:rsidP="002F47C7">
      <w:pPr>
        <w:pStyle w:val="Paragrafoelenco"/>
        <w:numPr>
          <w:ilvl w:val="0"/>
          <w:numId w:val="47"/>
        </w:numPr>
        <w:spacing w:line="276" w:lineRule="auto"/>
        <w:jc w:val="both"/>
        <w:rPr>
          <w:ins w:id="2172" w:author="Etion Pinari" w:date="2021-01-06T12:17:00Z"/>
          <w:rFonts w:ascii="Bell MT" w:hAnsi="Bell MT"/>
          <w:sz w:val="24"/>
          <w:szCs w:val="24"/>
          <w:lang w:val="en-US"/>
          <w:rPrChange w:id="2173" w:author="Etion Pinari" w:date="2021-01-06T12:28:00Z">
            <w:rPr>
              <w:ins w:id="2174" w:author="Etion Pinari" w:date="2021-01-06T12:17:00Z"/>
              <w:rFonts w:ascii="Bell MT" w:hAnsi="Bell MT"/>
            </w:rPr>
          </w:rPrChange>
        </w:rPr>
      </w:pPr>
      <w:ins w:id="2175" w:author="Etion Pinari" w:date="2021-01-06T12:17:00Z">
        <w:r w:rsidRPr="00801F40">
          <w:rPr>
            <w:rFonts w:ascii="Bell MT" w:hAnsi="Bell MT"/>
            <w:sz w:val="24"/>
            <w:szCs w:val="24"/>
            <w:lang w:val="en-US"/>
            <w:rPrChange w:id="2176" w:author="Etion Pinari" w:date="2021-01-06T12:28:00Z">
              <w:rPr>
                <w:rFonts w:ascii="Bell MT" w:hAnsi="Bell MT"/>
              </w:rPr>
            </w:rPrChange>
          </w:rPr>
          <w:t>m = 100 people</w:t>
        </w:r>
        <w:r w:rsidRPr="00801F40">
          <w:rPr>
            <w:rFonts w:ascii="Bell MT" w:hAnsi="Bell MT"/>
            <w:sz w:val="24"/>
            <w:szCs w:val="24"/>
            <w:lang w:val="en-US"/>
            <w:rPrChange w:id="2177" w:author="Etion Pinari" w:date="2021-01-06T12:28:00Z">
              <w:rPr>
                <w:rFonts w:ascii="Bell MT" w:hAnsi="Bell MT"/>
              </w:rPr>
            </w:rPrChange>
          </w:rPr>
          <w:tab/>
        </w:r>
      </w:ins>
    </w:p>
    <w:p w14:paraId="2EB0B44F" w14:textId="77777777" w:rsidR="002F47C7" w:rsidRPr="00801F40" w:rsidRDefault="002F47C7" w:rsidP="002F47C7">
      <w:pPr>
        <w:pStyle w:val="Paragrafoelenco"/>
        <w:numPr>
          <w:ilvl w:val="0"/>
          <w:numId w:val="47"/>
        </w:numPr>
        <w:spacing w:line="276" w:lineRule="auto"/>
        <w:jc w:val="both"/>
        <w:rPr>
          <w:ins w:id="2178" w:author="Etion Pinari" w:date="2021-01-06T12:17:00Z"/>
          <w:rFonts w:ascii="Bell MT" w:hAnsi="Bell MT"/>
          <w:sz w:val="24"/>
          <w:szCs w:val="24"/>
          <w:lang w:val="en-US"/>
          <w:rPrChange w:id="2179" w:author="Etion Pinari" w:date="2021-01-06T12:28:00Z">
            <w:rPr>
              <w:ins w:id="2180" w:author="Etion Pinari" w:date="2021-01-06T12:17:00Z"/>
              <w:rFonts w:ascii="Bell MT" w:hAnsi="Bell MT"/>
            </w:rPr>
          </w:rPrChange>
        </w:rPr>
      </w:pPr>
      <w:ins w:id="2181" w:author="Etion Pinari" w:date="2021-01-06T12:17:00Z">
        <w:r w:rsidRPr="00801F40">
          <w:rPr>
            <w:rFonts w:ascii="Cambria" w:hAnsi="Cambria" w:cs="Cambria"/>
            <w:sz w:val="24"/>
            <w:szCs w:val="24"/>
            <w:lang w:val="en-US"/>
            <w:rPrChange w:id="2182" w:author="Etion Pinari" w:date="2021-01-06T12:28:00Z">
              <w:rPr>
                <w:rFonts w:ascii="Cambria" w:hAnsi="Cambria" w:cs="Cambria"/>
              </w:rPr>
            </w:rPrChange>
          </w:rPr>
          <w:t>τ</w:t>
        </w:r>
        <w:r w:rsidRPr="00801F40">
          <w:rPr>
            <w:rFonts w:ascii="Bell MT" w:hAnsi="Bell MT"/>
            <w:sz w:val="24"/>
            <w:szCs w:val="24"/>
            <w:lang w:val="en-US"/>
            <w:rPrChange w:id="2183" w:author="Etion Pinari" w:date="2021-01-06T12:28:00Z">
              <w:rPr>
                <w:rFonts w:ascii="Bell MT" w:hAnsi="Bell MT"/>
              </w:rPr>
            </w:rPrChange>
          </w:rPr>
          <w:t xml:space="preserve"> = 15 minutes / timeslot</w:t>
        </w:r>
      </w:ins>
    </w:p>
    <w:p w14:paraId="4C0202DB" w14:textId="77777777" w:rsidR="002F47C7" w:rsidRPr="00801F40" w:rsidRDefault="002F47C7" w:rsidP="002F47C7">
      <w:pPr>
        <w:pStyle w:val="Paragrafoelenco"/>
        <w:numPr>
          <w:ilvl w:val="0"/>
          <w:numId w:val="47"/>
        </w:numPr>
        <w:spacing w:line="276" w:lineRule="auto"/>
        <w:jc w:val="both"/>
        <w:rPr>
          <w:ins w:id="2184" w:author="Etion Pinari" w:date="2021-01-06T12:17:00Z"/>
          <w:rFonts w:ascii="Bell MT" w:hAnsi="Bell MT"/>
          <w:sz w:val="24"/>
          <w:szCs w:val="24"/>
          <w:lang w:val="en-US"/>
          <w:rPrChange w:id="2185" w:author="Etion Pinari" w:date="2021-01-06T12:28:00Z">
            <w:rPr>
              <w:ins w:id="2186" w:author="Etion Pinari" w:date="2021-01-06T12:17:00Z"/>
              <w:rFonts w:ascii="Bell MT" w:hAnsi="Bell MT"/>
            </w:rPr>
          </w:rPrChange>
        </w:rPr>
      </w:pPr>
      <w:ins w:id="2187" w:author="Etion Pinari" w:date="2021-01-06T12:17:00Z">
        <w:r w:rsidRPr="00801F40">
          <w:rPr>
            <w:rFonts w:ascii="Cambria" w:hAnsi="Cambria" w:cs="Cambria"/>
            <w:sz w:val="24"/>
            <w:szCs w:val="24"/>
            <w:lang w:val="en-US"/>
            <w:rPrChange w:id="2188" w:author="Etion Pinari" w:date="2021-01-06T12:28:00Z">
              <w:rPr>
                <w:rFonts w:ascii="Cambria" w:hAnsi="Cambria" w:cs="Cambria"/>
              </w:rPr>
            </w:rPrChange>
          </w:rPr>
          <w:t>γ</w:t>
        </w:r>
        <w:r w:rsidRPr="00801F40">
          <w:rPr>
            <w:rFonts w:ascii="Bell MT" w:hAnsi="Bell MT" w:cstheme="minorHAnsi"/>
            <w:sz w:val="24"/>
            <w:szCs w:val="24"/>
            <w:lang w:val="en-US"/>
            <w:rPrChange w:id="2189" w:author="Etion Pinari" w:date="2021-01-06T12:28:00Z">
              <w:rPr>
                <w:rFonts w:ascii="Bell MT" w:hAnsi="Bell MT" w:cstheme="minorHAnsi"/>
              </w:rPr>
            </w:rPrChange>
          </w:rPr>
          <w:t xml:space="preserve"> = 56 minutes</w:t>
        </w:r>
      </w:ins>
    </w:p>
    <w:p w14:paraId="04346254" w14:textId="77777777" w:rsidR="002F47C7" w:rsidRPr="00801F40" w:rsidRDefault="002F47C7" w:rsidP="002F47C7">
      <w:pPr>
        <w:spacing w:line="276" w:lineRule="auto"/>
        <w:jc w:val="both"/>
        <w:rPr>
          <w:ins w:id="2190" w:author="Etion Pinari" w:date="2021-01-06T12:17:00Z"/>
          <w:rFonts w:ascii="Bell MT" w:hAnsi="Bell MT"/>
          <w:sz w:val="28"/>
          <w:szCs w:val="28"/>
          <w:lang w:val="en-US"/>
          <w:rPrChange w:id="2191" w:author="Etion Pinari" w:date="2021-01-06T12:27:00Z">
            <w:rPr>
              <w:ins w:id="2192" w:author="Etion Pinari" w:date="2021-01-06T12:17:00Z"/>
              <w:rFonts w:ascii="Bell MT" w:hAnsi="Bell MT"/>
            </w:rPr>
          </w:rPrChange>
        </w:rPr>
      </w:pPr>
      <w:ins w:id="2193" w:author="Etion Pinari" w:date="2021-01-06T12:17:00Z">
        <w:r w:rsidRPr="00801F40">
          <w:rPr>
            <w:rFonts w:ascii="Bell MT" w:hAnsi="Bell MT"/>
            <w:sz w:val="28"/>
            <w:szCs w:val="28"/>
            <w:lang w:val="en-US"/>
            <w:rPrChange w:id="2194" w:author="Etion Pinari" w:date="2021-01-06T12:27:00Z">
              <w:rPr>
                <w:rFonts w:ascii="Bell MT" w:hAnsi="Bell MT"/>
              </w:rPr>
            </w:rPrChange>
          </w:rPr>
          <w:t>Having these 3 variables we can calculate the number of timeslots needed per shopping trip as:</w:t>
        </w:r>
      </w:ins>
    </w:p>
    <w:p w14:paraId="68ACF107" w14:textId="77777777" w:rsidR="002F47C7" w:rsidRPr="00801F40" w:rsidRDefault="002F47C7" w:rsidP="002F47C7">
      <w:pPr>
        <w:spacing w:line="276" w:lineRule="auto"/>
        <w:jc w:val="both"/>
        <w:rPr>
          <w:ins w:id="2195" w:author="Etion Pinari" w:date="2021-01-06T12:17:00Z"/>
          <w:rFonts w:ascii="Bell MT" w:hAnsi="Bell MT"/>
          <w:sz w:val="28"/>
          <w:szCs w:val="28"/>
          <w:lang w:val="en-US"/>
          <w:rPrChange w:id="2196" w:author="Etion Pinari" w:date="2021-01-06T12:27:00Z">
            <w:rPr>
              <w:ins w:id="2197" w:author="Etion Pinari" w:date="2021-01-06T12:17:00Z"/>
              <w:rFonts w:ascii="Bell MT" w:hAnsi="Bell MT"/>
            </w:rPr>
          </w:rPrChange>
        </w:rPr>
      </w:pPr>
      <w:ins w:id="2198" w:author="Etion Pinari" w:date="2021-01-06T12:17:00Z">
        <w:r w:rsidRPr="00801F40">
          <w:rPr>
            <w:rFonts w:ascii="Bell MT" w:hAnsi="Bell MT"/>
            <w:sz w:val="28"/>
            <w:szCs w:val="28"/>
            <w:lang w:val="en-US"/>
            <w:rPrChange w:id="2199" w:author="Etion Pinari" w:date="2021-01-06T12:27:00Z">
              <w:rPr>
                <w:rFonts w:ascii="Bell MT" w:hAnsi="Bell MT"/>
              </w:rPr>
            </w:rPrChange>
          </w:rPr>
          <w:tab/>
        </w:r>
        <w:r w:rsidRPr="00801F40">
          <w:rPr>
            <w:rFonts w:ascii="Bell MT" w:hAnsi="Bell MT"/>
            <w:sz w:val="28"/>
            <w:szCs w:val="28"/>
            <w:lang w:val="en-US"/>
            <w:rPrChange w:id="2200" w:author="Etion Pinari" w:date="2021-01-06T12:27:00Z">
              <w:rPr>
                <w:rFonts w:ascii="Bell MT" w:hAnsi="Bell MT"/>
              </w:rPr>
            </w:rPrChange>
          </w:rPr>
          <w:tab/>
        </w:r>
        <w:r w:rsidRPr="00801F40">
          <w:rPr>
            <w:rFonts w:ascii="Bell MT" w:hAnsi="Bell MT"/>
            <w:sz w:val="28"/>
            <w:szCs w:val="28"/>
            <w:lang w:val="en-US"/>
            <w:rPrChange w:id="2201" w:author="Etion Pinari" w:date="2021-01-06T12:27:00Z">
              <w:rPr>
                <w:rFonts w:ascii="Bell MT" w:hAnsi="Bell MT"/>
              </w:rPr>
            </w:rPrChange>
          </w:rPr>
          <w:tab/>
        </w:r>
        <w:r w:rsidRPr="00801F40">
          <w:rPr>
            <w:rFonts w:ascii="Cambria" w:hAnsi="Cambria" w:cs="Cambria"/>
            <w:sz w:val="24"/>
            <w:szCs w:val="24"/>
            <w:lang w:val="en-US"/>
            <w:rPrChange w:id="2202" w:author="Etion Pinari" w:date="2021-01-06T12:28:00Z">
              <w:rPr>
                <w:rFonts w:ascii="Cambria" w:hAnsi="Cambria" w:cs="Cambria"/>
              </w:rPr>
            </w:rPrChange>
          </w:rPr>
          <w:t>σ</w:t>
        </w:r>
        <w:r w:rsidRPr="00801F40">
          <w:rPr>
            <w:rFonts w:ascii="Bell MT" w:hAnsi="Bell MT" w:cstheme="minorHAnsi"/>
            <w:sz w:val="24"/>
            <w:szCs w:val="24"/>
            <w:lang w:val="en-US"/>
            <w:rPrChange w:id="2203" w:author="Etion Pinari" w:date="2021-01-06T12:28:00Z">
              <w:rPr>
                <w:rFonts w:ascii="Bell MT" w:hAnsi="Bell MT" w:cstheme="minorHAnsi"/>
              </w:rPr>
            </w:rPrChange>
          </w:rPr>
          <w:t xml:space="preserve"> = </w:t>
        </w:r>
        <w:r w:rsidRPr="00801F40">
          <w:rPr>
            <w:rFonts w:ascii="Cambria Math" w:hAnsi="Cambria Math" w:cs="Cambria Math"/>
            <w:sz w:val="24"/>
            <w:szCs w:val="24"/>
            <w:lang w:val="en-US"/>
            <w:rPrChange w:id="2204" w:author="Etion Pinari" w:date="2021-01-06T12:28:00Z">
              <w:rPr>
                <w:rFonts w:ascii="Cambria Math" w:hAnsi="Cambria Math" w:cs="Cambria Math"/>
              </w:rPr>
            </w:rPrChange>
          </w:rPr>
          <w:t>⌈</w:t>
        </w:r>
        <w:r w:rsidRPr="00801F40">
          <w:rPr>
            <w:rFonts w:ascii="Bell MT" w:hAnsi="Bell MT" w:cs="Cambria Math"/>
            <w:sz w:val="24"/>
            <w:szCs w:val="24"/>
            <w:lang w:val="en-US"/>
            <w:rPrChange w:id="2205" w:author="Etion Pinari" w:date="2021-01-06T12:28:00Z">
              <w:rPr>
                <w:rFonts w:ascii="Bell MT" w:hAnsi="Bell MT" w:cs="Cambria Math"/>
              </w:rPr>
            </w:rPrChange>
          </w:rPr>
          <w:t xml:space="preserve"> </w:t>
        </w:r>
        <w:r w:rsidRPr="00801F40">
          <w:rPr>
            <w:rFonts w:ascii="Cambria" w:hAnsi="Cambria" w:cs="Cambria"/>
            <w:sz w:val="24"/>
            <w:szCs w:val="24"/>
            <w:lang w:val="en-US"/>
            <w:rPrChange w:id="2206" w:author="Etion Pinari" w:date="2021-01-06T12:28:00Z">
              <w:rPr>
                <w:rFonts w:ascii="Cambria" w:hAnsi="Cambria" w:cs="Cambria"/>
              </w:rPr>
            </w:rPrChange>
          </w:rPr>
          <w:t>γ</w:t>
        </w:r>
        <w:r w:rsidRPr="00801F40">
          <w:rPr>
            <w:rFonts w:ascii="Bell MT" w:hAnsi="Bell MT" w:cstheme="minorHAnsi"/>
            <w:sz w:val="24"/>
            <w:szCs w:val="24"/>
            <w:lang w:val="en-US"/>
            <w:rPrChange w:id="2207" w:author="Etion Pinari" w:date="2021-01-06T12:28:00Z">
              <w:rPr>
                <w:rFonts w:ascii="Bell MT" w:hAnsi="Bell MT" w:cstheme="minorHAnsi"/>
              </w:rPr>
            </w:rPrChange>
          </w:rPr>
          <w:t xml:space="preserve"> / </w:t>
        </w:r>
        <w:r w:rsidRPr="00801F40">
          <w:rPr>
            <w:rFonts w:ascii="Cambria" w:hAnsi="Cambria" w:cs="Cambria"/>
            <w:sz w:val="24"/>
            <w:szCs w:val="24"/>
            <w:lang w:val="en-US"/>
            <w:rPrChange w:id="2208" w:author="Etion Pinari" w:date="2021-01-06T12:28:00Z">
              <w:rPr>
                <w:rFonts w:ascii="Cambria" w:hAnsi="Cambria" w:cs="Cambria"/>
              </w:rPr>
            </w:rPrChange>
          </w:rPr>
          <w:t>τ</w:t>
        </w:r>
        <w:r w:rsidRPr="00801F40">
          <w:rPr>
            <w:rFonts w:ascii="Bell MT" w:hAnsi="Bell MT"/>
            <w:sz w:val="24"/>
            <w:szCs w:val="24"/>
            <w:lang w:val="en-US"/>
            <w:rPrChange w:id="2209" w:author="Etion Pinari" w:date="2021-01-06T12:28:00Z">
              <w:rPr>
                <w:rFonts w:ascii="Bell MT" w:hAnsi="Bell MT"/>
              </w:rPr>
            </w:rPrChange>
          </w:rPr>
          <w:t xml:space="preserve"> </w:t>
        </w:r>
        <w:r w:rsidRPr="00801F40">
          <w:rPr>
            <w:rFonts w:ascii="Cambria Math" w:hAnsi="Cambria Math" w:cs="Cambria Math"/>
            <w:sz w:val="24"/>
            <w:szCs w:val="24"/>
            <w:lang w:val="en-US"/>
            <w:rPrChange w:id="2210" w:author="Etion Pinari" w:date="2021-01-06T12:28:00Z">
              <w:rPr>
                <w:rFonts w:ascii="Cambria Math" w:hAnsi="Cambria Math" w:cs="Cambria Math"/>
              </w:rPr>
            </w:rPrChange>
          </w:rPr>
          <w:t>⌉</w:t>
        </w:r>
        <w:r w:rsidRPr="00801F40">
          <w:rPr>
            <w:rFonts w:ascii="Bell MT" w:hAnsi="Bell MT"/>
            <w:sz w:val="24"/>
            <w:szCs w:val="24"/>
            <w:lang w:val="en-US"/>
            <w:rPrChange w:id="2211" w:author="Etion Pinari" w:date="2021-01-06T12:28:00Z">
              <w:rPr>
                <w:rFonts w:ascii="Bell MT" w:hAnsi="Bell MT"/>
              </w:rPr>
            </w:rPrChange>
          </w:rPr>
          <w:t xml:space="preserve">= </w:t>
        </w:r>
        <w:r w:rsidRPr="00801F40">
          <w:rPr>
            <w:rFonts w:ascii="Cambria Math" w:hAnsi="Cambria Math" w:cs="Cambria Math"/>
            <w:sz w:val="24"/>
            <w:szCs w:val="24"/>
            <w:lang w:val="en-US"/>
            <w:rPrChange w:id="2212" w:author="Etion Pinari" w:date="2021-01-06T12:28:00Z">
              <w:rPr>
                <w:rFonts w:ascii="Cambria Math" w:hAnsi="Cambria Math" w:cs="Cambria Math"/>
              </w:rPr>
            </w:rPrChange>
          </w:rPr>
          <w:t>⌈</w:t>
        </w:r>
        <w:r w:rsidRPr="00801F40">
          <w:rPr>
            <w:rFonts w:ascii="Bell MT" w:hAnsi="Bell MT" w:cs="Cambria Math"/>
            <w:sz w:val="24"/>
            <w:szCs w:val="24"/>
            <w:lang w:val="en-US"/>
            <w:rPrChange w:id="2213"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214" w:author="Etion Pinari" w:date="2021-01-06T12:28:00Z">
              <w:rPr>
                <w:rFonts w:ascii="Bell MT" w:hAnsi="Bell MT" w:cstheme="minorHAnsi"/>
              </w:rPr>
            </w:rPrChange>
          </w:rPr>
          <w:t xml:space="preserve">56 / </w:t>
        </w:r>
        <w:r w:rsidRPr="00801F40">
          <w:rPr>
            <w:rFonts w:ascii="Bell MT" w:hAnsi="Bell MT"/>
            <w:sz w:val="24"/>
            <w:szCs w:val="24"/>
            <w:lang w:val="en-US"/>
            <w:rPrChange w:id="2215" w:author="Etion Pinari" w:date="2021-01-06T12:28:00Z">
              <w:rPr>
                <w:rFonts w:ascii="Bell MT" w:hAnsi="Bell MT"/>
              </w:rPr>
            </w:rPrChange>
          </w:rPr>
          <w:t xml:space="preserve">15 </w:t>
        </w:r>
        <w:r w:rsidRPr="00801F40">
          <w:rPr>
            <w:rFonts w:ascii="Cambria Math" w:hAnsi="Cambria Math" w:cs="Cambria Math"/>
            <w:sz w:val="24"/>
            <w:szCs w:val="24"/>
            <w:lang w:val="en-US"/>
            <w:rPrChange w:id="2216" w:author="Etion Pinari" w:date="2021-01-06T12:28:00Z">
              <w:rPr>
                <w:rFonts w:ascii="Cambria Math" w:hAnsi="Cambria Math" w:cs="Cambria Math"/>
              </w:rPr>
            </w:rPrChange>
          </w:rPr>
          <w:t>⌉</w:t>
        </w:r>
        <w:r w:rsidRPr="00801F40">
          <w:rPr>
            <w:rFonts w:ascii="Bell MT" w:hAnsi="Bell MT" w:cs="Cambria Math"/>
            <w:sz w:val="24"/>
            <w:szCs w:val="24"/>
            <w:lang w:val="en-US"/>
            <w:rPrChange w:id="2217" w:author="Etion Pinari" w:date="2021-01-06T12:28:00Z">
              <w:rPr>
                <w:rFonts w:ascii="Bell MT" w:hAnsi="Bell MT" w:cs="Cambria Math"/>
              </w:rPr>
            </w:rPrChange>
          </w:rPr>
          <w:t xml:space="preserve"> = 4</w:t>
        </w:r>
        <w:r w:rsidRPr="00801F40">
          <w:rPr>
            <w:rFonts w:ascii="Bell MT" w:hAnsi="Bell MT"/>
            <w:sz w:val="24"/>
            <w:szCs w:val="24"/>
            <w:lang w:val="en-US"/>
            <w:rPrChange w:id="2218" w:author="Etion Pinari" w:date="2021-01-06T12:28:00Z">
              <w:rPr>
                <w:rFonts w:ascii="Bell MT" w:hAnsi="Bell MT"/>
              </w:rPr>
            </w:rPrChange>
          </w:rPr>
          <w:t xml:space="preserve"> timeslots</w:t>
        </w:r>
      </w:ins>
    </w:p>
    <w:p w14:paraId="4DA78271" w14:textId="77777777" w:rsidR="002F47C7" w:rsidRPr="00801F40" w:rsidRDefault="002F47C7" w:rsidP="002F47C7">
      <w:pPr>
        <w:spacing w:line="276" w:lineRule="auto"/>
        <w:rPr>
          <w:ins w:id="2219" w:author="Etion Pinari" w:date="2021-01-06T12:17:00Z"/>
          <w:rFonts w:ascii="Bell MT" w:hAnsi="Bell MT"/>
          <w:sz w:val="28"/>
          <w:szCs w:val="28"/>
          <w:lang w:val="en-US"/>
          <w:rPrChange w:id="2220" w:author="Etion Pinari" w:date="2021-01-06T12:27:00Z">
            <w:rPr>
              <w:ins w:id="2221" w:author="Etion Pinari" w:date="2021-01-06T12:17:00Z"/>
              <w:rFonts w:ascii="Bell MT" w:hAnsi="Bell MT"/>
            </w:rPr>
          </w:rPrChange>
        </w:rPr>
      </w:pPr>
      <w:ins w:id="2222" w:author="Etion Pinari" w:date="2021-01-06T12:17:00Z">
        <w:r w:rsidRPr="00801F40">
          <w:rPr>
            <w:rFonts w:ascii="Bell MT" w:hAnsi="Bell MT"/>
            <w:sz w:val="28"/>
            <w:szCs w:val="28"/>
            <w:lang w:val="en-US"/>
            <w:rPrChange w:id="2223" w:author="Etion Pinari" w:date="2021-01-06T12:27:00Z">
              <w:rPr>
                <w:rFonts w:ascii="Bell MT" w:hAnsi="Bell MT"/>
              </w:rPr>
            </w:rPrChange>
          </w:rPr>
          <w:t>Lastly, we can find the maximum number of people allowed inside the store per timeslot simply as:</w:t>
        </w:r>
      </w:ins>
    </w:p>
    <w:p w14:paraId="2E440E48" w14:textId="77777777" w:rsidR="002F47C7" w:rsidRPr="00801F40" w:rsidRDefault="002F47C7" w:rsidP="002F47C7">
      <w:pPr>
        <w:spacing w:line="276" w:lineRule="auto"/>
        <w:ind w:left="1440" w:firstLine="720"/>
        <w:rPr>
          <w:ins w:id="2224" w:author="Etion Pinari" w:date="2021-01-06T12:17:00Z"/>
          <w:rFonts w:ascii="Bell MT" w:hAnsi="Bell MT" w:cstheme="minorHAnsi"/>
          <w:sz w:val="24"/>
          <w:szCs w:val="24"/>
          <w:lang w:val="en-US"/>
          <w:rPrChange w:id="2225" w:author="Etion Pinari" w:date="2021-01-06T12:27:00Z">
            <w:rPr>
              <w:ins w:id="2226" w:author="Etion Pinari" w:date="2021-01-06T12:17:00Z"/>
              <w:rFonts w:ascii="Bell MT" w:hAnsi="Bell MT" w:cstheme="minorHAnsi"/>
            </w:rPr>
          </w:rPrChange>
        </w:rPr>
      </w:pPr>
      <w:ins w:id="2227" w:author="Etion Pinari" w:date="2021-01-06T12:17:00Z">
        <w:r w:rsidRPr="00801F40">
          <w:rPr>
            <w:rFonts w:ascii="Bell MT" w:hAnsi="Bell MT" w:cstheme="minorHAnsi" w:hint="eastAsia"/>
            <w:sz w:val="24"/>
            <w:szCs w:val="24"/>
            <w:lang w:val="en-US"/>
            <w:rPrChange w:id="2228" w:author="Etion Pinari" w:date="2021-01-06T12:27:00Z">
              <w:rPr>
                <w:rFonts w:ascii="Bell MT" w:hAnsi="Bell MT" w:cstheme="minorHAnsi" w:hint="eastAsia"/>
              </w:rPr>
            </w:rPrChange>
          </w:rPr>
          <w:t>π</w:t>
        </w:r>
        <w:r w:rsidRPr="00801F40">
          <w:rPr>
            <w:rFonts w:ascii="Bell MT" w:hAnsi="Bell MT" w:cstheme="minorHAnsi"/>
            <w:sz w:val="24"/>
            <w:szCs w:val="24"/>
            <w:lang w:val="en-US"/>
            <w:rPrChange w:id="2229" w:author="Etion Pinari" w:date="2021-01-06T12:27:00Z">
              <w:rPr>
                <w:rFonts w:ascii="Bell MT" w:hAnsi="Bell MT" w:cstheme="minorHAnsi"/>
              </w:rPr>
            </w:rPrChange>
          </w:rPr>
          <w:t xml:space="preserve"> = </w:t>
        </w:r>
        <w:r w:rsidRPr="00801F40">
          <w:rPr>
            <w:rFonts w:ascii="Cambria Math" w:hAnsi="Cambria Math" w:cs="Cambria Math"/>
            <w:sz w:val="24"/>
            <w:szCs w:val="24"/>
            <w:lang w:val="en-US"/>
            <w:rPrChange w:id="2230" w:author="Etion Pinari" w:date="2021-01-06T12:27:00Z">
              <w:rPr>
                <w:rFonts w:ascii="Cambria Math" w:hAnsi="Cambria Math" w:cs="Cambria Math"/>
              </w:rPr>
            </w:rPrChange>
          </w:rPr>
          <w:t>⌈</w:t>
        </w:r>
        <w:r w:rsidRPr="00801F40">
          <w:rPr>
            <w:rFonts w:ascii="Bell MT" w:hAnsi="Bell MT" w:cs="Cambria Math"/>
            <w:sz w:val="24"/>
            <w:szCs w:val="24"/>
            <w:lang w:val="en-US"/>
            <w:rPrChange w:id="2231" w:author="Etion Pinari" w:date="2021-01-06T12:27:00Z">
              <w:rPr>
                <w:rFonts w:ascii="Bell MT" w:hAnsi="Bell MT" w:cs="Cambria Math"/>
              </w:rPr>
            </w:rPrChange>
          </w:rPr>
          <w:t xml:space="preserve"> </w:t>
        </w:r>
        <w:r w:rsidRPr="00801F40">
          <w:rPr>
            <w:rFonts w:ascii="Bell MT" w:hAnsi="Bell MT" w:cstheme="minorHAnsi"/>
            <w:sz w:val="24"/>
            <w:szCs w:val="24"/>
            <w:lang w:val="en-US"/>
            <w:rPrChange w:id="2232" w:author="Etion Pinari" w:date="2021-01-06T12:27:00Z">
              <w:rPr>
                <w:rFonts w:ascii="Bell MT" w:hAnsi="Bell MT" w:cstheme="minorHAnsi"/>
              </w:rPr>
            </w:rPrChange>
          </w:rPr>
          <w:t xml:space="preserve">m / </w:t>
        </w:r>
        <w:r w:rsidRPr="00801F40">
          <w:rPr>
            <w:rFonts w:ascii="Cambria" w:hAnsi="Cambria" w:cs="Cambria"/>
            <w:sz w:val="24"/>
            <w:szCs w:val="24"/>
            <w:lang w:val="en-US"/>
            <w:rPrChange w:id="2233" w:author="Etion Pinari" w:date="2021-01-06T12:27:00Z">
              <w:rPr>
                <w:rFonts w:ascii="Cambria" w:hAnsi="Cambria" w:cs="Cambria"/>
              </w:rPr>
            </w:rPrChange>
          </w:rPr>
          <w:t>σ</w:t>
        </w:r>
        <w:r w:rsidRPr="00801F40">
          <w:rPr>
            <w:rFonts w:ascii="Bell MT" w:hAnsi="Bell MT"/>
            <w:sz w:val="24"/>
            <w:szCs w:val="24"/>
            <w:lang w:val="en-US"/>
            <w:rPrChange w:id="2234" w:author="Etion Pinari" w:date="2021-01-06T12:27:00Z">
              <w:rPr>
                <w:rFonts w:ascii="Bell MT" w:hAnsi="Bell MT"/>
              </w:rPr>
            </w:rPrChange>
          </w:rPr>
          <w:t xml:space="preserve"> </w:t>
        </w:r>
        <w:r w:rsidRPr="00801F40">
          <w:rPr>
            <w:rFonts w:ascii="Cambria Math" w:hAnsi="Cambria Math" w:cs="Cambria Math"/>
            <w:sz w:val="24"/>
            <w:szCs w:val="24"/>
            <w:lang w:val="en-US"/>
            <w:rPrChange w:id="2235" w:author="Etion Pinari" w:date="2021-01-06T12:27:00Z">
              <w:rPr>
                <w:rFonts w:ascii="Cambria Math" w:hAnsi="Cambria Math" w:cs="Cambria Math"/>
              </w:rPr>
            </w:rPrChange>
          </w:rPr>
          <w:t>⌉</w:t>
        </w:r>
        <w:r w:rsidRPr="00801F40">
          <w:rPr>
            <w:rFonts w:ascii="Bell MT" w:hAnsi="Bell MT" w:cstheme="minorHAnsi"/>
            <w:sz w:val="24"/>
            <w:szCs w:val="24"/>
            <w:lang w:val="en-US"/>
            <w:rPrChange w:id="2236" w:author="Etion Pinari" w:date="2021-01-06T12:27:00Z">
              <w:rPr>
                <w:rFonts w:ascii="Bell MT" w:hAnsi="Bell MT" w:cstheme="minorHAnsi"/>
              </w:rPr>
            </w:rPrChange>
          </w:rPr>
          <w:t xml:space="preserve"> = </w:t>
        </w:r>
        <w:r w:rsidRPr="00801F40">
          <w:rPr>
            <w:rFonts w:ascii="Cambria Math" w:hAnsi="Cambria Math" w:cs="Cambria Math"/>
            <w:sz w:val="24"/>
            <w:szCs w:val="24"/>
            <w:lang w:val="en-US"/>
            <w:rPrChange w:id="2237" w:author="Etion Pinari" w:date="2021-01-06T12:27:00Z">
              <w:rPr>
                <w:rFonts w:ascii="Cambria Math" w:hAnsi="Cambria Math" w:cs="Cambria Math"/>
              </w:rPr>
            </w:rPrChange>
          </w:rPr>
          <w:t>⌈</w:t>
        </w:r>
        <w:r w:rsidRPr="00801F40">
          <w:rPr>
            <w:rFonts w:ascii="Bell MT" w:hAnsi="Bell MT" w:cs="Cambria Math"/>
            <w:sz w:val="24"/>
            <w:szCs w:val="24"/>
            <w:lang w:val="en-US"/>
            <w:rPrChange w:id="2238" w:author="Etion Pinari" w:date="2021-01-06T12:27:00Z">
              <w:rPr>
                <w:rFonts w:ascii="Bell MT" w:hAnsi="Bell MT" w:cs="Cambria Math"/>
              </w:rPr>
            </w:rPrChange>
          </w:rPr>
          <w:t xml:space="preserve"> </w:t>
        </w:r>
        <w:r w:rsidRPr="00801F40">
          <w:rPr>
            <w:rFonts w:ascii="Bell MT" w:hAnsi="Bell MT" w:cstheme="minorHAnsi"/>
            <w:sz w:val="24"/>
            <w:szCs w:val="24"/>
            <w:lang w:val="en-US"/>
            <w:rPrChange w:id="2239" w:author="Etion Pinari" w:date="2021-01-06T12:27:00Z">
              <w:rPr>
                <w:rFonts w:ascii="Bell MT" w:hAnsi="Bell MT" w:cstheme="minorHAnsi"/>
              </w:rPr>
            </w:rPrChange>
          </w:rPr>
          <w:t xml:space="preserve">100 people / 4 timeslots </w:t>
        </w:r>
        <w:r w:rsidRPr="00801F40">
          <w:rPr>
            <w:rFonts w:ascii="Cambria Math" w:hAnsi="Cambria Math" w:cs="Cambria Math"/>
            <w:sz w:val="24"/>
            <w:szCs w:val="24"/>
            <w:lang w:val="en-US"/>
            <w:rPrChange w:id="2240" w:author="Etion Pinari" w:date="2021-01-06T12:27:00Z">
              <w:rPr>
                <w:rFonts w:ascii="Cambria Math" w:hAnsi="Cambria Math" w:cs="Cambria Math"/>
              </w:rPr>
            </w:rPrChange>
          </w:rPr>
          <w:t>⌉</w:t>
        </w:r>
        <w:r w:rsidRPr="00801F40">
          <w:rPr>
            <w:rFonts w:ascii="Bell MT" w:hAnsi="Bell MT" w:cstheme="minorHAnsi"/>
            <w:sz w:val="24"/>
            <w:szCs w:val="24"/>
            <w:lang w:val="en-US"/>
            <w:rPrChange w:id="2241" w:author="Etion Pinari" w:date="2021-01-06T12:27:00Z">
              <w:rPr>
                <w:rFonts w:ascii="Bell MT" w:hAnsi="Bell MT" w:cstheme="minorHAnsi"/>
              </w:rPr>
            </w:rPrChange>
          </w:rPr>
          <w:t>= 25 people / timeslot.</w:t>
        </w:r>
      </w:ins>
    </w:p>
    <w:p w14:paraId="03E4A2D9" w14:textId="52BC804E" w:rsidR="002F47C7" w:rsidRPr="00801F40" w:rsidRDefault="00801F40" w:rsidP="002F47C7">
      <w:pPr>
        <w:spacing w:line="276" w:lineRule="auto"/>
        <w:jc w:val="both"/>
        <w:rPr>
          <w:ins w:id="2242" w:author="Etion Pinari" w:date="2021-01-06T12:17:00Z"/>
          <w:rFonts w:ascii="Bell MT" w:hAnsi="Bell MT" w:cstheme="minorHAnsi"/>
          <w:sz w:val="28"/>
          <w:szCs w:val="28"/>
          <w:lang w:val="en-US"/>
          <w:rPrChange w:id="2243" w:author="Etion Pinari" w:date="2021-01-06T12:27:00Z">
            <w:rPr>
              <w:ins w:id="2244" w:author="Etion Pinari" w:date="2021-01-06T12:17:00Z"/>
              <w:rFonts w:ascii="Bell MT" w:hAnsi="Bell MT" w:cstheme="minorHAnsi"/>
            </w:rPr>
          </w:rPrChange>
        </w:rPr>
      </w:pPr>
      <w:ins w:id="2245" w:author="Etion Pinari" w:date="2021-01-06T12:17:00Z">
        <w:r w:rsidRPr="00801F40">
          <w:rPr>
            <w:rFonts w:ascii="Bell MT" w:hAnsi="Bell MT"/>
            <w:noProof/>
            <w:lang w:val="en-US"/>
            <w:rPrChange w:id="2246" w:author="Etion Pinari" w:date="2021-01-06T12:27:00Z">
              <w:rPr>
                <w:rFonts w:ascii="Bell MT" w:hAnsi="Bell MT"/>
                <w:noProof/>
              </w:rPr>
            </w:rPrChange>
          </w:rPr>
          <mc:AlternateContent>
            <mc:Choice Requires="wpg">
              <w:drawing>
                <wp:anchor distT="0" distB="0" distL="114300" distR="114300" simplePos="0" relativeHeight="251757568" behindDoc="0" locked="0" layoutInCell="1" allowOverlap="1" wp14:anchorId="238974E3" wp14:editId="23E6C757">
                  <wp:simplePos x="0" y="0"/>
                  <wp:positionH relativeFrom="column">
                    <wp:posOffset>400685</wp:posOffset>
                  </wp:positionH>
                  <wp:positionV relativeFrom="paragraph">
                    <wp:posOffset>1412240</wp:posOffset>
                  </wp:positionV>
                  <wp:extent cx="5438140" cy="2933700"/>
                  <wp:effectExtent l="0" t="0" r="0" b="0"/>
                  <wp:wrapTopAndBottom/>
                  <wp:docPr id="89" name="Gruppo 4"/>
                  <wp:cNvGraphicFramePr/>
                  <a:graphic xmlns:a="http://schemas.openxmlformats.org/drawingml/2006/main">
                    <a:graphicData uri="http://schemas.microsoft.com/office/word/2010/wordprocessingGroup">
                      <wpg:wgp>
                        <wpg:cNvGrpSpPr/>
                        <wpg:grpSpPr>
                          <a:xfrm>
                            <a:off x="0" y="0"/>
                            <a:ext cx="5438140" cy="2933700"/>
                            <a:chOff x="-87466" y="-47701"/>
                            <a:chExt cx="4749636" cy="2577541"/>
                          </a:xfrm>
                        </wpg:grpSpPr>
                        <pic:pic xmlns:pic="http://schemas.openxmlformats.org/drawingml/2006/picture">
                          <pic:nvPicPr>
                            <pic:cNvPr id="90" name="Picture 90"/>
                            <pic:cNvPicPr>
                              <a:picLocks noChangeAspect="1"/>
                            </pic:cNvPicPr>
                          </pic:nvPicPr>
                          <pic:blipFill rotWithShape="1">
                            <a:blip r:embed="rId44">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46EE2CA6" w:rsidR="002F47C7" w:rsidRPr="003A5E84" w:rsidRDefault="002F47C7" w:rsidP="002F47C7">
                                <w:pPr>
                                  <w:pStyle w:val="Didascalia"/>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247" w:author="Etion Pinari" w:date="2021-01-06T12:29:00Z">
                                  <w:r w:rsidR="00801F40">
                                    <w:t xml:space="preserve"> Reference in the bottom of the document</w:t>
                                  </w:r>
                                </w:ins>
                                <w:ins w:id="2248" w:author="Etion Pinari" w:date="2021-01-06T12:30:00Z">
                                  <w:r w:rsidR="00801F40">
                                    <w:t xml:space="preserve">. </w:t>
                                  </w:r>
                                </w:ins>
                                <w:ins w:id="2249" w:author="Etion Pinari" w:date="2021-01-06T12:29:00Z">
                                  <w:r w:rsidR="00801F40">
                                    <w:t xml:space="preserve"> (authors: </w:t>
                                  </w:r>
                                  <w:r w:rsidR="00801F40" w:rsidRPr="00801F40">
                                    <w:rPr>
                                      <w:sz w:val="20"/>
                                      <w:szCs w:val="20"/>
                                      <w:rPrChange w:id="2250" w:author="Etion Pinari" w:date="2021-01-06T12:30:00Z">
                                        <w:rPr/>
                                      </w:rPrChange>
                                    </w:rPr>
                                    <w:t>Byung-Do Kim, Kyungdo Park</w:t>
                                  </w:r>
                                </w:ins>
                                <w:ins w:id="2251" w:author="Etion Pinari" w:date="2021-01-06T12:30:00Z">
                                  <w:r w:rsidR="00801F40">
                                    <w:rPr>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31.55pt;margin-top:111.2pt;width:428.2pt;height:231pt;z-index:251757568;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60Wub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5"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46EE2CA6" w:rsidR="002F47C7" w:rsidRPr="003A5E84" w:rsidRDefault="002F47C7" w:rsidP="002F47C7">
                          <w:pPr>
                            <w:pStyle w:val="Didascalia"/>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252" w:author="Etion Pinari" w:date="2021-01-06T12:29:00Z">
                            <w:r w:rsidR="00801F40">
                              <w:t xml:space="preserve"> Reference in the bottom of the document</w:t>
                            </w:r>
                          </w:ins>
                          <w:ins w:id="2253" w:author="Etion Pinari" w:date="2021-01-06T12:30:00Z">
                            <w:r w:rsidR="00801F40">
                              <w:t xml:space="preserve">. </w:t>
                            </w:r>
                          </w:ins>
                          <w:ins w:id="2254" w:author="Etion Pinari" w:date="2021-01-06T12:29:00Z">
                            <w:r w:rsidR="00801F40">
                              <w:t xml:space="preserve"> (authors: </w:t>
                            </w:r>
                            <w:r w:rsidR="00801F40" w:rsidRPr="00801F40">
                              <w:rPr>
                                <w:sz w:val="20"/>
                                <w:szCs w:val="20"/>
                                <w:rPrChange w:id="2255" w:author="Etion Pinari" w:date="2021-01-06T12:30:00Z">
                                  <w:rPr/>
                                </w:rPrChange>
                              </w:rPr>
                              <w:t>Byung-Do Kim, Kyungdo Park</w:t>
                            </w:r>
                          </w:ins>
                          <w:ins w:id="2256" w:author="Etion Pinari" w:date="2021-01-06T12:30:00Z">
                            <w:r w:rsidR="00801F40">
                              <w:rPr>
                                <w:sz w:val="20"/>
                                <w:szCs w:val="20"/>
                              </w:rPr>
                              <w:t>)</w:t>
                            </w:r>
                          </w:ins>
                        </w:p>
                      </w:txbxContent>
                    </v:textbox>
                  </v:shape>
                  <w10:wrap type="topAndBottom"/>
                </v:group>
              </w:pict>
            </mc:Fallback>
          </mc:AlternateContent>
        </w:r>
        <w:r w:rsidR="002F47C7" w:rsidRPr="00801F40">
          <w:rPr>
            <w:rFonts w:ascii="Bell MT" w:hAnsi="Bell MT" w:cstheme="minorHAnsi"/>
            <w:sz w:val="28"/>
            <w:szCs w:val="28"/>
            <w:lang w:val="en-US"/>
            <w:rPrChange w:id="2257" w:author="Etion Pinari" w:date="2021-01-06T12:27:00Z">
              <w:rPr>
                <w:rFonts w:ascii="Bell MT" w:hAnsi="Bell MT" w:cstheme="minorHAnsi"/>
              </w:rPr>
            </w:rPrChange>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ins>
    </w:p>
    <w:p w14:paraId="6F6BFDC1" w14:textId="77777777" w:rsidR="00801F40" w:rsidRDefault="00801F40" w:rsidP="002F47C7">
      <w:pPr>
        <w:spacing w:line="276" w:lineRule="auto"/>
        <w:jc w:val="both"/>
        <w:rPr>
          <w:ins w:id="2258" w:author="Etion Pinari" w:date="2021-01-06T12:30:00Z"/>
          <w:rFonts w:ascii="Bell MT" w:hAnsi="Bell MT" w:cstheme="minorHAnsi"/>
          <w:sz w:val="28"/>
          <w:szCs w:val="28"/>
          <w:lang w:val="en-US"/>
        </w:rPr>
      </w:pPr>
    </w:p>
    <w:p w14:paraId="28A6D05A" w14:textId="77777777" w:rsidR="00801F40" w:rsidRDefault="002F47C7" w:rsidP="002F47C7">
      <w:pPr>
        <w:spacing w:line="276" w:lineRule="auto"/>
        <w:jc w:val="both"/>
        <w:rPr>
          <w:ins w:id="2259" w:author="Etion Pinari" w:date="2021-01-06T12:30:00Z"/>
          <w:rFonts w:ascii="Bell MT" w:hAnsi="Bell MT"/>
          <w:sz w:val="28"/>
          <w:szCs w:val="28"/>
          <w:lang w:val="en-US"/>
        </w:rPr>
      </w:pPr>
      <w:ins w:id="2260" w:author="Etion Pinari" w:date="2021-01-06T12:17:00Z">
        <w:r w:rsidRPr="00801F40">
          <w:rPr>
            <w:rFonts w:ascii="Bell MT" w:hAnsi="Bell MT" w:cstheme="minorHAnsi"/>
            <w:sz w:val="28"/>
            <w:szCs w:val="28"/>
            <w:lang w:val="en-US"/>
            <w:rPrChange w:id="2261" w:author="Etion Pinari" w:date="2021-01-06T12:27:00Z">
              <w:rPr>
                <w:rFonts w:ascii="Bell MT" w:hAnsi="Bell MT" w:cstheme="minorHAnsi"/>
              </w:rPr>
            </w:rPrChange>
          </w:rPr>
          <w:t xml:space="preserve">In more common cases, when users leave before the </w:t>
        </w:r>
        <w:r w:rsidRPr="00801F40">
          <w:rPr>
            <w:rFonts w:ascii="Bell MT" w:hAnsi="Bell MT"/>
            <w:sz w:val="28"/>
            <w:szCs w:val="28"/>
            <w:lang w:val="en-US"/>
            <w:rPrChange w:id="2262" w:author="Etion Pinari" w:date="2021-01-06T12:27:00Z">
              <w:rPr>
                <w:rFonts w:ascii="Bell MT" w:hAnsi="Bell MT"/>
              </w:rPr>
            </w:rPrChange>
          </w:rPr>
          <w:t xml:space="preserve">critical shopping time, </w:t>
        </w:r>
        <w:r w:rsidRPr="00801F40">
          <w:rPr>
            <w:rFonts w:ascii="Bell MT" w:hAnsi="Bell MT" w:cstheme="minorHAnsi" w:hint="eastAsia"/>
            <w:sz w:val="28"/>
            <w:szCs w:val="28"/>
            <w:lang w:val="en-US"/>
            <w:rPrChange w:id="2263" w:author="Etion Pinari" w:date="2021-01-06T12:27:00Z">
              <w:rPr>
                <w:rFonts w:ascii="Bell MT" w:hAnsi="Bell MT" w:cstheme="minorHAnsi" w:hint="eastAsia"/>
              </w:rPr>
            </w:rPrChange>
          </w:rPr>
          <w:t>π</w:t>
        </w:r>
        <w:r w:rsidRPr="00801F40">
          <w:rPr>
            <w:rFonts w:ascii="Bell MT" w:hAnsi="Bell MT" w:cstheme="minorHAnsi"/>
            <w:sz w:val="28"/>
            <w:szCs w:val="28"/>
            <w:lang w:val="en-US"/>
            <w:rPrChange w:id="2264" w:author="Etion Pinari" w:date="2021-01-06T12:27:00Z">
              <w:rPr>
                <w:rFonts w:ascii="Bell MT" w:hAnsi="Bell MT" w:cstheme="minorHAnsi"/>
              </w:rPr>
            </w:rPrChange>
          </w:rPr>
          <w:t xml:space="preserve"> might increase its value for successive time slots</w:t>
        </w:r>
        <w:r w:rsidRPr="00801F40">
          <w:rPr>
            <w:rFonts w:ascii="Bell MT" w:hAnsi="Bell MT"/>
            <w:sz w:val="28"/>
            <w:szCs w:val="28"/>
            <w:lang w:val="en-US"/>
            <w:rPrChange w:id="2265" w:author="Etion Pinari" w:date="2021-01-06T12:27:00Z">
              <w:rPr>
                <w:rFonts w:ascii="Bell MT" w:hAnsi="Bell MT"/>
              </w:rPr>
            </w:rPrChange>
          </w:rPr>
          <w:t xml:space="preserve"> up to 25%. The input of the users is important because it allows the system to plan finer shopping trips and calculate their shopping time independently of other clients who have not expressed any details and </w:t>
        </w:r>
        <w:r w:rsidRPr="00801F40">
          <w:rPr>
            <w:rFonts w:ascii="Bell MT" w:hAnsi="Bell MT"/>
            <w:sz w:val="28"/>
            <w:szCs w:val="28"/>
            <w:lang w:val="en-US"/>
            <w:rPrChange w:id="2266" w:author="Etion Pinari" w:date="2021-01-06T12:27:00Z">
              <w:rPr>
                <w:rFonts w:ascii="Bell MT" w:hAnsi="Bell MT"/>
              </w:rPr>
            </w:rPrChange>
          </w:rPr>
          <w:lastRenderedPageBreak/>
          <w:t xml:space="preserve">so their critical shopping time would be lower in number of timeslots. In this case we would have a critical shopping time for random shoppers equal to </w:t>
        </w:r>
      </w:ins>
    </w:p>
    <w:p w14:paraId="75480544" w14:textId="1CF2C61C" w:rsidR="002F47C7" w:rsidRPr="00801F40" w:rsidRDefault="002F47C7" w:rsidP="002F47C7">
      <w:pPr>
        <w:spacing w:line="276" w:lineRule="auto"/>
        <w:jc w:val="both"/>
        <w:rPr>
          <w:ins w:id="2267" w:author="Etion Pinari" w:date="2021-01-06T12:17:00Z"/>
          <w:rFonts w:ascii="Bell MT" w:hAnsi="Bell MT"/>
          <w:sz w:val="28"/>
          <w:szCs w:val="28"/>
          <w:lang w:val="en-US"/>
          <w:rPrChange w:id="2268" w:author="Etion Pinari" w:date="2021-01-06T12:27:00Z">
            <w:rPr>
              <w:ins w:id="2269" w:author="Etion Pinari" w:date="2021-01-06T12:17:00Z"/>
              <w:rFonts w:ascii="Bell MT" w:hAnsi="Bell MT"/>
            </w:rPr>
          </w:rPrChange>
        </w:rPr>
      </w:pPr>
      <w:ins w:id="2270" w:author="Etion Pinari" w:date="2021-01-06T12:17:00Z">
        <w:r w:rsidRPr="00801F40">
          <w:rPr>
            <w:rFonts w:ascii="Cambria" w:hAnsi="Cambria" w:cs="Cambria"/>
            <w:sz w:val="28"/>
            <w:szCs w:val="28"/>
            <w:lang w:val="en-US"/>
            <w:rPrChange w:id="2271" w:author="Etion Pinari" w:date="2021-01-06T12:27:00Z">
              <w:rPr>
                <w:rFonts w:ascii="Cambria" w:hAnsi="Cambria" w:cs="Cambria"/>
              </w:rPr>
            </w:rPrChange>
          </w:rPr>
          <w:t>γ</w:t>
        </w:r>
        <w:r w:rsidRPr="00801F40">
          <w:rPr>
            <w:rFonts w:ascii="Bell MT" w:hAnsi="Bell MT" w:cstheme="minorHAnsi"/>
            <w:sz w:val="28"/>
            <w:szCs w:val="28"/>
            <w:lang w:val="en-US"/>
            <w:rPrChange w:id="2272" w:author="Etion Pinari" w:date="2021-01-06T12:27:00Z">
              <w:rPr>
                <w:rFonts w:ascii="Bell MT" w:hAnsi="Bell MT" w:cstheme="minorHAnsi"/>
              </w:rPr>
            </w:rPrChange>
          </w:rPr>
          <w:t xml:space="preserve"> = 22 + 3 * 2.345 minutes </w:t>
        </w:r>
        <w:r w:rsidRPr="00801F40">
          <w:rPr>
            <w:rFonts w:ascii="Bell MT" w:hAnsi="Bell MT"/>
            <w:sz w:val="28"/>
            <w:szCs w:val="28"/>
            <w:lang w:val="en-US"/>
            <w:rPrChange w:id="2273" w:author="Etion Pinari" w:date="2021-01-06T12:27:00Z">
              <w:rPr>
                <w:rFonts w:ascii="Bell MT" w:hAnsi="Bell MT"/>
              </w:rPr>
            </w:rPrChange>
          </w:rPr>
          <w:t xml:space="preserve">≈ </w:t>
        </w:r>
        <w:r w:rsidRPr="00801F40">
          <w:rPr>
            <w:rFonts w:ascii="Bell MT" w:hAnsi="Bell MT" w:cstheme="minorHAnsi"/>
            <w:sz w:val="28"/>
            <w:szCs w:val="28"/>
            <w:lang w:val="en-US"/>
            <w:rPrChange w:id="2274" w:author="Etion Pinari" w:date="2021-01-06T12:27:00Z">
              <w:rPr>
                <w:rFonts w:ascii="Bell MT" w:hAnsi="Bell MT" w:cstheme="minorHAnsi"/>
              </w:rPr>
            </w:rPrChange>
          </w:rPr>
          <w:t xml:space="preserve">27 minutes or equivalently </w:t>
        </w:r>
        <w:r w:rsidRPr="00801F40">
          <w:rPr>
            <w:rFonts w:ascii="Cambria" w:hAnsi="Cambria" w:cs="Cambria"/>
            <w:sz w:val="28"/>
            <w:szCs w:val="28"/>
            <w:lang w:val="en-US"/>
            <w:rPrChange w:id="2275" w:author="Etion Pinari" w:date="2021-01-06T12:27:00Z">
              <w:rPr>
                <w:rFonts w:ascii="Cambria" w:hAnsi="Cambria" w:cs="Cambria"/>
              </w:rPr>
            </w:rPrChange>
          </w:rPr>
          <w:t>σ</w:t>
        </w:r>
        <w:r w:rsidRPr="00801F40">
          <w:rPr>
            <w:rFonts w:ascii="Bell MT" w:hAnsi="Bell MT" w:cstheme="minorHAnsi"/>
            <w:sz w:val="28"/>
            <w:szCs w:val="28"/>
            <w:lang w:val="en-US"/>
            <w:rPrChange w:id="2276" w:author="Etion Pinari" w:date="2021-01-06T12:27:00Z">
              <w:rPr>
                <w:rFonts w:ascii="Bell MT" w:hAnsi="Bell MT" w:cstheme="minorHAnsi"/>
              </w:rPr>
            </w:rPrChange>
          </w:rPr>
          <w:t xml:space="preserve"> = 2 timeslots. This allows the system to allocate future spaces to other users who might be interested in visiting the store.</w:t>
        </w:r>
      </w:ins>
    </w:p>
    <w:p w14:paraId="66FF08DF" w14:textId="35F80133" w:rsidR="002F47C7" w:rsidRPr="00801F40" w:rsidRDefault="002F47C7" w:rsidP="002F47C7">
      <w:pPr>
        <w:spacing w:line="276" w:lineRule="auto"/>
        <w:jc w:val="both"/>
        <w:rPr>
          <w:ins w:id="2277" w:author="Etion Pinari" w:date="2021-01-06T12:17:00Z"/>
          <w:rFonts w:ascii="Bell MT" w:hAnsi="Bell MT" w:cstheme="minorHAnsi"/>
          <w:sz w:val="28"/>
          <w:szCs w:val="28"/>
          <w:lang w:val="en-US"/>
          <w:rPrChange w:id="2278" w:author="Etion Pinari" w:date="2021-01-06T12:27:00Z">
            <w:rPr>
              <w:ins w:id="2279" w:author="Etion Pinari" w:date="2021-01-06T12:17:00Z"/>
              <w:rFonts w:ascii="Bell MT" w:hAnsi="Bell MT" w:cstheme="minorHAnsi"/>
            </w:rPr>
          </w:rPrChange>
        </w:rPr>
      </w:pPr>
      <w:ins w:id="2280" w:author="Etion Pinari" w:date="2021-01-06T12:17:00Z">
        <w:r w:rsidRPr="00801F40">
          <w:rPr>
            <w:rFonts w:ascii="Bell MT" w:hAnsi="Bell MT" w:cstheme="minorHAnsi"/>
            <w:sz w:val="28"/>
            <w:szCs w:val="28"/>
            <w:lang w:val="en-US"/>
            <w:rPrChange w:id="2281" w:author="Etion Pinari" w:date="2021-01-06T12:27:00Z">
              <w:rPr>
                <w:rFonts w:ascii="Bell MT" w:hAnsi="Bell MT" w:cstheme="minorHAnsi"/>
              </w:rPr>
            </w:rPrChange>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801F40">
          <w:rPr>
            <w:rFonts w:ascii="Cambria" w:hAnsi="Cambria" w:cs="Cambria"/>
            <w:sz w:val="28"/>
            <w:szCs w:val="28"/>
            <w:lang w:val="en-US"/>
            <w:rPrChange w:id="2282" w:author="Etion Pinari" w:date="2021-01-06T12:27:00Z">
              <w:rPr>
                <w:rFonts w:ascii="Cambria" w:hAnsi="Cambria" w:cs="Cambria"/>
              </w:rPr>
            </w:rPrChange>
          </w:rPr>
          <w:t>τ</w:t>
        </w:r>
        <w:r w:rsidRPr="00801F40">
          <w:rPr>
            <w:rFonts w:ascii="Bell MT" w:hAnsi="Bell MT"/>
            <w:sz w:val="28"/>
            <w:szCs w:val="28"/>
            <w:lang w:val="en-US"/>
            <w:rPrChange w:id="2283" w:author="Etion Pinari" w:date="2021-01-06T12:27:00Z">
              <w:rPr>
                <w:rFonts w:ascii="Bell MT" w:hAnsi="Bell MT"/>
              </w:rPr>
            </w:rPrChange>
          </w:rPr>
          <w:t>, might be changed if the future requires it. In this current moment we found no benefits in changing the timeslots period, even though further study might show the contrary to be true.</w:t>
        </w:r>
      </w:ins>
    </w:p>
    <w:p w14:paraId="610446ED" w14:textId="77777777" w:rsidR="002F47C7" w:rsidRPr="00801F40" w:rsidRDefault="002F47C7" w:rsidP="002F47C7">
      <w:pPr>
        <w:spacing w:line="276" w:lineRule="auto"/>
        <w:rPr>
          <w:ins w:id="2284" w:author="Etion Pinari" w:date="2021-01-06T12:17:00Z"/>
          <w:rFonts w:ascii="Bell MT" w:hAnsi="Bell MT"/>
          <w:noProof/>
          <w:lang w:val="en-US"/>
          <w:rPrChange w:id="2285" w:author="Etion Pinari" w:date="2021-01-06T12:27:00Z">
            <w:rPr>
              <w:ins w:id="2286" w:author="Etion Pinari" w:date="2021-01-06T12:17:00Z"/>
              <w:rFonts w:ascii="Bell MT" w:hAnsi="Bell MT"/>
              <w:noProof/>
            </w:rPr>
          </w:rPrChange>
        </w:rPr>
      </w:pPr>
    </w:p>
    <w:p w14:paraId="7C21CBDC" w14:textId="70ABBB74" w:rsidR="002F47C7" w:rsidRPr="00801F40" w:rsidRDefault="002F47C7" w:rsidP="002F47C7">
      <w:pPr>
        <w:spacing w:line="276" w:lineRule="auto"/>
        <w:rPr>
          <w:ins w:id="2287" w:author="Etion Pinari" w:date="2021-01-06T12:17:00Z"/>
          <w:rFonts w:ascii="Bell MT" w:hAnsi="Bell MT"/>
          <w:lang w:val="en-US"/>
          <w:rPrChange w:id="2288" w:author="Etion Pinari" w:date="2021-01-06T12:27:00Z">
            <w:rPr>
              <w:ins w:id="2289" w:author="Etion Pinari" w:date="2021-01-06T12:17:00Z"/>
              <w:rFonts w:ascii="Bell MT" w:hAnsi="Bell MT"/>
            </w:rPr>
          </w:rPrChange>
        </w:rPr>
      </w:pPr>
    </w:p>
    <w:p w14:paraId="3796A7FD" w14:textId="77777777" w:rsidR="002F47C7" w:rsidRPr="00801F40" w:rsidRDefault="002F47C7" w:rsidP="002F47C7">
      <w:pPr>
        <w:spacing w:line="276" w:lineRule="auto"/>
        <w:rPr>
          <w:ins w:id="2290" w:author="Etion Pinari" w:date="2021-01-06T12:17:00Z"/>
          <w:rFonts w:ascii="Bell MT" w:hAnsi="Bell MT"/>
          <w:lang w:val="en-US"/>
          <w:rPrChange w:id="2291" w:author="Etion Pinari" w:date="2021-01-06T12:27:00Z">
            <w:rPr>
              <w:ins w:id="2292" w:author="Etion Pinari" w:date="2021-01-06T12:17:00Z"/>
              <w:rFonts w:ascii="Bell MT" w:hAnsi="Bell MT"/>
            </w:rPr>
          </w:rPrChange>
        </w:rPr>
      </w:pPr>
    </w:p>
    <w:p w14:paraId="29B7727F" w14:textId="77777777" w:rsidR="002F47C7" w:rsidRPr="00801F40" w:rsidRDefault="002F47C7" w:rsidP="002F47C7">
      <w:pPr>
        <w:spacing w:line="276" w:lineRule="auto"/>
        <w:rPr>
          <w:ins w:id="2293" w:author="Etion Pinari" w:date="2021-01-06T12:17:00Z"/>
          <w:rFonts w:ascii="Bell MT" w:hAnsi="Bell MT"/>
          <w:lang w:val="en-US"/>
          <w:rPrChange w:id="2294" w:author="Etion Pinari" w:date="2021-01-06T12:27:00Z">
            <w:rPr>
              <w:ins w:id="2295" w:author="Etion Pinari" w:date="2021-01-06T12:17:00Z"/>
              <w:rFonts w:ascii="Bell MT" w:hAnsi="Bell MT"/>
            </w:rPr>
          </w:rPrChange>
        </w:rPr>
      </w:pPr>
    </w:p>
    <w:p w14:paraId="7DB046F4" w14:textId="77777777" w:rsidR="002F47C7" w:rsidRPr="00801F40" w:rsidRDefault="002F47C7" w:rsidP="002F47C7">
      <w:pPr>
        <w:spacing w:line="276" w:lineRule="auto"/>
        <w:rPr>
          <w:ins w:id="2296" w:author="Etion Pinari" w:date="2021-01-06T12:17:00Z"/>
          <w:rFonts w:ascii="Bell MT" w:hAnsi="Bell MT"/>
          <w:lang w:val="en-US"/>
          <w:rPrChange w:id="2297" w:author="Etion Pinari" w:date="2021-01-06T12:27:00Z">
            <w:rPr>
              <w:ins w:id="2298" w:author="Etion Pinari" w:date="2021-01-06T12:17:00Z"/>
              <w:rFonts w:ascii="Bell MT" w:hAnsi="Bell MT"/>
            </w:rPr>
          </w:rPrChange>
        </w:rPr>
      </w:pPr>
      <w:ins w:id="2299" w:author="Etion Pinari" w:date="2021-01-06T12:17:00Z">
        <w:r w:rsidRPr="00801F40">
          <w:rPr>
            <w:rFonts w:ascii="Bell MT" w:hAnsi="Bell MT"/>
            <w:lang w:val="en-US"/>
            <w:rPrChange w:id="2300" w:author="Etion Pinari" w:date="2021-01-06T12:27:00Z">
              <w:rPr>
                <w:rFonts w:ascii="Bell MT" w:hAnsi="Bell MT"/>
              </w:rPr>
            </w:rPrChange>
          </w:rPr>
          <w:tab/>
        </w:r>
        <w:r w:rsidRPr="00801F40">
          <w:rPr>
            <w:rFonts w:ascii="Bell MT" w:hAnsi="Bell MT"/>
            <w:lang w:val="en-US"/>
            <w:rPrChange w:id="2301" w:author="Etion Pinari" w:date="2021-01-06T12:27:00Z">
              <w:rPr>
                <w:rFonts w:ascii="Bell MT" w:hAnsi="Bell MT"/>
              </w:rPr>
            </w:rPrChange>
          </w:rPr>
          <w:tab/>
        </w:r>
        <w:r w:rsidRPr="00801F40">
          <w:rPr>
            <w:rFonts w:ascii="Bell MT" w:hAnsi="Bell MT"/>
            <w:lang w:val="en-US"/>
            <w:rPrChange w:id="2302" w:author="Etion Pinari" w:date="2021-01-06T12:27:00Z">
              <w:rPr>
                <w:rFonts w:ascii="Bell MT" w:hAnsi="Bell MT"/>
              </w:rPr>
            </w:rPrChange>
          </w:rPr>
          <w:tab/>
        </w:r>
      </w:ins>
    </w:p>
    <w:p w14:paraId="6E9EF028" w14:textId="77777777" w:rsidR="002F47C7" w:rsidRPr="00801F40" w:rsidRDefault="002F47C7" w:rsidP="002F47C7">
      <w:pPr>
        <w:spacing w:line="276" w:lineRule="auto"/>
        <w:rPr>
          <w:ins w:id="2303" w:author="Etion Pinari" w:date="2021-01-06T12:17:00Z"/>
          <w:rFonts w:ascii="Bell MT" w:hAnsi="Bell MT"/>
          <w:lang w:val="en-US"/>
          <w:rPrChange w:id="2304" w:author="Etion Pinari" w:date="2021-01-06T12:27:00Z">
            <w:rPr>
              <w:ins w:id="2305" w:author="Etion Pinari" w:date="2021-01-06T12:17:00Z"/>
              <w:rFonts w:ascii="Bell MT" w:hAnsi="Bell MT"/>
            </w:rPr>
          </w:rPrChange>
        </w:rPr>
      </w:pPr>
      <w:ins w:id="2306" w:author="Etion Pinari" w:date="2021-01-06T12:17:00Z">
        <w:r w:rsidRPr="00801F40">
          <w:rPr>
            <w:rFonts w:ascii="Bell MT" w:hAnsi="Bell MT"/>
            <w:lang w:val="en-US"/>
            <w:rPrChange w:id="2307" w:author="Etion Pinari" w:date="2021-01-06T12:27:00Z">
              <w:rPr>
                <w:rFonts w:ascii="Bell MT" w:hAnsi="Bell MT"/>
              </w:rPr>
            </w:rPrChange>
          </w:rPr>
          <w:tab/>
        </w:r>
      </w:ins>
    </w:p>
    <w:p w14:paraId="62700F90" w14:textId="77777777" w:rsidR="002F47C7" w:rsidRPr="00801F40" w:rsidRDefault="002F47C7" w:rsidP="002F47C7">
      <w:pPr>
        <w:spacing w:line="276" w:lineRule="auto"/>
        <w:rPr>
          <w:ins w:id="2308" w:author="Etion Pinari" w:date="2021-01-06T12:17:00Z"/>
          <w:rFonts w:ascii="Bell MT" w:hAnsi="Bell MT"/>
          <w:lang w:val="en-US"/>
          <w:rPrChange w:id="2309" w:author="Etion Pinari" w:date="2021-01-06T12:27:00Z">
            <w:rPr>
              <w:ins w:id="2310" w:author="Etion Pinari" w:date="2021-01-06T12:17:00Z"/>
              <w:rFonts w:ascii="Bell MT" w:hAnsi="Bell MT"/>
            </w:rPr>
          </w:rPrChange>
        </w:rPr>
      </w:pPr>
    </w:p>
    <w:p w14:paraId="0011E9D9" w14:textId="77777777" w:rsidR="002F47C7" w:rsidRPr="00801F40" w:rsidRDefault="002F47C7" w:rsidP="002F47C7">
      <w:pPr>
        <w:spacing w:line="276" w:lineRule="auto"/>
        <w:rPr>
          <w:ins w:id="2311" w:author="Etion Pinari" w:date="2021-01-06T12:17:00Z"/>
          <w:rFonts w:ascii="Bell MT" w:hAnsi="Bell MT"/>
          <w:lang w:val="en-US"/>
          <w:rPrChange w:id="2312" w:author="Etion Pinari" w:date="2021-01-06T12:27:00Z">
            <w:rPr>
              <w:ins w:id="2313" w:author="Etion Pinari" w:date="2021-01-06T12:17:00Z"/>
              <w:rFonts w:ascii="Bell MT" w:hAnsi="Bell MT"/>
            </w:rPr>
          </w:rPrChange>
        </w:rPr>
      </w:pPr>
    </w:p>
    <w:p w14:paraId="4A44D7D6" w14:textId="77777777" w:rsidR="002F47C7" w:rsidRPr="00801F40" w:rsidRDefault="002F47C7" w:rsidP="002F47C7">
      <w:pPr>
        <w:spacing w:line="276" w:lineRule="auto"/>
        <w:rPr>
          <w:ins w:id="2314" w:author="Etion Pinari" w:date="2021-01-06T12:17:00Z"/>
          <w:rFonts w:ascii="Bell MT" w:hAnsi="Bell MT"/>
          <w:lang w:val="en-US"/>
          <w:rPrChange w:id="2315" w:author="Etion Pinari" w:date="2021-01-06T12:27:00Z">
            <w:rPr>
              <w:ins w:id="2316" w:author="Etion Pinari" w:date="2021-01-06T12:17:00Z"/>
              <w:rFonts w:ascii="Bell MT" w:hAnsi="Bell MT"/>
            </w:rPr>
          </w:rPrChange>
        </w:rPr>
      </w:pPr>
    </w:p>
    <w:p w14:paraId="4E191AD0" w14:textId="77777777" w:rsidR="002F47C7" w:rsidRPr="00801F40" w:rsidRDefault="002F47C7" w:rsidP="002F47C7">
      <w:pPr>
        <w:spacing w:line="276" w:lineRule="auto"/>
        <w:rPr>
          <w:ins w:id="2317" w:author="Etion Pinari" w:date="2021-01-06T12:17:00Z"/>
          <w:rFonts w:ascii="Bell MT" w:hAnsi="Bell MT"/>
          <w:lang w:val="en-US"/>
          <w:rPrChange w:id="2318" w:author="Etion Pinari" w:date="2021-01-06T12:27:00Z">
            <w:rPr>
              <w:ins w:id="2319" w:author="Etion Pinari" w:date="2021-01-06T12:17:00Z"/>
              <w:rFonts w:ascii="Bell MT" w:hAnsi="Bell MT"/>
            </w:rPr>
          </w:rPrChange>
        </w:rPr>
      </w:pPr>
    </w:p>
    <w:p w14:paraId="34267E85" w14:textId="77777777" w:rsidR="002F47C7" w:rsidRPr="00801F40" w:rsidRDefault="002F47C7" w:rsidP="002F47C7">
      <w:pPr>
        <w:spacing w:line="276" w:lineRule="auto"/>
        <w:rPr>
          <w:ins w:id="2320" w:author="Etion Pinari" w:date="2021-01-06T12:17:00Z"/>
          <w:rFonts w:ascii="Bell MT" w:hAnsi="Bell MT"/>
          <w:lang w:val="en-US"/>
          <w:rPrChange w:id="2321" w:author="Etion Pinari" w:date="2021-01-06T12:27:00Z">
            <w:rPr>
              <w:ins w:id="2322" w:author="Etion Pinari" w:date="2021-01-06T12:17:00Z"/>
              <w:rFonts w:ascii="Bell MT" w:hAnsi="Bell MT"/>
            </w:rPr>
          </w:rPrChange>
        </w:rPr>
      </w:pPr>
    </w:p>
    <w:p w14:paraId="43D08FCE" w14:textId="77777777" w:rsidR="002F47C7" w:rsidRPr="00801F40" w:rsidRDefault="002F47C7" w:rsidP="002F47C7">
      <w:pPr>
        <w:spacing w:line="276" w:lineRule="auto"/>
        <w:rPr>
          <w:ins w:id="2323" w:author="Etion Pinari" w:date="2021-01-06T12:17:00Z"/>
          <w:rFonts w:ascii="Bell MT" w:hAnsi="Bell MT"/>
          <w:lang w:val="en-US"/>
          <w:rPrChange w:id="2324" w:author="Etion Pinari" w:date="2021-01-06T12:27:00Z">
            <w:rPr>
              <w:ins w:id="2325" w:author="Etion Pinari" w:date="2021-01-06T12:17:00Z"/>
              <w:rFonts w:ascii="Bell MT" w:hAnsi="Bell MT"/>
            </w:rPr>
          </w:rPrChange>
        </w:rPr>
      </w:pPr>
    </w:p>
    <w:p w14:paraId="5DF20BA6" w14:textId="3E3202EC" w:rsidR="00EE26D1" w:rsidRPr="00801F40" w:rsidRDefault="007A2322">
      <w:pPr>
        <w:pStyle w:val="Paragrafoelenco"/>
        <w:rPr>
          <w:ins w:id="2326" w:author="Cristian Sbrolli" w:date="2021-01-03T23:33:00Z"/>
          <w:rFonts w:ascii="Bell MT" w:hAnsi="Bell MT"/>
          <w:sz w:val="32"/>
          <w:szCs w:val="32"/>
          <w:lang w:val="en-US"/>
          <w:rPrChange w:id="2327" w:author="Etion Pinari" w:date="2021-01-06T12:27:00Z">
            <w:rPr>
              <w:ins w:id="2328" w:author="Cristian Sbrolli" w:date="2021-01-03T23:33:00Z"/>
              <w:rFonts w:ascii="Bell MT" w:hAnsi="Bell MT"/>
              <w:i/>
              <w:iCs/>
              <w:sz w:val="32"/>
              <w:szCs w:val="32"/>
              <w:lang w:val="en-GB"/>
            </w:rPr>
          </w:rPrChange>
        </w:rPr>
        <w:pPrChange w:id="2329" w:author="Etion Pinari" w:date="2021-01-06T12:17:00Z">
          <w:pPr>
            <w:pStyle w:val="Paragrafoelenco"/>
            <w:numPr>
              <w:ilvl w:val="1"/>
              <w:numId w:val="1"/>
            </w:numPr>
            <w:ind w:hanging="360"/>
          </w:pPr>
        </w:pPrChange>
      </w:pPr>
      <w:ins w:id="2330" w:author="Cristian Sbrolli" w:date="2021-01-04T01:22:00Z">
        <w:r w:rsidRPr="00801F40">
          <w:rPr>
            <w:rFonts w:ascii="Bell MT" w:hAnsi="Bell MT"/>
            <w:i/>
            <w:iCs/>
            <w:sz w:val="32"/>
            <w:szCs w:val="32"/>
            <w:lang w:val="en-US"/>
            <w:rPrChange w:id="2331" w:author="Etion Pinari" w:date="2021-01-06T12:27:00Z">
              <w:rPr>
                <w:rFonts w:ascii="Bell MT" w:hAnsi="Bell MT"/>
                <w:i/>
                <w:iCs/>
                <w:sz w:val="32"/>
                <w:szCs w:val="32"/>
                <w:lang w:val="en-GB"/>
              </w:rPr>
            </w:rPrChange>
          </w:rPr>
          <w:br/>
        </w:r>
      </w:ins>
      <w:ins w:id="2332" w:author="Cristian Sbrolli" w:date="2021-01-03T23:36:00Z">
        <w:r w:rsidR="00EE26D1" w:rsidRPr="00801F40">
          <w:rPr>
            <w:rFonts w:ascii="Bell MT" w:hAnsi="Bell MT"/>
            <w:i/>
            <w:iCs/>
            <w:sz w:val="32"/>
            <w:szCs w:val="32"/>
            <w:lang w:val="en-US"/>
            <w:rPrChange w:id="2333" w:author="Etion Pinari" w:date="2021-01-06T12:27:00Z">
              <w:rPr>
                <w:rFonts w:ascii="Bell MT" w:hAnsi="Bell MT"/>
                <w:i/>
                <w:iCs/>
                <w:sz w:val="32"/>
                <w:szCs w:val="32"/>
                <w:lang w:val="en-GB"/>
              </w:rPr>
            </w:rPrChange>
          </w:rPr>
          <w:br/>
        </w:r>
      </w:ins>
    </w:p>
    <w:p w14:paraId="3DFC88CA" w14:textId="778D2AF8" w:rsidR="0037491C" w:rsidRPr="00801F40" w:rsidDel="00EE26D1" w:rsidRDefault="0037491C">
      <w:pPr>
        <w:ind w:left="360"/>
        <w:rPr>
          <w:del w:id="2334" w:author="Cristian Sbrolli" w:date="2021-01-03T23:32:00Z"/>
          <w:rFonts w:ascii="Bell MT" w:hAnsi="Bell MT"/>
          <w:sz w:val="32"/>
          <w:szCs w:val="32"/>
          <w:lang w:val="en-US"/>
          <w:rPrChange w:id="2335" w:author="Etion Pinari" w:date="2021-01-06T12:27:00Z">
            <w:rPr>
              <w:del w:id="2336" w:author="Cristian Sbrolli" w:date="2021-01-03T23:32:00Z"/>
              <w:lang w:val="en-GB"/>
            </w:rPr>
          </w:rPrChange>
        </w:rPr>
        <w:pPrChange w:id="2337" w:author="Cristian Sbrolli" w:date="2021-01-03T23:33:00Z">
          <w:pPr>
            <w:pStyle w:val="Paragrafoelenco"/>
            <w:numPr>
              <w:ilvl w:val="1"/>
              <w:numId w:val="1"/>
            </w:numPr>
            <w:ind w:hanging="360"/>
          </w:pPr>
        </w:pPrChange>
      </w:pPr>
    </w:p>
    <w:p w14:paraId="53D6C888" w14:textId="77777777" w:rsidR="00EE26D1" w:rsidRPr="00801F40" w:rsidRDefault="00EE26D1">
      <w:pPr>
        <w:rPr>
          <w:ins w:id="2338" w:author="Cristian Sbrolli" w:date="2021-01-03T23:33:00Z"/>
          <w:rFonts w:ascii="Bell MT" w:hAnsi="Bell MT"/>
          <w:sz w:val="32"/>
          <w:szCs w:val="32"/>
          <w:lang w:val="en-US"/>
          <w:rPrChange w:id="2339" w:author="Etion Pinari" w:date="2021-01-06T12:27:00Z">
            <w:rPr>
              <w:ins w:id="2340" w:author="Cristian Sbrolli" w:date="2021-01-03T23:33:00Z"/>
              <w:lang w:val="en-GB"/>
            </w:rPr>
          </w:rPrChange>
        </w:rPr>
        <w:pPrChange w:id="2341" w:author="Cristian Sbrolli" w:date="2021-01-03T23:33:00Z">
          <w:pPr>
            <w:pStyle w:val="Paragrafoelenco"/>
            <w:numPr>
              <w:ilvl w:val="1"/>
              <w:numId w:val="1"/>
            </w:numPr>
            <w:ind w:hanging="360"/>
          </w:pPr>
        </w:pPrChange>
      </w:pPr>
    </w:p>
    <w:p w14:paraId="1836751E" w14:textId="6ECDB626" w:rsidR="006625AC" w:rsidRPr="00801F40" w:rsidRDefault="006625AC">
      <w:pPr>
        <w:ind w:left="360"/>
        <w:rPr>
          <w:lang w:val="en-US"/>
          <w:rPrChange w:id="2342" w:author="Etion Pinari" w:date="2021-01-06T12:27:00Z">
            <w:rPr>
              <w:lang w:val="en-GB"/>
            </w:rPr>
          </w:rPrChange>
        </w:rPr>
        <w:pPrChange w:id="2343" w:author="Cristian Sbrolli" w:date="2021-01-03T23:33:00Z">
          <w:pPr/>
        </w:pPrChange>
      </w:pPr>
      <w:r w:rsidRPr="00801F40">
        <w:rPr>
          <w:lang w:val="en-US"/>
          <w:rPrChange w:id="2344" w:author="Etion Pinari" w:date="2021-01-06T12:27:00Z">
            <w:rPr>
              <w:lang w:val="en-GB"/>
            </w:rPr>
          </w:rPrChange>
        </w:rPr>
        <w:br w:type="page"/>
      </w:r>
    </w:p>
    <w:p w14:paraId="7C37CAD3" w14:textId="088C4F03" w:rsidR="006625AC" w:rsidRPr="00801F40" w:rsidRDefault="006625AC" w:rsidP="006625AC">
      <w:pPr>
        <w:pStyle w:val="Paragrafoelenco"/>
        <w:numPr>
          <w:ilvl w:val="0"/>
          <w:numId w:val="1"/>
        </w:numPr>
        <w:rPr>
          <w:rFonts w:ascii="Bell MT" w:hAnsi="Bell MT"/>
          <w:lang w:val="en-US"/>
          <w:rPrChange w:id="2345" w:author="Etion Pinari" w:date="2021-01-06T12:27:00Z">
            <w:rPr>
              <w:rFonts w:ascii="Bell MT" w:hAnsi="Bell MT"/>
              <w:lang w:val="en-GB"/>
            </w:rPr>
          </w:rPrChange>
        </w:rPr>
      </w:pPr>
      <w:r w:rsidRPr="00801F40">
        <w:rPr>
          <w:rFonts w:ascii="Bell MT" w:hAnsi="Bell MT"/>
          <w:i/>
          <w:iCs/>
          <w:sz w:val="32"/>
          <w:szCs w:val="32"/>
          <w:lang w:val="en-US"/>
          <w:rPrChange w:id="2346" w:author="Etion Pinari" w:date="2021-01-06T12:27:00Z">
            <w:rPr>
              <w:rFonts w:ascii="Bell MT" w:hAnsi="Bell MT"/>
              <w:i/>
              <w:iCs/>
              <w:sz w:val="32"/>
              <w:szCs w:val="32"/>
              <w:lang w:val="en-GB"/>
            </w:rPr>
          </w:rPrChange>
        </w:rPr>
        <w:lastRenderedPageBreak/>
        <w:t>USER INTERFACE DESIGN</w:t>
      </w:r>
      <w:r w:rsidRPr="00801F40">
        <w:rPr>
          <w:rFonts w:ascii="Bell MT" w:hAnsi="Bell MT"/>
          <w:lang w:val="en-US"/>
          <w:rPrChange w:id="2347" w:author="Etion Pinari" w:date="2021-01-06T12:27:00Z">
            <w:rPr>
              <w:rFonts w:ascii="Bell MT" w:hAnsi="Bell MT"/>
              <w:lang w:val="en-GB"/>
            </w:rPr>
          </w:rPrChange>
        </w:rPr>
        <w:t xml:space="preserve">: </w:t>
      </w:r>
    </w:p>
    <w:p w14:paraId="36711487" w14:textId="4D58E0E0" w:rsidR="00BE1B5D" w:rsidRPr="00801F40" w:rsidRDefault="00BE1B5D" w:rsidP="00634813">
      <w:pPr>
        <w:ind w:left="360"/>
        <w:jc w:val="both"/>
        <w:rPr>
          <w:rFonts w:ascii="Bell MT" w:hAnsi="Bell MT"/>
          <w:lang w:val="en-US"/>
          <w:rPrChange w:id="2348" w:author="Etion Pinari" w:date="2021-01-06T12:27:00Z">
            <w:rPr>
              <w:rFonts w:ascii="Bell MT" w:hAnsi="Bell MT"/>
              <w:lang w:val="en-GB"/>
            </w:rPr>
          </w:rPrChange>
        </w:rPr>
      </w:pPr>
      <w:r w:rsidRPr="00801F40">
        <w:rPr>
          <w:rFonts w:ascii="Bell MT" w:hAnsi="Bell MT"/>
          <w:lang w:val="en-US"/>
          <w:rPrChange w:id="2349" w:author="Etion Pinari" w:date="2021-01-06T12:27:00Z">
            <w:rPr>
              <w:rFonts w:ascii="Bell MT" w:hAnsi="Bell MT"/>
              <w:lang w:val="en-GB"/>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801F40">
        <w:rPr>
          <w:rFonts w:ascii="Bell MT" w:hAnsi="Bell MT"/>
          <w:lang w:val="en-US"/>
          <w:rPrChange w:id="2350" w:author="Etion Pinari" w:date="2021-01-06T12:27:00Z">
            <w:rPr>
              <w:rFonts w:ascii="Bell MT" w:hAnsi="Bell MT"/>
              <w:lang w:val="en-GB"/>
            </w:rPr>
          </w:rPrChange>
        </w:rPr>
        <w:t xml:space="preserve"> </w:t>
      </w:r>
    </w:p>
    <w:p w14:paraId="2BC2C8FC" w14:textId="232C5D45" w:rsidR="00634813" w:rsidRPr="00801F40" w:rsidRDefault="00634813" w:rsidP="00634813">
      <w:pPr>
        <w:pStyle w:val="Paragrafoelenco"/>
        <w:numPr>
          <w:ilvl w:val="1"/>
          <w:numId w:val="23"/>
        </w:numPr>
        <w:spacing w:after="200" w:line="240" w:lineRule="auto"/>
        <w:jc w:val="both"/>
        <w:rPr>
          <w:rFonts w:ascii="Bell MT" w:hAnsi="Bell MT"/>
          <w:i/>
          <w:iCs/>
          <w:sz w:val="32"/>
          <w:szCs w:val="32"/>
          <w:lang w:val="en-US"/>
        </w:rPr>
      </w:pPr>
      <w:r w:rsidRPr="00801F40">
        <w:rPr>
          <w:rFonts w:ascii="Bell MT" w:hAnsi="Bell MT"/>
          <w:i/>
          <w:iCs/>
          <w:sz w:val="28"/>
          <w:szCs w:val="28"/>
          <w:lang w:val="en-US"/>
          <w:rPrChange w:id="2351" w:author="Etion Pinari" w:date="2021-01-06T12:27:00Z">
            <w:rPr>
              <w:rFonts w:ascii="Bell MT" w:hAnsi="Bell MT"/>
              <w:i/>
              <w:iCs/>
              <w:sz w:val="28"/>
              <w:szCs w:val="28"/>
              <w:lang w:val="en-GB"/>
            </w:rPr>
          </w:rPrChange>
        </w:rPr>
        <w:t>Mobile App Mockups</w:t>
      </w:r>
    </w:p>
    <w:p w14:paraId="647F6BE1" w14:textId="46A29F10" w:rsidR="00BE1B5D" w:rsidRPr="00801F40" w:rsidRDefault="00BE1B5D" w:rsidP="00634813">
      <w:pPr>
        <w:pStyle w:val="Paragrafoelenco"/>
        <w:spacing w:after="200" w:line="240" w:lineRule="auto"/>
        <w:jc w:val="both"/>
        <w:rPr>
          <w:rStyle w:val="Enfasidelicata"/>
          <w:rFonts w:ascii="Bell MT" w:hAnsi="Bell MT"/>
          <w:sz w:val="24"/>
          <w:szCs w:val="24"/>
          <w:lang w:val="en-US"/>
        </w:rPr>
      </w:pPr>
      <w:r w:rsidRPr="00801F40">
        <w:rPr>
          <w:rFonts w:ascii="Bell MT" w:hAnsi="Bell MT"/>
          <w:lang w:val="en-US"/>
          <w:rPrChange w:id="2352" w:author="Etion Pinari" w:date="2021-01-06T12:27:00Z">
            <w:rPr>
              <w:rFonts w:ascii="Bell MT" w:hAnsi="Bell MT"/>
              <w:i/>
              <w:iCs/>
              <w:lang w:val="en-GB"/>
            </w:rPr>
          </w:rPrChange>
        </w:rPr>
        <w:br/>
      </w:r>
      <w:r w:rsidRPr="00801F40">
        <w:rPr>
          <w:noProof/>
          <w:lang w:val="en-US"/>
          <w:rPrChange w:id="2353" w:author="Etion Pinari" w:date="2021-01-06T12:27:00Z">
            <w:rPr>
              <w:noProof/>
            </w:rPr>
          </w:rPrChange>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1F3859" w:rsidRPr="00394E50" w:rsidRDefault="001F3859"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1F3859" w:rsidRPr="00394E50" w:rsidRDefault="001F3859" w:rsidP="00BE1B5D">
                      <w:pPr>
                        <w:pStyle w:val="Didascalia"/>
                        <w:jc w:val="center"/>
                        <w:rPr>
                          <w:rFonts w:ascii="Bell MT" w:hAnsi="Bell MT"/>
                          <w:noProof/>
                          <w:sz w:val="24"/>
                          <w:szCs w:val="24"/>
                        </w:rPr>
                      </w:pPr>
                      <w:r>
                        <w:t>Shop selection</w:t>
                      </w:r>
                    </w:p>
                  </w:txbxContent>
                </v:textbox>
                <w10:wrap type="topAndBottom"/>
              </v:shape>
            </w:pict>
          </mc:Fallback>
        </mc:AlternateContent>
      </w:r>
      <w:r w:rsidRPr="00801F40">
        <w:rPr>
          <w:noProof/>
          <w:lang w:val="en-US"/>
          <w:rPrChange w:id="2354" w:author="Etion Pinari" w:date="2021-01-06T12:27:00Z">
            <w:rPr>
              <w:noProof/>
            </w:rPr>
          </w:rPrChange>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1F3859" w:rsidRPr="00C916B9" w:rsidRDefault="001F3859"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1F3859" w:rsidRPr="00C916B9" w:rsidRDefault="001F3859" w:rsidP="00BE1B5D">
                      <w:pPr>
                        <w:pStyle w:val="Didascalia"/>
                        <w:jc w:val="center"/>
                        <w:rPr>
                          <w:rFonts w:ascii="Bell MT" w:hAnsi="Bell MT"/>
                          <w:noProof/>
                          <w:sz w:val="24"/>
                          <w:szCs w:val="24"/>
                        </w:rPr>
                      </w:pPr>
                      <w:r>
                        <w:t>Home page of the app</w:t>
                      </w:r>
                    </w:p>
                  </w:txbxContent>
                </v:textbox>
                <w10:wrap type="topAndBottom"/>
              </v:shape>
            </w:pict>
          </mc:Fallback>
        </mc:AlternateContent>
      </w:r>
      <w:r w:rsidRPr="00801F40">
        <w:rPr>
          <w:noProof/>
          <w:lang w:val="en-US"/>
          <w:rPrChange w:id="2355" w:author="Etion Pinari" w:date="2021-01-06T12:27:00Z">
            <w:rPr>
              <w:noProof/>
            </w:rPr>
          </w:rPrChange>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356" w:author="Etion Pinari" w:date="2021-01-06T12:27:00Z">
            <w:rPr>
              <w:noProof/>
            </w:rPr>
          </w:rPrChange>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Enfasidelicata"/>
          <w:rFonts w:ascii="Bell MT" w:hAnsi="Bell MT"/>
          <w:i w:val="0"/>
          <w:iCs w:val="0"/>
          <w:sz w:val="24"/>
          <w:szCs w:val="24"/>
          <w:lang w:val="en-US"/>
        </w:rPr>
      </w:pPr>
      <w:r w:rsidRPr="00801F40">
        <w:rPr>
          <w:rStyle w:val="Enfasidelicata"/>
          <w:rFonts w:ascii="Bell MT" w:hAnsi="Bell MT"/>
          <w:i w:val="0"/>
          <w:iCs w:val="0"/>
          <w:sz w:val="24"/>
          <w:szCs w:val="24"/>
          <w:lang w:val="en-US"/>
        </w:rPr>
        <w:t xml:space="preserve">The app will allow user to define first either the shop or the date and time, in the case </w:t>
      </w:r>
      <w:r w:rsidR="00901A5E" w:rsidRPr="00801F40">
        <w:rPr>
          <w:rStyle w:val="Enfasidelicata"/>
          <w:rFonts w:ascii="Bell MT" w:hAnsi="Bell MT"/>
          <w:i w:val="0"/>
          <w:iCs w:val="0"/>
          <w:sz w:val="24"/>
          <w:szCs w:val="24"/>
          <w:lang w:val="en-US"/>
        </w:rPr>
        <w:t>of “</w:t>
      </w:r>
      <w:r w:rsidRPr="00801F40">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Enfasidelicata"/>
          <w:rFonts w:ascii="Bell MT" w:hAnsi="Bell MT"/>
          <w:sz w:val="24"/>
          <w:szCs w:val="24"/>
          <w:lang w:val="en-US"/>
        </w:rPr>
      </w:pPr>
      <w:r w:rsidRPr="00801F40">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Enfasidelicata"/>
          <w:rFonts w:ascii="Bell MT" w:hAnsi="Bell MT"/>
          <w:i w:val="0"/>
          <w:iCs w:val="0"/>
          <w:sz w:val="24"/>
          <w:szCs w:val="24"/>
          <w:lang w:val="en-US"/>
        </w:rPr>
      </w:pPr>
      <w:r w:rsidRPr="00801F40">
        <w:rPr>
          <w:noProof/>
          <w:lang w:val="en-US"/>
          <w:rPrChange w:id="2357" w:author="Etion Pinari" w:date="2021-01-06T12:27:00Z">
            <w:rPr>
              <w:i/>
              <w:iCs/>
              <w:noProof/>
            </w:rPr>
          </w:rPrChange>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1F3859" w:rsidRPr="00F45241" w:rsidRDefault="001F3859"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1F3859" w:rsidRPr="00F45241" w:rsidRDefault="001F3859" w:rsidP="00BE1B5D">
                      <w:pPr>
                        <w:pStyle w:val="Didascalia"/>
                        <w:rPr>
                          <w:rFonts w:ascii="Bell MT" w:hAnsi="Bell MT"/>
                          <w:noProof/>
                          <w:sz w:val="24"/>
                          <w:szCs w:val="24"/>
                        </w:rPr>
                      </w:pPr>
                      <w:r>
                        <w:t>book a visit as registered user</w:t>
                      </w:r>
                    </w:p>
                  </w:txbxContent>
                </v:textbox>
                <w10:wrap anchorx="margin"/>
              </v:shape>
            </w:pict>
          </mc:Fallback>
        </mc:AlternateContent>
      </w:r>
      <w:r w:rsidRPr="00801F40">
        <w:rPr>
          <w:rFonts w:ascii="Bell MT" w:hAnsi="Bell MT"/>
          <w:noProof/>
          <w:sz w:val="24"/>
          <w:szCs w:val="24"/>
          <w:lang w:val="en-US"/>
          <w:rPrChange w:id="2358" w:author="Etion Pinari" w:date="2021-01-06T12:27:00Z">
            <w:rPr>
              <w:rFonts w:ascii="Bell MT" w:hAnsi="Bell MT"/>
              <w:noProof/>
              <w:sz w:val="24"/>
              <w:szCs w:val="24"/>
            </w:rPr>
          </w:rPrChange>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359" w:author="Etion Pinari" w:date="2021-01-06T12:27:00Z">
            <w:rPr>
              <w:noProof/>
            </w:rPr>
          </w:rPrChange>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1F3859" w:rsidRPr="00B70500" w:rsidRDefault="001F3859"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1F3859" w:rsidRPr="00B70500" w:rsidRDefault="001F3859" w:rsidP="00BE1B5D">
                      <w:pPr>
                        <w:pStyle w:val="Didascalia"/>
                        <w:rPr>
                          <w:rFonts w:ascii="Bell MT" w:hAnsi="Bell MT"/>
                          <w:noProof/>
                          <w:sz w:val="24"/>
                          <w:szCs w:val="24"/>
                        </w:rPr>
                      </w:pPr>
                      <w:r>
                        <w:t>book a visit as Guest</w:t>
                      </w:r>
                    </w:p>
                  </w:txbxContent>
                </v:textbox>
              </v:shape>
            </w:pict>
          </mc:Fallback>
        </mc:AlternateContent>
      </w:r>
      <w:r w:rsidRPr="00801F40">
        <w:rPr>
          <w:rFonts w:ascii="Bell MT" w:hAnsi="Bell MT"/>
          <w:noProof/>
          <w:sz w:val="24"/>
          <w:szCs w:val="24"/>
          <w:lang w:val="en-US"/>
          <w:rPrChange w:id="2360" w:author="Etion Pinari" w:date="2021-01-06T12:27:00Z">
            <w:rPr>
              <w:rFonts w:ascii="Bell MT" w:hAnsi="Bell MT"/>
              <w:noProof/>
              <w:sz w:val="24"/>
              <w:szCs w:val="24"/>
            </w:rPr>
          </w:rPrChange>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361" w:author="Etion Pinari" w:date="2021-01-06T12:27:00Z">
            <w:rPr>
              <w:noProof/>
            </w:rPr>
          </w:rPrChange>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1F3859" w:rsidRPr="00CE15D9" w:rsidRDefault="001F3859"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1F3859" w:rsidRPr="00CE15D9" w:rsidRDefault="001F3859" w:rsidP="00BE1B5D">
                      <w:pPr>
                        <w:pStyle w:val="Didascalia"/>
                        <w:jc w:val="center"/>
                        <w:rPr>
                          <w:noProof/>
                        </w:rPr>
                      </w:pPr>
                      <w:r>
                        <w:t>Ticket Confirmation</w:t>
                      </w:r>
                    </w:p>
                  </w:txbxContent>
                </v:textbox>
                <w10:wrap type="topAndBottom"/>
              </v:shape>
            </w:pict>
          </mc:Fallback>
        </mc:AlternateContent>
      </w:r>
      <w:r w:rsidRPr="00801F40">
        <w:rPr>
          <w:noProof/>
          <w:lang w:val="en-US"/>
          <w:rPrChange w:id="2362" w:author="Etion Pinari" w:date="2021-01-06T12:27:00Z">
            <w:rPr>
              <w:noProof/>
            </w:rPr>
          </w:rPrChange>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363" w:author="Etion Pinari" w:date="2021-01-06T12:27:00Z">
            <w:rPr>
              <w:noProof/>
            </w:rPr>
          </w:rPrChange>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1F3859" w:rsidRPr="00126B00" w:rsidRDefault="001F3859"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1F3859" w:rsidRPr="00126B00" w:rsidRDefault="001F3859"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sidRPr="00801F40">
        <w:rPr>
          <w:noProof/>
          <w:lang w:val="en-US"/>
          <w:rPrChange w:id="2364" w:author="Etion Pinari" w:date="2021-01-06T12:27:00Z">
            <w:rPr>
              <w:noProof/>
            </w:rPr>
          </w:rPrChange>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801F40" w:rsidRDefault="00BE1B5D" w:rsidP="00634813">
      <w:pPr>
        <w:ind w:left="720"/>
        <w:rPr>
          <w:rFonts w:ascii="Bell MT" w:hAnsi="Bell MT"/>
          <w:lang w:val="en-US"/>
          <w:rPrChange w:id="2365" w:author="Etion Pinari" w:date="2021-01-06T12:27:00Z">
            <w:rPr>
              <w:rFonts w:ascii="Bell MT" w:hAnsi="Bell MT"/>
              <w:lang w:val="en-GB"/>
            </w:rPr>
          </w:rPrChange>
        </w:rPr>
      </w:pPr>
    </w:p>
    <w:p w14:paraId="036CF312" w14:textId="1FDDEDDD" w:rsidR="006625AC" w:rsidRPr="00801F40" w:rsidRDefault="006625AC">
      <w:pPr>
        <w:rPr>
          <w:rFonts w:ascii="Bell MT" w:hAnsi="Bell MT"/>
          <w:lang w:val="en-US"/>
          <w:rPrChange w:id="2366" w:author="Etion Pinari" w:date="2021-01-06T12:27:00Z">
            <w:rPr>
              <w:rFonts w:ascii="Bell MT" w:hAnsi="Bell MT"/>
              <w:lang w:val="en-GB"/>
            </w:rPr>
          </w:rPrChange>
        </w:rPr>
      </w:pPr>
      <w:r w:rsidRPr="00801F40">
        <w:rPr>
          <w:rFonts w:ascii="Bell MT" w:hAnsi="Bell MT"/>
          <w:lang w:val="en-US"/>
          <w:rPrChange w:id="2367" w:author="Etion Pinari" w:date="2021-01-06T12:27:00Z">
            <w:rPr>
              <w:rFonts w:ascii="Bell MT" w:hAnsi="Bell MT"/>
              <w:lang w:val="en-GB"/>
            </w:rPr>
          </w:rPrChange>
        </w:rPr>
        <w:br w:type="page"/>
      </w:r>
    </w:p>
    <w:p w14:paraId="1FFAF913" w14:textId="512B1042" w:rsidR="00901A5E" w:rsidRPr="00801F40" w:rsidRDefault="00901A5E" w:rsidP="00634813">
      <w:pPr>
        <w:pStyle w:val="Paragrafoelenco"/>
        <w:numPr>
          <w:ilvl w:val="1"/>
          <w:numId w:val="23"/>
        </w:numPr>
        <w:rPr>
          <w:rFonts w:ascii="Bell MT" w:hAnsi="Bell MT"/>
          <w:i/>
          <w:iCs/>
          <w:lang w:val="en-US"/>
          <w:rPrChange w:id="2368" w:author="Etion Pinari" w:date="2021-01-06T12:27:00Z">
            <w:rPr>
              <w:rFonts w:ascii="Bell MT" w:hAnsi="Bell MT"/>
              <w:i/>
              <w:iCs/>
              <w:lang w:val="en-GB"/>
            </w:rPr>
          </w:rPrChange>
        </w:rPr>
      </w:pPr>
      <w:r w:rsidRPr="00801F40">
        <w:rPr>
          <w:rFonts w:ascii="Bell MT" w:hAnsi="Bell MT"/>
          <w:i/>
          <w:iCs/>
          <w:sz w:val="28"/>
          <w:szCs w:val="28"/>
          <w:lang w:val="en-US"/>
          <w:rPrChange w:id="2369" w:author="Etion Pinari" w:date="2021-01-06T12:27:00Z">
            <w:rPr>
              <w:rFonts w:ascii="Bell MT" w:hAnsi="Bell MT"/>
              <w:i/>
              <w:iCs/>
              <w:sz w:val="28"/>
              <w:szCs w:val="28"/>
              <w:lang w:val="en-GB"/>
            </w:rPr>
          </w:rPrChange>
        </w:rPr>
        <w:lastRenderedPageBreak/>
        <w:t>Shop Manager Web App mockups</w:t>
      </w:r>
      <w:r w:rsidRPr="00801F40">
        <w:rPr>
          <w:rFonts w:ascii="Bell MT" w:hAnsi="Bell MT"/>
          <w:i/>
          <w:iCs/>
          <w:lang w:val="en-US"/>
          <w:rPrChange w:id="2370" w:author="Etion Pinari" w:date="2021-01-06T12:27:00Z">
            <w:rPr>
              <w:rFonts w:ascii="Bell MT" w:hAnsi="Bell MT"/>
              <w:i/>
              <w:iCs/>
              <w:lang w:val="en-GB"/>
            </w:rPr>
          </w:rPrChange>
        </w:rPr>
        <w:br/>
      </w:r>
    </w:p>
    <w:p w14:paraId="1013B143" w14:textId="435A4B90" w:rsidR="00C53461" w:rsidRPr="00801F40" w:rsidRDefault="00C53461" w:rsidP="00634813">
      <w:pPr>
        <w:pStyle w:val="Paragrafoelenco"/>
        <w:jc w:val="both"/>
        <w:rPr>
          <w:rFonts w:ascii="Bell MT" w:hAnsi="Bell MT"/>
          <w:lang w:val="en-US"/>
          <w:rPrChange w:id="2371" w:author="Etion Pinari" w:date="2021-01-06T12:27:00Z">
            <w:rPr>
              <w:rFonts w:ascii="Bell MT" w:hAnsi="Bell MT"/>
              <w:lang w:val="en-GB"/>
            </w:rPr>
          </w:rPrChange>
        </w:rPr>
      </w:pPr>
      <w:r w:rsidRPr="00801F40">
        <w:rPr>
          <w:rFonts w:ascii="Bell MT" w:hAnsi="Bell MT"/>
          <w:lang w:val="en-US"/>
          <w:rPrChange w:id="2372" w:author="Etion Pinari" w:date="2021-01-06T12:27:00Z">
            <w:rPr>
              <w:rFonts w:ascii="Bell MT" w:hAnsi="Bell MT"/>
              <w:lang w:val="en-GB"/>
            </w:rPr>
          </w:rPrChange>
        </w:rPr>
        <w:t>The web app for managers will allow only to login with an authorized account. For security purposes, such account cannot be registered directly through the Web App, but it has to be set up by C</w:t>
      </w:r>
      <w:r w:rsidR="005E5B74" w:rsidRPr="00801F40">
        <w:rPr>
          <w:rFonts w:ascii="Bell MT" w:hAnsi="Bell MT"/>
          <w:lang w:val="en-US"/>
          <w:rPrChange w:id="2373" w:author="Etion Pinari" w:date="2021-01-06T12:27:00Z">
            <w:rPr>
              <w:rFonts w:ascii="Bell MT" w:hAnsi="Bell MT"/>
              <w:lang w:val="en-GB"/>
            </w:rPr>
          </w:rPrChange>
        </w:rPr>
        <w:t>L</w:t>
      </w:r>
      <w:r w:rsidRPr="00801F40">
        <w:rPr>
          <w:rFonts w:ascii="Bell MT" w:hAnsi="Bell MT"/>
          <w:lang w:val="en-US"/>
          <w:rPrChange w:id="2374" w:author="Etion Pinari" w:date="2021-01-06T12:27:00Z">
            <w:rPr>
              <w:rFonts w:ascii="Bell MT" w:hAnsi="Bell MT"/>
              <w:lang w:val="en-GB"/>
            </w:rPr>
          </w:rPrChange>
        </w:rPr>
        <w:t>up System</w:t>
      </w:r>
      <w:ins w:id="2375" w:author="Giorgio Romeo" w:date="2020-12-31T10:02:00Z">
        <w:r w:rsidR="00FF55BD" w:rsidRPr="00801F40">
          <w:rPr>
            <w:rFonts w:ascii="Bell MT" w:hAnsi="Bell MT"/>
            <w:lang w:val="en-US"/>
            <w:rPrChange w:id="2376" w:author="Etion Pinari" w:date="2021-01-06T12:27:00Z">
              <w:rPr>
                <w:rFonts w:ascii="Bell MT" w:hAnsi="Bell MT"/>
                <w:lang w:val="en-GB"/>
              </w:rPr>
            </w:rPrChange>
          </w:rPr>
          <w:tab/>
        </w:r>
      </w:ins>
      <w:del w:id="2377" w:author="Giorgio Romeo" w:date="2020-12-31T10:02:00Z">
        <w:r w:rsidRPr="00801F40" w:rsidDel="00FF55BD">
          <w:rPr>
            <w:rFonts w:ascii="Bell MT" w:hAnsi="Bell MT"/>
            <w:lang w:val="en-US"/>
            <w:rPrChange w:id="2378" w:author="Etion Pinari" w:date="2021-01-06T12:27:00Z">
              <w:rPr>
                <w:rFonts w:ascii="Bell MT" w:hAnsi="Bell MT"/>
                <w:lang w:val="en-GB"/>
              </w:rPr>
            </w:rPrChange>
          </w:rPr>
          <w:delText xml:space="preserve"> </w:delText>
        </w:r>
      </w:del>
      <w:r w:rsidRPr="00801F40">
        <w:rPr>
          <w:rFonts w:ascii="Bell MT" w:hAnsi="Bell MT"/>
          <w:lang w:val="en-US"/>
          <w:rPrChange w:id="2379" w:author="Etion Pinari" w:date="2021-01-06T12:27:00Z">
            <w:rPr>
              <w:rFonts w:ascii="Bell MT" w:hAnsi="Bell MT"/>
              <w:lang w:val="en-GB"/>
            </w:rPr>
          </w:rPrChange>
        </w:rPr>
        <w:t>staff</w:t>
      </w:r>
      <w:ins w:id="2380" w:author="Giorgio Romeo" w:date="2020-12-31T10:02:00Z">
        <w:r w:rsidR="00FF55BD" w:rsidRPr="00801F40">
          <w:rPr>
            <w:rFonts w:ascii="Bell MT" w:hAnsi="Bell MT"/>
            <w:lang w:val="en-US"/>
            <w:rPrChange w:id="2381" w:author="Etion Pinari" w:date="2021-01-06T12:27:00Z">
              <w:rPr>
                <w:rFonts w:ascii="Bell MT" w:hAnsi="Bell MT"/>
                <w:lang w:val="en-GB"/>
              </w:rPr>
            </w:rPrChange>
          </w:rPr>
          <w:t xml:space="preserve"> </w:t>
        </w:r>
      </w:ins>
      <w:del w:id="2382" w:author="Giorgio Romeo" w:date="2020-12-31T10:02:00Z">
        <w:r w:rsidRPr="00801F40" w:rsidDel="00FF55BD">
          <w:rPr>
            <w:rFonts w:ascii="Bell MT" w:hAnsi="Bell MT"/>
            <w:lang w:val="en-US"/>
            <w:rPrChange w:id="2383" w:author="Etion Pinari" w:date="2021-01-06T12:27:00Z">
              <w:rPr>
                <w:rFonts w:ascii="Bell MT" w:hAnsi="Bell MT"/>
                <w:lang w:val="en-GB"/>
              </w:rPr>
            </w:rPrChange>
          </w:rPr>
          <w:delText xml:space="preserve"> </w:delText>
        </w:r>
      </w:del>
      <w:r w:rsidRPr="00801F40">
        <w:rPr>
          <w:rFonts w:ascii="Bell MT" w:hAnsi="Bell MT"/>
          <w:lang w:val="en-US"/>
          <w:rPrChange w:id="2384" w:author="Etion Pinari" w:date="2021-01-06T12:27:00Z">
            <w:rPr>
              <w:rFonts w:ascii="Bell MT" w:hAnsi="Bell MT"/>
              <w:lang w:val="en-GB"/>
            </w:rPr>
          </w:rPrChange>
        </w:rPr>
        <w:t>through</w:t>
      </w:r>
      <w:ins w:id="2385" w:author="Giorgio Romeo" w:date="2020-12-31T10:02:00Z">
        <w:r w:rsidR="00FF55BD" w:rsidRPr="00801F40">
          <w:rPr>
            <w:rFonts w:ascii="Bell MT" w:hAnsi="Bell MT"/>
            <w:lang w:val="en-US"/>
            <w:rPrChange w:id="2386" w:author="Etion Pinari" w:date="2021-01-06T12:27:00Z">
              <w:rPr>
                <w:rFonts w:ascii="Bell MT" w:hAnsi="Bell MT"/>
                <w:lang w:val="en-GB"/>
              </w:rPr>
            </w:rPrChange>
          </w:rPr>
          <w:t xml:space="preserve"> </w:t>
        </w:r>
      </w:ins>
      <w:del w:id="2387" w:author="Giorgio Romeo" w:date="2020-12-31T10:02:00Z">
        <w:r w:rsidRPr="00801F40" w:rsidDel="00FF55BD">
          <w:rPr>
            <w:rFonts w:ascii="Bell MT" w:hAnsi="Bell MT"/>
            <w:lang w:val="en-US"/>
            <w:rPrChange w:id="2388" w:author="Etion Pinari" w:date="2021-01-06T12:27:00Z">
              <w:rPr>
                <w:rFonts w:ascii="Bell MT" w:hAnsi="Bell MT"/>
                <w:lang w:val="en-GB"/>
              </w:rPr>
            </w:rPrChange>
          </w:rPr>
          <w:delText xml:space="preserve"> </w:delText>
        </w:r>
      </w:del>
      <w:r w:rsidR="002C5C05" w:rsidRPr="00801F40">
        <w:rPr>
          <w:rFonts w:ascii="Bell MT" w:hAnsi="Bell MT"/>
          <w:lang w:val="en-US"/>
          <w:rPrChange w:id="2389" w:author="Etion Pinari" w:date="2021-01-06T12:27:00Z">
            <w:rPr>
              <w:rFonts w:ascii="Bell MT" w:hAnsi="Bell MT"/>
              <w:lang w:val="en-GB"/>
            </w:rPr>
          </w:rPrChange>
        </w:rPr>
        <w:t>certified communication with the market/market</w:t>
      </w:r>
      <w:del w:id="2390" w:author="Giorgio Romeo" w:date="2020-12-31T10:03:00Z">
        <w:r w:rsidR="002C5C05" w:rsidRPr="00801F40" w:rsidDel="00FF55BD">
          <w:rPr>
            <w:rFonts w:ascii="Bell MT" w:hAnsi="Bell MT"/>
            <w:lang w:val="en-US"/>
            <w:rPrChange w:id="2391" w:author="Etion Pinari" w:date="2021-01-06T12:27:00Z">
              <w:rPr>
                <w:rFonts w:ascii="Bell MT" w:hAnsi="Bell MT"/>
                <w:lang w:val="en-GB"/>
              </w:rPr>
            </w:rPrChange>
          </w:rPr>
          <w:delText xml:space="preserve"> </w:delText>
        </w:r>
      </w:del>
      <w:ins w:id="2392" w:author="Giorgio Romeo" w:date="2020-12-31T10:03:00Z">
        <w:r w:rsidR="00FF55BD" w:rsidRPr="00801F40">
          <w:rPr>
            <w:rFonts w:ascii="Bell MT" w:hAnsi="Bell MT"/>
            <w:lang w:val="en-US"/>
            <w:rPrChange w:id="2393" w:author="Etion Pinari" w:date="2021-01-06T12:27:00Z">
              <w:rPr>
                <w:rFonts w:ascii="Bell MT" w:hAnsi="Bell MT"/>
                <w:lang w:val="en-GB"/>
              </w:rPr>
            </w:rPrChange>
          </w:rPr>
          <w:tab/>
        </w:r>
      </w:ins>
      <w:r w:rsidR="002C5C05" w:rsidRPr="00801F40">
        <w:rPr>
          <w:rFonts w:ascii="Bell MT" w:hAnsi="Bell MT"/>
          <w:lang w:val="en-US"/>
          <w:rPrChange w:id="2394" w:author="Etion Pinari" w:date="2021-01-06T12:27:00Z">
            <w:rPr>
              <w:rFonts w:ascii="Bell MT" w:hAnsi="Bell MT"/>
              <w:lang w:val="en-GB"/>
            </w:rPr>
          </w:rPrChange>
        </w:rPr>
        <w:t>chain.</w:t>
      </w:r>
      <w:r w:rsidR="002C5C05" w:rsidRPr="00801F40">
        <w:rPr>
          <w:rFonts w:ascii="Bell MT" w:hAnsi="Bell MT"/>
          <w:lang w:val="en-US"/>
          <w:rPrChange w:id="2395" w:author="Etion Pinari" w:date="2021-01-06T12:27:00Z">
            <w:rPr>
              <w:rFonts w:ascii="Bell MT" w:hAnsi="Bell MT"/>
              <w:lang w:val="en-GB"/>
            </w:rPr>
          </w:rPrChange>
        </w:rPr>
        <w:br/>
        <w:t>The web app must allow managers to trace entrances, to see the queue state of any timeslot, and to see statistics as average time of shopping and the average influx in a given period.</w:t>
      </w:r>
    </w:p>
    <w:p w14:paraId="5C857BB2" w14:textId="43A79DF9" w:rsidR="00C170B5" w:rsidRPr="00801F40" w:rsidRDefault="005E5B74" w:rsidP="00634813">
      <w:pPr>
        <w:pStyle w:val="Paragrafoelenco"/>
        <w:ind w:left="708" w:firstLine="12"/>
        <w:jc w:val="both"/>
        <w:rPr>
          <w:rFonts w:ascii="Bell MT" w:hAnsi="Bell MT"/>
          <w:lang w:val="en-US"/>
          <w:rPrChange w:id="2396" w:author="Etion Pinari" w:date="2021-01-06T12:27:00Z">
            <w:rPr>
              <w:rFonts w:ascii="Bell MT" w:hAnsi="Bell MT"/>
              <w:lang w:val="en-GB"/>
            </w:rPr>
          </w:rPrChange>
        </w:rPr>
      </w:pPr>
      <w:r w:rsidRPr="00801F40">
        <w:rPr>
          <w:rFonts w:ascii="Bell MT" w:hAnsi="Bell MT"/>
          <w:lang w:val="en-US"/>
          <w:rPrChange w:id="2397" w:author="Etion Pinari" w:date="2021-01-06T12:27:00Z">
            <w:rPr>
              <w:rFonts w:ascii="Bell MT" w:hAnsi="Bell MT"/>
              <w:lang w:val="en-GB"/>
            </w:rPr>
          </w:rPrChange>
        </w:rPr>
        <w:t>In</w:t>
      </w:r>
      <w:r w:rsidR="002C5C05" w:rsidRPr="00801F40">
        <w:rPr>
          <w:rFonts w:ascii="Bell MT" w:hAnsi="Bell MT"/>
          <w:lang w:val="en-US"/>
          <w:rPrChange w:id="2398" w:author="Etion Pinari" w:date="2021-01-06T12:27:00Z">
            <w:rPr>
              <w:rFonts w:ascii="Bell MT" w:hAnsi="Bell MT"/>
              <w:lang w:val="en-GB"/>
            </w:rPr>
          </w:rPrChange>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801F40" w:rsidRDefault="00B81054" w:rsidP="00602C04">
      <w:pPr>
        <w:pStyle w:val="Paragrafoelenco"/>
        <w:keepNext/>
        <w:ind w:left="708" w:firstLine="12"/>
        <w:rPr>
          <w:lang w:val="en-US"/>
        </w:rPr>
      </w:pPr>
      <w:r w:rsidRPr="00801F40">
        <w:rPr>
          <w:noProof/>
          <w:lang w:val="en-US"/>
          <w:rPrChange w:id="2399" w:author="Etion Pinari" w:date="2021-01-06T12:27:00Z">
            <w:rPr>
              <w:noProof/>
            </w:rPr>
          </w:rPrChange>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1F3859" w:rsidRPr="00327E41" w:rsidRDefault="001F3859"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1F3859" w:rsidRPr="00327E41" w:rsidRDefault="001F3859" w:rsidP="00634813">
                      <w:pPr>
                        <w:pStyle w:val="Didascalia"/>
                        <w:jc w:val="center"/>
                        <w:rPr>
                          <w:rFonts w:ascii="Bell MT" w:hAnsi="Bell MT"/>
                          <w:noProof/>
                        </w:rPr>
                      </w:pPr>
                      <w:r>
                        <w:t>Web App homepage</w:t>
                      </w:r>
                    </w:p>
                  </w:txbxContent>
                </v:textbox>
                <w10:wrap anchorx="margin"/>
              </v:shape>
            </w:pict>
          </mc:Fallback>
        </mc:AlternateContent>
      </w:r>
      <w:r w:rsidR="00602C04" w:rsidRPr="00801F40">
        <w:rPr>
          <w:rFonts w:ascii="Bell MT" w:hAnsi="Bell MT"/>
          <w:noProof/>
          <w:lang w:val="en-US"/>
          <w:rPrChange w:id="2400" w:author="Etion Pinari" w:date="2021-01-06T12:27:00Z">
            <w:rPr>
              <w:rFonts w:ascii="Bell MT" w:hAnsi="Bell MT"/>
              <w:noProof/>
              <w:lang w:val="en-GB"/>
            </w:rPr>
          </w:rPrChange>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801F40">
        <w:rPr>
          <w:rFonts w:ascii="Bell MT" w:hAnsi="Bell MT"/>
          <w:lang w:val="en-US"/>
          <w:rPrChange w:id="2401" w:author="Etion Pinari" w:date="2021-01-06T12:27:00Z">
            <w:rPr>
              <w:rFonts w:ascii="Bell MT" w:hAnsi="Bell MT"/>
              <w:lang w:val="en-GB"/>
            </w:rPr>
          </w:rPrChange>
        </w:rPr>
        <w:br/>
      </w:r>
    </w:p>
    <w:p w14:paraId="293D1DF2" w14:textId="2446BA8B" w:rsidR="005E5B74" w:rsidRPr="00801F40" w:rsidRDefault="005E5B74">
      <w:pPr>
        <w:pStyle w:val="Paragrafoelenco"/>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801F40" w:rsidRDefault="00B81054" w:rsidP="00B81054">
      <w:pPr>
        <w:pStyle w:val="Didascalia"/>
        <w:rPr>
          <w:lang w:val="en-US"/>
          <w:rPrChange w:id="2402" w:author="Etion Pinari" w:date="2021-01-06T12:27:00Z">
            <w:rPr/>
          </w:rPrChange>
        </w:rPr>
      </w:pPr>
      <w:r w:rsidRPr="00801F40">
        <w:rPr>
          <w:noProof/>
          <w:lang w:val="en-US"/>
          <w:rPrChange w:id="2403" w:author="Etion Pinari" w:date="2021-01-06T12:27:00Z">
            <w:rPr>
              <w:noProof/>
            </w:rPr>
          </w:rPrChange>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1F3859" w:rsidRPr="00035CC0" w:rsidRDefault="001F3859"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1F3859" w:rsidRPr="00035CC0" w:rsidRDefault="001F3859" w:rsidP="00634813">
                      <w:pPr>
                        <w:pStyle w:val="Didascalia"/>
                        <w:jc w:val="center"/>
                        <w:rPr>
                          <w:noProof/>
                        </w:rPr>
                      </w:pPr>
                      <w:r>
                        <w:t>Web App Statistics page</w:t>
                      </w:r>
                    </w:p>
                  </w:txbxContent>
                </v:textbox>
                <w10:wrap anchorx="margin"/>
              </v:shape>
            </w:pict>
          </mc:Fallback>
        </mc:AlternateContent>
      </w:r>
      <w:r w:rsidR="00602C04" w:rsidRPr="00801F40">
        <w:rPr>
          <w:noProof/>
          <w:lang w:val="en-US"/>
          <w:rPrChange w:id="2404" w:author="Etion Pinari" w:date="2021-01-06T12:27:00Z">
            <w:rPr>
              <w:noProof/>
            </w:rPr>
          </w:rPrChange>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801F40">
        <w:rPr>
          <w:lang w:val="en-US"/>
          <w:rPrChange w:id="2405" w:author="Etion Pinari" w:date="2021-01-06T12:27:00Z">
            <w:rPr/>
          </w:rPrChange>
        </w:rPr>
        <w:t xml:space="preserve"> </w:t>
      </w:r>
      <w:r w:rsidR="00602C04" w:rsidRPr="00801F40">
        <w:rPr>
          <w:lang w:val="en-US"/>
          <w:rPrChange w:id="2406" w:author="Etion Pinari" w:date="2021-01-06T12:27:00Z">
            <w:rPr/>
          </w:rPrChange>
        </w:rPr>
        <w:br/>
      </w:r>
    </w:p>
    <w:p w14:paraId="2FAF992A" w14:textId="41715CA8" w:rsidR="00B81054" w:rsidRPr="00801F40" w:rsidRDefault="005E5B74" w:rsidP="00634813">
      <w:pPr>
        <w:rPr>
          <w:lang w:val="en-US"/>
          <w:rPrChange w:id="2407" w:author="Etion Pinari" w:date="2021-01-06T12:27:00Z">
            <w:rPr>
              <w:lang w:val="en-GB"/>
            </w:rPr>
          </w:rPrChange>
        </w:rPr>
      </w:pPr>
      <w:r w:rsidRPr="00801F40">
        <w:rPr>
          <w:lang w:val="en-US"/>
          <w:rPrChange w:id="2408" w:author="Etion Pinari" w:date="2021-01-06T12:27:00Z">
            <w:rPr>
              <w:lang w:val="en-GB"/>
            </w:rPr>
          </w:rPrChange>
        </w:rPr>
        <w:lastRenderedPageBreak/>
        <w:br/>
      </w:r>
      <w:r w:rsidR="00B81054" w:rsidRPr="00801F40">
        <w:rPr>
          <w:noProof/>
          <w:lang w:val="en-US"/>
          <w:rPrChange w:id="2409" w:author="Etion Pinari" w:date="2021-01-06T12:27:00Z">
            <w:rPr>
              <w:noProof/>
            </w:rPr>
          </w:rPrChange>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1F3859" w:rsidRPr="00486977" w:rsidRDefault="001F3859"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1F3859" w:rsidRPr="00486977" w:rsidRDefault="001F3859" w:rsidP="00634813">
                      <w:pPr>
                        <w:pStyle w:val="Didascalia"/>
                        <w:rPr>
                          <w:noProof/>
                        </w:rPr>
                      </w:pPr>
                      <w:r>
                        <w:t>Web App Queue State</w:t>
                      </w:r>
                    </w:p>
                  </w:txbxContent>
                </v:textbox>
                <w10:wrap anchorx="margin"/>
              </v:shape>
            </w:pict>
          </mc:Fallback>
        </mc:AlternateContent>
      </w:r>
      <w:r w:rsidR="00B81054" w:rsidRPr="00801F40">
        <w:rPr>
          <w:noProof/>
          <w:lang w:val="en-US"/>
          <w:rPrChange w:id="2410" w:author="Etion Pinari" w:date="2021-01-06T12:27:00Z">
            <w:rPr>
              <w:noProof/>
              <w:lang w:val="en-GB"/>
            </w:rPr>
          </w:rPrChange>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801F40">
        <w:rPr>
          <w:lang w:val="en-US"/>
          <w:rPrChange w:id="2411" w:author="Etion Pinari" w:date="2021-01-06T12:27:00Z">
            <w:rPr>
              <w:lang w:val="en-GB"/>
            </w:rPr>
          </w:rPrChange>
        </w:rPr>
        <w:t xml:space="preserve">The </w:t>
      </w:r>
      <w:r w:rsidR="00A15DE6" w:rsidRPr="00801F40">
        <w:rPr>
          <w:lang w:val="en-US"/>
          <w:rPrChange w:id="2412" w:author="Etion Pinari" w:date="2021-01-06T12:27:00Z">
            <w:rPr>
              <w:lang w:val="en-GB"/>
            </w:rPr>
          </w:rPrChange>
        </w:rPr>
        <w:t xml:space="preserve">page shown upon clicking the </w:t>
      </w:r>
      <w:r w:rsidRPr="00801F40">
        <w:rPr>
          <w:lang w:val="en-US"/>
          <w:rPrChange w:id="2413" w:author="Etion Pinari" w:date="2021-01-06T12:27:00Z">
            <w:rPr>
              <w:lang w:val="en-GB"/>
            </w:rPr>
          </w:rPrChange>
        </w:rPr>
        <w:t>“See” button next to the declared shopping list is not shown here</w:t>
      </w:r>
      <w:r w:rsidR="00A15DE6" w:rsidRPr="00801F40">
        <w:rPr>
          <w:lang w:val="en-US"/>
          <w:rPrChange w:id="2414" w:author="Etion Pinari" w:date="2021-01-06T12:27:00Z">
            <w:rPr>
              <w:lang w:val="en-GB"/>
            </w:rPr>
          </w:rPrChange>
        </w:rPr>
        <w:t>,</w:t>
      </w:r>
      <w:r w:rsidRPr="00801F40">
        <w:rPr>
          <w:lang w:val="en-US"/>
          <w:rPrChange w:id="2415" w:author="Etion Pinari" w:date="2021-01-06T12:27:00Z">
            <w:rPr>
              <w:lang w:val="en-GB"/>
            </w:rPr>
          </w:rPrChange>
        </w:rPr>
        <w:t xml:space="preserve"> since it is unnecessary as it</w:t>
      </w:r>
      <w:r w:rsidR="00A15DE6" w:rsidRPr="00801F40">
        <w:rPr>
          <w:lang w:val="en-US"/>
          <w:rPrChange w:id="2416" w:author="Etion Pinari" w:date="2021-01-06T12:27:00Z">
            <w:rPr>
              <w:lang w:val="en-GB"/>
            </w:rPr>
          </w:rPrChange>
        </w:rPr>
        <w:t xml:space="preserve"> </w:t>
      </w:r>
      <w:r w:rsidRPr="00801F40">
        <w:rPr>
          <w:lang w:val="en-US"/>
          <w:rPrChange w:id="2417" w:author="Etion Pinari" w:date="2021-01-06T12:27:00Z">
            <w:rPr>
              <w:lang w:val="en-GB"/>
            </w:rPr>
          </w:rPrChange>
        </w:rPr>
        <w:t xml:space="preserve">simply shows the list </w:t>
      </w:r>
      <w:r w:rsidR="00A15DE6" w:rsidRPr="00801F40">
        <w:rPr>
          <w:lang w:val="en-US"/>
          <w:rPrChange w:id="2418" w:author="Etion Pinari" w:date="2021-01-06T12:27:00Z">
            <w:rPr>
              <w:lang w:val="en-GB"/>
            </w:rPr>
          </w:rPrChange>
        </w:rPr>
        <w:t xml:space="preserve">of declared items. </w:t>
      </w:r>
      <w:r w:rsidR="00A15DE6" w:rsidRPr="00801F40">
        <w:rPr>
          <w:lang w:val="en-US"/>
          <w:rPrChange w:id="2419" w:author="Etion Pinari" w:date="2021-01-06T12:27:00Z">
            <w:rPr>
              <w:lang w:val="en-GB"/>
            </w:rPr>
          </w:rPrChange>
        </w:rPr>
        <w:br/>
        <w:t>As shown in the image, physical users have no Id, but they still are tracked and considered correctly in the queue state.</w:t>
      </w:r>
    </w:p>
    <w:p w14:paraId="566E06AD" w14:textId="6461523E" w:rsidR="002C5C05" w:rsidRPr="00801F40" w:rsidRDefault="002C5C05" w:rsidP="00634813">
      <w:pPr>
        <w:pStyle w:val="Paragrafoelenco"/>
        <w:ind w:left="708" w:firstLine="12"/>
        <w:rPr>
          <w:rFonts w:ascii="Bell MT" w:hAnsi="Bell MT"/>
          <w:lang w:val="en-US"/>
          <w:rPrChange w:id="2420" w:author="Etion Pinari" w:date="2021-01-06T12:27:00Z">
            <w:rPr>
              <w:rFonts w:ascii="Bell MT" w:hAnsi="Bell MT"/>
              <w:lang w:val="en-GB"/>
            </w:rPr>
          </w:rPrChange>
        </w:rPr>
      </w:pPr>
      <w:r w:rsidRPr="00801F40">
        <w:rPr>
          <w:rFonts w:ascii="Bell MT" w:hAnsi="Bell MT"/>
          <w:lang w:val="en-US"/>
          <w:rPrChange w:id="2421" w:author="Etion Pinari" w:date="2021-01-06T12:27:00Z">
            <w:rPr>
              <w:rFonts w:ascii="Bell MT" w:hAnsi="Bell MT"/>
              <w:lang w:val="en-GB"/>
            </w:rPr>
          </w:rPrChange>
        </w:rPr>
        <w:t xml:space="preserve">  </w:t>
      </w:r>
    </w:p>
    <w:p w14:paraId="093DE65D" w14:textId="77777777" w:rsidR="00035469" w:rsidRPr="00801F40" w:rsidDel="00035469" w:rsidRDefault="006625AC" w:rsidP="006625AC">
      <w:pPr>
        <w:pStyle w:val="Paragrafoelenco"/>
        <w:numPr>
          <w:ilvl w:val="0"/>
          <w:numId w:val="1"/>
        </w:numPr>
        <w:rPr>
          <w:i/>
          <w:iCs/>
          <w:lang w:val="en-US"/>
          <w:rPrChange w:id="2422" w:author="Etion Pinari" w:date="2021-01-06T12:27:00Z">
            <w:rPr>
              <w:lang w:val="en-GB"/>
            </w:rPr>
          </w:rPrChange>
        </w:rPr>
      </w:pPr>
      <w:r w:rsidRPr="00801F40">
        <w:rPr>
          <w:rFonts w:ascii="Bell MT" w:hAnsi="Bell MT"/>
          <w:i/>
          <w:iCs/>
          <w:sz w:val="32"/>
          <w:szCs w:val="32"/>
          <w:lang w:val="en-US"/>
          <w:rPrChange w:id="2423" w:author="Etion Pinari" w:date="2021-01-06T12:27:00Z">
            <w:rPr>
              <w:rFonts w:ascii="Bell MT" w:hAnsi="Bell MT"/>
              <w:sz w:val="32"/>
              <w:szCs w:val="32"/>
              <w:lang w:val="en-GB"/>
            </w:rPr>
          </w:rPrChange>
        </w:rPr>
        <w:t>REQUIREMENTS TRACEABILITY</w:t>
      </w:r>
      <w:del w:id="2424" w:author="Giorgio Romeo" w:date="2020-12-31T10:01:00Z">
        <w:r w:rsidRPr="00801F40" w:rsidDel="00FF55BD">
          <w:rPr>
            <w:i/>
            <w:iCs/>
            <w:lang w:val="en-US"/>
            <w:rPrChange w:id="2425" w:author="Etion Pinari" w:date="2021-01-06T12:27:00Z">
              <w:rPr>
                <w:lang w:val="en-GB"/>
              </w:rPr>
            </w:rPrChange>
          </w:rPr>
          <w:delText xml:space="preserve">: </w:delText>
        </w:r>
      </w:del>
      <w:r w:rsidR="00035469" w:rsidRPr="00801F40">
        <w:rPr>
          <w:i/>
          <w:iCs/>
          <w:lang w:val="en-US"/>
          <w:rPrChange w:id="2426" w:author="Etion Pinari" w:date="2021-01-06T12:27:00Z">
            <w:rPr>
              <w:lang w:val="en-GB"/>
            </w:rPr>
          </w:rPrChange>
        </w:rPr>
        <w:br/>
      </w:r>
    </w:p>
    <w:tbl>
      <w:tblPr>
        <w:tblStyle w:val="Grigliatabella"/>
        <w:tblW w:w="4995" w:type="pct"/>
        <w:tblLook w:val="04A0" w:firstRow="1" w:lastRow="0" w:firstColumn="1" w:lastColumn="0" w:noHBand="0" w:noVBand="1"/>
      </w:tblPr>
      <w:tblGrid>
        <w:gridCol w:w="1214"/>
        <w:gridCol w:w="8404"/>
      </w:tblGrid>
      <w:tr w:rsidR="00035469" w:rsidRPr="00801F40" w14:paraId="4EE3D337" w14:textId="77777777" w:rsidTr="00634813">
        <w:trPr>
          <w:trHeight w:val="639"/>
        </w:trPr>
        <w:tc>
          <w:tcPr>
            <w:tcW w:w="631" w:type="pct"/>
            <w:shd w:val="clear" w:color="auto" w:fill="BDD6EE" w:themeFill="accent1" w:themeFillTint="66"/>
            <w:vAlign w:val="center"/>
          </w:tcPr>
          <w:p w14:paraId="26BB342F" w14:textId="2C1F1329" w:rsidR="00035469" w:rsidRPr="00801F40"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rPrChange w:id="2427"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rStyle w:val="Enfasidelicata"/>
                <w:b/>
                <w:i w:val="0"/>
                <w:iCs w:val="0"/>
                <w:szCs w:val="24"/>
              </w:rPr>
              <w:t>R1</w:t>
            </w:r>
          </w:p>
        </w:tc>
        <w:tc>
          <w:tcPr>
            <w:tcW w:w="4369" w:type="pct"/>
          </w:tcPr>
          <w:p w14:paraId="76CDC3F7" w14:textId="604B967C" w:rsidR="00035469" w:rsidRPr="00801F40" w:rsidRDefault="00035469" w:rsidP="00634813">
            <w:pPr>
              <w:pStyle w:val="Paragrafoelenco"/>
              <w:ind w:left="0"/>
              <w:rPr>
                <w:rStyle w:val="Enfasidelicata"/>
                <w:bCs/>
                <w:i w:val="0"/>
                <w:iCs w:val="0"/>
                <w:sz w:val="26"/>
                <w:rPrChange w:id="2428" w:author="Etion Pinari" w:date="2021-01-06T12:27:00Z">
                  <w:rPr>
                    <w:rStyle w:val="Enfasidelicata"/>
                    <w:rFonts w:asciiTheme="minorHAnsi" w:eastAsiaTheme="minorHAnsi" w:hAnsiTheme="minorHAnsi" w:cstheme="minorBidi"/>
                    <w:bCs/>
                    <w:i w:val="0"/>
                    <w:iCs w:val="0"/>
                    <w:color w:val="auto"/>
                    <w:sz w:val="26"/>
                    <w:szCs w:val="22"/>
                    <w:lang w:val="it-IT"/>
                  </w:rPr>
                </w:rPrChange>
              </w:rPr>
            </w:pPr>
            <w:r w:rsidRPr="00801F40">
              <w:rPr>
                <w:bCs/>
                <w:color w:val="000000"/>
                <w:sz w:val="26"/>
                <w:shd w:val="clear" w:color="auto" w:fill="FFFFFF"/>
                <w:rPrChange w:id="2429" w:author="Etion Pinari" w:date="2021-01-06T12:27:00Z">
                  <w:rPr>
                    <w:bCs/>
                    <w:i/>
                    <w:iCs/>
                    <w:color w:val="000000"/>
                    <w:sz w:val="26"/>
                    <w:shd w:val="clear" w:color="auto" w:fill="FFFFFF"/>
                  </w:rPr>
                </w:rPrChange>
              </w:rPr>
              <w:t>The system shall allow users to get a ticket with a date and time that shows when to go to a certain store, virtually</w:t>
            </w:r>
          </w:p>
        </w:tc>
      </w:tr>
      <w:tr w:rsidR="00D174AE" w:rsidRPr="00801F40" w14:paraId="73E521A2" w14:textId="77777777" w:rsidTr="00D10CB7">
        <w:trPr>
          <w:trHeight w:val="639"/>
        </w:trPr>
        <w:tc>
          <w:tcPr>
            <w:tcW w:w="631" w:type="pct"/>
            <w:shd w:val="clear" w:color="auto" w:fill="BDD6EE" w:themeFill="accent1" w:themeFillTint="66"/>
            <w:vAlign w:val="center"/>
          </w:tcPr>
          <w:p w14:paraId="18B95C4D" w14:textId="5DBAE104" w:rsidR="00D174AE" w:rsidRPr="00801F40" w:rsidRDefault="00D174AE" w:rsidP="00D174AE">
            <w:pPr>
              <w:pStyle w:val="Paragrafoelenco"/>
              <w:ind w:left="0"/>
              <w:jc w:val="center"/>
              <w:rPr>
                <w:rStyle w:val="Enfasidelicata"/>
                <w:b/>
                <w:i w:val="0"/>
                <w:iCs w:val="0"/>
                <w:szCs w:val="24"/>
                <w:rPrChange w:id="2430"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b/>
                <w:bCs/>
                <w:rPrChange w:id="2431" w:author="Etion Pinari" w:date="2021-01-06T12:27:00Z">
                  <w:rPr>
                    <w:b/>
                    <w:bCs/>
                    <w:i/>
                    <w:iCs/>
                  </w:rPr>
                </w:rPrChange>
              </w:rPr>
              <w:t>R3</w:t>
            </w:r>
          </w:p>
        </w:tc>
        <w:tc>
          <w:tcPr>
            <w:tcW w:w="4369" w:type="pct"/>
          </w:tcPr>
          <w:p w14:paraId="1A16B331" w14:textId="65574C77"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801F40" w:rsidRDefault="00D174AE" w:rsidP="00D174AE">
            <w:pPr>
              <w:pStyle w:val="Paragrafoelenco"/>
              <w:ind w:left="0"/>
              <w:jc w:val="center"/>
              <w:rPr>
                <w:rStyle w:val="Enfasidelicata"/>
                <w:b/>
                <w:i w:val="0"/>
                <w:iCs w:val="0"/>
                <w:szCs w:val="24"/>
                <w:rPrChange w:id="2432" w:author="Etion Pinari" w:date="2021-01-06T12:27:00Z">
                  <w:rPr>
                    <w:rStyle w:val="Enfasidelicata"/>
                    <w:rFonts w:asciiTheme="minorHAnsi" w:eastAsiaTheme="minorHAnsi" w:hAnsiTheme="minorHAnsi" w:cstheme="minorBidi"/>
                    <w:b/>
                    <w:i w:val="0"/>
                    <w:iCs w:val="0"/>
                    <w:color w:val="auto"/>
                    <w:sz w:val="22"/>
                    <w:szCs w:val="24"/>
                    <w:lang w:val="it-IT"/>
                  </w:rPr>
                </w:rPrChange>
              </w:rPr>
            </w:pPr>
          </w:p>
        </w:tc>
        <w:tc>
          <w:tcPr>
            <w:tcW w:w="4369" w:type="pct"/>
          </w:tcPr>
          <w:p w14:paraId="611D4E4A"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Change w:id="2433" w:author="Etion Pinari" w:date="2021-01-06T12:27:00Z">
                  <w:rPr>
                    <w:bCs/>
                    <w:i/>
                    <w:iCs/>
                    <w:color w:val="000000"/>
                    <w:sz w:val="26"/>
                    <w:shd w:val="clear" w:color="auto" w:fill="FFFFFF"/>
                  </w:rPr>
                </w:rPrChange>
              </w:rPr>
              <w:t>Components:</w:t>
            </w:r>
          </w:p>
          <w:p w14:paraId="3C515DA7"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Paragrafoelenco"/>
              <w:ind w:left="0"/>
              <w:rPr>
                <w:bCs/>
                <w:color w:val="000000"/>
                <w:sz w:val="26"/>
                <w:shd w:val="clear" w:color="auto" w:fill="FFFFFF"/>
              </w:rPr>
            </w:pPr>
          </w:p>
        </w:tc>
      </w:tr>
      <w:tr w:rsidR="00D174AE" w:rsidRPr="00801F40" w14:paraId="74CE8AD2" w14:textId="77777777" w:rsidTr="00D10CB7">
        <w:trPr>
          <w:trHeight w:val="639"/>
        </w:trPr>
        <w:tc>
          <w:tcPr>
            <w:tcW w:w="631" w:type="pct"/>
            <w:shd w:val="clear" w:color="auto" w:fill="BDD6EE" w:themeFill="accent1" w:themeFillTint="66"/>
            <w:vAlign w:val="center"/>
          </w:tcPr>
          <w:p w14:paraId="04F85DDE" w14:textId="7D9CD83B" w:rsidR="00D174AE" w:rsidRPr="00801F40" w:rsidRDefault="00D174AE" w:rsidP="00D174AE">
            <w:pPr>
              <w:pStyle w:val="Paragrafoelenco"/>
              <w:ind w:left="0"/>
              <w:jc w:val="center"/>
              <w:rPr>
                <w:rStyle w:val="Enfasidelicata"/>
                <w:b/>
                <w:i w:val="0"/>
                <w:iCs w:val="0"/>
                <w:szCs w:val="24"/>
                <w:rPrChange w:id="2434"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b/>
                <w:bCs/>
                <w:rPrChange w:id="2435" w:author="Etion Pinari" w:date="2021-01-06T12:27:00Z">
                  <w:rPr>
                    <w:b/>
                    <w:bCs/>
                    <w:i/>
                    <w:iCs/>
                  </w:rPr>
                </w:rPrChange>
              </w:rPr>
              <w:t>R2</w:t>
            </w:r>
          </w:p>
        </w:tc>
        <w:tc>
          <w:tcPr>
            <w:tcW w:w="4369" w:type="pct"/>
          </w:tcPr>
          <w:p w14:paraId="4735C4DF" w14:textId="052042FA"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2436"/>
            <w:commentRangeEnd w:id="2436"/>
            <w:r w:rsidRPr="00801F40">
              <w:rPr>
                <w:rStyle w:val="Rimandocommento"/>
                <w:bCs/>
                <w:sz w:val="26"/>
              </w:rPr>
              <w:commentReference w:id="2436"/>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801F40"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Paragrafoelenco"/>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Paragrafoelenco"/>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801F40"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Paragrafoelenco"/>
              <w:rPr>
                <w:bCs/>
                <w:color w:val="000000"/>
                <w:sz w:val="26"/>
                <w:shd w:val="clear" w:color="auto" w:fill="FFFFFF"/>
              </w:rPr>
            </w:pPr>
          </w:p>
        </w:tc>
      </w:tr>
      <w:tr w:rsidR="00D174AE" w:rsidRPr="00801F40"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lastRenderedPageBreak/>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2437"/>
            <w:commentRangeEnd w:id="2437"/>
            <w:r w:rsidRPr="00801F40">
              <w:rPr>
                <w:rStyle w:val="Rimandocommento"/>
                <w:bCs/>
                <w:sz w:val="26"/>
              </w:rPr>
              <w:commentReference w:id="2437"/>
            </w:r>
            <w:r w:rsidRPr="00801F40">
              <w:rPr>
                <w:bCs/>
                <w:color w:val="000000"/>
                <w:sz w:val="26"/>
                <w:shd w:val="clear" w:color="auto" w:fill="FFFFFF"/>
              </w:rPr>
              <w:t xml:space="preserve">by their </w:t>
            </w:r>
            <w:commentRangeStart w:id="2438"/>
            <w:r w:rsidRPr="00801F40">
              <w:rPr>
                <w:bCs/>
                <w:color w:val="000000"/>
                <w:sz w:val="26"/>
                <w:shd w:val="clear" w:color="auto" w:fill="FFFFFF"/>
              </w:rPr>
              <w:t xml:space="preserve">device </w:t>
            </w:r>
            <w:commentRangeEnd w:id="2438"/>
            <w:r w:rsidRPr="00801F40">
              <w:rPr>
                <w:rStyle w:val="Rimandocommento"/>
                <w:bCs/>
              </w:rPr>
              <w:commentReference w:id="2438"/>
            </w:r>
            <w:r w:rsidRPr="00801F40">
              <w:rPr>
                <w:bCs/>
                <w:color w:val="000000"/>
                <w:sz w:val="26"/>
                <w:shd w:val="clear" w:color="auto" w:fill="FFFFFF"/>
              </w:rPr>
              <w:t>unique ID</w:t>
            </w:r>
          </w:p>
        </w:tc>
      </w:tr>
      <w:tr w:rsidR="00D174AE" w:rsidRPr="00801F40"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801F40"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2439"/>
            <w:commentRangeEnd w:id="2439"/>
            <w:r w:rsidRPr="00801F40">
              <w:rPr>
                <w:rStyle w:val="Rimandocommento"/>
                <w:bCs/>
              </w:rPr>
              <w:commentReference w:id="2439"/>
            </w:r>
          </w:p>
        </w:tc>
      </w:tr>
      <w:tr w:rsidR="00D174AE" w:rsidRPr="00801F40"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801F40"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801F40"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801F40"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801F40"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801F40"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801F40"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801F40"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DB47035" w14:textId="00197C23" w:rsidR="00D174AE" w:rsidRPr="00801F40"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Notification Manager: Periodic Notifier Module</w:t>
            </w:r>
          </w:p>
        </w:tc>
      </w:tr>
      <w:tr w:rsidR="00D174AE" w:rsidRPr="00801F40"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2440"/>
            <w:commentRangeEnd w:id="2440"/>
            <w:r w:rsidRPr="00801F40">
              <w:rPr>
                <w:rStyle w:val="Rimandocommento"/>
                <w:bCs/>
                <w:sz w:val="26"/>
              </w:rPr>
              <w:commentReference w:id="2440"/>
            </w:r>
            <w:r w:rsidRPr="00801F40">
              <w:rPr>
                <w:bCs/>
                <w:sz w:val="26"/>
              </w:rPr>
              <w:t xml:space="preserve"> allow the user to scan its QR code in entrance through the turnstiles</w:t>
            </w:r>
            <w:commentRangeStart w:id="2441"/>
            <w:commentRangeEnd w:id="2441"/>
            <w:r w:rsidRPr="00801F40">
              <w:rPr>
                <w:rStyle w:val="Rimandocommento"/>
                <w:bCs/>
                <w:sz w:val="26"/>
              </w:rPr>
              <w:commentReference w:id="2441"/>
            </w:r>
          </w:p>
        </w:tc>
      </w:tr>
      <w:tr w:rsidR="00D174AE" w:rsidRPr="00801F40"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2442"/>
            <w:commentRangeEnd w:id="2442"/>
            <w:r w:rsidRPr="00801F40">
              <w:rPr>
                <w:rStyle w:val="Rimandocommento"/>
                <w:bCs/>
                <w:sz w:val="26"/>
              </w:rPr>
              <w:commentReference w:id="2442"/>
            </w:r>
            <w:r w:rsidRPr="00801F40">
              <w:rPr>
                <w:bCs/>
                <w:sz w:val="26"/>
              </w:rPr>
              <w:t xml:space="preserve"> allow the user to scan its QR code in exit through the turnstiles or cash register</w:t>
            </w:r>
          </w:p>
        </w:tc>
      </w:tr>
      <w:tr w:rsidR="00D174AE" w:rsidRPr="00801F40"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lastRenderedPageBreak/>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2443"/>
            <w:commentRangeEnd w:id="2443"/>
            <w:r w:rsidRPr="00801F40">
              <w:rPr>
                <w:rStyle w:val="Rimandocommento"/>
                <w:bCs/>
                <w:sz w:val="26"/>
              </w:rPr>
              <w:commentReference w:id="2443"/>
            </w:r>
          </w:p>
        </w:tc>
      </w:tr>
      <w:tr w:rsidR="00D174AE" w:rsidRPr="00801F40"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801F40"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Paragrafoelenco"/>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801F40"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2444"/>
            <w:commentRangeEnd w:id="2444"/>
            <w:r w:rsidRPr="00801F40">
              <w:rPr>
                <w:rStyle w:val="Rimandocommento"/>
                <w:bCs/>
                <w:sz w:val="26"/>
              </w:rPr>
              <w:commentReference w:id="2444"/>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801F40"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2445"/>
            <w:r w:rsidRPr="00801F40">
              <w:rPr>
                <w:sz w:val="26"/>
              </w:rPr>
              <w:t>The system shall send a reminder to the user when it is time for him to leave so that he can arrive at the store in time</w:t>
            </w:r>
            <w:commentRangeStart w:id="2446"/>
            <w:commentRangeEnd w:id="2446"/>
            <w:r w:rsidRPr="00801F40">
              <w:rPr>
                <w:rStyle w:val="Rimandocommento"/>
              </w:rPr>
              <w:commentReference w:id="2446"/>
            </w:r>
            <w:commentRangeEnd w:id="2445"/>
            <w:r w:rsidRPr="00801F40">
              <w:rPr>
                <w:rStyle w:val="Rimandocommento"/>
              </w:rPr>
              <w:commentReference w:id="2445"/>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2A47AC19" w:rsidR="00D174AE" w:rsidRPr="00801F40" w:rsidRDefault="00C86CCE" w:rsidP="00634813">
            <w:pPr>
              <w:pStyle w:val="Paragrafoelenco"/>
              <w:numPr>
                <w:ilvl w:val="0"/>
                <w:numId w:val="19"/>
              </w:numPr>
              <w:rPr>
                <w:bCs/>
                <w:color w:val="000000"/>
                <w:sz w:val="26"/>
                <w:shd w:val="clear" w:color="auto" w:fill="FFFFFF"/>
              </w:rPr>
            </w:pPr>
            <w:ins w:id="2447"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Suggestion Module</w:t>
            </w:r>
          </w:p>
        </w:tc>
      </w:tr>
      <w:tr w:rsidR="00D174AE" w:rsidRPr="00801F40"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Paragrafoelenco"/>
              <w:numPr>
                <w:ilvl w:val="0"/>
                <w:numId w:val="19"/>
              </w:numPr>
              <w:rPr>
                <w:bCs/>
                <w:color w:val="000000"/>
                <w:sz w:val="26"/>
                <w:shd w:val="clear" w:color="auto" w:fill="FFFFFF"/>
              </w:rPr>
            </w:pPr>
            <w:ins w:id="2448"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Suggestion Module</w:t>
            </w:r>
          </w:p>
          <w:p w14:paraId="41C1CF4C" w14:textId="77777777" w:rsidR="00D174AE" w:rsidRPr="00801F40" w:rsidRDefault="00D174AE" w:rsidP="00D174AE">
            <w:pPr>
              <w:pStyle w:val="Paragrafoelenco"/>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801F40"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801F40"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Paragrafoelenco"/>
              <w:numPr>
                <w:ilvl w:val="0"/>
                <w:numId w:val="20"/>
              </w:numPr>
              <w:rPr>
                <w:bCs/>
                <w:sz w:val="26"/>
              </w:rPr>
            </w:pPr>
            <w:r w:rsidRPr="00801F40">
              <w:rPr>
                <w:bCs/>
                <w:sz w:val="26"/>
              </w:rPr>
              <w:t>Queue Manager: Optimizer Module</w:t>
            </w:r>
          </w:p>
        </w:tc>
      </w:tr>
      <w:tr w:rsidR="00D174AE" w:rsidRPr="00801F40"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801F40"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Paragrafoelenco"/>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801F40"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801F40"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Paragrafoelenco"/>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Paragrafoelenco"/>
              <w:numPr>
                <w:ilvl w:val="0"/>
                <w:numId w:val="20"/>
              </w:numPr>
              <w:rPr>
                <w:bCs/>
                <w:sz w:val="26"/>
              </w:rPr>
            </w:pPr>
            <w:r w:rsidRPr="00801F40">
              <w:rPr>
                <w:bCs/>
                <w:sz w:val="26"/>
              </w:rPr>
              <w:t>Web Server</w:t>
            </w:r>
          </w:p>
        </w:tc>
      </w:tr>
      <w:tr w:rsidR="00D174AE" w:rsidRPr="00801F40"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801F40"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801F40"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lastRenderedPageBreak/>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801F40"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Paragrafoelenco"/>
              <w:numPr>
                <w:ilvl w:val="0"/>
                <w:numId w:val="21"/>
              </w:numPr>
              <w:rPr>
                <w:ins w:id="2449" w:author="Cristian Sbrolli" w:date="2021-01-04T00:22:00Z"/>
                <w:bCs/>
                <w:sz w:val="26"/>
              </w:rPr>
            </w:pPr>
            <w:r w:rsidRPr="00801F40">
              <w:rPr>
                <w:bCs/>
                <w:sz w:val="26"/>
              </w:rPr>
              <w:t>Market Manager: Market Info Manager</w:t>
            </w:r>
          </w:p>
          <w:p w14:paraId="0430E8A2" w14:textId="284728AA" w:rsidR="00D53EA4" w:rsidRPr="00801F40" w:rsidRDefault="00D53EA4" w:rsidP="00634813">
            <w:pPr>
              <w:pStyle w:val="Paragrafoelenco"/>
              <w:numPr>
                <w:ilvl w:val="0"/>
                <w:numId w:val="21"/>
              </w:numPr>
              <w:rPr>
                <w:bCs/>
                <w:sz w:val="26"/>
              </w:rPr>
            </w:pPr>
            <w:ins w:id="2450" w:author="Cristian Sbrolli" w:date="2021-01-04T00:22:00Z">
              <w:r w:rsidRPr="00801F40">
                <w:rPr>
                  <w:bCs/>
                  <w:sz w:val="26"/>
                </w:rPr>
                <w:t>Web Server</w:t>
              </w:r>
            </w:ins>
          </w:p>
        </w:tc>
      </w:tr>
    </w:tbl>
    <w:p w14:paraId="27162351" w14:textId="2DCA838D" w:rsidR="00F8349C" w:rsidRPr="00801F40" w:rsidRDefault="00F8349C" w:rsidP="00035469">
      <w:pPr>
        <w:rPr>
          <w:lang w:val="en-US"/>
          <w:rPrChange w:id="2451" w:author="Etion Pinari" w:date="2021-01-06T12:27:00Z">
            <w:rPr>
              <w:lang w:val="en-GB"/>
            </w:rPr>
          </w:rPrChange>
        </w:rPr>
      </w:pPr>
    </w:p>
    <w:p w14:paraId="3E10B27D" w14:textId="77777777" w:rsidR="00E84E6D" w:rsidRPr="00801F40" w:rsidRDefault="00D174AE" w:rsidP="00E84E6D">
      <w:pPr>
        <w:jc w:val="both"/>
        <w:rPr>
          <w:ins w:id="2452" w:author="Cristian Sbrolli" w:date="2021-01-04T00:30:00Z"/>
          <w:lang w:val="en-US"/>
          <w:rPrChange w:id="2453" w:author="Etion Pinari" w:date="2021-01-06T12:27:00Z">
            <w:rPr>
              <w:ins w:id="2454" w:author="Cristian Sbrolli" w:date="2021-01-04T00:30:00Z"/>
              <w:lang w:val="en-GB"/>
            </w:rPr>
          </w:rPrChange>
        </w:rPr>
      </w:pPr>
      <w:r w:rsidRPr="00801F40">
        <w:rPr>
          <w:lang w:val="en-US"/>
          <w:rPrChange w:id="2455" w:author="Etion Pinari" w:date="2021-01-06T12:27:00Z">
            <w:rPr>
              <w:lang w:val="en-GB"/>
            </w:rPr>
          </w:rPrChange>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Pr="00801F40" w:rsidRDefault="00E84E6D">
      <w:pPr>
        <w:jc w:val="center"/>
        <w:rPr>
          <w:ins w:id="2456" w:author="Cristian Sbrolli" w:date="2021-01-03T22:56:00Z"/>
          <w:lang w:val="en-US"/>
          <w:rPrChange w:id="2457" w:author="Etion Pinari" w:date="2021-01-06T12:27:00Z">
            <w:rPr>
              <w:ins w:id="2458" w:author="Cristian Sbrolli" w:date="2021-01-03T22:56:00Z"/>
              <w:lang w:val="en-GB"/>
            </w:rPr>
          </w:rPrChange>
        </w:rPr>
        <w:pPrChange w:id="2459" w:author="Cristian Sbrolli" w:date="2021-01-04T00:30:00Z">
          <w:pPr>
            <w:jc w:val="both"/>
          </w:pPr>
        </w:pPrChange>
      </w:pPr>
      <w:ins w:id="2460" w:author="Cristian Sbrolli" w:date="2021-01-04T00:30:00Z">
        <w:r w:rsidRPr="00801F40">
          <w:rPr>
            <w:rFonts w:ascii="Bell MT" w:hAnsi="Bell MT"/>
            <w:i/>
            <w:iCs/>
            <w:sz w:val="32"/>
            <w:szCs w:val="32"/>
            <w:u w:val="single"/>
            <w:lang w:val="en-US"/>
            <w:rPrChange w:id="2461" w:author="Etion Pinari" w:date="2021-01-06T12:27:00Z">
              <w:rPr>
                <w:rFonts w:ascii="Bell MT" w:hAnsi="Bell MT"/>
                <w:i/>
                <w:iCs/>
                <w:sz w:val="32"/>
                <w:szCs w:val="32"/>
                <w:lang w:val="en-GB"/>
              </w:rPr>
            </w:rPrChange>
          </w:rPr>
          <w:t>Traceability</w:t>
        </w:r>
      </w:ins>
      <w:ins w:id="2462" w:author="Cristian Sbrolli" w:date="2021-01-04T00:29:00Z">
        <w:r w:rsidRPr="00801F40">
          <w:rPr>
            <w:rFonts w:ascii="Bell MT" w:hAnsi="Bell MT"/>
            <w:i/>
            <w:iCs/>
            <w:sz w:val="32"/>
            <w:szCs w:val="32"/>
            <w:u w:val="single"/>
            <w:lang w:val="en-US"/>
            <w:rPrChange w:id="2463" w:author="Etion Pinari" w:date="2021-01-06T12:27:00Z">
              <w:rPr>
                <w:lang w:val="en-GB"/>
              </w:rPr>
            </w:rPrChange>
          </w:rPr>
          <w:t xml:space="preserve"> table:</w:t>
        </w:r>
      </w:ins>
    </w:p>
    <w:tbl>
      <w:tblPr>
        <w:tblStyle w:val="Grigliatabella"/>
        <w:tblpPr w:leftFromText="180" w:rightFromText="180" w:vertAnchor="text" w:horzAnchor="margin" w:tblpY="66"/>
        <w:tblW w:w="0" w:type="auto"/>
        <w:tblLook w:val="04A0" w:firstRow="1" w:lastRow="0" w:firstColumn="1" w:lastColumn="0" w:noHBand="0" w:noVBand="1"/>
        <w:tblPrChange w:id="2464" w:author="Cristian Sbrolli" w:date="2021-01-04T00:29:00Z">
          <w:tblPr>
            <w:tblStyle w:val="Grigliatabella"/>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2465">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rsidRPr="00801F40" w14:paraId="0DF2E4B2" w14:textId="77777777" w:rsidTr="00E84E6D">
        <w:trPr>
          <w:ins w:id="2466" w:author="Cristian Sbrolli" w:date="2021-01-04T00:03:00Z"/>
          <w:trPrChange w:id="2467" w:author="Cristian Sbrolli" w:date="2021-01-04T00:29:00Z">
            <w:trPr>
              <w:gridAfter w:val="0"/>
            </w:trPr>
          </w:trPrChange>
        </w:trPr>
        <w:tc>
          <w:tcPr>
            <w:tcW w:w="0" w:type="auto"/>
            <w:shd w:val="clear" w:color="auto" w:fill="595959" w:themeFill="text1" w:themeFillTint="A6"/>
            <w:tcPrChange w:id="2468" w:author="Cristian Sbrolli" w:date="2021-01-04T00:29:00Z">
              <w:tcPr>
                <w:tcW w:w="0" w:type="auto"/>
                <w:shd w:val="clear" w:color="auto" w:fill="C00000"/>
              </w:tcPr>
            </w:tcPrChange>
          </w:tcPr>
          <w:p w14:paraId="0C90B8A6" w14:textId="551B8028" w:rsidR="00C86CCE" w:rsidRPr="00801F40" w:rsidRDefault="00C86CCE">
            <w:pPr>
              <w:jc w:val="center"/>
              <w:rPr>
                <w:ins w:id="2469" w:author="Cristian Sbrolli" w:date="2021-01-04T00:03:00Z"/>
                <w:sz w:val="28"/>
                <w:szCs w:val="28"/>
                <w:rPrChange w:id="2470" w:author="Etion Pinari" w:date="2021-01-06T12:27:00Z">
                  <w:rPr>
                    <w:ins w:id="2471" w:author="Cristian Sbrolli" w:date="2021-01-04T00:03:00Z"/>
                    <w:lang w:val="en-GB"/>
                  </w:rPr>
                </w:rPrChange>
              </w:rPr>
              <w:pPrChange w:id="2472" w:author="Cristian Sbrolli" w:date="2021-01-04T00:14:00Z">
                <w:pPr>
                  <w:framePr w:hSpace="180" w:wrap="around" w:vAnchor="text" w:hAnchor="margin" w:y="66"/>
                </w:pPr>
              </w:pPrChange>
            </w:pPr>
          </w:p>
        </w:tc>
        <w:tc>
          <w:tcPr>
            <w:tcW w:w="0" w:type="auto"/>
            <w:shd w:val="clear" w:color="auto" w:fill="9CC2E5" w:themeFill="accent1" w:themeFillTint="99"/>
            <w:tcPrChange w:id="2473" w:author="Cristian Sbrolli" w:date="2021-01-04T00:29:00Z">
              <w:tcPr>
                <w:tcW w:w="0" w:type="auto"/>
                <w:gridSpan w:val="2"/>
              </w:tcPr>
            </w:tcPrChange>
          </w:tcPr>
          <w:p w14:paraId="4C6F0D08" w14:textId="5ACAB60E" w:rsidR="00C86CCE" w:rsidRPr="00801F40" w:rsidRDefault="00C86CCE">
            <w:pPr>
              <w:jc w:val="center"/>
              <w:rPr>
                <w:ins w:id="2474" w:author="Cristian Sbrolli" w:date="2021-01-04T00:03:00Z"/>
                <w:sz w:val="28"/>
                <w:szCs w:val="28"/>
                <w:rPrChange w:id="2475" w:author="Etion Pinari" w:date="2021-01-06T12:27:00Z">
                  <w:rPr>
                    <w:ins w:id="2476" w:author="Cristian Sbrolli" w:date="2021-01-04T00:03:00Z"/>
                    <w:lang w:val="en-GB"/>
                  </w:rPr>
                </w:rPrChange>
              </w:rPr>
              <w:pPrChange w:id="2477" w:author="Cristian Sbrolli" w:date="2021-01-04T00:14:00Z">
                <w:pPr>
                  <w:framePr w:hSpace="180" w:wrap="around" w:vAnchor="text" w:hAnchor="margin" w:y="66"/>
                </w:pPr>
              </w:pPrChange>
            </w:pPr>
            <w:ins w:id="2478" w:author="Cristian Sbrolli" w:date="2021-01-04T00:08:00Z">
              <w:r w:rsidRPr="00801F40">
                <w:rPr>
                  <w:sz w:val="28"/>
                  <w:szCs w:val="28"/>
                  <w:lang w:val="it-IT"/>
                  <w:rPrChange w:id="2479" w:author="Etion Pinari" w:date="2021-01-06T12:27:00Z">
                    <w:rPr>
                      <w:lang w:val="en-GB"/>
                    </w:rPr>
                  </w:rPrChange>
                </w:rPr>
                <w:t>MM</w:t>
              </w:r>
            </w:ins>
          </w:p>
        </w:tc>
        <w:tc>
          <w:tcPr>
            <w:tcW w:w="0" w:type="auto"/>
            <w:shd w:val="clear" w:color="auto" w:fill="9CC2E5" w:themeFill="accent1" w:themeFillTint="99"/>
            <w:tcPrChange w:id="2480" w:author="Cristian Sbrolli" w:date="2021-01-04T00:29:00Z">
              <w:tcPr>
                <w:tcW w:w="0" w:type="auto"/>
                <w:gridSpan w:val="2"/>
              </w:tcPr>
            </w:tcPrChange>
          </w:tcPr>
          <w:p w14:paraId="5B53C00D" w14:textId="1B00B43B" w:rsidR="00C86CCE" w:rsidRPr="00801F40" w:rsidRDefault="00C86CCE">
            <w:pPr>
              <w:jc w:val="center"/>
              <w:rPr>
                <w:ins w:id="2481" w:author="Cristian Sbrolli" w:date="2021-01-04T00:03:00Z"/>
                <w:sz w:val="28"/>
                <w:szCs w:val="28"/>
                <w:rPrChange w:id="2482" w:author="Etion Pinari" w:date="2021-01-06T12:27:00Z">
                  <w:rPr>
                    <w:ins w:id="2483" w:author="Cristian Sbrolli" w:date="2021-01-04T00:03:00Z"/>
                  </w:rPr>
                </w:rPrChange>
              </w:rPr>
              <w:pPrChange w:id="2484" w:author="Cristian Sbrolli" w:date="2021-01-04T00:14:00Z">
                <w:pPr>
                  <w:framePr w:hSpace="180" w:wrap="around" w:vAnchor="text" w:hAnchor="margin" w:y="66"/>
                </w:pPr>
              </w:pPrChange>
            </w:pPr>
            <w:ins w:id="2485" w:author="Cristian Sbrolli" w:date="2021-01-04T00:08:00Z">
              <w:r w:rsidRPr="00801F40">
                <w:rPr>
                  <w:sz w:val="28"/>
                  <w:szCs w:val="28"/>
                  <w:rPrChange w:id="2486" w:author="Etion Pinari" w:date="2021-01-06T12:27:00Z">
                    <w:rPr/>
                  </w:rPrChange>
                </w:rPr>
                <w:t>WS</w:t>
              </w:r>
            </w:ins>
          </w:p>
        </w:tc>
        <w:tc>
          <w:tcPr>
            <w:tcW w:w="0" w:type="auto"/>
            <w:shd w:val="clear" w:color="auto" w:fill="9CC2E5" w:themeFill="accent1" w:themeFillTint="99"/>
            <w:tcPrChange w:id="2487" w:author="Cristian Sbrolli" w:date="2021-01-04T00:29:00Z">
              <w:tcPr>
                <w:tcW w:w="0" w:type="auto"/>
                <w:gridSpan w:val="2"/>
              </w:tcPr>
            </w:tcPrChange>
          </w:tcPr>
          <w:p w14:paraId="36FB8BE3" w14:textId="744BF00C" w:rsidR="00C86CCE" w:rsidRPr="00801F40" w:rsidRDefault="00C86CCE">
            <w:pPr>
              <w:jc w:val="center"/>
              <w:rPr>
                <w:ins w:id="2488" w:author="Cristian Sbrolli" w:date="2021-01-04T00:03:00Z"/>
                <w:sz w:val="28"/>
                <w:szCs w:val="28"/>
                <w:rPrChange w:id="2489" w:author="Etion Pinari" w:date="2021-01-06T12:27:00Z">
                  <w:rPr>
                    <w:ins w:id="2490" w:author="Cristian Sbrolli" w:date="2021-01-04T00:03:00Z"/>
                  </w:rPr>
                </w:rPrChange>
              </w:rPr>
              <w:pPrChange w:id="2491" w:author="Cristian Sbrolli" w:date="2021-01-04T00:14:00Z">
                <w:pPr>
                  <w:framePr w:hSpace="180" w:wrap="around" w:vAnchor="text" w:hAnchor="margin" w:y="66"/>
                </w:pPr>
              </w:pPrChange>
            </w:pPr>
            <w:ins w:id="2492" w:author="Cristian Sbrolli" w:date="2021-01-04T00:10:00Z">
              <w:r w:rsidRPr="00801F40">
                <w:rPr>
                  <w:i/>
                  <w:iCs/>
                  <w:sz w:val="28"/>
                  <w:szCs w:val="28"/>
                  <w:lang w:val="it-IT"/>
                  <w:rPrChange w:id="2493" w:author="Etion Pinari" w:date="2021-01-06T12:27:00Z">
                    <w:rPr>
                      <w:i/>
                      <w:iCs/>
                      <w:sz w:val="28"/>
                      <w:szCs w:val="28"/>
                      <w:lang w:val="en-GB"/>
                    </w:rPr>
                  </w:rPrChange>
                </w:rPr>
                <w:t>MMM</w:t>
              </w:r>
            </w:ins>
          </w:p>
        </w:tc>
        <w:tc>
          <w:tcPr>
            <w:tcW w:w="0" w:type="auto"/>
            <w:shd w:val="clear" w:color="auto" w:fill="9CC2E5" w:themeFill="accent1" w:themeFillTint="99"/>
            <w:tcPrChange w:id="2494" w:author="Cristian Sbrolli" w:date="2021-01-04T00:29:00Z">
              <w:tcPr>
                <w:tcW w:w="0" w:type="auto"/>
              </w:tcPr>
            </w:tcPrChange>
          </w:tcPr>
          <w:p w14:paraId="591B57DF" w14:textId="4276E7A3" w:rsidR="00C86CCE" w:rsidRPr="00801F40" w:rsidRDefault="00C86CCE">
            <w:pPr>
              <w:jc w:val="center"/>
              <w:rPr>
                <w:ins w:id="2495" w:author="Cristian Sbrolli" w:date="2021-01-04T00:10:00Z"/>
                <w:sz w:val="28"/>
                <w:szCs w:val="28"/>
                <w:rPrChange w:id="2496" w:author="Etion Pinari" w:date="2021-01-06T12:27:00Z">
                  <w:rPr>
                    <w:ins w:id="2497" w:author="Cristian Sbrolli" w:date="2021-01-04T00:10:00Z"/>
                  </w:rPr>
                </w:rPrChange>
              </w:rPr>
              <w:pPrChange w:id="2498" w:author="Cristian Sbrolli" w:date="2021-01-04T00:14:00Z">
                <w:pPr>
                  <w:framePr w:hSpace="180" w:wrap="around" w:vAnchor="text" w:hAnchor="margin" w:y="66"/>
                </w:pPr>
              </w:pPrChange>
            </w:pPr>
            <w:ins w:id="2499" w:author="Cristian Sbrolli" w:date="2021-01-04T00:10:00Z">
              <w:r w:rsidRPr="00801F40">
                <w:rPr>
                  <w:i/>
                  <w:iCs/>
                  <w:sz w:val="28"/>
                  <w:szCs w:val="28"/>
                  <w:lang w:val="it-IT"/>
                  <w:rPrChange w:id="2500" w:author="Etion Pinari" w:date="2021-01-06T12:27:00Z">
                    <w:rPr>
                      <w:i/>
                      <w:iCs/>
                      <w:sz w:val="28"/>
                      <w:szCs w:val="28"/>
                      <w:lang w:val="en-GB"/>
                    </w:rPr>
                  </w:rPrChange>
                </w:rPr>
                <w:t>TM</w:t>
              </w:r>
            </w:ins>
          </w:p>
        </w:tc>
        <w:tc>
          <w:tcPr>
            <w:tcW w:w="0" w:type="auto"/>
            <w:shd w:val="clear" w:color="auto" w:fill="9CC2E5" w:themeFill="accent1" w:themeFillTint="99"/>
            <w:tcPrChange w:id="2501" w:author="Cristian Sbrolli" w:date="2021-01-04T00:29:00Z">
              <w:tcPr>
                <w:tcW w:w="0" w:type="auto"/>
                <w:gridSpan w:val="2"/>
              </w:tcPr>
            </w:tcPrChange>
          </w:tcPr>
          <w:p w14:paraId="6B326325" w14:textId="5DD58F54" w:rsidR="00C86CCE" w:rsidRPr="00801F40" w:rsidRDefault="00C86CCE">
            <w:pPr>
              <w:jc w:val="center"/>
              <w:rPr>
                <w:ins w:id="2502" w:author="Cristian Sbrolli" w:date="2021-01-04T00:03:00Z"/>
                <w:sz w:val="28"/>
                <w:szCs w:val="28"/>
                <w:rPrChange w:id="2503" w:author="Etion Pinari" w:date="2021-01-06T12:27:00Z">
                  <w:rPr>
                    <w:ins w:id="2504" w:author="Cristian Sbrolli" w:date="2021-01-04T00:03:00Z"/>
                  </w:rPr>
                </w:rPrChange>
              </w:rPr>
              <w:pPrChange w:id="2505" w:author="Cristian Sbrolli" w:date="2021-01-04T00:14:00Z">
                <w:pPr>
                  <w:framePr w:hSpace="180" w:wrap="around" w:vAnchor="text" w:hAnchor="margin" w:y="66"/>
                </w:pPr>
              </w:pPrChange>
            </w:pPr>
            <w:ins w:id="2506" w:author="Cristian Sbrolli" w:date="2021-01-04T00:11:00Z">
              <w:r w:rsidRPr="00801F40">
                <w:rPr>
                  <w:i/>
                  <w:iCs/>
                  <w:sz w:val="28"/>
                  <w:szCs w:val="28"/>
                  <w:lang w:val="it-IT"/>
                  <w:rPrChange w:id="2507" w:author="Etion Pinari" w:date="2021-01-06T12:27:00Z">
                    <w:rPr>
                      <w:i/>
                      <w:iCs/>
                      <w:sz w:val="28"/>
                      <w:szCs w:val="28"/>
                      <w:lang w:val="en-GB"/>
                    </w:rPr>
                  </w:rPrChange>
                </w:rPr>
                <w:t>AM</w:t>
              </w:r>
            </w:ins>
          </w:p>
        </w:tc>
        <w:tc>
          <w:tcPr>
            <w:tcW w:w="0" w:type="auto"/>
            <w:shd w:val="clear" w:color="auto" w:fill="9CC2E5" w:themeFill="accent1" w:themeFillTint="99"/>
            <w:tcPrChange w:id="2508" w:author="Cristian Sbrolli" w:date="2021-01-04T00:29:00Z">
              <w:tcPr>
                <w:tcW w:w="0" w:type="auto"/>
                <w:gridSpan w:val="2"/>
              </w:tcPr>
            </w:tcPrChange>
          </w:tcPr>
          <w:p w14:paraId="071280ED" w14:textId="7DC30E9E" w:rsidR="00C86CCE" w:rsidRPr="00801F40" w:rsidRDefault="00C86CCE">
            <w:pPr>
              <w:jc w:val="center"/>
              <w:rPr>
                <w:ins w:id="2509" w:author="Cristian Sbrolli" w:date="2021-01-04T00:03:00Z"/>
                <w:sz w:val="28"/>
                <w:szCs w:val="28"/>
                <w:rPrChange w:id="2510" w:author="Etion Pinari" w:date="2021-01-06T12:27:00Z">
                  <w:rPr>
                    <w:ins w:id="2511" w:author="Cristian Sbrolli" w:date="2021-01-04T00:03:00Z"/>
                  </w:rPr>
                </w:rPrChange>
              </w:rPr>
              <w:pPrChange w:id="2512" w:author="Cristian Sbrolli" w:date="2021-01-04T00:14:00Z">
                <w:pPr>
                  <w:framePr w:hSpace="180" w:wrap="around" w:vAnchor="text" w:hAnchor="margin" w:y="66"/>
                </w:pPr>
              </w:pPrChange>
            </w:pPr>
            <w:ins w:id="2513" w:author="Cristian Sbrolli" w:date="2021-01-04T00:11:00Z">
              <w:r w:rsidRPr="00801F40">
                <w:rPr>
                  <w:i/>
                  <w:iCs/>
                  <w:sz w:val="28"/>
                  <w:szCs w:val="28"/>
                  <w:lang w:val="it-IT"/>
                  <w:rPrChange w:id="2514" w:author="Etion Pinari" w:date="2021-01-06T12:27:00Z">
                    <w:rPr>
                      <w:i/>
                      <w:iCs/>
                      <w:sz w:val="28"/>
                      <w:szCs w:val="28"/>
                      <w:lang w:val="en-GB"/>
                    </w:rPr>
                  </w:rPrChange>
                </w:rPr>
                <w:t>RM</w:t>
              </w:r>
            </w:ins>
          </w:p>
        </w:tc>
        <w:tc>
          <w:tcPr>
            <w:tcW w:w="0" w:type="auto"/>
            <w:shd w:val="clear" w:color="auto" w:fill="9CC2E5" w:themeFill="accent1" w:themeFillTint="99"/>
            <w:tcPrChange w:id="2515" w:author="Cristian Sbrolli" w:date="2021-01-04T00:29:00Z">
              <w:tcPr>
                <w:tcW w:w="0" w:type="auto"/>
              </w:tcPr>
            </w:tcPrChange>
          </w:tcPr>
          <w:p w14:paraId="6BE8A896" w14:textId="23F02717" w:rsidR="00C86CCE" w:rsidRPr="00801F40" w:rsidRDefault="00C86CCE">
            <w:pPr>
              <w:jc w:val="center"/>
              <w:rPr>
                <w:ins w:id="2516" w:author="Cristian Sbrolli" w:date="2021-01-04T00:03:00Z"/>
                <w:sz w:val="28"/>
                <w:szCs w:val="28"/>
                <w:rPrChange w:id="2517" w:author="Etion Pinari" w:date="2021-01-06T12:27:00Z">
                  <w:rPr>
                    <w:ins w:id="2518" w:author="Cristian Sbrolli" w:date="2021-01-04T00:03:00Z"/>
                  </w:rPr>
                </w:rPrChange>
              </w:rPr>
              <w:pPrChange w:id="2519" w:author="Cristian Sbrolli" w:date="2021-01-04T00:14:00Z">
                <w:pPr>
                  <w:framePr w:hSpace="180" w:wrap="around" w:vAnchor="text" w:hAnchor="margin" w:y="66"/>
                </w:pPr>
              </w:pPrChange>
            </w:pPr>
            <w:ins w:id="2520" w:author="Cristian Sbrolli" w:date="2021-01-04T00:11:00Z">
              <w:r w:rsidRPr="00801F40">
                <w:rPr>
                  <w:i/>
                  <w:iCs/>
                  <w:sz w:val="28"/>
                  <w:szCs w:val="28"/>
                  <w:lang w:val="it-IT"/>
                  <w:rPrChange w:id="2521" w:author="Etion Pinari" w:date="2021-01-06T12:27:00Z">
                    <w:rPr>
                      <w:i/>
                      <w:iCs/>
                      <w:sz w:val="28"/>
                      <w:szCs w:val="28"/>
                      <w:lang w:val="en-GB"/>
                    </w:rPr>
                  </w:rPrChange>
                </w:rPr>
                <w:t>NM</w:t>
              </w:r>
            </w:ins>
          </w:p>
        </w:tc>
        <w:tc>
          <w:tcPr>
            <w:tcW w:w="0" w:type="auto"/>
            <w:shd w:val="clear" w:color="auto" w:fill="9CC2E5" w:themeFill="accent1" w:themeFillTint="99"/>
            <w:tcPrChange w:id="2522" w:author="Cristian Sbrolli" w:date="2021-01-04T00:29:00Z">
              <w:tcPr>
                <w:tcW w:w="0" w:type="auto"/>
                <w:gridSpan w:val="2"/>
              </w:tcPr>
            </w:tcPrChange>
          </w:tcPr>
          <w:p w14:paraId="57986DF0" w14:textId="252CBF0F" w:rsidR="00C86CCE" w:rsidRPr="00801F40" w:rsidRDefault="00C86CCE">
            <w:pPr>
              <w:jc w:val="center"/>
              <w:rPr>
                <w:ins w:id="2523" w:author="Cristian Sbrolli" w:date="2021-01-04T00:03:00Z"/>
                <w:sz w:val="28"/>
                <w:szCs w:val="28"/>
                <w:rPrChange w:id="2524" w:author="Etion Pinari" w:date="2021-01-06T12:27:00Z">
                  <w:rPr>
                    <w:ins w:id="2525" w:author="Cristian Sbrolli" w:date="2021-01-04T00:03:00Z"/>
                  </w:rPr>
                </w:rPrChange>
              </w:rPr>
              <w:pPrChange w:id="2526" w:author="Cristian Sbrolli" w:date="2021-01-04T00:14:00Z">
                <w:pPr>
                  <w:framePr w:hSpace="180" w:wrap="around" w:vAnchor="text" w:hAnchor="margin" w:y="66"/>
                </w:pPr>
              </w:pPrChange>
            </w:pPr>
            <w:ins w:id="2527" w:author="Cristian Sbrolli" w:date="2021-01-04T00:11:00Z">
              <w:r w:rsidRPr="00801F40">
                <w:rPr>
                  <w:i/>
                  <w:iCs/>
                  <w:sz w:val="28"/>
                  <w:szCs w:val="28"/>
                  <w:lang w:val="it-IT"/>
                  <w:rPrChange w:id="2528" w:author="Etion Pinari" w:date="2021-01-06T12:27:00Z">
                    <w:rPr>
                      <w:i/>
                      <w:iCs/>
                      <w:sz w:val="28"/>
                      <w:szCs w:val="28"/>
                      <w:lang w:val="en-GB"/>
                    </w:rPr>
                  </w:rPrChange>
                </w:rPr>
                <w:t>QM</w:t>
              </w:r>
            </w:ins>
          </w:p>
        </w:tc>
        <w:tc>
          <w:tcPr>
            <w:tcW w:w="0" w:type="auto"/>
            <w:shd w:val="clear" w:color="auto" w:fill="9CC2E5" w:themeFill="accent1" w:themeFillTint="99"/>
            <w:tcPrChange w:id="2529" w:author="Cristian Sbrolli" w:date="2021-01-04T00:29:00Z">
              <w:tcPr>
                <w:tcW w:w="0" w:type="auto"/>
                <w:gridSpan w:val="2"/>
              </w:tcPr>
            </w:tcPrChange>
          </w:tcPr>
          <w:p w14:paraId="0DBE7C50" w14:textId="0598F141" w:rsidR="00C86CCE" w:rsidRPr="00801F40" w:rsidRDefault="00C86CCE">
            <w:pPr>
              <w:jc w:val="center"/>
              <w:rPr>
                <w:ins w:id="2530" w:author="Cristian Sbrolli" w:date="2021-01-04T00:03:00Z"/>
                <w:sz w:val="28"/>
                <w:szCs w:val="28"/>
                <w:rPrChange w:id="2531" w:author="Etion Pinari" w:date="2021-01-06T12:27:00Z">
                  <w:rPr>
                    <w:ins w:id="2532" w:author="Cristian Sbrolli" w:date="2021-01-04T00:03:00Z"/>
                  </w:rPr>
                </w:rPrChange>
              </w:rPr>
              <w:pPrChange w:id="2533" w:author="Cristian Sbrolli" w:date="2021-01-04T00:14:00Z">
                <w:pPr>
                  <w:framePr w:hSpace="180" w:wrap="around" w:vAnchor="text" w:hAnchor="margin" w:y="66"/>
                </w:pPr>
              </w:pPrChange>
            </w:pPr>
            <w:ins w:id="2534" w:author="Cristian Sbrolli" w:date="2021-01-04T00:11:00Z">
              <w:r w:rsidRPr="00801F40">
                <w:rPr>
                  <w:i/>
                  <w:iCs/>
                  <w:sz w:val="28"/>
                  <w:szCs w:val="28"/>
                  <w:lang w:val="it-IT"/>
                  <w:rPrChange w:id="2535" w:author="Etion Pinari" w:date="2021-01-06T12:27:00Z">
                    <w:rPr>
                      <w:i/>
                      <w:iCs/>
                      <w:sz w:val="28"/>
                      <w:szCs w:val="28"/>
                      <w:lang w:val="en-GB"/>
                    </w:rPr>
                  </w:rPrChange>
                </w:rPr>
                <w:t>LM</w:t>
              </w:r>
            </w:ins>
          </w:p>
        </w:tc>
      </w:tr>
      <w:tr w:rsidR="00E84E6D" w:rsidRPr="00801F40" w14:paraId="66CE3D6C" w14:textId="77777777" w:rsidTr="00E84E6D">
        <w:trPr>
          <w:ins w:id="2536" w:author="Cristian Sbrolli" w:date="2021-01-04T00:03:00Z"/>
          <w:trPrChange w:id="2537" w:author="Cristian Sbrolli" w:date="2021-01-04T00:28:00Z">
            <w:trPr>
              <w:gridAfter w:val="0"/>
            </w:trPr>
          </w:trPrChange>
        </w:trPr>
        <w:tc>
          <w:tcPr>
            <w:tcW w:w="0" w:type="auto"/>
            <w:shd w:val="clear" w:color="auto" w:fill="F4B083" w:themeFill="accent2" w:themeFillTint="99"/>
            <w:tcPrChange w:id="2538" w:author="Cristian Sbrolli" w:date="2021-01-04T00:28:00Z">
              <w:tcPr>
                <w:tcW w:w="0" w:type="auto"/>
              </w:tcPr>
            </w:tcPrChange>
          </w:tcPr>
          <w:p w14:paraId="0AAE173A" w14:textId="36F8C68A" w:rsidR="00C86CCE" w:rsidRPr="00801F40" w:rsidRDefault="00C86CCE">
            <w:pPr>
              <w:jc w:val="center"/>
              <w:rPr>
                <w:ins w:id="2539" w:author="Cristian Sbrolli" w:date="2021-01-04T00:03:00Z"/>
                <w:sz w:val="28"/>
                <w:szCs w:val="28"/>
                <w:rPrChange w:id="2540" w:author="Etion Pinari" w:date="2021-01-06T12:27:00Z">
                  <w:rPr>
                    <w:ins w:id="2541" w:author="Cristian Sbrolli" w:date="2021-01-04T00:03:00Z"/>
                    <w:lang w:val="en-GB"/>
                  </w:rPr>
                </w:rPrChange>
              </w:rPr>
              <w:pPrChange w:id="2542" w:author="Cristian Sbrolli" w:date="2021-01-04T00:14:00Z">
                <w:pPr>
                  <w:framePr w:hSpace="180" w:wrap="around" w:vAnchor="text" w:hAnchor="margin" w:y="66"/>
                </w:pPr>
              </w:pPrChange>
            </w:pPr>
            <w:ins w:id="2543" w:author="Cristian Sbrolli" w:date="2021-01-04T00:04:00Z">
              <w:r w:rsidRPr="00801F40">
                <w:rPr>
                  <w:sz w:val="28"/>
                  <w:szCs w:val="28"/>
                  <w:lang w:val="it-IT"/>
                  <w:rPrChange w:id="2544" w:author="Etion Pinari" w:date="2021-01-06T12:27:00Z">
                    <w:rPr>
                      <w:lang w:val="en-GB"/>
                    </w:rPr>
                  </w:rPrChange>
                </w:rPr>
                <w:t>R1</w:t>
              </w:r>
            </w:ins>
          </w:p>
        </w:tc>
        <w:tc>
          <w:tcPr>
            <w:tcW w:w="0" w:type="auto"/>
            <w:tcPrChange w:id="2545" w:author="Cristian Sbrolli" w:date="2021-01-04T00:28:00Z">
              <w:tcPr>
                <w:tcW w:w="0" w:type="auto"/>
                <w:gridSpan w:val="2"/>
              </w:tcPr>
            </w:tcPrChange>
          </w:tcPr>
          <w:p w14:paraId="766BD374" w14:textId="27087646" w:rsidR="00C86CCE" w:rsidRPr="00801F40" w:rsidRDefault="00C86CCE">
            <w:pPr>
              <w:jc w:val="center"/>
              <w:rPr>
                <w:ins w:id="2546" w:author="Cristian Sbrolli" w:date="2021-01-04T00:03:00Z"/>
                <w:sz w:val="28"/>
                <w:szCs w:val="28"/>
                <w:rPrChange w:id="2547" w:author="Etion Pinari" w:date="2021-01-06T12:27:00Z">
                  <w:rPr>
                    <w:ins w:id="2548" w:author="Cristian Sbrolli" w:date="2021-01-04T00:03:00Z"/>
                  </w:rPr>
                </w:rPrChange>
              </w:rPr>
              <w:pPrChange w:id="2549" w:author="Cristian Sbrolli" w:date="2021-01-04T00:14:00Z">
                <w:pPr>
                  <w:framePr w:hSpace="180" w:wrap="around" w:vAnchor="text" w:hAnchor="margin" w:y="66"/>
                </w:pPr>
              </w:pPrChange>
            </w:pPr>
          </w:p>
        </w:tc>
        <w:tc>
          <w:tcPr>
            <w:tcW w:w="0" w:type="auto"/>
            <w:tcPrChange w:id="2550" w:author="Cristian Sbrolli" w:date="2021-01-04T00:28:00Z">
              <w:tcPr>
                <w:tcW w:w="0" w:type="auto"/>
                <w:gridSpan w:val="2"/>
              </w:tcPr>
            </w:tcPrChange>
          </w:tcPr>
          <w:p w14:paraId="219BFE41" w14:textId="77777777" w:rsidR="00C86CCE" w:rsidRPr="00801F40" w:rsidRDefault="00C86CCE">
            <w:pPr>
              <w:jc w:val="center"/>
              <w:rPr>
                <w:ins w:id="2551" w:author="Cristian Sbrolli" w:date="2021-01-04T00:03:00Z"/>
                <w:sz w:val="28"/>
                <w:szCs w:val="28"/>
                <w:rPrChange w:id="2552" w:author="Etion Pinari" w:date="2021-01-06T12:27:00Z">
                  <w:rPr>
                    <w:ins w:id="2553" w:author="Cristian Sbrolli" w:date="2021-01-04T00:03:00Z"/>
                  </w:rPr>
                </w:rPrChange>
              </w:rPr>
              <w:pPrChange w:id="2554" w:author="Cristian Sbrolli" w:date="2021-01-04T00:14:00Z">
                <w:pPr>
                  <w:framePr w:hSpace="180" w:wrap="around" w:vAnchor="text" w:hAnchor="margin" w:y="66"/>
                </w:pPr>
              </w:pPrChange>
            </w:pPr>
          </w:p>
        </w:tc>
        <w:tc>
          <w:tcPr>
            <w:tcW w:w="0" w:type="auto"/>
            <w:tcPrChange w:id="2555" w:author="Cristian Sbrolli" w:date="2021-01-04T00:28:00Z">
              <w:tcPr>
                <w:tcW w:w="0" w:type="auto"/>
                <w:gridSpan w:val="2"/>
              </w:tcPr>
            </w:tcPrChange>
          </w:tcPr>
          <w:p w14:paraId="7875D9DA" w14:textId="2B5622D3" w:rsidR="00C86CCE" w:rsidRPr="00801F40" w:rsidRDefault="00C86CCE">
            <w:pPr>
              <w:jc w:val="center"/>
              <w:rPr>
                <w:ins w:id="2556" w:author="Cristian Sbrolli" w:date="2021-01-04T00:03:00Z"/>
                <w:sz w:val="28"/>
                <w:szCs w:val="28"/>
                <w:rPrChange w:id="2557" w:author="Etion Pinari" w:date="2021-01-06T12:27:00Z">
                  <w:rPr>
                    <w:ins w:id="2558" w:author="Cristian Sbrolli" w:date="2021-01-04T00:03:00Z"/>
                  </w:rPr>
                </w:rPrChange>
              </w:rPr>
              <w:pPrChange w:id="2559" w:author="Cristian Sbrolli" w:date="2021-01-04T00:14:00Z">
                <w:pPr>
                  <w:framePr w:hSpace="180" w:wrap="around" w:vAnchor="text" w:hAnchor="margin" w:y="66"/>
                </w:pPr>
              </w:pPrChange>
            </w:pPr>
            <w:ins w:id="2560" w:author="Cristian Sbrolli" w:date="2021-01-04T00:15:00Z">
              <w:r w:rsidRPr="00801F40">
                <w:rPr>
                  <w:b/>
                  <w:bCs/>
                  <w:sz w:val="28"/>
                  <w:szCs w:val="28"/>
                </w:rPr>
                <w:t>×</w:t>
              </w:r>
            </w:ins>
          </w:p>
        </w:tc>
        <w:tc>
          <w:tcPr>
            <w:tcW w:w="0" w:type="auto"/>
            <w:tcPrChange w:id="2561" w:author="Cristian Sbrolli" w:date="2021-01-04T00:28:00Z">
              <w:tcPr>
                <w:tcW w:w="0" w:type="auto"/>
              </w:tcPr>
            </w:tcPrChange>
          </w:tcPr>
          <w:p w14:paraId="686498C1" w14:textId="77777777" w:rsidR="00C86CCE" w:rsidRPr="00801F40" w:rsidRDefault="00C86CCE">
            <w:pPr>
              <w:jc w:val="center"/>
              <w:rPr>
                <w:ins w:id="2562" w:author="Cristian Sbrolli" w:date="2021-01-04T00:10:00Z"/>
                <w:sz w:val="28"/>
                <w:szCs w:val="28"/>
                <w:rPrChange w:id="2563" w:author="Etion Pinari" w:date="2021-01-06T12:27:00Z">
                  <w:rPr>
                    <w:ins w:id="2564" w:author="Cristian Sbrolli" w:date="2021-01-04T00:10:00Z"/>
                  </w:rPr>
                </w:rPrChange>
              </w:rPr>
              <w:pPrChange w:id="2565" w:author="Cristian Sbrolli" w:date="2021-01-04T00:14:00Z">
                <w:pPr>
                  <w:framePr w:hSpace="180" w:wrap="around" w:vAnchor="text" w:hAnchor="margin" w:y="66"/>
                </w:pPr>
              </w:pPrChange>
            </w:pPr>
          </w:p>
        </w:tc>
        <w:tc>
          <w:tcPr>
            <w:tcW w:w="0" w:type="auto"/>
            <w:tcPrChange w:id="2566" w:author="Cristian Sbrolli" w:date="2021-01-04T00:28:00Z">
              <w:tcPr>
                <w:tcW w:w="0" w:type="auto"/>
                <w:gridSpan w:val="2"/>
              </w:tcPr>
            </w:tcPrChange>
          </w:tcPr>
          <w:p w14:paraId="5C338305" w14:textId="0906E3FA" w:rsidR="00C86CCE" w:rsidRPr="00801F40" w:rsidRDefault="00C86CCE">
            <w:pPr>
              <w:jc w:val="center"/>
              <w:rPr>
                <w:ins w:id="2567" w:author="Cristian Sbrolli" w:date="2021-01-04T00:03:00Z"/>
                <w:sz w:val="28"/>
                <w:szCs w:val="28"/>
                <w:rPrChange w:id="2568" w:author="Etion Pinari" w:date="2021-01-06T12:27:00Z">
                  <w:rPr>
                    <w:ins w:id="2569" w:author="Cristian Sbrolli" w:date="2021-01-04T00:03:00Z"/>
                  </w:rPr>
                </w:rPrChange>
              </w:rPr>
              <w:pPrChange w:id="2570" w:author="Cristian Sbrolli" w:date="2021-01-04T00:14:00Z">
                <w:pPr>
                  <w:framePr w:hSpace="180" w:wrap="around" w:vAnchor="text" w:hAnchor="margin" w:y="66"/>
                </w:pPr>
              </w:pPrChange>
            </w:pPr>
          </w:p>
        </w:tc>
        <w:tc>
          <w:tcPr>
            <w:tcW w:w="0" w:type="auto"/>
            <w:tcPrChange w:id="2571" w:author="Cristian Sbrolli" w:date="2021-01-04T00:28:00Z">
              <w:tcPr>
                <w:tcW w:w="0" w:type="auto"/>
                <w:gridSpan w:val="2"/>
              </w:tcPr>
            </w:tcPrChange>
          </w:tcPr>
          <w:p w14:paraId="3F36365A" w14:textId="7CB92DB8" w:rsidR="00C86CCE" w:rsidRPr="00801F40" w:rsidRDefault="00C86CCE">
            <w:pPr>
              <w:jc w:val="center"/>
              <w:rPr>
                <w:ins w:id="2572" w:author="Cristian Sbrolli" w:date="2021-01-04T00:03:00Z"/>
                <w:sz w:val="28"/>
                <w:szCs w:val="28"/>
                <w:rPrChange w:id="2573" w:author="Etion Pinari" w:date="2021-01-06T12:27:00Z">
                  <w:rPr>
                    <w:ins w:id="2574" w:author="Cristian Sbrolli" w:date="2021-01-04T00:03:00Z"/>
                  </w:rPr>
                </w:rPrChange>
              </w:rPr>
              <w:pPrChange w:id="2575" w:author="Cristian Sbrolli" w:date="2021-01-04T00:14:00Z">
                <w:pPr>
                  <w:framePr w:hSpace="180" w:wrap="around" w:vAnchor="text" w:hAnchor="margin" w:y="66"/>
                </w:pPr>
              </w:pPrChange>
            </w:pPr>
            <w:ins w:id="2576" w:author="Cristian Sbrolli" w:date="2021-01-04T00:15:00Z">
              <w:r w:rsidRPr="00801F40">
                <w:rPr>
                  <w:b/>
                  <w:bCs/>
                  <w:sz w:val="28"/>
                  <w:szCs w:val="28"/>
                </w:rPr>
                <w:t>×</w:t>
              </w:r>
            </w:ins>
          </w:p>
        </w:tc>
        <w:tc>
          <w:tcPr>
            <w:tcW w:w="0" w:type="auto"/>
            <w:tcPrChange w:id="2577" w:author="Cristian Sbrolli" w:date="2021-01-04T00:28:00Z">
              <w:tcPr>
                <w:tcW w:w="0" w:type="auto"/>
              </w:tcPr>
            </w:tcPrChange>
          </w:tcPr>
          <w:p w14:paraId="1DCFE4E0" w14:textId="77777777" w:rsidR="00C86CCE" w:rsidRPr="00801F40" w:rsidRDefault="00C86CCE">
            <w:pPr>
              <w:jc w:val="center"/>
              <w:rPr>
                <w:ins w:id="2578" w:author="Cristian Sbrolli" w:date="2021-01-04T00:03:00Z"/>
                <w:sz w:val="28"/>
                <w:szCs w:val="28"/>
                <w:rPrChange w:id="2579" w:author="Etion Pinari" w:date="2021-01-06T12:27:00Z">
                  <w:rPr>
                    <w:ins w:id="2580" w:author="Cristian Sbrolli" w:date="2021-01-04T00:03:00Z"/>
                  </w:rPr>
                </w:rPrChange>
              </w:rPr>
              <w:pPrChange w:id="2581" w:author="Cristian Sbrolli" w:date="2021-01-04T00:14:00Z">
                <w:pPr>
                  <w:framePr w:hSpace="180" w:wrap="around" w:vAnchor="text" w:hAnchor="margin" w:y="66"/>
                </w:pPr>
              </w:pPrChange>
            </w:pPr>
          </w:p>
        </w:tc>
        <w:tc>
          <w:tcPr>
            <w:tcW w:w="0" w:type="auto"/>
            <w:tcPrChange w:id="2582" w:author="Cristian Sbrolli" w:date="2021-01-04T00:28:00Z">
              <w:tcPr>
                <w:tcW w:w="0" w:type="auto"/>
                <w:gridSpan w:val="2"/>
              </w:tcPr>
            </w:tcPrChange>
          </w:tcPr>
          <w:p w14:paraId="4B8C3878" w14:textId="671BEB98" w:rsidR="00C86CCE" w:rsidRPr="00801F40" w:rsidRDefault="00C86CCE">
            <w:pPr>
              <w:jc w:val="center"/>
              <w:rPr>
                <w:ins w:id="2583" w:author="Cristian Sbrolli" w:date="2021-01-04T00:03:00Z"/>
                <w:sz w:val="28"/>
                <w:szCs w:val="28"/>
                <w:rPrChange w:id="2584" w:author="Etion Pinari" w:date="2021-01-06T12:27:00Z">
                  <w:rPr>
                    <w:ins w:id="2585" w:author="Cristian Sbrolli" w:date="2021-01-04T00:03:00Z"/>
                  </w:rPr>
                </w:rPrChange>
              </w:rPr>
              <w:pPrChange w:id="2586" w:author="Cristian Sbrolli" w:date="2021-01-04T00:14:00Z">
                <w:pPr>
                  <w:framePr w:hSpace="180" w:wrap="around" w:vAnchor="text" w:hAnchor="margin" w:y="66"/>
                </w:pPr>
              </w:pPrChange>
            </w:pPr>
            <w:ins w:id="2587" w:author="Cristian Sbrolli" w:date="2021-01-04T00:15:00Z">
              <w:r w:rsidRPr="00801F40">
                <w:rPr>
                  <w:b/>
                  <w:bCs/>
                  <w:sz w:val="28"/>
                  <w:szCs w:val="28"/>
                </w:rPr>
                <w:t>×</w:t>
              </w:r>
            </w:ins>
          </w:p>
        </w:tc>
        <w:tc>
          <w:tcPr>
            <w:tcW w:w="0" w:type="auto"/>
            <w:tcPrChange w:id="2588" w:author="Cristian Sbrolli" w:date="2021-01-04T00:28:00Z">
              <w:tcPr>
                <w:tcW w:w="0" w:type="auto"/>
                <w:gridSpan w:val="2"/>
              </w:tcPr>
            </w:tcPrChange>
          </w:tcPr>
          <w:p w14:paraId="5D5F3E4A" w14:textId="352A1AE2" w:rsidR="00C86CCE" w:rsidRPr="00801F40" w:rsidRDefault="00C86CCE">
            <w:pPr>
              <w:jc w:val="center"/>
              <w:rPr>
                <w:ins w:id="2589" w:author="Cristian Sbrolli" w:date="2021-01-04T00:03:00Z"/>
                <w:sz w:val="28"/>
                <w:szCs w:val="28"/>
                <w:rPrChange w:id="2590" w:author="Etion Pinari" w:date="2021-01-06T12:27:00Z">
                  <w:rPr>
                    <w:ins w:id="2591" w:author="Cristian Sbrolli" w:date="2021-01-04T00:03:00Z"/>
                  </w:rPr>
                </w:rPrChange>
              </w:rPr>
              <w:pPrChange w:id="2592" w:author="Cristian Sbrolli" w:date="2021-01-04T00:14:00Z">
                <w:pPr>
                  <w:framePr w:hSpace="180" w:wrap="around" w:vAnchor="text" w:hAnchor="margin" w:y="66"/>
                </w:pPr>
              </w:pPrChange>
            </w:pPr>
            <w:ins w:id="2593" w:author="Cristian Sbrolli" w:date="2021-01-04T00:15:00Z">
              <w:r w:rsidRPr="00801F40">
                <w:rPr>
                  <w:b/>
                  <w:bCs/>
                  <w:sz w:val="28"/>
                  <w:szCs w:val="28"/>
                </w:rPr>
                <w:t>×</w:t>
              </w:r>
            </w:ins>
          </w:p>
        </w:tc>
      </w:tr>
      <w:tr w:rsidR="00E84E6D" w:rsidRPr="00801F40" w14:paraId="6379E1B0" w14:textId="77777777" w:rsidTr="00E84E6D">
        <w:trPr>
          <w:ins w:id="2594" w:author="Cristian Sbrolli" w:date="2021-01-04T00:03:00Z"/>
          <w:trPrChange w:id="2595" w:author="Cristian Sbrolli" w:date="2021-01-04T00:28:00Z">
            <w:trPr>
              <w:gridAfter w:val="0"/>
            </w:trPr>
          </w:trPrChange>
        </w:trPr>
        <w:tc>
          <w:tcPr>
            <w:tcW w:w="0" w:type="auto"/>
            <w:shd w:val="clear" w:color="auto" w:fill="F4B083" w:themeFill="accent2" w:themeFillTint="99"/>
            <w:tcPrChange w:id="2596" w:author="Cristian Sbrolli" w:date="2021-01-04T00:28:00Z">
              <w:tcPr>
                <w:tcW w:w="0" w:type="auto"/>
              </w:tcPr>
            </w:tcPrChange>
          </w:tcPr>
          <w:p w14:paraId="311F72E5" w14:textId="7DDA63E7" w:rsidR="00C86CCE" w:rsidRPr="00801F40" w:rsidRDefault="00C86CCE">
            <w:pPr>
              <w:jc w:val="center"/>
              <w:rPr>
                <w:ins w:id="2597" w:author="Cristian Sbrolli" w:date="2021-01-04T00:03:00Z"/>
                <w:sz w:val="28"/>
                <w:szCs w:val="28"/>
                <w:rPrChange w:id="2598" w:author="Etion Pinari" w:date="2021-01-06T12:27:00Z">
                  <w:rPr>
                    <w:ins w:id="2599" w:author="Cristian Sbrolli" w:date="2021-01-04T00:03:00Z"/>
                  </w:rPr>
                </w:rPrChange>
              </w:rPr>
              <w:pPrChange w:id="2600" w:author="Cristian Sbrolli" w:date="2021-01-04T00:14:00Z">
                <w:pPr>
                  <w:framePr w:hSpace="180" w:wrap="around" w:vAnchor="text" w:hAnchor="margin" w:y="66"/>
                </w:pPr>
              </w:pPrChange>
            </w:pPr>
            <w:ins w:id="2601" w:author="Cristian Sbrolli" w:date="2021-01-04T00:04:00Z">
              <w:r w:rsidRPr="00801F40">
                <w:rPr>
                  <w:sz w:val="28"/>
                  <w:szCs w:val="28"/>
                  <w:rPrChange w:id="2602" w:author="Etion Pinari" w:date="2021-01-06T12:27:00Z">
                    <w:rPr/>
                  </w:rPrChange>
                </w:rPr>
                <w:t>R2</w:t>
              </w:r>
            </w:ins>
          </w:p>
        </w:tc>
        <w:tc>
          <w:tcPr>
            <w:tcW w:w="0" w:type="auto"/>
            <w:tcPrChange w:id="2603" w:author="Cristian Sbrolli" w:date="2021-01-04T00:28:00Z">
              <w:tcPr>
                <w:tcW w:w="0" w:type="auto"/>
                <w:gridSpan w:val="2"/>
              </w:tcPr>
            </w:tcPrChange>
          </w:tcPr>
          <w:p w14:paraId="11175465" w14:textId="53BDBD99" w:rsidR="00C86CCE" w:rsidRPr="00801F40" w:rsidRDefault="00C86CCE">
            <w:pPr>
              <w:jc w:val="center"/>
              <w:rPr>
                <w:ins w:id="2604" w:author="Cristian Sbrolli" w:date="2021-01-04T00:03:00Z"/>
                <w:sz w:val="28"/>
                <w:szCs w:val="28"/>
                <w:rPrChange w:id="2605" w:author="Etion Pinari" w:date="2021-01-06T12:27:00Z">
                  <w:rPr>
                    <w:ins w:id="2606" w:author="Cristian Sbrolli" w:date="2021-01-04T00:03:00Z"/>
                  </w:rPr>
                </w:rPrChange>
              </w:rPr>
              <w:pPrChange w:id="2607" w:author="Cristian Sbrolli" w:date="2021-01-04T00:14:00Z">
                <w:pPr>
                  <w:framePr w:hSpace="180" w:wrap="around" w:vAnchor="text" w:hAnchor="margin" w:y="66"/>
                </w:pPr>
              </w:pPrChange>
            </w:pPr>
          </w:p>
        </w:tc>
        <w:tc>
          <w:tcPr>
            <w:tcW w:w="0" w:type="auto"/>
            <w:tcPrChange w:id="2608" w:author="Cristian Sbrolli" w:date="2021-01-04T00:28:00Z">
              <w:tcPr>
                <w:tcW w:w="0" w:type="auto"/>
                <w:gridSpan w:val="2"/>
              </w:tcPr>
            </w:tcPrChange>
          </w:tcPr>
          <w:p w14:paraId="470D5958" w14:textId="77777777" w:rsidR="00C86CCE" w:rsidRPr="00801F40" w:rsidRDefault="00C86CCE">
            <w:pPr>
              <w:jc w:val="center"/>
              <w:rPr>
                <w:ins w:id="2609" w:author="Cristian Sbrolli" w:date="2021-01-04T00:03:00Z"/>
                <w:sz w:val="28"/>
                <w:szCs w:val="28"/>
                <w:rPrChange w:id="2610" w:author="Etion Pinari" w:date="2021-01-06T12:27:00Z">
                  <w:rPr>
                    <w:ins w:id="2611" w:author="Cristian Sbrolli" w:date="2021-01-04T00:03:00Z"/>
                  </w:rPr>
                </w:rPrChange>
              </w:rPr>
              <w:pPrChange w:id="2612" w:author="Cristian Sbrolli" w:date="2021-01-04T00:14:00Z">
                <w:pPr>
                  <w:framePr w:hSpace="180" w:wrap="around" w:vAnchor="text" w:hAnchor="margin" w:y="66"/>
                </w:pPr>
              </w:pPrChange>
            </w:pPr>
          </w:p>
        </w:tc>
        <w:tc>
          <w:tcPr>
            <w:tcW w:w="0" w:type="auto"/>
            <w:tcPrChange w:id="2613" w:author="Cristian Sbrolli" w:date="2021-01-04T00:28:00Z">
              <w:tcPr>
                <w:tcW w:w="0" w:type="auto"/>
                <w:gridSpan w:val="2"/>
              </w:tcPr>
            </w:tcPrChange>
          </w:tcPr>
          <w:p w14:paraId="662956B7" w14:textId="77777777" w:rsidR="00C86CCE" w:rsidRPr="00801F40" w:rsidRDefault="00C86CCE">
            <w:pPr>
              <w:jc w:val="center"/>
              <w:rPr>
                <w:ins w:id="2614" w:author="Cristian Sbrolli" w:date="2021-01-04T00:03:00Z"/>
                <w:sz w:val="28"/>
                <w:szCs w:val="28"/>
                <w:rPrChange w:id="2615" w:author="Etion Pinari" w:date="2021-01-06T12:27:00Z">
                  <w:rPr>
                    <w:ins w:id="2616" w:author="Cristian Sbrolli" w:date="2021-01-04T00:03:00Z"/>
                  </w:rPr>
                </w:rPrChange>
              </w:rPr>
              <w:pPrChange w:id="2617" w:author="Cristian Sbrolli" w:date="2021-01-04T00:14:00Z">
                <w:pPr>
                  <w:framePr w:hSpace="180" w:wrap="around" w:vAnchor="text" w:hAnchor="margin" w:y="66"/>
                </w:pPr>
              </w:pPrChange>
            </w:pPr>
          </w:p>
        </w:tc>
        <w:tc>
          <w:tcPr>
            <w:tcW w:w="0" w:type="auto"/>
            <w:tcPrChange w:id="2618" w:author="Cristian Sbrolli" w:date="2021-01-04T00:28:00Z">
              <w:tcPr>
                <w:tcW w:w="0" w:type="auto"/>
              </w:tcPr>
            </w:tcPrChange>
          </w:tcPr>
          <w:p w14:paraId="50452602" w14:textId="77777777" w:rsidR="00C86CCE" w:rsidRPr="00801F40" w:rsidRDefault="00C86CCE">
            <w:pPr>
              <w:jc w:val="center"/>
              <w:rPr>
                <w:ins w:id="2619" w:author="Cristian Sbrolli" w:date="2021-01-04T00:10:00Z"/>
                <w:sz w:val="28"/>
                <w:szCs w:val="28"/>
                <w:rPrChange w:id="2620" w:author="Etion Pinari" w:date="2021-01-06T12:27:00Z">
                  <w:rPr>
                    <w:ins w:id="2621" w:author="Cristian Sbrolli" w:date="2021-01-04T00:10:00Z"/>
                  </w:rPr>
                </w:rPrChange>
              </w:rPr>
              <w:pPrChange w:id="2622" w:author="Cristian Sbrolli" w:date="2021-01-04T00:14:00Z">
                <w:pPr>
                  <w:framePr w:hSpace="180" w:wrap="around" w:vAnchor="text" w:hAnchor="margin" w:y="66"/>
                </w:pPr>
              </w:pPrChange>
            </w:pPr>
          </w:p>
        </w:tc>
        <w:tc>
          <w:tcPr>
            <w:tcW w:w="0" w:type="auto"/>
            <w:tcPrChange w:id="2623" w:author="Cristian Sbrolli" w:date="2021-01-04T00:28:00Z">
              <w:tcPr>
                <w:tcW w:w="0" w:type="auto"/>
                <w:gridSpan w:val="2"/>
              </w:tcPr>
            </w:tcPrChange>
          </w:tcPr>
          <w:p w14:paraId="5AF08AD6" w14:textId="76450105" w:rsidR="00C86CCE" w:rsidRPr="00801F40" w:rsidRDefault="00C86CCE">
            <w:pPr>
              <w:jc w:val="center"/>
              <w:rPr>
                <w:ins w:id="2624" w:author="Cristian Sbrolli" w:date="2021-01-04T00:03:00Z"/>
                <w:sz w:val="28"/>
                <w:szCs w:val="28"/>
                <w:rPrChange w:id="2625" w:author="Etion Pinari" w:date="2021-01-06T12:27:00Z">
                  <w:rPr>
                    <w:ins w:id="2626" w:author="Cristian Sbrolli" w:date="2021-01-04T00:03:00Z"/>
                  </w:rPr>
                </w:rPrChange>
              </w:rPr>
              <w:pPrChange w:id="2627" w:author="Cristian Sbrolli" w:date="2021-01-04T00:14:00Z">
                <w:pPr>
                  <w:framePr w:hSpace="180" w:wrap="around" w:vAnchor="text" w:hAnchor="margin" w:y="66"/>
                </w:pPr>
              </w:pPrChange>
            </w:pPr>
          </w:p>
        </w:tc>
        <w:tc>
          <w:tcPr>
            <w:tcW w:w="0" w:type="auto"/>
            <w:tcPrChange w:id="2628" w:author="Cristian Sbrolli" w:date="2021-01-04T00:28:00Z">
              <w:tcPr>
                <w:tcW w:w="0" w:type="auto"/>
                <w:gridSpan w:val="2"/>
              </w:tcPr>
            </w:tcPrChange>
          </w:tcPr>
          <w:p w14:paraId="590B2435" w14:textId="566A0106" w:rsidR="00C86CCE" w:rsidRPr="00801F40" w:rsidRDefault="00C86CCE">
            <w:pPr>
              <w:jc w:val="center"/>
              <w:rPr>
                <w:ins w:id="2629" w:author="Cristian Sbrolli" w:date="2021-01-04T00:03:00Z"/>
                <w:sz w:val="28"/>
                <w:szCs w:val="28"/>
                <w:rPrChange w:id="2630" w:author="Etion Pinari" w:date="2021-01-06T12:27:00Z">
                  <w:rPr>
                    <w:ins w:id="2631" w:author="Cristian Sbrolli" w:date="2021-01-04T00:03:00Z"/>
                  </w:rPr>
                </w:rPrChange>
              </w:rPr>
              <w:pPrChange w:id="2632" w:author="Cristian Sbrolli" w:date="2021-01-04T00:14:00Z">
                <w:pPr>
                  <w:framePr w:hSpace="180" w:wrap="around" w:vAnchor="text" w:hAnchor="margin" w:y="66"/>
                </w:pPr>
              </w:pPrChange>
            </w:pPr>
            <w:ins w:id="2633" w:author="Cristian Sbrolli" w:date="2021-01-04T00:15:00Z">
              <w:r w:rsidRPr="00801F40">
                <w:rPr>
                  <w:b/>
                  <w:bCs/>
                  <w:sz w:val="28"/>
                  <w:szCs w:val="28"/>
                </w:rPr>
                <w:t>×</w:t>
              </w:r>
            </w:ins>
          </w:p>
        </w:tc>
        <w:tc>
          <w:tcPr>
            <w:tcW w:w="0" w:type="auto"/>
            <w:tcPrChange w:id="2634" w:author="Cristian Sbrolli" w:date="2021-01-04T00:28:00Z">
              <w:tcPr>
                <w:tcW w:w="0" w:type="auto"/>
              </w:tcPr>
            </w:tcPrChange>
          </w:tcPr>
          <w:p w14:paraId="1B78F7BF" w14:textId="77777777" w:rsidR="00C86CCE" w:rsidRPr="00801F40" w:rsidRDefault="00C86CCE">
            <w:pPr>
              <w:jc w:val="center"/>
              <w:rPr>
                <w:ins w:id="2635" w:author="Cristian Sbrolli" w:date="2021-01-04T00:03:00Z"/>
                <w:sz w:val="28"/>
                <w:szCs w:val="28"/>
                <w:rPrChange w:id="2636" w:author="Etion Pinari" w:date="2021-01-06T12:27:00Z">
                  <w:rPr>
                    <w:ins w:id="2637" w:author="Cristian Sbrolli" w:date="2021-01-04T00:03:00Z"/>
                  </w:rPr>
                </w:rPrChange>
              </w:rPr>
              <w:pPrChange w:id="2638" w:author="Cristian Sbrolli" w:date="2021-01-04T00:14:00Z">
                <w:pPr>
                  <w:framePr w:hSpace="180" w:wrap="around" w:vAnchor="text" w:hAnchor="margin" w:y="66"/>
                </w:pPr>
              </w:pPrChange>
            </w:pPr>
          </w:p>
        </w:tc>
        <w:tc>
          <w:tcPr>
            <w:tcW w:w="0" w:type="auto"/>
            <w:tcPrChange w:id="2639" w:author="Cristian Sbrolli" w:date="2021-01-04T00:28:00Z">
              <w:tcPr>
                <w:tcW w:w="0" w:type="auto"/>
                <w:gridSpan w:val="2"/>
              </w:tcPr>
            </w:tcPrChange>
          </w:tcPr>
          <w:p w14:paraId="0AC522D9" w14:textId="3BB62E1A" w:rsidR="00C86CCE" w:rsidRPr="00801F40" w:rsidRDefault="00C86CCE">
            <w:pPr>
              <w:jc w:val="center"/>
              <w:rPr>
                <w:ins w:id="2640" w:author="Cristian Sbrolli" w:date="2021-01-04T00:03:00Z"/>
                <w:sz w:val="28"/>
                <w:szCs w:val="28"/>
                <w:rPrChange w:id="2641" w:author="Etion Pinari" w:date="2021-01-06T12:27:00Z">
                  <w:rPr>
                    <w:ins w:id="2642" w:author="Cristian Sbrolli" w:date="2021-01-04T00:03:00Z"/>
                  </w:rPr>
                </w:rPrChange>
              </w:rPr>
              <w:pPrChange w:id="2643" w:author="Cristian Sbrolli" w:date="2021-01-04T00:14:00Z">
                <w:pPr>
                  <w:framePr w:hSpace="180" w:wrap="around" w:vAnchor="text" w:hAnchor="margin" w:y="66"/>
                </w:pPr>
              </w:pPrChange>
            </w:pPr>
            <w:ins w:id="2644" w:author="Cristian Sbrolli" w:date="2021-01-04T00:15:00Z">
              <w:r w:rsidRPr="00801F40">
                <w:rPr>
                  <w:b/>
                  <w:bCs/>
                  <w:sz w:val="28"/>
                  <w:szCs w:val="28"/>
                </w:rPr>
                <w:t>×</w:t>
              </w:r>
            </w:ins>
          </w:p>
        </w:tc>
        <w:tc>
          <w:tcPr>
            <w:tcW w:w="0" w:type="auto"/>
            <w:tcPrChange w:id="2645" w:author="Cristian Sbrolli" w:date="2021-01-04T00:28:00Z">
              <w:tcPr>
                <w:tcW w:w="0" w:type="auto"/>
                <w:gridSpan w:val="2"/>
              </w:tcPr>
            </w:tcPrChange>
          </w:tcPr>
          <w:p w14:paraId="47D684BF" w14:textId="77777777" w:rsidR="00C86CCE" w:rsidRPr="00801F40" w:rsidRDefault="00C86CCE">
            <w:pPr>
              <w:jc w:val="center"/>
              <w:rPr>
                <w:ins w:id="2646" w:author="Cristian Sbrolli" w:date="2021-01-04T00:03:00Z"/>
                <w:sz w:val="28"/>
                <w:szCs w:val="28"/>
                <w:rPrChange w:id="2647" w:author="Etion Pinari" w:date="2021-01-06T12:27:00Z">
                  <w:rPr>
                    <w:ins w:id="2648" w:author="Cristian Sbrolli" w:date="2021-01-04T00:03:00Z"/>
                  </w:rPr>
                </w:rPrChange>
              </w:rPr>
              <w:pPrChange w:id="2649" w:author="Cristian Sbrolli" w:date="2021-01-04T00:14:00Z">
                <w:pPr>
                  <w:framePr w:hSpace="180" w:wrap="around" w:vAnchor="text" w:hAnchor="margin" w:y="66"/>
                </w:pPr>
              </w:pPrChange>
            </w:pPr>
          </w:p>
        </w:tc>
      </w:tr>
      <w:tr w:rsidR="00E84E6D" w:rsidRPr="00801F40" w14:paraId="23420583" w14:textId="77777777" w:rsidTr="00E84E6D">
        <w:tblPrEx>
          <w:tblPrExChange w:id="2650" w:author="Cristian Sbrolli" w:date="2021-01-04T00:28:00Z">
            <w:tblPrEx>
              <w:tblLayout w:type="fixed"/>
            </w:tblPrEx>
          </w:tblPrExChange>
        </w:tblPrEx>
        <w:trPr>
          <w:ins w:id="2651" w:author="Cristian Sbrolli" w:date="2021-01-04T00:03:00Z"/>
        </w:trPr>
        <w:tc>
          <w:tcPr>
            <w:tcW w:w="0" w:type="auto"/>
            <w:shd w:val="clear" w:color="auto" w:fill="F4B083" w:themeFill="accent2" w:themeFillTint="99"/>
            <w:tcPrChange w:id="2652" w:author="Cristian Sbrolli" w:date="2021-01-04T00:28:00Z">
              <w:tcPr>
                <w:tcW w:w="1463" w:type="dxa"/>
                <w:gridSpan w:val="2"/>
              </w:tcPr>
            </w:tcPrChange>
          </w:tcPr>
          <w:p w14:paraId="512B3410" w14:textId="73443BDC" w:rsidR="00C86CCE" w:rsidRPr="00801F40" w:rsidRDefault="00C86CCE">
            <w:pPr>
              <w:jc w:val="center"/>
              <w:rPr>
                <w:ins w:id="2653" w:author="Cristian Sbrolli" w:date="2021-01-04T00:03:00Z"/>
                <w:sz w:val="28"/>
                <w:szCs w:val="28"/>
                <w:rPrChange w:id="2654" w:author="Etion Pinari" w:date="2021-01-06T12:27:00Z">
                  <w:rPr>
                    <w:ins w:id="2655" w:author="Cristian Sbrolli" w:date="2021-01-04T00:03:00Z"/>
                  </w:rPr>
                </w:rPrChange>
              </w:rPr>
              <w:pPrChange w:id="2656" w:author="Cristian Sbrolli" w:date="2021-01-04T00:14:00Z">
                <w:pPr>
                  <w:framePr w:hSpace="180" w:wrap="around" w:vAnchor="text" w:hAnchor="margin" w:y="66"/>
                </w:pPr>
              </w:pPrChange>
            </w:pPr>
            <w:ins w:id="2657" w:author="Cristian Sbrolli" w:date="2021-01-04T00:04:00Z">
              <w:r w:rsidRPr="00801F40">
                <w:rPr>
                  <w:sz w:val="28"/>
                  <w:szCs w:val="28"/>
                  <w:rPrChange w:id="2658" w:author="Etion Pinari" w:date="2021-01-06T12:27:00Z">
                    <w:rPr/>
                  </w:rPrChange>
                </w:rPr>
                <w:t>R3</w:t>
              </w:r>
            </w:ins>
          </w:p>
        </w:tc>
        <w:tc>
          <w:tcPr>
            <w:tcW w:w="0" w:type="auto"/>
            <w:tcPrChange w:id="2659" w:author="Cristian Sbrolli" w:date="2021-01-04T00:28:00Z">
              <w:tcPr>
                <w:tcW w:w="958" w:type="dxa"/>
                <w:gridSpan w:val="2"/>
              </w:tcPr>
            </w:tcPrChange>
          </w:tcPr>
          <w:p w14:paraId="55D41A71" w14:textId="1E878CA4" w:rsidR="00C86CCE" w:rsidRPr="00801F40" w:rsidRDefault="00C86CCE">
            <w:pPr>
              <w:jc w:val="center"/>
              <w:rPr>
                <w:ins w:id="2660" w:author="Cristian Sbrolli" w:date="2021-01-04T00:03:00Z"/>
                <w:sz w:val="28"/>
                <w:szCs w:val="28"/>
                <w:rPrChange w:id="2661" w:author="Etion Pinari" w:date="2021-01-06T12:27:00Z">
                  <w:rPr>
                    <w:ins w:id="2662" w:author="Cristian Sbrolli" w:date="2021-01-04T00:03:00Z"/>
                  </w:rPr>
                </w:rPrChange>
              </w:rPr>
              <w:pPrChange w:id="2663" w:author="Cristian Sbrolli" w:date="2021-01-04T00:14:00Z">
                <w:pPr>
                  <w:framePr w:hSpace="180" w:wrap="around" w:vAnchor="text" w:hAnchor="margin" w:y="66"/>
                </w:pPr>
              </w:pPrChange>
            </w:pPr>
          </w:p>
        </w:tc>
        <w:tc>
          <w:tcPr>
            <w:tcW w:w="0" w:type="auto"/>
            <w:tcPrChange w:id="2664" w:author="Cristian Sbrolli" w:date="2021-01-04T00:28:00Z">
              <w:tcPr>
                <w:tcW w:w="845" w:type="dxa"/>
                <w:gridSpan w:val="2"/>
              </w:tcPr>
            </w:tcPrChange>
          </w:tcPr>
          <w:p w14:paraId="45074468" w14:textId="77777777" w:rsidR="00C86CCE" w:rsidRPr="00801F40" w:rsidRDefault="00C86CCE">
            <w:pPr>
              <w:jc w:val="center"/>
              <w:rPr>
                <w:ins w:id="2665" w:author="Cristian Sbrolli" w:date="2021-01-04T00:03:00Z"/>
                <w:sz w:val="28"/>
                <w:szCs w:val="28"/>
                <w:rPrChange w:id="2666" w:author="Etion Pinari" w:date="2021-01-06T12:27:00Z">
                  <w:rPr>
                    <w:ins w:id="2667" w:author="Cristian Sbrolli" w:date="2021-01-04T00:03:00Z"/>
                  </w:rPr>
                </w:rPrChange>
              </w:rPr>
              <w:pPrChange w:id="2668" w:author="Cristian Sbrolli" w:date="2021-01-04T00:14:00Z">
                <w:pPr>
                  <w:framePr w:hSpace="180" w:wrap="around" w:vAnchor="text" w:hAnchor="margin" w:y="66"/>
                </w:pPr>
              </w:pPrChange>
            </w:pPr>
          </w:p>
        </w:tc>
        <w:tc>
          <w:tcPr>
            <w:tcW w:w="0" w:type="auto"/>
            <w:tcPrChange w:id="2669" w:author="Cristian Sbrolli" w:date="2021-01-04T00:28:00Z">
              <w:tcPr>
                <w:tcW w:w="1248" w:type="dxa"/>
                <w:gridSpan w:val="3"/>
              </w:tcPr>
            </w:tcPrChange>
          </w:tcPr>
          <w:p w14:paraId="42D81E13" w14:textId="038BFFB6" w:rsidR="00C86CCE" w:rsidRPr="00801F40" w:rsidRDefault="00C86CCE">
            <w:pPr>
              <w:jc w:val="center"/>
              <w:rPr>
                <w:ins w:id="2670" w:author="Cristian Sbrolli" w:date="2021-01-04T00:03:00Z"/>
                <w:sz w:val="28"/>
                <w:szCs w:val="28"/>
                <w:rPrChange w:id="2671" w:author="Etion Pinari" w:date="2021-01-06T12:27:00Z">
                  <w:rPr>
                    <w:ins w:id="2672" w:author="Cristian Sbrolli" w:date="2021-01-04T00:03:00Z"/>
                  </w:rPr>
                </w:rPrChange>
              </w:rPr>
              <w:pPrChange w:id="2673" w:author="Cristian Sbrolli" w:date="2021-01-04T00:14:00Z">
                <w:pPr>
                  <w:framePr w:hSpace="180" w:wrap="around" w:vAnchor="text" w:hAnchor="margin" w:y="66"/>
                </w:pPr>
              </w:pPrChange>
            </w:pPr>
            <w:ins w:id="2674" w:author="Cristian Sbrolli" w:date="2021-01-04T00:15:00Z">
              <w:r w:rsidRPr="00801F40">
                <w:rPr>
                  <w:b/>
                  <w:bCs/>
                  <w:sz w:val="28"/>
                  <w:szCs w:val="28"/>
                </w:rPr>
                <w:t>×</w:t>
              </w:r>
            </w:ins>
          </w:p>
        </w:tc>
        <w:tc>
          <w:tcPr>
            <w:tcW w:w="0" w:type="auto"/>
            <w:tcPrChange w:id="2675" w:author="Cristian Sbrolli" w:date="2021-01-04T00:28:00Z">
              <w:tcPr>
                <w:tcW w:w="861" w:type="dxa"/>
                <w:gridSpan w:val="2"/>
              </w:tcPr>
            </w:tcPrChange>
          </w:tcPr>
          <w:p w14:paraId="5344898D" w14:textId="77777777" w:rsidR="00C86CCE" w:rsidRPr="00801F40" w:rsidRDefault="00C86CCE">
            <w:pPr>
              <w:jc w:val="center"/>
              <w:rPr>
                <w:ins w:id="2676" w:author="Cristian Sbrolli" w:date="2021-01-04T00:10:00Z"/>
                <w:sz w:val="28"/>
                <w:szCs w:val="28"/>
                <w:rPrChange w:id="2677" w:author="Etion Pinari" w:date="2021-01-06T12:27:00Z">
                  <w:rPr>
                    <w:ins w:id="2678" w:author="Cristian Sbrolli" w:date="2021-01-04T00:10:00Z"/>
                  </w:rPr>
                </w:rPrChange>
              </w:rPr>
              <w:pPrChange w:id="2679" w:author="Cristian Sbrolli" w:date="2021-01-04T00:14:00Z">
                <w:pPr>
                  <w:framePr w:hSpace="180" w:wrap="around" w:vAnchor="text" w:hAnchor="margin" w:y="66"/>
                </w:pPr>
              </w:pPrChange>
            </w:pPr>
          </w:p>
        </w:tc>
        <w:tc>
          <w:tcPr>
            <w:tcW w:w="0" w:type="auto"/>
            <w:tcPrChange w:id="2680" w:author="Cristian Sbrolli" w:date="2021-01-04T00:28:00Z">
              <w:tcPr>
                <w:tcW w:w="834" w:type="dxa"/>
                <w:gridSpan w:val="3"/>
              </w:tcPr>
            </w:tcPrChange>
          </w:tcPr>
          <w:p w14:paraId="7806A600" w14:textId="07D00B0C" w:rsidR="00C86CCE" w:rsidRPr="00801F40" w:rsidRDefault="00C86CCE">
            <w:pPr>
              <w:jc w:val="center"/>
              <w:rPr>
                <w:ins w:id="2681" w:author="Cristian Sbrolli" w:date="2021-01-04T00:03:00Z"/>
                <w:sz w:val="28"/>
                <w:szCs w:val="28"/>
                <w:rPrChange w:id="2682" w:author="Etion Pinari" w:date="2021-01-06T12:27:00Z">
                  <w:rPr>
                    <w:ins w:id="2683" w:author="Cristian Sbrolli" w:date="2021-01-04T00:03:00Z"/>
                  </w:rPr>
                </w:rPrChange>
              </w:rPr>
              <w:pPrChange w:id="2684" w:author="Cristian Sbrolli" w:date="2021-01-04T00:14:00Z">
                <w:pPr>
                  <w:framePr w:hSpace="180" w:wrap="around" w:vAnchor="text" w:hAnchor="margin" w:y="66"/>
                </w:pPr>
              </w:pPrChange>
            </w:pPr>
          </w:p>
        </w:tc>
        <w:tc>
          <w:tcPr>
            <w:tcW w:w="0" w:type="auto"/>
            <w:tcPrChange w:id="2685" w:author="Cristian Sbrolli" w:date="2021-01-04T00:28:00Z">
              <w:tcPr>
                <w:tcW w:w="845" w:type="dxa"/>
                <w:gridSpan w:val="2"/>
              </w:tcPr>
            </w:tcPrChange>
          </w:tcPr>
          <w:p w14:paraId="321B4BCE" w14:textId="2CDD91E1" w:rsidR="00C86CCE" w:rsidRPr="00801F40" w:rsidRDefault="00C86CCE">
            <w:pPr>
              <w:jc w:val="center"/>
              <w:rPr>
                <w:ins w:id="2686" w:author="Cristian Sbrolli" w:date="2021-01-04T00:03:00Z"/>
                <w:sz w:val="28"/>
                <w:szCs w:val="28"/>
                <w:rPrChange w:id="2687" w:author="Etion Pinari" w:date="2021-01-06T12:27:00Z">
                  <w:rPr>
                    <w:ins w:id="2688" w:author="Cristian Sbrolli" w:date="2021-01-04T00:03:00Z"/>
                  </w:rPr>
                </w:rPrChange>
              </w:rPr>
              <w:pPrChange w:id="2689" w:author="Cristian Sbrolli" w:date="2021-01-04T00:14:00Z">
                <w:pPr>
                  <w:framePr w:hSpace="180" w:wrap="around" w:vAnchor="text" w:hAnchor="margin" w:y="66"/>
                </w:pPr>
              </w:pPrChange>
            </w:pPr>
            <w:ins w:id="2690" w:author="Cristian Sbrolli" w:date="2021-01-04T00:15:00Z">
              <w:r w:rsidRPr="00801F40">
                <w:rPr>
                  <w:b/>
                  <w:bCs/>
                  <w:sz w:val="28"/>
                  <w:szCs w:val="28"/>
                </w:rPr>
                <w:t>×</w:t>
              </w:r>
            </w:ins>
          </w:p>
        </w:tc>
        <w:tc>
          <w:tcPr>
            <w:tcW w:w="0" w:type="auto"/>
            <w:tcPrChange w:id="2691" w:author="Cristian Sbrolli" w:date="2021-01-04T00:28:00Z">
              <w:tcPr>
                <w:tcW w:w="884" w:type="dxa"/>
                <w:gridSpan w:val="2"/>
              </w:tcPr>
            </w:tcPrChange>
          </w:tcPr>
          <w:p w14:paraId="5C37F6C6" w14:textId="77777777" w:rsidR="00C86CCE" w:rsidRPr="00801F40" w:rsidRDefault="00C86CCE">
            <w:pPr>
              <w:jc w:val="center"/>
              <w:rPr>
                <w:ins w:id="2692" w:author="Cristian Sbrolli" w:date="2021-01-04T00:03:00Z"/>
                <w:sz w:val="28"/>
                <w:szCs w:val="28"/>
                <w:rPrChange w:id="2693" w:author="Etion Pinari" w:date="2021-01-06T12:27:00Z">
                  <w:rPr>
                    <w:ins w:id="2694" w:author="Cristian Sbrolli" w:date="2021-01-04T00:03:00Z"/>
                  </w:rPr>
                </w:rPrChange>
              </w:rPr>
              <w:pPrChange w:id="2695" w:author="Cristian Sbrolli" w:date="2021-01-04T00:14:00Z">
                <w:pPr>
                  <w:framePr w:hSpace="180" w:wrap="around" w:vAnchor="text" w:hAnchor="margin" w:y="66"/>
                </w:pPr>
              </w:pPrChange>
            </w:pPr>
          </w:p>
        </w:tc>
        <w:tc>
          <w:tcPr>
            <w:tcW w:w="0" w:type="auto"/>
            <w:tcPrChange w:id="2696" w:author="Cristian Sbrolli" w:date="2021-01-04T00:28:00Z">
              <w:tcPr>
                <w:tcW w:w="849" w:type="dxa"/>
              </w:tcPr>
            </w:tcPrChange>
          </w:tcPr>
          <w:p w14:paraId="6A02FB12" w14:textId="4B323762" w:rsidR="00C86CCE" w:rsidRPr="00801F40" w:rsidRDefault="00C86CCE">
            <w:pPr>
              <w:jc w:val="center"/>
              <w:rPr>
                <w:ins w:id="2697" w:author="Cristian Sbrolli" w:date="2021-01-04T00:03:00Z"/>
                <w:sz w:val="28"/>
                <w:szCs w:val="28"/>
                <w:rPrChange w:id="2698" w:author="Etion Pinari" w:date="2021-01-06T12:27:00Z">
                  <w:rPr>
                    <w:ins w:id="2699" w:author="Cristian Sbrolli" w:date="2021-01-04T00:03:00Z"/>
                  </w:rPr>
                </w:rPrChange>
              </w:rPr>
              <w:pPrChange w:id="2700" w:author="Cristian Sbrolli" w:date="2021-01-04T00:14:00Z">
                <w:pPr>
                  <w:framePr w:hSpace="180" w:wrap="around" w:vAnchor="text" w:hAnchor="margin" w:y="66"/>
                </w:pPr>
              </w:pPrChange>
            </w:pPr>
            <w:ins w:id="2701" w:author="Cristian Sbrolli" w:date="2021-01-04T00:15:00Z">
              <w:r w:rsidRPr="00801F40">
                <w:rPr>
                  <w:b/>
                  <w:bCs/>
                  <w:sz w:val="28"/>
                  <w:szCs w:val="28"/>
                </w:rPr>
                <w:t>×</w:t>
              </w:r>
            </w:ins>
          </w:p>
        </w:tc>
        <w:tc>
          <w:tcPr>
            <w:tcW w:w="0" w:type="auto"/>
            <w:tcPrChange w:id="2702" w:author="Cristian Sbrolli" w:date="2021-01-04T00:28:00Z">
              <w:tcPr>
                <w:tcW w:w="841" w:type="dxa"/>
              </w:tcPr>
            </w:tcPrChange>
          </w:tcPr>
          <w:p w14:paraId="0F66C605" w14:textId="608391DA" w:rsidR="00C86CCE" w:rsidRPr="00801F40" w:rsidRDefault="00C86CCE">
            <w:pPr>
              <w:jc w:val="center"/>
              <w:rPr>
                <w:ins w:id="2703" w:author="Cristian Sbrolli" w:date="2021-01-04T00:03:00Z"/>
                <w:sz w:val="28"/>
                <w:szCs w:val="28"/>
                <w:rPrChange w:id="2704" w:author="Etion Pinari" w:date="2021-01-06T12:27:00Z">
                  <w:rPr>
                    <w:ins w:id="2705" w:author="Cristian Sbrolli" w:date="2021-01-04T00:03:00Z"/>
                  </w:rPr>
                </w:rPrChange>
              </w:rPr>
              <w:pPrChange w:id="2706" w:author="Cristian Sbrolli" w:date="2021-01-04T00:14:00Z">
                <w:pPr>
                  <w:framePr w:hSpace="180" w:wrap="around" w:vAnchor="text" w:hAnchor="margin" w:y="66"/>
                </w:pPr>
              </w:pPrChange>
            </w:pPr>
            <w:ins w:id="2707" w:author="Cristian Sbrolli" w:date="2021-01-04T00:15:00Z">
              <w:r w:rsidRPr="00801F40">
                <w:rPr>
                  <w:b/>
                  <w:bCs/>
                  <w:sz w:val="28"/>
                  <w:szCs w:val="28"/>
                </w:rPr>
                <w:t>×</w:t>
              </w:r>
            </w:ins>
          </w:p>
        </w:tc>
      </w:tr>
      <w:tr w:rsidR="00E84E6D" w:rsidRPr="00801F40" w14:paraId="0DC591CA" w14:textId="77777777" w:rsidTr="00E84E6D">
        <w:tblPrEx>
          <w:tblPrExChange w:id="2708" w:author="Cristian Sbrolli" w:date="2021-01-04T00:28:00Z">
            <w:tblPrEx>
              <w:tblLayout w:type="fixed"/>
            </w:tblPrEx>
          </w:tblPrExChange>
        </w:tblPrEx>
        <w:trPr>
          <w:ins w:id="2709" w:author="Cristian Sbrolli" w:date="2021-01-04T00:03:00Z"/>
        </w:trPr>
        <w:tc>
          <w:tcPr>
            <w:tcW w:w="0" w:type="auto"/>
            <w:shd w:val="clear" w:color="auto" w:fill="F4B083" w:themeFill="accent2" w:themeFillTint="99"/>
            <w:tcPrChange w:id="2710" w:author="Cristian Sbrolli" w:date="2021-01-04T00:28:00Z">
              <w:tcPr>
                <w:tcW w:w="1463" w:type="dxa"/>
                <w:gridSpan w:val="2"/>
              </w:tcPr>
            </w:tcPrChange>
          </w:tcPr>
          <w:p w14:paraId="1F764E0D" w14:textId="2EE79424" w:rsidR="00C86CCE" w:rsidRPr="00801F40" w:rsidRDefault="00C86CCE">
            <w:pPr>
              <w:jc w:val="center"/>
              <w:rPr>
                <w:ins w:id="2711" w:author="Cristian Sbrolli" w:date="2021-01-04T00:03:00Z"/>
                <w:sz w:val="28"/>
                <w:szCs w:val="28"/>
                <w:rPrChange w:id="2712" w:author="Etion Pinari" w:date="2021-01-06T12:27:00Z">
                  <w:rPr>
                    <w:ins w:id="2713" w:author="Cristian Sbrolli" w:date="2021-01-04T00:03:00Z"/>
                  </w:rPr>
                </w:rPrChange>
              </w:rPr>
              <w:pPrChange w:id="2714" w:author="Cristian Sbrolli" w:date="2021-01-04T00:14:00Z">
                <w:pPr>
                  <w:framePr w:hSpace="180" w:wrap="around" w:vAnchor="text" w:hAnchor="margin" w:y="66"/>
                </w:pPr>
              </w:pPrChange>
            </w:pPr>
            <w:ins w:id="2715" w:author="Cristian Sbrolli" w:date="2021-01-04T00:04:00Z">
              <w:r w:rsidRPr="00801F40">
                <w:rPr>
                  <w:sz w:val="28"/>
                  <w:szCs w:val="28"/>
                  <w:rPrChange w:id="2716" w:author="Etion Pinari" w:date="2021-01-06T12:27:00Z">
                    <w:rPr/>
                  </w:rPrChange>
                </w:rPr>
                <w:t>R4</w:t>
              </w:r>
            </w:ins>
          </w:p>
        </w:tc>
        <w:tc>
          <w:tcPr>
            <w:tcW w:w="0" w:type="auto"/>
            <w:tcPrChange w:id="2717" w:author="Cristian Sbrolli" w:date="2021-01-04T00:28:00Z">
              <w:tcPr>
                <w:tcW w:w="958" w:type="dxa"/>
                <w:gridSpan w:val="2"/>
              </w:tcPr>
            </w:tcPrChange>
          </w:tcPr>
          <w:p w14:paraId="36DA295D" w14:textId="01792468" w:rsidR="00C86CCE" w:rsidRPr="00801F40" w:rsidRDefault="00C86CCE">
            <w:pPr>
              <w:jc w:val="center"/>
              <w:rPr>
                <w:ins w:id="2718" w:author="Cristian Sbrolli" w:date="2021-01-04T00:03:00Z"/>
                <w:sz w:val="28"/>
                <w:szCs w:val="28"/>
                <w:rPrChange w:id="2719" w:author="Etion Pinari" w:date="2021-01-06T12:27:00Z">
                  <w:rPr>
                    <w:ins w:id="2720" w:author="Cristian Sbrolli" w:date="2021-01-04T00:03:00Z"/>
                  </w:rPr>
                </w:rPrChange>
              </w:rPr>
              <w:pPrChange w:id="2721" w:author="Cristian Sbrolli" w:date="2021-01-04T00:14:00Z">
                <w:pPr>
                  <w:framePr w:hSpace="180" w:wrap="around" w:vAnchor="text" w:hAnchor="margin" w:y="66"/>
                </w:pPr>
              </w:pPrChange>
            </w:pPr>
          </w:p>
        </w:tc>
        <w:tc>
          <w:tcPr>
            <w:tcW w:w="0" w:type="auto"/>
            <w:tcPrChange w:id="2722" w:author="Cristian Sbrolli" w:date="2021-01-04T00:28:00Z">
              <w:tcPr>
                <w:tcW w:w="845" w:type="dxa"/>
                <w:gridSpan w:val="2"/>
              </w:tcPr>
            </w:tcPrChange>
          </w:tcPr>
          <w:p w14:paraId="6A71A628" w14:textId="77777777" w:rsidR="00C86CCE" w:rsidRPr="00801F40" w:rsidRDefault="00C86CCE">
            <w:pPr>
              <w:jc w:val="center"/>
              <w:rPr>
                <w:ins w:id="2723" w:author="Cristian Sbrolli" w:date="2021-01-04T00:03:00Z"/>
                <w:sz w:val="28"/>
                <w:szCs w:val="28"/>
                <w:rPrChange w:id="2724" w:author="Etion Pinari" w:date="2021-01-06T12:27:00Z">
                  <w:rPr>
                    <w:ins w:id="2725" w:author="Cristian Sbrolli" w:date="2021-01-04T00:03:00Z"/>
                  </w:rPr>
                </w:rPrChange>
              </w:rPr>
              <w:pPrChange w:id="2726" w:author="Cristian Sbrolli" w:date="2021-01-04T00:14:00Z">
                <w:pPr>
                  <w:framePr w:hSpace="180" w:wrap="around" w:vAnchor="text" w:hAnchor="margin" w:y="66"/>
                </w:pPr>
              </w:pPrChange>
            </w:pPr>
          </w:p>
        </w:tc>
        <w:tc>
          <w:tcPr>
            <w:tcW w:w="0" w:type="auto"/>
            <w:tcPrChange w:id="2727" w:author="Cristian Sbrolli" w:date="2021-01-04T00:28:00Z">
              <w:tcPr>
                <w:tcW w:w="1248" w:type="dxa"/>
                <w:gridSpan w:val="3"/>
              </w:tcPr>
            </w:tcPrChange>
          </w:tcPr>
          <w:p w14:paraId="2500306A" w14:textId="57137D00" w:rsidR="00C86CCE" w:rsidRPr="00801F40" w:rsidRDefault="00C86CCE">
            <w:pPr>
              <w:jc w:val="center"/>
              <w:rPr>
                <w:ins w:id="2728" w:author="Cristian Sbrolli" w:date="2021-01-04T00:03:00Z"/>
                <w:sz w:val="28"/>
                <w:szCs w:val="28"/>
                <w:rPrChange w:id="2729" w:author="Etion Pinari" w:date="2021-01-06T12:27:00Z">
                  <w:rPr>
                    <w:ins w:id="2730" w:author="Cristian Sbrolli" w:date="2021-01-04T00:03:00Z"/>
                  </w:rPr>
                </w:rPrChange>
              </w:rPr>
              <w:pPrChange w:id="2731" w:author="Cristian Sbrolli" w:date="2021-01-04T00:14:00Z">
                <w:pPr>
                  <w:framePr w:hSpace="180" w:wrap="around" w:vAnchor="text" w:hAnchor="margin" w:y="66"/>
                </w:pPr>
              </w:pPrChange>
            </w:pPr>
            <w:ins w:id="2732" w:author="Cristian Sbrolli" w:date="2021-01-04T00:16:00Z">
              <w:r w:rsidRPr="00801F40">
                <w:rPr>
                  <w:b/>
                  <w:bCs/>
                  <w:sz w:val="28"/>
                  <w:szCs w:val="28"/>
                </w:rPr>
                <w:t>×</w:t>
              </w:r>
            </w:ins>
          </w:p>
        </w:tc>
        <w:tc>
          <w:tcPr>
            <w:tcW w:w="0" w:type="auto"/>
            <w:tcPrChange w:id="2733" w:author="Cristian Sbrolli" w:date="2021-01-04T00:28:00Z">
              <w:tcPr>
                <w:tcW w:w="861" w:type="dxa"/>
                <w:gridSpan w:val="2"/>
              </w:tcPr>
            </w:tcPrChange>
          </w:tcPr>
          <w:p w14:paraId="313F4743" w14:textId="77777777" w:rsidR="00C86CCE" w:rsidRPr="00801F40" w:rsidRDefault="00C86CCE">
            <w:pPr>
              <w:jc w:val="center"/>
              <w:rPr>
                <w:ins w:id="2734" w:author="Cristian Sbrolli" w:date="2021-01-04T00:10:00Z"/>
                <w:sz w:val="28"/>
                <w:szCs w:val="28"/>
                <w:rPrChange w:id="2735" w:author="Etion Pinari" w:date="2021-01-06T12:27:00Z">
                  <w:rPr>
                    <w:ins w:id="2736" w:author="Cristian Sbrolli" w:date="2021-01-04T00:10:00Z"/>
                  </w:rPr>
                </w:rPrChange>
              </w:rPr>
              <w:pPrChange w:id="2737" w:author="Cristian Sbrolli" w:date="2021-01-04T00:14:00Z">
                <w:pPr>
                  <w:framePr w:hSpace="180" w:wrap="around" w:vAnchor="text" w:hAnchor="margin" w:y="66"/>
                </w:pPr>
              </w:pPrChange>
            </w:pPr>
          </w:p>
        </w:tc>
        <w:tc>
          <w:tcPr>
            <w:tcW w:w="0" w:type="auto"/>
            <w:tcPrChange w:id="2738" w:author="Cristian Sbrolli" w:date="2021-01-04T00:28:00Z">
              <w:tcPr>
                <w:tcW w:w="834" w:type="dxa"/>
                <w:gridSpan w:val="3"/>
              </w:tcPr>
            </w:tcPrChange>
          </w:tcPr>
          <w:p w14:paraId="134E0ADB" w14:textId="075DB6ED" w:rsidR="00C86CCE" w:rsidRPr="00801F40" w:rsidRDefault="00C86CCE">
            <w:pPr>
              <w:jc w:val="center"/>
              <w:rPr>
                <w:ins w:id="2739" w:author="Cristian Sbrolli" w:date="2021-01-04T00:03:00Z"/>
                <w:sz w:val="28"/>
                <w:szCs w:val="28"/>
                <w:rPrChange w:id="2740" w:author="Etion Pinari" w:date="2021-01-06T12:27:00Z">
                  <w:rPr>
                    <w:ins w:id="2741" w:author="Cristian Sbrolli" w:date="2021-01-04T00:03:00Z"/>
                  </w:rPr>
                </w:rPrChange>
              </w:rPr>
              <w:pPrChange w:id="2742" w:author="Cristian Sbrolli" w:date="2021-01-04T00:14:00Z">
                <w:pPr>
                  <w:framePr w:hSpace="180" w:wrap="around" w:vAnchor="text" w:hAnchor="margin" w:y="66"/>
                </w:pPr>
              </w:pPrChange>
            </w:pPr>
          </w:p>
        </w:tc>
        <w:tc>
          <w:tcPr>
            <w:tcW w:w="0" w:type="auto"/>
            <w:tcPrChange w:id="2743" w:author="Cristian Sbrolli" w:date="2021-01-04T00:28:00Z">
              <w:tcPr>
                <w:tcW w:w="845" w:type="dxa"/>
                <w:gridSpan w:val="2"/>
              </w:tcPr>
            </w:tcPrChange>
          </w:tcPr>
          <w:p w14:paraId="34033DD0" w14:textId="77777777" w:rsidR="00C86CCE" w:rsidRPr="00801F40" w:rsidRDefault="00C86CCE">
            <w:pPr>
              <w:jc w:val="center"/>
              <w:rPr>
                <w:ins w:id="2744" w:author="Cristian Sbrolli" w:date="2021-01-04T00:03:00Z"/>
                <w:sz w:val="28"/>
                <w:szCs w:val="28"/>
                <w:rPrChange w:id="2745" w:author="Etion Pinari" w:date="2021-01-06T12:27:00Z">
                  <w:rPr>
                    <w:ins w:id="2746" w:author="Cristian Sbrolli" w:date="2021-01-04T00:03:00Z"/>
                  </w:rPr>
                </w:rPrChange>
              </w:rPr>
              <w:pPrChange w:id="2747" w:author="Cristian Sbrolli" w:date="2021-01-04T00:14:00Z">
                <w:pPr>
                  <w:framePr w:hSpace="180" w:wrap="around" w:vAnchor="text" w:hAnchor="margin" w:y="66"/>
                </w:pPr>
              </w:pPrChange>
            </w:pPr>
          </w:p>
        </w:tc>
        <w:tc>
          <w:tcPr>
            <w:tcW w:w="0" w:type="auto"/>
            <w:tcPrChange w:id="2748" w:author="Cristian Sbrolli" w:date="2021-01-04T00:28:00Z">
              <w:tcPr>
                <w:tcW w:w="884" w:type="dxa"/>
                <w:gridSpan w:val="2"/>
              </w:tcPr>
            </w:tcPrChange>
          </w:tcPr>
          <w:p w14:paraId="7B672E9F" w14:textId="77777777" w:rsidR="00C86CCE" w:rsidRPr="00801F40" w:rsidRDefault="00C86CCE">
            <w:pPr>
              <w:jc w:val="center"/>
              <w:rPr>
                <w:ins w:id="2749" w:author="Cristian Sbrolli" w:date="2021-01-04T00:03:00Z"/>
                <w:sz w:val="28"/>
                <w:szCs w:val="28"/>
                <w:rPrChange w:id="2750" w:author="Etion Pinari" w:date="2021-01-06T12:27:00Z">
                  <w:rPr>
                    <w:ins w:id="2751" w:author="Cristian Sbrolli" w:date="2021-01-04T00:03:00Z"/>
                  </w:rPr>
                </w:rPrChange>
              </w:rPr>
              <w:pPrChange w:id="2752" w:author="Cristian Sbrolli" w:date="2021-01-04T00:14:00Z">
                <w:pPr>
                  <w:framePr w:hSpace="180" w:wrap="around" w:vAnchor="text" w:hAnchor="margin" w:y="66"/>
                </w:pPr>
              </w:pPrChange>
            </w:pPr>
          </w:p>
        </w:tc>
        <w:tc>
          <w:tcPr>
            <w:tcW w:w="0" w:type="auto"/>
            <w:tcPrChange w:id="2753" w:author="Cristian Sbrolli" w:date="2021-01-04T00:28:00Z">
              <w:tcPr>
                <w:tcW w:w="849" w:type="dxa"/>
              </w:tcPr>
            </w:tcPrChange>
          </w:tcPr>
          <w:p w14:paraId="407496B4" w14:textId="77777777" w:rsidR="00C86CCE" w:rsidRPr="00801F40" w:rsidRDefault="00C86CCE">
            <w:pPr>
              <w:jc w:val="center"/>
              <w:rPr>
                <w:ins w:id="2754" w:author="Cristian Sbrolli" w:date="2021-01-04T00:03:00Z"/>
                <w:sz w:val="28"/>
                <w:szCs w:val="28"/>
                <w:rPrChange w:id="2755" w:author="Etion Pinari" w:date="2021-01-06T12:27:00Z">
                  <w:rPr>
                    <w:ins w:id="2756" w:author="Cristian Sbrolli" w:date="2021-01-04T00:03:00Z"/>
                  </w:rPr>
                </w:rPrChange>
              </w:rPr>
              <w:pPrChange w:id="2757" w:author="Cristian Sbrolli" w:date="2021-01-04T00:14:00Z">
                <w:pPr>
                  <w:framePr w:hSpace="180" w:wrap="around" w:vAnchor="text" w:hAnchor="margin" w:y="66"/>
                </w:pPr>
              </w:pPrChange>
            </w:pPr>
          </w:p>
        </w:tc>
        <w:tc>
          <w:tcPr>
            <w:tcW w:w="0" w:type="auto"/>
            <w:tcPrChange w:id="2758" w:author="Cristian Sbrolli" w:date="2021-01-04T00:28:00Z">
              <w:tcPr>
                <w:tcW w:w="841" w:type="dxa"/>
              </w:tcPr>
            </w:tcPrChange>
          </w:tcPr>
          <w:p w14:paraId="53C6447E" w14:textId="21AF55DF" w:rsidR="00C86CCE" w:rsidRPr="00801F40" w:rsidRDefault="00C86CCE">
            <w:pPr>
              <w:jc w:val="center"/>
              <w:rPr>
                <w:ins w:id="2759" w:author="Cristian Sbrolli" w:date="2021-01-04T00:03:00Z"/>
                <w:sz w:val="28"/>
                <w:szCs w:val="28"/>
                <w:rPrChange w:id="2760" w:author="Etion Pinari" w:date="2021-01-06T12:27:00Z">
                  <w:rPr>
                    <w:ins w:id="2761" w:author="Cristian Sbrolli" w:date="2021-01-04T00:03:00Z"/>
                  </w:rPr>
                </w:rPrChange>
              </w:rPr>
              <w:pPrChange w:id="2762" w:author="Cristian Sbrolli" w:date="2021-01-04T00:14:00Z">
                <w:pPr>
                  <w:framePr w:hSpace="180" w:wrap="around" w:vAnchor="text" w:hAnchor="margin" w:y="66"/>
                </w:pPr>
              </w:pPrChange>
            </w:pPr>
            <w:ins w:id="2763" w:author="Cristian Sbrolli" w:date="2021-01-04T00:16:00Z">
              <w:r w:rsidRPr="00801F40">
                <w:rPr>
                  <w:b/>
                  <w:bCs/>
                  <w:sz w:val="28"/>
                  <w:szCs w:val="28"/>
                </w:rPr>
                <w:t>×</w:t>
              </w:r>
            </w:ins>
          </w:p>
        </w:tc>
      </w:tr>
      <w:tr w:rsidR="00E84E6D" w:rsidRPr="00801F40" w14:paraId="78E81BD1" w14:textId="77777777" w:rsidTr="00E84E6D">
        <w:tblPrEx>
          <w:tblPrExChange w:id="2764" w:author="Cristian Sbrolli" w:date="2021-01-04T00:28:00Z">
            <w:tblPrEx>
              <w:tblLayout w:type="fixed"/>
            </w:tblPrEx>
          </w:tblPrExChange>
        </w:tblPrEx>
        <w:trPr>
          <w:ins w:id="2765" w:author="Cristian Sbrolli" w:date="2021-01-04T00:03:00Z"/>
        </w:trPr>
        <w:tc>
          <w:tcPr>
            <w:tcW w:w="0" w:type="auto"/>
            <w:shd w:val="clear" w:color="auto" w:fill="F4B083" w:themeFill="accent2" w:themeFillTint="99"/>
            <w:tcPrChange w:id="2766" w:author="Cristian Sbrolli" w:date="2021-01-04T00:28:00Z">
              <w:tcPr>
                <w:tcW w:w="1463" w:type="dxa"/>
                <w:gridSpan w:val="2"/>
              </w:tcPr>
            </w:tcPrChange>
          </w:tcPr>
          <w:p w14:paraId="59059364" w14:textId="5AAF0A7C" w:rsidR="00C86CCE" w:rsidRPr="00801F40" w:rsidRDefault="00C86CCE">
            <w:pPr>
              <w:jc w:val="center"/>
              <w:rPr>
                <w:ins w:id="2767" w:author="Cristian Sbrolli" w:date="2021-01-04T00:03:00Z"/>
                <w:sz w:val="28"/>
                <w:szCs w:val="28"/>
                <w:rPrChange w:id="2768" w:author="Etion Pinari" w:date="2021-01-06T12:27:00Z">
                  <w:rPr>
                    <w:ins w:id="2769" w:author="Cristian Sbrolli" w:date="2021-01-04T00:03:00Z"/>
                  </w:rPr>
                </w:rPrChange>
              </w:rPr>
              <w:pPrChange w:id="2770" w:author="Cristian Sbrolli" w:date="2021-01-04T00:14:00Z">
                <w:pPr>
                  <w:framePr w:hSpace="180" w:wrap="around" w:vAnchor="text" w:hAnchor="margin" w:y="66"/>
                </w:pPr>
              </w:pPrChange>
            </w:pPr>
            <w:ins w:id="2771" w:author="Cristian Sbrolli" w:date="2021-01-04T00:04:00Z">
              <w:r w:rsidRPr="00801F40">
                <w:rPr>
                  <w:sz w:val="28"/>
                  <w:szCs w:val="28"/>
                  <w:rPrChange w:id="2772" w:author="Etion Pinari" w:date="2021-01-06T12:27:00Z">
                    <w:rPr/>
                  </w:rPrChange>
                </w:rPr>
                <w:t>R5</w:t>
              </w:r>
            </w:ins>
          </w:p>
        </w:tc>
        <w:tc>
          <w:tcPr>
            <w:tcW w:w="0" w:type="auto"/>
            <w:tcPrChange w:id="2773" w:author="Cristian Sbrolli" w:date="2021-01-04T00:28:00Z">
              <w:tcPr>
                <w:tcW w:w="958" w:type="dxa"/>
                <w:gridSpan w:val="2"/>
              </w:tcPr>
            </w:tcPrChange>
          </w:tcPr>
          <w:p w14:paraId="6F76A75B" w14:textId="189CF8E8" w:rsidR="00C86CCE" w:rsidRPr="00801F40" w:rsidRDefault="00C86CCE">
            <w:pPr>
              <w:jc w:val="center"/>
              <w:rPr>
                <w:ins w:id="2774" w:author="Cristian Sbrolli" w:date="2021-01-04T00:03:00Z"/>
                <w:sz w:val="28"/>
                <w:szCs w:val="28"/>
                <w:rPrChange w:id="2775" w:author="Etion Pinari" w:date="2021-01-06T12:27:00Z">
                  <w:rPr>
                    <w:ins w:id="2776" w:author="Cristian Sbrolli" w:date="2021-01-04T00:03:00Z"/>
                  </w:rPr>
                </w:rPrChange>
              </w:rPr>
              <w:pPrChange w:id="2777" w:author="Cristian Sbrolli" w:date="2021-01-04T00:14:00Z">
                <w:pPr>
                  <w:framePr w:hSpace="180" w:wrap="around" w:vAnchor="text" w:hAnchor="margin" w:y="66"/>
                </w:pPr>
              </w:pPrChange>
            </w:pPr>
          </w:p>
        </w:tc>
        <w:tc>
          <w:tcPr>
            <w:tcW w:w="0" w:type="auto"/>
            <w:tcPrChange w:id="2778" w:author="Cristian Sbrolli" w:date="2021-01-04T00:28:00Z">
              <w:tcPr>
                <w:tcW w:w="845" w:type="dxa"/>
                <w:gridSpan w:val="2"/>
              </w:tcPr>
            </w:tcPrChange>
          </w:tcPr>
          <w:p w14:paraId="35FF3802" w14:textId="77777777" w:rsidR="00C86CCE" w:rsidRPr="00801F40" w:rsidRDefault="00C86CCE">
            <w:pPr>
              <w:jc w:val="center"/>
              <w:rPr>
                <w:ins w:id="2779" w:author="Cristian Sbrolli" w:date="2021-01-04T00:03:00Z"/>
                <w:sz w:val="28"/>
                <w:szCs w:val="28"/>
                <w:rPrChange w:id="2780" w:author="Etion Pinari" w:date="2021-01-06T12:27:00Z">
                  <w:rPr>
                    <w:ins w:id="2781" w:author="Cristian Sbrolli" w:date="2021-01-04T00:03:00Z"/>
                  </w:rPr>
                </w:rPrChange>
              </w:rPr>
              <w:pPrChange w:id="2782" w:author="Cristian Sbrolli" w:date="2021-01-04T00:14:00Z">
                <w:pPr>
                  <w:framePr w:hSpace="180" w:wrap="around" w:vAnchor="text" w:hAnchor="margin" w:y="66"/>
                </w:pPr>
              </w:pPrChange>
            </w:pPr>
          </w:p>
        </w:tc>
        <w:tc>
          <w:tcPr>
            <w:tcW w:w="0" w:type="auto"/>
            <w:tcPrChange w:id="2783" w:author="Cristian Sbrolli" w:date="2021-01-04T00:28:00Z">
              <w:tcPr>
                <w:tcW w:w="1248" w:type="dxa"/>
                <w:gridSpan w:val="3"/>
              </w:tcPr>
            </w:tcPrChange>
          </w:tcPr>
          <w:p w14:paraId="1B147893" w14:textId="77777777" w:rsidR="00C86CCE" w:rsidRPr="00801F40" w:rsidRDefault="00C86CCE">
            <w:pPr>
              <w:jc w:val="center"/>
              <w:rPr>
                <w:ins w:id="2784" w:author="Cristian Sbrolli" w:date="2021-01-04T00:03:00Z"/>
                <w:sz w:val="28"/>
                <w:szCs w:val="28"/>
                <w:rPrChange w:id="2785" w:author="Etion Pinari" w:date="2021-01-06T12:27:00Z">
                  <w:rPr>
                    <w:ins w:id="2786" w:author="Cristian Sbrolli" w:date="2021-01-04T00:03:00Z"/>
                  </w:rPr>
                </w:rPrChange>
              </w:rPr>
              <w:pPrChange w:id="2787" w:author="Cristian Sbrolli" w:date="2021-01-04T00:14:00Z">
                <w:pPr>
                  <w:framePr w:hSpace="180" w:wrap="around" w:vAnchor="text" w:hAnchor="margin" w:y="66"/>
                </w:pPr>
              </w:pPrChange>
            </w:pPr>
          </w:p>
        </w:tc>
        <w:tc>
          <w:tcPr>
            <w:tcW w:w="0" w:type="auto"/>
            <w:tcPrChange w:id="2788" w:author="Cristian Sbrolli" w:date="2021-01-04T00:28:00Z">
              <w:tcPr>
                <w:tcW w:w="861" w:type="dxa"/>
                <w:gridSpan w:val="2"/>
              </w:tcPr>
            </w:tcPrChange>
          </w:tcPr>
          <w:p w14:paraId="33E0432D" w14:textId="77777777" w:rsidR="00C86CCE" w:rsidRPr="00801F40" w:rsidRDefault="00C86CCE">
            <w:pPr>
              <w:jc w:val="center"/>
              <w:rPr>
                <w:ins w:id="2789" w:author="Cristian Sbrolli" w:date="2021-01-04T00:10:00Z"/>
                <w:sz w:val="28"/>
                <w:szCs w:val="28"/>
                <w:rPrChange w:id="2790" w:author="Etion Pinari" w:date="2021-01-06T12:27:00Z">
                  <w:rPr>
                    <w:ins w:id="2791" w:author="Cristian Sbrolli" w:date="2021-01-04T00:10:00Z"/>
                  </w:rPr>
                </w:rPrChange>
              </w:rPr>
              <w:pPrChange w:id="2792" w:author="Cristian Sbrolli" w:date="2021-01-04T00:14:00Z">
                <w:pPr>
                  <w:framePr w:hSpace="180" w:wrap="around" w:vAnchor="text" w:hAnchor="margin" w:y="66"/>
                </w:pPr>
              </w:pPrChange>
            </w:pPr>
          </w:p>
        </w:tc>
        <w:tc>
          <w:tcPr>
            <w:tcW w:w="0" w:type="auto"/>
            <w:tcPrChange w:id="2793" w:author="Cristian Sbrolli" w:date="2021-01-04T00:28:00Z">
              <w:tcPr>
                <w:tcW w:w="834" w:type="dxa"/>
                <w:gridSpan w:val="3"/>
              </w:tcPr>
            </w:tcPrChange>
          </w:tcPr>
          <w:p w14:paraId="7B625CB1" w14:textId="639DB2C6" w:rsidR="00C86CCE" w:rsidRPr="00801F40" w:rsidRDefault="00C86CCE">
            <w:pPr>
              <w:jc w:val="center"/>
              <w:rPr>
                <w:ins w:id="2794" w:author="Cristian Sbrolli" w:date="2021-01-04T00:03:00Z"/>
                <w:sz w:val="28"/>
                <w:szCs w:val="28"/>
                <w:rPrChange w:id="2795" w:author="Etion Pinari" w:date="2021-01-06T12:27:00Z">
                  <w:rPr>
                    <w:ins w:id="2796" w:author="Cristian Sbrolli" w:date="2021-01-04T00:03:00Z"/>
                  </w:rPr>
                </w:rPrChange>
              </w:rPr>
              <w:pPrChange w:id="2797" w:author="Cristian Sbrolli" w:date="2021-01-04T00:14:00Z">
                <w:pPr>
                  <w:framePr w:hSpace="180" w:wrap="around" w:vAnchor="text" w:hAnchor="margin" w:y="66"/>
                </w:pPr>
              </w:pPrChange>
            </w:pPr>
          </w:p>
        </w:tc>
        <w:tc>
          <w:tcPr>
            <w:tcW w:w="0" w:type="auto"/>
            <w:tcPrChange w:id="2798" w:author="Cristian Sbrolli" w:date="2021-01-04T00:28:00Z">
              <w:tcPr>
                <w:tcW w:w="845" w:type="dxa"/>
                <w:gridSpan w:val="2"/>
              </w:tcPr>
            </w:tcPrChange>
          </w:tcPr>
          <w:p w14:paraId="078AE279" w14:textId="5E7E22ED" w:rsidR="00C86CCE" w:rsidRPr="00801F40" w:rsidRDefault="00C86CCE">
            <w:pPr>
              <w:jc w:val="center"/>
              <w:rPr>
                <w:ins w:id="2799" w:author="Cristian Sbrolli" w:date="2021-01-04T00:03:00Z"/>
                <w:sz w:val="28"/>
                <w:szCs w:val="28"/>
                <w:rPrChange w:id="2800" w:author="Etion Pinari" w:date="2021-01-06T12:27:00Z">
                  <w:rPr>
                    <w:ins w:id="2801" w:author="Cristian Sbrolli" w:date="2021-01-04T00:03:00Z"/>
                  </w:rPr>
                </w:rPrChange>
              </w:rPr>
              <w:pPrChange w:id="2802" w:author="Cristian Sbrolli" w:date="2021-01-04T00:14:00Z">
                <w:pPr>
                  <w:framePr w:hSpace="180" w:wrap="around" w:vAnchor="text" w:hAnchor="margin" w:y="66"/>
                </w:pPr>
              </w:pPrChange>
            </w:pPr>
            <w:ins w:id="2803" w:author="Cristian Sbrolli" w:date="2021-01-04T00:16:00Z">
              <w:r w:rsidRPr="00801F40">
                <w:rPr>
                  <w:b/>
                  <w:bCs/>
                  <w:sz w:val="28"/>
                  <w:szCs w:val="28"/>
                </w:rPr>
                <w:t>×</w:t>
              </w:r>
            </w:ins>
          </w:p>
        </w:tc>
        <w:tc>
          <w:tcPr>
            <w:tcW w:w="0" w:type="auto"/>
            <w:tcPrChange w:id="2804" w:author="Cristian Sbrolli" w:date="2021-01-04T00:28:00Z">
              <w:tcPr>
                <w:tcW w:w="884" w:type="dxa"/>
                <w:gridSpan w:val="2"/>
              </w:tcPr>
            </w:tcPrChange>
          </w:tcPr>
          <w:p w14:paraId="761EEC48" w14:textId="77777777" w:rsidR="00C86CCE" w:rsidRPr="00801F40" w:rsidRDefault="00C86CCE">
            <w:pPr>
              <w:jc w:val="center"/>
              <w:rPr>
                <w:ins w:id="2805" w:author="Cristian Sbrolli" w:date="2021-01-04T00:03:00Z"/>
                <w:sz w:val="28"/>
                <w:szCs w:val="28"/>
                <w:rPrChange w:id="2806" w:author="Etion Pinari" w:date="2021-01-06T12:27:00Z">
                  <w:rPr>
                    <w:ins w:id="2807" w:author="Cristian Sbrolli" w:date="2021-01-04T00:03:00Z"/>
                  </w:rPr>
                </w:rPrChange>
              </w:rPr>
              <w:pPrChange w:id="2808" w:author="Cristian Sbrolli" w:date="2021-01-04T00:14:00Z">
                <w:pPr>
                  <w:framePr w:hSpace="180" w:wrap="around" w:vAnchor="text" w:hAnchor="margin" w:y="66"/>
                </w:pPr>
              </w:pPrChange>
            </w:pPr>
          </w:p>
        </w:tc>
        <w:tc>
          <w:tcPr>
            <w:tcW w:w="0" w:type="auto"/>
            <w:tcPrChange w:id="2809" w:author="Cristian Sbrolli" w:date="2021-01-04T00:28:00Z">
              <w:tcPr>
                <w:tcW w:w="849" w:type="dxa"/>
              </w:tcPr>
            </w:tcPrChange>
          </w:tcPr>
          <w:p w14:paraId="1B5B8C6E" w14:textId="77777777" w:rsidR="00C86CCE" w:rsidRPr="00801F40" w:rsidRDefault="00C86CCE">
            <w:pPr>
              <w:jc w:val="center"/>
              <w:rPr>
                <w:ins w:id="2810" w:author="Cristian Sbrolli" w:date="2021-01-04T00:03:00Z"/>
                <w:sz w:val="28"/>
                <w:szCs w:val="28"/>
                <w:rPrChange w:id="2811" w:author="Etion Pinari" w:date="2021-01-06T12:27:00Z">
                  <w:rPr>
                    <w:ins w:id="2812" w:author="Cristian Sbrolli" w:date="2021-01-04T00:03:00Z"/>
                  </w:rPr>
                </w:rPrChange>
              </w:rPr>
              <w:pPrChange w:id="2813" w:author="Cristian Sbrolli" w:date="2021-01-04T00:14:00Z">
                <w:pPr>
                  <w:framePr w:hSpace="180" w:wrap="around" w:vAnchor="text" w:hAnchor="margin" w:y="66"/>
                </w:pPr>
              </w:pPrChange>
            </w:pPr>
          </w:p>
        </w:tc>
        <w:tc>
          <w:tcPr>
            <w:tcW w:w="0" w:type="auto"/>
            <w:tcPrChange w:id="2814" w:author="Cristian Sbrolli" w:date="2021-01-04T00:28:00Z">
              <w:tcPr>
                <w:tcW w:w="841" w:type="dxa"/>
              </w:tcPr>
            </w:tcPrChange>
          </w:tcPr>
          <w:p w14:paraId="22271E9F" w14:textId="77777777" w:rsidR="00C86CCE" w:rsidRPr="00801F40" w:rsidRDefault="00C86CCE">
            <w:pPr>
              <w:jc w:val="center"/>
              <w:rPr>
                <w:ins w:id="2815" w:author="Cristian Sbrolli" w:date="2021-01-04T00:03:00Z"/>
                <w:sz w:val="28"/>
                <w:szCs w:val="28"/>
                <w:rPrChange w:id="2816" w:author="Etion Pinari" w:date="2021-01-06T12:27:00Z">
                  <w:rPr>
                    <w:ins w:id="2817" w:author="Cristian Sbrolli" w:date="2021-01-04T00:03:00Z"/>
                  </w:rPr>
                </w:rPrChange>
              </w:rPr>
              <w:pPrChange w:id="2818" w:author="Cristian Sbrolli" w:date="2021-01-04T00:14:00Z">
                <w:pPr>
                  <w:framePr w:hSpace="180" w:wrap="around" w:vAnchor="text" w:hAnchor="margin" w:y="66"/>
                </w:pPr>
              </w:pPrChange>
            </w:pPr>
          </w:p>
        </w:tc>
      </w:tr>
      <w:tr w:rsidR="00E84E6D" w:rsidRPr="00801F40" w14:paraId="11FD21E9" w14:textId="77777777" w:rsidTr="00E84E6D">
        <w:tblPrEx>
          <w:tblPrExChange w:id="2819" w:author="Cristian Sbrolli" w:date="2021-01-04T00:28:00Z">
            <w:tblPrEx>
              <w:tblLayout w:type="fixed"/>
            </w:tblPrEx>
          </w:tblPrExChange>
        </w:tblPrEx>
        <w:trPr>
          <w:ins w:id="2820" w:author="Cristian Sbrolli" w:date="2021-01-04T00:03:00Z"/>
        </w:trPr>
        <w:tc>
          <w:tcPr>
            <w:tcW w:w="0" w:type="auto"/>
            <w:shd w:val="clear" w:color="auto" w:fill="F4B083" w:themeFill="accent2" w:themeFillTint="99"/>
            <w:tcPrChange w:id="2821" w:author="Cristian Sbrolli" w:date="2021-01-04T00:28:00Z">
              <w:tcPr>
                <w:tcW w:w="1463" w:type="dxa"/>
                <w:gridSpan w:val="2"/>
              </w:tcPr>
            </w:tcPrChange>
          </w:tcPr>
          <w:p w14:paraId="4669B5EE" w14:textId="0811545A" w:rsidR="00C86CCE" w:rsidRPr="00801F40" w:rsidRDefault="00C86CCE">
            <w:pPr>
              <w:jc w:val="center"/>
              <w:rPr>
                <w:ins w:id="2822" w:author="Cristian Sbrolli" w:date="2021-01-04T00:03:00Z"/>
                <w:sz w:val="28"/>
                <w:szCs w:val="28"/>
                <w:rPrChange w:id="2823" w:author="Etion Pinari" w:date="2021-01-06T12:27:00Z">
                  <w:rPr>
                    <w:ins w:id="2824" w:author="Cristian Sbrolli" w:date="2021-01-04T00:03:00Z"/>
                  </w:rPr>
                </w:rPrChange>
              </w:rPr>
              <w:pPrChange w:id="2825" w:author="Cristian Sbrolli" w:date="2021-01-04T00:14:00Z">
                <w:pPr>
                  <w:framePr w:hSpace="180" w:wrap="around" w:vAnchor="text" w:hAnchor="margin" w:y="66"/>
                </w:pPr>
              </w:pPrChange>
            </w:pPr>
            <w:ins w:id="2826" w:author="Cristian Sbrolli" w:date="2021-01-04T00:04:00Z">
              <w:r w:rsidRPr="00801F40">
                <w:rPr>
                  <w:sz w:val="28"/>
                  <w:szCs w:val="28"/>
                  <w:rPrChange w:id="2827" w:author="Etion Pinari" w:date="2021-01-06T12:27:00Z">
                    <w:rPr/>
                  </w:rPrChange>
                </w:rPr>
                <w:t>R6</w:t>
              </w:r>
            </w:ins>
          </w:p>
        </w:tc>
        <w:tc>
          <w:tcPr>
            <w:tcW w:w="0" w:type="auto"/>
            <w:tcPrChange w:id="2828" w:author="Cristian Sbrolli" w:date="2021-01-04T00:28:00Z">
              <w:tcPr>
                <w:tcW w:w="958" w:type="dxa"/>
                <w:gridSpan w:val="2"/>
              </w:tcPr>
            </w:tcPrChange>
          </w:tcPr>
          <w:p w14:paraId="7B8028B1" w14:textId="45F440E0" w:rsidR="00C86CCE" w:rsidRPr="00801F40" w:rsidRDefault="00C86CCE">
            <w:pPr>
              <w:jc w:val="center"/>
              <w:rPr>
                <w:ins w:id="2829" w:author="Cristian Sbrolli" w:date="2021-01-04T00:03:00Z"/>
                <w:sz w:val="28"/>
                <w:szCs w:val="28"/>
                <w:rPrChange w:id="2830" w:author="Etion Pinari" w:date="2021-01-06T12:27:00Z">
                  <w:rPr>
                    <w:ins w:id="2831" w:author="Cristian Sbrolli" w:date="2021-01-04T00:03:00Z"/>
                  </w:rPr>
                </w:rPrChange>
              </w:rPr>
              <w:pPrChange w:id="2832" w:author="Cristian Sbrolli" w:date="2021-01-04T00:14:00Z">
                <w:pPr>
                  <w:framePr w:hSpace="180" w:wrap="around" w:vAnchor="text" w:hAnchor="margin" w:y="66"/>
                </w:pPr>
              </w:pPrChange>
            </w:pPr>
          </w:p>
        </w:tc>
        <w:tc>
          <w:tcPr>
            <w:tcW w:w="0" w:type="auto"/>
            <w:tcPrChange w:id="2833" w:author="Cristian Sbrolli" w:date="2021-01-04T00:28:00Z">
              <w:tcPr>
                <w:tcW w:w="845" w:type="dxa"/>
                <w:gridSpan w:val="2"/>
              </w:tcPr>
            </w:tcPrChange>
          </w:tcPr>
          <w:p w14:paraId="7EA61398" w14:textId="77777777" w:rsidR="00C86CCE" w:rsidRPr="00801F40" w:rsidRDefault="00C86CCE">
            <w:pPr>
              <w:jc w:val="center"/>
              <w:rPr>
                <w:ins w:id="2834" w:author="Cristian Sbrolli" w:date="2021-01-04T00:03:00Z"/>
                <w:sz w:val="28"/>
                <w:szCs w:val="28"/>
                <w:rPrChange w:id="2835" w:author="Etion Pinari" w:date="2021-01-06T12:27:00Z">
                  <w:rPr>
                    <w:ins w:id="2836" w:author="Cristian Sbrolli" w:date="2021-01-04T00:03:00Z"/>
                  </w:rPr>
                </w:rPrChange>
              </w:rPr>
              <w:pPrChange w:id="2837" w:author="Cristian Sbrolli" w:date="2021-01-04T00:14:00Z">
                <w:pPr>
                  <w:framePr w:hSpace="180" w:wrap="around" w:vAnchor="text" w:hAnchor="margin" w:y="66"/>
                </w:pPr>
              </w:pPrChange>
            </w:pPr>
          </w:p>
        </w:tc>
        <w:tc>
          <w:tcPr>
            <w:tcW w:w="0" w:type="auto"/>
            <w:tcPrChange w:id="2838" w:author="Cristian Sbrolli" w:date="2021-01-04T00:28:00Z">
              <w:tcPr>
                <w:tcW w:w="1248" w:type="dxa"/>
                <w:gridSpan w:val="3"/>
              </w:tcPr>
            </w:tcPrChange>
          </w:tcPr>
          <w:p w14:paraId="444AB3D1" w14:textId="77777777" w:rsidR="00C86CCE" w:rsidRPr="00801F40" w:rsidRDefault="00C86CCE">
            <w:pPr>
              <w:jc w:val="center"/>
              <w:rPr>
                <w:ins w:id="2839" w:author="Cristian Sbrolli" w:date="2021-01-04T00:03:00Z"/>
                <w:sz w:val="28"/>
                <w:szCs w:val="28"/>
                <w:rPrChange w:id="2840" w:author="Etion Pinari" w:date="2021-01-06T12:27:00Z">
                  <w:rPr>
                    <w:ins w:id="2841" w:author="Cristian Sbrolli" w:date="2021-01-04T00:03:00Z"/>
                  </w:rPr>
                </w:rPrChange>
              </w:rPr>
              <w:pPrChange w:id="2842" w:author="Cristian Sbrolli" w:date="2021-01-04T00:14:00Z">
                <w:pPr>
                  <w:framePr w:hSpace="180" w:wrap="around" w:vAnchor="text" w:hAnchor="margin" w:y="66"/>
                </w:pPr>
              </w:pPrChange>
            </w:pPr>
          </w:p>
        </w:tc>
        <w:tc>
          <w:tcPr>
            <w:tcW w:w="0" w:type="auto"/>
            <w:tcPrChange w:id="2843" w:author="Cristian Sbrolli" w:date="2021-01-04T00:28:00Z">
              <w:tcPr>
                <w:tcW w:w="861" w:type="dxa"/>
                <w:gridSpan w:val="2"/>
              </w:tcPr>
            </w:tcPrChange>
          </w:tcPr>
          <w:p w14:paraId="2256A13C" w14:textId="77777777" w:rsidR="00C86CCE" w:rsidRPr="00801F40" w:rsidRDefault="00C86CCE">
            <w:pPr>
              <w:jc w:val="center"/>
              <w:rPr>
                <w:ins w:id="2844" w:author="Cristian Sbrolli" w:date="2021-01-04T00:10:00Z"/>
                <w:sz w:val="28"/>
                <w:szCs w:val="28"/>
                <w:rPrChange w:id="2845" w:author="Etion Pinari" w:date="2021-01-06T12:27:00Z">
                  <w:rPr>
                    <w:ins w:id="2846" w:author="Cristian Sbrolli" w:date="2021-01-04T00:10:00Z"/>
                  </w:rPr>
                </w:rPrChange>
              </w:rPr>
              <w:pPrChange w:id="2847" w:author="Cristian Sbrolli" w:date="2021-01-04T00:14:00Z">
                <w:pPr>
                  <w:framePr w:hSpace="180" w:wrap="around" w:vAnchor="text" w:hAnchor="margin" w:y="66"/>
                </w:pPr>
              </w:pPrChange>
            </w:pPr>
          </w:p>
        </w:tc>
        <w:tc>
          <w:tcPr>
            <w:tcW w:w="0" w:type="auto"/>
            <w:tcPrChange w:id="2848" w:author="Cristian Sbrolli" w:date="2021-01-04T00:28:00Z">
              <w:tcPr>
                <w:tcW w:w="834" w:type="dxa"/>
                <w:gridSpan w:val="3"/>
              </w:tcPr>
            </w:tcPrChange>
          </w:tcPr>
          <w:p w14:paraId="00E12DAD" w14:textId="280ED2EA" w:rsidR="00C86CCE" w:rsidRPr="00801F40" w:rsidRDefault="00C86CCE">
            <w:pPr>
              <w:jc w:val="center"/>
              <w:rPr>
                <w:ins w:id="2849" w:author="Cristian Sbrolli" w:date="2021-01-04T00:03:00Z"/>
                <w:sz w:val="28"/>
                <w:szCs w:val="28"/>
                <w:rPrChange w:id="2850" w:author="Etion Pinari" w:date="2021-01-06T12:27:00Z">
                  <w:rPr>
                    <w:ins w:id="2851" w:author="Cristian Sbrolli" w:date="2021-01-04T00:03:00Z"/>
                  </w:rPr>
                </w:rPrChange>
              </w:rPr>
              <w:pPrChange w:id="2852" w:author="Cristian Sbrolli" w:date="2021-01-04T00:14:00Z">
                <w:pPr>
                  <w:framePr w:hSpace="180" w:wrap="around" w:vAnchor="text" w:hAnchor="margin" w:y="66"/>
                </w:pPr>
              </w:pPrChange>
            </w:pPr>
            <w:ins w:id="2853" w:author="Cristian Sbrolli" w:date="2021-01-04T00:16:00Z">
              <w:r w:rsidRPr="00801F40">
                <w:rPr>
                  <w:b/>
                  <w:bCs/>
                  <w:sz w:val="28"/>
                  <w:szCs w:val="28"/>
                </w:rPr>
                <w:t>×</w:t>
              </w:r>
            </w:ins>
          </w:p>
        </w:tc>
        <w:tc>
          <w:tcPr>
            <w:tcW w:w="0" w:type="auto"/>
            <w:tcPrChange w:id="2854" w:author="Cristian Sbrolli" w:date="2021-01-04T00:28:00Z">
              <w:tcPr>
                <w:tcW w:w="845" w:type="dxa"/>
                <w:gridSpan w:val="2"/>
              </w:tcPr>
            </w:tcPrChange>
          </w:tcPr>
          <w:p w14:paraId="59A1E3AB" w14:textId="77777777" w:rsidR="00C86CCE" w:rsidRPr="00801F40" w:rsidRDefault="00C86CCE">
            <w:pPr>
              <w:jc w:val="center"/>
              <w:rPr>
                <w:ins w:id="2855" w:author="Cristian Sbrolli" w:date="2021-01-04T00:03:00Z"/>
                <w:sz w:val="28"/>
                <w:szCs w:val="28"/>
                <w:rPrChange w:id="2856" w:author="Etion Pinari" w:date="2021-01-06T12:27:00Z">
                  <w:rPr>
                    <w:ins w:id="2857" w:author="Cristian Sbrolli" w:date="2021-01-04T00:03:00Z"/>
                  </w:rPr>
                </w:rPrChange>
              </w:rPr>
              <w:pPrChange w:id="2858" w:author="Cristian Sbrolli" w:date="2021-01-04T00:14:00Z">
                <w:pPr>
                  <w:framePr w:hSpace="180" w:wrap="around" w:vAnchor="text" w:hAnchor="margin" w:y="66"/>
                </w:pPr>
              </w:pPrChange>
            </w:pPr>
          </w:p>
        </w:tc>
        <w:tc>
          <w:tcPr>
            <w:tcW w:w="0" w:type="auto"/>
            <w:tcPrChange w:id="2859" w:author="Cristian Sbrolli" w:date="2021-01-04T00:28:00Z">
              <w:tcPr>
                <w:tcW w:w="884" w:type="dxa"/>
                <w:gridSpan w:val="2"/>
              </w:tcPr>
            </w:tcPrChange>
          </w:tcPr>
          <w:p w14:paraId="32A7FC34" w14:textId="77777777" w:rsidR="00C86CCE" w:rsidRPr="00801F40" w:rsidRDefault="00C86CCE">
            <w:pPr>
              <w:jc w:val="center"/>
              <w:rPr>
                <w:ins w:id="2860" w:author="Cristian Sbrolli" w:date="2021-01-04T00:03:00Z"/>
                <w:sz w:val="28"/>
                <w:szCs w:val="28"/>
                <w:rPrChange w:id="2861" w:author="Etion Pinari" w:date="2021-01-06T12:27:00Z">
                  <w:rPr>
                    <w:ins w:id="2862" w:author="Cristian Sbrolli" w:date="2021-01-04T00:03:00Z"/>
                  </w:rPr>
                </w:rPrChange>
              </w:rPr>
              <w:pPrChange w:id="2863" w:author="Cristian Sbrolli" w:date="2021-01-04T00:14:00Z">
                <w:pPr>
                  <w:framePr w:hSpace="180" w:wrap="around" w:vAnchor="text" w:hAnchor="margin" w:y="66"/>
                </w:pPr>
              </w:pPrChange>
            </w:pPr>
          </w:p>
        </w:tc>
        <w:tc>
          <w:tcPr>
            <w:tcW w:w="0" w:type="auto"/>
            <w:tcPrChange w:id="2864" w:author="Cristian Sbrolli" w:date="2021-01-04T00:28:00Z">
              <w:tcPr>
                <w:tcW w:w="849" w:type="dxa"/>
              </w:tcPr>
            </w:tcPrChange>
          </w:tcPr>
          <w:p w14:paraId="7183171A" w14:textId="77777777" w:rsidR="00C86CCE" w:rsidRPr="00801F40" w:rsidRDefault="00C86CCE">
            <w:pPr>
              <w:jc w:val="center"/>
              <w:rPr>
                <w:ins w:id="2865" w:author="Cristian Sbrolli" w:date="2021-01-04T00:03:00Z"/>
                <w:sz w:val="28"/>
                <w:szCs w:val="28"/>
                <w:rPrChange w:id="2866" w:author="Etion Pinari" w:date="2021-01-06T12:27:00Z">
                  <w:rPr>
                    <w:ins w:id="2867" w:author="Cristian Sbrolli" w:date="2021-01-04T00:03:00Z"/>
                  </w:rPr>
                </w:rPrChange>
              </w:rPr>
              <w:pPrChange w:id="2868" w:author="Cristian Sbrolli" w:date="2021-01-04T00:14:00Z">
                <w:pPr>
                  <w:framePr w:hSpace="180" w:wrap="around" w:vAnchor="text" w:hAnchor="margin" w:y="66"/>
                </w:pPr>
              </w:pPrChange>
            </w:pPr>
          </w:p>
        </w:tc>
        <w:tc>
          <w:tcPr>
            <w:tcW w:w="0" w:type="auto"/>
            <w:tcPrChange w:id="2869" w:author="Cristian Sbrolli" w:date="2021-01-04T00:28:00Z">
              <w:tcPr>
                <w:tcW w:w="841" w:type="dxa"/>
              </w:tcPr>
            </w:tcPrChange>
          </w:tcPr>
          <w:p w14:paraId="4D1A33D6" w14:textId="77777777" w:rsidR="00C86CCE" w:rsidRPr="00801F40" w:rsidRDefault="00C86CCE">
            <w:pPr>
              <w:jc w:val="center"/>
              <w:rPr>
                <w:ins w:id="2870" w:author="Cristian Sbrolli" w:date="2021-01-04T00:03:00Z"/>
                <w:sz w:val="28"/>
                <w:szCs w:val="28"/>
                <w:rPrChange w:id="2871" w:author="Etion Pinari" w:date="2021-01-06T12:27:00Z">
                  <w:rPr>
                    <w:ins w:id="2872" w:author="Cristian Sbrolli" w:date="2021-01-04T00:03:00Z"/>
                  </w:rPr>
                </w:rPrChange>
              </w:rPr>
              <w:pPrChange w:id="2873" w:author="Cristian Sbrolli" w:date="2021-01-04T00:14:00Z">
                <w:pPr>
                  <w:framePr w:hSpace="180" w:wrap="around" w:vAnchor="text" w:hAnchor="margin" w:y="66"/>
                </w:pPr>
              </w:pPrChange>
            </w:pPr>
          </w:p>
        </w:tc>
      </w:tr>
      <w:tr w:rsidR="00E84E6D" w:rsidRPr="00801F40" w14:paraId="6F2C9CF9" w14:textId="77777777" w:rsidTr="00E84E6D">
        <w:tblPrEx>
          <w:tblPrExChange w:id="2874" w:author="Cristian Sbrolli" w:date="2021-01-04T00:28:00Z">
            <w:tblPrEx>
              <w:tblLayout w:type="fixed"/>
            </w:tblPrEx>
          </w:tblPrExChange>
        </w:tblPrEx>
        <w:trPr>
          <w:ins w:id="2875" w:author="Cristian Sbrolli" w:date="2021-01-04T00:03:00Z"/>
        </w:trPr>
        <w:tc>
          <w:tcPr>
            <w:tcW w:w="0" w:type="auto"/>
            <w:shd w:val="clear" w:color="auto" w:fill="F4B083" w:themeFill="accent2" w:themeFillTint="99"/>
            <w:tcPrChange w:id="2876" w:author="Cristian Sbrolli" w:date="2021-01-04T00:28:00Z">
              <w:tcPr>
                <w:tcW w:w="1463" w:type="dxa"/>
                <w:gridSpan w:val="2"/>
              </w:tcPr>
            </w:tcPrChange>
          </w:tcPr>
          <w:p w14:paraId="0C91BC6D" w14:textId="2136861A" w:rsidR="00C86CCE" w:rsidRPr="00801F40" w:rsidRDefault="00C86CCE">
            <w:pPr>
              <w:jc w:val="center"/>
              <w:rPr>
                <w:ins w:id="2877" w:author="Cristian Sbrolli" w:date="2021-01-04T00:03:00Z"/>
                <w:sz w:val="28"/>
                <w:szCs w:val="28"/>
                <w:rPrChange w:id="2878" w:author="Etion Pinari" w:date="2021-01-06T12:27:00Z">
                  <w:rPr>
                    <w:ins w:id="2879" w:author="Cristian Sbrolli" w:date="2021-01-04T00:03:00Z"/>
                  </w:rPr>
                </w:rPrChange>
              </w:rPr>
              <w:pPrChange w:id="2880" w:author="Cristian Sbrolli" w:date="2021-01-04T00:14:00Z">
                <w:pPr>
                  <w:framePr w:hSpace="180" w:wrap="around" w:vAnchor="text" w:hAnchor="margin" w:y="66"/>
                </w:pPr>
              </w:pPrChange>
            </w:pPr>
            <w:ins w:id="2881" w:author="Cristian Sbrolli" w:date="2021-01-04T00:04:00Z">
              <w:r w:rsidRPr="00801F40">
                <w:rPr>
                  <w:sz w:val="28"/>
                  <w:szCs w:val="28"/>
                  <w:rPrChange w:id="2882" w:author="Etion Pinari" w:date="2021-01-06T12:27:00Z">
                    <w:rPr/>
                  </w:rPrChange>
                </w:rPr>
                <w:t>R7</w:t>
              </w:r>
            </w:ins>
          </w:p>
        </w:tc>
        <w:tc>
          <w:tcPr>
            <w:tcW w:w="0" w:type="auto"/>
            <w:tcPrChange w:id="2883" w:author="Cristian Sbrolli" w:date="2021-01-04T00:28:00Z">
              <w:tcPr>
                <w:tcW w:w="958" w:type="dxa"/>
                <w:gridSpan w:val="2"/>
              </w:tcPr>
            </w:tcPrChange>
          </w:tcPr>
          <w:p w14:paraId="370A9C2C" w14:textId="60753C28" w:rsidR="00C86CCE" w:rsidRPr="00801F40" w:rsidRDefault="00C86CCE">
            <w:pPr>
              <w:jc w:val="center"/>
              <w:rPr>
                <w:ins w:id="2884" w:author="Cristian Sbrolli" w:date="2021-01-04T00:03:00Z"/>
                <w:sz w:val="28"/>
                <w:szCs w:val="28"/>
                <w:rPrChange w:id="2885" w:author="Etion Pinari" w:date="2021-01-06T12:27:00Z">
                  <w:rPr>
                    <w:ins w:id="2886" w:author="Cristian Sbrolli" w:date="2021-01-04T00:03:00Z"/>
                  </w:rPr>
                </w:rPrChange>
              </w:rPr>
              <w:pPrChange w:id="2887" w:author="Cristian Sbrolli" w:date="2021-01-04T00:14:00Z">
                <w:pPr>
                  <w:framePr w:hSpace="180" w:wrap="around" w:vAnchor="text" w:hAnchor="margin" w:y="66"/>
                </w:pPr>
              </w:pPrChange>
            </w:pPr>
          </w:p>
        </w:tc>
        <w:tc>
          <w:tcPr>
            <w:tcW w:w="0" w:type="auto"/>
            <w:tcPrChange w:id="2888" w:author="Cristian Sbrolli" w:date="2021-01-04T00:28:00Z">
              <w:tcPr>
                <w:tcW w:w="845" w:type="dxa"/>
                <w:gridSpan w:val="2"/>
              </w:tcPr>
            </w:tcPrChange>
          </w:tcPr>
          <w:p w14:paraId="2D160FA0" w14:textId="77777777" w:rsidR="00C86CCE" w:rsidRPr="00801F40" w:rsidRDefault="00C86CCE">
            <w:pPr>
              <w:jc w:val="center"/>
              <w:rPr>
                <w:ins w:id="2889" w:author="Cristian Sbrolli" w:date="2021-01-04T00:03:00Z"/>
                <w:sz w:val="28"/>
                <w:szCs w:val="28"/>
                <w:rPrChange w:id="2890" w:author="Etion Pinari" w:date="2021-01-06T12:27:00Z">
                  <w:rPr>
                    <w:ins w:id="2891" w:author="Cristian Sbrolli" w:date="2021-01-04T00:03:00Z"/>
                  </w:rPr>
                </w:rPrChange>
              </w:rPr>
              <w:pPrChange w:id="2892" w:author="Cristian Sbrolli" w:date="2021-01-04T00:14:00Z">
                <w:pPr>
                  <w:framePr w:hSpace="180" w:wrap="around" w:vAnchor="text" w:hAnchor="margin" w:y="66"/>
                </w:pPr>
              </w:pPrChange>
            </w:pPr>
          </w:p>
        </w:tc>
        <w:tc>
          <w:tcPr>
            <w:tcW w:w="0" w:type="auto"/>
            <w:tcPrChange w:id="2893" w:author="Cristian Sbrolli" w:date="2021-01-04T00:28:00Z">
              <w:tcPr>
                <w:tcW w:w="1248" w:type="dxa"/>
                <w:gridSpan w:val="3"/>
              </w:tcPr>
            </w:tcPrChange>
          </w:tcPr>
          <w:p w14:paraId="426241CB" w14:textId="77777777" w:rsidR="00C86CCE" w:rsidRPr="00801F40" w:rsidRDefault="00C86CCE">
            <w:pPr>
              <w:jc w:val="center"/>
              <w:rPr>
                <w:ins w:id="2894" w:author="Cristian Sbrolli" w:date="2021-01-04T00:03:00Z"/>
                <w:sz w:val="28"/>
                <w:szCs w:val="28"/>
                <w:rPrChange w:id="2895" w:author="Etion Pinari" w:date="2021-01-06T12:27:00Z">
                  <w:rPr>
                    <w:ins w:id="2896" w:author="Cristian Sbrolli" w:date="2021-01-04T00:03:00Z"/>
                  </w:rPr>
                </w:rPrChange>
              </w:rPr>
              <w:pPrChange w:id="2897" w:author="Cristian Sbrolli" w:date="2021-01-04T00:14:00Z">
                <w:pPr>
                  <w:framePr w:hSpace="180" w:wrap="around" w:vAnchor="text" w:hAnchor="margin" w:y="66"/>
                </w:pPr>
              </w:pPrChange>
            </w:pPr>
          </w:p>
        </w:tc>
        <w:tc>
          <w:tcPr>
            <w:tcW w:w="0" w:type="auto"/>
            <w:tcPrChange w:id="2898" w:author="Cristian Sbrolli" w:date="2021-01-04T00:28:00Z">
              <w:tcPr>
                <w:tcW w:w="861" w:type="dxa"/>
                <w:gridSpan w:val="2"/>
              </w:tcPr>
            </w:tcPrChange>
          </w:tcPr>
          <w:p w14:paraId="356D761A" w14:textId="77777777" w:rsidR="00C86CCE" w:rsidRPr="00801F40" w:rsidRDefault="00C86CCE">
            <w:pPr>
              <w:jc w:val="center"/>
              <w:rPr>
                <w:ins w:id="2899" w:author="Cristian Sbrolli" w:date="2021-01-04T00:10:00Z"/>
                <w:sz w:val="28"/>
                <w:szCs w:val="28"/>
                <w:rPrChange w:id="2900" w:author="Etion Pinari" w:date="2021-01-06T12:27:00Z">
                  <w:rPr>
                    <w:ins w:id="2901" w:author="Cristian Sbrolli" w:date="2021-01-04T00:10:00Z"/>
                  </w:rPr>
                </w:rPrChange>
              </w:rPr>
              <w:pPrChange w:id="2902" w:author="Cristian Sbrolli" w:date="2021-01-04T00:14:00Z">
                <w:pPr>
                  <w:framePr w:hSpace="180" w:wrap="around" w:vAnchor="text" w:hAnchor="margin" w:y="66"/>
                </w:pPr>
              </w:pPrChange>
            </w:pPr>
          </w:p>
        </w:tc>
        <w:tc>
          <w:tcPr>
            <w:tcW w:w="0" w:type="auto"/>
            <w:tcPrChange w:id="2903" w:author="Cristian Sbrolli" w:date="2021-01-04T00:28:00Z">
              <w:tcPr>
                <w:tcW w:w="834" w:type="dxa"/>
                <w:gridSpan w:val="3"/>
              </w:tcPr>
            </w:tcPrChange>
          </w:tcPr>
          <w:p w14:paraId="4E82EC53" w14:textId="5BBE154D" w:rsidR="00C86CCE" w:rsidRPr="00801F40" w:rsidRDefault="00C86CCE">
            <w:pPr>
              <w:jc w:val="center"/>
              <w:rPr>
                <w:ins w:id="2904" w:author="Cristian Sbrolli" w:date="2021-01-04T00:03:00Z"/>
                <w:sz w:val="28"/>
                <w:szCs w:val="28"/>
                <w:rPrChange w:id="2905" w:author="Etion Pinari" w:date="2021-01-06T12:27:00Z">
                  <w:rPr>
                    <w:ins w:id="2906" w:author="Cristian Sbrolli" w:date="2021-01-04T00:03:00Z"/>
                  </w:rPr>
                </w:rPrChange>
              </w:rPr>
              <w:pPrChange w:id="2907" w:author="Cristian Sbrolli" w:date="2021-01-04T00:14:00Z">
                <w:pPr>
                  <w:framePr w:hSpace="180" w:wrap="around" w:vAnchor="text" w:hAnchor="margin" w:y="66"/>
                </w:pPr>
              </w:pPrChange>
            </w:pPr>
            <w:ins w:id="2908" w:author="Cristian Sbrolli" w:date="2021-01-04T00:16:00Z">
              <w:r w:rsidRPr="00801F40">
                <w:rPr>
                  <w:b/>
                  <w:bCs/>
                  <w:sz w:val="28"/>
                  <w:szCs w:val="28"/>
                </w:rPr>
                <w:t>×</w:t>
              </w:r>
            </w:ins>
          </w:p>
        </w:tc>
        <w:tc>
          <w:tcPr>
            <w:tcW w:w="0" w:type="auto"/>
            <w:tcPrChange w:id="2909" w:author="Cristian Sbrolli" w:date="2021-01-04T00:28:00Z">
              <w:tcPr>
                <w:tcW w:w="845" w:type="dxa"/>
                <w:gridSpan w:val="2"/>
              </w:tcPr>
            </w:tcPrChange>
          </w:tcPr>
          <w:p w14:paraId="0FB1155B" w14:textId="77777777" w:rsidR="00C86CCE" w:rsidRPr="00801F40" w:rsidRDefault="00C86CCE">
            <w:pPr>
              <w:jc w:val="center"/>
              <w:rPr>
                <w:ins w:id="2910" w:author="Cristian Sbrolli" w:date="2021-01-04T00:03:00Z"/>
                <w:sz w:val="28"/>
                <w:szCs w:val="28"/>
                <w:rPrChange w:id="2911" w:author="Etion Pinari" w:date="2021-01-06T12:27:00Z">
                  <w:rPr>
                    <w:ins w:id="2912" w:author="Cristian Sbrolli" w:date="2021-01-04T00:03:00Z"/>
                  </w:rPr>
                </w:rPrChange>
              </w:rPr>
              <w:pPrChange w:id="2913" w:author="Cristian Sbrolli" w:date="2021-01-04T00:14:00Z">
                <w:pPr>
                  <w:framePr w:hSpace="180" w:wrap="around" w:vAnchor="text" w:hAnchor="margin" w:y="66"/>
                </w:pPr>
              </w:pPrChange>
            </w:pPr>
          </w:p>
        </w:tc>
        <w:tc>
          <w:tcPr>
            <w:tcW w:w="0" w:type="auto"/>
            <w:tcPrChange w:id="2914" w:author="Cristian Sbrolli" w:date="2021-01-04T00:28:00Z">
              <w:tcPr>
                <w:tcW w:w="884" w:type="dxa"/>
                <w:gridSpan w:val="2"/>
              </w:tcPr>
            </w:tcPrChange>
          </w:tcPr>
          <w:p w14:paraId="178CF870" w14:textId="77777777" w:rsidR="00C86CCE" w:rsidRPr="00801F40" w:rsidRDefault="00C86CCE">
            <w:pPr>
              <w:jc w:val="center"/>
              <w:rPr>
                <w:ins w:id="2915" w:author="Cristian Sbrolli" w:date="2021-01-04T00:03:00Z"/>
                <w:sz w:val="28"/>
                <w:szCs w:val="28"/>
                <w:rPrChange w:id="2916" w:author="Etion Pinari" w:date="2021-01-06T12:27:00Z">
                  <w:rPr>
                    <w:ins w:id="2917" w:author="Cristian Sbrolli" w:date="2021-01-04T00:03:00Z"/>
                  </w:rPr>
                </w:rPrChange>
              </w:rPr>
              <w:pPrChange w:id="2918" w:author="Cristian Sbrolli" w:date="2021-01-04T00:14:00Z">
                <w:pPr>
                  <w:framePr w:hSpace="180" w:wrap="around" w:vAnchor="text" w:hAnchor="margin" w:y="66"/>
                </w:pPr>
              </w:pPrChange>
            </w:pPr>
          </w:p>
        </w:tc>
        <w:tc>
          <w:tcPr>
            <w:tcW w:w="0" w:type="auto"/>
            <w:tcPrChange w:id="2919" w:author="Cristian Sbrolli" w:date="2021-01-04T00:28:00Z">
              <w:tcPr>
                <w:tcW w:w="849" w:type="dxa"/>
              </w:tcPr>
            </w:tcPrChange>
          </w:tcPr>
          <w:p w14:paraId="162392E4" w14:textId="77777777" w:rsidR="00C86CCE" w:rsidRPr="00801F40" w:rsidRDefault="00C86CCE">
            <w:pPr>
              <w:jc w:val="center"/>
              <w:rPr>
                <w:ins w:id="2920" w:author="Cristian Sbrolli" w:date="2021-01-04T00:03:00Z"/>
                <w:sz w:val="28"/>
                <w:szCs w:val="28"/>
                <w:rPrChange w:id="2921" w:author="Etion Pinari" w:date="2021-01-06T12:27:00Z">
                  <w:rPr>
                    <w:ins w:id="2922" w:author="Cristian Sbrolli" w:date="2021-01-04T00:03:00Z"/>
                  </w:rPr>
                </w:rPrChange>
              </w:rPr>
              <w:pPrChange w:id="2923" w:author="Cristian Sbrolli" w:date="2021-01-04T00:14:00Z">
                <w:pPr>
                  <w:framePr w:hSpace="180" w:wrap="around" w:vAnchor="text" w:hAnchor="margin" w:y="66"/>
                </w:pPr>
              </w:pPrChange>
            </w:pPr>
          </w:p>
        </w:tc>
        <w:tc>
          <w:tcPr>
            <w:tcW w:w="0" w:type="auto"/>
            <w:tcPrChange w:id="2924" w:author="Cristian Sbrolli" w:date="2021-01-04T00:28:00Z">
              <w:tcPr>
                <w:tcW w:w="841" w:type="dxa"/>
              </w:tcPr>
            </w:tcPrChange>
          </w:tcPr>
          <w:p w14:paraId="6DC70320" w14:textId="77777777" w:rsidR="00C86CCE" w:rsidRPr="00801F40" w:rsidRDefault="00C86CCE">
            <w:pPr>
              <w:jc w:val="center"/>
              <w:rPr>
                <w:ins w:id="2925" w:author="Cristian Sbrolli" w:date="2021-01-04T00:03:00Z"/>
                <w:sz w:val="28"/>
                <w:szCs w:val="28"/>
                <w:rPrChange w:id="2926" w:author="Etion Pinari" w:date="2021-01-06T12:27:00Z">
                  <w:rPr>
                    <w:ins w:id="2927" w:author="Cristian Sbrolli" w:date="2021-01-04T00:03:00Z"/>
                  </w:rPr>
                </w:rPrChange>
              </w:rPr>
              <w:pPrChange w:id="2928" w:author="Cristian Sbrolli" w:date="2021-01-04T00:14:00Z">
                <w:pPr>
                  <w:framePr w:hSpace="180" w:wrap="around" w:vAnchor="text" w:hAnchor="margin" w:y="66"/>
                </w:pPr>
              </w:pPrChange>
            </w:pPr>
          </w:p>
        </w:tc>
      </w:tr>
      <w:tr w:rsidR="00E84E6D" w:rsidRPr="00801F40" w14:paraId="47FA3CBA" w14:textId="77777777" w:rsidTr="00E84E6D">
        <w:tblPrEx>
          <w:tblPrExChange w:id="2929" w:author="Cristian Sbrolli" w:date="2021-01-04T00:28:00Z">
            <w:tblPrEx>
              <w:tblLayout w:type="fixed"/>
            </w:tblPrEx>
          </w:tblPrExChange>
        </w:tblPrEx>
        <w:trPr>
          <w:ins w:id="2930" w:author="Cristian Sbrolli" w:date="2021-01-04T00:03:00Z"/>
        </w:trPr>
        <w:tc>
          <w:tcPr>
            <w:tcW w:w="0" w:type="auto"/>
            <w:shd w:val="clear" w:color="auto" w:fill="F4B083" w:themeFill="accent2" w:themeFillTint="99"/>
            <w:tcPrChange w:id="2931" w:author="Cristian Sbrolli" w:date="2021-01-04T00:28:00Z">
              <w:tcPr>
                <w:tcW w:w="1463" w:type="dxa"/>
                <w:gridSpan w:val="2"/>
              </w:tcPr>
            </w:tcPrChange>
          </w:tcPr>
          <w:p w14:paraId="7EB4855D" w14:textId="4DB0FDFC" w:rsidR="00C86CCE" w:rsidRPr="00801F40" w:rsidRDefault="00C86CCE">
            <w:pPr>
              <w:jc w:val="center"/>
              <w:rPr>
                <w:ins w:id="2932" w:author="Cristian Sbrolli" w:date="2021-01-04T00:03:00Z"/>
                <w:sz w:val="28"/>
                <w:szCs w:val="28"/>
                <w:rPrChange w:id="2933" w:author="Etion Pinari" w:date="2021-01-06T12:27:00Z">
                  <w:rPr>
                    <w:ins w:id="2934" w:author="Cristian Sbrolli" w:date="2021-01-04T00:03:00Z"/>
                  </w:rPr>
                </w:rPrChange>
              </w:rPr>
              <w:pPrChange w:id="2935" w:author="Cristian Sbrolli" w:date="2021-01-04T00:14:00Z">
                <w:pPr>
                  <w:framePr w:hSpace="180" w:wrap="around" w:vAnchor="text" w:hAnchor="margin" w:y="66"/>
                </w:pPr>
              </w:pPrChange>
            </w:pPr>
            <w:ins w:id="2936" w:author="Cristian Sbrolli" w:date="2021-01-04T00:04:00Z">
              <w:r w:rsidRPr="00801F40">
                <w:rPr>
                  <w:sz w:val="28"/>
                  <w:szCs w:val="28"/>
                  <w:rPrChange w:id="2937" w:author="Etion Pinari" w:date="2021-01-06T12:27:00Z">
                    <w:rPr/>
                  </w:rPrChange>
                </w:rPr>
                <w:t>R8.1</w:t>
              </w:r>
            </w:ins>
            <w:ins w:id="2938" w:author="Cristian Sbrolli" w:date="2021-01-04T00:06:00Z">
              <w:r w:rsidRPr="00801F40">
                <w:rPr>
                  <w:sz w:val="28"/>
                  <w:szCs w:val="28"/>
                  <w:rPrChange w:id="2939" w:author="Etion Pinari" w:date="2021-01-06T12:27:00Z">
                    <w:rPr/>
                  </w:rPrChange>
                </w:rPr>
                <w:t>-2</w:t>
              </w:r>
            </w:ins>
          </w:p>
        </w:tc>
        <w:tc>
          <w:tcPr>
            <w:tcW w:w="0" w:type="auto"/>
            <w:tcPrChange w:id="2940" w:author="Cristian Sbrolli" w:date="2021-01-04T00:28:00Z">
              <w:tcPr>
                <w:tcW w:w="958" w:type="dxa"/>
                <w:gridSpan w:val="2"/>
              </w:tcPr>
            </w:tcPrChange>
          </w:tcPr>
          <w:p w14:paraId="1D8EDDB7" w14:textId="4DF658AB" w:rsidR="00C86CCE" w:rsidRPr="00801F40" w:rsidRDefault="00C86CCE">
            <w:pPr>
              <w:jc w:val="center"/>
              <w:rPr>
                <w:ins w:id="2941" w:author="Cristian Sbrolli" w:date="2021-01-04T00:03:00Z"/>
                <w:sz w:val="28"/>
                <w:szCs w:val="28"/>
                <w:rPrChange w:id="2942" w:author="Etion Pinari" w:date="2021-01-06T12:27:00Z">
                  <w:rPr>
                    <w:ins w:id="2943" w:author="Cristian Sbrolli" w:date="2021-01-04T00:03:00Z"/>
                  </w:rPr>
                </w:rPrChange>
              </w:rPr>
              <w:pPrChange w:id="2944" w:author="Cristian Sbrolli" w:date="2021-01-04T00:14:00Z">
                <w:pPr>
                  <w:framePr w:hSpace="180" w:wrap="around" w:vAnchor="text" w:hAnchor="margin" w:y="66"/>
                </w:pPr>
              </w:pPrChange>
            </w:pPr>
          </w:p>
        </w:tc>
        <w:tc>
          <w:tcPr>
            <w:tcW w:w="0" w:type="auto"/>
            <w:tcPrChange w:id="2945" w:author="Cristian Sbrolli" w:date="2021-01-04T00:28:00Z">
              <w:tcPr>
                <w:tcW w:w="845" w:type="dxa"/>
                <w:gridSpan w:val="2"/>
              </w:tcPr>
            </w:tcPrChange>
          </w:tcPr>
          <w:p w14:paraId="0CDC86A2" w14:textId="77777777" w:rsidR="00C86CCE" w:rsidRPr="00801F40" w:rsidRDefault="00C86CCE">
            <w:pPr>
              <w:jc w:val="center"/>
              <w:rPr>
                <w:ins w:id="2946" w:author="Cristian Sbrolli" w:date="2021-01-04T00:03:00Z"/>
                <w:sz w:val="28"/>
                <w:szCs w:val="28"/>
                <w:rPrChange w:id="2947" w:author="Etion Pinari" w:date="2021-01-06T12:27:00Z">
                  <w:rPr>
                    <w:ins w:id="2948" w:author="Cristian Sbrolli" w:date="2021-01-04T00:03:00Z"/>
                  </w:rPr>
                </w:rPrChange>
              </w:rPr>
              <w:pPrChange w:id="2949" w:author="Cristian Sbrolli" w:date="2021-01-04T00:14:00Z">
                <w:pPr>
                  <w:framePr w:hSpace="180" w:wrap="around" w:vAnchor="text" w:hAnchor="margin" w:y="66"/>
                </w:pPr>
              </w:pPrChange>
            </w:pPr>
          </w:p>
        </w:tc>
        <w:tc>
          <w:tcPr>
            <w:tcW w:w="0" w:type="auto"/>
            <w:tcPrChange w:id="2950" w:author="Cristian Sbrolli" w:date="2021-01-04T00:28:00Z">
              <w:tcPr>
                <w:tcW w:w="1248" w:type="dxa"/>
                <w:gridSpan w:val="3"/>
              </w:tcPr>
            </w:tcPrChange>
          </w:tcPr>
          <w:p w14:paraId="03259D77" w14:textId="3B65D63A" w:rsidR="00C86CCE" w:rsidRPr="00801F40" w:rsidRDefault="00C86CCE">
            <w:pPr>
              <w:jc w:val="center"/>
              <w:rPr>
                <w:ins w:id="2951" w:author="Cristian Sbrolli" w:date="2021-01-04T00:03:00Z"/>
                <w:sz w:val="28"/>
                <w:szCs w:val="28"/>
                <w:rPrChange w:id="2952" w:author="Etion Pinari" w:date="2021-01-06T12:27:00Z">
                  <w:rPr>
                    <w:ins w:id="2953" w:author="Cristian Sbrolli" w:date="2021-01-04T00:03:00Z"/>
                  </w:rPr>
                </w:rPrChange>
              </w:rPr>
              <w:pPrChange w:id="2954" w:author="Cristian Sbrolli" w:date="2021-01-04T00:14:00Z">
                <w:pPr>
                  <w:framePr w:hSpace="180" w:wrap="around" w:vAnchor="text" w:hAnchor="margin" w:y="66"/>
                </w:pPr>
              </w:pPrChange>
            </w:pPr>
            <w:ins w:id="2955" w:author="Cristian Sbrolli" w:date="2021-01-04T00:17:00Z">
              <w:r w:rsidRPr="00801F40">
                <w:rPr>
                  <w:b/>
                  <w:bCs/>
                  <w:sz w:val="28"/>
                  <w:szCs w:val="28"/>
                </w:rPr>
                <w:t>×</w:t>
              </w:r>
            </w:ins>
          </w:p>
        </w:tc>
        <w:tc>
          <w:tcPr>
            <w:tcW w:w="0" w:type="auto"/>
            <w:tcPrChange w:id="2956" w:author="Cristian Sbrolli" w:date="2021-01-04T00:28:00Z">
              <w:tcPr>
                <w:tcW w:w="861" w:type="dxa"/>
                <w:gridSpan w:val="2"/>
              </w:tcPr>
            </w:tcPrChange>
          </w:tcPr>
          <w:p w14:paraId="36E4EA3B" w14:textId="77777777" w:rsidR="00C86CCE" w:rsidRPr="00801F40" w:rsidRDefault="00C86CCE">
            <w:pPr>
              <w:jc w:val="center"/>
              <w:rPr>
                <w:ins w:id="2957" w:author="Cristian Sbrolli" w:date="2021-01-04T00:10:00Z"/>
                <w:sz w:val="28"/>
                <w:szCs w:val="28"/>
                <w:rPrChange w:id="2958" w:author="Etion Pinari" w:date="2021-01-06T12:27:00Z">
                  <w:rPr>
                    <w:ins w:id="2959" w:author="Cristian Sbrolli" w:date="2021-01-04T00:10:00Z"/>
                  </w:rPr>
                </w:rPrChange>
              </w:rPr>
              <w:pPrChange w:id="2960" w:author="Cristian Sbrolli" w:date="2021-01-04T00:14:00Z">
                <w:pPr>
                  <w:framePr w:hSpace="180" w:wrap="around" w:vAnchor="text" w:hAnchor="margin" w:y="66"/>
                </w:pPr>
              </w:pPrChange>
            </w:pPr>
          </w:p>
        </w:tc>
        <w:tc>
          <w:tcPr>
            <w:tcW w:w="0" w:type="auto"/>
            <w:tcPrChange w:id="2961" w:author="Cristian Sbrolli" w:date="2021-01-04T00:28:00Z">
              <w:tcPr>
                <w:tcW w:w="834" w:type="dxa"/>
                <w:gridSpan w:val="3"/>
              </w:tcPr>
            </w:tcPrChange>
          </w:tcPr>
          <w:p w14:paraId="5516A2F0" w14:textId="43588B4D" w:rsidR="00C86CCE" w:rsidRPr="00801F40" w:rsidRDefault="00C86CCE">
            <w:pPr>
              <w:jc w:val="center"/>
              <w:rPr>
                <w:ins w:id="2962" w:author="Cristian Sbrolli" w:date="2021-01-04T00:03:00Z"/>
                <w:sz w:val="28"/>
                <w:szCs w:val="28"/>
                <w:rPrChange w:id="2963" w:author="Etion Pinari" w:date="2021-01-06T12:27:00Z">
                  <w:rPr>
                    <w:ins w:id="2964" w:author="Cristian Sbrolli" w:date="2021-01-04T00:03:00Z"/>
                  </w:rPr>
                </w:rPrChange>
              </w:rPr>
              <w:pPrChange w:id="2965" w:author="Cristian Sbrolli" w:date="2021-01-04T00:14:00Z">
                <w:pPr>
                  <w:framePr w:hSpace="180" w:wrap="around" w:vAnchor="text" w:hAnchor="margin" w:y="66"/>
                </w:pPr>
              </w:pPrChange>
            </w:pPr>
          </w:p>
        </w:tc>
        <w:tc>
          <w:tcPr>
            <w:tcW w:w="0" w:type="auto"/>
            <w:tcPrChange w:id="2966" w:author="Cristian Sbrolli" w:date="2021-01-04T00:28:00Z">
              <w:tcPr>
                <w:tcW w:w="845" w:type="dxa"/>
                <w:gridSpan w:val="2"/>
              </w:tcPr>
            </w:tcPrChange>
          </w:tcPr>
          <w:p w14:paraId="6075C0AE" w14:textId="77777777" w:rsidR="00C86CCE" w:rsidRPr="00801F40" w:rsidRDefault="00C86CCE">
            <w:pPr>
              <w:jc w:val="center"/>
              <w:rPr>
                <w:ins w:id="2967" w:author="Cristian Sbrolli" w:date="2021-01-04T00:03:00Z"/>
                <w:sz w:val="28"/>
                <w:szCs w:val="28"/>
                <w:rPrChange w:id="2968" w:author="Etion Pinari" w:date="2021-01-06T12:27:00Z">
                  <w:rPr>
                    <w:ins w:id="2969" w:author="Cristian Sbrolli" w:date="2021-01-04T00:03:00Z"/>
                  </w:rPr>
                </w:rPrChange>
              </w:rPr>
              <w:pPrChange w:id="2970" w:author="Cristian Sbrolli" w:date="2021-01-04T00:14:00Z">
                <w:pPr>
                  <w:framePr w:hSpace="180" w:wrap="around" w:vAnchor="text" w:hAnchor="margin" w:y="66"/>
                </w:pPr>
              </w:pPrChange>
            </w:pPr>
          </w:p>
        </w:tc>
        <w:tc>
          <w:tcPr>
            <w:tcW w:w="0" w:type="auto"/>
            <w:tcPrChange w:id="2971" w:author="Cristian Sbrolli" w:date="2021-01-04T00:28:00Z">
              <w:tcPr>
                <w:tcW w:w="884" w:type="dxa"/>
                <w:gridSpan w:val="2"/>
              </w:tcPr>
            </w:tcPrChange>
          </w:tcPr>
          <w:p w14:paraId="206DCED8" w14:textId="06FE9484" w:rsidR="00C86CCE" w:rsidRPr="00801F40" w:rsidRDefault="00C86CCE">
            <w:pPr>
              <w:jc w:val="center"/>
              <w:rPr>
                <w:ins w:id="2972" w:author="Cristian Sbrolli" w:date="2021-01-04T00:03:00Z"/>
                <w:sz w:val="28"/>
                <w:szCs w:val="28"/>
                <w:rPrChange w:id="2973" w:author="Etion Pinari" w:date="2021-01-06T12:27:00Z">
                  <w:rPr>
                    <w:ins w:id="2974" w:author="Cristian Sbrolli" w:date="2021-01-04T00:03:00Z"/>
                  </w:rPr>
                </w:rPrChange>
              </w:rPr>
              <w:pPrChange w:id="2975" w:author="Cristian Sbrolli" w:date="2021-01-04T00:14:00Z">
                <w:pPr>
                  <w:framePr w:hSpace="180" w:wrap="around" w:vAnchor="text" w:hAnchor="margin" w:y="66"/>
                </w:pPr>
              </w:pPrChange>
            </w:pPr>
            <w:ins w:id="2976" w:author="Cristian Sbrolli" w:date="2021-01-04T00:17:00Z">
              <w:r w:rsidRPr="00801F40">
                <w:rPr>
                  <w:b/>
                  <w:bCs/>
                  <w:sz w:val="28"/>
                  <w:szCs w:val="28"/>
                </w:rPr>
                <w:t>×</w:t>
              </w:r>
            </w:ins>
          </w:p>
        </w:tc>
        <w:tc>
          <w:tcPr>
            <w:tcW w:w="0" w:type="auto"/>
            <w:tcPrChange w:id="2977" w:author="Cristian Sbrolli" w:date="2021-01-04T00:28:00Z">
              <w:tcPr>
                <w:tcW w:w="849" w:type="dxa"/>
              </w:tcPr>
            </w:tcPrChange>
          </w:tcPr>
          <w:p w14:paraId="2FA50312" w14:textId="1C4B1C49" w:rsidR="00C86CCE" w:rsidRPr="00801F40" w:rsidRDefault="00C86CCE">
            <w:pPr>
              <w:jc w:val="center"/>
              <w:rPr>
                <w:ins w:id="2978" w:author="Cristian Sbrolli" w:date="2021-01-04T00:03:00Z"/>
                <w:sz w:val="28"/>
                <w:szCs w:val="28"/>
                <w:rPrChange w:id="2979" w:author="Etion Pinari" w:date="2021-01-06T12:27:00Z">
                  <w:rPr>
                    <w:ins w:id="2980" w:author="Cristian Sbrolli" w:date="2021-01-04T00:03:00Z"/>
                  </w:rPr>
                </w:rPrChange>
              </w:rPr>
              <w:pPrChange w:id="2981" w:author="Cristian Sbrolli" w:date="2021-01-04T00:14:00Z">
                <w:pPr>
                  <w:framePr w:hSpace="180" w:wrap="around" w:vAnchor="text" w:hAnchor="margin" w:y="66"/>
                </w:pPr>
              </w:pPrChange>
            </w:pPr>
            <w:ins w:id="2982" w:author="Cristian Sbrolli" w:date="2021-01-04T00:17:00Z">
              <w:r w:rsidRPr="00801F40">
                <w:rPr>
                  <w:b/>
                  <w:bCs/>
                  <w:sz w:val="28"/>
                  <w:szCs w:val="28"/>
                </w:rPr>
                <w:t>×</w:t>
              </w:r>
            </w:ins>
          </w:p>
        </w:tc>
        <w:tc>
          <w:tcPr>
            <w:tcW w:w="0" w:type="auto"/>
            <w:tcPrChange w:id="2983" w:author="Cristian Sbrolli" w:date="2021-01-04T00:28:00Z">
              <w:tcPr>
                <w:tcW w:w="841" w:type="dxa"/>
              </w:tcPr>
            </w:tcPrChange>
          </w:tcPr>
          <w:p w14:paraId="687391C5" w14:textId="0888E67A" w:rsidR="00C86CCE" w:rsidRPr="00801F40" w:rsidRDefault="00C86CCE">
            <w:pPr>
              <w:jc w:val="center"/>
              <w:rPr>
                <w:ins w:id="2984" w:author="Cristian Sbrolli" w:date="2021-01-04T00:03:00Z"/>
                <w:sz w:val="28"/>
                <w:szCs w:val="28"/>
                <w:rPrChange w:id="2985" w:author="Etion Pinari" w:date="2021-01-06T12:27:00Z">
                  <w:rPr>
                    <w:ins w:id="2986" w:author="Cristian Sbrolli" w:date="2021-01-04T00:03:00Z"/>
                  </w:rPr>
                </w:rPrChange>
              </w:rPr>
              <w:pPrChange w:id="2987" w:author="Cristian Sbrolli" w:date="2021-01-04T00:14:00Z">
                <w:pPr>
                  <w:framePr w:hSpace="180" w:wrap="around" w:vAnchor="text" w:hAnchor="margin" w:y="66"/>
                </w:pPr>
              </w:pPrChange>
            </w:pPr>
            <w:ins w:id="2988" w:author="Cristian Sbrolli" w:date="2021-01-04T00:17:00Z">
              <w:r w:rsidRPr="00801F40">
                <w:rPr>
                  <w:b/>
                  <w:bCs/>
                  <w:sz w:val="28"/>
                  <w:szCs w:val="28"/>
                </w:rPr>
                <w:t>×</w:t>
              </w:r>
            </w:ins>
          </w:p>
        </w:tc>
      </w:tr>
      <w:tr w:rsidR="00E84E6D" w:rsidRPr="00801F40" w14:paraId="0DCF5AE2" w14:textId="77777777" w:rsidTr="00E84E6D">
        <w:tblPrEx>
          <w:tblPrExChange w:id="2989" w:author="Cristian Sbrolli" w:date="2021-01-04T00:28:00Z">
            <w:tblPrEx>
              <w:tblLayout w:type="fixed"/>
            </w:tblPrEx>
          </w:tblPrExChange>
        </w:tblPrEx>
        <w:trPr>
          <w:ins w:id="2990" w:author="Cristian Sbrolli" w:date="2021-01-04T00:03:00Z"/>
        </w:trPr>
        <w:tc>
          <w:tcPr>
            <w:tcW w:w="0" w:type="auto"/>
            <w:shd w:val="clear" w:color="auto" w:fill="F4B083" w:themeFill="accent2" w:themeFillTint="99"/>
            <w:tcPrChange w:id="2991" w:author="Cristian Sbrolli" w:date="2021-01-04T00:28:00Z">
              <w:tcPr>
                <w:tcW w:w="1463" w:type="dxa"/>
                <w:gridSpan w:val="2"/>
              </w:tcPr>
            </w:tcPrChange>
          </w:tcPr>
          <w:p w14:paraId="6F6BC6C7" w14:textId="066BD72F" w:rsidR="00C86CCE" w:rsidRPr="00801F40" w:rsidRDefault="00C86CCE">
            <w:pPr>
              <w:jc w:val="center"/>
              <w:rPr>
                <w:ins w:id="2992" w:author="Cristian Sbrolli" w:date="2021-01-04T00:03:00Z"/>
                <w:sz w:val="28"/>
                <w:szCs w:val="28"/>
                <w:rPrChange w:id="2993" w:author="Etion Pinari" w:date="2021-01-06T12:27:00Z">
                  <w:rPr>
                    <w:ins w:id="2994" w:author="Cristian Sbrolli" w:date="2021-01-04T00:03:00Z"/>
                  </w:rPr>
                </w:rPrChange>
              </w:rPr>
              <w:pPrChange w:id="2995" w:author="Cristian Sbrolli" w:date="2021-01-04T00:14:00Z">
                <w:pPr>
                  <w:framePr w:hSpace="180" w:wrap="around" w:vAnchor="text" w:hAnchor="margin" w:y="66"/>
                </w:pPr>
              </w:pPrChange>
            </w:pPr>
            <w:ins w:id="2996" w:author="Cristian Sbrolli" w:date="2021-01-04T00:06:00Z">
              <w:r w:rsidRPr="00801F40">
                <w:rPr>
                  <w:sz w:val="28"/>
                  <w:szCs w:val="28"/>
                  <w:rPrChange w:id="2997" w:author="Etion Pinari" w:date="2021-01-06T12:27:00Z">
                    <w:rPr/>
                  </w:rPrChange>
                </w:rPr>
                <w:t>R9</w:t>
              </w:r>
            </w:ins>
          </w:p>
        </w:tc>
        <w:tc>
          <w:tcPr>
            <w:tcW w:w="0" w:type="auto"/>
            <w:tcPrChange w:id="2998" w:author="Cristian Sbrolli" w:date="2021-01-04T00:28:00Z">
              <w:tcPr>
                <w:tcW w:w="958" w:type="dxa"/>
                <w:gridSpan w:val="2"/>
              </w:tcPr>
            </w:tcPrChange>
          </w:tcPr>
          <w:p w14:paraId="65F894D8" w14:textId="6E6D3A8B" w:rsidR="00C86CCE" w:rsidRPr="00801F40" w:rsidRDefault="00C86CCE">
            <w:pPr>
              <w:jc w:val="center"/>
              <w:rPr>
                <w:ins w:id="2999" w:author="Cristian Sbrolli" w:date="2021-01-04T00:03:00Z"/>
                <w:sz w:val="28"/>
                <w:szCs w:val="28"/>
                <w:rPrChange w:id="3000" w:author="Etion Pinari" w:date="2021-01-06T12:27:00Z">
                  <w:rPr>
                    <w:ins w:id="3001" w:author="Cristian Sbrolli" w:date="2021-01-04T00:03:00Z"/>
                  </w:rPr>
                </w:rPrChange>
              </w:rPr>
              <w:pPrChange w:id="3002" w:author="Cristian Sbrolli" w:date="2021-01-04T00:14:00Z">
                <w:pPr>
                  <w:framePr w:hSpace="180" w:wrap="around" w:vAnchor="text" w:hAnchor="margin" w:y="66"/>
                </w:pPr>
              </w:pPrChange>
            </w:pPr>
          </w:p>
        </w:tc>
        <w:tc>
          <w:tcPr>
            <w:tcW w:w="0" w:type="auto"/>
            <w:tcPrChange w:id="3003" w:author="Cristian Sbrolli" w:date="2021-01-04T00:28:00Z">
              <w:tcPr>
                <w:tcW w:w="845" w:type="dxa"/>
                <w:gridSpan w:val="2"/>
              </w:tcPr>
            </w:tcPrChange>
          </w:tcPr>
          <w:p w14:paraId="0C73042E" w14:textId="77777777" w:rsidR="00C86CCE" w:rsidRPr="00801F40" w:rsidRDefault="00C86CCE">
            <w:pPr>
              <w:jc w:val="center"/>
              <w:rPr>
                <w:ins w:id="3004" w:author="Cristian Sbrolli" w:date="2021-01-04T00:03:00Z"/>
                <w:sz w:val="28"/>
                <w:szCs w:val="28"/>
                <w:rPrChange w:id="3005" w:author="Etion Pinari" w:date="2021-01-06T12:27:00Z">
                  <w:rPr>
                    <w:ins w:id="3006" w:author="Cristian Sbrolli" w:date="2021-01-04T00:03:00Z"/>
                  </w:rPr>
                </w:rPrChange>
              </w:rPr>
              <w:pPrChange w:id="3007" w:author="Cristian Sbrolli" w:date="2021-01-04T00:14:00Z">
                <w:pPr>
                  <w:framePr w:hSpace="180" w:wrap="around" w:vAnchor="text" w:hAnchor="margin" w:y="66"/>
                </w:pPr>
              </w:pPrChange>
            </w:pPr>
          </w:p>
        </w:tc>
        <w:tc>
          <w:tcPr>
            <w:tcW w:w="0" w:type="auto"/>
            <w:tcPrChange w:id="3008" w:author="Cristian Sbrolli" w:date="2021-01-04T00:28:00Z">
              <w:tcPr>
                <w:tcW w:w="1248" w:type="dxa"/>
                <w:gridSpan w:val="3"/>
              </w:tcPr>
            </w:tcPrChange>
          </w:tcPr>
          <w:p w14:paraId="337406CB" w14:textId="77777777" w:rsidR="00C86CCE" w:rsidRPr="00801F40" w:rsidRDefault="00C86CCE">
            <w:pPr>
              <w:jc w:val="center"/>
              <w:rPr>
                <w:ins w:id="3009" w:author="Cristian Sbrolli" w:date="2021-01-04T00:03:00Z"/>
                <w:sz w:val="28"/>
                <w:szCs w:val="28"/>
                <w:rPrChange w:id="3010" w:author="Etion Pinari" w:date="2021-01-06T12:27:00Z">
                  <w:rPr>
                    <w:ins w:id="3011" w:author="Cristian Sbrolli" w:date="2021-01-04T00:03:00Z"/>
                  </w:rPr>
                </w:rPrChange>
              </w:rPr>
              <w:pPrChange w:id="3012" w:author="Cristian Sbrolli" w:date="2021-01-04T00:14:00Z">
                <w:pPr>
                  <w:framePr w:hSpace="180" w:wrap="around" w:vAnchor="text" w:hAnchor="margin" w:y="66"/>
                </w:pPr>
              </w:pPrChange>
            </w:pPr>
          </w:p>
        </w:tc>
        <w:tc>
          <w:tcPr>
            <w:tcW w:w="0" w:type="auto"/>
            <w:tcPrChange w:id="3013" w:author="Cristian Sbrolli" w:date="2021-01-04T00:28:00Z">
              <w:tcPr>
                <w:tcW w:w="861" w:type="dxa"/>
                <w:gridSpan w:val="2"/>
              </w:tcPr>
            </w:tcPrChange>
          </w:tcPr>
          <w:p w14:paraId="5969255C" w14:textId="77777777" w:rsidR="00C86CCE" w:rsidRPr="00801F40" w:rsidRDefault="00C86CCE">
            <w:pPr>
              <w:jc w:val="center"/>
              <w:rPr>
                <w:ins w:id="3014" w:author="Cristian Sbrolli" w:date="2021-01-04T00:10:00Z"/>
                <w:sz w:val="28"/>
                <w:szCs w:val="28"/>
                <w:rPrChange w:id="3015" w:author="Etion Pinari" w:date="2021-01-06T12:27:00Z">
                  <w:rPr>
                    <w:ins w:id="3016" w:author="Cristian Sbrolli" w:date="2021-01-04T00:10:00Z"/>
                  </w:rPr>
                </w:rPrChange>
              </w:rPr>
              <w:pPrChange w:id="3017" w:author="Cristian Sbrolli" w:date="2021-01-04T00:14:00Z">
                <w:pPr>
                  <w:framePr w:hSpace="180" w:wrap="around" w:vAnchor="text" w:hAnchor="margin" w:y="66"/>
                </w:pPr>
              </w:pPrChange>
            </w:pPr>
          </w:p>
        </w:tc>
        <w:tc>
          <w:tcPr>
            <w:tcW w:w="0" w:type="auto"/>
            <w:tcPrChange w:id="3018" w:author="Cristian Sbrolli" w:date="2021-01-04T00:28:00Z">
              <w:tcPr>
                <w:tcW w:w="834" w:type="dxa"/>
                <w:gridSpan w:val="3"/>
              </w:tcPr>
            </w:tcPrChange>
          </w:tcPr>
          <w:p w14:paraId="0535686D" w14:textId="06FAAA6F" w:rsidR="00C86CCE" w:rsidRPr="00801F40" w:rsidRDefault="00C86CCE">
            <w:pPr>
              <w:jc w:val="center"/>
              <w:rPr>
                <w:ins w:id="3019" w:author="Cristian Sbrolli" w:date="2021-01-04T00:03:00Z"/>
                <w:sz w:val="28"/>
                <w:szCs w:val="28"/>
                <w:rPrChange w:id="3020" w:author="Etion Pinari" w:date="2021-01-06T12:27:00Z">
                  <w:rPr>
                    <w:ins w:id="3021" w:author="Cristian Sbrolli" w:date="2021-01-04T00:03:00Z"/>
                  </w:rPr>
                </w:rPrChange>
              </w:rPr>
              <w:pPrChange w:id="3022" w:author="Cristian Sbrolli" w:date="2021-01-04T00:14:00Z">
                <w:pPr>
                  <w:framePr w:hSpace="180" w:wrap="around" w:vAnchor="text" w:hAnchor="margin" w:y="66"/>
                </w:pPr>
              </w:pPrChange>
            </w:pPr>
          </w:p>
        </w:tc>
        <w:tc>
          <w:tcPr>
            <w:tcW w:w="0" w:type="auto"/>
            <w:tcPrChange w:id="3023" w:author="Cristian Sbrolli" w:date="2021-01-04T00:28:00Z">
              <w:tcPr>
                <w:tcW w:w="845" w:type="dxa"/>
                <w:gridSpan w:val="2"/>
              </w:tcPr>
            </w:tcPrChange>
          </w:tcPr>
          <w:p w14:paraId="6CF3C66E" w14:textId="6F943649" w:rsidR="00C86CCE" w:rsidRPr="00801F40" w:rsidRDefault="00C86CCE">
            <w:pPr>
              <w:jc w:val="center"/>
              <w:rPr>
                <w:ins w:id="3024" w:author="Cristian Sbrolli" w:date="2021-01-04T00:03:00Z"/>
                <w:sz w:val="28"/>
                <w:szCs w:val="28"/>
                <w:rPrChange w:id="3025" w:author="Etion Pinari" w:date="2021-01-06T12:27:00Z">
                  <w:rPr>
                    <w:ins w:id="3026" w:author="Cristian Sbrolli" w:date="2021-01-04T00:03:00Z"/>
                  </w:rPr>
                </w:rPrChange>
              </w:rPr>
              <w:pPrChange w:id="3027" w:author="Cristian Sbrolli" w:date="2021-01-04T00:14:00Z">
                <w:pPr>
                  <w:framePr w:hSpace="180" w:wrap="around" w:vAnchor="text" w:hAnchor="margin" w:y="66"/>
                </w:pPr>
              </w:pPrChange>
            </w:pPr>
            <w:ins w:id="3028" w:author="Cristian Sbrolli" w:date="2021-01-04T00:18:00Z">
              <w:r w:rsidRPr="00801F40">
                <w:rPr>
                  <w:b/>
                  <w:bCs/>
                  <w:sz w:val="28"/>
                  <w:szCs w:val="28"/>
                </w:rPr>
                <w:t>×</w:t>
              </w:r>
            </w:ins>
          </w:p>
        </w:tc>
        <w:tc>
          <w:tcPr>
            <w:tcW w:w="0" w:type="auto"/>
            <w:tcPrChange w:id="3029" w:author="Cristian Sbrolli" w:date="2021-01-04T00:28:00Z">
              <w:tcPr>
                <w:tcW w:w="884" w:type="dxa"/>
                <w:gridSpan w:val="2"/>
              </w:tcPr>
            </w:tcPrChange>
          </w:tcPr>
          <w:p w14:paraId="5F1069F0" w14:textId="77777777" w:rsidR="00C86CCE" w:rsidRPr="00801F40" w:rsidRDefault="00C86CCE">
            <w:pPr>
              <w:jc w:val="center"/>
              <w:rPr>
                <w:ins w:id="3030" w:author="Cristian Sbrolli" w:date="2021-01-04T00:03:00Z"/>
                <w:sz w:val="28"/>
                <w:szCs w:val="28"/>
                <w:rPrChange w:id="3031" w:author="Etion Pinari" w:date="2021-01-06T12:27:00Z">
                  <w:rPr>
                    <w:ins w:id="3032" w:author="Cristian Sbrolli" w:date="2021-01-04T00:03:00Z"/>
                  </w:rPr>
                </w:rPrChange>
              </w:rPr>
              <w:pPrChange w:id="3033" w:author="Cristian Sbrolli" w:date="2021-01-04T00:14:00Z">
                <w:pPr>
                  <w:framePr w:hSpace="180" w:wrap="around" w:vAnchor="text" w:hAnchor="margin" w:y="66"/>
                </w:pPr>
              </w:pPrChange>
            </w:pPr>
          </w:p>
        </w:tc>
        <w:tc>
          <w:tcPr>
            <w:tcW w:w="0" w:type="auto"/>
            <w:tcPrChange w:id="3034" w:author="Cristian Sbrolli" w:date="2021-01-04T00:28:00Z">
              <w:tcPr>
                <w:tcW w:w="849" w:type="dxa"/>
              </w:tcPr>
            </w:tcPrChange>
          </w:tcPr>
          <w:p w14:paraId="13BCFF52" w14:textId="77777777" w:rsidR="00C86CCE" w:rsidRPr="00801F40" w:rsidRDefault="00C86CCE">
            <w:pPr>
              <w:jc w:val="center"/>
              <w:rPr>
                <w:ins w:id="3035" w:author="Cristian Sbrolli" w:date="2021-01-04T00:03:00Z"/>
                <w:sz w:val="28"/>
                <w:szCs w:val="28"/>
                <w:rPrChange w:id="3036" w:author="Etion Pinari" w:date="2021-01-06T12:27:00Z">
                  <w:rPr>
                    <w:ins w:id="3037" w:author="Cristian Sbrolli" w:date="2021-01-04T00:03:00Z"/>
                  </w:rPr>
                </w:rPrChange>
              </w:rPr>
              <w:pPrChange w:id="3038" w:author="Cristian Sbrolli" w:date="2021-01-04T00:14:00Z">
                <w:pPr>
                  <w:framePr w:hSpace="180" w:wrap="around" w:vAnchor="text" w:hAnchor="margin" w:y="66"/>
                </w:pPr>
              </w:pPrChange>
            </w:pPr>
          </w:p>
        </w:tc>
        <w:tc>
          <w:tcPr>
            <w:tcW w:w="0" w:type="auto"/>
            <w:tcPrChange w:id="3039" w:author="Cristian Sbrolli" w:date="2021-01-04T00:28:00Z">
              <w:tcPr>
                <w:tcW w:w="841" w:type="dxa"/>
              </w:tcPr>
            </w:tcPrChange>
          </w:tcPr>
          <w:p w14:paraId="549BAC2D" w14:textId="77777777" w:rsidR="00C86CCE" w:rsidRPr="00801F40" w:rsidRDefault="00C86CCE">
            <w:pPr>
              <w:jc w:val="center"/>
              <w:rPr>
                <w:ins w:id="3040" w:author="Cristian Sbrolli" w:date="2021-01-04T00:03:00Z"/>
                <w:sz w:val="28"/>
                <w:szCs w:val="28"/>
                <w:rPrChange w:id="3041" w:author="Etion Pinari" w:date="2021-01-06T12:27:00Z">
                  <w:rPr>
                    <w:ins w:id="3042" w:author="Cristian Sbrolli" w:date="2021-01-04T00:03:00Z"/>
                  </w:rPr>
                </w:rPrChange>
              </w:rPr>
              <w:pPrChange w:id="3043" w:author="Cristian Sbrolli" w:date="2021-01-04T00:14:00Z">
                <w:pPr>
                  <w:framePr w:hSpace="180" w:wrap="around" w:vAnchor="text" w:hAnchor="margin" w:y="66"/>
                </w:pPr>
              </w:pPrChange>
            </w:pPr>
          </w:p>
        </w:tc>
      </w:tr>
      <w:tr w:rsidR="00E84E6D" w:rsidRPr="00801F40" w14:paraId="45AEEB31" w14:textId="77777777" w:rsidTr="00E84E6D">
        <w:tblPrEx>
          <w:tblPrExChange w:id="3044" w:author="Cristian Sbrolli" w:date="2021-01-04T00:28:00Z">
            <w:tblPrEx>
              <w:tblLayout w:type="fixed"/>
            </w:tblPrEx>
          </w:tblPrExChange>
        </w:tblPrEx>
        <w:trPr>
          <w:ins w:id="3045" w:author="Cristian Sbrolli" w:date="2021-01-04T00:03:00Z"/>
        </w:trPr>
        <w:tc>
          <w:tcPr>
            <w:tcW w:w="0" w:type="auto"/>
            <w:shd w:val="clear" w:color="auto" w:fill="F4B083" w:themeFill="accent2" w:themeFillTint="99"/>
            <w:tcPrChange w:id="3046" w:author="Cristian Sbrolli" w:date="2021-01-04T00:28:00Z">
              <w:tcPr>
                <w:tcW w:w="1463" w:type="dxa"/>
                <w:gridSpan w:val="2"/>
              </w:tcPr>
            </w:tcPrChange>
          </w:tcPr>
          <w:p w14:paraId="184280F1" w14:textId="73C8A6C9" w:rsidR="00C86CCE" w:rsidRPr="00801F40" w:rsidRDefault="00C86CCE">
            <w:pPr>
              <w:jc w:val="center"/>
              <w:rPr>
                <w:ins w:id="3047" w:author="Cristian Sbrolli" w:date="2021-01-04T00:03:00Z"/>
                <w:sz w:val="28"/>
                <w:szCs w:val="28"/>
                <w:rPrChange w:id="3048" w:author="Etion Pinari" w:date="2021-01-06T12:27:00Z">
                  <w:rPr>
                    <w:ins w:id="3049" w:author="Cristian Sbrolli" w:date="2021-01-04T00:03:00Z"/>
                  </w:rPr>
                </w:rPrChange>
              </w:rPr>
              <w:pPrChange w:id="3050" w:author="Cristian Sbrolli" w:date="2021-01-04T00:14:00Z">
                <w:pPr>
                  <w:framePr w:hSpace="180" w:wrap="around" w:vAnchor="text" w:hAnchor="margin" w:y="66"/>
                </w:pPr>
              </w:pPrChange>
            </w:pPr>
            <w:ins w:id="3051" w:author="Cristian Sbrolli" w:date="2021-01-04T00:05:00Z">
              <w:r w:rsidRPr="00801F40">
                <w:rPr>
                  <w:sz w:val="28"/>
                  <w:szCs w:val="28"/>
                  <w:rPrChange w:id="3052" w:author="Etion Pinari" w:date="2021-01-06T12:27:00Z">
                    <w:rPr/>
                  </w:rPrChange>
                </w:rPr>
                <w:t>R</w:t>
              </w:r>
            </w:ins>
            <w:ins w:id="3053" w:author="Cristian Sbrolli" w:date="2021-01-04T00:06:00Z">
              <w:r w:rsidRPr="00801F40">
                <w:rPr>
                  <w:sz w:val="28"/>
                  <w:szCs w:val="28"/>
                  <w:rPrChange w:id="3054" w:author="Etion Pinari" w:date="2021-01-06T12:27:00Z">
                    <w:rPr/>
                  </w:rPrChange>
                </w:rPr>
                <w:t>10</w:t>
              </w:r>
            </w:ins>
          </w:p>
        </w:tc>
        <w:tc>
          <w:tcPr>
            <w:tcW w:w="0" w:type="auto"/>
            <w:tcPrChange w:id="3055" w:author="Cristian Sbrolli" w:date="2021-01-04T00:28:00Z">
              <w:tcPr>
                <w:tcW w:w="958" w:type="dxa"/>
                <w:gridSpan w:val="2"/>
              </w:tcPr>
            </w:tcPrChange>
          </w:tcPr>
          <w:p w14:paraId="66DE4D2B" w14:textId="14B5A9DF" w:rsidR="00C86CCE" w:rsidRPr="00801F40" w:rsidRDefault="00C86CCE">
            <w:pPr>
              <w:jc w:val="center"/>
              <w:rPr>
                <w:ins w:id="3056" w:author="Cristian Sbrolli" w:date="2021-01-04T00:03:00Z"/>
                <w:sz w:val="28"/>
                <w:szCs w:val="28"/>
                <w:rPrChange w:id="3057" w:author="Etion Pinari" w:date="2021-01-06T12:27:00Z">
                  <w:rPr>
                    <w:ins w:id="3058" w:author="Cristian Sbrolli" w:date="2021-01-04T00:03:00Z"/>
                  </w:rPr>
                </w:rPrChange>
              </w:rPr>
              <w:pPrChange w:id="3059" w:author="Cristian Sbrolli" w:date="2021-01-04T00:14:00Z">
                <w:pPr>
                  <w:framePr w:hSpace="180" w:wrap="around" w:vAnchor="text" w:hAnchor="margin" w:y="66"/>
                </w:pPr>
              </w:pPrChange>
            </w:pPr>
          </w:p>
        </w:tc>
        <w:tc>
          <w:tcPr>
            <w:tcW w:w="0" w:type="auto"/>
            <w:tcPrChange w:id="3060" w:author="Cristian Sbrolli" w:date="2021-01-04T00:28:00Z">
              <w:tcPr>
                <w:tcW w:w="845" w:type="dxa"/>
                <w:gridSpan w:val="2"/>
              </w:tcPr>
            </w:tcPrChange>
          </w:tcPr>
          <w:p w14:paraId="794345E1" w14:textId="77777777" w:rsidR="00C86CCE" w:rsidRPr="00801F40" w:rsidRDefault="00C86CCE">
            <w:pPr>
              <w:jc w:val="center"/>
              <w:rPr>
                <w:ins w:id="3061" w:author="Cristian Sbrolli" w:date="2021-01-04T00:03:00Z"/>
                <w:sz w:val="28"/>
                <w:szCs w:val="28"/>
                <w:rPrChange w:id="3062" w:author="Etion Pinari" w:date="2021-01-06T12:27:00Z">
                  <w:rPr>
                    <w:ins w:id="3063" w:author="Cristian Sbrolli" w:date="2021-01-04T00:03:00Z"/>
                  </w:rPr>
                </w:rPrChange>
              </w:rPr>
              <w:pPrChange w:id="3064" w:author="Cristian Sbrolli" w:date="2021-01-04T00:14:00Z">
                <w:pPr>
                  <w:framePr w:hSpace="180" w:wrap="around" w:vAnchor="text" w:hAnchor="margin" w:y="66"/>
                </w:pPr>
              </w:pPrChange>
            </w:pPr>
          </w:p>
        </w:tc>
        <w:tc>
          <w:tcPr>
            <w:tcW w:w="0" w:type="auto"/>
            <w:tcPrChange w:id="3065" w:author="Cristian Sbrolli" w:date="2021-01-04T00:28:00Z">
              <w:tcPr>
                <w:tcW w:w="1248" w:type="dxa"/>
                <w:gridSpan w:val="3"/>
              </w:tcPr>
            </w:tcPrChange>
          </w:tcPr>
          <w:p w14:paraId="24DCD215" w14:textId="77777777" w:rsidR="00C86CCE" w:rsidRPr="00801F40" w:rsidRDefault="00C86CCE">
            <w:pPr>
              <w:jc w:val="center"/>
              <w:rPr>
                <w:ins w:id="3066" w:author="Cristian Sbrolli" w:date="2021-01-04T00:03:00Z"/>
                <w:sz w:val="28"/>
                <w:szCs w:val="28"/>
                <w:rPrChange w:id="3067" w:author="Etion Pinari" w:date="2021-01-06T12:27:00Z">
                  <w:rPr>
                    <w:ins w:id="3068" w:author="Cristian Sbrolli" w:date="2021-01-04T00:03:00Z"/>
                  </w:rPr>
                </w:rPrChange>
              </w:rPr>
              <w:pPrChange w:id="3069" w:author="Cristian Sbrolli" w:date="2021-01-04T00:14:00Z">
                <w:pPr>
                  <w:framePr w:hSpace="180" w:wrap="around" w:vAnchor="text" w:hAnchor="margin" w:y="66"/>
                </w:pPr>
              </w:pPrChange>
            </w:pPr>
          </w:p>
        </w:tc>
        <w:tc>
          <w:tcPr>
            <w:tcW w:w="0" w:type="auto"/>
            <w:tcPrChange w:id="3070" w:author="Cristian Sbrolli" w:date="2021-01-04T00:28:00Z">
              <w:tcPr>
                <w:tcW w:w="861" w:type="dxa"/>
                <w:gridSpan w:val="2"/>
              </w:tcPr>
            </w:tcPrChange>
          </w:tcPr>
          <w:p w14:paraId="5AA6740A" w14:textId="77777777" w:rsidR="00C86CCE" w:rsidRPr="00801F40" w:rsidRDefault="00C86CCE">
            <w:pPr>
              <w:jc w:val="center"/>
              <w:rPr>
                <w:ins w:id="3071" w:author="Cristian Sbrolli" w:date="2021-01-04T00:10:00Z"/>
                <w:sz w:val="28"/>
                <w:szCs w:val="28"/>
                <w:rPrChange w:id="3072" w:author="Etion Pinari" w:date="2021-01-06T12:27:00Z">
                  <w:rPr>
                    <w:ins w:id="3073" w:author="Cristian Sbrolli" w:date="2021-01-04T00:10:00Z"/>
                  </w:rPr>
                </w:rPrChange>
              </w:rPr>
              <w:pPrChange w:id="3074" w:author="Cristian Sbrolli" w:date="2021-01-04T00:14:00Z">
                <w:pPr>
                  <w:framePr w:hSpace="180" w:wrap="around" w:vAnchor="text" w:hAnchor="margin" w:y="66"/>
                </w:pPr>
              </w:pPrChange>
            </w:pPr>
          </w:p>
        </w:tc>
        <w:tc>
          <w:tcPr>
            <w:tcW w:w="0" w:type="auto"/>
            <w:tcPrChange w:id="3075" w:author="Cristian Sbrolli" w:date="2021-01-04T00:28:00Z">
              <w:tcPr>
                <w:tcW w:w="834" w:type="dxa"/>
                <w:gridSpan w:val="3"/>
              </w:tcPr>
            </w:tcPrChange>
          </w:tcPr>
          <w:p w14:paraId="46744785" w14:textId="31CB2DBD" w:rsidR="00C86CCE" w:rsidRPr="00801F40" w:rsidRDefault="00C86CCE">
            <w:pPr>
              <w:jc w:val="center"/>
              <w:rPr>
                <w:ins w:id="3076" w:author="Cristian Sbrolli" w:date="2021-01-04T00:03:00Z"/>
                <w:sz w:val="28"/>
                <w:szCs w:val="28"/>
                <w:rPrChange w:id="3077" w:author="Etion Pinari" w:date="2021-01-06T12:27:00Z">
                  <w:rPr>
                    <w:ins w:id="3078" w:author="Cristian Sbrolli" w:date="2021-01-04T00:03:00Z"/>
                  </w:rPr>
                </w:rPrChange>
              </w:rPr>
              <w:pPrChange w:id="3079" w:author="Cristian Sbrolli" w:date="2021-01-04T00:14:00Z">
                <w:pPr>
                  <w:framePr w:hSpace="180" w:wrap="around" w:vAnchor="text" w:hAnchor="margin" w:y="66"/>
                </w:pPr>
              </w:pPrChange>
            </w:pPr>
          </w:p>
        </w:tc>
        <w:tc>
          <w:tcPr>
            <w:tcW w:w="0" w:type="auto"/>
            <w:tcPrChange w:id="3080" w:author="Cristian Sbrolli" w:date="2021-01-04T00:28:00Z">
              <w:tcPr>
                <w:tcW w:w="845" w:type="dxa"/>
                <w:gridSpan w:val="2"/>
              </w:tcPr>
            </w:tcPrChange>
          </w:tcPr>
          <w:p w14:paraId="75E895A0" w14:textId="77777777" w:rsidR="00C86CCE" w:rsidRPr="00801F40" w:rsidRDefault="00C86CCE">
            <w:pPr>
              <w:jc w:val="center"/>
              <w:rPr>
                <w:ins w:id="3081" w:author="Cristian Sbrolli" w:date="2021-01-04T00:03:00Z"/>
                <w:sz w:val="28"/>
                <w:szCs w:val="28"/>
                <w:rPrChange w:id="3082" w:author="Etion Pinari" w:date="2021-01-06T12:27:00Z">
                  <w:rPr>
                    <w:ins w:id="3083" w:author="Cristian Sbrolli" w:date="2021-01-04T00:03:00Z"/>
                  </w:rPr>
                </w:rPrChange>
              </w:rPr>
              <w:pPrChange w:id="3084" w:author="Cristian Sbrolli" w:date="2021-01-04T00:14:00Z">
                <w:pPr>
                  <w:framePr w:hSpace="180" w:wrap="around" w:vAnchor="text" w:hAnchor="margin" w:y="66"/>
                </w:pPr>
              </w:pPrChange>
            </w:pPr>
          </w:p>
        </w:tc>
        <w:tc>
          <w:tcPr>
            <w:tcW w:w="0" w:type="auto"/>
            <w:tcPrChange w:id="3085" w:author="Cristian Sbrolli" w:date="2021-01-04T00:28:00Z">
              <w:tcPr>
                <w:tcW w:w="884" w:type="dxa"/>
                <w:gridSpan w:val="2"/>
              </w:tcPr>
            </w:tcPrChange>
          </w:tcPr>
          <w:p w14:paraId="76C112EF" w14:textId="77777777" w:rsidR="00C86CCE" w:rsidRPr="00801F40" w:rsidRDefault="00C86CCE">
            <w:pPr>
              <w:jc w:val="center"/>
              <w:rPr>
                <w:ins w:id="3086" w:author="Cristian Sbrolli" w:date="2021-01-04T00:03:00Z"/>
                <w:sz w:val="28"/>
                <w:szCs w:val="28"/>
                <w:rPrChange w:id="3087" w:author="Etion Pinari" w:date="2021-01-06T12:27:00Z">
                  <w:rPr>
                    <w:ins w:id="3088" w:author="Cristian Sbrolli" w:date="2021-01-04T00:03:00Z"/>
                  </w:rPr>
                </w:rPrChange>
              </w:rPr>
              <w:pPrChange w:id="3089" w:author="Cristian Sbrolli" w:date="2021-01-04T00:14:00Z">
                <w:pPr>
                  <w:framePr w:hSpace="180" w:wrap="around" w:vAnchor="text" w:hAnchor="margin" w:y="66"/>
                </w:pPr>
              </w:pPrChange>
            </w:pPr>
          </w:p>
        </w:tc>
        <w:tc>
          <w:tcPr>
            <w:tcW w:w="0" w:type="auto"/>
            <w:tcPrChange w:id="3090" w:author="Cristian Sbrolli" w:date="2021-01-04T00:28:00Z">
              <w:tcPr>
                <w:tcW w:w="849" w:type="dxa"/>
              </w:tcPr>
            </w:tcPrChange>
          </w:tcPr>
          <w:p w14:paraId="680045BF" w14:textId="23F3806A" w:rsidR="00C86CCE" w:rsidRPr="00801F40" w:rsidRDefault="00C86CCE">
            <w:pPr>
              <w:jc w:val="center"/>
              <w:rPr>
                <w:ins w:id="3091" w:author="Cristian Sbrolli" w:date="2021-01-04T00:03:00Z"/>
                <w:sz w:val="28"/>
                <w:szCs w:val="28"/>
                <w:rPrChange w:id="3092" w:author="Etion Pinari" w:date="2021-01-06T12:27:00Z">
                  <w:rPr>
                    <w:ins w:id="3093" w:author="Cristian Sbrolli" w:date="2021-01-04T00:03:00Z"/>
                  </w:rPr>
                </w:rPrChange>
              </w:rPr>
              <w:pPrChange w:id="3094" w:author="Cristian Sbrolli" w:date="2021-01-04T00:14:00Z">
                <w:pPr>
                  <w:framePr w:hSpace="180" w:wrap="around" w:vAnchor="text" w:hAnchor="margin" w:y="66"/>
                </w:pPr>
              </w:pPrChange>
            </w:pPr>
            <w:ins w:id="3095" w:author="Cristian Sbrolli" w:date="2021-01-04T00:18:00Z">
              <w:r w:rsidRPr="00801F40">
                <w:rPr>
                  <w:b/>
                  <w:bCs/>
                  <w:sz w:val="28"/>
                  <w:szCs w:val="28"/>
                </w:rPr>
                <w:t>×</w:t>
              </w:r>
            </w:ins>
          </w:p>
        </w:tc>
        <w:tc>
          <w:tcPr>
            <w:tcW w:w="0" w:type="auto"/>
            <w:tcPrChange w:id="3096" w:author="Cristian Sbrolli" w:date="2021-01-04T00:28:00Z">
              <w:tcPr>
                <w:tcW w:w="841" w:type="dxa"/>
              </w:tcPr>
            </w:tcPrChange>
          </w:tcPr>
          <w:p w14:paraId="6D809204" w14:textId="77777777" w:rsidR="00C86CCE" w:rsidRPr="00801F40" w:rsidRDefault="00C86CCE">
            <w:pPr>
              <w:jc w:val="center"/>
              <w:rPr>
                <w:ins w:id="3097" w:author="Cristian Sbrolli" w:date="2021-01-04T00:03:00Z"/>
                <w:sz w:val="28"/>
                <w:szCs w:val="28"/>
                <w:rPrChange w:id="3098" w:author="Etion Pinari" w:date="2021-01-06T12:27:00Z">
                  <w:rPr>
                    <w:ins w:id="3099" w:author="Cristian Sbrolli" w:date="2021-01-04T00:03:00Z"/>
                  </w:rPr>
                </w:rPrChange>
              </w:rPr>
              <w:pPrChange w:id="3100" w:author="Cristian Sbrolli" w:date="2021-01-04T00:14:00Z">
                <w:pPr>
                  <w:framePr w:hSpace="180" w:wrap="around" w:vAnchor="text" w:hAnchor="margin" w:y="66"/>
                </w:pPr>
              </w:pPrChange>
            </w:pPr>
          </w:p>
        </w:tc>
      </w:tr>
      <w:tr w:rsidR="00E84E6D" w:rsidRPr="00801F40" w14:paraId="7A865210" w14:textId="77777777" w:rsidTr="00E84E6D">
        <w:tblPrEx>
          <w:tblPrExChange w:id="3101" w:author="Cristian Sbrolli" w:date="2021-01-04T00:28:00Z">
            <w:tblPrEx>
              <w:tblLayout w:type="fixed"/>
            </w:tblPrEx>
          </w:tblPrExChange>
        </w:tblPrEx>
        <w:trPr>
          <w:ins w:id="3102" w:author="Cristian Sbrolli" w:date="2021-01-04T00:03:00Z"/>
        </w:trPr>
        <w:tc>
          <w:tcPr>
            <w:tcW w:w="0" w:type="auto"/>
            <w:shd w:val="clear" w:color="auto" w:fill="F4B083" w:themeFill="accent2" w:themeFillTint="99"/>
            <w:tcPrChange w:id="3103" w:author="Cristian Sbrolli" w:date="2021-01-04T00:28:00Z">
              <w:tcPr>
                <w:tcW w:w="1463" w:type="dxa"/>
                <w:gridSpan w:val="2"/>
              </w:tcPr>
            </w:tcPrChange>
          </w:tcPr>
          <w:p w14:paraId="630A02BC" w14:textId="405EB800" w:rsidR="00C86CCE" w:rsidRPr="00801F40" w:rsidRDefault="00C86CCE">
            <w:pPr>
              <w:jc w:val="center"/>
              <w:rPr>
                <w:ins w:id="3104" w:author="Cristian Sbrolli" w:date="2021-01-04T00:03:00Z"/>
                <w:sz w:val="28"/>
                <w:szCs w:val="28"/>
                <w:rPrChange w:id="3105" w:author="Etion Pinari" w:date="2021-01-06T12:27:00Z">
                  <w:rPr>
                    <w:ins w:id="3106" w:author="Cristian Sbrolli" w:date="2021-01-04T00:03:00Z"/>
                  </w:rPr>
                </w:rPrChange>
              </w:rPr>
              <w:pPrChange w:id="3107" w:author="Cristian Sbrolli" w:date="2021-01-04T00:14:00Z">
                <w:pPr>
                  <w:framePr w:hSpace="180" w:wrap="around" w:vAnchor="text" w:hAnchor="margin" w:y="66"/>
                </w:pPr>
              </w:pPrChange>
            </w:pPr>
            <w:ins w:id="3108" w:author="Cristian Sbrolli" w:date="2021-01-04T00:06:00Z">
              <w:r w:rsidRPr="00801F40">
                <w:rPr>
                  <w:sz w:val="28"/>
                  <w:szCs w:val="28"/>
                  <w:rPrChange w:id="3109" w:author="Etion Pinari" w:date="2021-01-06T12:27:00Z">
                    <w:rPr/>
                  </w:rPrChange>
                </w:rPr>
                <w:t>R11</w:t>
              </w:r>
            </w:ins>
          </w:p>
        </w:tc>
        <w:tc>
          <w:tcPr>
            <w:tcW w:w="0" w:type="auto"/>
            <w:tcPrChange w:id="3110" w:author="Cristian Sbrolli" w:date="2021-01-04T00:28:00Z">
              <w:tcPr>
                <w:tcW w:w="958" w:type="dxa"/>
                <w:gridSpan w:val="2"/>
              </w:tcPr>
            </w:tcPrChange>
          </w:tcPr>
          <w:p w14:paraId="628193A3" w14:textId="4A59687B" w:rsidR="00C86CCE" w:rsidRPr="00801F40" w:rsidRDefault="00C86CCE">
            <w:pPr>
              <w:jc w:val="center"/>
              <w:rPr>
                <w:ins w:id="3111" w:author="Cristian Sbrolli" w:date="2021-01-04T00:03:00Z"/>
                <w:sz w:val="28"/>
                <w:szCs w:val="28"/>
                <w:rPrChange w:id="3112" w:author="Etion Pinari" w:date="2021-01-06T12:27:00Z">
                  <w:rPr>
                    <w:ins w:id="3113" w:author="Cristian Sbrolli" w:date="2021-01-04T00:03:00Z"/>
                  </w:rPr>
                </w:rPrChange>
              </w:rPr>
              <w:pPrChange w:id="3114" w:author="Cristian Sbrolli" w:date="2021-01-04T00:14:00Z">
                <w:pPr>
                  <w:framePr w:hSpace="180" w:wrap="around" w:vAnchor="text" w:hAnchor="margin" w:y="66"/>
                </w:pPr>
              </w:pPrChange>
            </w:pPr>
          </w:p>
        </w:tc>
        <w:tc>
          <w:tcPr>
            <w:tcW w:w="0" w:type="auto"/>
            <w:tcPrChange w:id="3115" w:author="Cristian Sbrolli" w:date="2021-01-04T00:28:00Z">
              <w:tcPr>
                <w:tcW w:w="845" w:type="dxa"/>
                <w:gridSpan w:val="2"/>
              </w:tcPr>
            </w:tcPrChange>
          </w:tcPr>
          <w:p w14:paraId="2009B014" w14:textId="77777777" w:rsidR="00C86CCE" w:rsidRPr="00801F40" w:rsidRDefault="00C86CCE">
            <w:pPr>
              <w:jc w:val="center"/>
              <w:rPr>
                <w:ins w:id="3116" w:author="Cristian Sbrolli" w:date="2021-01-04T00:03:00Z"/>
                <w:sz w:val="28"/>
                <w:szCs w:val="28"/>
                <w:rPrChange w:id="3117" w:author="Etion Pinari" w:date="2021-01-06T12:27:00Z">
                  <w:rPr>
                    <w:ins w:id="3118" w:author="Cristian Sbrolli" w:date="2021-01-04T00:03:00Z"/>
                  </w:rPr>
                </w:rPrChange>
              </w:rPr>
              <w:pPrChange w:id="3119" w:author="Cristian Sbrolli" w:date="2021-01-04T00:14:00Z">
                <w:pPr>
                  <w:framePr w:hSpace="180" w:wrap="around" w:vAnchor="text" w:hAnchor="margin" w:y="66"/>
                </w:pPr>
              </w:pPrChange>
            </w:pPr>
          </w:p>
        </w:tc>
        <w:tc>
          <w:tcPr>
            <w:tcW w:w="0" w:type="auto"/>
            <w:tcPrChange w:id="3120" w:author="Cristian Sbrolli" w:date="2021-01-04T00:28:00Z">
              <w:tcPr>
                <w:tcW w:w="1248" w:type="dxa"/>
                <w:gridSpan w:val="3"/>
              </w:tcPr>
            </w:tcPrChange>
          </w:tcPr>
          <w:p w14:paraId="2EB4BD44" w14:textId="77777777" w:rsidR="00C86CCE" w:rsidRPr="00801F40" w:rsidRDefault="00C86CCE">
            <w:pPr>
              <w:jc w:val="center"/>
              <w:rPr>
                <w:ins w:id="3121" w:author="Cristian Sbrolli" w:date="2021-01-04T00:03:00Z"/>
                <w:sz w:val="28"/>
                <w:szCs w:val="28"/>
                <w:rPrChange w:id="3122" w:author="Etion Pinari" w:date="2021-01-06T12:27:00Z">
                  <w:rPr>
                    <w:ins w:id="3123" w:author="Cristian Sbrolli" w:date="2021-01-04T00:03:00Z"/>
                  </w:rPr>
                </w:rPrChange>
              </w:rPr>
              <w:pPrChange w:id="3124" w:author="Cristian Sbrolli" w:date="2021-01-04T00:14:00Z">
                <w:pPr>
                  <w:framePr w:hSpace="180" w:wrap="around" w:vAnchor="text" w:hAnchor="margin" w:y="66"/>
                </w:pPr>
              </w:pPrChange>
            </w:pPr>
          </w:p>
        </w:tc>
        <w:tc>
          <w:tcPr>
            <w:tcW w:w="0" w:type="auto"/>
            <w:tcPrChange w:id="3125" w:author="Cristian Sbrolli" w:date="2021-01-04T00:28:00Z">
              <w:tcPr>
                <w:tcW w:w="861" w:type="dxa"/>
                <w:gridSpan w:val="2"/>
              </w:tcPr>
            </w:tcPrChange>
          </w:tcPr>
          <w:p w14:paraId="2F8C7DDA" w14:textId="32EC3003" w:rsidR="00C86CCE" w:rsidRPr="00801F40" w:rsidRDefault="00C86CCE">
            <w:pPr>
              <w:jc w:val="center"/>
              <w:rPr>
                <w:ins w:id="3126" w:author="Cristian Sbrolli" w:date="2021-01-04T00:10:00Z"/>
                <w:sz w:val="28"/>
                <w:szCs w:val="28"/>
                <w:rPrChange w:id="3127" w:author="Etion Pinari" w:date="2021-01-06T12:27:00Z">
                  <w:rPr>
                    <w:ins w:id="3128" w:author="Cristian Sbrolli" w:date="2021-01-04T00:10:00Z"/>
                  </w:rPr>
                </w:rPrChange>
              </w:rPr>
              <w:pPrChange w:id="3129" w:author="Cristian Sbrolli" w:date="2021-01-04T00:14:00Z">
                <w:pPr>
                  <w:framePr w:hSpace="180" w:wrap="around" w:vAnchor="text" w:hAnchor="margin" w:y="66"/>
                </w:pPr>
              </w:pPrChange>
            </w:pPr>
            <w:ins w:id="3130" w:author="Cristian Sbrolli" w:date="2021-01-04T00:18:00Z">
              <w:r w:rsidRPr="00801F40">
                <w:rPr>
                  <w:b/>
                  <w:bCs/>
                  <w:sz w:val="28"/>
                  <w:szCs w:val="28"/>
                </w:rPr>
                <w:t>×</w:t>
              </w:r>
            </w:ins>
          </w:p>
        </w:tc>
        <w:tc>
          <w:tcPr>
            <w:tcW w:w="0" w:type="auto"/>
            <w:tcPrChange w:id="3131" w:author="Cristian Sbrolli" w:date="2021-01-04T00:28:00Z">
              <w:tcPr>
                <w:tcW w:w="834" w:type="dxa"/>
                <w:gridSpan w:val="3"/>
              </w:tcPr>
            </w:tcPrChange>
          </w:tcPr>
          <w:p w14:paraId="66CDB6E9" w14:textId="3EBE8F4E" w:rsidR="00C86CCE" w:rsidRPr="00801F40" w:rsidRDefault="00C86CCE">
            <w:pPr>
              <w:jc w:val="center"/>
              <w:rPr>
                <w:ins w:id="3132" w:author="Cristian Sbrolli" w:date="2021-01-04T00:03:00Z"/>
                <w:sz w:val="28"/>
                <w:szCs w:val="28"/>
                <w:rPrChange w:id="3133" w:author="Etion Pinari" w:date="2021-01-06T12:27:00Z">
                  <w:rPr>
                    <w:ins w:id="3134" w:author="Cristian Sbrolli" w:date="2021-01-04T00:03:00Z"/>
                  </w:rPr>
                </w:rPrChange>
              </w:rPr>
              <w:pPrChange w:id="3135" w:author="Cristian Sbrolli" w:date="2021-01-04T00:14:00Z">
                <w:pPr>
                  <w:framePr w:hSpace="180" w:wrap="around" w:vAnchor="text" w:hAnchor="margin" w:y="66"/>
                </w:pPr>
              </w:pPrChange>
            </w:pPr>
          </w:p>
        </w:tc>
        <w:tc>
          <w:tcPr>
            <w:tcW w:w="0" w:type="auto"/>
            <w:tcPrChange w:id="3136" w:author="Cristian Sbrolli" w:date="2021-01-04T00:28:00Z">
              <w:tcPr>
                <w:tcW w:w="845" w:type="dxa"/>
                <w:gridSpan w:val="2"/>
              </w:tcPr>
            </w:tcPrChange>
          </w:tcPr>
          <w:p w14:paraId="7CEF0758" w14:textId="4F921994" w:rsidR="00C86CCE" w:rsidRPr="00801F40" w:rsidRDefault="00C86CCE">
            <w:pPr>
              <w:jc w:val="center"/>
              <w:rPr>
                <w:ins w:id="3137" w:author="Cristian Sbrolli" w:date="2021-01-04T00:03:00Z"/>
                <w:sz w:val="28"/>
                <w:szCs w:val="28"/>
                <w:rPrChange w:id="3138" w:author="Etion Pinari" w:date="2021-01-06T12:27:00Z">
                  <w:rPr>
                    <w:ins w:id="3139" w:author="Cristian Sbrolli" w:date="2021-01-04T00:03:00Z"/>
                  </w:rPr>
                </w:rPrChange>
              </w:rPr>
              <w:pPrChange w:id="3140" w:author="Cristian Sbrolli" w:date="2021-01-04T00:14:00Z">
                <w:pPr>
                  <w:framePr w:hSpace="180" w:wrap="around" w:vAnchor="text" w:hAnchor="margin" w:y="66"/>
                </w:pPr>
              </w:pPrChange>
            </w:pPr>
            <w:ins w:id="3141" w:author="Cristian Sbrolli" w:date="2021-01-04T00:18:00Z">
              <w:r w:rsidRPr="00801F40">
                <w:rPr>
                  <w:b/>
                  <w:bCs/>
                  <w:sz w:val="28"/>
                  <w:szCs w:val="28"/>
                </w:rPr>
                <w:t>×</w:t>
              </w:r>
            </w:ins>
          </w:p>
        </w:tc>
        <w:tc>
          <w:tcPr>
            <w:tcW w:w="0" w:type="auto"/>
            <w:tcPrChange w:id="3142" w:author="Cristian Sbrolli" w:date="2021-01-04T00:28:00Z">
              <w:tcPr>
                <w:tcW w:w="884" w:type="dxa"/>
                <w:gridSpan w:val="2"/>
              </w:tcPr>
            </w:tcPrChange>
          </w:tcPr>
          <w:p w14:paraId="78F9C116" w14:textId="77777777" w:rsidR="00C86CCE" w:rsidRPr="00801F40" w:rsidRDefault="00C86CCE">
            <w:pPr>
              <w:jc w:val="center"/>
              <w:rPr>
                <w:ins w:id="3143" w:author="Cristian Sbrolli" w:date="2021-01-04T00:03:00Z"/>
                <w:sz w:val="28"/>
                <w:szCs w:val="28"/>
                <w:rPrChange w:id="3144" w:author="Etion Pinari" w:date="2021-01-06T12:27:00Z">
                  <w:rPr>
                    <w:ins w:id="3145" w:author="Cristian Sbrolli" w:date="2021-01-04T00:03:00Z"/>
                  </w:rPr>
                </w:rPrChange>
              </w:rPr>
              <w:pPrChange w:id="3146" w:author="Cristian Sbrolli" w:date="2021-01-04T00:14:00Z">
                <w:pPr>
                  <w:framePr w:hSpace="180" w:wrap="around" w:vAnchor="text" w:hAnchor="margin" w:y="66"/>
                </w:pPr>
              </w:pPrChange>
            </w:pPr>
          </w:p>
        </w:tc>
        <w:tc>
          <w:tcPr>
            <w:tcW w:w="0" w:type="auto"/>
            <w:tcPrChange w:id="3147" w:author="Cristian Sbrolli" w:date="2021-01-04T00:28:00Z">
              <w:tcPr>
                <w:tcW w:w="849" w:type="dxa"/>
              </w:tcPr>
            </w:tcPrChange>
          </w:tcPr>
          <w:p w14:paraId="20716E97" w14:textId="29FAB67D" w:rsidR="00C86CCE" w:rsidRPr="00801F40" w:rsidRDefault="00C86CCE">
            <w:pPr>
              <w:jc w:val="center"/>
              <w:rPr>
                <w:ins w:id="3148" w:author="Cristian Sbrolli" w:date="2021-01-04T00:03:00Z"/>
                <w:sz w:val="28"/>
                <w:szCs w:val="28"/>
                <w:rPrChange w:id="3149" w:author="Etion Pinari" w:date="2021-01-06T12:27:00Z">
                  <w:rPr>
                    <w:ins w:id="3150" w:author="Cristian Sbrolli" w:date="2021-01-04T00:03:00Z"/>
                  </w:rPr>
                </w:rPrChange>
              </w:rPr>
              <w:pPrChange w:id="3151" w:author="Cristian Sbrolli" w:date="2021-01-04T00:14:00Z">
                <w:pPr>
                  <w:framePr w:hSpace="180" w:wrap="around" w:vAnchor="text" w:hAnchor="margin" w:y="66"/>
                </w:pPr>
              </w:pPrChange>
            </w:pPr>
            <w:ins w:id="3152" w:author="Cristian Sbrolli" w:date="2021-01-04T00:18:00Z">
              <w:r w:rsidRPr="00801F40">
                <w:rPr>
                  <w:b/>
                  <w:bCs/>
                  <w:sz w:val="28"/>
                  <w:szCs w:val="28"/>
                </w:rPr>
                <w:t>×</w:t>
              </w:r>
            </w:ins>
          </w:p>
        </w:tc>
        <w:tc>
          <w:tcPr>
            <w:tcW w:w="0" w:type="auto"/>
            <w:tcPrChange w:id="3153" w:author="Cristian Sbrolli" w:date="2021-01-04T00:28:00Z">
              <w:tcPr>
                <w:tcW w:w="841" w:type="dxa"/>
              </w:tcPr>
            </w:tcPrChange>
          </w:tcPr>
          <w:p w14:paraId="3AAC6B9A" w14:textId="77777777" w:rsidR="00C86CCE" w:rsidRPr="00801F40" w:rsidRDefault="00C86CCE">
            <w:pPr>
              <w:jc w:val="center"/>
              <w:rPr>
                <w:ins w:id="3154" w:author="Cristian Sbrolli" w:date="2021-01-04T00:03:00Z"/>
                <w:sz w:val="28"/>
                <w:szCs w:val="28"/>
                <w:rPrChange w:id="3155" w:author="Etion Pinari" w:date="2021-01-06T12:27:00Z">
                  <w:rPr>
                    <w:ins w:id="3156" w:author="Cristian Sbrolli" w:date="2021-01-04T00:03:00Z"/>
                  </w:rPr>
                </w:rPrChange>
              </w:rPr>
              <w:pPrChange w:id="3157" w:author="Cristian Sbrolli" w:date="2021-01-04T00:14:00Z">
                <w:pPr>
                  <w:framePr w:hSpace="180" w:wrap="around" w:vAnchor="text" w:hAnchor="margin" w:y="66"/>
                </w:pPr>
              </w:pPrChange>
            </w:pPr>
          </w:p>
        </w:tc>
      </w:tr>
      <w:tr w:rsidR="00E84E6D" w:rsidRPr="00801F40" w14:paraId="24E7BAB6" w14:textId="77777777" w:rsidTr="00E84E6D">
        <w:tblPrEx>
          <w:tblPrExChange w:id="3158" w:author="Cristian Sbrolli" w:date="2021-01-04T00:28:00Z">
            <w:tblPrEx>
              <w:tblLayout w:type="fixed"/>
            </w:tblPrEx>
          </w:tblPrExChange>
        </w:tblPrEx>
        <w:trPr>
          <w:ins w:id="3159" w:author="Cristian Sbrolli" w:date="2021-01-04T00:03:00Z"/>
        </w:trPr>
        <w:tc>
          <w:tcPr>
            <w:tcW w:w="0" w:type="auto"/>
            <w:shd w:val="clear" w:color="auto" w:fill="F4B083" w:themeFill="accent2" w:themeFillTint="99"/>
            <w:tcPrChange w:id="3160" w:author="Cristian Sbrolli" w:date="2021-01-04T00:28:00Z">
              <w:tcPr>
                <w:tcW w:w="1463" w:type="dxa"/>
                <w:gridSpan w:val="2"/>
              </w:tcPr>
            </w:tcPrChange>
          </w:tcPr>
          <w:p w14:paraId="364C5834" w14:textId="693ED2A9" w:rsidR="00C86CCE" w:rsidRPr="00801F40" w:rsidRDefault="00C86CCE">
            <w:pPr>
              <w:jc w:val="center"/>
              <w:rPr>
                <w:ins w:id="3161" w:author="Cristian Sbrolli" w:date="2021-01-04T00:03:00Z"/>
                <w:sz w:val="28"/>
                <w:szCs w:val="28"/>
                <w:rPrChange w:id="3162" w:author="Etion Pinari" w:date="2021-01-06T12:27:00Z">
                  <w:rPr>
                    <w:ins w:id="3163" w:author="Cristian Sbrolli" w:date="2021-01-04T00:03:00Z"/>
                  </w:rPr>
                </w:rPrChange>
              </w:rPr>
              <w:pPrChange w:id="3164" w:author="Cristian Sbrolli" w:date="2021-01-04T00:14:00Z">
                <w:pPr>
                  <w:framePr w:hSpace="180" w:wrap="around" w:vAnchor="text" w:hAnchor="margin" w:y="66"/>
                </w:pPr>
              </w:pPrChange>
            </w:pPr>
            <w:ins w:id="3165" w:author="Cristian Sbrolli" w:date="2021-01-04T00:06:00Z">
              <w:r w:rsidRPr="00801F40">
                <w:rPr>
                  <w:sz w:val="28"/>
                  <w:szCs w:val="28"/>
                  <w:rPrChange w:id="3166" w:author="Etion Pinari" w:date="2021-01-06T12:27:00Z">
                    <w:rPr/>
                  </w:rPrChange>
                </w:rPr>
                <w:t>R12.1-4</w:t>
              </w:r>
            </w:ins>
          </w:p>
        </w:tc>
        <w:tc>
          <w:tcPr>
            <w:tcW w:w="0" w:type="auto"/>
            <w:tcPrChange w:id="3167" w:author="Cristian Sbrolli" w:date="2021-01-04T00:28:00Z">
              <w:tcPr>
                <w:tcW w:w="958" w:type="dxa"/>
                <w:gridSpan w:val="2"/>
              </w:tcPr>
            </w:tcPrChange>
          </w:tcPr>
          <w:p w14:paraId="0E07314B" w14:textId="1217CE27" w:rsidR="00C86CCE" w:rsidRPr="00801F40" w:rsidRDefault="00C86CCE">
            <w:pPr>
              <w:jc w:val="center"/>
              <w:rPr>
                <w:ins w:id="3168" w:author="Cristian Sbrolli" w:date="2021-01-04T00:03:00Z"/>
                <w:sz w:val="28"/>
                <w:szCs w:val="28"/>
                <w:rPrChange w:id="3169" w:author="Etion Pinari" w:date="2021-01-06T12:27:00Z">
                  <w:rPr>
                    <w:ins w:id="3170" w:author="Cristian Sbrolli" w:date="2021-01-04T00:03:00Z"/>
                  </w:rPr>
                </w:rPrChange>
              </w:rPr>
              <w:pPrChange w:id="3171" w:author="Cristian Sbrolli" w:date="2021-01-04T00:14:00Z">
                <w:pPr>
                  <w:framePr w:hSpace="180" w:wrap="around" w:vAnchor="text" w:hAnchor="margin" w:y="66"/>
                </w:pPr>
              </w:pPrChange>
            </w:pPr>
          </w:p>
        </w:tc>
        <w:tc>
          <w:tcPr>
            <w:tcW w:w="0" w:type="auto"/>
            <w:tcPrChange w:id="3172" w:author="Cristian Sbrolli" w:date="2021-01-04T00:28:00Z">
              <w:tcPr>
                <w:tcW w:w="845" w:type="dxa"/>
                <w:gridSpan w:val="2"/>
              </w:tcPr>
            </w:tcPrChange>
          </w:tcPr>
          <w:p w14:paraId="44FAB8ED" w14:textId="77777777" w:rsidR="00C86CCE" w:rsidRPr="00801F40" w:rsidRDefault="00C86CCE">
            <w:pPr>
              <w:jc w:val="center"/>
              <w:rPr>
                <w:ins w:id="3173" w:author="Cristian Sbrolli" w:date="2021-01-04T00:03:00Z"/>
                <w:sz w:val="28"/>
                <w:szCs w:val="28"/>
                <w:rPrChange w:id="3174" w:author="Etion Pinari" w:date="2021-01-06T12:27:00Z">
                  <w:rPr>
                    <w:ins w:id="3175" w:author="Cristian Sbrolli" w:date="2021-01-04T00:03:00Z"/>
                  </w:rPr>
                </w:rPrChange>
              </w:rPr>
              <w:pPrChange w:id="3176" w:author="Cristian Sbrolli" w:date="2021-01-04T00:14:00Z">
                <w:pPr>
                  <w:framePr w:hSpace="180" w:wrap="around" w:vAnchor="text" w:hAnchor="margin" w:y="66"/>
                </w:pPr>
              </w:pPrChange>
            </w:pPr>
          </w:p>
        </w:tc>
        <w:tc>
          <w:tcPr>
            <w:tcW w:w="0" w:type="auto"/>
            <w:tcPrChange w:id="3177" w:author="Cristian Sbrolli" w:date="2021-01-04T00:28:00Z">
              <w:tcPr>
                <w:tcW w:w="1248" w:type="dxa"/>
                <w:gridSpan w:val="3"/>
              </w:tcPr>
            </w:tcPrChange>
          </w:tcPr>
          <w:p w14:paraId="61953C27" w14:textId="77777777" w:rsidR="00C86CCE" w:rsidRPr="00801F40" w:rsidRDefault="00C86CCE">
            <w:pPr>
              <w:jc w:val="center"/>
              <w:rPr>
                <w:ins w:id="3178" w:author="Cristian Sbrolli" w:date="2021-01-04T00:03:00Z"/>
                <w:sz w:val="28"/>
                <w:szCs w:val="28"/>
                <w:rPrChange w:id="3179" w:author="Etion Pinari" w:date="2021-01-06T12:27:00Z">
                  <w:rPr>
                    <w:ins w:id="3180" w:author="Cristian Sbrolli" w:date="2021-01-04T00:03:00Z"/>
                  </w:rPr>
                </w:rPrChange>
              </w:rPr>
              <w:pPrChange w:id="3181" w:author="Cristian Sbrolli" w:date="2021-01-04T00:14:00Z">
                <w:pPr>
                  <w:framePr w:hSpace="180" w:wrap="around" w:vAnchor="text" w:hAnchor="margin" w:y="66"/>
                </w:pPr>
              </w:pPrChange>
            </w:pPr>
          </w:p>
        </w:tc>
        <w:tc>
          <w:tcPr>
            <w:tcW w:w="0" w:type="auto"/>
            <w:tcPrChange w:id="3182" w:author="Cristian Sbrolli" w:date="2021-01-04T00:28:00Z">
              <w:tcPr>
                <w:tcW w:w="861" w:type="dxa"/>
                <w:gridSpan w:val="2"/>
              </w:tcPr>
            </w:tcPrChange>
          </w:tcPr>
          <w:p w14:paraId="0999C73A" w14:textId="77777777" w:rsidR="00C86CCE" w:rsidRPr="00801F40" w:rsidRDefault="00C86CCE">
            <w:pPr>
              <w:jc w:val="center"/>
              <w:rPr>
                <w:ins w:id="3183" w:author="Cristian Sbrolli" w:date="2021-01-04T00:10:00Z"/>
                <w:sz w:val="28"/>
                <w:szCs w:val="28"/>
                <w:rPrChange w:id="3184" w:author="Etion Pinari" w:date="2021-01-06T12:27:00Z">
                  <w:rPr>
                    <w:ins w:id="3185" w:author="Cristian Sbrolli" w:date="2021-01-04T00:10:00Z"/>
                  </w:rPr>
                </w:rPrChange>
              </w:rPr>
              <w:pPrChange w:id="3186" w:author="Cristian Sbrolli" w:date="2021-01-04T00:14:00Z">
                <w:pPr>
                  <w:framePr w:hSpace="180" w:wrap="around" w:vAnchor="text" w:hAnchor="margin" w:y="66"/>
                </w:pPr>
              </w:pPrChange>
            </w:pPr>
          </w:p>
        </w:tc>
        <w:tc>
          <w:tcPr>
            <w:tcW w:w="0" w:type="auto"/>
            <w:tcPrChange w:id="3187" w:author="Cristian Sbrolli" w:date="2021-01-04T00:28:00Z">
              <w:tcPr>
                <w:tcW w:w="834" w:type="dxa"/>
                <w:gridSpan w:val="3"/>
              </w:tcPr>
            </w:tcPrChange>
          </w:tcPr>
          <w:p w14:paraId="35319F20" w14:textId="3BC4D7DB" w:rsidR="00C86CCE" w:rsidRPr="00801F40" w:rsidRDefault="00C86CCE">
            <w:pPr>
              <w:jc w:val="center"/>
              <w:rPr>
                <w:ins w:id="3188" w:author="Cristian Sbrolli" w:date="2021-01-04T00:03:00Z"/>
                <w:sz w:val="28"/>
                <w:szCs w:val="28"/>
                <w:rPrChange w:id="3189" w:author="Etion Pinari" w:date="2021-01-06T12:27:00Z">
                  <w:rPr>
                    <w:ins w:id="3190" w:author="Cristian Sbrolli" w:date="2021-01-04T00:03:00Z"/>
                  </w:rPr>
                </w:rPrChange>
              </w:rPr>
              <w:pPrChange w:id="3191" w:author="Cristian Sbrolli" w:date="2021-01-04T00:14:00Z">
                <w:pPr>
                  <w:framePr w:hSpace="180" w:wrap="around" w:vAnchor="text" w:hAnchor="margin" w:y="66"/>
                </w:pPr>
              </w:pPrChange>
            </w:pPr>
          </w:p>
        </w:tc>
        <w:tc>
          <w:tcPr>
            <w:tcW w:w="0" w:type="auto"/>
            <w:tcPrChange w:id="3192" w:author="Cristian Sbrolli" w:date="2021-01-04T00:28:00Z">
              <w:tcPr>
                <w:tcW w:w="845" w:type="dxa"/>
                <w:gridSpan w:val="2"/>
              </w:tcPr>
            </w:tcPrChange>
          </w:tcPr>
          <w:p w14:paraId="4BB26B3C" w14:textId="77777777" w:rsidR="00C86CCE" w:rsidRPr="00801F40" w:rsidRDefault="00C86CCE">
            <w:pPr>
              <w:jc w:val="center"/>
              <w:rPr>
                <w:ins w:id="3193" w:author="Cristian Sbrolli" w:date="2021-01-04T00:03:00Z"/>
                <w:sz w:val="28"/>
                <w:szCs w:val="28"/>
                <w:rPrChange w:id="3194" w:author="Etion Pinari" w:date="2021-01-06T12:27:00Z">
                  <w:rPr>
                    <w:ins w:id="3195" w:author="Cristian Sbrolli" w:date="2021-01-04T00:03:00Z"/>
                  </w:rPr>
                </w:rPrChange>
              </w:rPr>
              <w:pPrChange w:id="3196" w:author="Cristian Sbrolli" w:date="2021-01-04T00:14:00Z">
                <w:pPr>
                  <w:framePr w:hSpace="180" w:wrap="around" w:vAnchor="text" w:hAnchor="margin" w:y="66"/>
                </w:pPr>
              </w:pPrChange>
            </w:pPr>
          </w:p>
        </w:tc>
        <w:tc>
          <w:tcPr>
            <w:tcW w:w="0" w:type="auto"/>
            <w:tcPrChange w:id="3197" w:author="Cristian Sbrolli" w:date="2021-01-04T00:28:00Z">
              <w:tcPr>
                <w:tcW w:w="884" w:type="dxa"/>
                <w:gridSpan w:val="2"/>
              </w:tcPr>
            </w:tcPrChange>
          </w:tcPr>
          <w:p w14:paraId="16C8CA1F" w14:textId="12379342" w:rsidR="00C86CCE" w:rsidRPr="00801F40" w:rsidRDefault="00C86CCE">
            <w:pPr>
              <w:jc w:val="center"/>
              <w:rPr>
                <w:ins w:id="3198" w:author="Cristian Sbrolli" w:date="2021-01-04T00:03:00Z"/>
                <w:sz w:val="28"/>
                <w:szCs w:val="28"/>
                <w:rPrChange w:id="3199" w:author="Etion Pinari" w:date="2021-01-06T12:27:00Z">
                  <w:rPr>
                    <w:ins w:id="3200" w:author="Cristian Sbrolli" w:date="2021-01-04T00:03:00Z"/>
                  </w:rPr>
                </w:rPrChange>
              </w:rPr>
              <w:pPrChange w:id="3201" w:author="Cristian Sbrolli" w:date="2021-01-04T00:14:00Z">
                <w:pPr>
                  <w:framePr w:hSpace="180" w:wrap="around" w:vAnchor="text" w:hAnchor="margin" w:y="66"/>
                </w:pPr>
              </w:pPrChange>
            </w:pPr>
            <w:ins w:id="3202" w:author="Cristian Sbrolli" w:date="2021-01-04T00:18:00Z">
              <w:r w:rsidRPr="00801F40">
                <w:rPr>
                  <w:b/>
                  <w:bCs/>
                  <w:sz w:val="28"/>
                  <w:szCs w:val="28"/>
                </w:rPr>
                <w:t>×</w:t>
              </w:r>
            </w:ins>
          </w:p>
        </w:tc>
        <w:tc>
          <w:tcPr>
            <w:tcW w:w="0" w:type="auto"/>
            <w:tcPrChange w:id="3203" w:author="Cristian Sbrolli" w:date="2021-01-04T00:28:00Z">
              <w:tcPr>
                <w:tcW w:w="849" w:type="dxa"/>
              </w:tcPr>
            </w:tcPrChange>
          </w:tcPr>
          <w:p w14:paraId="2FFEBB43" w14:textId="77777777" w:rsidR="00C86CCE" w:rsidRPr="00801F40" w:rsidRDefault="00C86CCE">
            <w:pPr>
              <w:jc w:val="center"/>
              <w:rPr>
                <w:ins w:id="3204" w:author="Cristian Sbrolli" w:date="2021-01-04T00:03:00Z"/>
                <w:sz w:val="28"/>
                <w:szCs w:val="28"/>
                <w:rPrChange w:id="3205" w:author="Etion Pinari" w:date="2021-01-06T12:27:00Z">
                  <w:rPr>
                    <w:ins w:id="3206" w:author="Cristian Sbrolli" w:date="2021-01-04T00:03:00Z"/>
                  </w:rPr>
                </w:rPrChange>
              </w:rPr>
              <w:pPrChange w:id="3207" w:author="Cristian Sbrolli" w:date="2021-01-04T00:14:00Z">
                <w:pPr>
                  <w:framePr w:hSpace="180" w:wrap="around" w:vAnchor="text" w:hAnchor="margin" w:y="66"/>
                </w:pPr>
              </w:pPrChange>
            </w:pPr>
          </w:p>
        </w:tc>
        <w:tc>
          <w:tcPr>
            <w:tcW w:w="0" w:type="auto"/>
            <w:tcPrChange w:id="3208" w:author="Cristian Sbrolli" w:date="2021-01-04T00:28:00Z">
              <w:tcPr>
                <w:tcW w:w="841" w:type="dxa"/>
              </w:tcPr>
            </w:tcPrChange>
          </w:tcPr>
          <w:p w14:paraId="5A62D56D" w14:textId="77777777" w:rsidR="00C86CCE" w:rsidRPr="00801F40" w:rsidRDefault="00C86CCE">
            <w:pPr>
              <w:jc w:val="center"/>
              <w:rPr>
                <w:ins w:id="3209" w:author="Cristian Sbrolli" w:date="2021-01-04T00:03:00Z"/>
                <w:sz w:val="28"/>
                <w:szCs w:val="28"/>
                <w:rPrChange w:id="3210" w:author="Etion Pinari" w:date="2021-01-06T12:27:00Z">
                  <w:rPr>
                    <w:ins w:id="3211" w:author="Cristian Sbrolli" w:date="2021-01-04T00:03:00Z"/>
                  </w:rPr>
                </w:rPrChange>
              </w:rPr>
              <w:pPrChange w:id="3212" w:author="Cristian Sbrolli" w:date="2021-01-04T00:14:00Z">
                <w:pPr>
                  <w:framePr w:hSpace="180" w:wrap="around" w:vAnchor="text" w:hAnchor="margin" w:y="66"/>
                </w:pPr>
              </w:pPrChange>
            </w:pPr>
          </w:p>
        </w:tc>
      </w:tr>
      <w:tr w:rsidR="00E84E6D" w:rsidRPr="00801F40" w14:paraId="7F6C9A18" w14:textId="77777777" w:rsidTr="00E84E6D">
        <w:tblPrEx>
          <w:tblPrExChange w:id="3213" w:author="Cristian Sbrolli" w:date="2021-01-04T00:28:00Z">
            <w:tblPrEx>
              <w:tblLayout w:type="fixed"/>
            </w:tblPrEx>
          </w:tblPrExChange>
        </w:tblPrEx>
        <w:trPr>
          <w:ins w:id="3214" w:author="Cristian Sbrolli" w:date="2021-01-04T00:03:00Z"/>
        </w:trPr>
        <w:tc>
          <w:tcPr>
            <w:tcW w:w="0" w:type="auto"/>
            <w:shd w:val="clear" w:color="auto" w:fill="F4B083" w:themeFill="accent2" w:themeFillTint="99"/>
            <w:tcPrChange w:id="3215" w:author="Cristian Sbrolli" w:date="2021-01-04T00:28:00Z">
              <w:tcPr>
                <w:tcW w:w="1463" w:type="dxa"/>
                <w:gridSpan w:val="2"/>
              </w:tcPr>
            </w:tcPrChange>
          </w:tcPr>
          <w:p w14:paraId="2856EA34" w14:textId="6B9263D0" w:rsidR="00C86CCE" w:rsidRPr="00801F40" w:rsidRDefault="00C86CCE">
            <w:pPr>
              <w:jc w:val="center"/>
              <w:rPr>
                <w:ins w:id="3216" w:author="Cristian Sbrolli" w:date="2021-01-04T00:03:00Z"/>
                <w:sz w:val="28"/>
                <w:szCs w:val="28"/>
                <w:rPrChange w:id="3217" w:author="Etion Pinari" w:date="2021-01-06T12:27:00Z">
                  <w:rPr>
                    <w:ins w:id="3218" w:author="Cristian Sbrolli" w:date="2021-01-04T00:03:00Z"/>
                  </w:rPr>
                </w:rPrChange>
              </w:rPr>
              <w:pPrChange w:id="3219" w:author="Cristian Sbrolli" w:date="2021-01-04T00:14:00Z">
                <w:pPr>
                  <w:framePr w:hSpace="180" w:wrap="around" w:vAnchor="text" w:hAnchor="margin" w:y="66"/>
                </w:pPr>
              </w:pPrChange>
            </w:pPr>
            <w:ins w:id="3220" w:author="Cristian Sbrolli" w:date="2021-01-04T00:06:00Z">
              <w:r w:rsidRPr="00801F40">
                <w:rPr>
                  <w:sz w:val="28"/>
                  <w:szCs w:val="28"/>
                  <w:rPrChange w:id="3221" w:author="Etion Pinari" w:date="2021-01-06T12:27:00Z">
                    <w:rPr/>
                  </w:rPrChange>
                </w:rPr>
                <w:t>R13</w:t>
              </w:r>
            </w:ins>
          </w:p>
        </w:tc>
        <w:tc>
          <w:tcPr>
            <w:tcW w:w="0" w:type="auto"/>
            <w:tcPrChange w:id="3222" w:author="Cristian Sbrolli" w:date="2021-01-04T00:28:00Z">
              <w:tcPr>
                <w:tcW w:w="958" w:type="dxa"/>
                <w:gridSpan w:val="2"/>
              </w:tcPr>
            </w:tcPrChange>
          </w:tcPr>
          <w:p w14:paraId="68F2B194" w14:textId="29E098E9" w:rsidR="00C86CCE" w:rsidRPr="00801F40" w:rsidRDefault="00C86CCE">
            <w:pPr>
              <w:jc w:val="center"/>
              <w:rPr>
                <w:ins w:id="3223" w:author="Cristian Sbrolli" w:date="2021-01-04T00:03:00Z"/>
                <w:sz w:val="28"/>
                <w:szCs w:val="28"/>
                <w:rPrChange w:id="3224" w:author="Etion Pinari" w:date="2021-01-06T12:27:00Z">
                  <w:rPr>
                    <w:ins w:id="3225" w:author="Cristian Sbrolli" w:date="2021-01-04T00:03:00Z"/>
                  </w:rPr>
                </w:rPrChange>
              </w:rPr>
              <w:pPrChange w:id="3226" w:author="Cristian Sbrolli" w:date="2021-01-04T00:14:00Z">
                <w:pPr>
                  <w:framePr w:hSpace="180" w:wrap="around" w:vAnchor="text" w:hAnchor="margin" w:y="66"/>
                </w:pPr>
              </w:pPrChange>
            </w:pPr>
          </w:p>
        </w:tc>
        <w:tc>
          <w:tcPr>
            <w:tcW w:w="0" w:type="auto"/>
            <w:tcPrChange w:id="3227" w:author="Cristian Sbrolli" w:date="2021-01-04T00:28:00Z">
              <w:tcPr>
                <w:tcW w:w="845" w:type="dxa"/>
                <w:gridSpan w:val="2"/>
              </w:tcPr>
            </w:tcPrChange>
          </w:tcPr>
          <w:p w14:paraId="41937653" w14:textId="77777777" w:rsidR="00C86CCE" w:rsidRPr="00801F40" w:rsidRDefault="00C86CCE">
            <w:pPr>
              <w:jc w:val="center"/>
              <w:rPr>
                <w:ins w:id="3228" w:author="Cristian Sbrolli" w:date="2021-01-04T00:03:00Z"/>
                <w:sz w:val="28"/>
                <w:szCs w:val="28"/>
                <w:rPrChange w:id="3229" w:author="Etion Pinari" w:date="2021-01-06T12:27:00Z">
                  <w:rPr>
                    <w:ins w:id="3230" w:author="Cristian Sbrolli" w:date="2021-01-04T00:03:00Z"/>
                  </w:rPr>
                </w:rPrChange>
              </w:rPr>
              <w:pPrChange w:id="3231" w:author="Cristian Sbrolli" w:date="2021-01-04T00:14:00Z">
                <w:pPr>
                  <w:framePr w:hSpace="180" w:wrap="around" w:vAnchor="text" w:hAnchor="margin" w:y="66"/>
                </w:pPr>
              </w:pPrChange>
            </w:pPr>
          </w:p>
        </w:tc>
        <w:tc>
          <w:tcPr>
            <w:tcW w:w="0" w:type="auto"/>
            <w:tcPrChange w:id="3232" w:author="Cristian Sbrolli" w:date="2021-01-04T00:28:00Z">
              <w:tcPr>
                <w:tcW w:w="1248" w:type="dxa"/>
                <w:gridSpan w:val="3"/>
              </w:tcPr>
            </w:tcPrChange>
          </w:tcPr>
          <w:p w14:paraId="512F15C8" w14:textId="77777777" w:rsidR="00C86CCE" w:rsidRPr="00801F40" w:rsidRDefault="00C86CCE">
            <w:pPr>
              <w:jc w:val="center"/>
              <w:rPr>
                <w:ins w:id="3233" w:author="Cristian Sbrolli" w:date="2021-01-04T00:03:00Z"/>
                <w:sz w:val="28"/>
                <w:szCs w:val="28"/>
                <w:rPrChange w:id="3234" w:author="Etion Pinari" w:date="2021-01-06T12:27:00Z">
                  <w:rPr>
                    <w:ins w:id="3235" w:author="Cristian Sbrolli" w:date="2021-01-04T00:03:00Z"/>
                  </w:rPr>
                </w:rPrChange>
              </w:rPr>
              <w:pPrChange w:id="3236" w:author="Cristian Sbrolli" w:date="2021-01-04T00:14:00Z">
                <w:pPr>
                  <w:framePr w:hSpace="180" w:wrap="around" w:vAnchor="text" w:hAnchor="margin" w:y="66"/>
                </w:pPr>
              </w:pPrChange>
            </w:pPr>
          </w:p>
        </w:tc>
        <w:tc>
          <w:tcPr>
            <w:tcW w:w="0" w:type="auto"/>
            <w:tcPrChange w:id="3237" w:author="Cristian Sbrolli" w:date="2021-01-04T00:28:00Z">
              <w:tcPr>
                <w:tcW w:w="861" w:type="dxa"/>
                <w:gridSpan w:val="2"/>
              </w:tcPr>
            </w:tcPrChange>
          </w:tcPr>
          <w:p w14:paraId="282B2DC2" w14:textId="79190724" w:rsidR="00C86CCE" w:rsidRPr="00801F40" w:rsidRDefault="00C86CCE">
            <w:pPr>
              <w:jc w:val="center"/>
              <w:rPr>
                <w:ins w:id="3238" w:author="Cristian Sbrolli" w:date="2021-01-04T00:10:00Z"/>
                <w:sz w:val="28"/>
                <w:szCs w:val="28"/>
                <w:rPrChange w:id="3239" w:author="Etion Pinari" w:date="2021-01-06T12:27:00Z">
                  <w:rPr>
                    <w:ins w:id="3240" w:author="Cristian Sbrolli" w:date="2021-01-04T00:10:00Z"/>
                  </w:rPr>
                </w:rPrChange>
              </w:rPr>
              <w:pPrChange w:id="3241" w:author="Cristian Sbrolli" w:date="2021-01-04T00:14:00Z">
                <w:pPr>
                  <w:framePr w:hSpace="180" w:wrap="around" w:vAnchor="text" w:hAnchor="margin" w:y="66"/>
                </w:pPr>
              </w:pPrChange>
            </w:pPr>
            <w:ins w:id="3242" w:author="Cristian Sbrolli" w:date="2021-01-04T00:19:00Z">
              <w:r w:rsidRPr="00801F40">
                <w:rPr>
                  <w:b/>
                  <w:bCs/>
                  <w:sz w:val="28"/>
                  <w:szCs w:val="28"/>
                </w:rPr>
                <w:t>×</w:t>
              </w:r>
            </w:ins>
          </w:p>
        </w:tc>
        <w:tc>
          <w:tcPr>
            <w:tcW w:w="0" w:type="auto"/>
            <w:tcPrChange w:id="3243" w:author="Cristian Sbrolli" w:date="2021-01-04T00:28:00Z">
              <w:tcPr>
                <w:tcW w:w="834" w:type="dxa"/>
                <w:gridSpan w:val="3"/>
              </w:tcPr>
            </w:tcPrChange>
          </w:tcPr>
          <w:p w14:paraId="16638C60" w14:textId="6B7CA74D" w:rsidR="00C86CCE" w:rsidRPr="00801F40" w:rsidRDefault="00C86CCE">
            <w:pPr>
              <w:jc w:val="center"/>
              <w:rPr>
                <w:ins w:id="3244" w:author="Cristian Sbrolli" w:date="2021-01-04T00:03:00Z"/>
                <w:sz w:val="28"/>
                <w:szCs w:val="28"/>
                <w:rPrChange w:id="3245" w:author="Etion Pinari" w:date="2021-01-06T12:27:00Z">
                  <w:rPr>
                    <w:ins w:id="3246" w:author="Cristian Sbrolli" w:date="2021-01-04T00:03:00Z"/>
                  </w:rPr>
                </w:rPrChange>
              </w:rPr>
              <w:pPrChange w:id="3247" w:author="Cristian Sbrolli" w:date="2021-01-04T00:14:00Z">
                <w:pPr>
                  <w:framePr w:hSpace="180" w:wrap="around" w:vAnchor="text" w:hAnchor="margin" w:y="66"/>
                </w:pPr>
              </w:pPrChange>
            </w:pPr>
          </w:p>
        </w:tc>
        <w:tc>
          <w:tcPr>
            <w:tcW w:w="0" w:type="auto"/>
            <w:tcPrChange w:id="3248" w:author="Cristian Sbrolli" w:date="2021-01-04T00:28:00Z">
              <w:tcPr>
                <w:tcW w:w="845" w:type="dxa"/>
                <w:gridSpan w:val="2"/>
              </w:tcPr>
            </w:tcPrChange>
          </w:tcPr>
          <w:p w14:paraId="040CF5E0" w14:textId="77777777" w:rsidR="00C86CCE" w:rsidRPr="00801F40" w:rsidRDefault="00C86CCE">
            <w:pPr>
              <w:jc w:val="center"/>
              <w:rPr>
                <w:ins w:id="3249" w:author="Cristian Sbrolli" w:date="2021-01-04T00:03:00Z"/>
                <w:sz w:val="28"/>
                <w:szCs w:val="28"/>
                <w:rPrChange w:id="3250" w:author="Etion Pinari" w:date="2021-01-06T12:27:00Z">
                  <w:rPr>
                    <w:ins w:id="3251" w:author="Cristian Sbrolli" w:date="2021-01-04T00:03:00Z"/>
                  </w:rPr>
                </w:rPrChange>
              </w:rPr>
              <w:pPrChange w:id="3252" w:author="Cristian Sbrolli" w:date="2021-01-04T00:14:00Z">
                <w:pPr>
                  <w:framePr w:hSpace="180" w:wrap="around" w:vAnchor="text" w:hAnchor="margin" w:y="66"/>
                </w:pPr>
              </w:pPrChange>
            </w:pPr>
          </w:p>
        </w:tc>
        <w:tc>
          <w:tcPr>
            <w:tcW w:w="0" w:type="auto"/>
            <w:tcPrChange w:id="3253" w:author="Cristian Sbrolli" w:date="2021-01-04T00:28:00Z">
              <w:tcPr>
                <w:tcW w:w="884" w:type="dxa"/>
                <w:gridSpan w:val="2"/>
              </w:tcPr>
            </w:tcPrChange>
          </w:tcPr>
          <w:p w14:paraId="0041524B" w14:textId="77777777" w:rsidR="00C86CCE" w:rsidRPr="00801F40" w:rsidRDefault="00C86CCE">
            <w:pPr>
              <w:jc w:val="center"/>
              <w:rPr>
                <w:ins w:id="3254" w:author="Cristian Sbrolli" w:date="2021-01-04T00:03:00Z"/>
                <w:sz w:val="28"/>
                <w:szCs w:val="28"/>
                <w:rPrChange w:id="3255" w:author="Etion Pinari" w:date="2021-01-06T12:27:00Z">
                  <w:rPr>
                    <w:ins w:id="3256" w:author="Cristian Sbrolli" w:date="2021-01-04T00:03:00Z"/>
                  </w:rPr>
                </w:rPrChange>
              </w:rPr>
              <w:pPrChange w:id="3257" w:author="Cristian Sbrolli" w:date="2021-01-04T00:14:00Z">
                <w:pPr>
                  <w:framePr w:hSpace="180" w:wrap="around" w:vAnchor="text" w:hAnchor="margin" w:y="66"/>
                </w:pPr>
              </w:pPrChange>
            </w:pPr>
          </w:p>
        </w:tc>
        <w:tc>
          <w:tcPr>
            <w:tcW w:w="0" w:type="auto"/>
            <w:tcPrChange w:id="3258" w:author="Cristian Sbrolli" w:date="2021-01-04T00:28:00Z">
              <w:tcPr>
                <w:tcW w:w="849" w:type="dxa"/>
              </w:tcPr>
            </w:tcPrChange>
          </w:tcPr>
          <w:p w14:paraId="64FEB866" w14:textId="5033EACF" w:rsidR="00C86CCE" w:rsidRPr="00801F40" w:rsidRDefault="00C86CCE">
            <w:pPr>
              <w:jc w:val="center"/>
              <w:rPr>
                <w:ins w:id="3259" w:author="Cristian Sbrolli" w:date="2021-01-04T00:03:00Z"/>
                <w:sz w:val="28"/>
                <w:szCs w:val="28"/>
                <w:rPrChange w:id="3260" w:author="Etion Pinari" w:date="2021-01-06T12:27:00Z">
                  <w:rPr>
                    <w:ins w:id="3261" w:author="Cristian Sbrolli" w:date="2021-01-04T00:03:00Z"/>
                  </w:rPr>
                </w:rPrChange>
              </w:rPr>
              <w:pPrChange w:id="3262" w:author="Cristian Sbrolli" w:date="2021-01-04T00:14:00Z">
                <w:pPr>
                  <w:framePr w:hSpace="180" w:wrap="around" w:vAnchor="text" w:hAnchor="margin" w:y="66"/>
                </w:pPr>
              </w:pPrChange>
            </w:pPr>
            <w:ins w:id="3263" w:author="Cristian Sbrolli" w:date="2021-01-04T00:19:00Z">
              <w:r w:rsidRPr="00801F40">
                <w:rPr>
                  <w:b/>
                  <w:bCs/>
                  <w:sz w:val="28"/>
                  <w:szCs w:val="28"/>
                </w:rPr>
                <w:t>×</w:t>
              </w:r>
            </w:ins>
          </w:p>
        </w:tc>
        <w:tc>
          <w:tcPr>
            <w:tcW w:w="0" w:type="auto"/>
            <w:tcPrChange w:id="3264" w:author="Cristian Sbrolli" w:date="2021-01-04T00:28:00Z">
              <w:tcPr>
                <w:tcW w:w="841" w:type="dxa"/>
              </w:tcPr>
            </w:tcPrChange>
          </w:tcPr>
          <w:p w14:paraId="1AF500E4" w14:textId="77777777" w:rsidR="00C86CCE" w:rsidRPr="00801F40" w:rsidRDefault="00C86CCE">
            <w:pPr>
              <w:jc w:val="center"/>
              <w:rPr>
                <w:ins w:id="3265" w:author="Cristian Sbrolli" w:date="2021-01-04T00:03:00Z"/>
                <w:sz w:val="28"/>
                <w:szCs w:val="28"/>
                <w:rPrChange w:id="3266" w:author="Etion Pinari" w:date="2021-01-06T12:27:00Z">
                  <w:rPr>
                    <w:ins w:id="3267" w:author="Cristian Sbrolli" w:date="2021-01-04T00:03:00Z"/>
                  </w:rPr>
                </w:rPrChange>
              </w:rPr>
              <w:pPrChange w:id="3268" w:author="Cristian Sbrolli" w:date="2021-01-04T00:14:00Z">
                <w:pPr>
                  <w:framePr w:hSpace="180" w:wrap="around" w:vAnchor="text" w:hAnchor="margin" w:y="66"/>
                </w:pPr>
              </w:pPrChange>
            </w:pPr>
          </w:p>
        </w:tc>
      </w:tr>
      <w:tr w:rsidR="00E84E6D" w:rsidRPr="00801F40" w14:paraId="26847C88" w14:textId="77777777" w:rsidTr="00E84E6D">
        <w:tblPrEx>
          <w:tblPrExChange w:id="3269" w:author="Cristian Sbrolli" w:date="2021-01-04T00:28:00Z">
            <w:tblPrEx>
              <w:tblLayout w:type="fixed"/>
            </w:tblPrEx>
          </w:tblPrExChange>
        </w:tblPrEx>
        <w:trPr>
          <w:ins w:id="3270" w:author="Cristian Sbrolli" w:date="2021-01-04T00:03:00Z"/>
        </w:trPr>
        <w:tc>
          <w:tcPr>
            <w:tcW w:w="0" w:type="auto"/>
            <w:shd w:val="clear" w:color="auto" w:fill="F4B083" w:themeFill="accent2" w:themeFillTint="99"/>
            <w:tcPrChange w:id="3271" w:author="Cristian Sbrolli" w:date="2021-01-04T00:28:00Z">
              <w:tcPr>
                <w:tcW w:w="1463" w:type="dxa"/>
                <w:gridSpan w:val="2"/>
              </w:tcPr>
            </w:tcPrChange>
          </w:tcPr>
          <w:p w14:paraId="6BEF68E9" w14:textId="6EDF7733" w:rsidR="00C86CCE" w:rsidRPr="00801F40" w:rsidRDefault="00C86CCE">
            <w:pPr>
              <w:jc w:val="center"/>
              <w:rPr>
                <w:ins w:id="3272" w:author="Cristian Sbrolli" w:date="2021-01-04T00:03:00Z"/>
                <w:sz w:val="28"/>
                <w:szCs w:val="28"/>
                <w:rPrChange w:id="3273" w:author="Etion Pinari" w:date="2021-01-06T12:27:00Z">
                  <w:rPr>
                    <w:ins w:id="3274" w:author="Cristian Sbrolli" w:date="2021-01-04T00:03:00Z"/>
                  </w:rPr>
                </w:rPrChange>
              </w:rPr>
              <w:pPrChange w:id="3275" w:author="Cristian Sbrolli" w:date="2021-01-04T00:14:00Z">
                <w:pPr>
                  <w:framePr w:hSpace="180" w:wrap="around" w:vAnchor="text" w:hAnchor="margin" w:y="66"/>
                </w:pPr>
              </w:pPrChange>
            </w:pPr>
            <w:ins w:id="3276" w:author="Cristian Sbrolli" w:date="2021-01-04T00:06:00Z">
              <w:r w:rsidRPr="00801F40">
                <w:rPr>
                  <w:sz w:val="28"/>
                  <w:szCs w:val="28"/>
                  <w:rPrChange w:id="3277" w:author="Etion Pinari" w:date="2021-01-06T12:27:00Z">
                    <w:rPr/>
                  </w:rPrChange>
                </w:rPr>
                <w:t>R14</w:t>
              </w:r>
            </w:ins>
          </w:p>
        </w:tc>
        <w:tc>
          <w:tcPr>
            <w:tcW w:w="0" w:type="auto"/>
            <w:tcPrChange w:id="3278" w:author="Cristian Sbrolli" w:date="2021-01-04T00:28:00Z">
              <w:tcPr>
                <w:tcW w:w="958" w:type="dxa"/>
                <w:gridSpan w:val="2"/>
              </w:tcPr>
            </w:tcPrChange>
          </w:tcPr>
          <w:p w14:paraId="0460854E" w14:textId="29639247" w:rsidR="00C86CCE" w:rsidRPr="00801F40" w:rsidRDefault="00C86CCE">
            <w:pPr>
              <w:jc w:val="center"/>
              <w:rPr>
                <w:ins w:id="3279" w:author="Cristian Sbrolli" w:date="2021-01-04T00:03:00Z"/>
                <w:sz w:val="28"/>
                <w:szCs w:val="28"/>
                <w:rPrChange w:id="3280" w:author="Etion Pinari" w:date="2021-01-06T12:27:00Z">
                  <w:rPr>
                    <w:ins w:id="3281" w:author="Cristian Sbrolli" w:date="2021-01-04T00:03:00Z"/>
                  </w:rPr>
                </w:rPrChange>
              </w:rPr>
              <w:pPrChange w:id="3282" w:author="Cristian Sbrolli" w:date="2021-01-04T00:14:00Z">
                <w:pPr>
                  <w:framePr w:hSpace="180" w:wrap="around" w:vAnchor="text" w:hAnchor="margin" w:y="66"/>
                </w:pPr>
              </w:pPrChange>
            </w:pPr>
          </w:p>
        </w:tc>
        <w:tc>
          <w:tcPr>
            <w:tcW w:w="0" w:type="auto"/>
            <w:tcPrChange w:id="3283" w:author="Cristian Sbrolli" w:date="2021-01-04T00:28:00Z">
              <w:tcPr>
                <w:tcW w:w="845" w:type="dxa"/>
                <w:gridSpan w:val="2"/>
              </w:tcPr>
            </w:tcPrChange>
          </w:tcPr>
          <w:p w14:paraId="05E6BB1C" w14:textId="77777777" w:rsidR="00C86CCE" w:rsidRPr="00801F40" w:rsidRDefault="00C86CCE">
            <w:pPr>
              <w:jc w:val="center"/>
              <w:rPr>
                <w:ins w:id="3284" w:author="Cristian Sbrolli" w:date="2021-01-04T00:03:00Z"/>
                <w:sz w:val="28"/>
                <w:szCs w:val="28"/>
                <w:rPrChange w:id="3285" w:author="Etion Pinari" w:date="2021-01-06T12:27:00Z">
                  <w:rPr>
                    <w:ins w:id="3286" w:author="Cristian Sbrolli" w:date="2021-01-04T00:03:00Z"/>
                  </w:rPr>
                </w:rPrChange>
              </w:rPr>
              <w:pPrChange w:id="3287" w:author="Cristian Sbrolli" w:date="2021-01-04T00:14:00Z">
                <w:pPr>
                  <w:framePr w:hSpace="180" w:wrap="around" w:vAnchor="text" w:hAnchor="margin" w:y="66"/>
                </w:pPr>
              </w:pPrChange>
            </w:pPr>
          </w:p>
        </w:tc>
        <w:tc>
          <w:tcPr>
            <w:tcW w:w="0" w:type="auto"/>
            <w:tcPrChange w:id="3288" w:author="Cristian Sbrolli" w:date="2021-01-04T00:28:00Z">
              <w:tcPr>
                <w:tcW w:w="1248" w:type="dxa"/>
                <w:gridSpan w:val="3"/>
              </w:tcPr>
            </w:tcPrChange>
          </w:tcPr>
          <w:p w14:paraId="7FA4D65E" w14:textId="77777777" w:rsidR="00C86CCE" w:rsidRPr="00801F40" w:rsidRDefault="00C86CCE">
            <w:pPr>
              <w:jc w:val="center"/>
              <w:rPr>
                <w:ins w:id="3289" w:author="Cristian Sbrolli" w:date="2021-01-04T00:03:00Z"/>
                <w:sz w:val="28"/>
                <w:szCs w:val="28"/>
                <w:rPrChange w:id="3290" w:author="Etion Pinari" w:date="2021-01-06T12:27:00Z">
                  <w:rPr>
                    <w:ins w:id="3291" w:author="Cristian Sbrolli" w:date="2021-01-04T00:03:00Z"/>
                  </w:rPr>
                </w:rPrChange>
              </w:rPr>
              <w:pPrChange w:id="3292" w:author="Cristian Sbrolli" w:date="2021-01-04T00:14:00Z">
                <w:pPr>
                  <w:framePr w:hSpace="180" w:wrap="around" w:vAnchor="text" w:hAnchor="margin" w:y="66"/>
                </w:pPr>
              </w:pPrChange>
            </w:pPr>
          </w:p>
        </w:tc>
        <w:tc>
          <w:tcPr>
            <w:tcW w:w="0" w:type="auto"/>
            <w:tcPrChange w:id="3293" w:author="Cristian Sbrolli" w:date="2021-01-04T00:28:00Z">
              <w:tcPr>
                <w:tcW w:w="861" w:type="dxa"/>
                <w:gridSpan w:val="2"/>
              </w:tcPr>
            </w:tcPrChange>
          </w:tcPr>
          <w:p w14:paraId="2E5B9308" w14:textId="72C3F56A" w:rsidR="00C86CCE" w:rsidRPr="00801F40" w:rsidRDefault="00C86CCE">
            <w:pPr>
              <w:jc w:val="center"/>
              <w:rPr>
                <w:ins w:id="3294" w:author="Cristian Sbrolli" w:date="2021-01-04T00:10:00Z"/>
                <w:sz w:val="28"/>
                <w:szCs w:val="28"/>
                <w:rPrChange w:id="3295" w:author="Etion Pinari" w:date="2021-01-06T12:27:00Z">
                  <w:rPr>
                    <w:ins w:id="3296" w:author="Cristian Sbrolli" w:date="2021-01-04T00:10:00Z"/>
                  </w:rPr>
                </w:rPrChange>
              </w:rPr>
              <w:pPrChange w:id="3297" w:author="Cristian Sbrolli" w:date="2021-01-04T00:14:00Z">
                <w:pPr>
                  <w:framePr w:hSpace="180" w:wrap="around" w:vAnchor="text" w:hAnchor="margin" w:y="66"/>
                </w:pPr>
              </w:pPrChange>
            </w:pPr>
            <w:ins w:id="3298" w:author="Cristian Sbrolli" w:date="2021-01-04T00:19:00Z">
              <w:r w:rsidRPr="00801F40">
                <w:rPr>
                  <w:b/>
                  <w:bCs/>
                  <w:sz w:val="28"/>
                  <w:szCs w:val="28"/>
                </w:rPr>
                <w:t>×</w:t>
              </w:r>
            </w:ins>
          </w:p>
        </w:tc>
        <w:tc>
          <w:tcPr>
            <w:tcW w:w="0" w:type="auto"/>
            <w:tcPrChange w:id="3299" w:author="Cristian Sbrolli" w:date="2021-01-04T00:28:00Z">
              <w:tcPr>
                <w:tcW w:w="834" w:type="dxa"/>
                <w:gridSpan w:val="3"/>
              </w:tcPr>
            </w:tcPrChange>
          </w:tcPr>
          <w:p w14:paraId="71C0D300" w14:textId="1B873DD3" w:rsidR="00C86CCE" w:rsidRPr="00801F40" w:rsidRDefault="00C86CCE">
            <w:pPr>
              <w:jc w:val="center"/>
              <w:rPr>
                <w:ins w:id="3300" w:author="Cristian Sbrolli" w:date="2021-01-04T00:03:00Z"/>
                <w:sz w:val="28"/>
                <w:szCs w:val="28"/>
                <w:rPrChange w:id="3301" w:author="Etion Pinari" w:date="2021-01-06T12:27:00Z">
                  <w:rPr>
                    <w:ins w:id="3302" w:author="Cristian Sbrolli" w:date="2021-01-04T00:03:00Z"/>
                  </w:rPr>
                </w:rPrChange>
              </w:rPr>
              <w:pPrChange w:id="3303" w:author="Cristian Sbrolli" w:date="2021-01-04T00:14:00Z">
                <w:pPr>
                  <w:framePr w:hSpace="180" w:wrap="around" w:vAnchor="text" w:hAnchor="margin" w:y="66"/>
                </w:pPr>
              </w:pPrChange>
            </w:pPr>
          </w:p>
        </w:tc>
        <w:tc>
          <w:tcPr>
            <w:tcW w:w="0" w:type="auto"/>
            <w:tcPrChange w:id="3304" w:author="Cristian Sbrolli" w:date="2021-01-04T00:28:00Z">
              <w:tcPr>
                <w:tcW w:w="845" w:type="dxa"/>
                <w:gridSpan w:val="2"/>
              </w:tcPr>
            </w:tcPrChange>
          </w:tcPr>
          <w:p w14:paraId="0D6B94C6" w14:textId="77777777" w:rsidR="00C86CCE" w:rsidRPr="00801F40" w:rsidRDefault="00C86CCE">
            <w:pPr>
              <w:jc w:val="center"/>
              <w:rPr>
                <w:ins w:id="3305" w:author="Cristian Sbrolli" w:date="2021-01-04T00:03:00Z"/>
                <w:sz w:val="28"/>
                <w:szCs w:val="28"/>
                <w:rPrChange w:id="3306" w:author="Etion Pinari" w:date="2021-01-06T12:27:00Z">
                  <w:rPr>
                    <w:ins w:id="3307" w:author="Cristian Sbrolli" w:date="2021-01-04T00:03:00Z"/>
                  </w:rPr>
                </w:rPrChange>
              </w:rPr>
              <w:pPrChange w:id="3308" w:author="Cristian Sbrolli" w:date="2021-01-04T00:14:00Z">
                <w:pPr>
                  <w:framePr w:hSpace="180" w:wrap="around" w:vAnchor="text" w:hAnchor="margin" w:y="66"/>
                </w:pPr>
              </w:pPrChange>
            </w:pPr>
          </w:p>
        </w:tc>
        <w:tc>
          <w:tcPr>
            <w:tcW w:w="0" w:type="auto"/>
            <w:tcPrChange w:id="3309" w:author="Cristian Sbrolli" w:date="2021-01-04T00:28:00Z">
              <w:tcPr>
                <w:tcW w:w="884" w:type="dxa"/>
                <w:gridSpan w:val="2"/>
              </w:tcPr>
            </w:tcPrChange>
          </w:tcPr>
          <w:p w14:paraId="73372773" w14:textId="77777777" w:rsidR="00C86CCE" w:rsidRPr="00801F40" w:rsidRDefault="00C86CCE">
            <w:pPr>
              <w:jc w:val="center"/>
              <w:rPr>
                <w:ins w:id="3310" w:author="Cristian Sbrolli" w:date="2021-01-04T00:03:00Z"/>
                <w:sz w:val="28"/>
                <w:szCs w:val="28"/>
                <w:rPrChange w:id="3311" w:author="Etion Pinari" w:date="2021-01-06T12:27:00Z">
                  <w:rPr>
                    <w:ins w:id="3312" w:author="Cristian Sbrolli" w:date="2021-01-04T00:03:00Z"/>
                  </w:rPr>
                </w:rPrChange>
              </w:rPr>
              <w:pPrChange w:id="3313" w:author="Cristian Sbrolli" w:date="2021-01-04T00:14:00Z">
                <w:pPr>
                  <w:framePr w:hSpace="180" w:wrap="around" w:vAnchor="text" w:hAnchor="margin" w:y="66"/>
                </w:pPr>
              </w:pPrChange>
            </w:pPr>
          </w:p>
        </w:tc>
        <w:tc>
          <w:tcPr>
            <w:tcW w:w="0" w:type="auto"/>
            <w:tcPrChange w:id="3314" w:author="Cristian Sbrolli" w:date="2021-01-04T00:28:00Z">
              <w:tcPr>
                <w:tcW w:w="849" w:type="dxa"/>
              </w:tcPr>
            </w:tcPrChange>
          </w:tcPr>
          <w:p w14:paraId="25F15779" w14:textId="62AAEB20" w:rsidR="00C86CCE" w:rsidRPr="00801F40" w:rsidRDefault="00C86CCE">
            <w:pPr>
              <w:jc w:val="center"/>
              <w:rPr>
                <w:ins w:id="3315" w:author="Cristian Sbrolli" w:date="2021-01-04T00:03:00Z"/>
                <w:sz w:val="28"/>
                <w:szCs w:val="28"/>
                <w:rPrChange w:id="3316" w:author="Etion Pinari" w:date="2021-01-06T12:27:00Z">
                  <w:rPr>
                    <w:ins w:id="3317" w:author="Cristian Sbrolli" w:date="2021-01-04T00:03:00Z"/>
                  </w:rPr>
                </w:rPrChange>
              </w:rPr>
              <w:pPrChange w:id="3318" w:author="Cristian Sbrolli" w:date="2021-01-04T00:14:00Z">
                <w:pPr>
                  <w:framePr w:hSpace="180" w:wrap="around" w:vAnchor="text" w:hAnchor="margin" w:y="66"/>
                </w:pPr>
              </w:pPrChange>
            </w:pPr>
            <w:ins w:id="3319" w:author="Cristian Sbrolli" w:date="2021-01-04T00:19:00Z">
              <w:r w:rsidRPr="00801F40">
                <w:rPr>
                  <w:b/>
                  <w:bCs/>
                  <w:sz w:val="28"/>
                  <w:szCs w:val="28"/>
                </w:rPr>
                <w:t>×</w:t>
              </w:r>
            </w:ins>
          </w:p>
        </w:tc>
        <w:tc>
          <w:tcPr>
            <w:tcW w:w="0" w:type="auto"/>
            <w:tcPrChange w:id="3320" w:author="Cristian Sbrolli" w:date="2021-01-04T00:28:00Z">
              <w:tcPr>
                <w:tcW w:w="841" w:type="dxa"/>
              </w:tcPr>
            </w:tcPrChange>
          </w:tcPr>
          <w:p w14:paraId="36B577A0" w14:textId="77777777" w:rsidR="00C86CCE" w:rsidRPr="00801F40" w:rsidRDefault="00C86CCE">
            <w:pPr>
              <w:jc w:val="center"/>
              <w:rPr>
                <w:ins w:id="3321" w:author="Cristian Sbrolli" w:date="2021-01-04T00:03:00Z"/>
                <w:sz w:val="28"/>
                <w:szCs w:val="28"/>
                <w:rPrChange w:id="3322" w:author="Etion Pinari" w:date="2021-01-06T12:27:00Z">
                  <w:rPr>
                    <w:ins w:id="3323" w:author="Cristian Sbrolli" w:date="2021-01-04T00:03:00Z"/>
                  </w:rPr>
                </w:rPrChange>
              </w:rPr>
              <w:pPrChange w:id="3324" w:author="Cristian Sbrolli" w:date="2021-01-04T00:14:00Z">
                <w:pPr>
                  <w:framePr w:hSpace="180" w:wrap="around" w:vAnchor="text" w:hAnchor="margin" w:y="66"/>
                </w:pPr>
              </w:pPrChange>
            </w:pPr>
          </w:p>
        </w:tc>
      </w:tr>
      <w:tr w:rsidR="00E84E6D" w:rsidRPr="00801F40" w14:paraId="08396177" w14:textId="77777777" w:rsidTr="00E84E6D">
        <w:tblPrEx>
          <w:tblPrExChange w:id="3325" w:author="Cristian Sbrolli" w:date="2021-01-04T00:28:00Z">
            <w:tblPrEx>
              <w:tblLayout w:type="fixed"/>
            </w:tblPrEx>
          </w:tblPrExChange>
        </w:tblPrEx>
        <w:trPr>
          <w:ins w:id="3326" w:author="Cristian Sbrolli" w:date="2021-01-04T00:03:00Z"/>
        </w:trPr>
        <w:tc>
          <w:tcPr>
            <w:tcW w:w="0" w:type="auto"/>
            <w:shd w:val="clear" w:color="auto" w:fill="F4B083" w:themeFill="accent2" w:themeFillTint="99"/>
            <w:tcPrChange w:id="3327" w:author="Cristian Sbrolli" w:date="2021-01-04T00:28:00Z">
              <w:tcPr>
                <w:tcW w:w="1463" w:type="dxa"/>
                <w:gridSpan w:val="2"/>
              </w:tcPr>
            </w:tcPrChange>
          </w:tcPr>
          <w:p w14:paraId="2B210DE6" w14:textId="1020941C" w:rsidR="00C86CCE" w:rsidRPr="00801F40" w:rsidRDefault="00C86CCE">
            <w:pPr>
              <w:jc w:val="center"/>
              <w:rPr>
                <w:ins w:id="3328" w:author="Cristian Sbrolli" w:date="2021-01-04T00:03:00Z"/>
                <w:sz w:val="28"/>
                <w:szCs w:val="28"/>
                <w:rPrChange w:id="3329" w:author="Etion Pinari" w:date="2021-01-06T12:27:00Z">
                  <w:rPr>
                    <w:ins w:id="3330" w:author="Cristian Sbrolli" w:date="2021-01-04T00:03:00Z"/>
                  </w:rPr>
                </w:rPrChange>
              </w:rPr>
              <w:pPrChange w:id="3331" w:author="Cristian Sbrolli" w:date="2021-01-04T00:14:00Z">
                <w:pPr>
                  <w:framePr w:hSpace="180" w:wrap="around" w:vAnchor="text" w:hAnchor="margin" w:y="66"/>
                </w:pPr>
              </w:pPrChange>
            </w:pPr>
            <w:ins w:id="3332" w:author="Cristian Sbrolli" w:date="2021-01-04T00:06:00Z">
              <w:r w:rsidRPr="00801F40">
                <w:rPr>
                  <w:sz w:val="28"/>
                  <w:szCs w:val="28"/>
                  <w:rPrChange w:id="3333" w:author="Etion Pinari" w:date="2021-01-06T12:27:00Z">
                    <w:rPr/>
                  </w:rPrChange>
                </w:rPr>
                <w:t>R15.1-2</w:t>
              </w:r>
            </w:ins>
          </w:p>
        </w:tc>
        <w:tc>
          <w:tcPr>
            <w:tcW w:w="0" w:type="auto"/>
            <w:tcPrChange w:id="3334" w:author="Cristian Sbrolli" w:date="2021-01-04T00:28:00Z">
              <w:tcPr>
                <w:tcW w:w="958" w:type="dxa"/>
                <w:gridSpan w:val="2"/>
              </w:tcPr>
            </w:tcPrChange>
          </w:tcPr>
          <w:p w14:paraId="43AA393C" w14:textId="5A98988C" w:rsidR="00C86CCE" w:rsidRPr="00801F40" w:rsidRDefault="00C86CCE">
            <w:pPr>
              <w:jc w:val="center"/>
              <w:rPr>
                <w:ins w:id="3335" w:author="Cristian Sbrolli" w:date="2021-01-04T00:03:00Z"/>
                <w:sz w:val="28"/>
                <w:szCs w:val="28"/>
                <w:rPrChange w:id="3336" w:author="Etion Pinari" w:date="2021-01-06T12:27:00Z">
                  <w:rPr>
                    <w:ins w:id="3337" w:author="Cristian Sbrolli" w:date="2021-01-04T00:03:00Z"/>
                  </w:rPr>
                </w:rPrChange>
              </w:rPr>
              <w:pPrChange w:id="3338" w:author="Cristian Sbrolli" w:date="2021-01-04T00:14:00Z">
                <w:pPr>
                  <w:framePr w:hSpace="180" w:wrap="around" w:vAnchor="text" w:hAnchor="margin" w:y="66"/>
                </w:pPr>
              </w:pPrChange>
            </w:pPr>
          </w:p>
        </w:tc>
        <w:tc>
          <w:tcPr>
            <w:tcW w:w="0" w:type="auto"/>
            <w:tcPrChange w:id="3339" w:author="Cristian Sbrolli" w:date="2021-01-04T00:28:00Z">
              <w:tcPr>
                <w:tcW w:w="845" w:type="dxa"/>
                <w:gridSpan w:val="2"/>
              </w:tcPr>
            </w:tcPrChange>
          </w:tcPr>
          <w:p w14:paraId="746285BD" w14:textId="77777777" w:rsidR="00C86CCE" w:rsidRPr="00801F40" w:rsidRDefault="00C86CCE">
            <w:pPr>
              <w:jc w:val="center"/>
              <w:rPr>
                <w:ins w:id="3340" w:author="Cristian Sbrolli" w:date="2021-01-04T00:03:00Z"/>
                <w:sz w:val="28"/>
                <w:szCs w:val="28"/>
                <w:rPrChange w:id="3341" w:author="Etion Pinari" w:date="2021-01-06T12:27:00Z">
                  <w:rPr>
                    <w:ins w:id="3342" w:author="Cristian Sbrolli" w:date="2021-01-04T00:03:00Z"/>
                  </w:rPr>
                </w:rPrChange>
              </w:rPr>
              <w:pPrChange w:id="3343" w:author="Cristian Sbrolli" w:date="2021-01-04T00:14:00Z">
                <w:pPr>
                  <w:framePr w:hSpace="180" w:wrap="around" w:vAnchor="text" w:hAnchor="margin" w:y="66"/>
                </w:pPr>
              </w:pPrChange>
            </w:pPr>
          </w:p>
        </w:tc>
        <w:tc>
          <w:tcPr>
            <w:tcW w:w="0" w:type="auto"/>
            <w:tcPrChange w:id="3344" w:author="Cristian Sbrolli" w:date="2021-01-04T00:28:00Z">
              <w:tcPr>
                <w:tcW w:w="1248" w:type="dxa"/>
                <w:gridSpan w:val="3"/>
              </w:tcPr>
            </w:tcPrChange>
          </w:tcPr>
          <w:p w14:paraId="02B1A6CA" w14:textId="77777777" w:rsidR="00C86CCE" w:rsidRPr="00801F40" w:rsidRDefault="00C86CCE">
            <w:pPr>
              <w:jc w:val="center"/>
              <w:rPr>
                <w:ins w:id="3345" w:author="Cristian Sbrolli" w:date="2021-01-04T00:03:00Z"/>
                <w:sz w:val="28"/>
                <w:szCs w:val="28"/>
                <w:rPrChange w:id="3346" w:author="Etion Pinari" w:date="2021-01-06T12:27:00Z">
                  <w:rPr>
                    <w:ins w:id="3347" w:author="Cristian Sbrolli" w:date="2021-01-04T00:03:00Z"/>
                  </w:rPr>
                </w:rPrChange>
              </w:rPr>
              <w:pPrChange w:id="3348" w:author="Cristian Sbrolli" w:date="2021-01-04T00:14:00Z">
                <w:pPr>
                  <w:framePr w:hSpace="180" w:wrap="around" w:vAnchor="text" w:hAnchor="margin" w:y="66"/>
                </w:pPr>
              </w:pPrChange>
            </w:pPr>
          </w:p>
        </w:tc>
        <w:tc>
          <w:tcPr>
            <w:tcW w:w="0" w:type="auto"/>
            <w:tcPrChange w:id="3349" w:author="Cristian Sbrolli" w:date="2021-01-04T00:28:00Z">
              <w:tcPr>
                <w:tcW w:w="861" w:type="dxa"/>
                <w:gridSpan w:val="2"/>
              </w:tcPr>
            </w:tcPrChange>
          </w:tcPr>
          <w:p w14:paraId="31EC89E8" w14:textId="520B2223" w:rsidR="00C86CCE" w:rsidRPr="00801F40" w:rsidRDefault="00C86CCE">
            <w:pPr>
              <w:jc w:val="center"/>
              <w:rPr>
                <w:ins w:id="3350" w:author="Cristian Sbrolli" w:date="2021-01-04T00:10:00Z"/>
                <w:sz w:val="28"/>
                <w:szCs w:val="28"/>
                <w:rPrChange w:id="3351" w:author="Etion Pinari" w:date="2021-01-06T12:27:00Z">
                  <w:rPr>
                    <w:ins w:id="3352" w:author="Cristian Sbrolli" w:date="2021-01-04T00:10:00Z"/>
                  </w:rPr>
                </w:rPrChange>
              </w:rPr>
              <w:pPrChange w:id="3353" w:author="Cristian Sbrolli" w:date="2021-01-04T00:14:00Z">
                <w:pPr>
                  <w:framePr w:hSpace="180" w:wrap="around" w:vAnchor="text" w:hAnchor="margin" w:y="66"/>
                </w:pPr>
              </w:pPrChange>
            </w:pPr>
            <w:ins w:id="3354" w:author="Cristian Sbrolli" w:date="2021-01-04T00:19:00Z">
              <w:r w:rsidRPr="00801F40">
                <w:rPr>
                  <w:b/>
                  <w:bCs/>
                  <w:sz w:val="28"/>
                  <w:szCs w:val="28"/>
                </w:rPr>
                <w:t>×</w:t>
              </w:r>
            </w:ins>
          </w:p>
        </w:tc>
        <w:tc>
          <w:tcPr>
            <w:tcW w:w="0" w:type="auto"/>
            <w:tcPrChange w:id="3355" w:author="Cristian Sbrolli" w:date="2021-01-04T00:28:00Z">
              <w:tcPr>
                <w:tcW w:w="834" w:type="dxa"/>
                <w:gridSpan w:val="3"/>
              </w:tcPr>
            </w:tcPrChange>
          </w:tcPr>
          <w:p w14:paraId="7458420F" w14:textId="0A246969" w:rsidR="00C86CCE" w:rsidRPr="00801F40" w:rsidRDefault="00C86CCE">
            <w:pPr>
              <w:jc w:val="center"/>
              <w:rPr>
                <w:ins w:id="3356" w:author="Cristian Sbrolli" w:date="2021-01-04T00:03:00Z"/>
                <w:sz w:val="28"/>
                <w:szCs w:val="28"/>
                <w:rPrChange w:id="3357" w:author="Etion Pinari" w:date="2021-01-06T12:27:00Z">
                  <w:rPr>
                    <w:ins w:id="3358" w:author="Cristian Sbrolli" w:date="2021-01-04T00:03:00Z"/>
                  </w:rPr>
                </w:rPrChange>
              </w:rPr>
              <w:pPrChange w:id="3359" w:author="Cristian Sbrolli" w:date="2021-01-04T00:14:00Z">
                <w:pPr>
                  <w:framePr w:hSpace="180" w:wrap="around" w:vAnchor="text" w:hAnchor="margin" w:y="66"/>
                </w:pPr>
              </w:pPrChange>
            </w:pPr>
          </w:p>
        </w:tc>
        <w:tc>
          <w:tcPr>
            <w:tcW w:w="0" w:type="auto"/>
            <w:tcPrChange w:id="3360" w:author="Cristian Sbrolli" w:date="2021-01-04T00:28:00Z">
              <w:tcPr>
                <w:tcW w:w="845" w:type="dxa"/>
                <w:gridSpan w:val="2"/>
              </w:tcPr>
            </w:tcPrChange>
          </w:tcPr>
          <w:p w14:paraId="78EB3FDF" w14:textId="77777777" w:rsidR="00C86CCE" w:rsidRPr="00801F40" w:rsidRDefault="00C86CCE">
            <w:pPr>
              <w:jc w:val="center"/>
              <w:rPr>
                <w:ins w:id="3361" w:author="Cristian Sbrolli" w:date="2021-01-04T00:03:00Z"/>
                <w:sz w:val="28"/>
                <w:szCs w:val="28"/>
                <w:rPrChange w:id="3362" w:author="Etion Pinari" w:date="2021-01-06T12:27:00Z">
                  <w:rPr>
                    <w:ins w:id="3363" w:author="Cristian Sbrolli" w:date="2021-01-04T00:03:00Z"/>
                  </w:rPr>
                </w:rPrChange>
              </w:rPr>
              <w:pPrChange w:id="3364" w:author="Cristian Sbrolli" w:date="2021-01-04T00:14:00Z">
                <w:pPr>
                  <w:framePr w:hSpace="180" w:wrap="around" w:vAnchor="text" w:hAnchor="margin" w:y="66"/>
                </w:pPr>
              </w:pPrChange>
            </w:pPr>
          </w:p>
        </w:tc>
        <w:tc>
          <w:tcPr>
            <w:tcW w:w="0" w:type="auto"/>
            <w:tcPrChange w:id="3365" w:author="Cristian Sbrolli" w:date="2021-01-04T00:28:00Z">
              <w:tcPr>
                <w:tcW w:w="884" w:type="dxa"/>
                <w:gridSpan w:val="2"/>
              </w:tcPr>
            </w:tcPrChange>
          </w:tcPr>
          <w:p w14:paraId="73FE39AE" w14:textId="77777777" w:rsidR="00C86CCE" w:rsidRPr="00801F40" w:rsidRDefault="00C86CCE">
            <w:pPr>
              <w:jc w:val="center"/>
              <w:rPr>
                <w:ins w:id="3366" w:author="Cristian Sbrolli" w:date="2021-01-04T00:03:00Z"/>
                <w:sz w:val="28"/>
                <w:szCs w:val="28"/>
                <w:rPrChange w:id="3367" w:author="Etion Pinari" w:date="2021-01-06T12:27:00Z">
                  <w:rPr>
                    <w:ins w:id="3368" w:author="Cristian Sbrolli" w:date="2021-01-04T00:03:00Z"/>
                  </w:rPr>
                </w:rPrChange>
              </w:rPr>
              <w:pPrChange w:id="3369" w:author="Cristian Sbrolli" w:date="2021-01-04T00:14:00Z">
                <w:pPr>
                  <w:framePr w:hSpace="180" w:wrap="around" w:vAnchor="text" w:hAnchor="margin" w:y="66"/>
                </w:pPr>
              </w:pPrChange>
            </w:pPr>
          </w:p>
        </w:tc>
        <w:tc>
          <w:tcPr>
            <w:tcW w:w="0" w:type="auto"/>
            <w:tcPrChange w:id="3370" w:author="Cristian Sbrolli" w:date="2021-01-04T00:28:00Z">
              <w:tcPr>
                <w:tcW w:w="849" w:type="dxa"/>
              </w:tcPr>
            </w:tcPrChange>
          </w:tcPr>
          <w:p w14:paraId="7AF7C929" w14:textId="102967B1" w:rsidR="00C86CCE" w:rsidRPr="00801F40" w:rsidRDefault="00C86CCE">
            <w:pPr>
              <w:jc w:val="center"/>
              <w:rPr>
                <w:ins w:id="3371" w:author="Cristian Sbrolli" w:date="2021-01-04T00:03:00Z"/>
                <w:sz w:val="28"/>
                <w:szCs w:val="28"/>
                <w:rPrChange w:id="3372" w:author="Etion Pinari" w:date="2021-01-06T12:27:00Z">
                  <w:rPr>
                    <w:ins w:id="3373" w:author="Cristian Sbrolli" w:date="2021-01-04T00:03:00Z"/>
                  </w:rPr>
                </w:rPrChange>
              </w:rPr>
              <w:pPrChange w:id="3374" w:author="Cristian Sbrolli" w:date="2021-01-04T00:14:00Z">
                <w:pPr>
                  <w:framePr w:hSpace="180" w:wrap="around" w:vAnchor="text" w:hAnchor="margin" w:y="66"/>
                </w:pPr>
              </w:pPrChange>
            </w:pPr>
            <w:ins w:id="3375" w:author="Cristian Sbrolli" w:date="2021-01-04T00:19:00Z">
              <w:r w:rsidRPr="00801F40">
                <w:rPr>
                  <w:b/>
                  <w:bCs/>
                  <w:sz w:val="28"/>
                  <w:szCs w:val="28"/>
                </w:rPr>
                <w:t>×</w:t>
              </w:r>
            </w:ins>
          </w:p>
        </w:tc>
        <w:tc>
          <w:tcPr>
            <w:tcW w:w="0" w:type="auto"/>
            <w:tcPrChange w:id="3376" w:author="Cristian Sbrolli" w:date="2021-01-04T00:28:00Z">
              <w:tcPr>
                <w:tcW w:w="841" w:type="dxa"/>
              </w:tcPr>
            </w:tcPrChange>
          </w:tcPr>
          <w:p w14:paraId="0EED1AF7" w14:textId="77777777" w:rsidR="00C86CCE" w:rsidRPr="00801F40" w:rsidRDefault="00C86CCE">
            <w:pPr>
              <w:jc w:val="center"/>
              <w:rPr>
                <w:ins w:id="3377" w:author="Cristian Sbrolli" w:date="2021-01-04T00:03:00Z"/>
                <w:sz w:val="28"/>
                <w:szCs w:val="28"/>
                <w:rPrChange w:id="3378" w:author="Etion Pinari" w:date="2021-01-06T12:27:00Z">
                  <w:rPr>
                    <w:ins w:id="3379" w:author="Cristian Sbrolli" w:date="2021-01-04T00:03:00Z"/>
                  </w:rPr>
                </w:rPrChange>
              </w:rPr>
              <w:pPrChange w:id="3380" w:author="Cristian Sbrolli" w:date="2021-01-04T00:14:00Z">
                <w:pPr>
                  <w:framePr w:hSpace="180" w:wrap="around" w:vAnchor="text" w:hAnchor="margin" w:y="66"/>
                </w:pPr>
              </w:pPrChange>
            </w:pPr>
          </w:p>
        </w:tc>
      </w:tr>
      <w:tr w:rsidR="00E84E6D" w:rsidRPr="00801F40" w14:paraId="3C0CC8E0" w14:textId="77777777" w:rsidTr="00E84E6D">
        <w:tblPrEx>
          <w:tblPrExChange w:id="3381" w:author="Cristian Sbrolli" w:date="2021-01-04T00:28:00Z">
            <w:tblPrEx>
              <w:tblLayout w:type="fixed"/>
            </w:tblPrEx>
          </w:tblPrExChange>
        </w:tblPrEx>
        <w:trPr>
          <w:ins w:id="3382" w:author="Cristian Sbrolli" w:date="2021-01-04T00:03:00Z"/>
        </w:trPr>
        <w:tc>
          <w:tcPr>
            <w:tcW w:w="0" w:type="auto"/>
            <w:shd w:val="clear" w:color="auto" w:fill="F4B083" w:themeFill="accent2" w:themeFillTint="99"/>
            <w:tcPrChange w:id="3383" w:author="Cristian Sbrolli" w:date="2021-01-04T00:28:00Z">
              <w:tcPr>
                <w:tcW w:w="1463" w:type="dxa"/>
                <w:gridSpan w:val="2"/>
              </w:tcPr>
            </w:tcPrChange>
          </w:tcPr>
          <w:p w14:paraId="761B4AAA" w14:textId="48D490C0" w:rsidR="00C86CCE" w:rsidRPr="00801F40" w:rsidRDefault="00C86CCE">
            <w:pPr>
              <w:jc w:val="center"/>
              <w:rPr>
                <w:ins w:id="3384" w:author="Cristian Sbrolli" w:date="2021-01-04T00:03:00Z"/>
                <w:sz w:val="28"/>
                <w:szCs w:val="28"/>
                <w:rPrChange w:id="3385" w:author="Etion Pinari" w:date="2021-01-06T12:27:00Z">
                  <w:rPr>
                    <w:ins w:id="3386" w:author="Cristian Sbrolli" w:date="2021-01-04T00:03:00Z"/>
                  </w:rPr>
                </w:rPrChange>
              </w:rPr>
              <w:pPrChange w:id="3387" w:author="Cristian Sbrolli" w:date="2021-01-04T00:14:00Z">
                <w:pPr>
                  <w:framePr w:hSpace="180" w:wrap="around" w:vAnchor="text" w:hAnchor="margin" w:y="66"/>
                </w:pPr>
              </w:pPrChange>
            </w:pPr>
            <w:ins w:id="3388" w:author="Cristian Sbrolli" w:date="2021-01-04T00:06:00Z">
              <w:r w:rsidRPr="00801F40">
                <w:rPr>
                  <w:sz w:val="28"/>
                  <w:szCs w:val="28"/>
                  <w:rPrChange w:id="3389" w:author="Etion Pinari" w:date="2021-01-06T12:27:00Z">
                    <w:rPr/>
                  </w:rPrChange>
                </w:rPr>
                <w:t>R15.3</w:t>
              </w:r>
            </w:ins>
          </w:p>
        </w:tc>
        <w:tc>
          <w:tcPr>
            <w:tcW w:w="0" w:type="auto"/>
            <w:tcPrChange w:id="3390" w:author="Cristian Sbrolli" w:date="2021-01-04T00:28:00Z">
              <w:tcPr>
                <w:tcW w:w="958" w:type="dxa"/>
                <w:gridSpan w:val="2"/>
              </w:tcPr>
            </w:tcPrChange>
          </w:tcPr>
          <w:p w14:paraId="1C5CB706" w14:textId="2E1EFEA2" w:rsidR="00C86CCE" w:rsidRPr="00801F40" w:rsidRDefault="00C86CCE">
            <w:pPr>
              <w:jc w:val="center"/>
              <w:rPr>
                <w:ins w:id="3391" w:author="Cristian Sbrolli" w:date="2021-01-04T00:03:00Z"/>
                <w:sz w:val="28"/>
                <w:szCs w:val="28"/>
                <w:rPrChange w:id="3392" w:author="Etion Pinari" w:date="2021-01-06T12:27:00Z">
                  <w:rPr>
                    <w:ins w:id="3393" w:author="Cristian Sbrolli" w:date="2021-01-04T00:03:00Z"/>
                  </w:rPr>
                </w:rPrChange>
              </w:rPr>
              <w:pPrChange w:id="3394" w:author="Cristian Sbrolli" w:date="2021-01-04T00:14:00Z">
                <w:pPr>
                  <w:framePr w:hSpace="180" w:wrap="around" w:vAnchor="text" w:hAnchor="margin" w:y="66"/>
                </w:pPr>
              </w:pPrChange>
            </w:pPr>
          </w:p>
        </w:tc>
        <w:tc>
          <w:tcPr>
            <w:tcW w:w="0" w:type="auto"/>
            <w:tcPrChange w:id="3395" w:author="Cristian Sbrolli" w:date="2021-01-04T00:28:00Z">
              <w:tcPr>
                <w:tcW w:w="845" w:type="dxa"/>
                <w:gridSpan w:val="2"/>
              </w:tcPr>
            </w:tcPrChange>
          </w:tcPr>
          <w:p w14:paraId="2BE61BC6" w14:textId="77777777" w:rsidR="00C86CCE" w:rsidRPr="00801F40" w:rsidRDefault="00C86CCE">
            <w:pPr>
              <w:jc w:val="center"/>
              <w:rPr>
                <w:ins w:id="3396" w:author="Cristian Sbrolli" w:date="2021-01-04T00:03:00Z"/>
                <w:sz w:val="28"/>
                <w:szCs w:val="28"/>
                <w:rPrChange w:id="3397" w:author="Etion Pinari" w:date="2021-01-06T12:27:00Z">
                  <w:rPr>
                    <w:ins w:id="3398" w:author="Cristian Sbrolli" w:date="2021-01-04T00:03:00Z"/>
                  </w:rPr>
                </w:rPrChange>
              </w:rPr>
              <w:pPrChange w:id="3399" w:author="Cristian Sbrolli" w:date="2021-01-04T00:14:00Z">
                <w:pPr>
                  <w:framePr w:hSpace="180" w:wrap="around" w:vAnchor="text" w:hAnchor="margin" w:y="66"/>
                </w:pPr>
              </w:pPrChange>
            </w:pPr>
          </w:p>
        </w:tc>
        <w:tc>
          <w:tcPr>
            <w:tcW w:w="0" w:type="auto"/>
            <w:tcPrChange w:id="3400" w:author="Cristian Sbrolli" w:date="2021-01-04T00:28:00Z">
              <w:tcPr>
                <w:tcW w:w="1248" w:type="dxa"/>
                <w:gridSpan w:val="3"/>
              </w:tcPr>
            </w:tcPrChange>
          </w:tcPr>
          <w:p w14:paraId="35C4566B" w14:textId="77777777" w:rsidR="00C86CCE" w:rsidRPr="00801F40" w:rsidRDefault="00C86CCE">
            <w:pPr>
              <w:jc w:val="center"/>
              <w:rPr>
                <w:ins w:id="3401" w:author="Cristian Sbrolli" w:date="2021-01-04T00:03:00Z"/>
                <w:sz w:val="28"/>
                <w:szCs w:val="28"/>
                <w:rPrChange w:id="3402" w:author="Etion Pinari" w:date="2021-01-06T12:27:00Z">
                  <w:rPr>
                    <w:ins w:id="3403" w:author="Cristian Sbrolli" w:date="2021-01-04T00:03:00Z"/>
                  </w:rPr>
                </w:rPrChange>
              </w:rPr>
              <w:pPrChange w:id="3404" w:author="Cristian Sbrolli" w:date="2021-01-04T00:14:00Z">
                <w:pPr>
                  <w:framePr w:hSpace="180" w:wrap="around" w:vAnchor="text" w:hAnchor="margin" w:y="66"/>
                </w:pPr>
              </w:pPrChange>
            </w:pPr>
          </w:p>
        </w:tc>
        <w:tc>
          <w:tcPr>
            <w:tcW w:w="0" w:type="auto"/>
            <w:tcPrChange w:id="3405" w:author="Cristian Sbrolli" w:date="2021-01-04T00:28:00Z">
              <w:tcPr>
                <w:tcW w:w="861" w:type="dxa"/>
                <w:gridSpan w:val="2"/>
              </w:tcPr>
            </w:tcPrChange>
          </w:tcPr>
          <w:p w14:paraId="169A7A5A" w14:textId="2C736508" w:rsidR="00C86CCE" w:rsidRPr="00801F40" w:rsidRDefault="00C86CCE">
            <w:pPr>
              <w:jc w:val="center"/>
              <w:rPr>
                <w:ins w:id="3406" w:author="Cristian Sbrolli" w:date="2021-01-04T00:10:00Z"/>
                <w:sz w:val="28"/>
                <w:szCs w:val="28"/>
                <w:rPrChange w:id="3407" w:author="Etion Pinari" w:date="2021-01-06T12:27:00Z">
                  <w:rPr>
                    <w:ins w:id="3408" w:author="Cristian Sbrolli" w:date="2021-01-04T00:10:00Z"/>
                  </w:rPr>
                </w:rPrChange>
              </w:rPr>
              <w:pPrChange w:id="3409" w:author="Cristian Sbrolli" w:date="2021-01-04T00:14:00Z">
                <w:pPr>
                  <w:framePr w:hSpace="180" w:wrap="around" w:vAnchor="text" w:hAnchor="margin" w:y="66"/>
                </w:pPr>
              </w:pPrChange>
            </w:pPr>
            <w:ins w:id="3410" w:author="Cristian Sbrolli" w:date="2021-01-04T00:19:00Z">
              <w:r w:rsidRPr="00801F40">
                <w:rPr>
                  <w:b/>
                  <w:bCs/>
                  <w:sz w:val="28"/>
                  <w:szCs w:val="28"/>
                </w:rPr>
                <w:t>×</w:t>
              </w:r>
            </w:ins>
          </w:p>
        </w:tc>
        <w:tc>
          <w:tcPr>
            <w:tcW w:w="0" w:type="auto"/>
            <w:tcPrChange w:id="3411" w:author="Cristian Sbrolli" w:date="2021-01-04T00:28:00Z">
              <w:tcPr>
                <w:tcW w:w="834" w:type="dxa"/>
                <w:gridSpan w:val="3"/>
              </w:tcPr>
            </w:tcPrChange>
          </w:tcPr>
          <w:p w14:paraId="48341865" w14:textId="5A735BED" w:rsidR="00C86CCE" w:rsidRPr="00801F40" w:rsidRDefault="00C86CCE">
            <w:pPr>
              <w:jc w:val="center"/>
              <w:rPr>
                <w:ins w:id="3412" w:author="Cristian Sbrolli" w:date="2021-01-04T00:03:00Z"/>
                <w:sz w:val="28"/>
                <w:szCs w:val="28"/>
                <w:rPrChange w:id="3413" w:author="Etion Pinari" w:date="2021-01-06T12:27:00Z">
                  <w:rPr>
                    <w:ins w:id="3414" w:author="Cristian Sbrolli" w:date="2021-01-04T00:03:00Z"/>
                  </w:rPr>
                </w:rPrChange>
              </w:rPr>
              <w:pPrChange w:id="3415" w:author="Cristian Sbrolli" w:date="2021-01-04T00:14:00Z">
                <w:pPr>
                  <w:framePr w:hSpace="180" w:wrap="around" w:vAnchor="text" w:hAnchor="margin" w:y="66"/>
                </w:pPr>
              </w:pPrChange>
            </w:pPr>
          </w:p>
        </w:tc>
        <w:tc>
          <w:tcPr>
            <w:tcW w:w="0" w:type="auto"/>
            <w:tcPrChange w:id="3416" w:author="Cristian Sbrolli" w:date="2021-01-04T00:28:00Z">
              <w:tcPr>
                <w:tcW w:w="845" w:type="dxa"/>
                <w:gridSpan w:val="2"/>
              </w:tcPr>
            </w:tcPrChange>
          </w:tcPr>
          <w:p w14:paraId="1198A626" w14:textId="77777777" w:rsidR="00C86CCE" w:rsidRPr="00801F40" w:rsidRDefault="00C86CCE">
            <w:pPr>
              <w:jc w:val="center"/>
              <w:rPr>
                <w:ins w:id="3417" w:author="Cristian Sbrolli" w:date="2021-01-04T00:03:00Z"/>
                <w:sz w:val="28"/>
                <w:szCs w:val="28"/>
                <w:rPrChange w:id="3418" w:author="Etion Pinari" w:date="2021-01-06T12:27:00Z">
                  <w:rPr>
                    <w:ins w:id="3419" w:author="Cristian Sbrolli" w:date="2021-01-04T00:03:00Z"/>
                  </w:rPr>
                </w:rPrChange>
              </w:rPr>
              <w:pPrChange w:id="3420" w:author="Cristian Sbrolli" w:date="2021-01-04T00:14:00Z">
                <w:pPr>
                  <w:framePr w:hSpace="180" w:wrap="around" w:vAnchor="text" w:hAnchor="margin" w:y="66"/>
                </w:pPr>
              </w:pPrChange>
            </w:pPr>
          </w:p>
        </w:tc>
        <w:tc>
          <w:tcPr>
            <w:tcW w:w="0" w:type="auto"/>
            <w:tcPrChange w:id="3421" w:author="Cristian Sbrolli" w:date="2021-01-04T00:28:00Z">
              <w:tcPr>
                <w:tcW w:w="884" w:type="dxa"/>
                <w:gridSpan w:val="2"/>
              </w:tcPr>
            </w:tcPrChange>
          </w:tcPr>
          <w:p w14:paraId="282AAFE9" w14:textId="77777777" w:rsidR="00C86CCE" w:rsidRPr="00801F40" w:rsidRDefault="00C86CCE">
            <w:pPr>
              <w:jc w:val="center"/>
              <w:rPr>
                <w:ins w:id="3422" w:author="Cristian Sbrolli" w:date="2021-01-04T00:03:00Z"/>
                <w:sz w:val="28"/>
                <w:szCs w:val="28"/>
                <w:rPrChange w:id="3423" w:author="Etion Pinari" w:date="2021-01-06T12:27:00Z">
                  <w:rPr>
                    <w:ins w:id="3424" w:author="Cristian Sbrolli" w:date="2021-01-04T00:03:00Z"/>
                  </w:rPr>
                </w:rPrChange>
              </w:rPr>
              <w:pPrChange w:id="3425" w:author="Cristian Sbrolli" w:date="2021-01-04T00:14:00Z">
                <w:pPr>
                  <w:framePr w:hSpace="180" w:wrap="around" w:vAnchor="text" w:hAnchor="margin" w:y="66"/>
                </w:pPr>
              </w:pPrChange>
            </w:pPr>
          </w:p>
        </w:tc>
        <w:tc>
          <w:tcPr>
            <w:tcW w:w="0" w:type="auto"/>
            <w:tcPrChange w:id="3426" w:author="Cristian Sbrolli" w:date="2021-01-04T00:28:00Z">
              <w:tcPr>
                <w:tcW w:w="849" w:type="dxa"/>
              </w:tcPr>
            </w:tcPrChange>
          </w:tcPr>
          <w:p w14:paraId="08AB48A7" w14:textId="77777777" w:rsidR="00C86CCE" w:rsidRPr="00801F40" w:rsidRDefault="00C86CCE">
            <w:pPr>
              <w:jc w:val="center"/>
              <w:rPr>
                <w:ins w:id="3427" w:author="Cristian Sbrolli" w:date="2021-01-04T00:03:00Z"/>
                <w:sz w:val="28"/>
                <w:szCs w:val="28"/>
                <w:rPrChange w:id="3428" w:author="Etion Pinari" w:date="2021-01-06T12:27:00Z">
                  <w:rPr>
                    <w:ins w:id="3429" w:author="Cristian Sbrolli" w:date="2021-01-04T00:03:00Z"/>
                  </w:rPr>
                </w:rPrChange>
              </w:rPr>
              <w:pPrChange w:id="3430" w:author="Cristian Sbrolli" w:date="2021-01-04T00:14:00Z">
                <w:pPr>
                  <w:framePr w:hSpace="180" w:wrap="around" w:vAnchor="text" w:hAnchor="margin" w:y="66"/>
                </w:pPr>
              </w:pPrChange>
            </w:pPr>
          </w:p>
        </w:tc>
        <w:tc>
          <w:tcPr>
            <w:tcW w:w="0" w:type="auto"/>
            <w:tcPrChange w:id="3431" w:author="Cristian Sbrolli" w:date="2021-01-04T00:28:00Z">
              <w:tcPr>
                <w:tcW w:w="841" w:type="dxa"/>
              </w:tcPr>
            </w:tcPrChange>
          </w:tcPr>
          <w:p w14:paraId="2E0EDB54" w14:textId="77777777" w:rsidR="00C86CCE" w:rsidRPr="00801F40" w:rsidRDefault="00C86CCE">
            <w:pPr>
              <w:jc w:val="center"/>
              <w:rPr>
                <w:ins w:id="3432" w:author="Cristian Sbrolli" w:date="2021-01-04T00:03:00Z"/>
                <w:sz w:val="28"/>
                <w:szCs w:val="28"/>
                <w:rPrChange w:id="3433" w:author="Etion Pinari" w:date="2021-01-06T12:27:00Z">
                  <w:rPr>
                    <w:ins w:id="3434" w:author="Cristian Sbrolli" w:date="2021-01-04T00:03:00Z"/>
                  </w:rPr>
                </w:rPrChange>
              </w:rPr>
              <w:pPrChange w:id="3435" w:author="Cristian Sbrolli" w:date="2021-01-04T00:14:00Z">
                <w:pPr>
                  <w:framePr w:hSpace="180" w:wrap="around" w:vAnchor="text" w:hAnchor="margin" w:y="66"/>
                </w:pPr>
              </w:pPrChange>
            </w:pPr>
          </w:p>
        </w:tc>
      </w:tr>
      <w:tr w:rsidR="00E84E6D" w:rsidRPr="00801F40" w14:paraId="16A0EF50" w14:textId="77777777" w:rsidTr="00E84E6D">
        <w:tblPrEx>
          <w:tblPrExChange w:id="3436" w:author="Cristian Sbrolli" w:date="2021-01-04T00:28:00Z">
            <w:tblPrEx>
              <w:tblLayout w:type="fixed"/>
            </w:tblPrEx>
          </w:tblPrExChange>
        </w:tblPrEx>
        <w:trPr>
          <w:ins w:id="3437" w:author="Cristian Sbrolli" w:date="2021-01-04T00:03:00Z"/>
        </w:trPr>
        <w:tc>
          <w:tcPr>
            <w:tcW w:w="0" w:type="auto"/>
            <w:shd w:val="clear" w:color="auto" w:fill="F4B083" w:themeFill="accent2" w:themeFillTint="99"/>
            <w:tcPrChange w:id="3438" w:author="Cristian Sbrolli" w:date="2021-01-04T00:28:00Z">
              <w:tcPr>
                <w:tcW w:w="1463" w:type="dxa"/>
                <w:gridSpan w:val="2"/>
              </w:tcPr>
            </w:tcPrChange>
          </w:tcPr>
          <w:p w14:paraId="445927BD" w14:textId="7A2AE0C9" w:rsidR="00C86CCE" w:rsidRPr="00801F40" w:rsidRDefault="00C86CCE">
            <w:pPr>
              <w:jc w:val="center"/>
              <w:rPr>
                <w:ins w:id="3439" w:author="Cristian Sbrolli" w:date="2021-01-04T00:03:00Z"/>
                <w:sz w:val="28"/>
                <w:szCs w:val="28"/>
                <w:rPrChange w:id="3440" w:author="Etion Pinari" w:date="2021-01-06T12:27:00Z">
                  <w:rPr>
                    <w:ins w:id="3441" w:author="Cristian Sbrolli" w:date="2021-01-04T00:03:00Z"/>
                  </w:rPr>
                </w:rPrChange>
              </w:rPr>
              <w:pPrChange w:id="3442" w:author="Cristian Sbrolli" w:date="2021-01-04T00:14:00Z">
                <w:pPr>
                  <w:framePr w:hSpace="180" w:wrap="around" w:vAnchor="text" w:hAnchor="margin" w:y="66"/>
                </w:pPr>
              </w:pPrChange>
            </w:pPr>
            <w:ins w:id="3443" w:author="Cristian Sbrolli" w:date="2021-01-04T00:06:00Z">
              <w:r w:rsidRPr="00801F40">
                <w:rPr>
                  <w:sz w:val="28"/>
                  <w:szCs w:val="28"/>
                  <w:rPrChange w:id="3444" w:author="Etion Pinari" w:date="2021-01-06T12:27:00Z">
                    <w:rPr/>
                  </w:rPrChange>
                </w:rPr>
                <w:t>R16</w:t>
              </w:r>
            </w:ins>
          </w:p>
        </w:tc>
        <w:tc>
          <w:tcPr>
            <w:tcW w:w="0" w:type="auto"/>
            <w:tcPrChange w:id="3445" w:author="Cristian Sbrolli" w:date="2021-01-04T00:28:00Z">
              <w:tcPr>
                <w:tcW w:w="958" w:type="dxa"/>
                <w:gridSpan w:val="2"/>
              </w:tcPr>
            </w:tcPrChange>
          </w:tcPr>
          <w:p w14:paraId="51830BDF" w14:textId="100C5658" w:rsidR="00C86CCE" w:rsidRPr="00801F40" w:rsidRDefault="00C86CCE">
            <w:pPr>
              <w:jc w:val="center"/>
              <w:rPr>
                <w:ins w:id="3446" w:author="Cristian Sbrolli" w:date="2021-01-04T00:03:00Z"/>
                <w:sz w:val="28"/>
                <w:szCs w:val="28"/>
                <w:rPrChange w:id="3447" w:author="Etion Pinari" w:date="2021-01-06T12:27:00Z">
                  <w:rPr>
                    <w:ins w:id="3448" w:author="Cristian Sbrolli" w:date="2021-01-04T00:03:00Z"/>
                  </w:rPr>
                </w:rPrChange>
              </w:rPr>
              <w:pPrChange w:id="3449" w:author="Cristian Sbrolli" w:date="2021-01-04T00:14:00Z">
                <w:pPr>
                  <w:framePr w:hSpace="180" w:wrap="around" w:vAnchor="text" w:hAnchor="margin" w:y="66"/>
                </w:pPr>
              </w:pPrChange>
            </w:pPr>
          </w:p>
        </w:tc>
        <w:tc>
          <w:tcPr>
            <w:tcW w:w="0" w:type="auto"/>
            <w:tcPrChange w:id="3450" w:author="Cristian Sbrolli" w:date="2021-01-04T00:28:00Z">
              <w:tcPr>
                <w:tcW w:w="845" w:type="dxa"/>
                <w:gridSpan w:val="2"/>
              </w:tcPr>
            </w:tcPrChange>
          </w:tcPr>
          <w:p w14:paraId="2B6B4354" w14:textId="77777777" w:rsidR="00C86CCE" w:rsidRPr="00801F40" w:rsidRDefault="00C86CCE">
            <w:pPr>
              <w:jc w:val="center"/>
              <w:rPr>
                <w:ins w:id="3451" w:author="Cristian Sbrolli" w:date="2021-01-04T00:03:00Z"/>
                <w:sz w:val="28"/>
                <w:szCs w:val="28"/>
                <w:rPrChange w:id="3452" w:author="Etion Pinari" w:date="2021-01-06T12:27:00Z">
                  <w:rPr>
                    <w:ins w:id="3453" w:author="Cristian Sbrolli" w:date="2021-01-04T00:03:00Z"/>
                  </w:rPr>
                </w:rPrChange>
              </w:rPr>
              <w:pPrChange w:id="3454" w:author="Cristian Sbrolli" w:date="2021-01-04T00:14:00Z">
                <w:pPr>
                  <w:framePr w:hSpace="180" w:wrap="around" w:vAnchor="text" w:hAnchor="margin" w:y="66"/>
                </w:pPr>
              </w:pPrChange>
            </w:pPr>
          </w:p>
        </w:tc>
        <w:tc>
          <w:tcPr>
            <w:tcW w:w="0" w:type="auto"/>
            <w:tcPrChange w:id="3455" w:author="Cristian Sbrolli" w:date="2021-01-04T00:28:00Z">
              <w:tcPr>
                <w:tcW w:w="1248" w:type="dxa"/>
                <w:gridSpan w:val="3"/>
              </w:tcPr>
            </w:tcPrChange>
          </w:tcPr>
          <w:p w14:paraId="4D02B4C6" w14:textId="77777777" w:rsidR="00C86CCE" w:rsidRPr="00801F40" w:rsidRDefault="00C86CCE">
            <w:pPr>
              <w:jc w:val="center"/>
              <w:rPr>
                <w:ins w:id="3456" w:author="Cristian Sbrolli" w:date="2021-01-04T00:03:00Z"/>
                <w:sz w:val="28"/>
                <w:szCs w:val="28"/>
                <w:rPrChange w:id="3457" w:author="Etion Pinari" w:date="2021-01-06T12:27:00Z">
                  <w:rPr>
                    <w:ins w:id="3458" w:author="Cristian Sbrolli" w:date="2021-01-04T00:03:00Z"/>
                  </w:rPr>
                </w:rPrChange>
              </w:rPr>
              <w:pPrChange w:id="3459" w:author="Cristian Sbrolli" w:date="2021-01-04T00:14:00Z">
                <w:pPr>
                  <w:framePr w:hSpace="180" w:wrap="around" w:vAnchor="text" w:hAnchor="margin" w:y="66"/>
                </w:pPr>
              </w:pPrChange>
            </w:pPr>
          </w:p>
        </w:tc>
        <w:tc>
          <w:tcPr>
            <w:tcW w:w="0" w:type="auto"/>
            <w:tcPrChange w:id="3460" w:author="Cristian Sbrolli" w:date="2021-01-04T00:28:00Z">
              <w:tcPr>
                <w:tcW w:w="861" w:type="dxa"/>
                <w:gridSpan w:val="2"/>
              </w:tcPr>
            </w:tcPrChange>
          </w:tcPr>
          <w:p w14:paraId="29CD4FBE" w14:textId="3D4BFAF9" w:rsidR="00C86CCE" w:rsidRPr="00801F40" w:rsidRDefault="00C86CCE">
            <w:pPr>
              <w:jc w:val="center"/>
              <w:rPr>
                <w:ins w:id="3461" w:author="Cristian Sbrolli" w:date="2021-01-04T00:10:00Z"/>
                <w:sz w:val="28"/>
                <w:szCs w:val="28"/>
                <w:rPrChange w:id="3462" w:author="Etion Pinari" w:date="2021-01-06T12:27:00Z">
                  <w:rPr>
                    <w:ins w:id="3463" w:author="Cristian Sbrolli" w:date="2021-01-04T00:10:00Z"/>
                  </w:rPr>
                </w:rPrChange>
              </w:rPr>
              <w:pPrChange w:id="3464" w:author="Cristian Sbrolli" w:date="2021-01-04T00:14:00Z">
                <w:pPr>
                  <w:framePr w:hSpace="180" w:wrap="around" w:vAnchor="text" w:hAnchor="margin" w:y="66"/>
                </w:pPr>
              </w:pPrChange>
            </w:pPr>
            <w:ins w:id="3465" w:author="Cristian Sbrolli" w:date="2021-01-04T00:19:00Z">
              <w:r w:rsidRPr="00801F40">
                <w:rPr>
                  <w:b/>
                  <w:bCs/>
                  <w:sz w:val="28"/>
                  <w:szCs w:val="28"/>
                </w:rPr>
                <w:t>×</w:t>
              </w:r>
            </w:ins>
          </w:p>
        </w:tc>
        <w:tc>
          <w:tcPr>
            <w:tcW w:w="0" w:type="auto"/>
            <w:tcPrChange w:id="3466" w:author="Cristian Sbrolli" w:date="2021-01-04T00:28:00Z">
              <w:tcPr>
                <w:tcW w:w="834" w:type="dxa"/>
                <w:gridSpan w:val="3"/>
              </w:tcPr>
            </w:tcPrChange>
          </w:tcPr>
          <w:p w14:paraId="7BDDDFCD" w14:textId="3F548DB6" w:rsidR="00C86CCE" w:rsidRPr="00801F40" w:rsidRDefault="00C86CCE">
            <w:pPr>
              <w:jc w:val="center"/>
              <w:rPr>
                <w:ins w:id="3467" w:author="Cristian Sbrolli" w:date="2021-01-04T00:03:00Z"/>
                <w:sz w:val="28"/>
                <w:szCs w:val="28"/>
                <w:rPrChange w:id="3468" w:author="Etion Pinari" w:date="2021-01-06T12:27:00Z">
                  <w:rPr>
                    <w:ins w:id="3469" w:author="Cristian Sbrolli" w:date="2021-01-04T00:03:00Z"/>
                  </w:rPr>
                </w:rPrChange>
              </w:rPr>
              <w:pPrChange w:id="3470" w:author="Cristian Sbrolli" w:date="2021-01-04T00:14:00Z">
                <w:pPr>
                  <w:framePr w:hSpace="180" w:wrap="around" w:vAnchor="text" w:hAnchor="margin" w:y="66"/>
                </w:pPr>
              </w:pPrChange>
            </w:pPr>
          </w:p>
        </w:tc>
        <w:tc>
          <w:tcPr>
            <w:tcW w:w="0" w:type="auto"/>
            <w:tcPrChange w:id="3471" w:author="Cristian Sbrolli" w:date="2021-01-04T00:28:00Z">
              <w:tcPr>
                <w:tcW w:w="845" w:type="dxa"/>
                <w:gridSpan w:val="2"/>
              </w:tcPr>
            </w:tcPrChange>
          </w:tcPr>
          <w:p w14:paraId="09DFAD71" w14:textId="77777777" w:rsidR="00C86CCE" w:rsidRPr="00801F40" w:rsidRDefault="00C86CCE">
            <w:pPr>
              <w:jc w:val="center"/>
              <w:rPr>
                <w:ins w:id="3472" w:author="Cristian Sbrolli" w:date="2021-01-04T00:03:00Z"/>
                <w:sz w:val="28"/>
                <w:szCs w:val="28"/>
                <w:rPrChange w:id="3473" w:author="Etion Pinari" w:date="2021-01-06T12:27:00Z">
                  <w:rPr>
                    <w:ins w:id="3474" w:author="Cristian Sbrolli" w:date="2021-01-04T00:03:00Z"/>
                  </w:rPr>
                </w:rPrChange>
              </w:rPr>
              <w:pPrChange w:id="3475" w:author="Cristian Sbrolli" w:date="2021-01-04T00:14:00Z">
                <w:pPr>
                  <w:framePr w:hSpace="180" w:wrap="around" w:vAnchor="text" w:hAnchor="margin" w:y="66"/>
                </w:pPr>
              </w:pPrChange>
            </w:pPr>
          </w:p>
        </w:tc>
        <w:tc>
          <w:tcPr>
            <w:tcW w:w="0" w:type="auto"/>
            <w:tcPrChange w:id="3476" w:author="Cristian Sbrolli" w:date="2021-01-04T00:28:00Z">
              <w:tcPr>
                <w:tcW w:w="884" w:type="dxa"/>
                <w:gridSpan w:val="2"/>
              </w:tcPr>
            </w:tcPrChange>
          </w:tcPr>
          <w:p w14:paraId="650D862A" w14:textId="77777777" w:rsidR="00C86CCE" w:rsidRPr="00801F40" w:rsidRDefault="00C86CCE">
            <w:pPr>
              <w:jc w:val="center"/>
              <w:rPr>
                <w:ins w:id="3477" w:author="Cristian Sbrolli" w:date="2021-01-04T00:03:00Z"/>
                <w:sz w:val="28"/>
                <w:szCs w:val="28"/>
                <w:rPrChange w:id="3478" w:author="Etion Pinari" w:date="2021-01-06T12:27:00Z">
                  <w:rPr>
                    <w:ins w:id="3479" w:author="Cristian Sbrolli" w:date="2021-01-04T00:03:00Z"/>
                  </w:rPr>
                </w:rPrChange>
              </w:rPr>
              <w:pPrChange w:id="3480" w:author="Cristian Sbrolli" w:date="2021-01-04T00:14:00Z">
                <w:pPr>
                  <w:framePr w:hSpace="180" w:wrap="around" w:vAnchor="text" w:hAnchor="margin" w:y="66"/>
                </w:pPr>
              </w:pPrChange>
            </w:pPr>
          </w:p>
        </w:tc>
        <w:tc>
          <w:tcPr>
            <w:tcW w:w="0" w:type="auto"/>
            <w:tcPrChange w:id="3481" w:author="Cristian Sbrolli" w:date="2021-01-04T00:28:00Z">
              <w:tcPr>
                <w:tcW w:w="849" w:type="dxa"/>
              </w:tcPr>
            </w:tcPrChange>
          </w:tcPr>
          <w:p w14:paraId="52E0E95A" w14:textId="26E7FA20" w:rsidR="00C86CCE" w:rsidRPr="00801F40" w:rsidRDefault="00C86CCE">
            <w:pPr>
              <w:jc w:val="center"/>
              <w:rPr>
                <w:ins w:id="3482" w:author="Cristian Sbrolli" w:date="2021-01-04T00:03:00Z"/>
                <w:sz w:val="28"/>
                <w:szCs w:val="28"/>
                <w:rPrChange w:id="3483" w:author="Etion Pinari" w:date="2021-01-06T12:27:00Z">
                  <w:rPr>
                    <w:ins w:id="3484" w:author="Cristian Sbrolli" w:date="2021-01-04T00:03:00Z"/>
                  </w:rPr>
                </w:rPrChange>
              </w:rPr>
              <w:pPrChange w:id="3485" w:author="Cristian Sbrolli" w:date="2021-01-04T00:14:00Z">
                <w:pPr>
                  <w:framePr w:hSpace="180" w:wrap="around" w:vAnchor="text" w:hAnchor="margin" w:y="66"/>
                </w:pPr>
              </w:pPrChange>
            </w:pPr>
            <w:ins w:id="3486" w:author="Cristian Sbrolli" w:date="2021-01-04T00:19:00Z">
              <w:r w:rsidRPr="00801F40">
                <w:rPr>
                  <w:b/>
                  <w:bCs/>
                  <w:sz w:val="28"/>
                  <w:szCs w:val="28"/>
                </w:rPr>
                <w:t>×</w:t>
              </w:r>
            </w:ins>
          </w:p>
        </w:tc>
        <w:tc>
          <w:tcPr>
            <w:tcW w:w="0" w:type="auto"/>
            <w:tcPrChange w:id="3487" w:author="Cristian Sbrolli" w:date="2021-01-04T00:28:00Z">
              <w:tcPr>
                <w:tcW w:w="841" w:type="dxa"/>
              </w:tcPr>
            </w:tcPrChange>
          </w:tcPr>
          <w:p w14:paraId="1964F159" w14:textId="77777777" w:rsidR="00C86CCE" w:rsidRPr="00801F40" w:rsidRDefault="00C86CCE">
            <w:pPr>
              <w:jc w:val="center"/>
              <w:rPr>
                <w:ins w:id="3488" w:author="Cristian Sbrolli" w:date="2021-01-04T00:03:00Z"/>
                <w:sz w:val="28"/>
                <w:szCs w:val="28"/>
                <w:rPrChange w:id="3489" w:author="Etion Pinari" w:date="2021-01-06T12:27:00Z">
                  <w:rPr>
                    <w:ins w:id="3490" w:author="Cristian Sbrolli" w:date="2021-01-04T00:03:00Z"/>
                  </w:rPr>
                </w:rPrChange>
              </w:rPr>
              <w:pPrChange w:id="3491" w:author="Cristian Sbrolli" w:date="2021-01-04T00:14:00Z">
                <w:pPr>
                  <w:framePr w:hSpace="180" w:wrap="around" w:vAnchor="text" w:hAnchor="margin" w:y="66"/>
                </w:pPr>
              </w:pPrChange>
            </w:pPr>
          </w:p>
        </w:tc>
      </w:tr>
      <w:tr w:rsidR="00E84E6D" w:rsidRPr="00801F40" w14:paraId="38E384DB" w14:textId="77777777" w:rsidTr="00E84E6D">
        <w:tblPrEx>
          <w:tblPrExChange w:id="3492" w:author="Cristian Sbrolli" w:date="2021-01-04T00:28:00Z">
            <w:tblPrEx>
              <w:tblLayout w:type="fixed"/>
            </w:tblPrEx>
          </w:tblPrExChange>
        </w:tblPrEx>
        <w:trPr>
          <w:ins w:id="3493" w:author="Cristian Sbrolli" w:date="2021-01-04T00:03:00Z"/>
        </w:trPr>
        <w:tc>
          <w:tcPr>
            <w:tcW w:w="0" w:type="auto"/>
            <w:shd w:val="clear" w:color="auto" w:fill="F4B083" w:themeFill="accent2" w:themeFillTint="99"/>
            <w:tcPrChange w:id="3494" w:author="Cristian Sbrolli" w:date="2021-01-04T00:28:00Z">
              <w:tcPr>
                <w:tcW w:w="1463" w:type="dxa"/>
                <w:gridSpan w:val="2"/>
              </w:tcPr>
            </w:tcPrChange>
          </w:tcPr>
          <w:p w14:paraId="2AA9B833" w14:textId="29EBB941" w:rsidR="00C86CCE" w:rsidRPr="00801F40" w:rsidRDefault="00C86CCE">
            <w:pPr>
              <w:jc w:val="center"/>
              <w:rPr>
                <w:ins w:id="3495" w:author="Cristian Sbrolli" w:date="2021-01-04T00:03:00Z"/>
                <w:sz w:val="28"/>
                <w:szCs w:val="28"/>
                <w:rPrChange w:id="3496" w:author="Etion Pinari" w:date="2021-01-06T12:27:00Z">
                  <w:rPr>
                    <w:ins w:id="3497" w:author="Cristian Sbrolli" w:date="2021-01-04T00:03:00Z"/>
                  </w:rPr>
                </w:rPrChange>
              </w:rPr>
              <w:pPrChange w:id="3498" w:author="Cristian Sbrolli" w:date="2021-01-04T00:14:00Z">
                <w:pPr>
                  <w:framePr w:hSpace="180" w:wrap="around" w:vAnchor="text" w:hAnchor="margin" w:y="66"/>
                </w:pPr>
              </w:pPrChange>
            </w:pPr>
            <w:ins w:id="3499" w:author="Cristian Sbrolli" w:date="2021-01-04T00:07:00Z">
              <w:r w:rsidRPr="00801F40">
                <w:rPr>
                  <w:sz w:val="28"/>
                  <w:szCs w:val="28"/>
                  <w:rPrChange w:id="3500" w:author="Etion Pinari" w:date="2021-01-06T12:27:00Z">
                    <w:rPr/>
                  </w:rPrChange>
                </w:rPr>
                <w:t>R17</w:t>
              </w:r>
            </w:ins>
          </w:p>
        </w:tc>
        <w:tc>
          <w:tcPr>
            <w:tcW w:w="0" w:type="auto"/>
            <w:tcPrChange w:id="3501" w:author="Cristian Sbrolli" w:date="2021-01-04T00:28:00Z">
              <w:tcPr>
                <w:tcW w:w="958" w:type="dxa"/>
                <w:gridSpan w:val="2"/>
              </w:tcPr>
            </w:tcPrChange>
          </w:tcPr>
          <w:p w14:paraId="370991B3" w14:textId="2B565939" w:rsidR="00C86CCE" w:rsidRPr="00801F40" w:rsidRDefault="00C86CCE">
            <w:pPr>
              <w:jc w:val="center"/>
              <w:rPr>
                <w:ins w:id="3502" w:author="Cristian Sbrolli" w:date="2021-01-04T00:03:00Z"/>
                <w:sz w:val="28"/>
                <w:szCs w:val="28"/>
                <w:rPrChange w:id="3503" w:author="Etion Pinari" w:date="2021-01-06T12:27:00Z">
                  <w:rPr>
                    <w:ins w:id="3504" w:author="Cristian Sbrolli" w:date="2021-01-04T00:03:00Z"/>
                  </w:rPr>
                </w:rPrChange>
              </w:rPr>
              <w:pPrChange w:id="3505" w:author="Cristian Sbrolli" w:date="2021-01-04T00:14:00Z">
                <w:pPr>
                  <w:framePr w:hSpace="180" w:wrap="around" w:vAnchor="text" w:hAnchor="margin" w:y="66"/>
                </w:pPr>
              </w:pPrChange>
            </w:pPr>
          </w:p>
        </w:tc>
        <w:tc>
          <w:tcPr>
            <w:tcW w:w="0" w:type="auto"/>
            <w:tcPrChange w:id="3506" w:author="Cristian Sbrolli" w:date="2021-01-04T00:28:00Z">
              <w:tcPr>
                <w:tcW w:w="845" w:type="dxa"/>
                <w:gridSpan w:val="2"/>
              </w:tcPr>
            </w:tcPrChange>
          </w:tcPr>
          <w:p w14:paraId="05275E5E" w14:textId="77777777" w:rsidR="00C86CCE" w:rsidRPr="00801F40" w:rsidRDefault="00C86CCE">
            <w:pPr>
              <w:jc w:val="center"/>
              <w:rPr>
                <w:ins w:id="3507" w:author="Cristian Sbrolli" w:date="2021-01-04T00:03:00Z"/>
                <w:sz w:val="28"/>
                <w:szCs w:val="28"/>
                <w:rPrChange w:id="3508" w:author="Etion Pinari" w:date="2021-01-06T12:27:00Z">
                  <w:rPr>
                    <w:ins w:id="3509" w:author="Cristian Sbrolli" w:date="2021-01-04T00:03:00Z"/>
                  </w:rPr>
                </w:rPrChange>
              </w:rPr>
              <w:pPrChange w:id="3510" w:author="Cristian Sbrolli" w:date="2021-01-04T00:14:00Z">
                <w:pPr>
                  <w:framePr w:hSpace="180" w:wrap="around" w:vAnchor="text" w:hAnchor="margin" w:y="66"/>
                </w:pPr>
              </w:pPrChange>
            </w:pPr>
          </w:p>
        </w:tc>
        <w:tc>
          <w:tcPr>
            <w:tcW w:w="0" w:type="auto"/>
            <w:tcPrChange w:id="3511" w:author="Cristian Sbrolli" w:date="2021-01-04T00:28:00Z">
              <w:tcPr>
                <w:tcW w:w="1248" w:type="dxa"/>
                <w:gridSpan w:val="3"/>
              </w:tcPr>
            </w:tcPrChange>
          </w:tcPr>
          <w:p w14:paraId="525BE38F" w14:textId="77777777" w:rsidR="00C86CCE" w:rsidRPr="00801F40" w:rsidRDefault="00C86CCE">
            <w:pPr>
              <w:jc w:val="center"/>
              <w:rPr>
                <w:ins w:id="3512" w:author="Cristian Sbrolli" w:date="2021-01-04T00:03:00Z"/>
                <w:sz w:val="28"/>
                <w:szCs w:val="28"/>
                <w:rPrChange w:id="3513" w:author="Etion Pinari" w:date="2021-01-06T12:27:00Z">
                  <w:rPr>
                    <w:ins w:id="3514" w:author="Cristian Sbrolli" w:date="2021-01-04T00:03:00Z"/>
                  </w:rPr>
                </w:rPrChange>
              </w:rPr>
              <w:pPrChange w:id="3515" w:author="Cristian Sbrolli" w:date="2021-01-04T00:14:00Z">
                <w:pPr>
                  <w:framePr w:hSpace="180" w:wrap="around" w:vAnchor="text" w:hAnchor="margin" w:y="66"/>
                </w:pPr>
              </w:pPrChange>
            </w:pPr>
          </w:p>
        </w:tc>
        <w:tc>
          <w:tcPr>
            <w:tcW w:w="0" w:type="auto"/>
            <w:tcPrChange w:id="3516" w:author="Cristian Sbrolli" w:date="2021-01-04T00:28:00Z">
              <w:tcPr>
                <w:tcW w:w="861" w:type="dxa"/>
                <w:gridSpan w:val="2"/>
              </w:tcPr>
            </w:tcPrChange>
          </w:tcPr>
          <w:p w14:paraId="6EB265AF" w14:textId="77777777" w:rsidR="00C86CCE" w:rsidRPr="00801F40" w:rsidRDefault="00C86CCE">
            <w:pPr>
              <w:jc w:val="center"/>
              <w:rPr>
                <w:ins w:id="3517" w:author="Cristian Sbrolli" w:date="2021-01-04T00:10:00Z"/>
                <w:sz w:val="28"/>
                <w:szCs w:val="28"/>
                <w:rPrChange w:id="3518" w:author="Etion Pinari" w:date="2021-01-06T12:27:00Z">
                  <w:rPr>
                    <w:ins w:id="3519" w:author="Cristian Sbrolli" w:date="2021-01-04T00:10:00Z"/>
                  </w:rPr>
                </w:rPrChange>
              </w:rPr>
              <w:pPrChange w:id="3520" w:author="Cristian Sbrolli" w:date="2021-01-04T00:14:00Z">
                <w:pPr>
                  <w:framePr w:hSpace="180" w:wrap="around" w:vAnchor="text" w:hAnchor="margin" w:y="66"/>
                </w:pPr>
              </w:pPrChange>
            </w:pPr>
          </w:p>
        </w:tc>
        <w:tc>
          <w:tcPr>
            <w:tcW w:w="0" w:type="auto"/>
            <w:tcPrChange w:id="3521" w:author="Cristian Sbrolli" w:date="2021-01-04T00:28:00Z">
              <w:tcPr>
                <w:tcW w:w="834" w:type="dxa"/>
                <w:gridSpan w:val="3"/>
              </w:tcPr>
            </w:tcPrChange>
          </w:tcPr>
          <w:p w14:paraId="2A35D39F" w14:textId="4478F095" w:rsidR="00C86CCE" w:rsidRPr="00801F40" w:rsidRDefault="00C86CCE">
            <w:pPr>
              <w:jc w:val="center"/>
              <w:rPr>
                <w:ins w:id="3522" w:author="Cristian Sbrolli" w:date="2021-01-04T00:03:00Z"/>
                <w:sz w:val="28"/>
                <w:szCs w:val="28"/>
                <w:rPrChange w:id="3523" w:author="Etion Pinari" w:date="2021-01-06T12:27:00Z">
                  <w:rPr>
                    <w:ins w:id="3524" w:author="Cristian Sbrolli" w:date="2021-01-04T00:03:00Z"/>
                  </w:rPr>
                </w:rPrChange>
              </w:rPr>
              <w:pPrChange w:id="3525" w:author="Cristian Sbrolli" w:date="2021-01-04T00:14:00Z">
                <w:pPr>
                  <w:framePr w:hSpace="180" w:wrap="around" w:vAnchor="text" w:hAnchor="margin" w:y="66"/>
                </w:pPr>
              </w:pPrChange>
            </w:pPr>
          </w:p>
        </w:tc>
        <w:tc>
          <w:tcPr>
            <w:tcW w:w="0" w:type="auto"/>
            <w:tcPrChange w:id="3526" w:author="Cristian Sbrolli" w:date="2021-01-04T00:28:00Z">
              <w:tcPr>
                <w:tcW w:w="845" w:type="dxa"/>
                <w:gridSpan w:val="2"/>
              </w:tcPr>
            </w:tcPrChange>
          </w:tcPr>
          <w:p w14:paraId="6E043919" w14:textId="77777777" w:rsidR="00C86CCE" w:rsidRPr="00801F40" w:rsidRDefault="00C86CCE">
            <w:pPr>
              <w:jc w:val="center"/>
              <w:rPr>
                <w:ins w:id="3527" w:author="Cristian Sbrolli" w:date="2021-01-04T00:03:00Z"/>
                <w:sz w:val="28"/>
                <w:szCs w:val="28"/>
                <w:rPrChange w:id="3528" w:author="Etion Pinari" w:date="2021-01-06T12:27:00Z">
                  <w:rPr>
                    <w:ins w:id="3529" w:author="Cristian Sbrolli" w:date="2021-01-04T00:03:00Z"/>
                  </w:rPr>
                </w:rPrChange>
              </w:rPr>
              <w:pPrChange w:id="3530" w:author="Cristian Sbrolli" w:date="2021-01-04T00:14:00Z">
                <w:pPr>
                  <w:framePr w:hSpace="180" w:wrap="around" w:vAnchor="text" w:hAnchor="margin" w:y="66"/>
                </w:pPr>
              </w:pPrChange>
            </w:pPr>
          </w:p>
        </w:tc>
        <w:tc>
          <w:tcPr>
            <w:tcW w:w="0" w:type="auto"/>
            <w:tcPrChange w:id="3531" w:author="Cristian Sbrolli" w:date="2021-01-04T00:28:00Z">
              <w:tcPr>
                <w:tcW w:w="884" w:type="dxa"/>
                <w:gridSpan w:val="2"/>
              </w:tcPr>
            </w:tcPrChange>
          </w:tcPr>
          <w:p w14:paraId="330F7915" w14:textId="5B66C17C" w:rsidR="00C86CCE" w:rsidRPr="00801F40" w:rsidRDefault="00D53EA4">
            <w:pPr>
              <w:jc w:val="center"/>
              <w:rPr>
                <w:ins w:id="3532" w:author="Cristian Sbrolli" w:date="2021-01-04T00:03:00Z"/>
                <w:sz w:val="28"/>
                <w:szCs w:val="28"/>
                <w:rPrChange w:id="3533" w:author="Etion Pinari" w:date="2021-01-06T12:27:00Z">
                  <w:rPr>
                    <w:ins w:id="3534" w:author="Cristian Sbrolli" w:date="2021-01-04T00:03:00Z"/>
                  </w:rPr>
                </w:rPrChange>
              </w:rPr>
              <w:pPrChange w:id="3535" w:author="Cristian Sbrolli" w:date="2021-01-04T00:14:00Z">
                <w:pPr>
                  <w:framePr w:hSpace="180" w:wrap="around" w:vAnchor="text" w:hAnchor="margin" w:y="66"/>
                </w:pPr>
              </w:pPrChange>
            </w:pPr>
            <w:ins w:id="3536" w:author="Cristian Sbrolli" w:date="2021-01-04T00:20:00Z">
              <w:r w:rsidRPr="00801F40">
                <w:rPr>
                  <w:b/>
                  <w:bCs/>
                  <w:sz w:val="28"/>
                  <w:szCs w:val="28"/>
                </w:rPr>
                <w:t>×</w:t>
              </w:r>
            </w:ins>
          </w:p>
        </w:tc>
        <w:tc>
          <w:tcPr>
            <w:tcW w:w="0" w:type="auto"/>
            <w:tcPrChange w:id="3537" w:author="Cristian Sbrolli" w:date="2021-01-04T00:28:00Z">
              <w:tcPr>
                <w:tcW w:w="849" w:type="dxa"/>
              </w:tcPr>
            </w:tcPrChange>
          </w:tcPr>
          <w:p w14:paraId="73A4DDFD" w14:textId="77777777" w:rsidR="00C86CCE" w:rsidRPr="00801F40" w:rsidRDefault="00C86CCE">
            <w:pPr>
              <w:jc w:val="center"/>
              <w:rPr>
                <w:ins w:id="3538" w:author="Cristian Sbrolli" w:date="2021-01-04T00:03:00Z"/>
                <w:sz w:val="28"/>
                <w:szCs w:val="28"/>
                <w:rPrChange w:id="3539" w:author="Etion Pinari" w:date="2021-01-06T12:27:00Z">
                  <w:rPr>
                    <w:ins w:id="3540" w:author="Cristian Sbrolli" w:date="2021-01-04T00:03:00Z"/>
                  </w:rPr>
                </w:rPrChange>
              </w:rPr>
              <w:pPrChange w:id="3541" w:author="Cristian Sbrolli" w:date="2021-01-04T00:14:00Z">
                <w:pPr>
                  <w:framePr w:hSpace="180" w:wrap="around" w:vAnchor="text" w:hAnchor="margin" w:y="66"/>
                </w:pPr>
              </w:pPrChange>
            </w:pPr>
          </w:p>
        </w:tc>
        <w:tc>
          <w:tcPr>
            <w:tcW w:w="0" w:type="auto"/>
            <w:tcPrChange w:id="3542" w:author="Cristian Sbrolli" w:date="2021-01-04T00:28:00Z">
              <w:tcPr>
                <w:tcW w:w="841" w:type="dxa"/>
              </w:tcPr>
            </w:tcPrChange>
          </w:tcPr>
          <w:p w14:paraId="16E51811" w14:textId="77777777" w:rsidR="00C86CCE" w:rsidRPr="00801F40" w:rsidRDefault="00C86CCE">
            <w:pPr>
              <w:jc w:val="center"/>
              <w:rPr>
                <w:ins w:id="3543" w:author="Cristian Sbrolli" w:date="2021-01-04T00:03:00Z"/>
                <w:sz w:val="28"/>
                <w:szCs w:val="28"/>
                <w:rPrChange w:id="3544" w:author="Etion Pinari" w:date="2021-01-06T12:27:00Z">
                  <w:rPr>
                    <w:ins w:id="3545" w:author="Cristian Sbrolli" w:date="2021-01-04T00:03:00Z"/>
                  </w:rPr>
                </w:rPrChange>
              </w:rPr>
              <w:pPrChange w:id="3546" w:author="Cristian Sbrolli" w:date="2021-01-04T00:14:00Z">
                <w:pPr>
                  <w:framePr w:hSpace="180" w:wrap="around" w:vAnchor="text" w:hAnchor="margin" w:y="66"/>
                </w:pPr>
              </w:pPrChange>
            </w:pPr>
          </w:p>
        </w:tc>
      </w:tr>
      <w:tr w:rsidR="00E84E6D" w:rsidRPr="00801F40" w14:paraId="0F82C00D" w14:textId="77777777" w:rsidTr="00E84E6D">
        <w:tblPrEx>
          <w:tblPrExChange w:id="3547" w:author="Cristian Sbrolli" w:date="2021-01-04T00:28:00Z">
            <w:tblPrEx>
              <w:tblLayout w:type="fixed"/>
            </w:tblPrEx>
          </w:tblPrExChange>
        </w:tblPrEx>
        <w:trPr>
          <w:ins w:id="3548" w:author="Cristian Sbrolli" w:date="2021-01-04T00:03:00Z"/>
        </w:trPr>
        <w:tc>
          <w:tcPr>
            <w:tcW w:w="0" w:type="auto"/>
            <w:shd w:val="clear" w:color="auto" w:fill="F4B083" w:themeFill="accent2" w:themeFillTint="99"/>
            <w:tcPrChange w:id="3549" w:author="Cristian Sbrolli" w:date="2021-01-04T00:28:00Z">
              <w:tcPr>
                <w:tcW w:w="1463" w:type="dxa"/>
                <w:gridSpan w:val="2"/>
              </w:tcPr>
            </w:tcPrChange>
          </w:tcPr>
          <w:p w14:paraId="0D9425C4" w14:textId="3881B5AA" w:rsidR="00C86CCE" w:rsidRPr="00801F40" w:rsidRDefault="00C86CCE">
            <w:pPr>
              <w:jc w:val="center"/>
              <w:rPr>
                <w:ins w:id="3550" w:author="Cristian Sbrolli" w:date="2021-01-04T00:03:00Z"/>
                <w:sz w:val="28"/>
                <w:szCs w:val="28"/>
                <w:rPrChange w:id="3551" w:author="Etion Pinari" w:date="2021-01-06T12:27:00Z">
                  <w:rPr>
                    <w:ins w:id="3552" w:author="Cristian Sbrolli" w:date="2021-01-04T00:03:00Z"/>
                  </w:rPr>
                </w:rPrChange>
              </w:rPr>
              <w:pPrChange w:id="3553" w:author="Cristian Sbrolli" w:date="2021-01-04T00:14:00Z">
                <w:pPr>
                  <w:framePr w:hSpace="180" w:wrap="around" w:vAnchor="text" w:hAnchor="margin" w:y="66"/>
                </w:pPr>
              </w:pPrChange>
            </w:pPr>
            <w:ins w:id="3554" w:author="Cristian Sbrolli" w:date="2021-01-04T00:07:00Z">
              <w:r w:rsidRPr="00801F40">
                <w:rPr>
                  <w:sz w:val="28"/>
                  <w:szCs w:val="28"/>
                  <w:rPrChange w:id="3555" w:author="Etion Pinari" w:date="2021-01-06T12:27:00Z">
                    <w:rPr/>
                  </w:rPrChange>
                </w:rPr>
                <w:t>R18</w:t>
              </w:r>
            </w:ins>
          </w:p>
        </w:tc>
        <w:tc>
          <w:tcPr>
            <w:tcW w:w="0" w:type="auto"/>
            <w:tcPrChange w:id="3556" w:author="Cristian Sbrolli" w:date="2021-01-04T00:28:00Z">
              <w:tcPr>
                <w:tcW w:w="958" w:type="dxa"/>
                <w:gridSpan w:val="2"/>
              </w:tcPr>
            </w:tcPrChange>
          </w:tcPr>
          <w:p w14:paraId="0B6C9DE7" w14:textId="4C0C43DC" w:rsidR="00C86CCE" w:rsidRPr="00801F40" w:rsidRDefault="00C86CCE">
            <w:pPr>
              <w:jc w:val="center"/>
              <w:rPr>
                <w:ins w:id="3557" w:author="Cristian Sbrolli" w:date="2021-01-04T00:03:00Z"/>
                <w:sz w:val="28"/>
                <w:szCs w:val="28"/>
                <w:rPrChange w:id="3558" w:author="Etion Pinari" w:date="2021-01-06T12:27:00Z">
                  <w:rPr>
                    <w:ins w:id="3559" w:author="Cristian Sbrolli" w:date="2021-01-04T00:03:00Z"/>
                  </w:rPr>
                </w:rPrChange>
              </w:rPr>
              <w:pPrChange w:id="3560" w:author="Cristian Sbrolli" w:date="2021-01-04T00:14:00Z">
                <w:pPr>
                  <w:framePr w:hSpace="180" w:wrap="around" w:vAnchor="text" w:hAnchor="margin" w:y="66"/>
                </w:pPr>
              </w:pPrChange>
            </w:pPr>
          </w:p>
        </w:tc>
        <w:tc>
          <w:tcPr>
            <w:tcW w:w="0" w:type="auto"/>
            <w:tcPrChange w:id="3561" w:author="Cristian Sbrolli" w:date="2021-01-04T00:28:00Z">
              <w:tcPr>
                <w:tcW w:w="845" w:type="dxa"/>
                <w:gridSpan w:val="2"/>
              </w:tcPr>
            </w:tcPrChange>
          </w:tcPr>
          <w:p w14:paraId="60F26050" w14:textId="77777777" w:rsidR="00C86CCE" w:rsidRPr="00801F40" w:rsidRDefault="00C86CCE">
            <w:pPr>
              <w:jc w:val="center"/>
              <w:rPr>
                <w:ins w:id="3562" w:author="Cristian Sbrolli" w:date="2021-01-04T00:03:00Z"/>
                <w:sz w:val="28"/>
                <w:szCs w:val="28"/>
                <w:rPrChange w:id="3563" w:author="Etion Pinari" w:date="2021-01-06T12:27:00Z">
                  <w:rPr>
                    <w:ins w:id="3564" w:author="Cristian Sbrolli" w:date="2021-01-04T00:03:00Z"/>
                  </w:rPr>
                </w:rPrChange>
              </w:rPr>
              <w:pPrChange w:id="3565" w:author="Cristian Sbrolli" w:date="2021-01-04T00:14:00Z">
                <w:pPr>
                  <w:framePr w:hSpace="180" w:wrap="around" w:vAnchor="text" w:hAnchor="margin" w:y="66"/>
                </w:pPr>
              </w:pPrChange>
            </w:pPr>
          </w:p>
        </w:tc>
        <w:tc>
          <w:tcPr>
            <w:tcW w:w="0" w:type="auto"/>
            <w:tcPrChange w:id="3566" w:author="Cristian Sbrolli" w:date="2021-01-04T00:28:00Z">
              <w:tcPr>
                <w:tcW w:w="1248" w:type="dxa"/>
                <w:gridSpan w:val="3"/>
              </w:tcPr>
            </w:tcPrChange>
          </w:tcPr>
          <w:p w14:paraId="4D65BC25" w14:textId="2180F7F0" w:rsidR="00C86CCE" w:rsidRPr="00801F40" w:rsidRDefault="00D53EA4">
            <w:pPr>
              <w:jc w:val="center"/>
              <w:rPr>
                <w:ins w:id="3567" w:author="Cristian Sbrolli" w:date="2021-01-04T00:03:00Z"/>
                <w:sz w:val="28"/>
                <w:szCs w:val="28"/>
                <w:rPrChange w:id="3568" w:author="Etion Pinari" w:date="2021-01-06T12:27:00Z">
                  <w:rPr>
                    <w:ins w:id="3569" w:author="Cristian Sbrolli" w:date="2021-01-04T00:03:00Z"/>
                  </w:rPr>
                </w:rPrChange>
              </w:rPr>
              <w:pPrChange w:id="3570" w:author="Cristian Sbrolli" w:date="2021-01-04T00:14:00Z">
                <w:pPr>
                  <w:framePr w:hSpace="180" w:wrap="around" w:vAnchor="text" w:hAnchor="margin" w:y="66"/>
                </w:pPr>
              </w:pPrChange>
            </w:pPr>
            <w:ins w:id="3571" w:author="Cristian Sbrolli" w:date="2021-01-04T00:21:00Z">
              <w:r w:rsidRPr="00801F40">
                <w:rPr>
                  <w:b/>
                  <w:bCs/>
                  <w:sz w:val="28"/>
                  <w:szCs w:val="28"/>
                </w:rPr>
                <w:t>×</w:t>
              </w:r>
            </w:ins>
          </w:p>
        </w:tc>
        <w:tc>
          <w:tcPr>
            <w:tcW w:w="0" w:type="auto"/>
            <w:tcPrChange w:id="3572" w:author="Cristian Sbrolli" w:date="2021-01-04T00:28:00Z">
              <w:tcPr>
                <w:tcW w:w="861" w:type="dxa"/>
                <w:gridSpan w:val="2"/>
              </w:tcPr>
            </w:tcPrChange>
          </w:tcPr>
          <w:p w14:paraId="419D0768" w14:textId="77777777" w:rsidR="00C86CCE" w:rsidRPr="00801F40" w:rsidRDefault="00C86CCE">
            <w:pPr>
              <w:jc w:val="center"/>
              <w:rPr>
                <w:ins w:id="3573" w:author="Cristian Sbrolli" w:date="2021-01-04T00:10:00Z"/>
                <w:sz w:val="28"/>
                <w:szCs w:val="28"/>
                <w:rPrChange w:id="3574" w:author="Etion Pinari" w:date="2021-01-06T12:27:00Z">
                  <w:rPr>
                    <w:ins w:id="3575" w:author="Cristian Sbrolli" w:date="2021-01-04T00:10:00Z"/>
                  </w:rPr>
                </w:rPrChange>
              </w:rPr>
              <w:pPrChange w:id="3576" w:author="Cristian Sbrolli" w:date="2021-01-04T00:14:00Z">
                <w:pPr>
                  <w:framePr w:hSpace="180" w:wrap="around" w:vAnchor="text" w:hAnchor="margin" w:y="66"/>
                </w:pPr>
              </w:pPrChange>
            </w:pPr>
          </w:p>
        </w:tc>
        <w:tc>
          <w:tcPr>
            <w:tcW w:w="0" w:type="auto"/>
            <w:tcPrChange w:id="3577" w:author="Cristian Sbrolli" w:date="2021-01-04T00:28:00Z">
              <w:tcPr>
                <w:tcW w:w="834" w:type="dxa"/>
                <w:gridSpan w:val="3"/>
              </w:tcPr>
            </w:tcPrChange>
          </w:tcPr>
          <w:p w14:paraId="52EFC489" w14:textId="4CF3D772" w:rsidR="00C86CCE" w:rsidRPr="00801F40" w:rsidRDefault="00C86CCE">
            <w:pPr>
              <w:jc w:val="center"/>
              <w:rPr>
                <w:ins w:id="3578" w:author="Cristian Sbrolli" w:date="2021-01-04T00:03:00Z"/>
                <w:sz w:val="28"/>
                <w:szCs w:val="28"/>
                <w:rPrChange w:id="3579" w:author="Etion Pinari" w:date="2021-01-06T12:27:00Z">
                  <w:rPr>
                    <w:ins w:id="3580" w:author="Cristian Sbrolli" w:date="2021-01-04T00:03:00Z"/>
                  </w:rPr>
                </w:rPrChange>
              </w:rPr>
              <w:pPrChange w:id="3581" w:author="Cristian Sbrolli" w:date="2021-01-04T00:14:00Z">
                <w:pPr>
                  <w:framePr w:hSpace="180" w:wrap="around" w:vAnchor="text" w:hAnchor="margin" w:y="66"/>
                </w:pPr>
              </w:pPrChange>
            </w:pPr>
          </w:p>
        </w:tc>
        <w:tc>
          <w:tcPr>
            <w:tcW w:w="0" w:type="auto"/>
            <w:tcPrChange w:id="3582" w:author="Cristian Sbrolli" w:date="2021-01-04T00:28:00Z">
              <w:tcPr>
                <w:tcW w:w="845" w:type="dxa"/>
                <w:gridSpan w:val="2"/>
              </w:tcPr>
            </w:tcPrChange>
          </w:tcPr>
          <w:p w14:paraId="5353A797" w14:textId="77777777" w:rsidR="00C86CCE" w:rsidRPr="00801F40" w:rsidRDefault="00C86CCE">
            <w:pPr>
              <w:jc w:val="center"/>
              <w:rPr>
                <w:ins w:id="3583" w:author="Cristian Sbrolli" w:date="2021-01-04T00:03:00Z"/>
                <w:sz w:val="28"/>
                <w:szCs w:val="28"/>
                <w:rPrChange w:id="3584" w:author="Etion Pinari" w:date="2021-01-06T12:27:00Z">
                  <w:rPr>
                    <w:ins w:id="3585" w:author="Cristian Sbrolli" w:date="2021-01-04T00:03:00Z"/>
                  </w:rPr>
                </w:rPrChange>
              </w:rPr>
              <w:pPrChange w:id="3586" w:author="Cristian Sbrolli" w:date="2021-01-04T00:14:00Z">
                <w:pPr>
                  <w:framePr w:hSpace="180" w:wrap="around" w:vAnchor="text" w:hAnchor="margin" w:y="66"/>
                </w:pPr>
              </w:pPrChange>
            </w:pPr>
          </w:p>
        </w:tc>
        <w:tc>
          <w:tcPr>
            <w:tcW w:w="0" w:type="auto"/>
            <w:tcPrChange w:id="3587" w:author="Cristian Sbrolli" w:date="2021-01-04T00:28:00Z">
              <w:tcPr>
                <w:tcW w:w="884" w:type="dxa"/>
                <w:gridSpan w:val="2"/>
              </w:tcPr>
            </w:tcPrChange>
          </w:tcPr>
          <w:p w14:paraId="4B51344E" w14:textId="10198E10" w:rsidR="00C86CCE" w:rsidRPr="00801F40" w:rsidRDefault="00D53EA4">
            <w:pPr>
              <w:jc w:val="center"/>
              <w:rPr>
                <w:ins w:id="3588" w:author="Cristian Sbrolli" w:date="2021-01-04T00:03:00Z"/>
                <w:sz w:val="28"/>
                <w:szCs w:val="28"/>
                <w:rPrChange w:id="3589" w:author="Etion Pinari" w:date="2021-01-06T12:27:00Z">
                  <w:rPr>
                    <w:ins w:id="3590" w:author="Cristian Sbrolli" w:date="2021-01-04T00:03:00Z"/>
                  </w:rPr>
                </w:rPrChange>
              </w:rPr>
              <w:pPrChange w:id="3591" w:author="Cristian Sbrolli" w:date="2021-01-04T00:14:00Z">
                <w:pPr>
                  <w:framePr w:hSpace="180" w:wrap="around" w:vAnchor="text" w:hAnchor="margin" w:y="66"/>
                </w:pPr>
              </w:pPrChange>
            </w:pPr>
            <w:ins w:id="3592" w:author="Cristian Sbrolli" w:date="2021-01-04T00:20:00Z">
              <w:r w:rsidRPr="00801F40">
                <w:rPr>
                  <w:b/>
                  <w:bCs/>
                  <w:sz w:val="28"/>
                  <w:szCs w:val="28"/>
                </w:rPr>
                <w:t>×</w:t>
              </w:r>
            </w:ins>
          </w:p>
        </w:tc>
        <w:tc>
          <w:tcPr>
            <w:tcW w:w="0" w:type="auto"/>
            <w:tcPrChange w:id="3593" w:author="Cristian Sbrolli" w:date="2021-01-04T00:28:00Z">
              <w:tcPr>
                <w:tcW w:w="849" w:type="dxa"/>
              </w:tcPr>
            </w:tcPrChange>
          </w:tcPr>
          <w:p w14:paraId="0550761F" w14:textId="77777777" w:rsidR="00C86CCE" w:rsidRPr="00801F40" w:rsidRDefault="00C86CCE">
            <w:pPr>
              <w:jc w:val="center"/>
              <w:rPr>
                <w:ins w:id="3594" w:author="Cristian Sbrolli" w:date="2021-01-04T00:03:00Z"/>
                <w:sz w:val="28"/>
                <w:szCs w:val="28"/>
                <w:rPrChange w:id="3595" w:author="Etion Pinari" w:date="2021-01-06T12:27:00Z">
                  <w:rPr>
                    <w:ins w:id="3596" w:author="Cristian Sbrolli" w:date="2021-01-04T00:03:00Z"/>
                  </w:rPr>
                </w:rPrChange>
              </w:rPr>
              <w:pPrChange w:id="3597" w:author="Cristian Sbrolli" w:date="2021-01-04T00:14:00Z">
                <w:pPr>
                  <w:framePr w:hSpace="180" w:wrap="around" w:vAnchor="text" w:hAnchor="margin" w:y="66"/>
                </w:pPr>
              </w:pPrChange>
            </w:pPr>
          </w:p>
        </w:tc>
        <w:tc>
          <w:tcPr>
            <w:tcW w:w="0" w:type="auto"/>
            <w:tcPrChange w:id="3598" w:author="Cristian Sbrolli" w:date="2021-01-04T00:28:00Z">
              <w:tcPr>
                <w:tcW w:w="841" w:type="dxa"/>
              </w:tcPr>
            </w:tcPrChange>
          </w:tcPr>
          <w:p w14:paraId="7AD0384F" w14:textId="3F6BB163" w:rsidR="00C86CCE" w:rsidRPr="00801F40" w:rsidRDefault="00D53EA4">
            <w:pPr>
              <w:jc w:val="center"/>
              <w:rPr>
                <w:ins w:id="3599" w:author="Cristian Sbrolli" w:date="2021-01-04T00:03:00Z"/>
                <w:sz w:val="28"/>
                <w:szCs w:val="28"/>
                <w:rPrChange w:id="3600" w:author="Etion Pinari" w:date="2021-01-06T12:27:00Z">
                  <w:rPr>
                    <w:ins w:id="3601" w:author="Cristian Sbrolli" w:date="2021-01-04T00:03:00Z"/>
                  </w:rPr>
                </w:rPrChange>
              </w:rPr>
              <w:pPrChange w:id="3602" w:author="Cristian Sbrolli" w:date="2021-01-04T00:14:00Z">
                <w:pPr>
                  <w:framePr w:hSpace="180" w:wrap="around" w:vAnchor="text" w:hAnchor="margin" w:y="66"/>
                </w:pPr>
              </w:pPrChange>
            </w:pPr>
            <w:ins w:id="3603" w:author="Cristian Sbrolli" w:date="2021-01-04T00:20:00Z">
              <w:r w:rsidRPr="00801F40">
                <w:rPr>
                  <w:b/>
                  <w:bCs/>
                  <w:sz w:val="28"/>
                  <w:szCs w:val="28"/>
                </w:rPr>
                <w:t>×</w:t>
              </w:r>
            </w:ins>
          </w:p>
        </w:tc>
      </w:tr>
      <w:tr w:rsidR="00E84E6D" w:rsidRPr="00801F40" w14:paraId="2FBACA03" w14:textId="77777777" w:rsidTr="00E84E6D">
        <w:tblPrEx>
          <w:tblPrExChange w:id="3604" w:author="Cristian Sbrolli" w:date="2021-01-04T00:28:00Z">
            <w:tblPrEx>
              <w:tblLayout w:type="fixed"/>
            </w:tblPrEx>
          </w:tblPrExChange>
        </w:tblPrEx>
        <w:trPr>
          <w:ins w:id="3605" w:author="Cristian Sbrolli" w:date="2021-01-04T00:03:00Z"/>
        </w:trPr>
        <w:tc>
          <w:tcPr>
            <w:tcW w:w="0" w:type="auto"/>
            <w:shd w:val="clear" w:color="auto" w:fill="F4B083" w:themeFill="accent2" w:themeFillTint="99"/>
            <w:tcPrChange w:id="3606" w:author="Cristian Sbrolli" w:date="2021-01-04T00:28:00Z">
              <w:tcPr>
                <w:tcW w:w="1463" w:type="dxa"/>
                <w:gridSpan w:val="2"/>
              </w:tcPr>
            </w:tcPrChange>
          </w:tcPr>
          <w:p w14:paraId="5EBCF95A" w14:textId="57F6158D" w:rsidR="00C86CCE" w:rsidRPr="00801F40" w:rsidRDefault="00C86CCE">
            <w:pPr>
              <w:jc w:val="center"/>
              <w:rPr>
                <w:ins w:id="3607" w:author="Cristian Sbrolli" w:date="2021-01-04T00:03:00Z"/>
                <w:sz w:val="28"/>
                <w:szCs w:val="28"/>
                <w:rPrChange w:id="3608" w:author="Etion Pinari" w:date="2021-01-06T12:27:00Z">
                  <w:rPr>
                    <w:ins w:id="3609" w:author="Cristian Sbrolli" w:date="2021-01-04T00:03:00Z"/>
                  </w:rPr>
                </w:rPrChange>
              </w:rPr>
              <w:pPrChange w:id="3610" w:author="Cristian Sbrolli" w:date="2021-01-04T00:14:00Z">
                <w:pPr>
                  <w:framePr w:hSpace="180" w:wrap="around" w:vAnchor="text" w:hAnchor="margin" w:y="66"/>
                </w:pPr>
              </w:pPrChange>
            </w:pPr>
            <w:ins w:id="3611" w:author="Cristian Sbrolli" w:date="2021-01-04T00:07:00Z">
              <w:r w:rsidRPr="00801F40">
                <w:rPr>
                  <w:sz w:val="28"/>
                  <w:szCs w:val="28"/>
                  <w:rPrChange w:id="3612" w:author="Etion Pinari" w:date="2021-01-06T12:27:00Z">
                    <w:rPr/>
                  </w:rPrChange>
                </w:rPr>
                <w:t>R19</w:t>
              </w:r>
            </w:ins>
          </w:p>
        </w:tc>
        <w:tc>
          <w:tcPr>
            <w:tcW w:w="0" w:type="auto"/>
            <w:tcPrChange w:id="3613" w:author="Cristian Sbrolli" w:date="2021-01-04T00:28:00Z">
              <w:tcPr>
                <w:tcW w:w="958" w:type="dxa"/>
                <w:gridSpan w:val="2"/>
              </w:tcPr>
            </w:tcPrChange>
          </w:tcPr>
          <w:p w14:paraId="260E696C" w14:textId="077997B0" w:rsidR="00C86CCE" w:rsidRPr="00801F40" w:rsidRDefault="00C86CCE">
            <w:pPr>
              <w:jc w:val="center"/>
              <w:rPr>
                <w:ins w:id="3614" w:author="Cristian Sbrolli" w:date="2021-01-04T00:03:00Z"/>
                <w:sz w:val="28"/>
                <w:szCs w:val="28"/>
                <w:rPrChange w:id="3615" w:author="Etion Pinari" w:date="2021-01-06T12:27:00Z">
                  <w:rPr>
                    <w:ins w:id="3616" w:author="Cristian Sbrolli" w:date="2021-01-04T00:03:00Z"/>
                  </w:rPr>
                </w:rPrChange>
              </w:rPr>
              <w:pPrChange w:id="3617" w:author="Cristian Sbrolli" w:date="2021-01-04T00:14:00Z">
                <w:pPr>
                  <w:framePr w:hSpace="180" w:wrap="around" w:vAnchor="text" w:hAnchor="margin" w:y="66"/>
                </w:pPr>
              </w:pPrChange>
            </w:pPr>
          </w:p>
        </w:tc>
        <w:tc>
          <w:tcPr>
            <w:tcW w:w="0" w:type="auto"/>
            <w:tcPrChange w:id="3618" w:author="Cristian Sbrolli" w:date="2021-01-04T00:28:00Z">
              <w:tcPr>
                <w:tcW w:w="845" w:type="dxa"/>
                <w:gridSpan w:val="2"/>
              </w:tcPr>
            </w:tcPrChange>
          </w:tcPr>
          <w:p w14:paraId="11EF1EA4" w14:textId="77777777" w:rsidR="00C86CCE" w:rsidRPr="00801F40" w:rsidRDefault="00C86CCE">
            <w:pPr>
              <w:jc w:val="center"/>
              <w:rPr>
                <w:ins w:id="3619" w:author="Cristian Sbrolli" w:date="2021-01-04T00:03:00Z"/>
                <w:sz w:val="28"/>
                <w:szCs w:val="28"/>
                <w:rPrChange w:id="3620" w:author="Etion Pinari" w:date="2021-01-06T12:27:00Z">
                  <w:rPr>
                    <w:ins w:id="3621" w:author="Cristian Sbrolli" w:date="2021-01-04T00:03:00Z"/>
                  </w:rPr>
                </w:rPrChange>
              </w:rPr>
              <w:pPrChange w:id="3622" w:author="Cristian Sbrolli" w:date="2021-01-04T00:14:00Z">
                <w:pPr>
                  <w:framePr w:hSpace="180" w:wrap="around" w:vAnchor="text" w:hAnchor="margin" w:y="66"/>
                </w:pPr>
              </w:pPrChange>
            </w:pPr>
          </w:p>
        </w:tc>
        <w:tc>
          <w:tcPr>
            <w:tcW w:w="0" w:type="auto"/>
            <w:tcPrChange w:id="3623" w:author="Cristian Sbrolli" w:date="2021-01-04T00:28:00Z">
              <w:tcPr>
                <w:tcW w:w="1248" w:type="dxa"/>
                <w:gridSpan w:val="3"/>
              </w:tcPr>
            </w:tcPrChange>
          </w:tcPr>
          <w:p w14:paraId="1D773B38" w14:textId="77777777" w:rsidR="00C86CCE" w:rsidRPr="00801F40" w:rsidRDefault="00C86CCE">
            <w:pPr>
              <w:jc w:val="center"/>
              <w:rPr>
                <w:ins w:id="3624" w:author="Cristian Sbrolli" w:date="2021-01-04T00:03:00Z"/>
                <w:sz w:val="28"/>
                <w:szCs w:val="28"/>
                <w:rPrChange w:id="3625" w:author="Etion Pinari" w:date="2021-01-06T12:27:00Z">
                  <w:rPr>
                    <w:ins w:id="3626" w:author="Cristian Sbrolli" w:date="2021-01-04T00:03:00Z"/>
                  </w:rPr>
                </w:rPrChange>
              </w:rPr>
              <w:pPrChange w:id="3627" w:author="Cristian Sbrolli" w:date="2021-01-04T00:14:00Z">
                <w:pPr>
                  <w:framePr w:hSpace="180" w:wrap="around" w:vAnchor="text" w:hAnchor="margin" w:y="66"/>
                </w:pPr>
              </w:pPrChange>
            </w:pPr>
          </w:p>
        </w:tc>
        <w:tc>
          <w:tcPr>
            <w:tcW w:w="0" w:type="auto"/>
            <w:tcPrChange w:id="3628" w:author="Cristian Sbrolli" w:date="2021-01-04T00:28:00Z">
              <w:tcPr>
                <w:tcW w:w="861" w:type="dxa"/>
                <w:gridSpan w:val="2"/>
              </w:tcPr>
            </w:tcPrChange>
          </w:tcPr>
          <w:p w14:paraId="57BEDF10" w14:textId="77777777" w:rsidR="00C86CCE" w:rsidRPr="00801F40" w:rsidRDefault="00C86CCE">
            <w:pPr>
              <w:jc w:val="center"/>
              <w:rPr>
                <w:ins w:id="3629" w:author="Cristian Sbrolli" w:date="2021-01-04T00:10:00Z"/>
                <w:sz w:val="28"/>
                <w:szCs w:val="28"/>
                <w:rPrChange w:id="3630" w:author="Etion Pinari" w:date="2021-01-06T12:27:00Z">
                  <w:rPr>
                    <w:ins w:id="3631" w:author="Cristian Sbrolli" w:date="2021-01-04T00:10:00Z"/>
                  </w:rPr>
                </w:rPrChange>
              </w:rPr>
              <w:pPrChange w:id="3632" w:author="Cristian Sbrolli" w:date="2021-01-04T00:14:00Z">
                <w:pPr>
                  <w:framePr w:hSpace="180" w:wrap="around" w:vAnchor="text" w:hAnchor="margin" w:y="66"/>
                </w:pPr>
              </w:pPrChange>
            </w:pPr>
          </w:p>
        </w:tc>
        <w:tc>
          <w:tcPr>
            <w:tcW w:w="0" w:type="auto"/>
            <w:tcPrChange w:id="3633" w:author="Cristian Sbrolli" w:date="2021-01-04T00:28:00Z">
              <w:tcPr>
                <w:tcW w:w="834" w:type="dxa"/>
                <w:gridSpan w:val="3"/>
              </w:tcPr>
            </w:tcPrChange>
          </w:tcPr>
          <w:p w14:paraId="02278B52" w14:textId="4031F633" w:rsidR="00C86CCE" w:rsidRPr="00801F40" w:rsidRDefault="00C86CCE">
            <w:pPr>
              <w:jc w:val="center"/>
              <w:rPr>
                <w:ins w:id="3634" w:author="Cristian Sbrolli" w:date="2021-01-04T00:03:00Z"/>
                <w:sz w:val="28"/>
                <w:szCs w:val="28"/>
                <w:rPrChange w:id="3635" w:author="Etion Pinari" w:date="2021-01-06T12:27:00Z">
                  <w:rPr>
                    <w:ins w:id="3636" w:author="Cristian Sbrolli" w:date="2021-01-04T00:03:00Z"/>
                  </w:rPr>
                </w:rPrChange>
              </w:rPr>
              <w:pPrChange w:id="3637" w:author="Cristian Sbrolli" w:date="2021-01-04T00:14:00Z">
                <w:pPr>
                  <w:framePr w:hSpace="180" w:wrap="around" w:vAnchor="text" w:hAnchor="margin" w:y="66"/>
                </w:pPr>
              </w:pPrChange>
            </w:pPr>
          </w:p>
        </w:tc>
        <w:tc>
          <w:tcPr>
            <w:tcW w:w="0" w:type="auto"/>
            <w:tcPrChange w:id="3638" w:author="Cristian Sbrolli" w:date="2021-01-04T00:28:00Z">
              <w:tcPr>
                <w:tcW w:w="845" w:type="dxa"/>
                <w:gridSpan w:val="2"/>
              </w:tcPr>
            </w:tcPrChange>
          </w:tcPr>
          <w:p w14:paraId="42187034" w14:textId="77777777" w:rsidR="00C86CCE" w:rsidRPr="00801F40" w:rsidRDefault="00C86CCE">
            <w:pPr>
              <w:jc w:val="center"/>
              <w:rPr>
                <w:ins w:id="3639" w:author="Cristian Sbrolli" w:date="2021-01-04T00:03:00Z"/>
                <w:sz w:val="28"/>
                <w:szCs w:val="28"/>
                <w:rPrChange w:id="3640" w:author="Etion Pinari" w:date="2021-01-06T12:27:00Z">
                  <w:rPr>
                    <w:ins w:id="3641" w:author="Cristian Sbrolli" w:date="2021-01-04T00:03:00Z"/>
                  </w:rPr>
                </w:rPrChange>
              </w:rPr>
              <w:pPrChange w:id="3642" w:author="Cristian Sbrolli" w:date="2021-01-04T00:14:00Z">
                <w:pPr>
                  <w:framePr w:hSpace="180" w:wrap="around" w:vAnchor="text" w:hAnchor="margin" w:y="66"/>
                </w:pPr>
              </w:pPrChange>
            </w:pPr>
          </w:p>
        </w:tc>
        <w:tc>
          <w:tcPr>
            <w:tcW w:w="0" w:type="auto"/>
            <w:tcPrChange w:id="3643" w:author="Cristian Sbrolli" w:date="2021-01-04T00:28:00Z">
              <w:tcPr>
                <w:tcW w:w="884" w:type="dxa"/>
                <w:gridSpan w:val="2"/>
              </w:tcPr>
            </w:tcPrChange>
          </w:tcPr>
          <w:p w14:paraId="3E954333" w14:textId="77777777" w:rsidR="00C86CCE" w:rsidRPr="00801F40" w:rsidRDefault="00C86CCE">
            <w:pPr>
              <w:jc w:val="center"/>
              <w:rPr>
                <w:ins w:id="3644" w:author="Cristian Sbrolli" w:date="2021-01-04T00:03:00Z"/>
                <w:sz w:val="28"/>
                <w:szCs w:val="28"/>
                <w:rPrChange w:id="3645" w:author="Etion Pinari" w:date="2021-01-06T12:27:00Z">
                  <w:rPr>
                    <w:ins w:id="3646" w:author="Cristian Sbrolli" w:date="2021-01-04T00:03:00Z"/>
                  </w:rPr>
                </w:rPrChange>
              </w:rPr>
              <w:pPrChange w:id="3647" w:author="Cristian Sbrolli" w:date="2021-01-04T00:14:00Z">
                <w:pPr>
                  <w:framePr w:hSpace="180" w:wrap="around" w:vAnchor="text" w:hAnchor="margin" w:y="66"/>
                </w:pPr>
              </w:pPrChange>
            </w:pPr>
          </w:p>
        </w:tc>
        <w:tc>
          <w:tcPr>
            <w:tcW w:w="0" w:type="auto"/>
            <w:tcPrChange w:id="3648" w:author="Cristian Sbrolli" w:date="2021-01-04T00:28:00Z">
              <w:tcPr>
                <w:tcW w:w="849" w:type="dxa"/>
              </w:tcPr>
            </w:tcPrChange>
          </w:tcPr>
          <w:p w14:paraId="7F3FD0DE" w14:textId="6BB464E9" w:rsidR="00C86CCE" w:rsidRPr="00801F40" w:rsidRDefault="00D53EA4">
            <w:pPr>
              <w:jc w:val="center"/>
              <w:rPr>
                <w:ins w:id="3649" w:author="Cristian Sbrolli" w:date="2021-01-04T00:03:00Z"/>
                <w:sz w:val="28"/>
                <w:szCs w:val="28"/>
                <w:rPrChange w:id="3650" w:author="Etion Pinari" w:date="2021-01-06T12:27:00Z">
                  <w:rPr>
                    <w:ins w:id="3651" w:author="Cristian Sbrolli" w:date="2021-01-04T00:03:00Z"/>
                  </w:rPr>
                </w:rPrChange>
              </w:rPr>
              <w:pPrChange w:id="3652" w:author="Cristian Sbrolli" w:date="2021-01-04T00:14:00Z">
                <w:pPr>
                  <w:framePr w:hSpace="180" w:wrap="around" w:vAnchor="text" w:hAnchor="margin" w:y="66"/>
                </w:pPr>
              </w:pPrChange>
            </w:pPr>
            <w:ins w:id="3653" w:author="Cristian Sbrolli" w:date="2021-01-04T00:22:00Z">
              <w:r w:rsidRPr="00801F40">
                <w:rPr>
                  <w:b/>
                  <w:bCs/>
                  <w:sz w:val="28"/>
                  <w:szCs w:val="28"/>
                </w:rPr>
                <w:t>×</w:t>
              </w:r>
            </w:ins>
          </w:p>
        </w:tc>
        <w:tc>
          <w:tcPr>
            <w:tcW w:w="0" w:type="auto"/>
            <w:tcPrChange w:id="3654" w:author="Cristian Sbrolli" w:date="2021-01-04T00:28:00Z">
              <w:tcPr>
                <w:tcW w:w="841" w:type="dxa"/>
              </w:tcPr>
            </w:tcPrChange>
          </w:tcPr>
          <w:p w14:paraId="4E3CD094" w14:textId="77777777" w:rsidR="00C86CCE" w:rsidRPr="00801F40" w:rsidRDefault="00C86CCE">
            <w:pPr>
              <w:jc w:val="center"/>
              <w:rPr>
                <w:ins w:id="3655" w:author="Cristian Sbrolli" w:date="2021-01-04T00:03:00Z"/>
                <w:sz w:val="28"/>
                <w:szCs w:val="28"/>
                <w:rPrChange w:id="3656" w:author="Etion Pinari" w:date="2021-01-06T12:27:00Z">
                  <w:rPr>
                    <w:ins w:id="3657" w:author="Cristian Sbrolli" w:date="2021-01-04T00:03:00Z"/>
                  </w:rPr>
                </w:rPrChange>
              </w:rPr>
              <w:pPrChange w:id="3658" w:author="Cristian Sbrolli" w:date="2021-01-04T00:14:00Z">
                <w:pPr>
                  <w:framePr w:hSpace="180" w:wrap="around" w:vAnchor="text" w:hAnchor="margin" w:y="66"/>
                </w:pPr>
              </w:pPrChange>
            </w:pPr>
          </w:p>
        </w:tc>
      </w:tr>
      <w:tr w:rsidR="00E84E6D" w:rsidRPr="00801F40" w14:paraId="788301A4" w14:textId="77777777" w:rsidTr="00E84E6D">
        <w:tblPrEx>
          <w:tblPrExChange w:id="3659" w:author="Cristian Sbrolli" w:date="2021-01-04T00:28:00Z">
            <w:tblPrEx>
              <w:tblLayout w:type="fixed"/>
            </w:tblPrEx>
          </w:tblPrExChange>
        </w:tblPrEx>
        <w:trPr>
          <w:ins w:id="3660" w:author="Cristian Sbrolli" w:date="2021-01-04T00:03:00Z"/>
        </w:trPr>
        <w:tc>
          <w:tcPr>
            <w:tcW w:w="0" w:type="auto"/>
            <w:shd w:val="clear" w:color="auto" w:fill="F4B083" w:themeFill="accent2" w:themeFillTint="99"/>
            <w:tcPrChange w:id="3661" w:author="Cristian Sbrolli" w:date="2021-01-04T00:28:00Z">
              <w:tcPr>
                <w:tcW w:w="1463" w:type="dxa"/>
                <w:gridSpan w:val="2"/>
              </w:tcPr>
            </w:tcPrChange>
          </w:tcPr>
          <w:p w14:paraId="0B6E6424" w14:textId="7085CE20" w:rsidR="00C86CCE" w:rsidRPr="00801F40" w:rsidRDefault="00C86CCE">
            <w:pPr>
              <w:jc w:val="center"/>
              <w:rPr>
                <w:ins w:id="3662" w:author="Cristian Sbrolli" w:date="2021-01-04T00:03:00Z"/>
                <w:sz w:val="28"/>
                <w:szCs w:val="28"/>
                <w:rPrChange w:id="3663" w:author="Etion Pinari" w:date="2021-01-06T12:27:00Z">
                  <w:rPr>
                    <w:ins w:id="3664" w:author="Cristian Sbrolli" w:date="2021-01-04T00:03:00Z"/>
                  </w:rPr>
                </w:rPrChange>
              </w:rPr>
              <w:pPrChange w:id="3665" w:author="Cristian Sbrolli" w:date="2021-01-04T00:14:00Z">
                <w:pPr>
                  <w:framePr w:hSpace="180" w:wrap="around" w:vAnchor="text" w:hAnchor="margin" w:y="66"/>
                </w:pPr>
              </w:pPrChange>
            </w:pPr>
            <w:ins w:id="3666" w:author="Cristian Sbrolli" w:date="2021-01-04T00:07:00Z">
              <w:r w:rsidRPr="00801F40">
                <w:rPr>
                  <w:sz w:val="28"/>
                  <w:szCs w:val="28"/>
                  <w:rPrChange w:id="3667" w:author="Etion Pinari" w:date="2021-01-06T12:27:00Z">
                    <w:rPr/>
                  </w:rPrChange>
                </w:rPr>
                <w:t>R20</w:t>
              </w:r>
            </w:ins>
          </w:p>
        </w:tc>
        <w:tc>
          <w:tcPr>
            <w:tcW w:w="0" w:type="auto"/>
            <w:tcPrChange w:id="3668" w:author="Cristian Sbrolli" w:date="2021-01-04T00:28:00Z">
              <w:tcPr>
                <w:tcW w:w="958" w:type="dxa"/>
                <w:gridSpan w:val="2"/>
              </w:tcPr>
            </w:tcPrChange>
          </w:tcPr>
          <w:p w14:paraId="2BE4AC15" w14:textId="12B6D74D" w:rsidR="00C86CCE" w:rsidRPr="00801F40" w:rsidRDefault="00C86CCE">
            <w:pPr>
              <w:jc w:val="center"/>
              <w:rPr>
                <w:ins w:id="3669" w:author="Cristian Sbrolli" w:date="2021-01-04T00:03:00Z"/>
                <w:sz w:val="28"/>
                <w:szCs w:val="28"/>
                <w:rPrChange w:id="3670" w:author="Etion Pinari" w:date="2021-01-06T12:27:00Z">
                  <w:rPr>
                    <w:ins w:id="3671" w:author="Cristian Sbrolli" w:date="2021-01-04T00:03:00Z"/>
                  </w:rPr>
                </w:rPrChange>
              </w:rPr>
              <w:pPrChange w:id="3672" w:author="Cristian Sbrolli" w:date="2021-01-04T00:14:00Z">
                <w:pPr>
                  <w:framePr w:hSpace="180" w:wrap="around" w:vAnchor="text" w:hAnchor="margin" w:y="66"/>
                </w:pPr>
              </w:pPrChange>
            </w:pPr>
          </w:p>
        </w:tc>
        <w:tc>
          <w:tcPr>
            <w:tcW w:w="0" w:type="auto"/>
            <w:tcPrChange w:id="3673" w:author="Cristian Sbrolli" w:date="2021-01-04T00:28:00Z">
              <w:tcPr>
                <w:tcW w:w="845" w:type="dxa"/>
                <w:gridSpan w:val="2"/>
              </w:tcPr>
            </w:tcPrChange>
          </w:tcPr>
          <w:p w14:paraId="7EAA770B" w14:textId="77777777" w:rsidR="00C86CCE" w:rsidRPr="00801F40" w:rsidRDefault="00C86CCE">
            <w:pPr>
              <w:jc w:val="center"/>
              <w:rPr>
                <w:ins w:id="3674" w:author="Cristian Sbrolli" w:date="2021-01-04T00:03:00Z"/>
                <w:sz w:val="28"/>
                <w:szCs w:val="28"/>
                <w:rPrChange w:id="3675" w:author="Etion Pinari" w:date="2021-01-06T12:27:00Z">
                  <w:rPr>
                    <w:ins w:id="3676" w:author="Cristian Sbrolli" w:date="2021-01-04T00:03:00Z"/>
                  </w:rPr>
                </w:rPrChange>
              </w:rPr>
              <w:pPrChange w:id="3677" w:author="Cristian Sbrolli" w:date="2021-01-04T00:14:00Z">
                <w:pPr>
                  <w:framePr w:hSpace="180" w:wrap="around" w:vAnchor="text" w:hAnchor="margin" w:y="66"/>
                </w:pPr>
              </w:pPrChange>
            </w:pPr>
          </w:p>
        </w:tc>
        <w:tc>
          <w:tcPr>
            <w:tcW w:w="0" w:type="auto"/>
            <w:tcPrChange w:id="3678" w:author="Cristian Sbrolli" w:date="2021-01-04T00:28:00Z">
              <w:tcPr>
                <w:tcW w:w="1248" w:type="dxa"/>
                <w:gridSpan w:val="3"/>
              </w:tcPr>
            </w:tcPrChange>
          </w:tcPr>
          <w:p w14:paraId="6CA5E3E5" w14:textId="77777777" w:rsidR="00C86CCE" w:rsidRPr="00801F40" w:rsidRDefault="00C86CCE">
            <w:pPr>
              <w:jc w:val="center"/>
              <w:rPr>
                <w:ins w:id="3679" w:author="Cristian Sbrolli" w:date="2021-01-04T00:03:00Z"/>
                <w:sz w:val="28"/>
                <w:szCs w:val="28"/>
                <w:rPrChange w:id="3680" w:author="Etion Pinari" w:date="2021-01-06T12:27:00Z">
                  <w:rPr>
                    <w:ins w:id="3681" w:author="Cristian Sbrolli" w:date="2021-01-04T00:03:00Z"/>
                  </w:rPr>
                </w:rPrChange>
              </w:rPr>
              <w:pPrChange w:id="3682" w:author="Cristian Sbrolli" w:date="2021-01-04T00:14:00Z">
                <w:pPr>
                  <w:framePr w:hSpace="180" w:wrap="around" w:vAnchor="text" w:hAnchor="margin" w:y="66"/>
                </w:pPr>
              </w:pPrChange>
            </w:pPr>
          </w:p>
        </w:tc>
        <w:tc>
          <w:tcPr>
            <w:tcW w:w="0" w:type="auto"/>
            <w:tcPrChange w:id="3683" w:author="Cristian Sbrolli" w:date="2021-01-04T00:28:00Z">
              <w:tcPr>
                <w:tcW w:w="861" w:type="dxa"/>
                <w:gridSpan w:val="2"/>
              </w:tcPr>
            </w:tcPrChange>
          </w:tcPr>
          <w:p w14:paraId="6569DCBE" w14:textId="77777777" w:rsidR="00C86CCE" w:rsidRPr="00801F40" w:rsidRDefault="00C86CCE">
            <w:pPr>
              <w:jc w:val="center"/>
              <w:rPr>
                <w:ins w:id="3684" w:author="Cristian Sbrolli" w:date="2021-01-04T00:10:00Z"/>
                <w:sz w:val="28"/>
                <w:szCs w:val="28"/>
                <w:rPrChange w:id="3685" w:author="Etion Pinari" w:date="2021-01-06T12:27:00Z">
                  <w:rPr>
                    <w:ins w:id="3686" w:author="Cristian Sbrolli" w:date="2021-01-04T00:10:00Z"/>
                  </w:rPr>
                </w:rPrChange>
              </w:rPr>
              <w:pPrChange w:id="3687" w:author="Cristian Sbrolli" w:date="2021-01-04T00:14:00Z">
                <w:pPr>
                  <w:framePr w:hSpace="180" w:wrap="around" w:vAnchor="text" w:hAnchor="margin" w:y="66"/>
                </w:pPr>
              </w:pPrChange>
            </w:pPr>
          </w:p>
        </w:tc>
        <w:tc>
          <w:tcPr>
            <w:tcW w:w="0" w:type="auto"/>
            <w:tcPrChange w:id="3688" w:author="Cristian Sbrolli" w:date="2021-01-04T00:28:00Z">
              <w:tcPr>
                <w:tcW w:w="834" w:type="dxa"/>
                <w:gridSpan w:val="3"/>
              </w:tcPr>
            </w:tcPrChange>
          </w:tcPr>
          <w:p w14:paraId="3324AE9F" w14:textId="50804F2A" w:rsidR="00C86CCE" w:rsidRPr="00801F40" w:rsidRDefault="00C86CCE">
            <w:pPr>
              <w:jc w:val="center"/>
              <w:rPr>
                <w:ins w:id="3689" w:author="Cristian Sbrolli" w:date="2021-01-04T00:03:00Z"/>
                <w:sz w:val="28"/>
                <w:szCs w:val="28"/>
                <w:rPrChange w:id="3690" w:author="Etion Pinari" w:date="2021-01-06T12:27:00Z">
                  <w:rPr>
                    <w:ins w:id="3691" w:author="Cristian Sbrolli" w:date="2021-01-04T00:03:00Z"/>
                  </w:rPr>
                </w:rPrChange>
              </w:rPr>
              <w:pPrChange w:id="3692" w:author="Cristian Sbrolli" w:date="2021-01-04T00:14:00Z">
                <w:pPr>
                  <w:framePr w:hSpace="180" w:wrap="around" w:vAnchor="text" w:hAnchor="margin" w:y="66"/>
                </w:pPr>
              </w:pPrChange>
            </w:pPr>
          </w:p>
        </w:tc>
        <w:tc>
          <w:tcPr>
            <w:tcW w:w="0" w:type="auto"/>
            <w:tcPrChange w:id="3693" w:author="Cristian Sbrolli" w:date="2021-01-04T00:28:00Z">
              <w:tcPr>
                <w:tcW w:w="845" w:type="dxa"/>
                <w:gridSpan w:val="2"/>
              </w:tcPr>
            </w:tcPrChange>
          </w:tcPr>
          <w:p w14:paraId="214BC8EE" w14:textId="77777777" w:rsidR="00C86CCE" w:rsidRPr="00801F40" w:rsidRDefault="00C86CCE">
            <w:pPr>
              <w:jc w:val="center"/>
              <w:rPr>
                <w:ins w:id="3694" w:author="Cristian Sbrolli" w:date="2021-01-04T00:03:00Z"/>
                <w:sz w:val="28"/>
                <w:szCs w:val="28"/>
                <w:rPrChange w:id="3695" w:author="Etion Pinari" w:date="2021-01-06T12:27:00Z">
                  <w:rPr>
                    <w:ins w:id="3696" w:author="Cristian Sbrolli" w:date="2021-01-04T00:03:00Z"/>
                  </w:rPr>
                </w:rPrChange>
              </w:rPr>
              <w:pPrChange w:id="3697" w:author="Cristian Sbrolli" w:date="2021-01-04T00:14:00Z">
                <w:pPr>
                  <w:framePr w:hSpace="180" w:wrap="around" w:vAnchor="text" w:hAnchor="margin" w:y="66"/>
                </w:pPr>
              </w:pPrChange>
            </w:pPr>
          </w:p>
        </w:tc>
        <w:tc>
          <w:tcPr>
            <w:tcW w:w="0" w:type="auto"/>
            <w:tcPrChange w:id="3698" w:author="Cristian Sbrolli" w:date="2021-01-04T00:28:00Z">
              <w:tcPr>
                <w:tcW w:w="884" w:type="dxa"/>
                <w:gridSpan w:val="2"/>
              </w:tcPr>
            </w:tcPrChange>
          </w:tcPr>
          <w:p w14:paraId="73680AA8" w14:textId="77777777" w:rsidR="00C86CCE" w:rsidRPr="00801F40" w:rsidRDefault="00C86CCE">
            <w:pPr>
              <w:jc w:val="center"/>
              <w:rPr>
                <w:ins w:id="3699" w:author="Cristian Sbrolli" w:date="2021-01-04T00:03:00Z"/>
                <w:sz w:val="28"/>
                <w:szCs w:val="28"/>
                <w:rPrChange w:id="3700" w:author="Etion Pinari" w:date="2021-01-06T12:27:00Z">
                  <w:rPr>
                    <w:ins w:id="3701" w:author="Cristian Sbrolli" w:date="2021-01-04T00:03:00Z"/>
                  </w:rPr>
                </w:rPrChange>
              </w:rPr>
              <w:pPrChange w:id="3702" w:author="Cristian Sbrolli" w:date="2021-01-04T00:14:00Z">
                <w:pPr>
                  <w:framePr w:hSpace="180" w:wrap="around" w:vAnchor="text" w:hAnchor="margin" w:y="66"/>
                </w:pPr>
              </w:pPrChange>
            </w:pPr>
          </w:p>
        </w:tc>
        <w:tc>
          <w:tcPr>
            <w:tcW w:w="0" w:type="auto"/>
            <w:tcPrChange w:id="3703" w:author="Cristian Sbrolli" w:date="2021-01-04T00:28:00Z">
              <w:tcPr>
                <w:tcW w:w="849" w:type="dxa"/>
              </w:tcPr>
            </w:tcPrChange>
          </w:tcPr>
          <w:p w14:paraId="796DB1B5" w14:textId="02903DBA" w:rsidR="00C86CCE" w:rsidRPr="00801F40" w:rsidRDefault="00D53EA4">
            <w:pPr>
              <w:jc w:val="center"/>
              <w:rPr>
                <w:ins w:id="3704" w:author="Cristian Sbrolli" w:date="2021-01-04T00:03:00Z"/>
                <w:sz w:val="28"/>
                <w:szCs w:val="28"/>
                <w:rPrChange w:id="3705" w:author="Etion Pinari" w:date="2021-01-06T12:27:00Z">
                  <w:rPr>
                    <w:ins w:id="3706" w:author="Cristian Sbrolli" w:date="2021-01-04T00:03:00Z"/>
                  </w:rPr>
                </w:rPrChange>
              </w:rPr>
              <w:pPrChange w:id="3707" w:author="Cristian Sbrolli" w:date="2021-01-04T00:14:00Z">
                <w:pPr>
                  <w:framePr w:hSpace="180" w:wrap="around" w:vAnchor="text" w:hAnchor="margin" w:y="66"/>
                </w:pPr>
              </w:pPrChange>
            </w:pPr>
            <w:ins w:id="3708" w:author="Cristian Sbrolli" w:date="2021-01-04T00:22:00Z">
              <w:r w:rsidRPr="00801F40">
                <w:rPr>
                  <w:b/>
                  <w:bCs/>
                  <w:sz w:val="28"/>
                  <w:szCs w:val="28"/>
                </w:rPr>
                <w:t>×</w:t>
              </w:r>
            </w:ins>
          </w:p>
        </w:tc>
        <w:tc>
          <w:tcPr>
            <w:tcW w:w="0" w:type="auto"/>
            <w:tcPrChange w:id="3709" w:author="Cristian Sbrolli" w:date="2021-01-04T00:28:00Z">
              <w:tcPr>
                <w:tcW w:w="841" w:type="dxa"/>
              </w:tcPr>
            </w:tcPrChange>
          </w:tcPr>
          <w:p w14:paraId="00477581" w14:textId="77777777" w:rsidR="00C86CCE" w:rsidRPr="00801F40" w:rsidRDefault="00C86CCE">
            <w:pPr>
              <w:jc w:val="center"/>
              <w:rPr>
                <w:ins w:id="3710" w:author="Cristian Sbrolli" w:date="2021-01-04T00:03:00Z"/>
                <w:sz w:val="28"/>
                <w:szCs w:val="28"/>
                <w:rPrChange w:id="3711" w:author="Etion Pinari" w:date="2021-01-06T12:27:00Z">
                  <w:rPr>
                    <w:ins w:id="3712" w:author="Cristian Sbrolli" w:date="2021-01-04T00:03:00Z"/>
                  </w:rPr>
                </w:rPrChange>
              </w:rPr>
              <w:pPrChange w:id="3713" w:author="Cristian Sbrolli" w:date="2021-01-04T00:14:00Z">
                <w:pPr>
                  <w:framePr w:hSpace="180" w:wrap="around" w:vAnchor="text" w:hAnchor="margin" w:y="66"/>
                </w:pPr>
              </w:pPrChange>
            </w:pPr>
          </w:p>
        </w:tc>
      </w:tr>
      <w:tr w:rsidR="00E84E6D" w:rsidRPr="00801F40" w14:paraId="09317F26" w14:textId="77777777" w:rsidTr="00E84E6D">
        <w:tblPrEx>
          <w:tblPrExChange w:id="3714" w:author="Cristian Sbrolli" w:date="2021-01-04T00:28:00Z">
            <w:tblPrEx>
              <w:tblLayout w:type="fixed"/>
            </w:tblPrEx>
          </w:tblPrExChange>
        </w:tblPrEx>
        <w:trPr>
          <w:ins w:id="3715" w:author="Cristian Sbrolli" w:date="2021-01-04T00:03:00Z"/>
        </w:trPr>
        <w:tc>
          <w:tcPr>
            <w:tcW w:w="0" w:type="auto"/>
            <w:shd w:val="clear" w:color="auto" w:fill="F4B083" w:themeFill="accent2" w:themeFillTint="99"/>
            <w:tcPrChange w:id="3716" w:author="Cristian Sbrolli" w:date="2021-01-04T00:28:00Z">
              <w:tcPr>
                <w:tcW w:w="1463" w:type="dxa"/>
                <w:gridSpan w:val="2"/>
              </w:tcPr>
            </w:tcPrChange>
          </w:tcPr>
          <w:p w14:paraId="367A6D1C" w14:textId="1C5F107C" w:rsidR="00C86CCE" w:rsidRPr="00801F40" w:rsidRDefault="00C86CCE">
            <w:pPr>
              <w:jc w:val="center"/>
              <w:rPr>
                <w:ins w:id="3717" w:author="Cristian Sbrolli" w:date="2021-01-04T00:03:00Z"/>
                <w:sz w:val="28"/>
                <w:szCs w:val="28"/>
                <w:rPrChange w:id="3718" w:author="Etion Pinari" w:date="2021-01-06T12:27:00Z">
                  <w:rPr>
                    <w:ins w:id="3719" w:author="Cristian Sbrolli" w:date="2021-01-04T00:03:00Z"/>
                  </w:rPr>
                </w:rPrChange>
              </w:rPr>
              <w:pPrChange w:id="3720" w:author="Cristian Sbrolli" w:date="2021-01-04T00:14:00Z">
                <w:pPr>
                  <w:framePr w:hSpace="180" w:wrap="around" w:vAnchor="text" w:hAnchor="margin" w:y="66"/>
                </w:pPr>
              </w:pPrChange>
            </w:pPr>
            <w:ins w:id="3721" w:author="Cristian Sbrolli" w:date="2021-01-04T00:07:00Z">
              <w:r w:rsidRPr="00801F40">
                <w:rPr>
                  <w:sz w:val="28"/>
                  <w:szCs w:val="28"/>
                  <w:rPrChange w:id="3722" w:author="Etion Pinari" w:date="2021-01-06T12:27:00Z">
                    <w:rPr/>
                  </w:rPrChange>
                </w:rPr>
                <w:t>R21</w:t>
              </w:r>
            </w:ins>
          </w:p>
        </w:tc>
        <w:tc>
          <w:tcPr>
            <w:tcW w:w="0" w:type="auto"/>
            <w:tcPrChange w:id="3723" w:author="Cristian Sbrolli" w:date="2021-01-04T00:28:00Z">
              <w:tcPr>
                <w:tcW w:w="958" w:type="dxa"/>
                <w:gridSpan w:val="2"/>
              </w:tcPr>
            </w:tcPrChange>
          </w:tcPr>
          <w:p w14:paraId="54E2F3C7" w14:textId="25047147" w:rsidR="00C86CCE" w:rsidRPr="00801F40" w:rsidRDefault="00C86CCE">
            <w:pPr>
              <w:jc w:val="center"/>
              <w:rPr>
                <w:ins w:id="3724" w:author="Cristian Sbrolli" w:date="2021-01-04T00:03:00Z"/>
                <w:sz w:val="28"/>
                <w:szCs w:val="28"/>
                <w:rPrChange w:id="3725" w:author="Etion Pinari" w:date="2021-01-06T12:27:00Z">
                  <w:rPr>
                    <w:ins w:id="3726" w:author="Cristian Sbrolli" w:date="2021-01-04T00:03:00Z"/>
                  </w:rPr>
                </w:rPrChange>
              </w:rPr>
              <w:pPrChange w:id="3727" w:author="Cristian Sbrolli" w:date="2021-01-04T00:14:00Z">
                <w:pPr>
                  <w:framePr w:hSpace="180" w:wrap="around" w:vAnchor="text" w:hAnchor="margin" w:y="66"/>
                </w:pPr>
              </w:pPrChange>
            </w:pPr>
          </w:p>
        </w:tc>
        <w:tc>
          <w:tcPr>
            <w:tcW w:w="0" w:type="auto"/>
            <w:tcPrChange w:id="3728" w:author="Cristian Sbrolli" w:date="2021-01-04T00:28:00Z">
              <w:tcPr>
                <w:tcW w:w="845" w:type="dxa"/>
                <w:gridSpan w:val="2"/>
              </w:tcPr>
            </w:tcPrChange>
          </w:tcPr>
          <w:p w14:paraId="21AEF53B" w14:textId="77777777" w:rsidR="00C86CCE" w:rsidRPr="00801F40" w:rsidRDefault="00C86CCE">
            <w:pPr>
              <w:jc w:val="center"/>
              <w:rPr>
                <w:ins w:id="3729" w:author="Cristian Sbrolli" w:date="2021-01-04T00:03:00Z"/>
                <w:sz w:val="28"/>
                <w:szCs w:val="28"/>
                <w:rPrChange w:id="3730" w:author="Etion Pinari" w:date="2021-01-06T12:27:00Z">
                  <w:rPr>
                    <w:ins w:id="3731" w:author="Cristian Sbrolli" w:date="2021-01-04T00:03:00Z"/>
                  </w:rPr>
                </w:rPrChange>
              </w:rPr>
              <w:pPrChange w:id="3732" w:author="Cristian Sbrolli" w:date="2021-01-04T00:14:00Z">
                <w:pPr>
                  <w:framePr w:hSpace="180" w:wrap="around" w:vAnchor="text" w:hAnchor="margin" w:y="66"/>
                </w:pPr>
              </w:pPrChange>
            </w:pPr>
          </w:p>
        </w:tc>
        <w:tc>
          <w:tcPr>
            <w:tcW w:w="0" w:type="auto"/>
            <w:tcPrChange w:id="3733" w:author="Cristian Sbrolli" w:date="2021-01-04T00:28:00Z">
              <w:tcPr>
                <w:tcW w:w="1248" w:type="dxa"/>
                <w:gridSpan w:val="3"/>
              </w:tcPr>
            </w:tcPrChange>
          </w:tcPr>
          <w:p w14:paraId="5002AD67" w14:textId="77777777" w:rsidR="00C86CCE" w:rsidRPr="00801F40" w:rsidRDefault="00C86CCE">
            <w:pPr>
              <w:jc w:val="center"/>
              <w:rPr>
                <w:ins w:id="3734" w:author="Cristian Sbrolli" w:date="2021-01-04T00:03:00Z"/>
                <w:sz w:val="28"/>
                <w:szCs w:val="28"/>
                <w:rPrChange w:id="3735" w:author="Etion Pinari" w:date="2021-01-06T12:27:00Z">
                  <w:rPr>
                    <w:ins w:id="3736" w:author="Cristian Sbrolli" w:date="2021-01-04T00:03:00Z"/>
                  </w:rPr>
                </w:rPrChange>
              </w:rPr>
              <w:pPrChange w:id="3737" w:author="Cristian Sbrolli" w:date="2021-01-04T00:14:00Z">
                <w:pPr>
                  <w:framePr w:hSpace="180" w:wrap="around" w:vAnchor="text" w:hAnchor="margin" w:y="66"/>
                </w:pPr>
              </w:pPrChange>
            </w:pPr>
          </w:p>
        </w:tc>
        <w:tc>
          <w:tcPr>
            <w:tcW w:w="0" w:type="auto"/>
            <w:tcPrChange w:id="3738" w:author="Cristian Sbrolli" w:date="2021-01-04T00:28:00Z">
              <w:tcPr>
                <w:tcW w:w="861" w:type="dxa"/>
                <w:gridSpan w:val="2"/>
              </w:tcPr>
            </w:tcPrChange>
          </w:tcPr>
          <w:p w14:paraId="072E52BA" w14:textId="77777777" w:rsidR="00C86CCE" w:rsidRPr="00801F40" w:rsidRDefault="00C86CCE">
            <w:pPr>
              <w:jc w:val="center"/>
              <w:rPr>
                <w:ins w:id="3739" w:author="Cristian Sbrolli" w:date="2021-01-04T00:10:00Z"/>
                <w:sz w:val="28"/>
                <w:szCs w:val="28"/>
                <w:rPrChange w:id="3740" w:author="Etion Pinari" w:date="2021-01-06T12:27:00Z">
                  <w:rPr>
                    <w:ins w:id="3741" w:author="Cristian Sbrolli" w:date="2021-01-04T00:10:00Z"/>
                  </w:rPr>
                </w:rPrChange>
              </w:rPr>
              <w:pPrChange w:id="3742" w:author="Cristian Sbrolli" w:date="2021-01-04T00:14:00Z">
                <w:pPr>
                  <w:framePr w:hSpace="180" w:wrap="around" w:vAnchor="text" w:hAnchor="margin" w:y="66"/>
                </w:pPr>
              </w:pPrChange>
            </w:pPr>
          </w:p>
        </w:tc>
        <w:tc>
          <w:tcPr>
            <w:tcW w:w="0" w:type="auto"/>
            <w:tcPrChange w:id="3743" w:author="Cristian Sbrolli" w:date="2021-01-04T00:28:00Z">
              <w:tcPr>
                <w:tcW w:w="834" w:type="dxa"/>
                <w:gridSpan w:val="3"/>
              </w:tcPr>
            </w:tcPrChange>
          </w:tcPr>
          <w:p w14:paraId="11C32183" w14:textId="294640BD" w:rsidR="00C86CCE" w:rsidRPr="00801F40" w:rsidRDefault="00C86CCE">
            <w:pPr>
              <w:jc w:val="center"/>
              <w:rPr>
                <w:ins w:id="3744" w:author="Cristian Sbrolli" w:date="2021-01-04T00:03:00Z"/>
                <w:sz w:val="28"/>
                <w:szCs w:val="28"/>
                <w:rPrChange w:id="3745" w:author="Etion Pinari" w:date="2021-01-06T12:27:00Z">
                  <w:rPr>
                    <w:ins w:id="3746" w:author="Cristian Sbrolli" w:date="2021-01-04T00:03:00Z"/>
                  </w:rPr>
                </w:rPrChange>
              </w:rPr>
              <w:pPrChange w:id="3747" w:author="Cristian Sbrolli" w:date="2021-01-04T00:14:00Z">
                <w:pPr>
                  <w:framePr w:hSpace="180" w:wrap="around" w:vAnchor="text" w:hAnchor="margin" w:y="66"/>
                </w:pPr>
              </w:pPrChange>
            </w:pPr>
          </w:p>
        </w:tc>
        <w:tc>
          <w:tcPr>
            <w:tcW w:w="0" w:type="auto"/>
            <w:tcPrChange w:id="3748" w:author="Cristian Sbrolli" w:date="2021-01-04T00:28:00Z">
              <w:tcPr>
                <w:tcW w:w="845" w:type="dxa"/>
                <w:gridSpan w:val="2"/>
              </w:tcPr>
            </w:tcPrChange>
          </w:tcPr>
          <w:p w14:paraId="05E950F2" w14:textId="77777777" w:rsidR="00C86CCE" w:rsidRPr="00801F40" w:rsidRDefault="00C86CCE">
            <w:pPr>
              <w:jc w:val="center"/>
              <w:rPr>
                <w:ins w:id="3749" w:author="Cristian Sbrolli" w:date="2021-01-04T00:03:00Z"/>
                <w:sz w:val="28"/>
                <w:szCs w:val="28"/>
                <w:rPrChange w:id="3750" w:author="Etion Pinari" w:date="2021-01-06T12:27:00Z">
                  <w:rPr>
                    <w:ins w:id="3751" w:author="Cristian Sbrolli" w:date="2021-01-04T00:03:00Z"/>
                  </w:rPr>
                </w:rPrChange>
              </w:rPr>
              <w:pPrChange w:id="3752" w:author="Cristian Sbrolli" w:date="2021-01-04T00:14:00Z">
                <w:pPr>
                  <w:framePr w:hSpace="180" w:wrap="around" w:vAnchor="text" w:hAnchor="margin" w:y="66"/>
                </w:pPr>
              </w:pPrChange>
            </w:pPr>
          </w:p>
        </w:tc>
        <w:tc>
          <w:tcPr>
            <w:tcW w:w="0" w:type="auto"/>
            <w:tcPrChange w:id="3753" w:author="Cristian Sbrolli" w:date="2021-01-04T00:28:00Z">
              <w:tcPr>
                <w:tcW w:w="884" w:type="dxa"/>
                <w:gridSpan w:val="2"/>
              </w:tcPr>
            </w:tcPrChange>
          </w:tcPr>
          <w:p w14:paraId="62D309C9" w14:textId="77777777" w:rsidR="00C86CCE" w:rsidRPr="00801F40" w:rsidRDefault="00C86CCE">
            <w:pPr>
              <w:jc w:val="center"/>
              <w:rPr>
                <w:ins w:id="3754" w:author="Cristian Sbrolli" w:date="2021-01-04T00:03:00Z"/>
                <w:sz w:val="28"/>
                <w:szCs w:val="28"/>
                <w:rPrChange w:id="3755" w:author="Etion Pinari" w:date="2021-01-06T12:27:00Z">
                  <w:rPr>
                    <w:ins w:id="3756" w:author="Cristian Sbrolli" w:date="2021-01-04T00:03:00Z"/>
                  </w:rPr>
                </w:rPrChange>
              </w:rPr>
              <w:pPrChange w:id="3757" w:author="Cristian Sbrolli" w:date="2021-01-04T00:14:00Z">
                <w:pPr>
                  <w:framePr w:hSpace="180" w:wrap="around" w:vAnchor="text" w:hAnchor="margin" w:y="66"/>
                </w:pPr>
              </w:pPrChange>
            </w:pPr>
          </w:p>
        </w:tc>
        <w:tc>
          <w:tcPr>
            <w:tcW w:w="0" w:type="auto"/>
            <w:tcPrChange w:id="3758" w:author="Cristian Sbrolli" w:date="2021-01-04T00:28:00Z">
              <w:tcPr>
                <w:tcW w:w="849" w:type="dxa"/>
              </w:tcPr>
            </w:tcPrChange>
          </w:tcPr>
          <w:p w14:paraId="552B54DC" w14:textId="729CBE71" w:rsidR="00C86CCE" w:rsidRPr="00801F40" w:rsidRDefault="00D53EA4">
            <w:pPr>
              <w:jc w:val="center"/>
              <w:rPr>
                <w:ins w:id="3759" w:author="Cristian Sbrolli" w:date="2021-01-04T00:03:00Z"/>
                <w:sz w:val="28"/>
                <w:szCs w:val="28"/>
                <w:rPrChange w:id="3760" w:author="Etion Pinari" w:date="2021-01-06T12:27:00Z">
                  <w:rPr>
                    <w:ins w:id="3761" w:author="Cristian Sbrolli" w:date="2021-01-04T00:03:00Z"/>
                  </w:rPr>
                </w:rPrChange>
              </w:rPr>
              <w:pPrChange w:id="3762" w:author="Cristian Sbrolli" w:date="2021-01-04T00:14:00Z">
                <w:pPr>
                  <w:framePr w:hSpace="180" w:wrap="around" w:vAnchor="text" w:hAnchor="margin" w:y="66"/>
                </w:pPr>
              </w:pPrChange>
            </w:pPr>
            <w:ins w:id="3763" w:author="Cristian Sbrolli" w:date="2021-01-04T00:22:00Z">
              <w:r w:rsidRPr="00801F40">
                <w:rPr>
                  <w:b/>
                  <w:bCs/>
                  <w:sz w:val="28"/>
                  <w:szCs w:val="28"/>
                </w:rPr>
                <w:t>×</w:t>
              </w:r>
            </w:ins>
          </w:p>
        </w:tc>
        <w:tc>
          <w:tcPr>
            <w:tcW w:w="0" w:type="auto"/>
            <w:tcPrChange w:id="3764" w:author="Cristian Sbrolli" w:date="2021-01-04T00:28:00Z">
              <w:tcPr>
                <w:tcW w:w="841" w:type="dxa"/>
              </w:tcPr>
            </w:tcPrChange>
          </w:tcPr>
          <w:p w14:paraId="7A636AE3" w14:textId="77777777" w:rsidR="00C86CCE" w:rsidRPr="00801F40" w:rsidRDefault="00C86CCE">
            <w:pPr>
              <w:jc w:val="center"/>
              <w:rPr>
                <w:ins w:id="3765" w:author="Cristian Sbrolli" w:date="2021-01-04T00:03:00Z"/>
                <w:sz w:val="28"/>
                <w:szCs w:val="28"/>
                <w:rPrChange w:id="3766" w:author="Etion Pinari" w:date="2021-01-06T12:27:00Z">
                  <w:rPr>
                    <w:ins w:id="3767" w:author="Cristian Sbrolli" w:date="2021-01-04T00:03:00Z"/>
                  </w:rPr>
                </w:rPrChange>
              </w:rPr>
              <w:pPrChange w:id="3768" w:author="Cristian Sbrolli" w:date="2021-01-04T00:14:00Z">
                <w:pPr>
                  <w:framePr w:hSpace="180" w:wrap="around" w:vAnchor="text" w:hAnchor="margin" w:y="66"/>
                </w:pPr>
              </w:pPrChange>
            </w:pPr>
          </w:p>
        </w:tc>
      </w:tr>
      <w:tr w:rsidR="00E84E6D" w:rsidRPr="00801F40" w14:paraId="2E8421A7" w14:textId="77777777" w:rsidTr="00E84E6D">
        <w:tblPrEx>
          <w:tblPrExChange w:id="3769" w:author="Cristian Sbrolli" w:date="2021-01-04T00:28:00Z">
            <w:tblPrEx>
              <w:tblLayout w:type="fixed"/>
            </w:tblPrEx>
          </w:tblPrExChange>
        </w:tblPrEx>
        <w:trPr>
          <w:ins w:id="3770" w:author="Cristian Sbrolli" w:date="2021-01-04T00:03:00Z"/>
        </w:trPr>
        <w:tc>
          <w:tcPr>
            <w:tcW w:w="0" w:type="auto"/>
            <w:shd w:val="clear" w:color="auto" w:fill="F4B083" w:themeFill="accent2" w:themeFillTint="99"/>
            <w:tcPrChange w:id="3771" w:author="Cristian Sbrolli" w:date="2021-01-04T00:28:00Z">
              <w:tcPr>
                <w:tcW w:w="1463" w:type="dxa"/>
                <w:gridSpan w:val="2"/>
              </w:tcPr>
            </w:tcPrChange>
          </w:tcPr>
          <w:p w14:paraId="74E40725" w14:textId="3B443075" w:rsidR="00C86CCE" w:rsidRPr="00801F40" w:rsidRDefault="00C86CCE">
            <w:pPr>
              <w:jc w:val="center"/>
              <w:rPr>
                <w:ins w:id="3772" w:author="Cristian Sbrolli" w:date="2021-01-04T00:03:00Z"/>
                <w:sz w:val="28"/>
                <w:szCs w:val="28"/>
                <w:rPrChange w:id="3773" w:author="Etion Pinari" w:date="2021-01-06T12:27:00Z">
                  <w:rPr>
                    <w:ins w:id="3774" w:author="Cristian Sbrolli" w:date="2021-01-04T00:03:00Z"/>
                  </w:rPr>
                </w:rPrChange>
              </w:rPr>
              <w:pPrChange w:id="3775" w:author="Cristian Sbrolli" w:date="2021-01-04T00:14:00Z">
                <w:pPr>
                  <w:framePr w:hSpace="180" w:wrap="around" w:vAnchor="text" w:hAnchor="margin" w:y="66"/>
                </w:pPr>
              </w:pPrChange>
            </w:pPr>
            <w:ins w:id="3776" w:author="Cristian Sbrolli" w:date="2021-01-04T00:07:00Z">
              <w:r w:rsidRPr="00801F40">
                <w:rPr>
                  <w:sz w:val="28"/>
                  <w:szCs w:val="28"/>
                  <w:rPrChange w:id="3777" w:author="Etion Pinari" w:date="2021-01-06T12:27:00Z">
                    <w:rPr/>
                  </w:rPrChange>
                </w:rPr>
                <w:t>R22</w:t>
              </w:r>
            </w:ins>
          </w:p>
        </w:tc>
        <w:tc>
          <w:tcPr>
            <w:tcW w:w="0" w:type="auto"/>
            <w:tcPrChange w:id="3778" w:author="Cristian Sbrolli" w:date="2021-01-04T00:28:00Z">
              <w:tcPr>
                <w:tcW w:w="958" w:type="dxa"/>
                <w:gridSpan w:val="2"/>
              </w:tcPr>
            </w:tcPrChange>
          </w:tcPr>
          <w:p w14:paraId="4AE79997" w14:textId="11B8AD7B" w:rsidR="00C86CCE" w:rsidRPr="00801F40" w:rsidRDefault="00C86CCE">
            <w:pPr>
              <w:jc w:val="center"/>
              <w:rPr>
                <w:ins w:id="3779" w:author="Cristian Sbrolli" w:date="2021-01-04T00:03:00Z"/>
                <w:sz w:val="28"/>
                <w:szCs w:val="28"/>
                <w:rPrChange w:id="3780" w:author="Etion Pinari" w:date="2021-01-06T12:27:00Z">
                  <w:rPr>
                    <w:ins w:id="3781" w:author="Cristian Sbrolli" w:date="2021-01-04T00:03:00Z"/>
                  </w:rPr>
                </w:rPrChange>
              </w:rPr>
              <w:pPrChange w:id="3782" w:author="Cristian Sbrolli" w:date="2021-01-04T00:14:00Z">
                <w:pPr>
                  <w:framePr w:hSpace="180" w:wrap="around" w:vAnchor="text" w:hAnchor="margin" w:y="66"/>
                </w:pPr>
              </w:pPrChange>
            </w:pPr>
          </w:p>
        </w:tc>
        <w:tc>
          <w:tcPr>
            <w:tcW w:w="0" w:type="auto"/>
            <w:tcPrChange w:id="3783" w:author="Cristian Sbrolli" w:date="2021-01-04T00:28:00Z">
              <w:tcPr>
                <w:tcW w:w="845" w:type="dxa"/>
                <w:gridSpan w:val="2"/>
              </w:tcPr>
            </w:tcPrChange>
          </w:tcPr>
          <w:p w14:paraId="31FC05F4" w14:textId="77777777" w:rsidR="00C86CCE" w:rsidRPr="00801F40" w:rsidRDefault="00C86CCE">
            <w:pPr>
              <w:jc w:val="center"/>
              <w:rPr>
                <w:ins w:id="3784" w:author="Cristian Sbrolli" w:date="2021-01-04T00:03:00Z"/>
                <w:sz w:val="28"/>
                <w:szCs w:val="28"/>
                <w:rPrChange w:id="3785" w:author="Etion Pinari" w:date="2021-01-06T12:27:00Z">
                  <w:rPr>
                    <w:ins w:id="3786" w:author="Cristian Sbrolli" w:date="2021-01-04T00:03:00Z"/>
                  </w:rPr>
                </w:rPrChange>
              </w:rPr>
              <w:pPrChange w:id="3787" w:author="Cristian Sbrolli" w:date="2021-01-04T00:14:00Z">
                <w:pPr>
                  <w:framePr w:hSpace="180" w:wrap="around" w:vAnchor="text" w:hAnchor="margin" w:y="66"/>
                </w:pPr>
              </w:pPrChange>
            </w:pPr>
          </w:p>
        </w:tc>
        <w:tc>
          <w:tcPr>
            <w:tcW w:w="0" w:type="auto"/>
            <w:tcPrChange w:id="3788" w:author="Cristian Sbrolli" w:date="2021-01-04T00:28:00Z">
              <w:tcPr>
                <w:tcW w:w="1248" w:type="dxa"/>
                <w:gridSpan w:val="3"/>
              </w:tcPr>
            </w:tcPrChange>
          </w:tcPr>
          <w:p w14:paraId="2C7D4226" w14:textId="77777777" w:rsidR="00C86CCE" w:rsidRPr="00801F40" w:rsidRDefault="00C86CCE">
            <w:pPr>
              <w:jc w:val="center"/>
              <w:rPr>
                <w:ins w:id="3789" w:author="Cristian Sbrolli" w:date="2021-01-04T00:03:00Z"/>
                <w:sz w:val="28"/>
                <w:szCs w:val="28"/>
                <w:rPrChange w:id="3790" w:author="Etion Pinari" w:date="2021-01-06T12:27:00Z">
                  <w:rPr>
                    <w:ins w:id="3791" w:author="Cristian Sbrolli" w:date="2021-01-04T00:03:00Z"/>
                  </w:rPr>
                </w:rPrChange>
              </w:rPr>
              <w:pPrChange w:id="3792" w:author="Cristian Sbrolli" w:date="2021-01-04T00:14:00Z">
                <w:pPr>
                  <w:framePr w:hSpace="180" w:wrap="around" w:vAnchor="text" w:hAnchor="margin" w:y="66"/>
                </w:pPr>
              </w:pPrChange>
            </w:pPr>
          </w:p>
        </w:tc>
        <w:tc>
          <w:tcPr>
            <w:tcW w:w="0" w:type="auto"/>
            <w:tcPrChange w:id="3793" w:author="Cristian Sbrolli" w:date="2021-01-04T00:28:00Z">
              <w:tcPr>
                <w:tcW w:w="861" w:type="dxa"/>
                <w:gridSpan w:val="2"/>
              </w:tcPr>
            </w:tcPrChange>
          </w:tcPr>
          <w:p w14:paraId="0443F2FD" w14:textId="77777777" w:rsidR="00C86CCE" w:rsidRPr="00801F40" w:rsidRDefault="00C86CCE">
            <w:pPr>
              <w:jc w:val="center"/>
              <w:rPr>
                <w:ins w:id="3794" w:author="Cristian Sbrolli" w:date="2021-01-04T00:10:00Z"/>
                <w:sz w:val="28"/>
                <w:szCs w:val="28"/>
                <w:rPrChange w:id="3795" w:author="Etion Pinari" w:date="2021-01-06T12:27:00Z">
                  <w:rPr>
                    <w:ins w:id="3796" w:author="Cristian Sbrolli" w:date="2021-01-04T00:10:00Z"/>
                  </w:rPr>
                </w:rPrChange>
              </w:rPr>
              <w:pPrChange w:id="3797" w:author="Cristian Sbrolli" w:date="2021-01-04T00:14:00Z">
                <w:pPr>
                  <w:framePr w:hSpace="180" w:wrap="around" w:vAnchor="text" w:hAnchor="margin" w:y="66"/>
                </w:pPr>
              </w:pPrChange>
            </w:pPr>
          </w:p>
        </w:tc>
        <w:tc>
          <w:tcPr>
            <w:tcW w:w="0" w:type="auto"/>
            <w:tcPrChange w:id="3798" w:author="Cristian Sbrolli" w:date="2021-01-04T00:28:00Z">
              <w:tcPr>
                <w:tcW w:w="834" w:type="dxa"/>
                <w:gridSpan w:val="3"/>
              </w:tcPr>
            </w:tcPrChange>
          </w:tcPr>
          <w:p w14:paraId="5C5F83D8" w14:textId="172868AA" w:rsidR="00C86CCE" w:rsidRPr="00801F40" w:rsidRDefault="00C86CCE">
            <w:pPr>
              <w:jc w:val="center"/>
              <w:rPr>
                <w:ins w:id="3799" w:author="Cristian Sbrolli" w:date="2021-01-04T00:03:00Z"/>
                <w:sz w:val="28"/>
                <w:szCs w:val="28"/>
                <w:rPrChange w:id="3800" w:author="Etion Pinari" w:date="2021-01-06T12:27:00Z">
                  <w:rPr>
                    <w:ins w:id="3801" w:author="Cristian Sbrolli" w:date="2021-01-04T00:03:00Z"/>
                  </w:rPr>
                </w:rPrChange>
              </w:rPr>
              <w:pPrChange w:id="3802" w:author="Cristian Sbrolli" w:date="2021-01-04T00:14:00Z">
                <w:pPr>
                  <w:framePr w:hSpace="180" w:wrap="around" w:vAnchor="text" w:hAnchor="margin" w:y="66"/>
                </w:pPr>
              </w:pPrChange>
            </w:pPr>
          </w:p>
        </w:tc>
        <w:tc>
          <w:tcPr>
            <w:tcW w:w="0" w:type="auto"/>
            <w:tcPrChange w:id="3803" w:author="Cristian Sbrolli" w:date="2021-01-04T00:28:00Z">
              <w:tcPr>
                <w:tcW w:w="845" w:type="dxa"/>
                <w:gridSpan w:val="2"/>
              </w:tcPr>
            </w:tcPrChange>
          </w:tcPr>
          <w:p w14:paraId="5751DFB7" w14:textId="77777777" w:rsidR="00C86CCE" w:rsidRPr="00801F40" w:rsidRDefault="00C86CCE">
            <w:pPr>
              <w:jc w:val="center"/>
              <w:rPr>
                <w:ins w:id="3804" w:author="Cristian Sbrolli" w:date="2021-01-04T00:03:00Z"/>
                <w:sz w:val="28"/>
                <w:szCs w:val="28"/>
                <w:rPrChange w:id="3805" w:author="Etion Pinari" w:date="2021-01-06T12:27:00Z">
                  <w:rPr>
                    <w:ins w:id="3806" w:author="Cristian Sbrolli" w:date="2021-01-04T00:03:00Z"/>
                  </w:rPr>
                </w:rPrChange>
              </w:rPr>
              <w:pPrChange w:id="3807" w:author="Cristian Sbrolli" w:date="2021-01-04T00:14:00Z">
                <w:pPr>
                  <w:framePr w:hSpace="180" w:wrap="around" w:vAnchor="text" w:hAnchor="margin" w:y="66"/>
                </w:pPr>
              </w:pPrChange>
            </w:pPr>
          </w:p>
        </w:tc>
        <w:tc>
          <w:tcPr>
            <w:tcW w:w="0" w:type="auto"/>
            <w:tcPrChange w:id="3808" w:author="Cristian Sbrolli" w:date="2021-01-04T00:28:00Z">
              <w:tcPr>
                <w:tcW w:w="884" w:type="dxa"/>
                <w:gridSpan w:val="2"/>
              </w:tcPr>
            </w:tcPrChange>
          </w:tcPr>
          <w:p w14:paraId="7B005F0C" w14:textId="77777777" w:rsidR="00C86CCE" w:rsidRPr="00801F40" w:rsidRDefault="00C86CCE">
            <w:pPr>
              <w:jc w:val="center"/>
              <w:rPr>
                <w:ins w:id="3809" w:author="Cristian Sbrolli" w:date="2021-01-04T00:03:00Z"/>
                <w:sz w:val="28"/>
                <w:szCs w:val="28"/>
                <w:rPrChange w:id="3810" w:author="Etion Pinari" w:date="2021-01-06T12:27:00Z">
                  <w:rPr>
                    <w:ins w:id="3811" w:author="Cristian Sbrolli" w:date="2021-01-04T00:03:00Z"/>
                  </w:rPr>
                </w:rPrChange>
              </w:rPr>
              <w:pPrChange w:id="3812" w:author="Cristian Sbrolli" w:date="2021-01-04T00:14:00Z">
                <w:pPr>
                  <w:framePr w:hSpace="180" w:wrap="around" w:vAnchor="text" w:hAnchor="margin" w:y="66"/>
                </w:pPr>
              </w:pPrChange>
            </w:pPr>
          </w:p>
        </w:tc>
        <w:tc>
          <w:tcPr>
            <w:tcW w:w="0" w:type="auto"/>
            <w:tcPrChange w:id="3813" w:author="Cristian Sbrolli" w:date="2021-01-04T00:28:00Z">
              <w:tcPr>
                <w:tcW w:w="849" w:type="dxa"/>
              </w:tcPr>
            </w:tcPrChange>
          </w:tcPr>
          <w:p w14:paraId="584B3AF5" w14:textId="0242E5E6" w:rsidR="00C86CCE" w:rsidRPr="00801F40" w:rsidRDefault="00D53EA4">
            <w:pPr>
              <w:jc w:val="center"/>
              <w:rPr>
                <w:ins w:id="3814" w:author="Cristian Sbrolli" w:date="2021-01-04T00:03:00Z"/>
                <w:sz w:val="28"/>
                <w:szCs w:val="28"/>
                <w:rPrChange w:id="3815" w:author="Etion Pinari" w:date="2021-01-06T12:27:00Z">
                  <w:rPr>
                    <w:ins w:id="3816" w:author="Cristian Sbrolli" w:date="2021-01-04T00:03:00Z"/>
                  </w:rPr>
                </w:rPrChange>
              </w:rPr>
              <w:pPrChange w:id="3817" w:author="Cristian Sbrolli" w:date="2021-01-04T00:14:00Z">
                <w:pPr>
                  <w:framePr w:hSpace="180" w:wrap="around" w:vAnchor="text" w:hAnchor="margin" w:y="66"/>
                </w:pPr>
              </w:pPrChange>
            </w:pPr>
            <w:ins w:id="3818" w:author="Cristian Sbrolli" w:date="2021-01-04T00:22:00Z">
              <w:r w:rsidRPr="00801F40">
                <w:rPr>
                  <w:b/>
                  <w:bCs/>
                  <w:sz w:val="28"/>
                  <w:szCs w:val="28"/>
                </w:rPr>
                <w:t>×</w:t>
              </w:r>
            </w:ins>
          </w:p>
        </w:tc>
        <w:tc>
          <w:tcPr>
            <w:tcW w:w="0" w:type="auto"/>
            <w:tcPrChange w:id="3819" w:author="Cristian Sbrolli" w:date="2021-01-04T00:28:00Z">
              <w:tcPr>
                <w:tcW w:w="841" w:type="dxa"/>
              </w:tcPr>
            </w:tcPrChange>
          </w:tcPr>
          <w:p w14:paraId="59219C8C" w14:textId="77777777" w:rsidR="00C86CCE" w:rsidRPr="00801F40" w:rsidRDefault="00C86CCE">
            <w:pPr>
              <w:jc w:val="center"/>
              <w:rPr>
                <w:ins w:id="3820" w:author="Cristian Sbrolli" w:date="2021-01-04T00:03:00Z"/>
                <w:sz w:val="28"/>
                <w:szCs w:val="28"/>
                <w:rPrChange w:id="3821" w:author="Etion Pinari" w:date="2021-01-06T12:27:00Z">
                  <w:rPr>
                    <w:ins w:id="3822" w:author="Cristian Sbrolli" w:date="2021-01-04T00:03:00Z"/>
                  </w:rPr>
                </w:rPrChange>
              </w:rPr>
              <w:pPrChange w:id="3823" w:author="Cristian Sbrolli" w:date="2021-01-04T00:14:00Z">
                <w:pPr>
                  <w:framePr w:hSpace="180" w:wrap="around" w:vAnchor="text" w:hAnchor="margin" w:y="66"/>
                </w:pPr>
              </w:pPrChange>
            </w:pPr>
          </w:p>
        </w:tc>
      </w:tr>
      <w:tr w:rsidR="00E84E6D" w:rsidRPr="00801F40" w14:paraId="3C8F9191" w14:textId="77777777" w:rsidTr="00E84E6D">
        <w:tblPrEx>
          <w:tblPrExChange w:id="3824" w:author="Cristian Sbrolli" w:date="2021-01-04T00:28:00Z">
            <w:tblPrEx>
              <w:tblLayout w:type="fixed"/>
            </w:tblPrEx>
          </w:tblPrExChange>
        </w:tblPrEx>
        <w:trPr>
          <w:ins w:id="3825" w:author="Cristian Sbrolli" w:date="2021-01-04T00:03:00Z"/>
        </w:trPr>
        <w:tc>
          <w:tcPr>
            <w:tcW w:w="0" w:type="auto"/>
            <w:shd w:val="clear" w:color="auto" w:fill="F4B083" w:themeFill="accent2" w:themeFillTint="99"/>
            <w:tcPrChange w:id="3826" w:author="Cristian Sbrolli" w:date="2021-01-04T00:28:00Z">
              <w:tcPr>
                <w:tcW w:w="1463" w:type="dxa"/>
                <w:gridSpan w:val="2"/>
              </w:tcPr>
            </w:tcPrChange>
          </w:tcPr>
          <w:p w14:paraId="09DB33BA" w14:textId="5D595CD7" w:rsidR="00C86CCE" w:rsidRPr="00801F40" w:rsidRDefault="00C86CCE">
            <w:pPr>
              <w:jc w:val="center"/>
              <w:rPr>
                <w:ins w:id="3827" w:author="Cristian Sbrolli" w:date="2021-01-04T00:03:00Z"/>
                <w:sz w:val="28"/>
                <w:szCs w:val="28"/>
                <w:rPrChange w:id="3828" w:author="Etion Pinari" w:date="2021-01-06T12:27:00Z">
                  <w:rPr>
                    <w:ins w:id="3829" w:author="Cristian Sbrolli" w:date="2021-01-04T00:03:00Z"/>
                  </w:rPr>
                </w:rPrChange>
              </w:rPr>
              <w:pPrChange w:id="3830" w:author="Cristian Sbrolli" w:date="2021-01-04T00:14:00Z">
                <w:pPr>
                  <w:framePr w:hSpace="180" w:wrap="around" w:vAnchor="text" w:hAnchor="margin" w:y="66"/>
                </w:pPr>
              </w:pPrChange>
            </w:pPr>
            <w:ins w:id="3831" w:author="Cristian Sbrolli" w:date="2021-01-04T00:07:00Z">
              <w:r w:rsidRPr="00801F40">
                <w:rPr>
                  <w:sz w:val="28"/>
                  <w:szCs w:val="28"/>
                  <w:rPrChange w:id="3832" w:author="Etion Pinari" w:date="2021-01-06T12:27:00Z">
                    <w:rPr/>
                  </w:rPrChange>
                </w:rPr>
                <w:t>R23</w:t>
              </w:r>
            </w:ins>
          </w:p>
        </w:tc>
        <w:tc>
          <w:tcPr>
            <w:tcW w:w="0" w:type="auto"/>
            <w:tcPrChange w:id="3833" w:author="Cristian Sbrolli" w:date="2021-01-04T00:28:00Z">
              <w:tcPr>
                <w:tcW w:w="958" w:type="dxa"/>
                <w:gridSpan w:val="2"/>
              </w:tcPr>
            </w:tcPrChange>
          </w:tcPr>
          <w:p w14:paraId="1E0BD8DD" w14:textId="5B7A61E0" w:rsidR="00C86CCE" w:rsidRPr="00801F40" w:rsidRDefault="00D53EA4">
            <w:pPr>
              <w:jc w:val="center"/>
              <w:rPr>
                <w:ins w:id="3834" w:author="Cristian Sbrolli" w:date="2021-01-04T00:03:00Z"/>
                <w:sz w:val="28"/>
                <w:szCs w:val="28"/>
                <w:rPrChange w:id="3835" w:author="Etion Pinari" w:date="2021-01-06T12:27:00Z">
                  <w:rPr>
                    <w:ins w:id="3836" w:author="Cristian Sbrolli" w:date="2021-01-04T00:03:00Z"/>
                  </w:rPr>
                </w:rPrChange>
              </w:rPr>
              <w:pPrChange w:id="3837" w:author="Cristian Sbrolli" w:date="2021-01-04T00:14:00Z">
                <w:pPr>
                  <w:framePr w:hSpace="180" w:wrap="around" w:vAnchor="text" w:hAnchor="margin" w:y="66"/>
                </w:pPr>
              </w:pPrChange>
            </w:pPr>
            <w:ins w:id="3838" w:author="Cristian Sbrolli" w:date="2021-01-04T00:22:00Z">
              <w:r w:rsidRPr="00801F40">
                <w:rPr>
                  <w:b/>
                  <w:bCs/>
                  <w:sz w:val="28"/>
                  <w:szCs w:val="28"/>
                </w:rPr>
                <w:t>×</w:t>
              </w:r>
            </w:ins>
          </w:p>
        </w:tc>
        <w:tc>
          <w:tcPr>
            <w:tcW w:w="0" w:type="auto"/>
            <w:tcPrChange w:id="3839" w:author="Cristian Sbrolli" w:date="2021-01-04T00:28:00Z">
              <w:tcPr>
                <w:tcW w:w="845" w:type="dxa"/>
                <w:gridSpan w:val="2"/>
              </w:tcPr>
            </w:tcPrChange>
          </w:tcPr>
          <w:p w14:paraId="478B5DEB" w14:textId="0109A67F" w:rsidR="00C86CCE" w:rsidRPr="00801F40" w:rsidRDefault="00D53EA4">
            <w:pPr>
              <w:jc w:val="center"/>
              <w:rPr>
                <w:ins w:id="3840" w:author="Cristian Sbrolli" w:date="2021-01-04T00:03:00Z"/>
                <w:sz w:val="28"/>
                <w:szCs w:val="28"/>
                <w:rPrChange w:id="3841" w:author="Etion Pinari" w:date="2021-01-06T12:27:00Z">
                  <w:rPr>
                    <w:ins w:id="3842" w:author="Cristian Sbrolli" w:date="2021-01-04T00:03:00Z"/>
                  </w:rPr>
                </w:rPrChange>
              </w:rPr>
              <w:pPrChange w:id="3843" w:author="Cristian Sbrolli" w:date="2021-01-04T00:14:00Z">
                <w:pPr>
                  <w:framePr w:hSpace="180" w:wrap="around" w:vAnchor="text" w:hAnchor="margin" w:y="66"/>
                </w:pPr>
              </w:pPrChange>
            </w:pPr>
            <w:ins w:id="3844" w:author="Cristian Sbrolli" w:date="2021-01-04T00:22:00Z">
              <w:r w:rsidRPr="00801F40">
                <w:rPr>
                  <w:b/>
                  <w:bCs/>
                  <w:sz w:val="28"/>
                  <w:szCs w:val="28"/>
                </w:rPr>
                <w:t>×</w:t>
              </w:r>
            </w:ins>
          </w:p>
        </w:tc>
        <w:tc>
          <w:tcPr>
            <w:tcW w:w="0" w:type="auto"/>
            <w:tcPrChange w:id="3845" w:author="Cristian Sbrolli" w:date="2021-01-04T00:28:00Z">
              <w:tcPr>
                <w:tcW w:w="1248" w:type="dxa"/>
                <w:gridSpan w:val="3"/>
              </w:tcPr>
            </w:tcPrChange>
          </w:tcPr>
          <w:p w14:paraId="489ECCB9" w14:textId="77777777" w:rsidR="00C86CCE" w:rsidRPr="00801F40" w:rsidRDefault="00C86CCE">
            <w:pPr>
              <w:jc w:val="center"/>
              <w:rPr>
                <w:ins w:id="3846" w:author="Cristian Sbrolli" w:date="2021-01-04T00:03:00Z"/>
                <w:sz w:val="28"/>
                <w:szCs w:val="28"/>
                <w:rPrChange w:id="3847" w:author="Etion Pinari" w:date="2021-01-06T12:27:00Z">
                  <w:rPr>
                    <w:ins w:id="3848" w:author="Cristian Sbrolli" w:date="2021-01-04T00:03:00Z"/>
                  </w:rPr>
                </w:rPrChange>
              </w:rPr>
              <w:pPrChange w:id="3849" w:author="Cristian Sbrolli" w:date="2021-01-04T00:14:00Z">
                <w:pPr>
                  <w:framePr w:hSpace="180" w:wrap="around" w:vAnchor="text" w:hAnchor="margin" w:y="66"/>
                </w:pPr>
              </w:pPrChange>
            </w:pPr>
          </w:p>
        </w:tc>
        <w:tc>
          <w:tcPr>
            <w:tcW w:w="0" w:type="auto"/>
            <w:tcPrChange w:id="3850" w:author="Cristian Sbrolli" w:date="2021-01-04T00:28:00Z">
              <w:tcPr>
                <w:tcW w:w="861" w:type="dxa"/>
                <w:gridSpan w:val="2"/>
              </w:tcPr>
            </w:tcPrChange>
          </w:tcPr>
          <w:p w14:paraId="12C0FC44" w14:textId="77777777" w:rsidR="00C86CCE" w:rsidRPr="00801F40" w:rsidRDefault="00C86CCE">
            <w:pPr>
              <w:jc w:val="center"/>
              <w:rPr>
                <w:ins w:id="3851" w:author="Cristian Sbrolli" w:date="2021-01-04T00:10:00Z"/>
                <w:sz w:val="28"/>
                <w:szCs w:val="28"/>
                <w:rPrChange w:id="3852" w:author="Etion Pinari" w:date="2021-01-06T12:27:00Z">
                  <w:rPr>
                    <w:ins w:id="3853" w:author="Cristian Sbrolli" w:date="2021-01-04T00:10:00Z"/>
                  </w:rPr>
                </w:rPrChange>
              </w:rPr>
              <w:pPrChange w:id="3854" w:author="Cristian Sbrolli" w:date="2021-01-04T00:14:00Z">
                <w:pPr>
                  <w:framePr w:hSpace="180" w:wrap="around" w:vAnchor="text" w:hAnchor="margin" w:y="66"/>
                </w:pPr>
              </w:pPrChange>
            </w:pPr>
          </w:p>
        </w:tc>
        <w:tc>
          <w:tcPr>
            <w:tcW w:w="0" w:type="auto"/>
            <w:tcPrChange w:id="3855" w:author="Cristian Sbrolli" w:date="2021-01-04T00:28:00Z">
              <w:tcPr>
                <w:tcW w:w="834" w:type="dxa"/>
                <w:gridSpan w:val="3"/>
              </w:tcPr>
            </w:tcPrChange>
          </w:tcPr>
          <w:p w14:paraId="0F20B292" w14:textId="3DCD9459" w:rsidR="00C86CCE" w:rsidRPr="00801F40" w:rsidRDefault="00C86CCE">
            <w:pPr>
              <w:jc w:val="center"/>
              <w:rPr>
                <w:ins w:id="3856" w:author="Cristian Sbrolli" w:date="2021-01-04T00:03:00Z"/>
                <w:sz w:val="28"/>
                <w:szCs w:val="28"/>
                <w:rPrChange w:id="3857" w:author="Etion Pinari" w:date="2021-01-06T12:27:00Z">
                  <w:rPr>
                    <w:ins w:id="3858" w:author="Cristian Sbrolli" w:date="2021-01-04T00:03:00Z"/>
                  </w:rPr>
                </w:rPrChange>
              </w:rPr>
              <w:pPrChange w:id="3859" w:author="Cristian Sbrolli" w:date="2021-01-04T00:14:00Z">
                <w:pPr>
                  <w:framePr w:hSpace="180" w:wrap="around" w:vAnchor="text" w:hAnchor="margin" w:y="66"/>
                </w:pPr>
              </w:pPrChange>
            </w:pPr>
          </w:p>
        </w:tc>
        <w:tc>
          <w:tcPr>
            <w:tcW w:w="0" w:type="auto"/>
            <w:tcPrChange w:id="3860" w:author="Cristian Sbrolli" w:date="2021-01-04T00:28:00Z">
              <w:tcPr>
                <w:tcW w:w="845" w:type="dxa"/>
                <w:gridSpan w:val="2"/>
              </w:tcPr>
            </w:tcPrChange>
          </w:tcPr>
          <w:p w14:paraId="746F4AF3" w14:textId="77777777" w:rsidR="00C86CCE" w:rsidRPr="00801F40" w:rsidRDefault="00C86CCE">
            <w:pPr>
              <w:jc w:val="center"/>
              <w:rPr>
                <w:ins w:id="3861" w:author="Cristian Sbrolli" w:date="2021-01-04T00:03:00Z"/>
                <w:sz w:val="28"/>
                <w:szCs w:val="28"/>
                <w:rPrChange w:id="3862" w:author="Etion Pinari" w:date="2021-01-06T12:27:00Z">
                  <w:rPr>
                    <w:ins w:id="3863" w:author="Cristian Sbrolli" w:date="2021-01-04T00:03:00Z"/>
                  </w:rPr>
                </w:rPrChange>
              </w:rPr>
              <w:pPrChange w:id="3864" w:author="Cristian Sbrolli" w:date="2021-01-04T00:14:00Z">
                <w:pPr>
                  <w:framePr w:hSpace="180" w:wrap="around" w:vAnchor="text" w:hAnchor="margin" w:y="66"/>
                </w:pPr>
              </w:pPrChange>
            </w:pPr>
          </w:p>
        </w:tc>
        <w:tc>
          <w:tcPr>
            <w:tcW w:w="0" w:type="auto"/>
            <w:tcPrChange w:id="3865" w:author="Cristian Sbrolli" w:date="2021-01-04T00:28:00Z">
              <w:tcPr>
                <w:tcW w:w="884" w:type="dxa"/>
                <w:gridSpan w:val="2"/>
              </w:tcPr>
            </w:tcPrChange>
          </w:tcPr>
          <w:p w14:paraId="6C9B4A28" w14:textId="77777777" w:rsidR="00C86CCE" w:rsidRPr="00801F40" w:rsidRDefault="00C86CCE">
            <w:pPr>
              <w:jc w:val="center"/>
              <w:rPr>
                <w:ins w:id="3866" w:author="Cristian Sbrolli" w:date="2021-01-04T00:03:00Z"/>
                <w:sz w:val="28"/>
                <w:szCs w:val="28"/>
                <w:rPrChange w:id="3867" w:author="Etion Pinari" w:date="2021-01-06T12:27:00Z">
                  <w:rPr>
                    <w:ins w:id="3868" w:author="Cristian Sbrolli" w:date="2021-01-04T00:03:00Z"/>
                  </w:rPr>
                </w:rPrChange>
              </w:rPr>
              <w:pPrChange w:id="3869" w:author="Cristian Sbrolli" w:date="2021-01-04T00:14:00Z">
                <w:pPr>
                  <w:framePr w:hSpace="180" w:wrap="around" w:vAnchor="text" w:hAnchor="margin" w:y="66"/>
                </w:pPr>
              </w:pPrChange>
            </w:pPr>
          </w:p>
        </w:tc>
        <w:tc>
          <w:tcPr>
            <w:tcW w:w="0" w:type="auto"/>
            <w:tcPrChange w:id="3870" w:author="Cristian Sbrolli" w:date="2021-01-04T00:28:00Z">
              <w:tcPr>
                <w:tcW w:w="849" w:type="dxa"/>
              </w:tcPr>
            </w:tcPrChange>
          </w:tcPr>
          <w:p w14:paraId="1C78C05E" w14:textId="77777777" w:rsidR="00C86CCE" w:rsidRPr="00801F40" w:rsidRDefault="00C86CCE">
            <w:pPr>
              <w:jc w:val="center"/>
              <w:rPr>
                <w:ins w:id="3871" w:author="Cristian Sbrolli" w:date="2021-01-04T00:03:00Z"/>
                <w:sz w:val="28"/>
                <w:szCs w:val="28"/>
                <w:rPrChange w:id="3872" w:author="Etion Pinari" w:date="2021-01-06T12:27:00Z">
                  <w:rPr>
                    <w:ins w:id="3873" w:author="Cristian Sbrolli" w:date="2021-01-04T00:03:00Z"/>
                  </w:rPr>
                </w:rPrChange>
              </w:rPr>
              <w:pPrChange w:id="3874" w:author="Cristian Sbrolli" w:date="2021-01-04T00:14:00Z">
                <w:pPr>
                  <w:framePr w:hSpace="180" w:wrap="around" w:vAnchor="text" w:hAnchor="margin" w:y="66"/>
                </w:pPr>
              </w:pPrChange>
            </w:pPr>
          </w:p>
        </w:tc>
        <w:tc>
          <w:tcPr>
            <w:tcW w:w="0" w:type="auto"/>
            <w:tcPrChange w:id="3875" w:author="Cristian Sbrolli" w:date="2021-01-04T00:28:00Z">
              <w:tcPr>
                <w:tcW w:w="841" w:type="dxa"/>
              </w:tcPr>
            </w:tcPrChange>
          </w:tcPr>
          <w:p w14:paraId="5F7895E9" w14:textId="77777777" w:rsidR="00C86CCE" w:rsidRPr="00801F40" w:rsidRDefault="00C86CCE">
            <w:pPr>
              <w:jc w:val="center"/>
              <w:rPr>
                <w:ins w:id="3876" w:author="Cristian Sbrolli" w:date="2021-01-04T00:03:00Z"/>
                <w:sz w:val="28"/>
                <w:szCs w:val="28"/>
                <w:rPrChange w:id="3877" w:author="Etion Pinari" w:date="2021-01-06T12:27:00Z">
                  <w:rPr>
                    <w:ins w:id="3878" w:author="Cristian Sbrolli" w:date="2021-01-04T00:03:00Z"/>
                  </w:rPr>
                </w:rPrChange>
              </w:rPr>
              <w:pPrChange w:id="3879" w:author="Cristian Sbrolli" w:date="2021-01-04T00:14:00Z">
                <w:pPr>
                  <w:framePr w:hSpace="180" w:wrap="around" w:vAnchor="text" w:hAnchor="margin" w:y="66"/>
                </w:pPr>
              </w:pPrChange>
            </w:pPr>
          </w:p>
        </w:tc>
      </w:tr>
      <w:tr w:rsidR="00E84E6D" w:rsidRPr="00801F40" w14:paraId="0DCD93DE" w14:textId="77777777" w:rsidTr="00E84E6D">
        <w:tblPrEx>
          <w:tblPrExChange w:id="3880" w:author="Cristian Sbrolli" w:date="2021-01-04T00:28:00Z">
            <w:tblPrEx>
              <w:tblLayout w:type="fixed"/>
            </w:tblPrEx>
          </w:tblPrExChange>
        </w:tblPrEx>
        <w:trPr>
          <w:ins w:id="3881" w:author="Cristian Sbrolli" w:date="2021-01-04T00:03:00Z"/>
        </w:trPr>
        <w:tc>
          <w:tcPr>
            <w:tcW w:w="0" w:type="auto"/>
            <w:shd w:val="clear" w:color="auto" w:fill="F4B083" w:themeFill="accent2" w:themeFillTint="99"/>
            <w:tcPrChange w:id="3882" w:author="Cristian Sbrolli" w:date="2021-01-04T00:28:00Z">
              <w:tcPr>
                <w:tcW w:w="1463" w:type="dxa"/>
                <w:gridSpan w:val="2"/>
              </w:tcPr>
            </w:tcPrChange>
          </w:tcPr>
          <w:p w14:paraId="1B3828DD" w14:textId="34507CC3" w:rsidR="00C86CCE" w:rsidRPr="00801F40" w:rsidRDefault="00C86CCE">
            <w:pPr>
              <w:jc w:val="center"/>
              <w:rPr>
                <w:ins w:id="3883" w:author="Cristian Sbrolli" w:date="2021-01-04T00:03:00Z"/>
                <w:sz w:val="28"/>
                <w:szCs w:val="28"/>
                <w:rPrChange w:id="3884" w:author="Etion Pinari" w:date="2021-01-06T12:27:00Z">
                  <w:rPr>
                    <w:ins w:id="3885" w:author="Cristian Sbrolli" w:date="2021-01-04T00:03:00Z"/>
                  </w:rPr>
                </w:rPrChange>
              </w:rPr>
              <w:pPrChange w:id="3886" w:author="Cristian Sbrolli" w:date="2021-01-04T00:14:00Z">
                <w:pPr>
                  <w:framePr w:hSpace="180" w:wrap="around" w:vAnchor="text" w:hAnchor="margin" w:y="66"/>
                </w:pPr>
              </w:pPrChange>
            </w:pPr>
            <w:ins w:id="3887" w:author="Cristian Sbrolli" w:date="2021-01-04T00:07:00Z">
              <w:r w:rsidRPr="00801F40">
                <w:rPr>
                  <w:sz w:val="28"/>
                  <w:szCs w:val="28"/>
                  <w:rPrChange w:id="3888" w:author="Etion Pinari" w:date="2021-01-06T12:27:00Z">
                    <w:rPr/>
                  </w:rPrChange>
                </w:rPr>
                <w:t>R24</w:t>
              </w:r>
            </w:ins>
          </w:p>
        </w:tc>
        <w:tc>
          <w:tcPr>
            <w:tcW w:w="0" w:type="auto"/>
            <w:tcPrChange w:id="3889" w:author="Cristian Sbrolli" w:date="2021-01-04T00:28:00Z">
              <w:tcPr>
                <w:tcW w:w="958" w:type="dxa"/>
                <w:gridSpan w:val="2"/>
              </w:tcPr>
            </w:tcPrChange>
          </w:tcPr>
          <w:p w14:paraId="6AD04CFA" w14:textId="6A4511A1" w:rsidR="00C86CCE" w:rsidRPr="00801F40" w:rsidRDefault="00D53EA4">
            <w:pPr>
              <w:jc w:val="center"/>
              <w:rPr>
                <w:ins w:id="3890" w:author="Cristian Sbrolli" w:date="2021-01-04T00:03:00Z"/>
                <w:sz w:val="28"/>
                <w:szCs w:val="28"/>
                <w:rPrChange w:id="3891" w:author="Etion Pinari" w:date="2021-01-06T12:27:00Z">
                  <w:rPr>
                    <w:ins w:id="3892" w:author="Cristian Sbrolli" w:date="2021-01-04T00:03:00Z"/>
                  </w:rPr>
                </w:rPrChange>
              </w:rPr>
              <w:pPrChange w:id="3893" w:author="Cristian Sbrolli" w:date="2021-01-04T00:14:00Z">
                <w:pPr>
                  <w:framePr w:hSpace="180" w:wrap="around" w:vAnchor="text" w:hAnchor="margin" w:y="66"/>
                </w:pPr>
              </w:pPrChange>
            </w:pPr>
            <w:ins w:id="3894" w:author="Cristian Sbrolli" w:date="2021-01-04T00:22:00Z">
              <w:r w:rsidRPr="00801F40">
                <w:rPr>
                  <w:b/>
                  <w:bCs/>
                  <w:sz w:val="28"/>
                  <w:szCs w:val="28"/>
                </w:rPr>
                <w:t>×</w:t>
              </w:r>
            </w:ins>
          </w:p>
        </w:tc>
        <w:tc>
          <w:tcPr>
            <w:tcW w:w="0" w:type="auto"/>
            <w:tcPrChange w:id="3895" w:author="Cristian Sbrolli" w:date="2021-01-04T00:28:00Z">
              <w:tcPr>
                <w:tcW w:w="845" w:type="dxa"/>
                <w:gridSpan w:val="2"/>
              </w:tcPr>
            </w:tcPrChange>
          </w:tcPr>
          <w:p w14:paraId="542602D6" w14:textId="76C22FDE" w:rsidR="00C86CCE" w:rsidRPr="00801F40" w:rsidRDefault="00D53EA4">
            <w:pPr>
              <w:jc w:val="center"/>
              <w:rPr>
                <w:ins w:id="3896" w:author="Cristian Sbrolli" w:date="2021-01-04T00:03:00Z"/>
                <w:sz w:val="28"/>
                <w:szCs w:val="28"/>
                <w:rPrChange w:id="3897" w:author="Etion Pinari" w:date="2021-01-06T12:27:00Z">
                  <w:rPr>
                    <w:ins w:id="3898" w:author="Cristian Sbrolli" w:date="2021-01-04T00:03:00Z"/>
                  </w:rPr>
                </w:rPrChange>
              </w:rPr>
              <w:pPrChange w:id="3899" w:author="Cristian Sbrolli" w:date="2021-01-04T00:14:00Z">
                <w:pPr>
                  <w:framePr w:hSpace="180" w:wrap="around" w:vAnchor="text" w:hAnchor="margin" w:y="66"/>
                </w:pPr>
              </w:pPrChange>
            </w:pPr>
            <w:ins w:id="3900" w:author="Cristian Sbrolli" w:date="2021-01-04T00:22:00Z">
              <w:r w:rsidRPr="00801F40">
                <w:rPr>
                  <w:b/>
                  <w:bCs/>
                  <w:sz w:val="28"/>
                  <w:szCs w:val="28"/>
                </w:rPr>
                <w:t>×</w:t>
              </w:r>
            </w:ins>
          </w:p>
        </w:tc>
        <w:tc>
          <w:tcPr>
            <w:tcW w:w="0" w:type="auto"/>
            <w:tcPrChange w:id="3901" w:author="Cristian Sbrolli" w:date="2021-01-04T00:28:00Z">
              <w:tcPr>
                <w:tcW w:w="1248" w:type="dxa"/>
                <w:gridSpan w:val="3"/>
              </w:tcPr>
            </w:tcPrChange>
          </w:tcPr>
          <w:p w14:paraId="5147BADC" w14:textId="77777777" w:rsidR="00C86CCE" w:rsidRPr="00801F40" w:rsidRDefault="00C86CCE">
            <w:pPr>
              <w:jc w:val="center"/>
              <w:rPr>
                <w:ins w:id="3902" w:author="Cristian Sbrolli" w:date="2021-01-04T00:03:00Z"/>
                <w:sz w:val="28"/>
                <w:szCs w:val="28"/>
                <w:rPrChange w:id="3903" w:author="Etion Pinari" w:date="2021-01-06T12:27:00Z">
                  <w:rPr>
                    <w:ins w:id="3904" w:author="Cristian Sbrolli" w:date="2021-01-04T00:03:00Z"/>
                  </w:rPr>
                </w:rPrChange>
              </w:rPr>
              <w:pPrChange w:id="3905" w:author="Cristian Sbrolli" w:date="2021-01-04T00:14:00Z">
                <w:pPr>
                  <w:framePr w:hSpace="180" w:wrap="around" w:vAnchor="text" w:hAnchor="margin" w:y="66"/>
                </w:pPr>
              </w:pPrChange>
            </w:pPr>
          </w:p>
        </w:tc>
        <w:tc>
          <w:tcPr>
            <w:tcW w:w="0" w:type="auto"/>
            <w:tcPrChange w:id="3906" w:author="Cristian Sbrolli" w:date="2021-01-04T00:28:00Z">
              <w:tcPr>
                <w:tcW w:w="861" w:type="dxa"/>
                <w:gridSpan w:val="2"/>
              </w:tcPr>
            </w:tcPrChange>
          </w:tcPr>
          <w:p w14:paraId="12216B9E" w14:textId="77777777" w:rsidR="00C86CCE" w:rsidRPr="00801F40" w:rsidRDefault="00C86CCE">
            <w:pPr>
              <w:jc w:val="center"/>
              <w:rPr>
                <w:ins w:id="3907" w:author="Cristian Sbrolli" w:date="2021-01-04T00:10:00Z"/>
                <w:sz w:val="28"/>
                <w:szCs w:val="28"/>
                <w:rPrChange w:id="3908" w:author="Etion Pinari" w:date="2021-01-06T12:27:00Z">
                  <w:rPr>
                    <w:ins w:id="3909" w:author="Cristian Sbrolli" w:date="2021-01-04T00:10:00Z"/>
                  </w:rPr>
                </w:rPrChange>
              </w:rPr>
              <w:pPrChange w:id="3910" w:author="Cristian Sbrolli" w:date="2021-01-04T00:14:00Z">
                <w:pPr>
                  <w:framePr w:hSpace="180" w:wrap="around" w:vAnchor="text" w:hAnchor="margin" w:y="66"/>
                </w:pPr>
              </w:pPrChange>
            </w:pPr>
          </w:p>
        </w:tc>
        <w:tc>
          <w:tcPr>
            <w:tcW w:w="0" w:type="auto"/>
            <w:tcPrChange w:id="3911" w:author="Cristian Sbrolli" w:date="2021-01-04T00:28:00Z">
              <w:tcPr>
                <w:tcW w:w="834" w:type="dxa"/>
                <w:gridSpan w:val="3"/>
              </w:tcPr>
            </w:tcPrChange>
          </w:tcPr>
          <w:p w14:paraId="47D87212" w14:textId="109A7FB1" w:rsidR="00C86CCE" w:rsidRPr="00801F40" w:rsidRDefault="00C86CCE">
            <w:pPr>
              <w:jc w:val="center"/>
              <w:rPr>
                <w:ins w:id="3912" w:author="Cristian Sbrolli" w:date="2021-01-04T00:03:00Z"/>
                <w:sz w:val="28"/>
                <w:szCs w:val="28"/>
                <w:rPrChange w:id="3913" w:author="Etion Pinari" w:date="2021-01-06T12:27:00Z">
                  <w:rPr>
                    <w:ins w:id="3914" w:author="Cristian Sbrolli" w:date="2021-01-04T00:03:00Z"/>
                  </w:rPr>
                </w:rPrChange>
              </w:rPr>
              <w:pPrChange w:id="3915" w:author="Cristian Sbrolli" w:date="2021-01-04T00:14:00Z">
                <w:pPr>
                  <w:framePr w:hSpace="180" w:wrap="around" w:vAnchor="text" w:hAnchor="margin" w:y="66"/>
                </w:pPr>
              </w:pPrChange>
            </w:pPr>
          </w:p>
        </w:tc>
        <w:tc>
          <w:tcPr>
            <w:tcW w:w="0" w:type="auto"/>
            <w:tcPrChange w:id="3916" w:author="Cristian Sbrolli" w:date="2021-01-04T00:28:00Z">
              <w:tcPr>
                <w:tcW w:w="845" w:type="dxa"/>
                <w:gridSpan w:val="2"/>
              </w:tcPr>
            </w:tcPrChange>
          </w:tcPr>
          <w:p w14:paraId="559D08CF" w14:textId="77777777" w:rsidR="00C86CCE" w:rsidRPr="00801F40" w:rsidRDefault="00C86CCE">
            <w:pPr>
              <w:jc w:val="center"/>
              <w:rPr>
                <w:ins w:id="3917" w:author="Cristian Sbrolli" w:date="2021-01-04T00:03:00Z"/>
                <w:sz w:val="28"/>
                <w:szCs w:val="28"/>
                <w:rPrChange w:id="3918" w:author="Etion Pinari" w:date="2021-01-06T12:27:00Z">
                  <w:rPr>
                    <w:ins w:id="3919" w:author="Cristian Sbrolli" w:date="2021-01-04T00:03:00Z"/>
                  </w:rPr>
                </w:rPrChange>
              </w:rPr>
              <w:pPrChange w:id="3920" w:author="Cristian Sbrolli" w:date="2021-01-04T00:14:00Z">
                <w:pPr>
                  <w:framePr w:hSpace="180" w:wrap="around" w:vAnchor="text" w:hAnchor="margin" w:y="66"/>
                </w:pPr>
              </w:pPrChange>
            </w:pPr>
          </w:p>
        </w:tc>
        <w:tc>
          <w:tcPr>
            <w:tcW w:w="0" w:type="auto"/>
            <w:tcPrChange w:id="3921" w:author="Cristian Sbrolli" w:date="2021-01-04T00:28:00Z">
              <w:tcPr>
                <w:tcW w:w="884" w:type="dxa"/>
                <w:gridSpan w:val="2"/>
              </w:tcPr>
            </w:tcPrChange>
          </w:tcPr>
          <w:p w14:paraId="0467D91A" w14:textId="77777777" w:rsidR="00C86CCE" w:rsidRPr="00801F40" w:rsidRDefault="00C86CCE">
            <w:pPr>
              <w:jc w:val="center"/>
              <w:rPr>
                <w:ins w:id="3922" w:author="Cristian Sbrolli" w:date="2021-01-04T00:03:00Z"/>
                <w:sz w:val="28"/>
                <w:szCs w:val="28"/>
                <w:rPrChange w:id="3923" w:author="Etion Pinari" w:date="2021-01-06T12:27:00Z">
                  <w:rPr>
                    <w:ins w:id="3924" w:author="Cristian Sbrolli" w:date="2021-01-04T00:03:00Z"/>
                  </w:rPr>
                </w:rPrChange>
              </w:rPr>
              <w:pPrChange w:id="3925" w:author="Cristian Sbrolli" w:date="2021-01-04T00:14:00Z">
                <w:pPr>
                  <w:framePr w:hSpace="180" w:wrap="around" w:vAnchor="text" w:hAnchor="margin" w:y="66"/>
                </w:pPr>
              </w:pPrChange>
            </w:pPr>
          </w:p>
        </w:tc>
        <w:tc>
          <w:tcPr>
            <w:tcW w:w="0" w:type="auto"/>
            <w:tcPrChange w:id="3926" w:author="Cristian Sbrolli" w:date="2021-01-04T00:28:00Z">
              <w:tcPr>
                <w:tcW w:w="849" w:type="dxa"/>
              </w:tcPr>
            </w:tcPrChange>
          </w:tcPr>
          <w:p w14:paraId="1F005D24" w14:textId="77777777" w:rsidR="00C86CCE" w:rsidRPr="00801F40" w:rsidRDefault="00C86CCE">
            <w:pPr>
              <w:jc w:val="center"/>
              <w:rPr>
                <w:ins w:id="3927" w:author="Cristian Sbrolli" w:date="2021-01-04T00:03:00Z"/>
                <w:sz w:val="28"/>
                <w:szCs w:val="28"/>
                <w:rPrChange w:id="3928" w:author="Etion Pinari" w:date="2021-01-06T12:27:00Z">
                  <w:rPr>
                    <w:ins w:id="3929" w:author="Cristian Sbrolli" w:date="2021-01-04T00:03:00Z"/>
                  </w:rPr>
                </w:rPrChange>
              </w:rPr>
              <w:pPrChange w:id="3930" w:author="Cristian Sbrolli" w:date="2021-01-04T00:14:00Z">
                <w:pPr>
                  <w:framePr w:hSpace="180" w:wrap="around" w:vAnchor="text" w:hAnchor="margin" w:y="66"/>
                </w:pPr>
              </w:pPrChange>
            </w:pPr>
          </w:p>
        </w:tc>
        <w:tc>
          <w:tcPr>
            <w:tcW w:w="0" w:type="auto"/>
            <w:tcPrChange w:id="3931" w:author="Cristian Sbrolli" w:date="2021-01-04T00:28:00Z">
              <w:tcPr>
                <w:tcW w:w="841" w:type="dxa"/>
              </w:tcPr>
            </w:tcPrChange>
          </w:tcPr>
          <w:p w14:paraId="6C01E55F" w14:textId="77777777" w:rsidR="00C86CCE" w:rsidRPr="00801F40" w:rsidRDefault="00C86CCE">
            <w:pPr>
              <w:jc w:val="center"/>
              <w:rPr>
                <w:ins w:id="3932" w:author="Cristian Sbrolli" w:date="2021-01-04T00:03:00Z"/>
                <w:sz w:val="28"/>
                <w:szCs w:val="28"/>
                <w:rPrChange w:id="3933" w:author="Etion Pinari" w:date="2021-01-06T12:27:00Z">
                  <w:rPr>
                    <w:ins w:id="3934" w:author="Cristian Sbrolli" w:date="2021-01-04T00:03:00Z"/>
                  </w:rPr>
                </w:rPrChange>
              </w:rPr>
              <w:pPrChange w:id="3935" w:author="Cristian Sbrolli" w:date="2021-01-04T00:14:00Z">
                <w:pPr>
                  <w:framePr w:hSpace="180" w:wrap="around" w:vAnchor="text" w:hAnchor="margin" w:y="66"/>
                </w:pPr>
              </w:pPrChange>
            </w:pPr>
          </w:p>
        </w:tc>
      </w:tr>
      <w:tr w:rsidR="00E84E6D" w:rsidRPr="00801F40" w14:paraId="3CD5CEED" w14:textId="77777777" w:rsidTr="00E84E6D">
        <w:tblPrEx>
          <w:tblPrExChange w:id="3936" w:author="Cristian Sbrolli" w:date="2021-01-04T00:28:00Z">
            <w:tblPrEx>
              <w:tblLayout w:type="fixed"/>
            </w:tblPrEx>
          </w:tblPrExChange>
        </w:tblPrEx>
        <w:trPr>
          <w:ins w:id="3937" w:author="Cristian Sbrolli" w:date="2021-01-04T00:03:00Z"/>
        </w:trPr>
        <w:tc>
          <w:tcPr>
            <w:tcW w:w="0" w:type="auto"/>
            <w:shd w:val="clear" w:color="auto" w:fill="F4B083" w:themeFill="accent2" w:themeFillTint="99"/>
            <w:tcPrChange w:id="3938" w:author="Cristian Sbrolli" w:date="2021-01-04T00:28:00Z">
              <w:tcPr>
                <w:tcW w:w="1463" w:type="dxa"/>
                <w:gridSpan w:val="2"/>
              </w:tcPr>
            </w:tcPrChange>
          </w:tcPr>
          <w:p w14:paraId="77FAF6E6" w14:textId="364E5ABB" w:rsidR="00C86CCE" w:rsidRPr="00801F40" w:rsidRDefault="00C86CCE">
            <w:pPr>
              <w:jc w:val="center"/>
              <w:rPr>
                <w:ins w:id="3939" w:author="Cristian Sbrolli" w:date="2021-01-04T00:03:00Z"/>
                <w:sz w:val="28"/>
                <w:szCs w:val="28"/>
                <w:rPrChange w:id="3940" w:author="Etion Pinari" w:date="2021-01-06T12:27:00Z">
                  <w:rPr>
                    <w:ins w:id="3941" w:author="Cristian Sbrolli" w:date="2021-01-04T00:03:00Z"/>
                  </w:rPr>
                </w:rPrChange>
              </w:rPr>
              <w:pPrChange w:id="3942" w:author="Cristian Sbrolli" w:date="2021-01-04T00:14:00Z">
                <w:pPr>
                  <w:framePr w:hSpace="180" w:wrap="around" w:vAnchor="text" w:hAnchor="margin" w:y="66"/>
                </w:pPr>
              </w:pPrChange>
            </w:pPr>
            <w:ins w:id="3943" w:author="Cristian Sbrolli" w:date="2021-01-04T00:07:00Z">
              <w:r w:rsidRPr="00801F40">
                <w:rPr>
                  <w:sz w:val="28"/>
                  <w:szCs w:val="28"/>
                  <w:rPrChange w:id="3944" w:author="Etion Pinari" w:date="2021-01-06T12:27:00Z">
                    <w:rPr/>
                  </w:rPrChange>
                </w:rPr>
                <w:t>R25</w:t>
              </w:r>
            </w:ins>
          </w:p>
        </w:tc>
        <w:tc>
          <w:tcPr>
            <w:tcW w:w="0" w:type="auto"/>
            <w:tcPrChange w:id="3945" w:author="Cristian Sbrolli" w:date="2021-01-04T00:28:00Z">
              <w:tcPr>
                <w:tcW w:w="958" w:type="dxa"/>
                <w:gridSpan w:val="2"/>
              </w:tcPr>
            </w:tcPrChange>
          </w:tcPr>
          <w:p w14:paraId="22AE6D96" w14:textId="4CEFC57E" w:rsidR="00C86CCE" w:rsidRPr="00801F40" w:rsidRDefault="00D53EA4">
            <w:pPr>
              <w:jc w:val="center"/>
              <w:rPr>
                <w:ins w:id="3946" w:author="Cristian Sbrolli" w:date="2021-01-04T00:03:00Z"/>
                <w:sz w:val="28"/>
                <w:szCs w:val="28"/>
                <w:rPrChange w:id="3947" w:author="Etion Pinari" w:date="2021-01-06T12:27:00Z">
                  <w:rPr>
                    <w:ins w:id="3948" w:author="Cristian Sbrolli" w:date="2021-01-04T00:03:00Z"/>
                  </w:rPr>
                </w:rPrChange>
              </w:rPr>
              <w:pPrChange w:id="3949" w:author="Cristian Sbrolli" w:date="2021-01-04T00:14:00Z">
                <w:pPr>
                  <w:framePr w:hSpace="180" w:wrap="around" w:vAnchor="text" w:hAnchor="margin" w:y="66"/>
                </w:pPr>
              </w:pPrChange>
            </w:pPr>
            <w:ins w:id="3950" w:author="Cristian Sbrolli" w:date="2021-01-04T00:23:00Z">
              <w:r w:rsidRPr="00801F40">
                <w:rPr>
                  <w:b/>
                  <w:bCs/>
                  <w:sz w:val="28"/>
                  <w:szCs w:val="28"/>
                </w:rPr>
                <w:t>×</w:t>
              </w:r>
            </w:ins>
          </w:p>
        </w:tc>
        <w:tc>
          <w:tcPr>
            <w:tcW w:w="0" w:type="auto"/>
            <w:tcPrChange w:id="3951" w:author="Cristian Sbrolli" w:date="2021-01-04T00:28:00Z">
              <w:tcPr>
                <w:tcW w:w="845" w:type="dxa"/>
                <w:gridSpan w:val="2"/>
              </w:tcPr>
            </w:tcPrChange>
          </w:tcPr>
          <w:p w14:paraId="18AEE757" w14:textId="25785468" w:rsidR="00C86CCE" w:rsidRPr="00801F40" w:rsidRDefault="00D53EA4">
            <w:pPr>
              <w:jc w:val="center"/>
              <w:rPr>
                <w:ins w:id="3952" w:author="Cristian Sbrolli" w:date="2021-01-04T00:03:00Z"/>
                <w:sz w:val="28"/>
                <w:szCs w:val="28"/>
                <w:rPrChange w:id="3953" w:author="Etion Pinari" w:date="2021-01-06T12:27:00Z">
                  <w:rPr>
                    <w:ins w:id="3954" w:author="Cristian Sbrolli" w:date="2021-01-04T00:03:00Z"/>
                  </w:rPr>
                </w:rPrChange>
              </w:rPr>
              <w:pPrChange w:id="3955" w:author="Cristian Sbrolli" w:date="2021-01-04T00:14:00Z">
                <w:pPr>
                  <w:framePr w:hSpace="180" w:wrap="around" w:vAnchor="text" w:hAnchor="margin" w:y="66"/>
                </w:pPr>
              </w:pPrChange>
            </w:pPr>
            <w:ins w:id="3956" w:author="Cristian Sbrolli" w:date="2021-01-04T00:23:00Z">
              <w:r w:rsidRPr="00801F40">
                <w:rPr>
                  <w:b/>
                  <w:bCs/>
                  <w:sz w:val="28"/>
                  <w:szCs w:val="28"/>
                </w:rPr>
                <w:t>×</w:t>
              </w:r>
            </w:ins>
          </w:p>
        </w:tc>
        <w:tc>
          <w:tcPr>
            <w:tcW w:w="0" w:type="auto"/>
            <w:tcPrChange w:id="3957" w:author="Cristian Sbrolli" w:date="2021-01-04T00:28:00Z">
              <w:tcPr>
                <w:tcW w:w="1248" w:type="dxa"/>
                <w:gridSpan w:val="3"/>
              </w:tcPr>
            </w:tcPrChange>
          </w:tcPr>
          <w:p w14:paraId="08EDB1E7" w14:textId="77777777" w:rsidR="00C86CCE" w:rsidRPr="00801F40" w:rsidRDefault="00C86CCE">
            <w:pPr>
              <w:jc w:val="center"/>
              <w:rPr>
                <w:ins w:id="3958" w:author="Cristian Sbrolli" w:date="2021-01-04T00:03:00Z"/>
                <w:sz w:val="28"/>
                <w:szCs w:val="28"/>
                <w:rPrChange w:id="3959" w:author="Etion Pinari" w:date="2021-01-06T12:27:00Z">
                  <w:rPr>
                    <w:ins w:id="3960" w:author="Cristian Sbrolli" w:date="2021-01-04T00:03:00Z"/>
                  </w:rPr>
                </w:rPrChange>
              </w:rPr>
              <w:pPrChange w:id="3961" w:author="Cristian Sbrolli" w:date="2021-01-04T00:14:00Z">
                <w:pPr>
                  <w:framePr w:hSpace="180" w:wrap="around" w:vAnchor="text" w:hAnchor="margin" w:y="66"/>
                </w:pPr>
              </w:pPrChange>
            </w:pPr>
          </w:p>
        </w:tc>
        <w:tc>
          <w:tcPr>
            <w:tcW w:w="0" w:type="auto"/>
            <w:tcPrChange w:id="3962" w:author="Cristian Sbrolli" w:date="2021-01-04T00:28:00Z">
              <w:tcPr>
                <w:tcW w:w="861" w:type="dxa"/>
                <w:gridSpan w:val="2"/>
              </w:tcPr>
            </w:tcPrChange>
          </w:tcPr>
          <w:p w14:paraId="19743679" w14:textId="77777777" w:rsidR="00C86CCE" w:rsidRPr="00801F40" w:rsidRDefault="00C86CCE">
            <w:pPr>
              <w:jc w:val="center"/>
              <w:rPr>
                <w:ins w:id="3963" w:author="Cristian Sbrolli" w:date="2021-01-04T00:10:00Z"/>
                <w:sz w:val="28"/>
                <w:szCs w:val="28"/>
                <w:rPrChange w:id="3964" w:author="Etion Pinari" w:date="2021-01-06T12:27:00Z">
                  <w:rPr>
                    <w:ins w:id="3965" w:author="Cristian Sbrolli" w:date="2021-01-04T00:10:00Z"/>
                  </w:rPr>
                </w:rPrChange>
              </w:rPr>
              <w:pPrChange w:id="3966" w:author="Cristian Sbrolli" w:date="2021-01-04T00:14:00Z">
                <w:pPr>
                  <w:framePr w:hSpace="180" w:wrap="around" w:vAnchor="text" w:hAnchor="margin" w:y="66"/>
                </w:pPr>
              </w:pPrChange>
            </w:pPr>
          </w:p>
        </w:tc>
        <w:tc>
          <w:tcPr>
            <w:tcW w:w="0" w:type="auto"/>
            <w:tcPrChange w:id="3967" w:author="Cristian Sbrolli" w:date="2021-01-04T00:28:00Z">
              <w:tcPr>
                <w:tcW w:w="834" w:type="dxa"/>
                <w:gridSpan w:val="3"/>
              </w:tcPr>
            </w:tcPrChange>
          </w:tcPr>
          <w:p w14:paraId="21CE8E5C" w14:textId="272A365C" w:rsidR="00C86CCE" w:rsidRPr="00801F40" w:rsidRDefault="00C86CCE">
            <w:pPr>
              <w:jc w:val="center"/>
              <w:rPr>
                <w:ins w:id="3968" w:author="Cristian Sbrolli" w:date="2021-01-04T00:03:00Z"/>
                <w:sz w:val="28"/>
                <w:szCs w:val="28"/>
                <w:rPrChange w:id="3969" w:author="Etion Pinari" w:date="2021-01-06T12:27:00Z">
                  <w:rPr>
                    <w:ins w:id="3970" w:author="Cristian Sbrolli" w:date="2021-01-04T00:03:00Z"/>
                  </w:rPr>
                </w:rPrChange>
              </w:rPr>
              <w:pPrChange w:id="3971" w:author="Cristian Sbrolli" w:date="2021-01-04T00:14:00Z">
                <w:pPr>
                  <w:framePr w:hSpace="180" w:wrap="around" w:vAnchor="text" w:hAnchor="margin" w:y="66"/>
                </w:pPr>
              </w:pPrChange>
            </w:pPr>
          </w:p>
        </w:tc>
        <w:tc>
          <w:tcPr>
            <w:tcW w:w="0" w:type="auto"/>
            <w:tcPrChange w:id="3972" w:author="Cristian Sbrolli" w:date="2021-01-04T00:28:00Z">
              <w:tcPr>
                <w:tcW w:w="845" w:type="dxa"/>
                <w:gridSpan w:val="2"/>
              </w:tcPr>
            </w:tcPrChange>
          </w:tcPr>
          <w:p w14:paraId="0C38360B" w14:textId="77777777" w:rsidR="00C86CCE" w:rsidRPr="00801F40" w:rsidRDefault="00C86CCE">
            <w:pPr>
              <w:jc w:val="center"/>
              <w:rPr>
                <w:ins w:id="3973" w:author="Cristian Sbrolli" w:date="2021-01-04T00:03:00Z"/>
                <w:sz w:val="28"/>
                <w:szCs w:val="28"/>
                <w:rPrChange w:id="3974" w:author="Etion Pinari" w:date="2021-01-06T12:27:00Z">
                  <w:rPr>
                    <w:ins w:id="3975" w:author="Cristian Sbrolli" w:date="2021-01-04T00:03:00Z"/>
                  </w:rPr>
                </w:rPrChange>
              </w:rPr>
              <w:pPrChange w:id="3976" w:author="Cristian Sbrolli" w:date="2021-01-04T00:14:00Z">
                <w:pPr>
                  <w:framePr w:hSpace="180" w:wrap="around" w:vAnchor="text" w:hAnchor="margin" w:y="66"/>
                </w:pPr>
              </w:pPrChange>
            </w:pPr>
          </w:p>
        </w:tc>
        <w:tc>
          <w:tcPr>
            <w:tcW w:w="0" w:type="auto"/>
            <w:tcPrChange w:id="3977" w:author="Cristian Sbrolli" w:date="2021-01-04T00:28:00Z">
              <w:tcPr>
                <w:tcW w:w="884" w:type="dxa"/>
                <w:gridSpan w:val="2"/>
              </w:tcPr>
            </w:tcPrChange>
          </w:tcPr>
          <w:p w14:paraId="637DF692" w14:textId="77777777" w:rsidR="00C86CCE" w:rsidRPr="00801F40" w:rsidRDefault="00C86CCE">
            <w:pPr>
              <w:jc w:val="center"/>
              <w:rPr>
                <w:ins w:id="3978" w:author="Cristian Sbrolli" w:date="2021-01-04T00:03:00Z"/>
                <w:sz w:val="28"/>
                <w:szCs w:val="28"/>
                <w:rPrChange w:id="3979" w:author="Etion Pinari" w:date="2021-01-06T12:27:00Z">
                  <w:rPr>
                    <w:ins w:id="3980" w:author="Cristian Sbrolli" w:date="2021-01-04T00:03:00Z"/>
                  </w:rPr>
                </w:rPrChange>
              </w:rPr>
              <w:pPrChange w:id="3981" w:author="Cristian Sbrolli" w:date="2021-01-04T00:14:00Z">
                <w:pPr>
                  <w:framePr w:hSpace="180" w:wrap="around" w:vAnchor="text" w:hAnchor="margin" w:y="66"/>
                </w:pPr>
              </w:pPrChange>
            </w:pPr>
          </w:p>
        </w:tc>
        <w:tc>
          <w:tcPr>
            <w:tcW w:w="0" w:type="auto"/>
            <w:tcPrChange w:id="3982" w:author="Cristian Sbrolli" w:date="2021-01-04T00:28:00Z">
              <w:tcPr>
                <w:tcW w:w="849" w:type="dxa"/>
              </w:tcPr>
            </w:tcPrChange>
          </w:tcPr>
          <w:p w14:paraId="7269302E" w14:textId="77777777" w:rsidR="00C86CCE" w:rsidRPr="00801F40" w:rsidRDefault="00C86CCE">
            <w:pPr>
              <w:jc w:val="center"/>
              <w:rPr>
                <w:ins w:id="3983" w:author="Cristian Sbrolli" w:date="2021-01-04T00:03:00Z"/>
                <w:sz w:val="28"/>
                <w:szCs w:val="28"/>
                <w:rPrChange w:id="3984" w:author="Etion Pinari" w:date="2021-01-06T12:27:00Z">
                  <w:rPr>
                    <w:ins w:id="3985" w:author="Cristian Sbrolli" w:date="2021-01-04T00:03:00Z"/>
                  </w:rPr>
                </w:rPrChange>
              </w:rPr>
              <w:pPrChange w:id="3986" w:author="Cristian Sbrolli" w:date="2021-01-04T00:14:00Z">
                <w:pPr>
                  <w:framePr w:hSpace="180" w:wrap="around" w:vAnchor="text" w:hAnchor="margin" w:y="66"/>
                </w:pPr>
              </w:pPrChange>
            </w:pPr>
          </w:p>
        </w:tc>
        <w:tc>
          <w:tcPr>
            <w:tcW w:w="0" w:type="auto"/>
            <w:tcPrChange w:id="3987" w:author="Cristian Sbrolli" w:date="2021-01-04T00:28:00Z">
              <w:tcPr>
                <w:tcW w:w="841" w:type="dxa"/>
              </w:tcPr>
            </w:tcPrChange>
          </w:tcPr>
          <w:p w14:paraId="486A3931" w14:textId="77777777" w:rsidR="00C86CCE" w:rsidRPr="00801F40" w:rsidRDefault="00C86CCE">
            <w:pPr>
              <w:jc w:val="center"/>
              <w:rPr>
                <w:ins w:id="3988" w:author="Cristian Sbrolli" w:date="2021-01-04T00:03:00Z"/>
                <w:sz w:val="28"/>
                <w:szCs w:val="28"/>
                <w:rPrChange w:id="3989" w:author="Etion Pinari" w:date="2021-01-06T12:27:00Z">
                  <w:rPr>
                    <w:ins w:id="3990" w:author="Cristian Sbrolli" w:date="2021-01-04T00:03:00Z"/>
                  </w:rPr>
                </w:rPrChange>
              </w:rPr>
              <w:pPrChange w:id="3991" w:author="Cristian Sbrolli" w:date="2021-01-04T00:14:00Z">
                <w:pPr>
                  <w:framePr w:hSpace="180" w:wrap="around" w:vAnchor="text" w:hAnchor="margin" w:y="66"/>
                </w:pPr>
              </w:pPrChange>
            </w:pPr>
          </w:p>
        </w:tc>
      </w:tr>
      <w:tr w:rsidR="00E84E6D" w:rsidRPr="00801F40" w14:paraId="25DCBB2F" w14:textId="77777777" w:rsidTr="00E84E6D">
        <w:tblPrEx>
          <w:tblPrExChange w:id="3992" w:author="Cristian Sbrolli" w:date="2021-01-04T00:28:00Z">
            <w:tblPrEx>
              <w:tblLayout w:type="fixed"/>
            </w:tblPrEx>
          </w:tblPrExChange>
        </w:tblPrEx>
        <w:trPr>
          <w:ins w:id="3993" w:author="Cristian Sbrolli" w:date="2021-01-04T00:03:00Z"/>
        </w:trPr>
        <w:tc>
          <w:tcPr>
            <w:tcW w:w="0" w:type="auto"/>
            <w:shd w:val="clear" w:color="auto" w:fill="F4B083" w:themeFill="accent2" w:themeFillTint="99"/>
            <w:tcPrChange w:id="3994" w:author="Cristian Sbrolli" w:date="2021-01-04T00:28:00Z">
              <w:tcPr>
                <w:tcW w:w="1463" w:type="dxa"/>
                <w:gridSpan w:val="2"/>
              </w:tcPr>
            </w:tcPrChange>
          </w:tcPr>
          <w:p w14:paraId="0E36B428" w14:textId="3C77B09C" w:rsidR="00C86CCE" w:rsidRPr="00801F40" w:rsidRDefault="00C86CCE">
            <w:pPr>
              <w:jc w:val="center"/>
              <w:rPr>
                <w:ins w:id="3995" w:author="Cristian Sbrolli" w:date="2021-01-04T00:03:00Z"/>
                <w:sz w:val="28"/>
                <w:szCs w:val="28"/>
                <w:rPrChange w:id="3996" w:author="Etion Pinari" w:date="2021-01-06T12:27:00Z">
                  <w:rPr>
                    <w:ins w:id="3997" w:author="Cristian Sbrolli" w:date="2021-01-04T00:03:00Z"/>
                  </w:rPr>
                </w:rPrChange>
              </w:rPr>
              <w:pPrChange w:id="3998" w:author="Cristian Sbrolli" w:date="2021-01-04T00:14:00Z">
                <w:pPr>
                  <w:framePr w:hSpace="180" w:wrap="around" w:vAnchor="text" w:hAnchor="margin" w:y="66"/>
                </w:pPr>
              </w:pPrChange>
            </w:pPr>
            <w:ins w:id="3999" w:author="Cristian Sbrolli" w:date="2021-01-04T00:07:00Z">
              <w:r w:rsidRPr="00801F40">
                <w:rPr>
                  <w:sz w:val="28"/>
                  <w:szCs w:val="28"/>
                  <w:rPrChange w:id="4000" w:author="Etion Pinari" w:date="2021-01-06T12:27:00Z">
                    <w:rPr/>
                  </w:rPrChange>
                </w:rPr>
                <w:t>R26</w:t>
              </w:r>
            </w:ins>
          </w:p>
        </w:tc>
        <w:tc>
          <w:tcPr>
            <w:tcW w:w="0" w:type="auto"/>
            <w:tcPrChange w:id="4001" w:author="Cristian Sbrolli" w:date="2021-01-04T00:28:00Z">
              <w:tcPr>
                <w:tcW w:w="958" w:type="dxa"/>
                <w:gridSpan w:val="2"/>
              </w:tcPr>
            </w:tcPrChange>
          </w:tcPr>
          <w:p w14:paraId="71703309" w14:textId="144AE743" w:rsidR="00C86CCE" w:rsidRPr="00801F40" w:rsidRDefault="00D53EA4">
            <w:pPr>
              <w:jc w:val="center"/>
              <w:rPr>
                <w:ins w:id="4002" w:author="Cristian Sbrolli" w:date="2021-01-04T00:03:00Z"/>
                <w:sz w:val="28"/>
                <w:szCs w:val="28"/>
                <w:rPrChange w:id="4003" w:author="Etion Pinari" w:date="2021-01-06T12:27:00Z">
                  <w:rPr>
                    <w:ins w:id="4004" w:author="Cristian Sbrolli" w:date="2021-01-04T00:03:00Z"/>
                  </w:rPr>
                </w:rPrChange>
              </w:rPr>
              <w:pPrChange w:id="4005" w:author="Cristian Sbrolli" w:date="2021-01-04T00:14:00Z">
                <w:pPr>
                  <w:framePr w:hSpace="180" w:wrap="around" w:vAnchor="text" w:hAnchor="margin" w:y="66"/>
                </w:pPr>
              </w:pPrChange>
            </w:pPr>
            <w:ins w:id="4006" w:author="Cristian Sbrolli" w:date="2021-01-04T00:23:00Z">
              <w:r w:rsidRPr="00801F40">
                <w:rPr>
                  <w:b/>
                  <w:bCs/>
                  <w:sz w:val="28"/>
                  <w:szCs w:val="28"/>
                </w:rPr>
                <w:t>×</w:t>
              </w:r>
            </w:ins>
          </w:p>
        </w:tc>
        <w:tc>
          <w:tcPr>
            <w:tcW w:w="0" w:type="auto"/>
            <w:tcPrChange w:id="4007" w:author="Cristian Sbrolli" w:date="2021-01-04T00:28:00Z">
              <w:tcPr>
                <w:tcW w:w="845" w:type="dxa"/>
                <w:gridSpan w:val="2"/>
              </w:tcPr>
            </w:tcPrChange>
          </w:tcPr>
          <w:p w14:paraId="7862D168" w14:textId="1896A1C6" w:rsidR="00C86CCE" w:rsidRPr="00801F40" w:rsidRDefault="00D53EA4">
            <w:pPr>
              <w:jc w:val="center"/>
              <w:rPr>
                <w:ins w:id="4008" w:author="Cristian Sbrolli" w:date="2021-01-04T00:03:00Z"/>
                <w:sz w:val="28"/>
                <w:szCs w:val="28"/>
                <w:rPrChange w:id="4009" w:author="Etion Pinari" w:date="2021-01-06T12:27:00Z">
                  <w:rPr>
                    <w:ins w:id="4010" w:author="Cristian Sbrolli" w:date="2021-01-04T00:03:00Z"/>
                  </w:rPr>
                </w:rPrChange>
              </w:rPr>
              <w:pPrChange w:id="4011" w:author="Cristian Sbrolli" w:date="2021-01-04T00:14:00Z">
                <w:pPr>
                  <w:framePr w:hSpace="180" w:wrap="around" w:vAnchor="text" w:hAnchor="margin" w:y="66"/>
                </w:pPr>
              </w:pPrChange>
            </w:pPr>
            <w:ins w:id="4012" w:author="Cristian Sbrolli" w:date="2021-01-04T00:23:00Z">
              <w:r w:rsidRPr="00801F40">
                <w:rPr>
                  <w:b/>
                  <w:bCs/>
                  <w:sz w:val="28"/>
                  <w:szCs w:val="28"/>
                </w:rPr>
                <w:t>×</w:t>
              </w:r>
            </w:ins>
          </w:p>
        </w:tc>
        <w:tc>
          <w:tcPr>
            <w:tcW w:w="0" w:type="auto"/>
            <w:tcPrChange w:id="4013" w:author="Cristian Sbrolli" w:date="2021-01-04T00:28:00Z">
              <w:tcPr>
                <w:tcW w:w="1248" w:type="dxa"/>
                <w:gridSpan w:val="3"/>
              </w:tcPr>
            </w:tcPrChange>
          </w:tcPr>
          <w:p w14:paraId="02088DC7" w14:textId="77777777" w:rsidR="00C86CCE" w:rsidRPr="00801F40" w:rsidRDefault="00C86CCE">
            <w:pPr>
              <w:jc w:val="center"/>
              <w:rPr>
                <w:ins w:id="4014" w:author="Cristian Sbrolli" w:date="2021-01-04T00:03:00Z"/>
                <w:sz w:val="28"/>
                <w:szCs w:val="28"/>
                <w:rPrChange w:id="4015" w:author="Etion Pinari" w:date="2021-01-06T12:27:00Z">
                  <w:rPr>
                    <w:ins w:id="4016" w:author="Cristian Sbrolli" w:date="2021-01-04T00:03:00Z"/>
                  </w:rPr>
                </w:rPrChange>
              </w:rPr>
              <w:pPrChange w:id="4017" w:author="Cristian Sbrolli" w:date="2021-01-04T00:14:00Z">
                <w:pPr>
                  <w:framePr w:hSpace="180" w:wrap="around" w:vAnchor="text" w:hAnchor="margin" w:y="66"/>
                </w:pPr>
              </w:pPrChange>
            </w:pPr>
          </w:p>
        </w:tc>
        <w:tc>
          <w:tcPr>
            <w:tcW w:w="0" w:type="auto"/>
            <w:tcPrChange w:id="4018" w:author="Cristian Sbrolli" w:date="2021-01-04T00:28:00Z">
              <w:tcPr>
                <w:tcW w:w="861" w:type="dxa"/>
                <w:gridSpan w:val="2"/>
              </w:tcPr>
            </w:tcPrChange>
          </w:tcPr>
          <w:p w14:paraId="1EABB13A" w14:textId="77777777" w:rsidR="00C86CCE" w:rsidRPr="00801F40" w:rsidRDefault="00C86CCE">
            <w:pPr>
              <w:jc w:val="center"/>
              <w:rPr>
                <w:ins w:id="4019" w:author="Cristian Sbrolli" w:date="2021-01-04T00:10:00Z"/>
                <w:sz w:val="28"/>
                <w:szCs w:val="28"/>
                <w:rPrChange w:id="4020" w:author="Etion Pinari" w:date="2021-01-06T12:27:00Z">
                  <w:rPr>
                    <w:ins w:id="4021" w:author="Cristian Sbrolli" w:date="2021-01-04T00:10:00Z"/>
                  </w:rPr>
                </w:rPrChange>
              </w:rPr>
              <w:pPrChange w:id="4022" w:author="Cristian Sbrolli" w:date="2021-01-04T00:14:00Z">
                <w:pPr>
                  <w:framePr w:hSpace="180" w:wrap="around" w:vAnchor="text" w:hAnchor="margin" w:y="66"/>
                </w:pPr>
              </w:pPrChange>
            </w:pPr>
          </w:p>
        </w:tc>
        <w:tc>
          <w:tcPr>
            <w:tcW w:w="0" w:type="auto"/>
            <w:tcPrChange w:id="4023" w:author="Cristian Sbrolli" w:date="2021-01-04T00:28:00Z">
              <w:tcPr>
                <w:tcW w:w="834" w:type="dxa"/>
                <w:gridSpan w:val="3"/>
              </w:tcPr>
            </w:tcPrChange>
          </w:tcPr>
          <w:p w14:paraId="1D33BCAC" w14:textId="1A5A8BA3" w:rsidR="00C86CCE" w:rsidRPr="00801F40" w:rsidRDefault="00C86CCE">
            <w:pPr>
              <w:jc w:val="center"/>
              <w:rPr>
                <w:ins w:id="4024" w:author="Cristian Sbrolli" w:date="2021-01-04T00:03:00Z"/>
                <w:sz w:val="28"/>
                <w:szCs w:val="28"/>
                <w:rPrChange w:id="4025" w:author="Etion Pinari" w:date="2021-01-06T12:27:00Z">
                  <w:rPr>
                    <w:ins w:id="4026" w:author="Cristian Sbrolli" w:date="2021-01-04T00:03:00Z"/>
                  </w:rPr>
                </w:rPrChange>
              </w:rPr>
              <w:pPrChange w:id="4027" w:author="Cristian Sbrolli" w:date="2021-01-04T00:14:00Z">
                <w:pPr>
                  <w:framePr w:hSpace="180" w:wrap="around" w:vAnchor="text" w:hAnchor="margin" w:y="66"/>
                </w:pPr>
              </w:pPrChange>
            </w:pPr>
          </w:p>
        </w:tc>
        <w:tc>
          <w:tcPr>
            <w:tcW w:w="0" w:type="auto"/>
            <w:tcPrChange w:id="4028" w:author="Cristian Sbrolli" w:date="2021-01-04T00:28:00Z">
              <w:tcPr>
                <w:tcW w:w="845" w:type="dxa"/>
                <w:gridSpan w:val="2"/>
              </w:tcPr>
            </w:tcPrChange>
          </w:tcPr>
          <w:p w14:paraId="64D9E0DC" w14:textId="77777777" w:rsidR="00C86CCE" w:rsidRPr="00801F40" w:rsidRDefault="00C86CCE">
            <w:pPr>
              <w:jc w:val="center"/>
              <w:rPr>
                <w:ins w:id="4029" w:author="Cristian Sbrolli" w:date="2021-01-04T00:03:00Z"/>
                <w:sz w:val="28"/>
                <w:szCs w:val="28"/>
                <w:rPrChange w:id="4030" w:author="Etion Pinari" w:date="2021-01-06T12:27:00Z">
                  <w:rPr>
                    <w:ins w:id="4031" w:author="Cristian Sbrolli" w:date="2021-01-04T00:03:00Z"/>
                  </w:rPr>
                </w:rPrChange>
              </w:rPr>
              <w:pPrChange w:id="4032" w:author="Cristian Sbrolli" w:date="2021-01-04T00:14:00Z">
                <w:pPr>
                  <w:framePr w:hSpace="180" w:wrap="around" w:vAnchor="text" w:hAnchor="margin" w:y="66"/>
                </w:pPr>
              </w:pPrChange>
            </w:pPr>
          </w:p>
        </w:tc>
        <w:tc>
          <w:tcPr>
            <w:tcW w:w="0" w:type="auto"/>
            <w:tcPrChange w:id="4033" w:author="Cristian Sbrolli" w:date="2021-01-04T00:28:00Z">
              <w:tcPr>
                <w:tcW w:w="884" w:type="dxa"/>
                <w:gridSpan w:val="2"/>
              </w:tcPr>
            </w:tcPrChange>
          </w:tcPr>
          <w:p w14:paraId="1594489E" w14:textId="77777777" w:rsidR="00C86CCE" w:rsidRPr="00801F40" w:rsidRDefault="00C86CCE">
            <w:pPr>
              <w:jc w:val="center"/>
              <w:rPr>
                <w:ins w:id="4034" w:author="Cristian Sbrolli" w:date="2021-01-04T00:03:00Z"/>
                <w:sz w:val="28"/>
                <w:szCs w:val="28"/>
                <w:rPrChange w:id="4035" w:author="Etion Pinari" w:date="2021-01-06T12:27:00Z">
                  <w:rPr>
                    <w:ins w:id="4036" w:author="Cristian Sbrolli" w:date="2021-01-04T00:03:00Z"/>
                  </w:rPr>
                </w:rPrChange>
              </w:rPr>
              <w:pPrChange w:id="4037" w:author="Cristian Sbrolli" w:date="2021-01-04T00:14:00Z">
                <w:pPr>
                  <w:framePr w:hSpace="180" w:wrap="around" w:vAnchor="text" w:hAnchor="margin" w:y="66"/>
                </w:pPr>
              </w:pPrChange>
            </w:pPr>
          </w:p>
        </w:tc>
        <w:tc>
          <w:tcPr>
            <w:tcW w:w="0" w:type="auto"/>
            <w:tcPrChange w:id="4038" w:author="Cristian Sbrolli" w:date="2021-01-04T00:28:00Z">
              <w:tcPr>
                <w:tcW w:w="849" w:type="dxa"/>
              </w:tcPr>
            </w:tcPrChange>
          </w:tcPr>
          <w:p w14:paraId="74B29010" w14:textId="77777777" w:rsidR="00C86CCE" w:rsidRPr="00801F40" w:rsidRDefault="00C86CCE">
            <w:pPr>
              <w:jc w:val="center"/>
              <w:rPr>
                <w:ins w:id="4039" w:author="Cristian Sbrolli" w:date="2021-01-04T00:03:00Z"/>
                <w:sz w:val="28"/>
                <w:szCs w:val="28"/>
                <w:rPrChange w:id="4040" w:author="Etion Pinari" w:date="2021-01-06T12:27:00Z">
                  <w:rPr>
                    <w:ins w:id="4041" w:author="Cristian Sbrolli" w:date="2021-01-04T00:03:00Z"/>
                  </w:rPr>
                </w:rPrChange>
              </w:rPr>
              <w:pPrChange w:id="4042" w:author="Cristian Sbrolli" w:date="2021-01-04T00:14:00Z">
                <w:pPr>
                  <w:framePr w:hSpace="180" w:wrap="around" w:vAnchor="text" w:hAnchor="margin" w:y="66"/>
                </w:pPr>
              </w:pPrChange>
            </w:pPr>
          </w:p>
        </w:tc>
        <w:tc>
          <w:tcPr>
            <w:tcW w:w="0" w:type="auto"/>
            <w:tcPrChange w:id="4043" w:author="Cristian Sbrolli" w:date="2021-01-04T00:28:00Z">
              <w:tcPr>
                <w:tcW w:w="841" w:type="dxa"/>
              </w:tcPr>
            </w:tcPrChange>
          </w:tcPr>
          <w:p w14:paraId="014DBEA3" w14:textId="77777777" w:rsidR="00C86CCE" w:rsidRPr="00801F40" w:rsidRDefault="00C86CCE">
            <w:pPr>
              <w:jc w:val="center"/>
              <w:rPr>
                <w:ins w:id="4044" w:author="Cristian Sbrolli" w:date="2021-01-04T00:03:00Z"/>
                <w:sz w:val="28"/>
                <w:szCs w:val="28"/>
                <w:rPrChange w:id="4045" w:author="Etion Pinari" w:date="2021-01-06T12:27:00Z">
                  <w:rPr>
                    <w:ins w:id="4046" w:author="Cristian Sbrolli" w:date="2021-01-04T00:03:00Z"/>
                  </w:rPr>
                </w:rPrChange>
              </w:rPr>
              <w:pPrChange w:id="4047" w:author="Cristian Sbrolli" w:date="2021-01-04T00:14:00Z">
                <w:pPr>
                  <w:framePr w:hSpace="180" w:wrap="around" w:vAnchor="text" w:hAnchor="margin" w:y="66"/>
                </w:pPr>
              </w:pPrChange>
            </w:pPr>
          </w:p>
        </w:tc>
      </w:tr>
      <w:tr w:rsidR="00E84E6D" w:rsidRPr="00801F40" w14:paraId="6383ECA2" w14:textId="77777777" w:rsidTr="00E84E6D">
        <w:tblPrEx>
          <w:tblPrExChange w:id="4048" w:author="Cristian Sbrolli" w:date="2021-01-04T00:28:00Z">
            <w:tblPrEx>
              <w:tblLayout w:type="fixed"/>
            </w:tblPrEx>
          </w:tblPrExChange>
        </w:tblPrEx>
        <w:trPr>
          <w:ins w:id="4049" w:author="Cristian Sbrolli" w:date="2021-01-04T00:03:00Z"/>
        </w:trPr>
        <w:tc>
          <w:tcPr>
            <w:tcW w:w="0" w:type="auto"/>
            <w:shd w:val="clear" w:color="auto" w:fill="F4B083" w:themeFill="accent2" w:themeFillTint="99"/>
            <w:tcPrChange w:id="4050" w:author="Cristian Sbrolli" w:date="2021-01-04T00:28:00Z">
              <w:tcPr>
                <w:tcW w:w="1463" w:type="dxa"/>
                <w:gridSpan w:val="2"/>
              </w:tcPr>
            </w:tcPrChange>
          </w:tcPr>
          <w:p w14:paraId="0F0F9CEB" w14:textId="51A94D84" w:rsidR="00C86CCE" w:rsidRPr="00801F40" w:rsidRDefault="00C86CCE">
            <w:pPr>
              <w:jc w:val="center"/>
              <w:rPr>
                <w:ins w:id="4051" w:author="Cristian Sbrolli" w:date="2021-01-04T00:03:00Z"/>
                <w:sz w:val="28"/>
                <w:szCs w:val="28"/>
                <w:rPrChange w:id="4052" w:author="Etion Pinari" w:date="2021-01-06T12:27:00Z">
                  <w:rPr>
                    <w:ins w:id="4053" w:author="Cristian Sbrolli" w:date="2021-01-04T00:03:00Z"/>
                  </w:rPr>
                </w:rPrChange>
              </w:rPr>
              <w:pPrChange w:id="4054" w:author="Cristian Sbrolli" w:date="2021-01-04T00:14:00Z">
                <w:pPr>
                  <w:framePr w:hSpace="180" w:wrap="around" w:vAnchor="text" w:hAnchor="margin" w:y="66"/>
                </w:pPr>
              </w:pPrChange>
            </w:pPr>
            <w:ins w:id="4055" w:author="Cristian Sbrolli" w:date="2021-01-04T00:07:00Z">
              <w:r w:rsidRPr="00801F40">
                <w:rPr>
                  <w:sz w:val="28"/>
                  <w:szCs w:val="28"/>
                  <w:rPrChange w:id="4056" w:author="Etion Pinari" w:date="2021-01-06T12:27:00Z">
                    <w:rPr/>
                  </w:rPrChange>
                </w:rPr>
                <w:t>R27</w:t>
              </w:r>
            </w:ins>
          </w:p>
        </w:tc>
        <w:tc>
          <w:tcPr>
            <w:tcW w:w="0" w:type="auto"/>
            <w:tcPrChange w:id="4057" w:author="Cristian Sbrolli" w:date="2021-01-04T00:28:00Z">
              <w:tcPr>
                <w:tcW w:w="958" w:type="dxa"/>
                <w:gridSpan w:val="2"/>
              </w:tcPr>
            </w:tcPrChange>
          </w:tcPr>
          <w:p w14:paraId="2005D048" w14:textId="65C8F7C1" w:rsidR="00C86CCE" w:rsidRPr="00801F40" w:rsidRDefault="00D53EA4">
            <w:pPr>
              <w:jc w:val="center"/>
              <w:rPr>
                <w:ins w:id="4058" w:author="Cristian Sbrolli" w:date="2021-01-04T00:03:00Z"/>
                <w:sz w:val="28"/>
                <w:szCs w:val="28"/>
                <w:rPrChange w:id="4059" w:author="Etion Pinari" w:date="2021-01-06T12:27:00Z">
                  <w:rPr>
                    <w:ins w:id="4060" w:author="Cristian Sbrolli" w:date="2021-01-04T00:03:00Z"/>
                  </w:rPr>
                </w:rPrChange>
              </w:rPr>
              <w:pPrChange w:id="4061" w:author="Cristian Sbrolli" w:date="2021-01-04T00:14:00Z">
                <w:pPr>
                  <w:framePr w:hSpace="180" w:wrap="around" w:vAnchor="text" w:hAnchor="margin" w:y="66"/>
                </w:pPr>
              </w:pPrChange>
            </w:pPr>
            <w:ins w:id="4062" w:author="Cristian Sbrolli" w:date="2021-01-04T00:23:00Z">
              <w:r w:rsidRPr="00801F40">
                <w:rPr>
                  <w:b/>
                  <w:bCs/>
                  <w:sz w:val="28"/>
                  <w:szCs w:val="28"/>
                </w:rPr>
                <w:t>×</w:t>
              </w:r>
            </w:ins>
          </w:p>
        </w:tc>
        <w:tc>
          <w:tcPr>
            <w:tcW w:w="0" w:type="auto"/>
            <w:tcPrChange w:id="4063" w:author="Cristian Sbrolli" w:date="2021-01-04T00:28:00Z">
              <w:tcPr>
                <w:tcW w:w="845" w:type="dxa"/>
                <w:gridSpan w:val="2"/>
              </w:tcPr>
            </w:tcPrChange>
          </w:tcPr>
          <w:p w14:paraId="1A141FF4" w14:textId="69D5843F" w:rsidR="00C86CCE" w:rsidRPr="00801F40" w:rsidRDefault="00D53EA4">
            <w:pPr>
              <w:jc w:val="center"/>
              <w:rPr>
                <w:ins w:id="4064" w:author="Cristian Sbrolli" w:date="2021-01-04T00:03:00Z"/>
                <w:sz w:val="28"/>
                <w:szCs w:val="28"/>
                <w:rPrChange w:id="4065" w:author="Etion Pinari" w:date="2021-01-06T12:27:00Z">
                  <w:rPr>
                    <w:ins w:id="4066" w:author="Cristian Sbrolli" w:date="2021-01-04T00:03:00Z"/>
                  </w:rPr>
                </w:rPrChange>
              </w:rPr>
              <w:pPrChange w:id="4067" w:author="Cristian Sbrolli" w:date="2021-01-04T00:14:00Z">
                <w:pPr>
                  <w:framePr w:hSpace="180" w:wrap="around" w:vAnchor="text" w:hAnchor="margin" w:y="66"/>
                </w:pPr>
              </w:pPrChange>
            </w:pPr>
            <w:ins w:id="4068" w:author="Cristian Sbrolli" w:date="2021-01-04T00:23:00Z">
              <w:r w:rsidRPr="00801F40">
                <w:rPr>
                  <w:b/>
                  <w:bCs/>
                  <w:sz w:val="28"/>
                  <w:szCs w:val="28"/>
                </w:rPr>
                <w:t>×</w:t>
              </w:r>
            </w:ins>
          </w:p>
        </w:tc>
        <w:tc>
          <w:tcPr>
            <w:tcW w:w="0" w:type="auto"/>
            <w:tcPrChange w:id="4069" w:author="Cristian Sbrolli" w:date="2021-01-04T00:28:00Z">
              <w:tcPr>
                <w:tcW w:w="1248" w:type="dxa"/>
                <w:gridSpan w:val="3"/>
              </w:tcPr>
            </w:tcPrChange>
          </w:tcPr>
          <w:p w14:paraId="111AA1E8" w14:textId="77777777" w:rsidR="00C86CCE" w:rsidRPr="00801F40" w:rsidRDefault="00C86CCE">
            <w:pPr>
              <w:jc w:val="center"/>
              <w:rPr>
                <w:ins w:id="4070" w:author="Cristian Sbrolli" w:date="2021-01-04T00:03:00Z"/>
                <w:sz w:val="28"/>
                <w:szCs w:val="28"/>
                <w:rPrChange w:id="4071" w:author="Etion Pinari" w:date="2021-01-06T12:27:00Z">
                  <w:rPr>
                    <w:ins w:id="4072" w:author="Cristian Sbrolli" w:date="2021-01-04T00:03:00Z"/>
                  </w:rPr>
                </w:rPrChange>
              </w:rPr>
              <w:pPrChange w:id="4073" w:author="Cristian Sbrolli" w:date="2021-01-04T00:14:00Z">
                <w:pPr>
                  <w:framePr w:hSpace="180" w:wrap="around" w:vAnchor="text" w:hAnchor="margin" w:y="66"/>
                </w:pPr>
              </w:pPrChange>
            </w:pPr>
          </w:p>
        </w:tc>
        <w:tc>
          <w:tcPr>
            <w:tcW w:w="0" w:type="auto"/>
            <w:tcPrChange w:id="4074" w:author="Cristian Sbrolli" w:date="2021-01-04T00:28:00Z">
              <w:tcPr>
                <w:tcW w:w="861" w:type="dxa"/>
                <w:gridSpan w:val="2"/>
              </w:tcPr>
            </w:tcPrChange>
          </w:tcPr>
          <w:p w14:paraId="05E66644" w14:textId="77777777" w:rsidR="00C86CCE" w:rsidRPr="00801F40" w:rsidRDefault="00C86CCE">
            <w:pPr>
              <w:jc w:val="center"/>
              <w:rPr>
                <w:ins w:id="4075" w:author="Cristian Sbrolli" w:date="2021-01-04T00:10:00Z"/>
                <w:sz w:val="28"/>
                <w:szCs w:val="28"/>
                <w:rPrChange w:id="4076" w:author="Etion Pinari" w:date="2021-01-06T12:27:00Z">
                  <w:rPr>
                    <w:ins w:id="4077" w:author="Cristian Sbrolli" w:date="2021-01-04T00:10:00Z"/>
                  </w:rPr>
                </w:rPrChange>
              </w:rPr>
              <w:pPrChange w:id="4078" w:author="Cristian Sbrolli" w:date="2021-01-04T00:14:00Z">
                <w:pPr>
                  <w:framePr w:hSpace="180" w:wrap="around" w:vAnchor="text" w:hAnchor="margin" w:y="66"/>
                </w:pPr>
              </w:pPrChange>
            </w:pPr>
          </w:p>
        </w:tc>
        <w:tc>
          <w:tcPr>
            <w:tcW w:w="0" w:type="auto"/>
            <w:tcPrChange w:id="4079" w:author="Cristian Sbrolli" w:date="2021-01-04T00:28:00Z">
              <w:tcPr>
                <w:tcW w:w="834" w:type="dxa"/>
                <w:gridSpan w:val="3"/>
              </w:tcPr>
            </w:tcPrChange>
          </w:tcPr>
          <w:p w14:paraId="45C1FD56" w14:textId="3BBABCB6" w:rsidR="00C86CCE" w:rsidRPr="00801F40" w:rsidRDefault="00C86CCE">
            <w:pPr>
              <w:jc w:val="center"/>
              <w:rPr>
                <w:ins w:id="4080" w:author="Cristian Sbrolli" w:date="2021-01-04T00:03:00Z"/>
                <w:sz w:val="28"/>
                <w:szCs w:val="28"/>
                <w:rPrChange w:id="4081" w:author="Etion Pinari" w:date="2021-01-06T12:27:00Z">
                  <w:rPr>
                    <w:ins w:id="4082" w:author="Cristian Sbrolli" w:date="2021-01-04T00:03:00Z"/>
                  </w:rPr>
                </w:rPrChange>
              </w:rPr>
              <w:pPrChange w:id="4083" w:author="Cristian Sbrolli" w:date="2021-01-04T00:14:00Z">
                <w:pPr>
                  <w:framePr w:hSpace="180" w:wrap="around" w:vAnchor="text" w:hAnchor="margin" w:y="66"/>
                </w:pPr>
              </w:pPrChange>
            </w:pPr>
          </w:p>
        </w:tc>
        <w:tc>
          <w:tcPr>
            <w:tcW w:w="0" w:type="auto"/>
            <w:tcPrChange w:id="4084" w:author="Cristian Sbrolli" w:date="2021-01-04T00:28:00Z">
              <w:tcPr>
                <w:tcW w:w="845" w:type="dxa"/>
                <w:gridSpan w:val="2"/>
              </w:tcPr>
            </w:tcPrChange>
          </w:tcPr>
          <w:p w14:paraId="3E20A957" w14:textId="77777777" w:rsidR="00C86CCE" w:rsidRPr="00801F40" w:rsidRDefault="00C86CCE">
            <w:pPr>
              <w:jc w:val="center"/>
              <w:rPr>
                <w:ins w:id="4085" w:author="Cristian Sbrolli" w:date="2021-01-04T00:03:00Z"/>
                <w:sz w:val="28"/>
                <w:szCs w:val="28"/>
                <w:rPrChange w:id="4086" w:author="Etion Pinari" w:date="2021-01-06T12:27:00Z">
                  <w:rPr>
                    <w:ins w:id="4087" w:author="Cristian Sbrolli" w:date="2021-01-04T00:03:00Z"/>
                  </w:rPr>
                </w:rPrChange>
              </w:rPr>
              <w:pPrChange w:id="4088" w:author="Cristian Sbrolli" w:date="2021-01-04T00:14:00Z">
                <w:pPr>
                  <w:framePr w:hSpace="180" w:wrap="around" w:vAnchor="text" w:hAnchor="margin" w:y="66"/>
                </w:pPr>
              </w:pPrChange>
            </w:pPr>
          </w:p>
        </w:tc>
        <w:tc>
          <w:tcPr>
            <w:tcW w:w="0" w:type="auto"/>
            <w:tcPrChange w:id="4089" w:author="Cristian Sbrolli" w:date="2021-01-04T00:28:00Z">
              <w:tcPr>
                <w:tcW w:w="884" w:type="dxa"/>
                <w:gridSpan w:val="2"/>
              </w:tcPr>
            </w:tcPrChange>
          </w:tcPr>
          <w:p w14:paraId="060D4FB7" w14:textId="77777777" w:rsidR="00C86CCE" w:rsidRPr="00801F40" w:rsidRDefault="00C86CCE">
            <w:pPr>
              <w:jc w:val="center"/>
              <w:rPr>
                <w:ins w:id="4090" w:author="Cristian Sbrolli" w:date="2021-01-04T00:03:00Z"/>
                <w:sz w:val="28"/>
                <w:szCs w:val="28"/>
                <w:rPrChange w:id="4091" w:author="Etion Pinari" w:date="2021-01-06T12:27:00Z">
                  <w:rPr>
                    <w:ins w:id="4092" w:author="Cristian Sbrolli" w:date="2021-01-04T00:03:00Z"/>
                  </w:rPr>
                </w:rPrChange>
              </w:rPr>
              <w:pPrChange w:id="4093" w:author="Cristian Sbrolli" w:date="2021-01-04T00:14:00Z">
                <w:pPr>
                  <w:framePr w:hSpace="180" w:wrap="around" w:vAnchor="text" w:hAnchor="margin" w:y="66"/>
                </w:pPr>
              </w:pPrChange>
            </w:pPr>
          </w:p>
        </w:tc>
        <w:tc>
          <w:tcPr>
            <w:tcW w:w="0" w:type="auto"/>
            <w:tcPrChange w:id="4094" w:author="Cristian Sbrolli" w:date="2021-01-04T00:28:00Z">
              <w:tcPr>
                <w:tcW w:w="849" w:type="dxa"/>
              </w:tcPr>
            </w:tcPrChange>
          </w:tcPr>
          <w:p w14:paraId="47B7E28B" w14:textId="77777777" w:rsidR="00C86CCE" w:rsidRPr="00801F40" w:rsidRDefault="00C86CCE">
            <w:pPr>
              <w:jc w:val="center"/>
              <w:rPr>
                <w:ins w:id="4095" w:author="Cristian Sbrolli" w:date="2021-01-04T00:03:00Z"/>
                <w:sz w:val="28"/>
                <w:szCs w:val="28"/>
                <w:rPrChange w:id="4096" w:author="Etion Pinari" w:date="2021-01-06T12:27:00Z">
                  <w:rPr>
                    <w:ins w:id="4097" w:author="Cristian Sbrolli" w:date="2021-01-04T00:03:00Z"/>
                  </w:rPr>
                </w:rPrChange>
              </w:rPr>
              <w:pPrChange w:id="4098" w:author="Cristian Sbrolli" w:date="2021-01-04T00:14:00Z">
                <w:pPr>
                  <w:framePr w:hSpace="180" w:wrap="around" w:vAnchor="text" w:hAnchor="margin" w:y="66"/>
                </w:pPr>
              </w:pPrChange>
            </w:pPr>
          </w:p>
        </w:tc>
        <w:tc>
          <w:tcPr>
            <w:tcW w:w="0" w:type="auto"/>
            <w:tcPrChange w:id="4099" w:author="Cristian Sbrolli" w:date="2021-01-04T00:28:00Z">
              <w:tcPr>
                <w:tcW w:w="841" w:type="dxa"/>
              </w:tcPr>
            </w:tcPrChange>
          </w:tcPr>
          <w:p w14:paraId="747AB7C6" w14:textId="77777777" w:rsidR="00C86CCE" w:rsidRPr="00801F40" w:rsidRDefault="00C86CCE">
            <w:pPr>
              <w:jc w:val="center"/>
              <w:rPr>
                <w:ins w:id="4100" w:author="Cristian Sbrolli" w:date="2021-01-04T00:03:00Z"/>
                <w:sz w:val="28"/>
                <w:szCs w:val="28"/>
                <w:rPrChange w:id="4101" w:author="Etion Pinari" w:date="2021-01-06T12:27:00Z">
                  <w:rPr>
                    <w:ins w:id="4102" w:author="Cristian Sbrolli" w:date="2021-01-04T00:03:00Z"/>
                  </w:rPr>
                </w:rPrChange>
              </w:rPr>
              <w:pPrChange w:id="4103" w:author="Cristian Sbrolli" w:date="2021-01-04T00:14:00Z">
                <w:pPr>
                  <w:framePr w:hSpace="180" w:wrap="around" w:vAnchor="text" w:hAnchor="margin" w:y="66"/>
                </w:pPr>
              </w:pPrChange>
            </w:pPr>
          </w:p>
        </w:tc>
      </w:tr>
      <w:tr w:rsidR="00E84E6D" w:rsidRPr="00801F40" w14:paraId="29F4EA88" w14:textId="77777777" w:rsidTr="00E84E6D">
        <w:tblPrEx>
          <w:tblPrExChange w:id="4104" w:author="Cristian Sbrolli" w:date="2021-01-04T00:28:00Z">
            <w:tblPrEx>
              <w:tblLayout w:type="fixed"/>
            </w:tblPrEx>
          </w:tblPrExChange>
        </w:tblPrEx>
        <w:trPr>
          <w:ins w:id="4105" w:author="Cristian Sbrolli" w:date="2021-01-04T00:03:00Z"/>
        </w:trPr>
        <w:tc>
          <w:tcPr>
            <w:tcW w:w="0" w:type="auto"/>
            <w:shd w:val="clear" w:color="auto" w:fill="F4B083" w:themeFill="accent2" w:themeFillTint="99"/>
            <w:tcPrChange w:id="4106" w:author="Cristian Sbrolli" w:date="2021-01-04T00:28:00Z">
              <w:tcPr>
                <w:tcW w:w="1463" w:type="dxa"/>
                <w:gridSpan w:val="2"/>
              </w:tcPr>
            </w:tcPrChange>
          </w:tcPr>
          <w:p w14:paraId="5825F8D4" w14:textId="6DBA7C34" w:rsidR="00C86CCE" w:rsidRPr="00801F40" w:rsidRDefault="00C86CCE">
            <w:pPr>
              <w:jc w:val="center"/>
              <w:rPr>
                <w:ins w:id="4107" w:author="Cristian Sbrolli" w:date="2021-01-04T00:03:00Z"/>
                <w:sz w:val="28"/>
                <w:szCs w:val="28"/>
                <w:rPrChange w:id="4108" w:author="Etion Pinari" w:date="2021-01-06T12:27:00Z">
                  <w:rPr>
                    <w:ins w:id="4109" w:author="Cristian Sbrolli" w:date="2021-01-04T00:03:00Z"/>
                  </w:rPr>
                </w:rPrChange>
              </w:rPr>
              <w:pPrChange w:id="4110" w:author="Cristian Sbrolli" w:date="2021-01-04T00:14:00Z">
                <w:pPr>
                  <w:framePr w:hSpace="180" w:wrap="around" w:vAnchor="text" w:hAnchor="margin" w:y="66"/>
                </w:pPr>
              </w:pPrChange>
            </w:pPr>
            <w:ins w:id="4111" w:author="Cristian Sbrolli" w:date="2021-01-04T00:07:00Z">
              <w:r w:rsidRPr="00801F40">
                <w:rPr>
                  <w:sz w:val="28"/>
                  <w:szCs w:val="28"/>
                  <w:rPrChange w:id="4112" w:author="Etion Pinari" w:date="2021-01-06T12:27:00Z">
                    <w:rPr/>
                  </w:rPrChange>
                </w:rPr>
                <w:t>R28</w:t>
              </w:r>
            </w:ins>
          </w:p>
        </w:tc>
        <w:tc>
          <w:tcPr>
            <w:tcW w:w="0" w:type="auto"/>
            <w:tcPrChange w:id="4113" w:author="Cristian Sbrolli" w:date="2021-01-04T00:28:00Z">
              <w:tcPr>
                <w:tcW w:w="958" w:type="dxa"/>
                <w:gridSpan w:val="2"/>
              </w:tcPr>
            </w:tcPrChange>
          </w:tcPr>
          <w:p w14:paraId="5719F857" w14:textId="3F3F5C9F" w:rsidR="00C86CCE" w:rsidRPr="00801F40" w:rsidRDefault="00D53EA4">
            <w:pPr>
              <w:jc w:val="center"/>
              <w:rPr>
                <w:ins w:id="4114" w:author="Cristian Sbrolli" w:date="2021-01-04T00:03:00Z"/>
                <w:sz w:val="28"/>
                <w:szCs w:val="28"/>
                <w:rPrChange w:id="4115" w:author="Etion Pinari" w:date="2021-01-06T12:27:00Z">
                  <w:rPr>
                    <w:ins w:id="4116" w:author="Cristian Sbrolli" w:date="2021-01-04T00:03:00Z"/>
                  </w:rPr>
                </w:rPrChange>
              </w:rPr>
              <w:pPrChange w:id="4117" w:author="Cristian Sbrolli" w:date="2021-01-04T00:14:00Z">
                <w:pPr>
                  <w:framePr w:hSpace="180" w:wrap="around" w:vAnchor="text" w:hAnchor="margin" w:y="66"/>
                </w:pPr>
              </w:pPrChange>
            </w:pPr>
            <w:ins w:id="4118" w:author="Cristian Sbrolli" w:date="2021-01-04T00:23:00Z">
              <w:r w:rsidRPr="00801F40">
                <w:rPr>
                  <w:b/>
                  <w:bCs/>
                  <w:sz w:val="28"/>
                  <w:szCs w:val="28"/>
                </w:rPr>
                <w:t>×</w:t>
              </w:r>
            </w:ins>
          </w:p>
        </w:tc>
        <w:tc>
          <w:tcPr>
            <w:tcW w:w="0" w:type="auto"/>
            <w:tcPrChange w:id="4119" w:author="Cristian Sbrolli" w:date="2021-01-04T00:28:00Z">
              <w:tcPr>
                <w:tcW w:w="845" w:type="dxa"/>
                <w:gridSpan w:val="2"/>
              </w:tcPr>
            </w:tcPrChange>
          </w:tcPr>
          <w:p w14:paraId="1A58F441" w14:textId="7CD123A3" w:rsidR="00C86CCE" w:rsidRPr="00801F40" w:rsidRDefault="00D53EA4">
            <w:pPr>
              <w:jc w:val="center"/>
              <w:rPr>
                <w:ins w:id="4120" w:author="Cristian Sbrolli" w:date="2021-01-04T00:03:00Z"/>
                <w:sz w:val="28"/>
                <w:szCs w:val="28"/>
                <w:rPrChange w:id="4121" w:author="Etion Pinari" w:date="2021-01-06T12:27:00Z">
                  <w:rPr>
                    <w:ins w:id="4122" w:author="Cristian Sbrolli" w:date="2021-01-04T00:03:00Z"/>
                  </w:rPr>
                </w:rPrChange>
              </w:rPr>
              <w:pPrChange w:id="4123" w:author="Cristian Sbrolli" w:date="2021-01-04T00:14:00Z">
                <w:pPr>
                  <w:framePr w:hSpace="180" w:wrap="around" w:vAnchor="text" w:hAnchor="margin" w:y="66"/>
                </w:pPr>
              </w:pPrChange>
            </w:pPr>
            <w:ins w:id="4124" w:author="Cristian Sbrolli" w:date="2021-01-04T00:23:00Z">
              <w:r w:rsidRPr="00801F40">
                <w:rPr>
                  <w:b/>
                  <w:bCs/>
                  <w:sz w:val="28"/>
                  <w:szCs w:val="28"/>
                </w:rPr>
                <w:t>×</w:t>
              </w:r>
            </w:ins>
          </w:p>
        </w:tc>
        <w:tc>
          <w:tcPr>
            <w:tcW w:w="0" w:type="auto"/>
            <w:tcPrChange w:id="4125" w:author="Cristian Sbrolli" w:date="2021-01-04T00:28:00Z">
              <w:tcPr>
                <w:tcW w:w="1248" w:type="dxa"/>
                <w:gridSpan w:val="3"/>
              </w:tcPr>
            </w:tcPrChange>
          </w:tcPr>
          <w:p w14:paraId="619F2280" w14:textId="77777777" w:rsidR="00C86CCE" w:rsidRPr="00801F40" w:rsidRDefault="00C86CCE">
            <w:pPr>
              <w:jc w:val="center"/>
              <w:rPr>
                <w:ins w:id="4126" w:author="Cristian Sbrolli" w:date="2021-01-04T00:03:00Z"/>
                <w:sz w:val="28"/>
                <w:szCs w:val="28"/>
                <w:rPrChange w:id="4127" w:author="Etion Pinari" w:date="2021-01-06T12:27:00Z">
                  <w:rPr>
                    <w:ins w:id="4128" w:author="Cristian Sbrolli" w:date="2021-01-04T00:03:00Z"/>
                  </w:rPr>
                </w:rPrChange>
              </w:rPr>
              <w:pPrChange w:id="4129" w:author="Cristian Sbrolli" w:date="2021-01-04T00:14:00Z">
                <w:pPr>
                  <w:framePr w:hSpace="180" w:wrap="around" w:vAnchor="text" w:hAnchor="margin" w:y="66"/>
                </w:pPr>
              </w:pPrChange>
            </w:pPr>
          </w:p>
        </w:tc>
        <w:tc>
          <w:tcPr>
            <w:tcW w:w="0" w:type="auto"/>
            <w:tcPrChange w:id="4130" w:author="Cristian Sbrolli" w:date="2021-01-04T00:28:00Z">
              <w:tcPr>
                <w:tcW w:w="861" w:type="dxa"/>
                <w:gridSpan w:val="2"/>
              </w:tcPr>
            </w:tcPrChange>
          </w:tcPr>
          <w:p w14:paraId="2D56C18C" w14:textId="77777777" w:rsidR="00C86CCE" w:rsidRPr="00801F40" w:rsidRDefault="00C86CCE">
            <w:pPr>
              <w:jc w:val="center"/>
              <w:rPr>
                <w:ins w:id="4131" w:author="Cristian Sbrolli" w:date="2021-01-04T00:10:00Z"/>
                <w:sz w:val="28"/>
                <w:szCs w:val="28"/>
                <w:rPrChange w:id="4132" w:author="Etion Pinari" w:date="2021-01-06T12:27:00Z">
                  <w:rPr>
                    <w:ins w:id="4133" w:author="Cristian Sbrolli" w:date="2021-01-04T00:10:00Z"/>
                  </w:rPr>
                </w:rPrChange>
              </w:rPr>
              <w:pPrChange w:id="4134" w:author="Cristian Sbrolli" w:date="2021-01-04T00:14:00Z">
                <w:pPr>
                  <w:framePr w:hSpace="180" w:wrap="around" w:vAnchor="text" w:hAnchor="margin" w:y="66"/>
                </w:pPr>
              </w:pPrChange>
            </w:pPr>
          </w:p>
        </w:tc>
        <w:tc>
          <w:tcPr>
            <w:tcW w:w="0" w:type="auto"/>
            <w:tcPrChange w:id="4135" w:author="Cristian Sbrolli" w:date="2021-01-04T00:28:00Z">
              <w:tcPr>
                <w:tcW w:w="834" w:type="dxa"/>
                <w:gridSpan w:val="3"/>
              </w:tcPr>
            </w:tcPrChange>
          </w:tcPr>
          <w:p w14:paraId="30FB6DE1" w14:textId="72EDF180" w:rsidR="00C86CCE" w:rsidRPr="00801F40" w:rsidRDefault="00C86CCE">
            <w:pPr>
              <w:jc w:val="center"/>
              <w:rPr>
                <w:ins w:id="4136" w:author="Cristian Sbrolli" w:date="2021-01-04T00:03:00Z"/>
                <w:sz w:val="28"/>
                <w:szCs w:val="28"/>
                <w:rPrChange w:id="4137" w:author="Etion Pinari" w:date="2021-01-06T12:27:00Z">
                  <w:rPr>
                    <w:ins w:id="4138" w:author="Cristian Sbrolli" w:date="2021-01-04T00:03:00Z"/>
                  </w:rPr>
                </w:rPrChange>
              </w:rPr>
              <w:pPrChange w:id="4139" w:author="Cristian Sbrolli" w:date="2021-01-04T00:14:00Z">
                <w:pPr>
                  <w:framePr w:hSpace="180" w:wrap="around" w:vAnchor="text" w:hAnchor="margin" w:y="66"/>
                </w:pPr>
              </w:pPrChange>
            </w:pPr>
          </w:p>
        </w:tc>
        <w:tc>
          <w:tcPr>
            <w:tcW w:w="0" w:type="auto"/>
            <w:tcPrChange w:id="4140" w:author="Cristian Sbrolli" w:date="2021-01-04T00:28:00Z">
              <w:tcPr>
                <w:tcW w:w="845" w:type="dxa"/>
                <w:gridSpan w:val="2"/>
              </w:tcPr>
            </w:tcPrChange>
          </w:tcPr>
          <w:p w14:paraId="38B3215D" w14:textId="77777777" w:rsidR="00C86CCE" w:rsidRPr="00801F40" w:rsidRDefault="00C86CCE">
            <w:pPr>
              <w:jc w:val="center"/>
              <w:rPr>
                <w:ins w:id="4141" w:author="Cristian Sbrolli" w:date="2021-01-04T00:03:00Z"/>
                <w:sz w:val="28"/>
                <w:szCs w:val="28"/>
                <w:rPrChange w:id="4142" w:author="Etion Pinari" w:date="2021-01-06T12:27:00Z">
                  <w:rPr>
                    <w:ins w:id="4143" w:author="Cristian Sbrolli" w:date="2021-01-04T00:03:00Z"/>
                  </w:rPr>
                </w:rPrChange>
              </w:rPr>
              <w:pPrChange w:id="4144" w:author="Cristian Sbrolli" w:date="2021-01-04T00:14:00Z">
                <w:pPr>
                  <w:framePr w:hSpace="180" w:wrap="around" w:vAnchor="text" w:hAnchor="margin" w:y="66"/>
                </w:pPr>
              </w:pPrChange>
            </w:pPr>
          </w:p>
        </w:tc>
        <w:tc>
          <w:tcPr>
            <w:tcW w:w="0" w:type="auto"/>
            <w:tcPrChange w:id="4145" w:author="Cristian Sbrolli" w:date="2021-01-04T00:28:00Z">
              <w:tcPr>
                <w:tcW w:w="884" w:type="dxa"/>
                <w:gridSpan w:val="2"/>
              </w:tcPr>
            </w:tcPrChange>
          </w:tcPr>
          <w:p w14:paraId="4B13B158" w14:textId="77777777" w:rsidR="00C86CCE" w:rsidRPr="00801F40" w:rsidRDefault="00C86CCE">
            <w:pPr>
              <w:jc w:val="center"/>
              <w:rPr>
                <w:ins w:id="4146" w:author="Cristian Sbrolli" w:date="2021-01-04T00:03:00Z"/>
                <w:sz w:val="28"/>
                <w:szCs w:val="28"/>
                <w:rPrChange w:id="4147" w:author="Etion Pinari" w:date="2021-01-06T12:27:00Z">
                  <w:rPr>
                    <w:ins w:id="4148" w:author="Cristian Sbrolli" w:date="2021-01-04T00:03:00Z"/>
                  </w:rPr>
                </w:rPrChange>
              </w:rPr>
              <w:pPrChange w:id="4149" w:author="Cristian Sbrolli" w:date="2021-01-04T00:14:00Z">
                <w:pPr>
                  <w:framePr w:hSpace="180" w:wrap="around" w:vAnchor="text" w:hAnchor="margin" w:y="66"/>
                </w:pPr>
              </w:pPrChange>
            </w:pPr>
          </w:p>
        </w:tc>
        <w:tc>
          <w:tcPr>
            <w:tcW w:w="0" w:type="auto"/>
            <w:tcPrChange w:id="4150" w:author="Cristian Sbrolli" w:date="2021-01-04T00:28:00Z">
              <w:tcPr>
                <w:tcW w:w="849" w:type="dxa"/>
              </w:tcPr>
            </w:tcPrChange>
          </w:tcPr>
          <w:p w14:paraId="4D875E86" w14:textId="77777777" w:rsidR="00C86CCE" w:rsidRPr="00801F40" w:rsidRDefault="00C86CCE">
            <w:pPr>
              <w:jc w:val="center"/>
              <w:rPr>
                <w:ins w:id="4151" w:author="Cristian Sbrolli" w:date="2021-01-04T00:03:00Z"/>
                <w:sz w:val="28"/>
                <w:szCs w:val="28"/>
                <w:rPrChange w:id="4152" w:author="Etion Pinari" w:date="2021-01-06T12:27:00Z">
                  <w:rPr>
                    <w:ins w:id="4153" w:author="Cristian Sbrolli" w:date="2021-01-04T00:03:00Z"/>
                  </w:rPr>
                </w:rPrChange>
              </w:rPr>
              <w:pPrChange w:id="4154" w:author="Cristian Sbrolli" w:date="2021-01-04T00:14:00Z">
                <w:pPr>
                  <w:framePr w:hSpace="180" w:wrap="around" w:vAnchor="text" w:hAnchor="margin" w:y="66"/>
                </w:pPr>
              </w:pPrChange>
            </w:pPr>
          </w:p>
        </w:tc>
        <w:tc>
          <w:tcPr>
            <w:tcW w:w="0" w:type="auto"/>
            <w:tcPrChange w:id="4155" w:author="Cristian Sbrolli" w:date="2021-01-04T00:28:00Z">
              <w:tcPr>
                <w:tcW w:w="841" w:type="dxa"/>
              </w:tcPr>
            </w:tcPrChange>
          </w:tcPr>
          <w:p w14:paraId="5D42278D" w14:textId="77777777" w:rsidR="00C86CCE" w:rsidRPr="00801F40" w:rsidRDefault="00C86CCE">
            <w:pPr>
              <w:jc w:val="center"/>
              <w:rPr>
                <w:ins w:id="4156" w:author="Cristian Sbrolli" w:date="2021-01-04T00:03:00Z"/>
                <w:sz w:val="28"/>
                <w:szCs w:val="28"/>
                <w:rPrChange w:id="4157" w:author="Etion Pinari" w:date="2021-01-06T12:27:00Z">
                  <w:rPr>
                    <w:ins w:id="4158" w:author="Cristian Sbrolli" w:date="2021-01-04T00:03:00Z"/>
                  </w:rPr>
                </w:rPrChange>
              </w:rPr>
              <w:pPrChange w:id="4159" w:author="Cristian Sbrolli" w:date="2021-01-04T00:14:00Z">
                <w:pPr>
                  <w:framePr w:hSpace="180" w:wrap="around" w:vAnchor="text" w:hAnchor="margin" w:y="66"/>
                </w:pPr>
              </w:pPrChange>
            </w:pPr>
          </w:p>
        </w:tc>
      </w:tr>
    </w:tbl>
    <w:p w14:paraId="3DC67E21" w14:textId="5DDD93FA" w:rsidR="00E84E6D" w:rsidRPr="00801F40" w:rsidRDefault="00E84E6D">
      <w:pPr>
        <w:pStyle w:val="Paragrafoelenco"/>
        <w:spacing w:line="257" w:lineRule="auto"/>
        <w:ind w:left="1321"/>
        <w:rPr>
          <w:ins w:id="4160" w:author="Cristian Sbrolli" w:date="2021-01-04T00:26:00Z"/>
          <w:rFonts w:ascii="Bell MT" w:hAnsi="Bell MT"/>
          <w:i/>
          <w:iCs/>
          <w:sz w:val="28"/>
          <w:szCs w:val="28"/>
          <w:lang w:val="en-US"/>
          <w:rPrChange w:id="4161" w:author="Etion Pinari" w:date="2021-01-06T12:27:00Z">
            <w:rPr>
              <w:ins w:id="4162" w:author="Cristian Sbrolli" w:date="2021-01-04T00:26:00Z"/>
              <w:rFonts w:ascii="Bell MT" w:hAnsi="Bell MT"/>
              <w:i/>
              <w:iCs/>
              <w:sz w:val="28"/>
              <w:szCs w:val="28"/>
              <w:lang w:val="en-GB"/>
            </w:rPr>
          </w:rPrChange>
        </w:rPr>
        <w:pPrChange w:id="4163" w:author="Cristian Sbrolli" w:date="2021-01-04T00:28:00Z">
          <w:pPr>
            <w:pStyle w:val="Paragrafoelenco"/>
            <w:spacing w:line="257" w:lineRule="auto"/>
            <w:ind w:left="1321"/>
            <w:jc w:val="both"/>
          </w:pPr>
        </w:pPrChange>
      </w:pPr>
      <w:ins w:id="4164" w:author="Cristian Sbrolli" w:date="2021-01-04T00:26:00Z">
        <w:r w:rsidRPr="00801F40">
          <w:rPr>
            <w:rFonts w:ascii="Bell MT" w:hAnsi="Bell MT"/>
            <w:i/>
            <w:iCs/>
            <w:sz w:val="28"/>
            <w:szCs w:val="28"/>
            <w:lang w:val="en-US"/>
            <w:rPrChange w:id="4165" w:author="Etion Pinari" w:date="2021-01-06T12:27:00Z">
              <w:rPr>
                <w:rFonts w:ascii="Bell MT" w:hAnsi="Bell MT"/>
                <w:i/>
                <w:iCs/>
                <w:sz w:val="28"/>
                <w:szCs w:val="28"/>
                <w:lang w:val="en-GB"/>
              </w:rPr>
            </w:rPrChange>
          </w:rPr>
          <w:t>Legend</w:t>
        </w:r>
      </w:ins>
      <w:ins w:id="4166" w:author="Cristian Sbrolli" w:date="2021-01-04T00:28:00Z">
        <w:r w:rsidRPr="00801F40">
          <w:rPr>
            <w:rFonts w:ascii="Bell MT" w:hAnsi="Bell MT"/>
            <w:i/>
            <w:iCs/>
            <w:sz w:val="28"/>
            <w:szCs w:val="28"/>
            <w:lang w:val="en-US"/>
            <w:rPrChange w:id="4167" w:author="Etion Pinari" w:date="2021-01-06T12:27:00Z">
              <w:rPr>
                <w:rFonts w:ascii="Bell MT" w:hAnsi="Bell MT"/>
                <w:i/>
                <w:iCs/>
                <w:sz w:val="28"/>
                <w:szCs w:val="28"/>
                <w:lang w:val="en-GB"/>
              </w:rPr>
            </w:rPrChange>
          </w:rPr>
          <w:t xml:space="preserve"> of components</w:t>
        </w:r>
      </w:ins>
      <w:ins w:id="4168" w:author="Cristian Sbrolli" w:date="2021-01-04T00:27:00Z">
        <w:r w:rsidRPr="00801F40">
          <w:rPr>
            <w:rFonts w:ascii="Bell MT" w:hAnsi="Bell MT"/>
            <w:i/>
            <w:iCs/>
            <w:sz w:val="28"/>
            <w:szCs w:val="28"/>
            <w:lang w:val="en-US"/>
            <w:rPrChange w:id="4169" w:author="Etion Pinari" w:date="2021-01-06T12:27:00Z">
              <w:rPr>
                <w:rFonts w:ascii="Bell MT" w:hAnsi="Bell MT"/>
                <w:i/>
                <w:iCs/>
                <w:sz w:val="28"/>
                <w:szCs w:val="28"/>
                <w:lang w:val="en-GB"/>
              </w:rPr>
            </w:rPrChange>
          </w:rPr>
          <w:t>:</w:t>
        </w:r>
      </w:ins>
    </w:p>
    <w:p w14:paraId="02E197AD" w14:textId="77777777" w:rsidR="00E84E6D" w:rsidRPr="00801F40" w:rsidRDefault="00E84E6D">
      <w:pPr>
        <w:pStyle w:val="Paragrafoelenco"/>
        <w:numPr>
          <w:ilvl w:val="0"/>
          <w:numId w:val="3"/>
        </w:numPr>
        <w:spacing w:line="257" w:lineRule="auto"/>
        <w:ind w:left="1321" w:hanging="357"/>
        <w:rPr>
          <w:ins w:id="4170" w:author="Cristian Sbrolli" w:date="2021-01-04T00:26:00Z"/>
          <w:rFonts w:ascii="Bell MT" w:hAnsi="Bell MT"/>
          <w:i/>
          <w:iCs/>
          <w:sz w:val="28"/>
          <w:szCs w:val="28"/>
          <w:lang w:val="en-US"/>
          <w:rPrChange w:id="4171" w:author="Etion Pinari" w:date="2021-01-06T12:27:00Z">
            <w:rPr>
              <w:ins w:id="4172" w:author="Cristian Sbrolli" w:date="2021-01-04T00:26:00Z"/>
              <w:rFonts w:ascii="Bell MT" w:hAnsi="Bell MT"/>
              <w:i/>
              <w:iCs/>
              <w:sz w:val="28"/>
              <w:szCs w:val="28"/>
              <w:lang w:val="en-GB"/>
            </w:rPr>
          </w:rPrChange>
        </w:rPr>
        <w:pPrChange w:id="4173" w:author="Cristian Sbrolli" w:date="2021-01-04T00:27:00Z">
          <w:pPr>
            <w:pStyle w:val="Paragrafoelenco"/>
            <w:numPr>
              <w:numId w:val="3"/>
            </w:numPr>
            <w:spacing w:line="257" w:lineRule="auto"/>
            <w:ind w:left="1321" w:hanging="357"/>
            <w:jc w:val="both"/>
          </w:pPr>
        </w:pPrChange>
      </w:pPr>
      <w:ins w:id="4174" w:author="Cristian Sbrolli" w:date="2021-01-04T00:26:00Z">
        <w:r w:rsidRPr="00801F40">
          <w:rPr>
            <w:rFonts w:ascii="Bell MT" w:hAnsi="Bell MT"/>
            <w:i/>
            <w:iCs/>
            <w:sz w:val="28"/>
            <w:szCs w:val="28"/>
            <w:lang w:val="en-US"/>
            <w:rPrChange w:id="4175" w:author="Etion Pinari" w:date="2021-01-06T12:27:00Z">
              <w:rPr>
                <w:rFonts w:ascii="Bell MT" w:hAnsi="Bell MT"/>
                <w:i/>
                <w:iCs/>
                <w:sz w:val="28"/>
                <w:szCs w:val="28"/>
                <w:lang w:val="en-GB"/>
              </w:rPr>
            </w:rPrChange>
          </w:rPr>
          <w:t>Map Mediator Module: MMM</w:t>
        </w:r>
      </w:ins>
    </w:p>
    <w:p w14:paraId="2384799A" w14:textId="77777777" w:rsidR="00E84E6D" w:rsidRPr="00801F40" w:rsidRDefault="00E84E6D">
      <w:pPr>
        <w:pStyle w:val="Paragrafoelenco"/>
        <w:numPr>
          <w:ilvl w:val="0"/>
          <w:numId w:val="3"/>
        </w:numPr>
        <w:spacing w:line="257" w:lineRule="auto"/>
        <w:ind w:left="1321" w:hanging="357"/>
        <w:rPr>
          <w:ins w:id="4176" w:author="Cristian Sbrolli" w:date="2021-01-04T00:26:00Z"/>
          <w:rFonts w:ascii="Bell MT" w:hAnsi="Bell MT"/>
          <w:sz w:val="28"/>
          <w:szCs w:val="28"/>
          <w:lang w:val="en-US"/>
          <w:rPrChange w:id="4177" w:author="Etion Pinari" w:date="2021-01-06T12:27:00Z">
            <w:rPr>
              <w:ins w:id="4178" w:author="Cristian Sbrolli" w:date="2021-01-04T00:26:00Z"/>
              <w:rFonts w:ascii="Bell MT" w:hAnsi="Bell MT"/>
              <w:sz w:val="28"/>
              <w:szCs w:val="28"/>
              <w:lang w:val="en-GB"/>
            </w:rPr>
          </w:rPrChange>
        </w:rPr>
        <w:pPrChange w:id="4179" w:author="Cristian Sbrolli" w:date="2021-01-04T00:27:00Z">
          <w:pPr>
            <w:pStyle w:val="Paragrafoelenco"/>
            <w:numPr>
              <w:numId w:val="3"/>
            </w:numPr>
            <w:spacing w:line="257" w:lineRule="auto"/>
            <w:ind w:left="1321" w:hanging="357"/>
            <w:jc w:val="both"/>
          </w:pPr>
        </w:pPrChange>
      </w:pPr>
      <w:ins w:id="4180" w:author="Cristian Sbrolli" w:date="2021-01-04T00:26:00Z">
        <w:r w:rsidRPr="00801F40">
          <w:rPr>
            <w:rFonts w:ascii="Bell MT" w:hAnsi="Bell MT"/>
            <w:i/>
            <w:iCs/>
            <w:sz w:val="28"/>
            <w:szCs w:val="28"/>
            <w:lang w:val="en-US"/>
            <w:rPrChange w:id="4181" w:author="Etion Pinari" w:date="2021-01-06T12:27:00Z">
              <w:rPr>
                <w:rFonts w:ascii="Bell MT" w:hAnsi="Bell MT"/>
                <w:i/>
                <w:iCs/>
                <w:sz w:val="28"/>
                <w:szCs w:val="28"/>
                <w:lang w:val="en-GB"/>
              </w:rPr>
            </w:rPrChange>
          </w:rPr>
          <w:t>Turnstile Manager: TM</w:t>
        </w:r>
      </w:ins>
    </w:p>
    <w:p w14:paraId="2C39D3CD" w14:textId="77777777" w:rsidR="00E84E6D" w:rsidRPr="00801F40" w:rsidRDefault="00E84E6D">
      <w:pPr>
        <w:pStyle w:val="Paragrafoelenco"/>
        <w:numPr>
          <w:ilvl w:val="0"/>
          <w:numId w:val="4"/>
        </w:numPr>
        <w:spacing w:line="257" w:lineRule="auto"/>
        <w:ind w:left="1321" w:hanging="357"/>
        <w:rPr>
          <w:ins w:id="4182" w:author="Cristian Sbrolli" w:date="2021-01-04T00:26:00Z"/>
          <w:rFonts w:ascii="Bell MT" w:hAnsi="Bell MT"/>
          <w:i/>
          <w:iCs/>
          <w:sz w:val="28"/>
          <w:szCs w:val="28"/>
          <w:lang w:val="en-US"/>
          <w:rPrChange w:id="4183" w:author="Etion Pinari" w:date="2021-01-06T12:27:00Z">
            <w:rPr>
              <w:ins w:id="4184" w:author="Cristian Sbrolli" w:date="2021-01-04T00:26:00Z"/>
              <w:rFonts w:ascii="Bell MT" w:hAnsi="Bell MT"/>
              <w:i/>
              <w:iCs/>
              <w:sz w:val="28"/>
              <w:szCs w:val="28"/>
              <w:lang w:val="en-GB"/>
            </w:rPr>
          </w:rPrChange>
        </w:rPr>
        <w:pPrChange w:id="4185" w:author="Cristian Sbrolli" w:date="2021-01-04T00:27:00Z">
          <w:pPr>
            <w:pStyle w:val="Paragrafoelenco"/>
            <w:numPr>
              <w:numId w:val="4"/>
            </w:numPr>
            <w:spacing w:line="257" w:lineRule="auto"/>
            <w:ind w:left="1321" w:hanging="357"/>
            <w:jc w:val="both"/>
          </w:pPr>
        </w:pPrChange>
      </w:pPr>
      <w:ins w:id="4186" w:author="Cristian Sbrolli" w:date="2021-01-04T00:26:00Z">
        <w:r w:rsidRPr="00801F40">
          <w:rPr>
            <w:rFonts w:ascii="Bell MT" w:hAnsi="Bell MT"/>
            <w:i/>
            <w:iCs/>
            <w:sz w:val="28"/>
            <w:szCs w:val="28"/>
            <w:lang w:val="en-US"/>
            <w:rPrChange w:id="4187" w:author="Etion Pinari" w:date="2021-01-06T12:27:00Z">
              <w:rPr>
                <w:rFonts w:ascii="Bell MT" w:hAnsi="Bell MT"/>
                <w:i/>
                <w:iCs/>
                <w:sz w:val="28"/>
                <w:szCs w:val="28"/>
                <w:lang w:val="en-GB"/>
              </w:rPr>
            </w:rPrChange>
          </w:rPr>
          <w:t>Account Manager: AM</w:t>
        </w:r>
      </w:ins>
    </w:p>
    <w:p w14:paraId="417F3B8F" w14:textId="77777777" w:rsidR="00E84E6D" w:rsidRPr="00801F40" w:rsidRDefault="00E84E6D">
      <w:pPr>
        <w:pStyle w:val="Paragrafoelenco"/>
        <w:numPr>
          <w:ilvl w:val="0"/>
          <w:numId w:val="4"/>
        </w:numPr>
        <w:spacing w:line="257" w:lineRule="auto"/>
        <w:ind w:left="1321" w:hanging="357"/>
        <w:rPr>
          <w:ins w:id="4188" w:author="Cristian Sbrolli" w:date="2021-01-04T00:26:00Z"/>
          <w:rFonts w:ascii="Bell MT" w:hAnsi="Bell MT"/>
          <w:sz w:val="28"/>
          <w:szCs w:val="28"/>
          <w:lang w:val="en-US"/>
          <w:rPrChange w:id="4189" w:author="Etion Pinari" w:date="2021-01-06T12:27:00Z">
            <w:rPr>
              <w:ins w:id="4190" w:author="Cristian Sbrolli" w:date="2021-01-04T00:26:00Z"/>
              <w:rFonts w:ascii="Bell MT" w:hAnsi="Bell MT"/>
              <w:sz w:val="28"/>
              <w:szCs w:val="28"/>
              <w:lang w:val="en-GB"/>
            </w:rPr>
          </w:rPrChange>
        </w:rPr>
        <w:pPrChange w:id="4191" w:author="Cristian Sbrolli" w:date="2021-01-04T00:27:00Z">
          <w:pPr>
            <w:pStyle w:val="Paragrafoelenco"/>
            <w:numPr>
              <w:numId w:val="4"/>
            </w:numPr>
            <w:spacing w:line="257" w:lineRule="auto"/>
            <w:ind w:left="1321" w:hanging="357"/>
            <w:jc w:val="both"/>
          </w:pPr>
        </w:pPrChange>
      </w:pPr>
      <w:ins w:id="4192" w:author="Cristian Sbrolli" w:date="2021-01-04T00:26:00Z">
        <w:r w:rsidRPr="00801F40">
          <w:rPr>
            <w:rFonts w:ascii="Bell MT" w:hAnsi="Bell MT"/>
            <w:i/>
            <w:iCs/>
            <w:sz w:val="28"/>
            <w:szCs w:val="28"/>
            <w:lang w:val="en-US"/>
            <w:rPrChange w:id="4193" w:author="Etion Pinari" w:date="2021-01-06T12:27:00Z">
              <w:rPr>
                <w:rFonts w:ascii="Bell MT" w:hAnsi="Bell MT"/>
                <w:i/>
                <w:iCs/>
                <w:sz w:val="28"/>
                <w:szCs w:val="28"/>
                <w:lang w:val="en-GB"/>
              </w:rPr>
            </w:rPrChange>
          </w:rPr>
          <w:t>Reservation Manager: RM</w:t>
        </w:r>
      </w:ins>
    </w:p>
    <w:p w14:paraId="491CBFDB" w14:textId="77777777" w:rsidR="00E84E6D" w:rsidRPr="00801F40" w:rsidRDefault="00E84E6D">
      <w:pPr>
        <w:pStyle w:val="Paragrafoelenco"/>
        <w:numPr>
          <w:ilvl w:val="0"/>
          <w:numId w:val="4"/>
        </w:numPr>
        <w:spacing w:line="257" w:lineRule="auto"/>
        <w:ind w:left="1321" w:hanging="357"/>
        <w:rPr>
          <w:ins w:id="4194" w:author="Cristian Sbrolli" w:date="2021-01-04T00:26:00Z"/>
          <w:rFonts w:ascii="Bell MT" w:hAnsi="Bell MT"/>
          <w:i/>
          <w:iCs/>
          <w:sz w:val="28"/>
          <w:szCs w:val="28"/>
          <w:lang w:val="en-US"/>
          <w:rPrChange w:id="4195" w:author="Etion Pinari" w:date="2021-01-06T12:27:00Z">
            <w:rPr>
              <w:ins w:id="4196" w:author="Cristian Sbrolli" w:date="2021-01-04T00:26:00Z"/>
              <w:rFonts w:ascii="Bell MT" w:hAnsi="Bell MT"/>
              <w:i/>
              <w:iCs/>
              <w:sz w:val="28"/>
              <w:szCs w:val="28"/>
              <w:lang w:val="en-GB"/>
            </w:rPr>
          </w:rPrChange>
        </w:rPr>
        <w:pPrChange w:id="4197" w:author="Cristian Sbrolli" w:date="2021-01-04T00:27:00Z">
          <w:pPr>
            <w:pStyle w:val="Paragrafoelenco"/>
            <w:numPr>
              <w:numId w:val="4"/>
            </w:numPr>
            <w:spacing w:line="257" w:lineRule="auto"/>
            <w:ind w:left="1321" w:hanging="357"/>
            <w:jc w:val="both"/>
          </w:pPr>
        </w:pPrChange>
      </w:pPr>
      <w:ins w:id="4198" w:author="Cristian Sbrolli" w:date="2021-01-04T00:26:00Z">
        <w:r w:rsidRPr="00801F40">
          <w:rPr>
            <w:rFonts w:ascii="Bell MT" w:hAnsi="Bell MT"/>
            <w:i/>
            <w:iCs/>
            <w:sz w:val="28"/>
            <w:szCs w:val="28"/>
            <w:lang w:val="en-US"/>
            <w:rPrChange w:id="4199" w:author="Etion Pinari" w:date="2021-01-06T12:27:00Z">
              <w:rPr>
                <w:rFonts w:ascii="Bell MT" w:hAnsi="Bell MT"/>
                <w:i/>
                <w:iCs/>
                <w:sz w:val="28"/>
                <w:szCs w:val="28"/>
                <w:lang w:val="en-GB"/>
              </w:rPr>
            </w:rPrChange>
          </w:rPr>
          <w:t>Notification Manager: NM</w:t>
        </w:r>
      </w:ins>
    </w:p>
    <w:p w14:paraId="6EF90567" w14:textId="77777777" w:rsidR="00E84E6D" w:rsidRPr="00801F40" w:rsidRDefault="00E84E6D">
      <w:pPr>
        <w:pStyle w:val="Paragrafoelenco"/>
        <w:numPr>
          <w:ilvl w:val="0"/>
          <w:numId w:val="4"/>
        </w:numPr>
        <w:spacing w:line="257" w:lineRule="auto"/>
        <w:ind w:left="1321" w:hanging="357"/>
        <w:rPr>
          <w:ins w:id="4200" w:author="Cristian Sbrolli" w:date="2021-01-04T00:26:00Z"/>
          <w:rFonts w:ascii="Bell MT" w:hAnsi="Bell MT"/>
          <w:sz w:val="28"/>
          <w:szCs w:val="28"/>
          <w:lang w:val="en-US"/>
          <w:rPrChange w:id="4201" w:author="Etion Pinari" w:date="2021-01-06T12:27:00Z">
            <w:rPr>
              <w:ins w:id="4202" w:author="Cristian Sbrolli" w:date="2021-01-04T00:26:00Z"/>
              <w:rFonts w:ascii="Bell MT" w:hAnsi="Bell MT"/>
              <w:sz w:val="28"/>
              <w:szCs w:val="28"/>
              <w:lang w:val="en-GB"/>
            </w:rPr>
          </w:rPrChange>
        </w:rPr>
        <w:pPrChange w:id="4203" w:author="Cristian Sbrolli" w:date="2021-01-04T00:27:00Z">
          <w:pPr>
            <w:pStyle w:val="Paragrafoelenco"/>
            <w:numPr>
              <w:numId w:val="4"/>
            </w:numPr>
            <w:spacing w:line="257" w:lineRule="auto"/>
            <w:ind w:left="1321" w:hanging="357"/>
            <w:jc w:val="both"/>
          </w:pPr>
        </w:pPrChange>
      </w:pPr>
      <w:ins w:id="4204" w:author="Cristian Sbrolli" w:date="2021-01-04T00:26:00Z">
        <w:r w:rsidRPr="00801F40">
          <w:rPr>
            <w:rFonts w:ascii="Bell MT" w:hAnsi="Bell MT"/>
            <w:i/>
            <w:iCs/>
            <w:sz w:val="28"/>
            <w:szCs w:val="28"/>
            <w:lang w:val="en-US"/>
            <w:rPrChange w:id="4205" w:author="Etion Pinari" w:date="2021-01-06T12:27:00Z">
              <w:rPr>
                <w:rFonts w:ascii="Bell MT" w:hAnsi="Bell MT"/>
                <w:i/>
                <w:iCs/>
                <w:sz w:val="28"/>
                <w:szCs w:val="28"/>
                <w:lang w:val="en-GB"/>
              </w:rPr>
            </w:rPrChange>
          </w:rPr>
          <w:t>Market Manager: MM</w:t>
        </w:r>
      </w:ins>
    </w:p>
    <w:p w14:paraId="6251403E" w14:textId="7A1794A9" w:rsidR="00E84E6D" w:rsidRPr="00801F40" w:rsidRDefault="00E84E6D">
      <w:pPr>
        <w:pStyle w:val="Paragrafoelenco"/>
        <w:numPr>
          <w:ilvl w:val="0"/>
          <w:numId w:val="4"/>
        </w:numPr>
        <w:spacing w:line="257" w:lineRule="auto"/>
        <w:ind w:left="1321" w:hanging="357"/>
        <w:rPr>
          <w:ins w:id="4206" w:author="Cristian Sbrolli" w:date="2021-01-04T00:26:00Z"/>
          <w:rFonts w:ascii="Bell MT" w:hAnsi="Bell MT"/>
          <w:sz w:val="28"/>
          <w:szCs w:val="28"/>
          <w:lang w:val="en-US"/>
          <w:rPrChange w:id="4207" w:author="Etion Pinari" w:date="2021-01-06T12:27:00Z">
            <w:rPr>
              <w:ins w:id="4208" w:author="Cristian Sbrolli" w:date="2021-01-04T00:26:00Z"/>
              <w:rFonts w:ascii="Bell MT" w:hAnsi="Bell MT"/>
              <w:sz w:val="28"/>
              <w:szCs w:val="28"/>
              <w:lang w:val="en-GB"/>
            </w:rPr>
          </w:rPrChange>
        </w:rPr>
        <w:pPrChange w:id="4209" w:author="Cristian Sbrolli" w:date="2021-01-04T00:27:00Z">
          <w:pPr>
            <w:pStyle w:val="Paragrafoelenco"/>
            <w:numPr>
              <w:numId w:val="4"/>
            </w:numPr>
            <w:spacing w:line="257" w:lineRule="auto"/>
            <w:ind w:left="1321" w:hanging="357"/>
            <w:jc w:val="both"/>
          </w:pPr>
        </w:pPrChange>
      </w:pPr>
      <w:ins w:id="4210" w:author="Cristian Sbrolli" w:date="2021-01-04T00:26:00Z">
        <w:r w:rsidRPr="00801F40">
          <w:rPr>
            <w:rFonts w:ascii="Bell MT" w:hAnsi="Bell MT"/>
            <w:i/>
            <w:iCs/>
            <w:sz w:val="28"/>
            <w:szCs w:val="28"/>
            <w:lang w:val="en-US"/>
            <w:rPrChange w:id="4211" w:author="Etion Pinari" w:date="2021-01-06T12:27:00Z">
              <w:rPr>
                <w:rFonts w:ascii="Bell MT" w:hAnsi="Bell MT"/>
                <w:i/>
                <w:iCs/>
                <w:sz w:val="28"/>
                <w:szCs w:val="28"/>
                <w:lang w:val="en-GB"/>
              </w:rPr>
            </w:rPrChange>
          </w:rPr>
          <w:t xml:space="preserve">Queue </w:t>
        </w:r>
      </w:ins>
      <w:ins w:id="4212" w:author="Cristian Sbrolli" w:date="2021-01-04T00:28:00Z">
        <w:r w:rsidRPr="00801F40">
          <w:rPr>
            <w:rFonts w:ascii="Bell MT" w:hAnsi="Bell MT"/>
            <w:i/>
            <w:iCs/>
            <w:sz w:val="28"/>
            <w:szCs w:val="28"/>
            <w:lang w:val="en-US"/>
            <w:rPrChange w:id="4213" w:author="Etion Pinari" w:date="2021-01-06T12:27:00Z">
              <w:rPr>
                <w:rFonts w:ascii="Bell MT" w:hAnsi="Bell MT"/>
                <w:i/>
                <w:iCs/>
                <w:sz w:val="28"/>
                <w:szCs w:val="28"/>
                <w:lang w:val="en-GB"/>
              </w:rPr>
            </w:rPrChange>
          </w:rPr>
          <w:br/>
        </w:r>
      </w:ins>
      <w:ins w:id="4214" w:author="Cristian Sbrolli" w:date="2021-01-04T00:26:00Z">
        <w:r w:rsidRPr="00801F40">
          <w:rPr>
            <w:rFonts w:ascii="Bell MT" w:hAnsi="Bell MT"/>
            <w:i/>
            <w:iCs/>
            <w:sz w:val="28"/>
            <w:szCs w:val="28"/>
            <w:lang w:val="en-US"/>
            <w:rPrChange w:id="4215" w:author="Etion Pinari" w:date="2021-01-06T12:27:00Z">
              <w:rPr>
                <w:rFonts w:ascii="Bell MT" w:hAnsi="Bell MT"/>
                <w:i/>
                <w:iCs/>
                <w:sz w:val="28"/>
                <w:szCs w:val="28"/>
                <w:lang w:val="en-GB"/>
              </w:rPr>
            </w:rPrChange>
          </w:rPr>
          <w:t>Manager: QM</w:t>
        </w:r>
      </w:ins>
    </w:p>
    <w:p w14:paraId="621A863A" w14:textId="75AF02EA" w:rsidR="00E84E6D" w:rsidRPr="00801F40" w:rsidRDefault="00E84E6D">
      <w:pPr>
        <w:pStyle w:val="Paragrafoelenco"/>
        <w:numPr>
          <w:ilvl w:val="0"/>
          <w:numId w:val="4"/>
        </w:numPr>
        <w:spacing w:line="257" w:lineRule="auto"/>
        <w:ind w:left="1321" w:hanging="357"/>
        <w:rPr>
          <w:ins w:id="4216" w:author="Cristian Sbrolli" w:date="2021-01-04T00:26:00Z"/>
          <w:rFonts w:ascii="Bell MT" w:hAnsi="Bell MT"/>
          <w:sz w:val="28"/>
          <w:szCs w:val="28"/>
          <w:lang w:val="en-US"/>
          <w:rPrChange w:id="4217" w:author="Etion Pinari" w:date="2021-01-06T12:27:00Z">
            <w:rPr>
              <w:ins w:id="4218" w:author="Cristian Sbrolli" w:date="2021-01-04T00:26:00Z"/>
              <w:rFonts w:ascii="Bell MT" w:hAnsi="Bell MT"/>
              <w:sz w:val="28"/>
              <w:szCs w:val="28"/>
              <w:lang w:val="en-GB"/>
            </w:rPr>
          </w:rPrChange>
        </w:rPr>
        <w:pPrChange w:id="4219" w:author="Cristian Sbrolli" w:date="2021-01-04T00:27:00Z">
          <w:pPr>
            <w:pStyle w:val="Paragrafoelenco"/>
            <w:numPr>
              <w:numId w:val="4"/>
            </w:numPr>
            <w:spacing w:line="257" w:lineRule="auto"/>
            <w:ind w:left="1321" w:hanging="357"/>
            <w:jc w:val="both"/>
          </w:pPr>
        </w:pPrChange>
      </w:pPr>
      <w:ins w:id="4220" w:author="Cristian Sbrolli" w:date="2021-01-04T00:26:00Z">
        <w:r w:rsidRPr="00801F40">
          <w:rPr>
            <w:rFonts w:ascii="Bell MT" w:hAnsi="Bell MT"/>
            <w:i/>
            <w:iCs/>
            <w:sz w:val="28"/>
            <w:szCs w:val="28"/>
            <w:lang w:val="en-US"/>
            <w:rPrChange w:id="4221" w:author="Etion Pinari" w:date="2021-01-06T12:27:00Z">
              <w:rPr>
                <w:rFonts w:ascii="Bell MT" w:hAnsi="Bell MT"/>
                <w:i/>
                <w:iCs/>
                <w:sz w:val="28"/>
                <w:szCs w:val="28"/>
                <w:lang w:val="en-GB"/>
              </w:rPr>
            </w:rPrChange>
          </w:rPr>
          <w:t xml:space="preserve">Location </w:t>
        </w:r>
      </w:ins>
      <w:ins w:id="4222" w:author="Cristian Sbrolli" w:date="2021-01-04T00:28:00Z">
        <w:r w:rsidRPr="00801F40">
          <w:rPr>
            <w:rFonts w:ascii="Bell MT" w:hAnsi="Bell MT"/>
            <w:i/>
            <w:iCs/>
            <w:sz w:val="28"/>
            <w:szCs w:val="28"/>
            <w:lang w:val="en-US"/>
            <w:rPrChange w:id="4223" w:author="Etion Pinari" w:date="2021-01-06T12:27:00Z">
              <w:rPr>
                <w:rFonts w:ascii="Bell MT" w:hAnsi="Bell MT"/>
                <w:i/>
                <w:iCs/>
                <w:sz w:val="28"/>
                <w:szCs w:val="28"/>
                <w:lang w:val="en-GB"/>
              </w:rPr>
            </w:rPrChange>
          </w:rPr>
          <w:br/>
        </w:r>
      </w:ins>
      <w:ins w:id="4224" w:author="Cristian Sbrolli" w:date="2021-01-04T00:26:00Z">
        <w:r w:rsidRPr="00801F40">
          <w:rPr>
            <w:rFonts w:ascii="Bell MT" w:hAnsi="Bell MT"/>
            <w:i/>
            <w:iCs/>
            <w:sz w:val="28"/>
            <w:szCs w:val="28"/>
            <w:lang w:val="en-US"/>
            <w:rPrChange w:id="4225" w:author="Etion Pinari" w:date="2021-01-06T12:27:00Z">
              <w:rPr>
                <w:rFonts w:ascii="Bell MT" w:hAnsi="Bell MT"/>
                <w:i/>
                <w:iCs/>
                <w:sz w:val="28"/>
                <w:szCs w:val="28"/>
                <w:lang w:val="en-GB"/>
              </w:rPr>
            </w:rPrChange>
          </w:rPr>
          <w:t>Module: LM</w:t>
        </w:r>
      </w:ins>
    </w:p>
    <w:p w14:paraId="2E9C5B01" w14:textId="77777777" w:rsidR="00E84E6D" w:rsidRPr="00801F40" w:rsidRDefault="00E84E6D">
      <w:pPr>
        <w:pStyle w:val="Paragrafoelenco"/>
        <w:numPr>
          <w:ilvl w:val="0"/>
          <w:numId w:val="4"/>
        </w:numPr>
        <w:spacing w:line="257" w:lineRule="auto"/>
        <w:ind w:left="1321" w:hanging="357"/>
        <w:rPr>
          <w:ins w:id="4226" w:author="Cristian Sbrolli" w:date="2021-01-04T00:26:00Z"/>
          <w:rFonts w:ascii="Bell MT" w:hAnsi="Bell MT"/>
          <w:sz w:val="28"/>
          <w:szCs w:val="28"/>
          <w:lang w:val="en-US"/>
          <w:rPrChange w:id="4227" w:author="Etion Pinari" w:date="2021-01-06T12:27:00Z">
            <w:rPr>
              <w:ins w:id="4228" w:author="Cristian Sbrolli" w:date="2021-01-04T00:26:00Z"/>
              <w:rFonts w:ascii="Bell MT" w:hAnsi="Bell MT"/>
              <w:sz w:val="28"/>
              <w:szCs w:val="28"/>
              <w:lang w:val="en-GB"/>
            </w:rPr>
          </w:rPrChange>
        </w:rPr>
        <w:pPrChange w:id="4229" w:author="Cristian Sbrolli" w:date="2021-01-04T00:27:00Z">
          <w:pPr>
            <w:pStyle w:val="Paragrafoelenco"/>
            <w:numPr>
              <w:numId w:val="4"/>
            </w:numPr>
            <w:spacing w:line="257" w:lineRule="auto"/>
            <w:ind w:left="1321" w:hanging="357"/>
            <w:jc w:val="both"/>
          </w:pPr>
        </w:pPrChange>
      </w:pPr>
      <w:ins w:id="4230" w:author="Cristian Sbrolli" w:date="2021-01-04T00:26:00Z">
        <w:r w:rsidRPr="00801F40">
          <w:rPr>
            <w:rFonts w:ascii="Bell MT" w:hAnsi="Bell MT"/>
            <w:i/>
            <w:iCs/>
            <w:sz w:val="28"/>
            <w:szCs w:val="28"/>
            <w:lang w:val="en-US"/>
            <w:rPrChange w:id="4231" w:author="Etion Pinari" w:date="2021-01-06T12:27:00Z">
              <w:rPr>
                <w:rFonts w:ascii="Bell MT" w:hAnsi="Bell MT"/>
                <w:i/>
                <w:iCs/>
                <w:sz w:val="28"/>
                <w:szCs w:val="28"/>
                <w:lang w:val="en-GB"/>
              </w:rPr>
            </w:rPrChange>
          </w:rPr>
          <w:t>Data Service: DS</w:t>
        </w:r>
      </w:ins>
    </w:p>
    <w:p w14:paraId="3F5BF979" w14:textId="77777777" w:rsidR="00E84E6D" w:rsidRPr="00801F40" w:rsidRDefault="00E84E6D">
      <w:pPr>
        <w:pStyle w:val="Paragrafoelenco"/>
        <w:numPr>
          <w:ilvl w:val="0"/>
          <w:numId w:val="4"/>
        </w:numPr>
        <w:spacing w:line="257" w:lineRule="auto"/>
        <w:ind w:left="1321" w:hanging="357"/>
        <w:rPr>
          <w:ins w:id="4232" w:author="Cristian Sbrolli" w:date="2021-01-04T00:26:00Z"/>
          <w:rFonts w:ascii="Bell MT" w:hAnsi="Bell MT"/>
          <w:sz w:val="28"/>
          <w:szCs w:val="28"/>
          <w:lang w:val="en-US"/>
          <w:rPrChange w:id="4233" w:author="Etion Pinari" w:date="2021-01-06T12:27:00Z">
            <w:rPr>
              <w:ins w:id="4234" w:author="Cristian Sbrolli" w:date="2021-01-04T00:26:00Z"/>
              <w:rFonts w:ascii="Bell MT" w:hAnsi="Bell MT"/>
              <w:sz w:val="28"/>
              <w:szCs w:val="28"/>
              <w:lang w:val="en-GB"/>
            </w:rPr>
          </w:rPrChange>
        </w:rPr>
        <w:pPrChange w:id="4235" w:author="Cristian Sbrolli" w:date="2021-01-04T00:27:00Z">
          <w:pPr>
            <w:pStyle w:val="Paragrafoelenco"/>
            <w:numPr>
              <w:numId w:val="4"/>
            </w:numPr>
            <w:spacing w:line="257" w:lineRule="auto"/>
            <w:ind w:left="1321" w:hanging="357"/>
            <w:jc w:val="both"/>
          </w:pPr>
        </w:pPrChange>
      </w:pPr>
      <w:ins w:id="4236" w:author="Cristian Sbrolli" w:date="2021-01-04T00:26:00Z">
        <w:r w:rsidRPr="00801F40">
          <w:rPr>
            <w:rFonts w:ascii="Bell MT" w:hAnsi="Bell MT"/>
            <w:i/>
            <w:iCs/>
            <w:sz w:val="28"/>
            <w:szCs w:val="28"/>
            <w:lang w:val="en-US"/>
            <w:rPrChange w:id="4237" w:author="Etion Pinari" w:date="2021-01-06T12:27:00Z">
              <w:rPr>
                <w:rFonts w:ascii="Bell MT" w:hAnsi="Bell MT"/>
                <w:i/>
                <w:iCs/>
                <w:sz w:val="28"/>
                <w:szCs w:val="28"/>
                <w:lang w:val="en-GB"/>
              </w:rPr>
            </w:rPrChange>
          </w:rPr>
          <w:t>Web Server: WS</w:t>
        </w:r>
      </w:ins>
    </w:p>
    <w:p w14:paraId="1A0770EC" w14:textId="357DCA16" w:rsidR="00E35DEF" w:rsidRPr="00801F40" w:rsidDel="008125E3" w:rsidRDefault="00E35DEF">
      <w:pPr>
        <w:rPr>
          <w:del w:id="4238" w:author="Cristian Sbrolli" w:date="2021-01-04T00:00:00Z"/>
          <w:lang w:val="en-US"/>
          <w:rPrChange w:id="4239" w:author="Etion Pinari" w:date="2021-01-06T12:27:00Z">
            <w:rPr>
              <w:del w:id="4240" w:author="Cristian Sbrolli" w:date="2021-01-04T00:00:00Z"/>
              <w:lang w:val="en-GB"/>
            </w:rPr>
          </w:rPrChange>
        </w:rPr>
      </w:pPr>
    </w:p>
    <w:p w14:paraId="6AB415FA" w14:textId="77777777" w:rsidR="008125E3" w:rsidRPr="00801F40" w:rsidRDefault="006625AC">
      <w:pPr>
        <w:rPr>
          <w:ins w:id="4241" w:author="Cristian Sbrolli" w:date="2021-01-04T00:09:00Z"/>
          <w:rFonts w:ascii="Bell MT" w:hAnsi="Bell MT"/>
          <w:i/>
          <w:iCs/>
          <w:sz w:val="28"/>
          <w:szCs w:val="28"/>
          <w:lang w:val="en-US"/>
          <w:rPrChange w:id="4242" w:author="Etion Pinari" w:date="2021-01-06T12:27:00Z">
            <w:rPr>
              <w:ins w:id="4243" w:author="Cristian Sbrolli" w:date="2021-01-04T00:09:00Z"/>
              <w:lang w:val="en-US"/>
            </w:rPr>
          </w:rPrChange>
        </w:rPr>
        <w:pPrChange w:id="4244" w:author="Cristian Sbrolli" w:date="2021-01-04T00:09:00Z">
          <w:pPr>
            <w:pStyle w:val="Paragrafoelenco"/>
            <w:numPr>
              <w:numId w:val="3"/>
            </w:numPr>
            <w:spacing w:line="257" w:lineRule="auto"/>
            <w:ind w:left="1321" w:hanging="357"/>
            <w:jc w:val="both"/>
          </w:pPr>
        </w:pPrChange>
      </w:pPr>
      <w:r w:rsidRPr="00801F40">
        <w:rPr>
          <w:lang w:val="en-US"/>
          <w:rPrChange w:id="4245" w:author="Etion Pinari" w:date="2021-01-06T12:27:00Z">
            <w:rPr>
              <w:lang w:val="en-GB"/>
            </w:rPr>
          </w:rPrChange>
        </w:rPr>
        <w:br w:type="page"/>
      </w:r>
    </w:p>
    <w:p w14:paraId="27D7ABD0" w14:textId="227A7EA2" w:rsidR="006625AC" w:rsidRPr="00801F40" w:rsidRDefault="006625AC">
      <w:pPr>
        <w:rPr>
          <w:lang w:val="en-US"/>
          <w:rPrChange w:id="4246" w:author="Etion Pinari" w:date="2021-01-06T12:27:00Z">
            <w:rPr>
              <w:lang w:val="en-GB"/>
            </w:rPr>
          </w:rPrChange>
        </w:rPr>
      </w:pPr>
    </w:p>
    <w:p w14:paraId="56A8FD73" w14:textId="0ED1AFC5" w:rsidR="00B267A2" w:rsidRPr="00801F40" w:rsidRDefault="006625AC" w:rsidP="006625AC">
      <w:pPr>
        <w:pStyle w:val="Paragrafoelenco"/>
        <w:numPr>
          <w:ilvl w:val="0"/>
          <w:numId w:val="1"/>
        </w:numPr>
        <w:rPr>
          <w:ins w:id="4247" w:author="Giorgio Romeo" w:date="2021-01-01T21:01:00Z"/>
          <w:lang w:val="en-US"/>
          <w:rPrChange w:id="4248" w:author="Etion Pinari" w:date="2021-01-06T12:27:00Z">
            <w:rPr>
              <w:ins w:id="4249" w:author="Giorgio Romeo" w:date="2021-01-01T21:01:00Z"/>
              <w:lang w:val="en-GB"/>
            </w:rPr>
          </w:rPrChange>
        </w:rPr>
      </w:pPr>
      <w:r w:rsidRPr="00801F40">
        <w:rPr>
          <w:rFonts w:ascii="Bell MT" w:hAnsi="Bell MT"/>
          <w:i/>
          <w:iCs/>
          <w:sz w:val="32"/>
          <w:szCs w:val="32"/>
          <w:lang w:val="en-US"/>
          <w:rPrChange w:id="4250" w:author="Etion Pinari" w:date="2021-01-06T12:27:00Z">
            <w:rPr>
              <w:rFonts w:ascii="Bell MT" w:hAnsi="Bell MT"/>
              <w:sz w:val="32"/>
              <w:szCs w:val="32"/>
              <w:lang w:val="en-GB"/>
            </w:rPr>
          </w:rPrChange>
        </w:rPr>
        <w:t>IMPLEMENTATION, INTEGRATION AND TEST PLAN</w:t>
      </w:r>
      <w:ins w:id="4251" w:author="Giorgio Romeo" w:date="2021-01-01T20:51:00Z">
        <w:r w:rsidR="00B267A2" w:rsidRPr="00801F40">
          <w:rPr>
            <w:lang w:val="en-US"/>
            <w:rPrChange w:id="4252" w:author="Etion Pinari" w:date="2021-01-06T12:27:00Z">
              <w:rPr>
                <w:lang w:val="en-GB"/>
              </w:rPr>
            </w:rPrChange>
          </w:rPr>
          <w:t xml:space="preserve"> </w:t>
        </w:r>
      </w:ins>
    </w:p>
    <w:p w14:paraId="1D50E3F2" w14:textId="77777777" w:rsidR="00CA6634" w:rsidRPr="00801F40" w:rsidRDefault="00CA6634">
      <w:pPr>
        <w:pStyle w:val="Paragrafoelenco"/>
        <w:ind w:left="360"/>
        <w:rPr>
          <w:ins w:id="4253" w:author="Giorgio Romeo" w:date="2021-01-01T20:53:00Z"/>
          <w:lang w:val="en-US"/>
          <w:rPrChange w:id="4254" w:author="Etion Pinari" w:date="2021-01-06T12:27:00Z">
            <w:rPr>
              <w:ins w:id="4255" w:author="Giorgio Romeo" w:date="2021-01-01T20:53:00Z"/>
              <w:lang w:val="en-GB"/>
            </w:rPr>
          </w:rPrChange>
        </w:rPr>
        <w:pPrChange w:id="4256" w:author="Giorgio Romeo" w:date="2021-01-01T21:01:00Z">
          <w:pPr>
            <w:pStyle w:val="Paragrafoelenco"/>
            <w:numPr>
              <w:numId w:val="1"/>
            </w:numPr>
            <w:ind w:left="360" w:hanging="360"/>
          </w:pPr>
        </w:pPrChange>
      </w:pPr>
    </w:p>
    <w:p w14:paraId="11FC6588" w14:textId="5E7A245B" w:rsidR="00B267A2" w:rsidRPr="00801F40" w:rsidDel="00B267A2" w:rsidRDefault="006625AC">
      <w:pPr>
        <w:pStyle w:val="Paragrafoelenco"/>
        <w:ind w:left="1066" w:hanging="357"/>
        <w:rPr>
          <w:del w:id="4257" w:author="Giorgio Romeo" w:date="2021-01-01T20:54:00Z"/>
          <w:rFonts w:ascii="Bell MT" w:hAnsi="Bell MT"/>
          <w:i/>
          <w:iCs/>
          <w:sz w:val="28"/>
          <w:szCs w:val="28"/>
          <w:lang w:val="en-US"/>
          <w:rPrChange w:id="4258" w:author="Etion Pinari" w:date="2021-01-06T12:27:00Z">
            <w:rPr>
              <w:del w:id="4259" w:author="Giorgio Romeo" w:date="2021-01-01T20:54:00Z"/>
              <w:rFonts w:ascii="Bell MT" w:hAnsi="Bell MT"/>
              <w:lang w:val="en-GB"/>
            </w:rPr>
          </w:rPrChange>
        </w:rPr>
        <w:pPrChange w:id="4260" w:author="Giorgio Romeo" w:date="2021-01-01T23:10:00Z">
          <w:pPr>
            <w:pStyle w:val="Paragrafoelenco"/>
          </w:pPr>
        </w:pPrChange>
      </w:pPr>
      <w:del w:id="4261" w:author="Giorgio Romeo" w:date="2021-01-01T20:51:00Z">
        <w:r w:rsidRPr="00801F40" w:rsidDel="00B267A2">
          <w:rPr>
            <w:i/>
            <w:iCs/>
            <w:lang w:val="en-US"/>
            <w:rPrChange w:id="4262" w:author="Etion Pinari" w:date="2021-01-06T12:27:00Z">
              <w:rPr>
                <w:lang w:val="en-GB"/>
              </w:rPr>
            </w:rPrChange>
          </w:rPr>
          <w:delText>:</w:delText>
        </w:r>
      </w:del>
      <w:del w:id="4263" w:author="Giorgio Romeo" w:date="2021-01-01T21:01:00Z">
        <w:r w:rsidRPr="00801F40" w:rsidDel="00CA6634">
          <w:rPr>
            <w:i/>
            <w:iCs/>
            <w:lang w:val="en-US"/>
            <w:rPrChange w:id="4264" w:author="Etion Pinari" w:date="2021-01-06T12:27:00Z">
              <w:rPr>
                <w:lang w:val="en-GB"/>
              </w:rPr>
            </w:rPrChange>
          </w:rPr>
          <w:delText xml:space="preserve"> Identify here the order in which you plan to implement the subcomponents of your system and the order in which you plan to integrate such subcomponents and test the integration.</w:delText>
        </w:r>
      </w:del>
      <w:ins w:id="4265" w:author="Giorgio Romeo" w:date="2021-01-01T21:00:00Z">
        <w:r w:rsidR="00B267A2" w:rsidRPr="00801F40">
          <w:rPr>
            <w:rFonts w:ascii="Bell MT" w:hAnsi="Bell MT"/>
            <w:i/>
            <w:iCs/>
            <w:sz w:val="28"/>
            <w:szCs w:val="28"/>
            <w:lang w:val="en-US"/>
            <w:rPrChange w:id="4266" w:author="Etion Pinari" w:date="2021-01-06T12:27:00Z">
              <w:rPr>
                <w:rFonts w:ascii="Bell MT" w:hAnsi="Bell MT"/>
                <w:lang w:val="en-GB"/>
              </w:rPr>
            </w:rPrChange>
          </w:rPr>
          <w:t>Im</w:t>
        </w:r>
      </w:ins>
      <w:ins w:id="4267" w:author="Giorgio Romeo" w:date="2021-01-01T21:01:00Z">
        <w:r w:rsidR="00B267A2" w:rsidRPr="00801F40">
          <w:rPr>
            <w:rFonts w:ascii="Bell MT" w:hAnsi="Bell MT"/>
            <w:i/>
            <w:iCs/>
            <w:sz w:val="28"/>
            <w:szCs w:val="28"/>
            <w:lang w:val="en-US"/>
            <w:rPrChange w:id="4268" w:author="Etion Pinari" w:date="2021-01-06T12:27:00Z">
              <w:rPr>
                <w:rFonts w:ascii="Bell MT" w:hAnsi="Bell MT"/>
                <w:lang w:val="en-GB"/>
              </w:rPr>
            </w:rPrChange>
          </w:rPr>
          <w:t>plementation Plan</w:t>
        </w:r>
      </w:ins>
    </w:p>
    <w:p w14:paraId="183BA2CD" w14:textId="53CB6E1D" w:rsidR="006625AC" w:rsidRPr="00801F40" w:rsidRDefault="006625AC">
      <w:pPr>
        <w:pStyle w:val="Paragrafoelenco"/>
        <w:numPr>
          <w:ilvl w:val="0"/>
          <w:numId w:val="31"/>
        </w:numPr>
        <w:ind w:left="1066" w:hanging="357"/>
        <w:rPr>
          <w:ins w:id="4269" w:author="Giorgio Romeo" w:date="2021-01-01T22:59:00Z"/>
          <w:rFonts w:ascii="Bell MT" w:hAnsi="Bell MT"/>
          <w:sz w:val="28"/>
          <w:szCs w:val="28"/>
          <w:lang w:val="en-US"/>
          <w:rPrChange w:id="4270" w:author="Etion Pinari" w:date="2021-01-06T12:27:00Z">
            <w:rPr>
              <w:ins w:id="4271" w:author="Giorgio Romeo" w:date="2021-01-01T22:59:00Z"/>
              <w:lang w:val="en-GB"/>
            </w:rPr>
          </w:rPrChange>
        </w:rPr>
        <w:pPrChange w:id="4272" w:author="Giorgio Romeo" w:date="2021-01-01T23:10:00Z">
          <w:pPr>
            <w:ind w:left="708"/>
          </w:pPr>
        </w:pPrChange>
      </w:pPr>
      <w:del w:id="4273" w:author="Giorgio Romeo" w:date="2021-01-01T20:55:00Z">
        <w:r w:rsidRPr="00801F40" w:rsidDel="00B267A2">
          <w:rPr>
            <w:lang w:val="en-US"/>
            <w:rPrChange w:id="4274" w:author="Etion Pinari" w:date="2021-01-06T12:27:00Z">
              <w:rPr>
                <w:lang w:val="en-GB"/>
              </w:rPr>
            </w:rPrChange>
          </w:rPr>
          <w:br w:type="page"/>
        </w:r>
      </w:del>
    </w:p>
    <w:p w14:paraId="7AEC9310" w14:textId="50333F8D" w:rsidR="0045158B" w:rsidRPr="00801F40" w:rsidRDefault="006E6BC2">
      <w:pPr>
        <w:ind w:left="708"/>
        <w:jc w:val="both"/>
        <w:rPr>
          <w:ins w:id="4275" w:author="Giorgio Romeo" w:date="2021-01-01T23:10:00Z"/>
          <w:rFonts w:ascii="Bell MT" w:hAnsi="Bell MT"/>
          <w:sz w:val="28"/>
          <w:szCs w:val="28"/>
          <w:lang w:val="en-US"/>
          <w:rPrChange w:id="4276" w:author="Etion Pinari" w:date="2021-01-06T12:27:00Z">
            <w:rPr>
              <w:ins w:id="4277" w:author="Giorgio Romeo" w:date="2021-01-01T23:10:00Z"/>
              <w:rFonts w:ascii="Bell MT" w:hAnsi="Bell MT"/>
              <w:sz w:val="28"/>
              <w:szCs w:val="28"/>
              <w:lang w:val="en-GB"/>
            </w:rPr>
          </w:rPrChange>
        </w:rPr>
      </w:pPr>
      <w:ins w:id="4278" w:author="Giorgio Romeo" w:date="2021-01-01T22:59:00Z">
        <w:r w:rsidRPr="00801F40">
          <w:rPr>
            <w:rFonts w:ascii="Bell MT" w:hAnsi="Bell MT"/>
            <w:sz w:val="28"/>
            <w:szCs w:val="28"/>
            <w:lang w:val="en-US"/>
            <w:rPrChange w:id="4279" w:author="Etion Pinari" w:date="2021-01-06T12:27:00Z">
              <w:rPr>
                <w:lang w:val="en-GB"/>
              </w:rPr>
            </w:rPrChange>
          </w:rPr>
          <w:t xml:space="preserve">The implementation of the CLup system will be done component by component. The order in which </w:t>
        </w:r>
      </w:ins>
      <w:ins w:id="4280" w:author="Giorgio Romeo" w:date="2021-01-01T23:01:00Z">
        <w:r w:rsidRPr="00801F40">
          <w:rPr>
            <w:rFonts w:ascii="Bell MT" w:hAnsi="Bell MT"/>
            <w:sz w:val="28"/>
            <w:szCs w:val="28"/>
            <w:lang w:val="en-US"/>
            <w:rPrChange w:id="4281" w:author="Etion Pinari" w:date="2021-01-06T12:27:00Z">
              <w:rPr>
                <w:lang w:val="en-GB"/>
              </w:rPr>
            </w:rPrChange>
          </w:rPr>
          <w:t>the implementation</w:t>
        </w:r>
      </w:ins>
      <w:ins w:id="4282" w:author="Giorgio Romeo" w:date="2021-01-01T22:59:00Z">
        <w:r w:rsidRPr="00801F40">
          <w:rPr>
            <w:rFonts w:ascii="Bell MT" w:hAnsi="Bell MT"/>
            <w:sz w:val="28"/>
            <w:szCs w:val="28"/>
            <w:lang w:val="en-US"/>
            <w:rPrChange w:id="4283" w:author="Etion Pinari" w:date="2021-01-06T12:27:00Z">
              <w:rPr>
                <w:lang w:val="en-GB"/>
              </w:rPr>
            </w:rPrChange>
          </w:rPr>
          <w:t xml:space="preserve"> will be carried out depends on a number of factors </w:t>
        </w:r>
      </w:ins>
      <w:ins w:id="4284" w:author="Giorgio Romeo" w:date="2021-01-01T23:02:00Z">
        <w:r w:rsidRPr="00801F40">
          <w:rPr>
            <w:rFonts w:ascii="Bell MT" w:hAnsi="Bell MT"/>
            <w:sz w:val="28"/>
            <w:szCs w:val="28"/>
            <w:lang w:val="en-US"/>
            <w:rPrChange w:id="4285" w:author="Etion Pinari" w:date="2021-01-06T12:27:00Z">
              <w:rPr>
                <w:lang w:val="en-GB"/>
              </w:rPr>
            </w:rPrChange>
          </w:rPr>
          <w:t>such as</w:t>
        </w:r>
      </w:ins>
      <w:ins w:id="4286" w:author="Giorgio Romeo" w:date="2021-01-01T22:59:00Z">
        <w:r w:rsidRPr="00801F40">
          <w:rPr>
            <w:rFonts w:ascii="Bell MT" w:hAnsi="Bell MT"/>
            <w:sz w:val="28"/>
            <w:szCs w:val="28"/>
            <w:lang w:val="en-US"/>
            <w:rPrChange w:id="4287" w:author="Etion Pinari" w:date="2021-01-06T12:27:00Z">
              <w:rPr>
                <w:lang w:val="en-GB"/>
              </w:rPr>
            </w:rPrChange>
          </w:rPr>
          <w:t xml:space="preserve"> the complexity</w:t>
        </w:r>
      </w:ins>
      <w:ins w:id="4288" w:author="Giorgio Romeo" w:date="2021-01-01T23:00:00Z">
        <w:r w:rsidRPr="00801F40">
          <w:rPr>
            <w:rFonts w:ascii="Bell MT" w:hAnsi="Bell MT"/>
            <w:sz w:val="28"/>
            <w:szCs w:val="28"/>
            <w:lang w:val="en-US"/>
            <w:rPrChange w:id="4289" w:author="Etion Pinari" w:date="2021-01-06T12:27:00Z">
              <w:rPr>
                <w:lang w:val="en-GB"/>
              </w:rPr>
            </w:rPrChange>
          </w:rPr>
          <w:t xml:space="preserve"> </w:t>
        </w:r>
      </w:ins>
      <w:ins w:id="4290" w:author="Giorgio Romeo" w:date="2021-01-01T22:59:00Z">
        <w:r w:rsidRPr="00801F40">
          <w:rPr>
            <w:rFonts w:ascii="Bell MT" w:hAnsi="Bell MT"/>
            <w:sz w:val="28"/>
            <w:szCs w:val="28"/>
            <w:lang w:val="en-US"/>
            <w:rPrChange w:id="4291" w:author="Etion Pinari" w:date="2021-01-06T12:27:00Z">
              <w:rPr>
                <w:lang w:val="en-GB"/>
              </w:rPr>
            </w:rPrChange>
          </w:rPr>
          <w:t xml:space="preserve">of the </w:t>
        </w:r>
      </w:ins>
      <w:ins w:id="4292" w:author="Giorgio Romeo" w:date="2021-01-01T23:00:00Z">
        <w:r w:rsidRPr="00801F40">
          <w:rPr>
            <w:rFonts w:ascii="Bell MT" w:hAnsi="Bell MT"/>
            <w:sz w:val="28"/>
            <w:szCs w:val="28"/>
            <w:lang w:val="en-US"/>
            <w:rPrChange w:id="4293" w:author="Etion Pinari" w:date="2021-01-06T12:27:00Z">
              <w:rPr>
                <w:lang w:val="en-GB"/>
              </w:rPr>
            </w:rPrChange>
          </w:rPr>
          <w:t>component (</w:t>
        </w:r>
      </w:ins>
      <w:ins w:id="4294" w:author="Giorgio Romeo" w:date="2021-01-01T23:02:00Z">
        <w:r w:rsidRPr="00801F40">
          <w:rPr>
            <w:rFonts w:ascii="Bell MT" w:hAnsi="Bell MT"/>
            <w:sz w:val="28"/>
            <w:szCs w:val="28"/>
            <w:lang w:val="en-US"/>
            <w:rPrChange w:id="4295" w:author="Etion Pinari" w:date="2021-01-06T12:27:00Z">
              <w:rPr>
                <w:lang w:val="en-GB"/>
              </w:rPr>
            </w:rPrChange>
          </w:rPr>
          <w:t>e.g., number of provided functionalities</w:t>
        </w:r>
      </w:ins>
      <w:ins w:id="4296" w:author="Giorgio Romeo" w:date="2021-01-01T23:00:00Z">
        <w:r w:rsidRPr="00801F40">
          <w:rPr>
            <w:rFonts w:ascii="Bell MT" w:hAnsi="Bell MT"/>
            <w:sz w:val="28"/>
            <w:szCs w:val="28"/>
            <w:lang w:val="en-US"/>
            <w:rPrChange w:id="4297" w:author="Etion Pinari" w:date="2021-01-06T12:27:00Z">
              <w:rPr>
                <w:lang w:val="en-GB"/>
              </w:rPr>
            </w:rPrChange>
          </w:rPr>
          <w:t>)</w:t>
        </w:r>
      </w:ins>
      <w:ins w:id="4298" w:author="Giorgio Romeo" w:date="2021-01-01T23:02:00Z">
        <w:r w:rsidRPr="00801F40">
          <w:rPr>
            <w:rFonts w:ascii="Bell MT" w:hAnsi="Bell MT"/>
            <w:sz w:val="28"/>
            <w:szCs w:val="28"/>
            <w:lang w:val="en-US"/>
            <w:rPrChange w:id="4299" w:author="Etion Pinari" w:date="2021-01-06T12:27:00Z">
              <w:rPr>
                <w:lang w:val="en-GB"/>
              </w:rPr>
            </w:rPrChange>
          </w:rPr>
          <w:t xml:space="preserve"> an</w:t>
        </w:r>
      </w:ins>
      <w:ins w:id="4300" w:author="Giorgio Romeo" w:date="2021-01-01T23:03:00Z">
        <w:r w:rsidRPr="00801F40">
          <w:rPr>
            <w:rFonts w:ascii="Bell MT" w:hAnsi="Bell MT"/>
            <w:sz w:val="28"/>
            <w:szCs w:val="28"/>
            <w:lang w:val="en-US"/>
            <w:rPrChange w:id="4301" w:author="Etion Pinari" w:date="2021-01-06T12:27:00Z">
              <w:rPr>
                <w:lang w:val="en-GB"/>
              </w:rPr>
            </w:rPrChange>
          </w:rPr>
          <w:t>d</w:t>
        </w:r>
      </w:ins>
      <w:ins w:id="4302" w:author="Giorgio Romeo" w:date="2021-01-01T22:59:00Z">
        <w:r w:rsidRPr="00801F40">
          <w:rPr>
            <w:rFonts w:ascii="Bell MT" w:hAnsi="Bell MT"/>
            <w:sz w:val="28"/>
            <w:szCs w:val="28"/>
            <w:lang w:val="en-US"/>
            <w:rPrChange w:id="4303" w:author="Etion Pinari" w:date="2021-01-06T12:27:00Z">
              <w:rPr>
                <w:lang w:val="en-GB"/>
              </w:rPr>
            </w:rPrChange>
          </w:rPr>
          <w:t xml:space="preserve"> the dependence o</w:t>
        </w:r>
      </w:ins>
      <w:ins w:id="4304" w:author="Giorgio Romeo" w:date="2021-01-01T23:03:00Z">
        <w:r w:rsidRPr="00801F40">
          <w:rPr>
            <w:rFonts w:ascii="Bell MT" w:hAnsi="Bell MT"/>
            <w:sz w:val="28"/>
            <w:szCs w:val="28"/>
            <w:lang w:val="en-US"/>
            <w:rPrChange w:id="4305" w:author="Etion Pinari" w:date="2021-01-06T12:27:00Z">
              <w:rPr>
                <w:lang w:val="en-GB"/>
              </w:rPr>
            </w:rPrChange>
          </w:rPr>
          <w:t>n</w:t>
        </w:r>
      </w:ins>
      <w:ins w:id="4306" w:author="Giorgio Romeo" w:date="2021-01-01T22:59:00Z">
        <w:r w:rsidRPr="00801F40">
          <w:rPr>
            <w:rFonts w:ascii="Bell MT" w:hAnsi="Bell MT"/>
            <w:sz w:val="28"/>
            <w:szCs w:val="28"/>
            <w:lang w:val="en-US"/>
            <w:rPrChange w:id="4307" w:author="Etion Pinari" w:date="2021-01-06T12:27:00Z">
              <w:rPr>
                <w:lang w:val="en-GB"/>
              </w:rPr>
            </w:rPrChange>
          </w:rPr>
          <w:t xml:space="preserve"> </w:t>
        </w:r>
      </w:ins>
      <w:ins w:id="4308" w:author="Giorgio Romeo" w:date="2021-01-01T23:03:00Z">
        <w:r w:rsidRPr="00801F40">
          <w:rPr>
            <w:rFonts w:ascii="Bell MT" w:hAnsi="Bell MT"/>
            <w:sz w:val="28"/>
            <w:szCs w:val="28"/>
            <w:lang w:val="en-US"/>
            <w:rPrChange w:id="4309" w:author="Etion Pinari" w:date="2021-01-06T12:27:00Z">
              <w:rPr>
                <w:lang w:val="en-GB"/>
              </w:rPr>
            </w:rPrChange>
          </w:rPr>
          <w:t xml:space="preserve">the </w:t>
        </w:r>
      </w:ins>
      <w:ins w:id="4310" w:author="Giorgio Romeo" w:date="2021-01-01T22:59:00Z">
        <w:r w:rsidRPr="00801F40">
          <w:rPr>
            <w:rFonts w:ascii="Bell MT" w:hAnsi="Bell MT"/>
            <w:sz w:val="28"/>
            <w:szCs w:val="28"/>
            <w:lang w:val="en-US"/>
            <w:rPrChange w:id="4311" w:author="Etion Pinari" w:date="2021-01-06T12:27:00Z">
              <w:rPr>
                <w:lang w:val="en-GB"/>
              </w:rPr>
            </w:rPrChange>
          </w:rPr>
          <w:t xml:space="preserve">other </w:t>
        </w:r>
      </w:ins>
      <w:ins w:id="4312" w:author="Giorgio Romeo" w:date="2021-01-01T23:00:00Z">
        <w:r w:rsidRPr="00801F40">
          <w:rPr>
            <w:rFonts w:ascii="Bell MT" w:hAnsi="Bell MT"/>
            <w:sz w:val="28"/>
            <w:szCs w:val="28"/>
            <w:lang w:val="en-US"/>
            <w:rPrChange w:id="4313" w:author="Etion Pinari" w:date="2021-01-06T12:27:00Z">
              <w:rPr>
                <w:lang w:val="en-GB"/>
              </w:rPr>
            </w:rPrChange>
          </w:rPr>
          <w:t xml:space="preserve">components </w:t>
        </w:r>
      </w:ins>
      <w:ins w:id="4314" w:author="Giorgio Romeo" w:date="2021-01-01T22:59:00Z">
        <w:r w:rsidRPr="00801F40">
          <w:rPr>
            <w:rFonts w:ascii="Bell MT" w:hAnsi="Bell MT"/>
            <w:sz w:val="28"/>
            <w:szCs w:val="28"/>
            <w:lang w:val="en-US"/>
            <w:rPrChange w:id="4315" w:author="Etion Pinari" w:date="2021-01-06T12:27:00Z">
              <w:rPr>
                <w:lang w:val="en-GB"/>
              </w:rPr>
            </w:rPrChange>
          </w:rPr>
          <w:t>being implemented</w:t>
        </w:r>
      </w:ins>
      <w:ins w:id="4316" w:author="Giorgio Romeo" w:date="2021-01-01T23:05:00Z">
        <w:r w:rsidRPr="00801F40">
          <w:rPr>
            <w:rFonts w:ascii="Bell MT" w:hAnsi="Bell MT"/>
            <w:sz w:val="28"/>
            <w:szCs w:val="28"/>
            <w:lang w:val="en-US"/>
            <w:rPrChange w:id="4317" w:author="Etion Pinari" w:date="2021-01-06T12:27:00Z">
              <w:rPr>
                <w:lang w:val="en-GB"/>
              </w:rPr>
            </w:rPrChange>
          </w:rPr>
          <w:t xml:space="preserve">. </w:t>
        </w:r>
      </w:ins>
      <w:ins w:id="4318" w:author="Giorgio Romeo" w:date="2021-01-01T23:07:00Z">
        <w:r w:rsidRPr="00801F40">
          <w:rPr>
            <w:rFonts w:ascii="Bell MT" w:hAnsi="Bell MT"/>
            <w:sz w:val="28"/>
            <w:szCs w:val="28"/>
            <w:lang w:val="en-US"/>
            <w:rPrChange w:id="4319" w:author="Etion Pinari" w:date="2021-01-06T12:27:00Z">
              <w:rPr>
                <w:rFonts w:ascii="Bell MT" w:hAnsi="Bell MT"/>
                <w:sz w:val="28"/>
                <w:szCs w:val="28"/>
                <w:lang w:val="en-GB"/>
              </w:rPr>
            </w:rPrChange>
          </w:rPr>
          <w:t xml:space="preserve">In parallel, unit tests </w:t>
        </w:r>
      </w:ins>
      <w:ins w:id="4320" w:author="Giorgio Romeo" w:date="2021-01-01T23:08:00Z">
        <w:r w:rsidRPr="00801F40">
          <w:rPr>
            <w:rFonts w:ascii="Bell MT" w:hAnsi="Bell MT"/>
            <w:sz w:val="28"/>
            <w:szCs w:val="28"/>
            <w:lang w:val="en-US"/>
            <w:rPrChange w:id="4321" w:author="Etion Pinari" w:date="2021-01-06T12:27:00Z">
              <w:rPr>
                <w:rFonts w:ascii="Bell MT" w:hAnsi="Bell MT"/>
                <w:sz w:val="28"/>
                <w:szCs w:val="28"/>
                <w:lang w:val="en-GB"/>
              </w:rPr>
            </w:rPrChange>
          </w:rPr>
          <w:t xml:space="preserve">should be carried out in order to discover flaws early, </w:t>
        </w:r>
        <w:r w:rsidR="0045158B" w:rsidRPr="00801F40">
          <w:rPr>
            <w:rFonts w:ascii="Bell MT" w:hAnsi="Bell MT"/>
            <w:sz w:val="28"/>
            <w:szCs w:val="28"/>
            <w:lang w:val="en-US"/>
            <w:rPrChange w:id="4322" w:author="Etion Pinari" w:date="2021-01-06T12:27:00Z">
              <w:rPr>
                <w:rFonts w:ascii="Bell MT" w:hAnsi="Bell MT"/>
                <w:sz w:val="28"/>
                <w:szCs w:val="28"/>
                <w:lang w:val="en-GB"/>
              </w:rPr>
            </w:rPrChange>
          </w:rPr>
          <w:t>mak</w:t>
        </w:r>
      </w:ins>
      <w:ins w:id="4323" w:author="Giorgio Romeo" w:date="2021-01-01T23:11:00Z">
        <w:r w:rsidR="0045158B" w:rsidRPr="00801F40">
          <w:rPr>
            <w:rFonts w:ascii="Bell MT" w:hAnsi="Bell MT"/>
            <w:sz w:val="28"/>
            <w:szCs w:val="28"/>
            <w:lang w:val="en-US"/>
            <w:rPrChange w:id="4324" w:author="Etion Pinari" w:date="2021-01-06T12:27:00Z">
              <w:rPr>
                <w:rFonts w:ascii="Bell MT" w:hAnsi="Bell MT"/>
                <w:sz w:val="28"/>
                <w:szCs w:val="28"/>
                <w:lang w:val="en-GB"/>
              </w:rPr>
            </w:rPrChange>
          </w:rPr>
          <w:t>e</w:t>
        </w:r>
      </w:ins>
      <w:ins w:id="4325" w:author="Giorgio Romeo" w:date="2021-01-01T23:08:00Z">
        <w:r w:rsidR="0045158B" w:rsidRPr="00801F40">
          <w:rPr>
            <w:rFonts w:ascii="Bell MT" w:hAnsi="Bell MT"/>
            <w:sz w:val="28"/>
            <w:szCs w:val="28"/>
            <w:lang w:val="en-US"/>
            <w:rPrChange w:id="4326" w:author="Etion Pinari" w:date="2021-01-06T12:27:00Z">
              <w:rPr>
                <w:rFonts w:ascii="Bell MT" w:hAnsi="Bell MT"/>
                <w:sz w:val="28"/>
                <w:szCs w:val="28"/>
                <w:lang w:val="en-GB"/>
              </w:rPr>
            </w:rPrChange>
          </w:rPr>
          <w:t xml:space="preserve"> easier t</w:t>
        </w:r>
      </w:ins>
      <w:ins w:id="4327" w:author="Giorgio Romeo" w:date="2021-01-01T23:11:00Z">
        <w:r w:rsidR="0045158B" w:rsidRPr="00801F40">
          <w:rPr>
            <w:rFonts w:ascii="Bell MT" w:hAnsi="Bell MT"/>
            <w:sz w:val="28"/>
            <w:szCs w:val="28"/>
            <w:lang w:val="en-US"/>
            <w:rPrChange w:id="4328" w:author="Etion Pinari" w:date="2021-01-06T12:27:00Z">
              <w:rPr>
                <w:rFonts w:ascii="Bell MT" w:hAnsi="Bell MT"/>
                <w:sz w:val="28"/>
                <w:szCs w:val="28"/>
                <w:lang w:val="en-GB"/>
              </w:rPr>
            </w:rPrChange>
          </w:rPr>
          <w:t>he changes</w:t>
        </w:r>
      </w:ins>
      <w:ins w:id="4329" w:author="Giorgio Romeo" w:date="2021-01-01T23:09:00Z">
        <w:r w:rsidR="0045158B" w:rsidRPr="00801F40">
          <w:rPr>
            <w:rFonts w:ascii="Bell MT" w:hAnsi="Bell MT"/>
            <w:sz w:val="28"/>
            <w:szCs w:val="28"/>
            <w:lang w:val="en-US"/>
            <w:rPrChange w:id="4330" w:author="Etion Pinari" w:date="2021-01-06T12:27:00Z">
              <w:rPr>
                <w:rFonts w:ascii="Bell MT" w:hAnsi="Bell MT"/>
                <w:sz w:val="28"/>
                <w:szCs w:val="28"/>
                <w:lang w:val="en-GB"/>
              </w:rPr>
            </w:rPrChange>
          </w:rPr>
          <w:t xml:space="preserve"> and guide the design.</w:t>
        </w:r>
      </w:ins>
      <w:ins w:id="4331" w:author="Giorgio Romeo" w:date="2021-01-01T23:45:00Z">
        <w:r w:rsidR="00D12632" w:rsidRPr="00801F40">
          <w:rPr>
            <w:rFonts w:ascii="Bell MT" w:hAnsi="Bell MT"/>
            <w:sz w:val="28"/>
            <w:szCs w:val="28"/>
            <w:lang w:val="en-US"/>
            <w:rPrChange w:id="4332" w:author="Etion Pinari" w:date="2021-01-06T12:27:00Z">
              <w:rPr>
                <w:rFonts w:ascii="Bell MT" w:hAnsi="Bell MT"/>
                <w:sz w:val="28"/>
                <w:szCs w:val="28"/>
                <w:lang w:val="en-GB"/>
              </w:rPr>
            </w:rPrChange>
          </w:rPr>
          <w:t xml:space="preserve"> </w:t>
        </w:r>
      </w:ins>
      <w:ins w:id="4333" w:author="Giorgio Romeo" w:date="2021-01-01T23:09:00Z">
        <w:r w:rsidR="0045158B" w:rsidRPr="00801F40">
          <w:rPr>
            <w:rFonts w:ascii="Bell MT" w:hAnsi="Bell MT"/>
            <w:sz w:val="28"/>
            <w:szCs w:val="28"/>
            <w:lang w:val="en-US"/>
            <w:rPrChange w:id="4334" w:author="Etion Pinari" w:date="2021-01-06T12:27:00Z">
              <w:rPr>
                <w:rFonts w:ascii="Bell MT" w:hAnsi="Bell MT"/>
                <w:sz w:val="28"/>
                <w:szCs w:val="28"/>
                <w:lang w:val="en-GB"/>
              </w:rPr>
            </w:rPrChange>
          </w:rPr>
          <w:t>The implementation</w:t>
        </w:r>
      </w:ins>
      <w:ins w:id="4335" w:author="Giorgio Romeo" w:date="2021-01-01T23:10:00Z">
        <w:r w:rsidR="0045158B" w:rsidRPr="00801F40">
          <w:rPr>
            <w:rFonts w:ascii="Bell MT" w:hAnsi="Bell MT"/>
            <w:sz w:val="28"/>
            <w:szCs w:val="28"/>
            <w:lang w:val="en-US"/>
            <w:rPrChange w:id="4336" w:author="Etion Pinari" w:date="2021-01-06T12:27:00Z">
              <w:rPr>
                <w:rFonts w:ascii="Bell MT" w:hAnsi="Bell MT"/>
                <w:sz w:val="28"/>
                <w:szCs w:val="28"/>
                <w:lang w:val="en-GB"/>
              </w:rPr>
            </w:rPrChange>
          </w:rPr>
          <w:t>’s order of the components is the following</w:t>
        </w:r>
      </w:ins>
      <w:ins w:id="4337" w:author="Giorgio Romeo" w:date="2021-01-01T23:11:00Z">
        <w:r w:rsidR="0045158B" w:rsidRPr="00801F40">
          <w:rPr>
            <w:rFonts w:ascii="Bell MT" w:hAnsi="Bell MT"/>
            <w:sz w:val="28"/>
            <w:szCs w:val="28"/>
            <w:lang w:val="en-US"/>
            <w:rPrChange w:id="4338" w:author="Etion Pinari" w:date="2021-01-06T12:27:00Z">
              <w:rPr>
                <w:rFonts w:ascii="Bell MT" w:hAnsi="Bell MT"/>
                <w:sz w:val="28"/>
                <w:szCs w:val="28"/>
                <w:lang w:val="en-GB"/>
              </w:rPr>
            </w:rPrChange>
          </w:rPr>
          <w:t>:</w:t>
        </w:r>
      </w:ins>
    </w:p>
    <w:p w14:paraId="69E671E2" w14:textId="6C50C8EB" w:rsidR="0045158B" w:rsidRPr="00801F40" w:rsidRDefault="0045158B" w:rsidP="006048CB">
      <w:pPr>
        <w:pStyle w:val="Paragrafoelenco"/>
        <w:numPr>
          <w:ilvl w:val="0"/>
          <w:numId w:val="32"/>
        </w:numPr>
        <w:ind w:left="1066" w:hanging="357"/>
        <w:jc w:val="both"/>
        <w:rPr>
          <w:ins w:id="4339" w:author="Giorgio Romeo" w:date="2021-01-01T23:12:00Z"/>
          <w:rFonts w:ascii="Bell MT" w:hAnsi="Bell MT"/>
          <w:sz w:val="28"/>
          <w:szCs w:val="28"/>
          <w:lang w:val="en-US"/>
          <w:rPrChange w:id="4340" w:author="Etion Pinari" w:date="2021-01-06T12:27:00Z">
            <w:rPr>
              <w:ins w:id="4341" w:author="Giorgio Romeo" w:date="2021-01-01T23:12:00Z"/>
              <w:lang w:val="en-GB"/>
            </w:rPr>
          </w:rPrChange>
        </w:rPr>
      </w:pPr>
      <w:ins w:id="4342" w:author="Giorgio Romeo" w:date="2021-01-01T23:11:00Z">
        <w:r w:rsidRPr="00801F40">
          <w:rPr>
            <w:rFonts w:ascii="Bell MT" w:hAnsi="Bell MT"/>
            <w:sz w:val="28"/>
            <w:szCs w:val="28"/>
            <w:lang w:val="en-US"/>
            <w:rPrChange w:id="4343" w:author="Etion Pinari" w:date="2021-01-06T12:27:00Z">
              <w:rPr>
                <w:rFonts w:ascii="Bell MT" w:hAnsi="Bell MT"/>
                <w:sz w:val="28"/>
                <w:szCs w:val="28"/>
                <w:lang w:val="en-GB"/>
              </w:rPr>
            </w:rPrChange>
          </w:rPr>
          <w:t>Data Service</w:t>
        </w:r>
      </w:ins>
      <w:ins w:id="4344" w:author="Giorgio Romeo" w:date="2021-01-01T23:36:00Z">
        <w:r w:rsidR="006048CB" w:rsidRPr="00801F40">
          <w:rPr>
            <w:rFonts w:ascii="Bell MT" w:hAnsi="Bell MT"/>
            <w:sz w:val="28"/>
            <w:szCs w:val="28"/>
            <w:lang w:val="en-US"/>
            <w:rPrChange w:id="4345" w:author="Etion Pinari" w:date="2021-01-06T12:27:00Z">
              <w:rPr>
                <w:rFonts w:ascii="Bell MT" w:hAnsi="Bell MT"/>
                <w:sz w:val="28"/>
                <w:szCs w:val="28"/>
                <w:lang w:val="en-GB"/>
              </w:rPr>
            </w:rPrChange>
          </w:rPr>
          <w:t>, Map Mediator Module</w:t>
        </w:r>
      </w:ins>
    </w:p>
    <w:p w14:paraId="6C8EA4FA" w14:textId="5FB5AB1D" w:rsidR="0045158B" w:rsidRPr="00801F40" w:rsidRDefault="0045158B" w:rsidP="0045158B">
      <w:pPr>
        <w:pStyle w:val="Paragrafoelenco"/>
        <w:numPr>
          <w:ilvl w:val="0"/>
          <w:numId w:val="32"/>
        </w:numPr>
        <w:ind w:left="1066" w:hanging="357"/>
        <w:jc w:val="both"/>
        <w:rPr>
          <w:ins w:id="4346" w:author="Giorgio Romeo" w:date="2021-01-01T23:12:00Z"/>
          <w:rFonts w:ascii="Bell MT" w:hAnsi="Bell MT"/>
          <w:sz w:val="28"/>
          <w:szCs w:val="28"/>
          <w:lang w:val="en-US"/>
          <w:rPrChange w:id="4347" w:author="Etion Pinari" w:date="2021-01-06T12:27:00Z">
            <w:rPr>
              <w:ins w:id="4348" w:author="Giorgio Romeo" w:date="2021-01-01T23:12:00Z"/>
              <w:rFonts w:ascii="Bell MT" w:hAnsi="Bell MT"/>
              <w:sz w:val="28"/>
              <w:szCs w:val="28"/>
              <w:lang w:val="en-GB"/>
            </w:rPr>
          </w:rPrChange>
        </w:rPr>
      </w:pPr>
      <w:ins w:id="4349" w:author="Giorgio Romeo" w:date="2021-01-01T23:12:00Z">
        <w:r w:rsidRPr="00801F40">
          <w:rPr>
            <w:rFonts w:ascii="Bell MT" w:hAnsi="Bell MT"/>
            <w:sz w:val="28"/>
            <w:szCs w:val="28"/>
            <w:lang w:val="en-US"/>
            <w:rPrChange w:id="4350" w:author="Etion Pinari" w:date="2021-01-06T12:27:00Z">
              <w:rPr>
                <w:rFonts w:ascii="Bell MT" w:hAnsi="Bell MT"/>
                <w:sz w:val="28"/>
                <w:szCs w:val="28"/>
                <w:lang w:val="en-GB"/>
              </w:rPr>
            </w:rPrChange>
          </w:rPr>
          <w:t>Location Module, Queue Manager, Account Manager</w:t>
        </w:r>
      </w:ins>
      <w:ins w:id="4351" w:author="Giorgio Romeo" w:date="2021-01-01T23:13:00Z">
        <w:r w:rsidRPr="00801F40">
          <w:rPr>
            <w:rFonts w:ascii="Bell MT" w:hAnsi="Bell MT"/>
            <w:sz w:val="28"/>
            <w:szCs w:val="28"/>
            <w:lang w:val="en-US"/>
            <w:rPrChange w:id="4352" w:author="Etion Pinari" w:date="2021-01-06T12:27:00Z">
              <w:rPr>
                <w:rFonts w:ascii="Bell MT" w:hAnsi="Bell MT"/>
                <w:sz w:val="28"/>
                <w:szCs w:val="28"/>
                <w:lang w:val="en-GB"/>
              </w:rPr>
            </w:rPrChange>
          </w:rPr>
          <w:t>, Market Manager</w:t>
        </w:r>
      </w:ins>
    </w:p>
    <w:p w14:paraId="436FC88C" w14:textId="40888794" w:rsidR="0045158B" w:rsidRPr="00801F40" w:rsidRDefault="0045158B" w:rsidP="0045158B">
      <w:pPr>
        <w:pStyle w:val="Paragrafoelenco"/>
        <w:numPr>
          <w:ilvl w:val="0"/>
          <w:numId w:val="32"/>
        </w:numPr>
        <w:ind w:left="1066" w:hanging="357"/>
        <w:jc w:val="both"/>
        <w:rPr>
          <w:ins w:id="4353" w:author="Giorgio Romeo" w:date="2021-01-01T23:14:00Z"/>
          <w:rFonts w:ascii="Bell MT" w:hAnsi="Bell MT"/>
          <w:sz w:val="28"/>
          <w:szCs w:val="28"/>
          <w:lang w:val="en-US"/>
          <w:rPrChange w:id="4354" w:author="Etion Pinari" w:date="2021-01-06T12:27:00Z">
            <w:rPr>
              <w:ins w:id="4355" w:author="Giorgio Romeo" w:date="2021-01-01T23:14:00Z"/>
              <w:rFonts w:ascii="Bell MT" w:hAnsi="Bell MT"/>
              <w:sz w:val="28"/>
              <w:szCs w:val="28"/>
              <w:lang w:val="en-GB"/>
            </w:rPr>
          </w:rPrChange>
        </w:rPr>
      </w:pPr>
      <w:ins w:id="4356" w:author="Giorgio Romeo" w:date="2021-01-01T23:13:00Z">
        <w:r w:rsidRPr="00801F40">
          <w:rPr>
            <w:rFonts w:ascii="Bell MT" w:hAnsi="Bell MT"/>
            <w:sz w:val="28"/>
            <w:szCs w:val="28"/>
            <w:lang w:val="en-US"/>
            <w:rPrChange w:id="4357" w:author="Etion Pinari" w:date="2021-01-06T12:27:00Z">
              <w:rPr>
                <w:rFonts w:ascii="Bell MT" w:hAnsi="Bell MT"/>
                <w:sz w:val="28"/>
                <w:szCs w:val="28"/>
                <w:lang w:val="en-GB"/>
              </w:rPr>
            </w:rPrChange>
          </w:rPr>
          <w:t xml:space="preserve">Reservation Manager, </w:t>
        </w:r>
      </w:ins>
      <w:ins w:id="4358" w:author="Giorgio Romeo" w:date="2021-01-01T23:14:00Z">
        <w:r w:rsidRPr="00801F40">
          <w:rPr>
            <w:rFonts w:ascii="Bell MT" w:hAnsi="Bell MT"/>
            <w:sz w:val="28"/>
            <w:szCs w:val="28"/>
            <w:lang w:val="en-US"/>
            <w:rPrChange w:id="4359" w:author="Etion Pinari" w:date="2021-01-06T12:27:00Z">
              <w:rPr>
                <w:rFonts w:ascii="Bell MT" w:hAnsi="Bell MT"/>
                <w:sz w:val="28"/>
                <w:szCs w:val="28"/>
                <w:lang w:val="en-GB"/>
              </w:rPr>
            </w:rPrChange>
          </w:rPr>
          <w:t xml:space="preserve">Notification Manager, </w:t>
        </w:r>
      </w:ins>
      <w:ins w:id="4360" w:author="Giorgio Romeo" w:date="2021-01-01T23:13:00Z">
        <w:r w:rsidRPr="00801F40">
          <w:rPr>
            <w:rFonts w:ascii="Bell MT" w:hAnsi="Bell MT"/>
            <w:sz w:val="28"/>
            <w:szCs w:val="28"/>
            <w:lang w:val="en-US"/>
            <w:rPrChange w:id="4361" w:author="Etion Pinari" w:date="2021-01-06T12:27:00Z">
              <w:rPr>
                <w:rFonts w:ascii="Bell MT" w:hAnsi="Bell MT"/>
                <w:sz w:val="28"/>
                <w:szCs w:val="28"/>
                <w:lang w:val="en-GB"/>
              </w:rPr>
            </w:rPrChange>
          </w:rPr>
          <w:t xml:space="preserve">Turnstile </w:t>
        </w:r>
      </w:ins>
      <w:ins w:id="4362" w:author="Giorgio Romeo" w:date="2021-01-02T00:08:00Z">
        <w:r w:rsidR="00714641" w:rsidRPr="00801F40">
          <w:rPr>
            <w:rFonts w:ascii="Bell MT" w:hAnsi="Bell MT"/>
            <w:sz w:val="28"/>
            <w:szCs w:val="28"/>
            <w:lang w:val="en-US"/>
            <w:rPrChange w:id="4363" w:author="Etion Pinari" w:date="2021-01-06T12:27:00Z">
              <w:rPr>
                <w:rFonts w:ascii="Bell MT" w:hAnsi="Bell MT"/>
                <w:sz w:val="28"/>
                <w:szCs w:val="28"/>
                <w:lang w:val="en-GB"/>
              </w:rPr>
            </w:rPrChange>
          </w:rPr>
          <w:t>M</w:t>
        </w:r>
      </w:ins>
      <w:ins w:id="4364" w:author="Giorgio Romeo" w:date="2021-01-01T23:13:00Z">
        <w:r w:rsidRPr="00801F40">
          <w:rPr>
            <w:rFonts w:ascii="Bell MT" w:hAnsi="Bell MT"/>
            <w:sz w:val="28"/>
            <w:szCs w:val="28"/>
            <w:lang w:val="en-US"/>
            <w:rPrChange w:id="4365" w:author="Etion Pinari" w:date="2021-01-06T12:27:00Z">
              <w:rPr>
                <w:rFonts w:ascii="Bell MT" w:hAnsi="Bell MT"/>
                <w:sz w:val="28"/>
                <w:szCs w:val="28"/>
                <w:lang w:val="en-GB"/>
              </w:rPr>
            </w:rPrChange>
          </w:rPr>
          <w:t>anager</w:t>
        </w:r>
      </w:ins>
    </w:p>
    <w:p w14:paraId="16191ABB" w14:textId="070A17D3" w:rsidR="00D12632" w:rsidRPr="00801F40" w:rsidRDefault="0045158B" w:rsidP="00B633A4">
      <w:pPr>
        <w:ind w:left="708"/>
        <w:jc w:val="both"/>
        <w:rPr>
          <w:ins w:id="4366" w:author="Giorgio Romeo" w:date="2021-01-01T23:45:00Z"/>
          <w:rFonts w:ascii="Bell MT" w:hAnsi="Bell MT"/>
          <w:sz w:val="28"/>
          <w:szCs w:val="28"/>
          <w:lang w:val="en-US"/>
          <w:rPrChange w:id="4367" w:author="Etion Pinari" w:date="2021-01-06T12:27:00Z">
            <w:rPr>
              <w:ins w:id="4368" w:author="Giorgio Romeo" w:date="2021-01-01T23:45:00Z"/>
              <w:rFonts w:ascii="Bell MT" w:hAnsi="Bell MT"/>
              <w:sz w:val="28"/>
              <w:szCs w:val="28"/>
              <w:lang w:val="en-GB"/>
            </w:rPr>
          </w:rPrChange>
        </w:rPr>
      </w:pPr>
      <w:ins w:id="4369" w:author="Giorgio Romeo" w:date="2021-01-01T23:14:00Z">
        <w:r w:rsidRPr="00801F40">
          <w:rPr>
            <w:rFonts w:ascii="Bell MT" w:hAnsi="Bell MT"/>
            <w:sz w:val="28"/>
            <w:szCs w:val="28"/>
            <w:lang w:val="en-US"/>
            <w:rPrChange w:id="4370" w:author="Etion Pinari" w:date="2021-01-06T12:27:00Z">
              <w:rPr>
                <w:rFonts w:ascii="Bell MT" w:hAnsi="Bell MT"/>
                <w:sz w:val="28"/>
                <w:szCs w:val="28"/>
                <w:lang w:val="en-GB"/>
              </w:rPr>
            </w:rPrChange>
          </w:rPr>
          <w:t xml:space="preserve">Note that components belonging to the same </w:t>
        </w:r>
      </w:ins>
      <w:ins w:id="4371" w:author="Giorgio Romeo" w:date="2021-01-01T23:15:00Z">
        <w:r w:rsidRPr="00801F40">
          <w:rPr>
            <w:rFonts w:ascii="Bell MT" w:hAnsi="Bell MT"/>
            <w:sz w:val="28"/>
            <w:szCs w:val="28"/>
            <w:lang w:val="en-US"/>
            <w:rPrChange w:id="4372" w:author="Etion Pinari" w:date="2021-01-06T12:27:00Z">
              <w:rPr>
                <w:rFonts w:ascii="Bell MT" w:hAnsi="Bell MT"/>
                <w:sz w:val="28"/>
                <w:szCs w:val="28"/>
                <w:lang w:val="en-GB"/>
              </w:rPr>
            </w:rPrChange>
          </w:rPr>
          <w:t xml:space="preserve">group are independent, </w:t>
        </w:r>
      </w:ins>
      <w:ins w:id="4373" w:author="Giorgio Romeo" w:date="2021-01-01T23:17:00Z">
        <w:r w:rsidRPr="00801F40">
          <w:rPr>
            <w:rFonts w:ascii="Bell MT" w:hAnsi="Bell MT"/>
            <w:sz w:val="28"/>
            <w:szCs w:val="28"/>
            <w:lang w:val="en-US"/>
            <w:rPrChange w:id="4374" w:author="Etion Pinari" w:date="2021-01-06T12:27:00Z">
              <w:rPr>
                <w:rFonts w:ascii="Bell MT" w:hAnsi="Bell MT"/>
                <w:sz w:val="28"/>
                <w:szCs w:val="28"/>
                <w:lang w:val="en-GB"/>
              </w:rPr>
            </w:rPrChange>
          </w:rPr>
          <w:t>so they</w:t>
        </w:r>
      </w:ins>
      <w:ins w:id="4375" w:author="Giorgio Romeo" w:date="2021-01-01T23:15:00Z">
        <w:r w:rsidRPr="00801F40">
          <w:rPr>
            <w:rFonts w:ascii="Bell MT" w:hAnsi="Bell MT"/>
            <w:sz w:val="28"/>
            <w:szCs w:val="28"/>
            <w:lang w:val="en-US"/>
            <w:rPrChange w:id="4376" w:author="Etion Pinari" w:date="2021-01-06T12:27:00Z">
              <w:rPr>
                <w:rFonts w:ascii="Bell MT" w:hAnsi="Bell MT"/>
                <w:sz w:val="28"/>
                <w:szCs w:val="28"/>
                <w:lang w:val="en-GB"/>
              </w:rPr>
            </w:rPrChange>
          </w:rPr>
          <w:t xml:space="preserve"> can be implemented in parallel. Moreover, the DBM</w:t>
        </w:r>
      </w:ins>
      <w:ins w:id="4377" w:author="Giorgio Romeo" w:date="2021-01-01T23:16:00Z">
        <w:r w:rsidRPr="00801F40">
          <w:rPr>
            <w:rFonts w:ascii="Bell MT" w:hAnsi="Bell MT"/>
            <w:sz w:val="28"/>
            <w:szCs w:val="28"/>
            <w:lang w:val="en-US"/>
            <w:rPrChange w:id="4378" w:author="Etion Pinari" w:date="2021-01-06T12:27:00Z">
              <w:rPr>
                <w:rFonts w:ascii="Bell MT" w:hAnsi="Bell MT"/>
                <w:sz w:val="28"/>
                <w:szCs w:val="28"/>
                <w:lang w:val="en-GB"/>
              </w:rPr>
            </w:rPrChange>
          </w:rPr>
          <w:t>S service</w:t>
        </w:r>
      </w:ins>
      <w:ins w:id="4379" w:author="Giorgio Romeo" w:date="2021-01-04T10:29:00Z">
        <w:r w:rsidR="00B47FED" w:rsidRPr="00801F40">
          <w:rPr>
            <w:rFonts w:ascii="Bell MT" w:hAnsi="Bell MT"/>
            <w:sz w:val="28"/>
            <w:szCs w:val="28"/>
            <w:lang w:val="en-US"/>
            <w:rPrChange w:id="4380" w:author="Etion Pinari" w:date="2021-01-06T12:27:00Z">
              <w:rPr>
                <w:rFonts w:ascii="Bell MT" w:hAnsi="Bell MT"/>
                <w:sz w:val="28"/>
                <w:szCs w:val="28"/>
                <w:lang w:val="en-GB"/>
              </w:rPr>
            </w:rPrChange>
          </w:rPr>
          <w:t xml:space="preserve">, </w:t>
        </w:r>
      </w:ins>
      <w:ins w:id="4381" w:author="Giorgio Romeo" w:date="2021-01-01T23:16:00Z">
        <w:r w:rsidRPr="00801F40">
          <w:rPr>
            <w:rFonts w:ascii="Bell MT" w:hAnsi="Bell MT"/>
            <w:sz w:val="28"/>
            <w:szCs w:val="28"/>
            <w:lang w:val="en-US"/>
            <w:rPrChange w:id="4382" w:author="Etion Pinari" w:date="2021-01-06T12:27:00Z">
              <w:rPr>
                <w:rFonts w:ascii="Bell MT" w:hAnsi="Bell MT"/>
                <w:sz w:val="28"/>
                <w:szCs w:val="28"/>
                <w:lang w:val="en-GB"/>
              </w:rPr>
            </w:rPrChange>
          </w:rPr>
          <w:t xml:space="preserve">the </w:t>
        </w:r>
      </w:ins>
      <w:ins w:id="4383" w:author="Giorgio Romeo" w:date="2021-01-01T23:17:00Z">
        <w:r w:rsidRPr="00801F40">
          <w:rPr>
            <w:rFonts w:ascii="Bell MT" w:hAnsi="Bell MT"/>
            <w:sz w:val="28"/>
            <w:szCs w:val="28"/>
            <w:lang w:val="en-US"/>
            <w:rPrChange w:id="4384" w:author="Etion Pinari" w:date="2021-01-06T12:27:00Z">
              <w:rPr>
                <w:rFonts w:ascii="Bell MT" w:hAnsi="Bell MT"/>
                <w:sz w:val="28"/>
                <w:szCs w:val="28"/>
                <w:lang w:val="en-GB"/>
              </w:rPr>
            </w:rPrChange>
          </w:rPr>
          <w:t>G</w:t>
        </w:r>
      </w:ins>
      <w:ins w:id="4385" w:author="Giorgio Romeo" w:date="2021-01-01T23:16:00Z">
        <w:r w:rsidRPr="00801F40">
          <w:rPr>
            <w:rFonts w:ascii="Bell MT" w:hAnsi="Bell MT"/>
            <w:sz w:val="28"/>
            <w:szCs w:val="28"/>
            <w:lang w:val="en-US"/>
            <w:rPrChange w:id="4386" w:author="Etion Pinari" w:date="2021-01-06T12:27:00Z">
              <w:rPr>
                <w:rFonts w:ascii="Bell MT" w:hAnsi="Bell MT"/>
                <w:sz w:val="28"/>
                <w:szCs w:val="28"/>
                <w:lang w:val="en-GB"/>
              </w:rPr>
            </w:rPrChange>
          </w:rPr>
          <w:t>eolocalization API</w:t>
        </w:r>
      </w:ins>
      <w:ins w:id="4387" w:author="Giorgio Romeo" w:date="2021-01-04T10:29:00Z">
        <w:r w:rsidR="00B47FED" w:rsidRPr="00801F40">
          <w:rPr>
            <w:rFonts w:ascii="Bell MT" w:hAnsi="Bell MT"/>
            <w:sz w:val="28"/>
            <w:szCs w:val="28"/>
            <w:lang w:val="en-US"/>
            <w:rPrChange w:id="4388" w:author="Etion Pinari" w:date="2021-01-06T12:27:00Z">
              <w:rPr>
                <w:rFonts w:ascii="Bell MT" w:hAnsi="Bell MT"/>
                <w:sz w:val="28"/>
                <w:szCs w:val="28"/>
                <w:lang w:val="en-GB"/>
              </w:rPr>
            </w:rPrChange>
          </w:rPr>
          <w:t xml:space="preserve"> and the FirebaseCloudMessaging</w:t>
        </w:r>
      </w:ins>
      <w:ins w:id="4389" w:author="Giorgio Romeo" w:date="2021-01-04T10:30:00Z">
        <w:r w:rsidR="00B47FED" w:rsidRPr="00801F40">
          <w:rPr>
            <w:rFonts w:ascii="Bell MT" w:hAnsi="Bell MT"/>
            <w:sz w:val="28"/>
            <w:szCs w:val="28"/>
            <w:lang w:val="en-US"/>
            <w:rPrChange w:id="4390" w:author="Etion Pinari" w:date="2021-01-06T12:27:00Z">
              <w:rPr>
                <w:rFonts w:ascii="Bell MT" w:hAnsi="Bell MT"/>
                <w:sz w:val="28"/>
                <w:szCs w:val="28"/>
                <w:lang w:val="en-GB"/>
              </w:rPr>
            </w:rPrChange>
          </w:rPr>
          <w:t xml:space="preserve"> </w:t>
        </w:r>
      </w:ins>
      <w:ins w:id="4391" w:author="Giorgio Romeo" w:date="2021-01-04T10:29:00Z">
        <w:r w:rsidR="00B47FED" w:rsidRPr="00801F40">
          <w:rPr>
            <w:rFonts w:ascii="Bell MT" w:hAnsi="Bell MT"/>
            <w:sz w:val="28"/>
            <w:szCs w:val="28"/>
            <w:lang w:val="en-US"/>
            <w:rPrChange w:id="4392" w:author="Etion Pinari" w:date="2021-01-06T12:27:00Z">
              <w:rPr>
                <w:rFonts w:ascii="Bell MT" w:hAnsi="Bell MT"/>
                <w:sz w:val="28"/>
                <w:szCs w:val="28"/>
                <w:lang w:val="en-GB"/>
              </w:rPr>
            </w:rPrChange>
          </w:rPr>
          <w:t>API</w:t>
        </w:r>
      </w:ins>
      <w:ins w:id="4393" w:author="Giorgio Romeo" w:date="2021-01-01T23:16:00Z">
        <w:r w:rsidRPr="00801F40">
          <w:rPr>
            <w:rFonts w:ascii="Bell MT" w:hAnsi="Bell MT"/>
            <w:sz w:val="28"/>
            <w:szCs w:val="28"/>
            <w:lang w:val="en-US"/>
            <w:rPrChange w:id="4394" w:author="Etion Pinari" w:date="2021-01-06T12:27:00Z">
              <w:rPr>
                <w:rFonts w:ascii="Bell MT" w:hAnsi="Bell MT"/>
                <w:sz w:val="28"/>
                <w:szCs w:val="28"/>
                <w:lang w:val="en-GB"/>
              </w:rPr>
            </w:rPrChange>
          </w:rPr>
          <w:t xml:space="preserve"> are assumed to work properly since are external serv</w:t>
        </w:r>
      </w:ins>
      <w:ins w:id="4395" w:author="Giorgio Romeo" w:date="2021-01-01T23:17:00Z">
        <w:r w:rsidRPr="00801F40">
          <w:rPr>
            <w:rFonts w:ascii="Bell MT" w:hAnsi="Bell MT"/>
            <w:sz w:val="28"/>
            <w:szCs w:val="28"/>
            <w:lang w:val="en-US"/>
            <w:rPrChange w:id="4396" w:author="Etion Pinari" w:date="2021-01-06T12:27:00Z">
              <w:rPr>
                <w:rFonts w:ascii="Bell MT" w:hAnsi="Bell MT"/>
                <w:sz w:val="28"/>
                <w:szCs w:val="28"/>
                <w:lang w:val="en-GB"/>
              </w:rPr>
            </w:rPrChange>
          </w:rPr>
          <w:t>ices.</w:t>
        </w:r>
      </w:ins>
    </w:p>
    <w:p w14:paraId="12649943" w14:textId="56E6B42A" w:rsidR="00B633A4" w:rsidRPr="00801F40" w:rsidRDefault="00B633A4" w:rsidP="00B633A4">
      <w:pPr>
        <w:ind w:left="708"/>
        <w:jc w:val="both"/>
        <w:rPr>
          <w:ins w:id="4397" w:author="Giorgio Romeo" w:date="2021-01-01T23:51:00Z"/>
          <w:rFonts w:ascii="Bell MT" w:hAnsi="Bell MT"/>
          <w:sz w:val="28"/>
          <w:szCs w:val="28"/>
          <w:lang w:val="en-US"/>
          <w:rPrChange w:id="4398" w:author="Etion Pinari" w:date="2021-01-06T12:27:00Z">
            <w:rPr>
              <w:ins w:id="4399" w:author="Giorgio Romeo" w:date="2021-01-01T23:51:00Z"/>
              <w:rFonts w:ascii="Bell MT" w:hAnsi="Bell MT"/>
              <w:sz w:val="28"/>
              <w:szCs w:val="28"/>
              <w:lang w:val="en-GB"/>
            </w:rPr>
          </w:rPrChange>
        </w:rPr>
      </w:pPr>
      <w:ins w:id="4400" w:author="Giorgio Romeo" w:date="2021-01-01T23:34:00Z">
        <w:r w:rsidRPr="00801F40">
          <w:rPr>
            <w:rFonts w:ascii="Bell MT" w:hAnsi="Bell MT"/>
            <w:sz w:val="28"/>
            <w:szCs w:val="28"/>
            <w:lang w:val="en-US"/>
            <w:rPrChange w:id="4401" w:author="Etion Pinari" w:date="2021-01-06T12:27:00Z">
              <w:rPr>
                <w:rFonts w:ascii="Bell MT" w:hAnsi="Bell MT"/>
                <w:sz w:val="28"/>
                <w:szCs w:val="28"/>
                <w:lang w:val="en-GB"/>
              </w:rPr>
            </w:rPrChange>
          </w:rPr>
          <w:t xml:space="preserve">The </w:t>
        </w:r>
        <w:r w:rsidRPr="00801F40">
          <w:rPr>
            <w:rFonts w:ascii="Bell MT" w:hAnsi="Bell MT"/>
            <w:b/>
            <w:bCs/>
            <w:sz w:val="28"/>
            <w:szCs w:val="28"/>
            <w:lang w:val="en-US"/>
            <w:rPrChange w:id="4402" w:author="Etion Pinari" w:date="2021-01-06T12:27:00Z">
              <w:rPr>
                <w:rFonts w:ascii="Bell MT" w:hAnsi="Bell MT"/>
                <w:sz w:val="28"/>
                <w:szCs w:val="28"/>
                <w:lang w:val="en-GB"/>
              </w:rPr>
            </w:rPrChange>
          </w:rPr>
          <w:t>Data Service</w:t>
        </w:r>
        <w:r w:rsidRPr="00801F40">
          <w:rPr>
            <w:rFonts w:ascii="Bell MT" w:hAnsi="Bell MT"/>
            <w:sz w:val="28"/>
            <w:szCs w:val="28"/>
            <w:lang w:val="en-US"/>
            <w:rPrChange w:id="4403" w:author="Etion Pinari" w:date="2021-01-06T12:27:00Z">
              <w:rPr>
                <w:rFonts w:ascii="Bell MT" w:hAnsi="Bell MT"/>
                <w:sz w:val="28"/>
                <w:szCs w:val="28"/>
                <w:lang w:val="en-GB"/>
              </w:rPr>
            </w:rPrChange>
          </w:rPr>
          <w:t xml:space="preserve"> </w:t>
        </w:r>
      </w:ins>
      <w:ins w:id="4404" w:author="Giorgio Romeo" w:date="2021-01-01T23:40:00Z">
        <w:r w:rsidR="00CF3559" w:rsidRPr="00801F40">
          <w:rPr>
            <w:rFonts w:ascii="Bell MT" w:hAnsi="Bell MT"/>
            <w:sz w:val="28"/>
            <w:szCs w:val="28"/>
            <w:lang w:val="en-US"/>
            <w:rPrChange w:id="4405" w:author="Etion Pinari" w:date="2021-01-06T12:27:00Z">
              <w:rPr>
                <w:rFonts w:ascii="Bell MT" w:hAnsi="Bell MT"/>
                <w:sz w:val="28"/>
                <w:szCs w:val="28"/>
                <w:lang w:val="en-GB"/>
              </w:rPr>
            </w:rPrChange>
          </w:rPr>
          <w:t xml:space="preserve">and the </w:t>
        </w:r>
        <w:r w:rsidR="00CF3559" w:rsidRPr="00801F40">
          <w:rPr>
            <w:rFonts w:ascii="Bell MT" w:hAnsi="Bell MT"/>
            <w:b/>
            <w:bCs/>
            <w:sz w:val="28"/>
            <w:szCs w:val="28"/>
            <w:lang w:val="en-US"/>
            <w:rPrChange w:id="4406" w:author="Etion Pinari" w:date="2021-01-06T12:27:00Z">
              <w:rPr>
                <w:rFonts w:ascii="Bell MT" w:hAnsi="Bell MT"/>
                <w:sz w:val="28"/>
                <w:szCs w:val="28"/>
                <w:lang w:val="en-GB"/>
              </w:rPr>
            </w:rPrChange>
          </w:rPr>
          <w:t>Map Mediator</w:t>
        </w:r>
      </w:ins>
      <w:ins w:id="4407" w:author="Giorgio Romeo" w:date="2021-01-01T23:41:00Z">
        <w:r w:rsidR="00CF3559" w:rsidRPr="00801F40">
          <w:rPr>
            <w:rFonts w:ascii="Bell MT" w:hAnsi="Bell MT"/>
            <w:b/>
            <w:bCs/>
            <w:sz w:val="28"/>
            <w:szCs w:val="28"/>
            <w:lang w:val="en-US"/>
            <w:rPrChange w:id="4408" w:author="Etion Pinari" w:date="2021-01-06T12:27:00Z">
              <w:rPr>
                <w:rFonts w:ascii="Bell MT" w:hAnsi="Bell MT"/>
                <w:sz w:val="28"/>
                <w:szCs w:val="28"/>
                <w:lang w:val="en-GB"/>
              </w:rPr>
            </w:rPrChange>
          </w:rPr>
          <w:t xml:space="preserve"> Module</w:t>
        </w:r>
        <w:r w:rsidR="00CF3559" w:rsidRPr="00801F40">
          <w:rPr>
            <w:rFonts w:ascii="Bell MT" w:hAnsi="Bell MT"/>
            <w:sz w:val="28"/>
            <w:szCs w:val="28"/>
            <w:lang w:val="en-US"/>
            <w:rPrChange w:id="4409" w:author="Etion Pinari" w:date="2021-01-06T12:27:00Z">
              <w:rPr>
                <w:rFonts w:ascii="Bell MT" w:hAnsi="Bell MT"/>
                <w:sz w:val="28"/>
                <w:szCs w:val="28"/>
                <w:lang w:val="en-GB"/>
              </w:rPr>
            </w:rPrChange>
          </w:rPr>
          <w:t xml:space="preserve"> </w:t>
        </w:r>
      </w:ins>
      <w:ins w:id="4410" w:author="Giorgio Romeo" w:date="2021-01-01T23:34:00Z">
        <w:r w:rsidRPr="00801F40">
          <w:rPr>
            <w:rFonts w:ascii="Bell MT" w:hAnsi="Bell MT"/>
            <w:sz w:val="28"/>
            <w:szCs w:val="28"/>
            <w:lang w:val="en-US"/>
            <w:rPrChange w:id="4411" w:author="Etion Pinari" w:date="2021-01-06T12:27:00Z">
              <w:rPr>
                <w:rFonts w:ascii="Bell MT" w:hAnsi="Bell MT"/>
                <w:sz w:val="28"/>
                <w:szCs w:val="28"/>
                <w:lang w:val="en-GB"/>
              </w:rPr>
            </w:rPrChange>
          </w:rPr>
          <w:t>components should be implemented as first</w:t>
        </w:r>
      </w:ins>
      <w:ins w:id="4412" w:author="Giorgio Romeo" w:date="2021-01-01T23:49:00Z">
        <w:r w:rsidR="00D12632" w:rsidRPr="00801F40">
          <w:rPr>
            <w:rFonts w:ascii="Bell MT" w:hAnsi="Bell MT"/>
            <w:sz w:val="28"/>
            <w:szCs w:val="28"/>
            <w:lang w:val="en-US"/>
            <w:rPrChange w:id="4413" w:author="Etion Pinari" w:date="2021-01-06T12:27:00Z">
              <w:rPr>
                <w:rFonts w:ascii="Bell MT" w:hAnsi="Bell MT"/>
                <w:sz w:val="28"/>
                <w:szCs w:val="28"/>
                <w:lang w:val="en-GB"/>
              </w:rPr>
            </w:rPrChange>
          </w:rPr>
          <w:t xml:space="preserve"> because a</w:t>
        </w:r>
      </w:ins>
      <w:ins w:id="4414" w:author="Giorgio Romeo" w:date="2021-01-01T23:35:00Z">
        <w:r w:rsidR="006048CB" w:rsidRPr="00801F40">
          <w:rPr>
            <w:rFonts w:ascii="Bell MT" w:hAnsi="Bell MT"/>
            <w:sz w:val="28"/>
            <w:szCs w:val="28"/>
            <w:lang w:val="en-US"/>
            <w:rPrChange w:id="4415" w:author="Etion Pinari" w:date="2021-01-06T12:27:00Z">
              <w:rPr>
                <w:rFonts w:ascii="Bell MT" w:hAnsi="Bell MT"/>
                <w:sz w:val="28"/>
                <w:szCs w:val="28"/>
                <w:lang w:val="en-GB"/>
              </w:rPr>
            </w:rPrChange>
          </w:rPr>
          <w:t xml:space="preserve">ll the remaining components </w:t>
        </w:r>
      </w:ins>
      <w:ins w:id="4416" w:author="Giorgio Romeo" w:date="2021-01-01T23:38:00Z">
        <w:r w:rsidR="006048CB" w:rsidRPr="00801F40">
          <w:rPr>
            <w:rFonts w:ascii="Bell MT" w:hAnsi="Bell MT"/>
            <w:sz w:val="28"/>
            <w:szCs w:val="28"/>
            <w:lang w:val="en-US"/>
            <w:rPrChange w:id="4417" w:author="Etion Pinari" w:date="2021-01-06T12:27:00Z">
              <w:rPr>
                <w:rFonts w:ascii="Bell MT" w:hAnsi="Bell MT"/>
                <w:sz w:val="28"/>
                <w:szCs w:val="28"/>
                <w:lang w:val="en-GB"/>
              </w:rPr>
            </w:rPrChange>
          </w:rPr>
          <w:t xml:space="preserve">of the application server </w:t>
        </w:r>
      </w:ins>
      <w:ins w:id="4418" w:author="Giorgio Romeo" w:date="2021-01-01T23:36:00Z">
        <w:r w:rsidR="006048CB" w:rsidRPr="00801F40">
          <w:rPr>
            <w:rFonts w:ascii="Bell MT" w:hAnsi="Bell MT"/>
            <w:sz w:val="28"/>
            <w:szCs w:val="28"/>
            <w:lang w:val="en-US"/>
            <w:rPrChange w:id="4419" w:author="Etion Pinari" w:date="2021-01-06T12:27:00Z">
              <w:rPr>
                <w:rFonts w:ascii="Bell MT" w:hAnsi="Bell MT"/>
                <w:sz w:val="28"/>
                <w:szCs w:val="28"/>
                <w:lang w:val="en-GB"/>
              </w:rPr>
            </w:rPrChange>
          </w:rPr>
          <w:t xml:space="preserve">depend </w:t>
        </w:r>
      </w:ins>
      <w:ins w:id="4420" w:author="Giorgio Romeo" w:date="2021-01-01T23:38:00Z">
        <w:r w:rsidR="006048CB" w:rsidRPr="00801F40">
          <w:rPr>
            <w:rFonts w:ascii="Bell MT" w:hAnsi="Bell MT"/>
            <w:sz w:val="28"/>
            <w:szCs w:val="28"/>
            <w:lang w:val="en-US"/>
            <w:rPrChange w:id="4421" w:author="Etion Pinari" w:date="2021-01-06T12:27:00Z">
              <w:rPr>
                <w:rFonts w:ascii="Bell MT" w:hAnsi="Bell MT"/>
                <w:sz w:val="28"/>
                <w:szCs w:val="28"/>
                <w:lang w:val="en-GB"/>
              </w:rPr>
            </w:rPrChange>
          </w:rPr>
          <w:t xml:space="preserve">directly or indirectly </w:t>
        </w:r>
      </w:ins>
      <w:ins w:id="4422" w:author="Giorgio Romeo" w:date="2021-01-01T23:36:00Z">
        <w:r w:rsidR="006048CB" w:rsidRPr="00801F40">
          <w:rPr>
            <w:rFonts w:ascii="Bell MT" w:hAnsi="Bell MT"/>
            <w:sz w:val="28"/>
            <w:szCs w:val="28"/>
            <w:lang w:val="en-US"/>
            <w:rPrChange w:id="4423" w:author="Etion Pinari" w:date="2021-01-06T12:27:00Z">
              <w:rPr>
                <w:rFonts w:ascii="Bell MT" w:hAnsi="Bell MT"/>
                <w:sz w:val="28"/>
                <w:szCs w:val="28"/>
                <w:lang w:val="en-GB"/>
              </w:rPr>
            </w:rPrChange>
          </w:rPr>
          <w:t xml:space="preserve">on </w:t>
        </w:r>
      </w:ins>
      <w:ins w:id="4424" w:author="Giorgio Romeo" w:date="2021-01-01T23:46:00Z">
        <w:r w:rsidR="00D12632" w:rsidRPr="00801F40">
          <w:rPr>
            <w:rFonts w:ascii="Bell MT" w:hAnsi="Bell MT"/>
            <w:sz w:val="28"/>
            <w:szCs w:val="28"/>
            <w:lang w:val="en-US"/>
            <w:rPrChange w:id="4425" w:author="Etion Pinari" w:date="2021-01-06T12:27:00Z">
              <w:rPr>
                <w:rFonts w:ascii="Bell MT" w:hAnsi="Bell MT"/>
                <w:sz w:val="28"/>
                <w:szCs w:val="28"/>
                <w:lang w:val="en-GB"/>
              </w:rPr>
            </w:rPrChange>
          </w:rPr>
          <w:t>the former since it handles</w:t>
        </w:r>
      </w:ins>
      <w:ins w:id="4426" w:author="Giorgio Romeo" w:date="2021-01-01T23:47:00Z">
        <w:r w:rsidR="00D12632" w:rsidRPr="00801F40">
          <w:rPr>
            <w:rFonts w:ascii="Bell MT" w:hAnsi="Bell MT"/>
            <w:sz w:val="28"/>
            <w:szCs w:val="28"/>
            <w:lang w:val="en-US"/>
            <w:rPrChange w:id="4427" w:author="Etion Pinari" w:date="2021-01-06T12:27:00Z">
              <w:rPr>
                <w:rFonts w:ascii="Bell MT" w:hAnsi="Bell MT"/>
                <w:sz w:val="28"/>
                <w:szCs w:val="28"/>
                <w:lang w:val="en-GB"/>
              </w:rPr>
            </w:rPrChange>
          </w:rPr>
          <w:t xml:space="preserve"> the communication with the database to store and retrieve data</w:t>
        </w:r>
      </w:ins>
      <w:ins w:id="4428" w:author="Giorgio Romeo" w:date="2021-01-01T23:44:00Z">
        <w:r w:rsidR="00CF3559" w:rsidRPr="00801F40">
          <w:rPr>
            <w:rFonts w:ascii="Bell MT" w:hAnsi="Bell MT"/>
            <w:sz w:val="28"/>
            <w:szCs w:val="28"/>
            <w:lang w:val="en-US"/>
            <w:rPrChange w:id="4429" w:author="Etion Pinari" w:date="2021-01-06T12:27:00Z">
              <w:rPr>
                <w:rFonts w:ascii="Bell MT" w:hAnsi="Bell MT"/>
                <w:sz w:val="28"/>
                <w:szCs w:val="28"/>
                <w:lang w:val="en-GB"/>
              </w:rPr>
            </w:rPrChange>
          </w:rPr>
          <w:t>, while the latter</w:t>
        </w:r>
      </w:ins>
      <w:ins w:id="4430" w:author="Giorgio Romeo" w:date="2021-01-01T23:45:00Z">
        <w:r w:rsidR="00CF3559" w:rsidRPr="00801F40">
          <w:rPr>
            <w:rFonts w:ascii="Bell MT" w:hAnsi="Bell MT"/>
            <w:sz w:val="28"/>
            <w:szCs w:val="28"/>
            <w:lang w:val="en-US"/>
            <w:rPrChange w:id="4431" w:author="Etion Pinari" w:date="2021-01-06T12:27:00Z">
              <w:rPr>
                <w:rFonts w:ascii="Bell MT" w:hAnsi="Bell MT"/>
                <w:sz w:val="28"/>
                <w:szCs w:val="28"/>
                <w:lang w:val="en-GB"/>
              </w:rPr>
            </w:rPrChange>
          </w:rPr>
          <w:t xml:space="preserve"> </w:t>
        </w:r>
      </w:ins>
      <w:ins w:id="4432" w:author="Giorgio Romeo" w:date="2021-01-01T23:48:00Z">
        <w:r w:rsidR="00D12632" w:rsidRPr="00801F40">
          <w:rPr>
            <w:rFonts w:ascii="Bell MT" w:hAnsi="Bell MT"/>
            <w:sz w:val="28"/>
            <w:szCs w:val="28"/>
            <w:lang w:val="en-US"/>
            <w:rPrChange w:id="4433" w:author="Etion Pinari" w:date="2021-01-06T12:27:00Z">
              <w:rPr>
                <w:rFonts w:ascii="Bell MT" w:hAnsi="Bell MT"/>
                <w:sz w:val="28"/>
                <w:szCs w:val="28"/>
                <w:lang w:val="en-GB"/>
              </w:rPr>
            </w:rPrChange>
          </w:rPr>
          <w:t>is independent from all the other</w:t>
        </w:r>
      </w:ins>
      <w:ins w:id="4434" w:author="Giorgio Romeo" w:date="2021-01-01T23:51:00Z">
        <w:r w:rsidR="00D12632" w:rsidRPr="00801F40">
          <w:rPr>
            <w:rFonts w:ascii="Bell MT" w:hAnsi="Bell MT"/>
            <w:sz w:val="28"/>
            <w:szCs w:val="28"/>
            <w:lang w:val="en-US"/>
            <w:rPrChange w:id="4435" w:author="Etion Pinari" w:date="2021-01-06T12:27:00Z">
              <w:rPr>
                <w:rFonts w:ascii="Bell MT" w:hAnsi="Bell MT"/>
                <w:sz w:val="28"/>
                <w:szCs w:val="28"/>
                <w:lang w:val="en-GB"/>
              </w:rPr>
            </w:rPrChange>
          </w:rPr>
          <w:t xml:space="preserve">s </w:t>
        </w:r>
      </w:ins>
      <w:ins w:id="4436" w:author="Giorgio Romeo" w:date="2021-01-01T23:48:00Z">
        <w:r w:rsidR="00D12632" w:rsidRPr="00801F40">
          <w:rPr>
            <w:rFonts w:ascii="Bell MT" w:hAnsi="Bell MT"/>
            <w:sz w:val="28"/>
            <w:szCs w:val="28"/>
            <w:lang w:val="en-US"/>
            <w:rPrChange w:id="4437" w:author="Etion Pinari" w:date="2021-01-06T12:27:00Z">
              <w:rPr>
                <w:rFonts w:ascii="Bell MT" w:hAnsi="Bell MT"/>
                <w:sz w:val="28"/>
                <w:szCs w:val="28"/>
                <w:lang w:val="en-GB"/>
              </w:rPr>
            </w:rPrChange>
          </w:rPr>
          <w:t>bec</w:t>
        </w:r>
      </w:ins>
      <w:ins w:id="4438" w:author="Giorgio Romeo" w:date="2021-01-01T23:49:00Z">
        <w:r w:rsidR="00D12632" w:rsidRPr="00801F40">
          <w:rPr>
            <w:rFonts w:ascii="Bell MT" w:hAnsi="Bell MT"/>
            <w:sz w:val="28"/>
            <w:szCs w:val="28"/>
            <w:lang w:val="en-US"/>
            <w:rPrChange w:id="4439" w:author="Etion Pinari" w:date="2021-01-06T12:27:00Z">
              <w:rPr>
                <w:rFonts w:ascii="Bell MT" w:hAnsi="Bell MT"/>
                <w:sz w:val="28"/>
                <w:szCs w:val="28"/>
                <w:lang w:val="en-GB"/>
              </w:rPr>
            </w:rPrChange>
          </w:rPr>
          <w:t xml:space="preserve">ause </w:t>
        </w:r>
      </w:ins>
      <w:ins w:id="4440" w:author="Giorgio Romeo" w:date="2021-01-01T23:51:00Z">
        <w:r w:rsidR="00D12632" w:rsidRPr="00801F40">
          <w:rPr>
            <w:rFonts w:ascii="Bell MT" w:hAnsi="Bell MT"/>
            <w:sz w:val="28"/>
            <w:szCs w:val="28"/>
            <w:lang w:val="en-US"/>
            <w:rPrChange w:id="4441" w:author="Etion Pinari" w:date="2021-01-06T12:27:00Z">
              <w:rPr>
                <w:rFonts w:ascii="Bell MT" w:hAnsi="Bell MT"/>
                <w:sz w:val="28"/>
                <w:szCs w:val="28"/>
                <w:lang w:val="en-GB"/>
              </w:rPr>
            </w:rPrChange>
          </w:rPr>
          <w:t xml:space="preserve">it just </w:t>
        </w:r>
      </w:ins>
      <w:ins w:id="4442" w:author="Giorgio Romeo" w:date="2021-01-01T23:45:00Z">
        <w:r w:rsidR="00CF3559" w:rsidRPr="00801F40">
          <w:rPr>
            <w:rFonts w:ascii="Bell MT" w:hAnsi="Bell MT"/>
            <w:sz w:val="28"/>
            <w:szCs w:val="28"/>
            <w:lang w:val="en-US"/>
            <w:rPrChange w:id="4443" w:author="Etion Pinari" w:date="2021-01-06T12:27:00Z">
              <w:rPr>
                <w:rFonts w:ascii="Bell MT" w:hAnsi="Bell MT"/>
                <w:sz w:val="28"/>
                <w:szCs w:val="28"/>
                <w:lang w:val="en-GB"/>
              </w:rPr>
            </w:rPrChange>
          </w:rPr>
          <w:t xml:space="preserve">communicates with the external </w:t>
        </w:r>
        <w:r w:rsidR="00D12632" w:rsidRPr="00801F40">
          <w:rPr>
            <w:rFonts w:ascii="Bell MT" w:hAnsi="Bell MT"/>
            <w:sz w:val="28"/>
            <w:szCs w:val="28"/>
            <w:lang w:val="en-US"/>
            <w:rPrChange w:id="4444" w:author="Etion Pinari" w:date="2021-01-06T12:27:00Z">
              <w:rPr>
                <w:rFonts w:ascii="Bell MT" w:hAnsi="Bell MT"/>
                <w:sz w:val="28"/>
                <w:szCs w:val="28"/>
                <w:lang w:val="en-GB"/>
              </w:rPr>
            </w:rPrChange>
          </w:rPr>
          <w:t xml:space="preserve">geolocalization </w:t>
        </w:r>
        <w:r w:rsidR="00CF3559" w:rsidRPr="00801F40">
          <w:rPr>
            <w:rFonts w:ascii="Bell MT" w:hAnsi="Bell MT"/>
            <w:sz w:val="28"/>
            <w:szCs w:val="28"/>
            <w:lang w:val="en-US"/>
            <w:rPrChange w:id="4445" w:author="Etion Pinari" w:date="2021-01-06T12:27:00Z">
              <w:rPr>
                <w:rFonts w:ascii="Bell MT" w:hAnsi="Bell MT"/>
                <w:sz w:val="28"/>
                <w:szCs w:val="28"/>
                <w:lang w:val="en-GB"/>
              </w:rPr>
            </w:rPrChange>
          </w:rPr>
          <w:t>API, by modifying the API’s information so that it can be comprehensible by the Application server, and adapting the requests to the API’s protocol</w:t>
        </w:r>
      </w:ins>
      <w:ins w:id="4446" w:author="Giorgio Romeo" w:date="2021-01-01T23:51:00Z">
        <w:r w:rsidR="00D12632" w:rsidRPr="00801F40">
          <w:rPr>
            <w:rFonts w:ascii="Bell MT" w:hAnsi="Bell MT"/>
            <w:sz w:val="28"/>
            <w:szCs w:val="28"/>
            <w:lang w:val="en-US"/>
            <w:rPrChange w:id="4447" w:author="Etion Pinari" w:date="2021-01-06T12:27:00Z">
              <w:rPr>
                <w:rFonts w:ascii="Bell MT" w:hAnsi="Bell MT"/>
                <w:sz w:val="28"/>
                <w:szCs w:val="28"/>
                <w:lang w:val="en-GB"/>
              </w:rPr>
            </w:rPrChange>
          </w:rPr>
          <w:t>.</w:t>
        </w:r>
      </w:ins>
    </w:p>
    <w:p w14:paraId="6B9A856C" w14:textId="0F2FF025" w:rsidR="00D12632" w:rsidRPr="00801F40" w:rsidRDefault="00D12632" w:rsidP="00B633A4">
      <w:pPr>
        <w:ind w:left="708"/>
        <w:jc w:val="both"/>
        <w:rPr>
          <w:ins w:id="4448" w:author="Giorgio Romeo" w:date="2021-01-02T00:03:00Z"/>
          <w:rFonts w:ascii="Bell MT" w:hAnsi="Bell MT"/>
          <w:sz w:val="28"/>
          <w:szCs w:val="28"/>
          <w:lang w:val="en-US"/>
          <w:rPrChange w:id="4449" w:author="Etion Pinari" w:date="2021-01-06T12:27:00Z">
            <w:rPr>
              <w:ins w:id="4450" w:author="Giorgio Romeo" w:date="2021-01-02T00:03:00Z"/>
              <w:rFonts w:ascii="Bell MT" w:hAnsi="Bell MT"/>
              <w:sz w:val="28"/>
              <w:szCs w:val="28"/>
              <w:lang w:val="en-GB"/>
            </w:rPr>
          </w:rPrChange>
        </w:rPr>
      </w:pPr>
      <w:ins w:id="4451" w:author="Giorgio Romeo" w:date="2021-01-01T23:52:00Z">
        <w:r w:rsidRPr="00801F40">
          <w:rPr>
            <w:rFonts w:ascii="Bell MT" w:hAnsi="Bell MT"/>
            <w:b/>
            <w:bCs/>
            <w:sz w:val="28"/>
            <w:szCs w:val="28"/>
            <w:lang w:val="en-US"/>
            <w:rPrChange w:id="4452" w:author="Etion Pinari" w:date="2021-01-06T12:27:00Z">
              <w:rPr>
                <w:rFonts w:ascii="Bell MT" w:hAnsi="Bell MT"/>
                <w:sz w:val="28"/>
                <w:szCs w:val="28"/>
                <w:lang w:val="en-GB"/>
              </w:rPr>
            </w:rPrChange>
          </w:rPr>
          <w:t>Queue Manager</w:t>
        </w:r>
      </w:ins>
      <w:ins w:id="4453" w:author="Giorgio Romeo" w:date="2021-01-01T23:53:00Z">
        <w:r w:rsidRPr="00801F40">
          <w:rPr>
            <w:rFonts w:ascii="Bell MT" w:hAnsi="Bell MT"/>
            <w:sz w:val="28"/>
            <w:szCs w:val="28"/>
            <w:lang w:val="en-US"/>
            <w:rPrChange w:id="4454" w:author="Etion Pinari" w:date="2021-01-06T12:27:00Z">
              <w:rPr>
                <w:rFonts w:ascii="Bell MT" w:hAnsi="Bell MT"/>
                <w:sz w:val="28"/>
                <w:szCs w:val="28"/>
                <w:lang w:val="en-GB"/>
              </w:rPr>
            </w:rPrChange>
          </w:rPr>
          <w:t xml:space="preserve">, </w:t>
        </w:r>
        <w:r w:rsidRPr="00801F40">
          <w:rPr>
            <w:rFonts w:ascii="Bell MT" w:hAnsi="Bell MT"/>
            <w:b/>
            <w:bCs/>
            <w:sz w:val="28"/>
            <w:szCs w:val="28"/>
            <w:lang w:val="en-US"/>
            <w:rPrChange w:id="4455" w:author="Etion Pinari" w:date="2021-01-06T12:27:00Z">
              <w:rPr>
                <w:rFonts w:ascii="Bell MT" w:hAnsi="Bell MT"/>
                <w:sz w:val="28"/>
                <w:szCs w:val="28"/>
                <w:lang w:val="en-GB"/>
              </w:rPr>
            </w:rPrChange>
          </w:rPr>
          <w:t>Account Manager</w:t>
        </w:r>
        <w:r w:rsidRPr="00801F40">
          <w:rPr>
            <w:rFonts w:ascii="Bell MT" w:hAnsi="Bell MT"/>
            <w:sz w:val="28"/>
            <w:szCs w:val="28"/>
            <w:lang w:val="en-US"/>
            <w:rPrChange w:id="4456" w:author="Etion Pinari" w:date="2021-01-06T12:27:00Z">
              <w:rPr>
                <w:rFonts w:ascii="Bell MT" w:hAnsi="Bell MT"/>
                <w:sz w:val="28"/>
                <w:szCs w:val="28"/>
                <w:lang w:val="en-GB"/>
              </w:rPr>
            </w:rPrChange>
          </w:rPr>
          <w:t xml:space="preserve"> and </w:t>
        </w:r>
        <w:r w:rsidRPr="00801F40">
          <w:rPr>
            <w:rFonts w:ascii="Bell MT" w:hAnsi="Bell MT"/>
            <w:b/>
            <w:bCs/>
            <w:sz w:val="28"/>
            <w:szCs w:val="28"/>
            <w:lang w:val="en-US"/>
            <w:rPrChange w:id="4457" w:author="Etion Pinari" w:date="2021-01-06T12:27:00Z">
              <w:rPr>
                <w:rFonts w:ascii="Bell MT" w:hAnsi="Bell MT"/>
                <w:sz w:val="28"/>
                <w:szCs w:val="28"/>
                <w:lang w:val="en-GB"/>
              </w:rPr>
            </w:rPrChange>
          </w:rPr>
          <w:t>Market Manager</w:t>
        </w:r>
        <w:r w:rsidRPr="00801F40">
          <w:rPr>
            <w:rFonts w:ascii="Bell MT" w:hAnsi="Bell MT"/>
            <w:b/>
            <w:bCs/>
            <w:sz w:val="28"/>
            <w:szCs w:val="28"/>
            <w:lang w:val="en-US"/>
            <w:rPrChange w:id="4458" w:author="Etion Pinari" w:date="2021-01-06T12:27:00Z">
              <w:rPr>
                <w:rFonts w:ascii="Bell MT" w:hAnsi="Bell MT"/>
                <w:b/>
                <w:bCs/>
                <w:sz w:val="28"/>
                <w:szCs w:val="28"/>
                <w:lang w:val="en-GB"/>
              </w:rPr>
            </w:rPrChange>
          </w:rPr>
          <w:t xml:space="preserve"> </w:t>
        </w:r>
      </w:ins>
      <w:ins w:id="4459" w:author="Giorgio Romeo" w:date="2021-01-02T00:01:00Z">
        <w:r w:rsidR="00FD7E19" w:rsidRPr="00801F40">
          <w:rPr>
            <w:rFonts w:ascii="Bell MT" w:hAnsi="Bell MT"/>
            <w:sz w:val="28"/>
            <w:szCs w:val="28"/>
            <w:lang w:val="en-US"/>
            <w:rPrChange w:id="4460" w:author="Etion Pinari" w:date="2021-01-06T12:27:00Z">
              <w:rPr>
                <w:rFonts w:ascii="Bell MT" w:hAnsi="Bell MT"/>
                <w:b/>
                <w:bCs/>
                <w:sz w:val="28"/>
                <w:szCs w:val="28"/>
                <w:lang w:val="en-GB"/>
              </w:rPr>
            </w:rPrChange>
          </w:rPr>
          <w:t>are grouped together because</w:t>
        </w:r>
        <w:r w:rsidR="00FD7E19" w:rsidRPr="00801F40">
          <w:rPr>
            <w:rFonts w:ascii="Bell MT" w:hAnsi="Bell MT"/>
            <w:b/>
            <w:bCs/>
            <w:sz w:val="28"/>
            <w:szCs w:val="28"/>
            <w:lang w:val="en-US"/>
            <w:rPrChange w:id="4461" w:author="Etion Pinari" w:date="2021-01-06T12:27:00Z">
              <w:rPr>
                <w:rFonts w:ascii="Bell MT" w:hAnsi="Bell MT"/>
                <w:b/>
                <w:bCs/>
                <w:sz w:val="28"/>
                <w:szCs w:val="28"/>
                <w:lang w:val="en-GB"/>
              </w:rPr>
            </w:rPrChange>
          </w:rPr>
          <w:t xml:space="preserve"> </w:t>
        </w:r>
        <w:r w:rsidR="00FD7E19" w:rsidRPr="00801F40">
          <w:rPr>
            <w:rFonts w:ascii="Bell MT" w:hAnsi="Bell MT"/>
            <w:sz w:val="28"/>
            <w:szCs w:val="28"/>
            <w:lang w:val="en-US"/>
            <w:rPrChange w:id="4462" w:author="Etion Pinari" w:date="2021-01-06T12:27:00Z">
              <w:rPr>
                <w:rFonts w:ascii="Bell MT" w:hAnsi="Bell MT"/>
                <w:sz w:val="28"/>
                <w:szCs w:val="28"/>
                <w:lang w:val="en-GB"/>
              </w:rPr>
            </w:rPrChange>
          </w:rPr>
          <w:t xml:space="preserve">they </w:t>
        </w:r>
      </w:ins>
      <w:ins w:id="4463" w:author="Giorgio Romeo" w:date="2021-01-01T23:55:00Z">
        <w:r w:rsidR="00FD7E19" w:rsidRPr="00801F40">
          <w:rPr>
            <w:rFonts w:ascii="Bell MT" w:hAnsi="Bell MT"/>
            <w:sz w:val="28"/>
            <w:szCs w:val="28"/>
            <w:lang w:val="en-US"/>
            <w:rPrChange w:id="4464" w:author="Etion Pinari" w:date="2021-01-06T12:27:00Z">
              <w:rPr>
                <w:rFonts w:ascii="Bell MT" w:hAnsi="Bell MT"/>
                <w:sz w:val="28"/>
                <w:szCs w:val="28"/>
                <w:lang w:val="en-GB"/>
              </w:rPr>
            </w:rPrChange>
          </w:rPr>
          <w:t>directly exploit</w:t>
        </w:r>
      </w:ins>
      <w:ins w:id="4465" w:author="Giorgio Romeo" w:date="2021-01-01T23:53:00Z">
        <w:r w:rsidRPr="00801F40">
          <w:rPr>
            <w:rFonts w:ascii="Bell MT" w:hAnsi="Bell MT"/>
            <w:sz w:val="28"/>
            <w:szCs w:val="28"/>
            <w:lang w:val="en-US"/>
            <w:rPrChange w:id="4466" w:author="Etion Pinari" w:date="2021-01-06T12:27:00Z">
              <w:rPr>
                <w:rFonts w:ascii="Bell MT" w:hAnsi="Bell MT"/>
                <w:sz w:val="28"/>
                <w:szCs w:val="28"/>
                <w:lang w:val="en-GB"/>
              </w:rPr>
            </w:rPrChange>
          </w:rPr>
          <w:t xml:space="preserve"> the Data </w:t>
        </w:r>
      </w:ins>
      <w:ins w:id="4467" w:author="Giorgio Romeo" w:date="2021-01-01T23:54:00Z">
        <w:r w:rsidRPr="00801F40">
          <w:rPr>
            <w:rFonts w:ascii="Bell MT" w:hAnsi="Bell MT"/>
            <w:sz w:val="28"/>
            <w:szCs w:val="28"/>
            <w:lang w:val="en-US"/>
            <w:rPrChange w:id="4468" w:author="Etion Pinari" w:date="2021-01-06T12:27:00Z">
              <w:rPr>
                <w:rFonts w:ascii="Bell MT" w:hAnsi="Bell MT"/>
                <w:sz w:val="28"/>
                <w:szCs w:val="28"/>
                <w:lang w:val="en-GB"/>
              </w:rPr>
            </w:rPrChange>
          </w:rPr>
          <w:t>Service module to retrieve information, store data or carry out con</w:t>
        </w:r>
      </w:ins>
      <w:ins w:id="4469" w:author="Giorgio Romeo" w:date="2021-01-01T23:55:00Z">
        <w:r w:rsidRPr="00801F40">
          <w:rPr>
            <w:rFonts w:ascii="Bell MT" w:hAnsi="Bell MT"/>
            <w:sz w:val="28"/>
            <w:szCs w:val="28"/>
            <w:lang w:val="en-US"/>
            <w:rPrChange w:id="4470" w:author="Etion Pinari" w:date="2021-01-06T12:27:00Z">
              <w:rPr>
                <w:rFonts w:ascii="Bell MT" w:hAnsi="Bell MT"/>
                <w:sz w:val="28"/>
                <w:szCs w:val="28"/>
                <w:lang w:val="en-GB"/>
              </w:rPr>
            </w:rPrChange>
          </w:rPr>
          <w:t>sistency and security checks.</w:t>
        </w:r>
        <w:r w:rsidR="00FD7E19" w:rsidRPr="00801F40">
          <w:rPr>
            <w:rFonts w:ascii="Bell MT" w:hAnsi="Bell MT"/>
            <w:sz w:val="28"/>
            <w:szCs w:val="28"/>
            <w:lang w:val="en-US"/>
            <w:rPrChange w:id="4471" w:author="Etion Pinari" w:date="2021-01-06T12:27:00Z">
              <w:rPr>
                <w:rFonts w:ascii="Bell MT" w:hAnsi="Bell MT"/>
                <w:sz w:val="28"/>
                <w:szCs w:val="28"/>
                <w:lang w:val="en-GB"/>
              </w:rPr>
            </w:rPrChange>
          </w:rPr>
          <w:t xml:space="preserve"> </w:t>
        </w:r>
      </w:ins>
      <w:ins w:id="4472" w:author="Giorgio Romeo" w:date="2021-01-02T00:02:00Z">
        <w:r w:rsidR="00FD7E19" w:rsidRPr="00801F40">
          <w:rPr>
            <w:rFonts w:ascii="Bell MT" w:hAnsi="Bell MT"/>
            <w:sz w:val="28"/>
            <w:szCs w:val="28"/>
            <w:lang w:val="en-US"/>
            <w:rPrChange w:id="4473" w:author="Etion Pinari" w:date="2021-01-06T12:27:00Z">
              <w:rPr>
                <w:rFonts w:ascii="Bell MT" w:hAnsi="Bell MT"/>
                <w:sz w:val="28"/>
                <w:szCs w:val="28"/>
                <w:lang w:val="en-GB"/>
              </w:rPr>
            </w:rPrChange>
          </w:rPr>
          <w:t xml:space="preserve">Moreover, </w:t>
        </w:r>
      </w:ins>
      <w:ins w:id="4474" w:author="Giorgio Romeo" w:date="2021-01-01T23:55:00Z">
        <w:r w:rsidR="00FD7E19" w:rsidRPr="00801F40">
          <w:rPr>
            <w:rFonts w:ascii="Bell MT" w:hAnsi="Bell MT"/>
            <w:b/>
            <w:bCs/>
            <w:sz w:val="28"/>
            <w:szCs w:val="28"/>
            <w:lang w:val="en-US"/>
            <w:rPrChange w:id="4475" w:author="Etion Pinari" w:date="2021-01-06T12:27:00Z">
              <w:rPr>
                <w:rFonts w:ascii="Bell MT" w:hAnsi="Bell MT"/>
                <w:sz w:val="28"/>
                <w:szCs w:val="28"/>
                <w:lang w:val="en-GB"/>
              </w:rPr>
            </w:rPrChange>
          </w:rPr>
          <w:t>Location Module</w:t>
        </w:r>
      </w:ins>
      <w:ins w:id="4476" w:author="Giorgio Romeo" w:date="2021-01-01T23:56:00Z">
        <w:r w:rsidR="00FD7E19" w:rsidRPr="00801F40">
          <w:rPr>
            <w:rFonts w:ascii="Bell MT" w:hAnsi="Bell MT"/>
            <w:b/>
            <w:bCs/>
            <w:sz w:val="28"/>
            <w:szCs w:val="28"/>
            <w:lang w:val="en-US"/>
            <w:rPrChange w:id="4477" w:author="Etion Pinari" w:date="2021-01-06T12:27:00Z">
              <w:rPr>
                <w:rFonts w:ascii="Bell MT" w:hAnsi="Bell MT"/>
                <w:b/>
                <w:bCs/>
                <w:sz w:val="28"/>
                <w:szCs w:val="28"/>
                <w:lang w:val="en-GB"/>
              </w:rPr>
            </w:rPrChange>
          </w:rPr>
          <w:t xml:space="preserve"> </w:t>
        </w:r>
      </w:ins>
      <w:ins w:id="4478" w:author="Giorgio Romeo" w:date="2021-01-02T00:02:00Z">
        <w:r w:rsidR="00FD7E19" w:rsidRPr="00801F40">
          <w:rPr>
            <w:rFonts w:ascii="Bell MT" w:hAnsi="Bell MT"/>
            <w:sz w:val="28"/>
            <w:szCs w:val="28"/>
            <w:lang w:val="en-US"/>
            <w:rPrChange w:id="4479" w:author="Etion Pinari" w:date="2021-01-06T12:27:00Z">
              <w:rPr>
                <w:rFonts w:ascii="Bell MT" w:hAnsi="Bell MT"/>
                <w:sz w:val="28"/>
                <w:szCs w:val="28"/>
                <w:lang w:val="en-GB"/>
              </w:rPr>
            </w:rPrChange>
          </w:rPr>
          <w:t xml:space="preserve">belongs </w:t>
        </w:r>
      </w:ins>
      <w:ins w:id="4480" w:author="Giorgio Romeo" w:date="2021-01-03T00:07:00Z">
        <w:r w:rsidR="0095335C" w:rsidRPr="00801F40">
          <w:rPr>
            <w:rFonts w:ascii="Bell MT" w:hAnsi="Bell MT"/>
            <w:sz w:val="28"/>
            <w:szCs w:val="28"/>
            <w:lang w:val="en-US"/>
            <w:rPrChange w:id="4481" w:author="Etion Pinari" w:date="2021-01-06T12:27:00Z">
              <w:rPr>
                <w:rFonts w:ascii="Bell MT" w:hAnsi="Bell MT"/>
                <w:sz w:val="28"/>
                <w:szCs w:val="28"/>
                <w:lang w:val="en-GB"/>
              </w:rPr>
            </w:rPrChange>
          </w:rPr>
          <w:t xml:space="preserve">also </w:t>
        </w:r>
      </w:ins>
      <w:ins w:id="4482" w:author="Giorgio Romeo" w:date="2021-01-02T00:02:00Z">
        <w:r w:rsidR="00FD7E19" w:rsidRPr="00801F40">
          <w:rPr>
            <w:rFonts w:ascii="Bell MT" w:hAnsi="Bell MT"/>
            <w:sz w:val="28"/>
            <w:szCs w:val="28"/>
            <w:lang w:val="en-US"/>
            <w:rPrChange w:id="4483" w:author="Etion Pinari" w:date="2021-01-06T12:27:00Z">
              <w:rPr>
                <w:rFonts w:ascii="Bell MT" w:hAnsi="Bell MT"/>
                <w:sz w:val="28"/>
                <w:szCs w:val="28"/>
                <w:lang w:val="en-GB"/>
              </w:rPr>
            </w:rPrChange>
          </w:rPr>
          <w:t xml:space="preserve">to the second group because it </w:t>
        </w:r>
      </w:ins>
      <w:ins w:id="4484" w:author="Giorgio Romeo" w:date="2021-01-01T23:56:00Z">
        <w:r w:rsidR="00FD7E19" w:rsidRPr="00801F40">
          <w:rPr>
            <w:rFonts w:ascii="Bell MT" w:hAnsi="Bell MT"/>
            <w:sz w:val="28"/>
            <w:szCs w:val="28"/>
            <w:lang w:val="en-US"/>
            <w:rPrChange w:id="4485" w:author="Etion Pinari" w:date="2021-01-06T12:27:00Z">
              <w:rPr>
                <w:rFonts w:ascii="Bell MT" w:hAnsi="Bell MT"/>
                <w:sz w:val="28"/>
                <w:szCs w:val="28"/>
                <w:lang w:val="en-GB"/>
              </w:rPr>
            </w:rPrChange>
          </w:rPr>
          <w:t>depends on Data Service</w:t>
        </w:r>
      </w:ins>
      <w:ins w:id="4486" w:author="Giorgio Romeo" w:date="2021-01-01T23:57:00Z">
        <w:r w:rsidR="00FD7E19" w:rsidRPr="00801F40">
          <w:rPr>
            <w:rFonts w:ascii="Bell MT" w:hAnsi="Bell MT"/>
            <w:sz w:val="28"/>
            <w:szCs w:val="28"/>
            <w:lang w:val="en-US"/>
            <w:rPrChange w:id="4487" w:author="Etion Pinari" w:date="2021-01-06T12:27:00Z">
              <w:rPr>
                <w:rFonts w:ascii="Bell MT" w:hAnsi="Bell MT"/>
                <w:sz w:val="28"/>
                <w:szCs w:val="28"/>
                <w:lang w:val="en-GB"/>
              </w:rPr>
            </w:rPrChange>
          </w:rPr>
          <w:t xml:space="preserve">, to retrieve information about the registered stores, </w:t>
        </w:r>
      </w:ins>
      <w:ins w:id="4488" w:author="Giorgio Romeo" w:date="2021-01-01T23:56:00Z">
        <w:r w:rsidR="00FD7E19" w:rsidRPr="00801F40">
          <w:rPr>
            <w:rFonts w:ascii="Bell MT" w:hAnsi="Bell MT"/>
            <w:sz w:val="28"/>
            <w:szCs w:val="28"/>
            <w:lang w:val="en-US"/>
            <w:rPrChange w:id="4489" w:author="Etion Pinari" w:date="2021-01-06T12:27:00Z">
              <w:rPr>
                <w:rFonts w:ascii="Bell MT" w:hAnsi="Bell MT"/>
                <w:sz w:val="28"/>
                <w:szCs w:val="28"/>
                <w:lang w:val="en-GB"/>
              </w:rPr>
            </w:rPrChange>
          </w:rPr>
          <w:t xml:space="preserve">and </w:t>
        </w:r>
      </w:ins>
      <w:ins w:id="4490" w:author="Giorgio Romeo" w:date="2021-01-01T23:57:00Z">
        <w:r w:rsidR="00FD7E19" w:rsidRPr="00801F40">
          <w:rPr>
            <w:rFonts w:ascii="Bell MT" w:hAnsi="Bell MT"/>
            <w:sz w:val="28"/>
            <w:szCs w:val="28"/>
            <w:lang w:val="en-US"/>
            <w:rPrChange w:id="4491" w:author="Etion Pinari" w:date="2021-01-06T12:27:00Z">
              <w:rPr>
                <w:rFonts w:ascii="Bell MT" w:hAnsi="Bell MT"/>
                <w:sz w:val="28"/>
                <w:szCs w:val="28"/>
                <w:lang w:val="en-GB"/>
              </w:rPr>
            </w:rPrChange>
          </w:rPr>
          <w:t xml:space="preserve">Location Module to find the </w:t>
        </w:r>
      </w:ins>
      <w:ins w:id="4492" w:author="Giorgio Romeo" w:date="2021-01-01T23:59:00Z">
        <w:r w:rsidR="00FD7E19" w:rsidRPr="00801F40">
          <w:rPr>
            <w:rFonts w:ascii="Bell MT" w:hAnsi="Bell MT"/>
            <w:sz w:val="28"/>
            <w:szCs w:val="28"/>
            <w:lang w:val="en-US"/>
            <w:rPrChange w:id="4493" w:author="Etion Pinari" w:date="2021-01-06T12:27:00Z">
              <w:rPr>
                <w:rFonts w:ascii="Bell MT" w:hAnsi="Bell MT"/>
                <w:sz w:val="28"/>
                <w:szCs w:val="28"/>
                <w:lang w:val="en-GB"/>
              </w:rPr>
            </w:rPrChange>
          </w:rPr>
          <w:t xml:space="preserve">closest </w:t>
        </w:r>
      </w:ins>
      <w:ins w:id="4494" w:author="Giorgio Romeo" w:date="2021-01-01T23:57:00Z">
        <w:r w:rsidR="00FD7E19" w:rsidRPr="00801F40">
          <w:rPr>
            <w:rFonts w:ascii="Bell MT" w:hAnsi="Bell MT"/>
            <w:sz w:val="28"/>
            <w:szCs w:val="28"/>
            <w:lang w:val="en-US"/>
            <w:rPrChange w:id="4495" w:author="Etion Pinari" w:date="2021-01-06T12:27:00Z">
              <w:rPr>
                <w:rFonts w:ascii="Bell MT" w:hAnsi="Bell MT"/>
                <w:sz w:val="28"/>
                <w:szCs w:val="28"/>
                <w:lang w:val="en-GB"/>
              </w:rPr>
            </w:rPrChange>
          </w:rPr>
          <w:t>stores</w:t>
        </w:r>
      </w:ins>
      <w:ins w:id="4496" w:author="Giorgio Romeo" w:date="2021-01-01T23:59:00Z">
        <w:r w:rsidR="00FD7E19" w:rsidRPr="00801F40">
          <w:rPr>
            <w:rFonts w:ascii="Bell MT" w:hAnsi="Bell MT"/>
            <w:sz w:val="28"/>
            <w:szCs w:val="28"/>
            <w:lang w:val="en-US"/>
            <w:rPrChange w:id="4497" w:author="Etion Pinari" w:date="2021-01-06T12:27:00Z">
              <w:rPr>
                <w:rFonts w:ascii="Bell MT" w:hAnsi="Bell MT"/>
                <w:sz w:val="28"/>
                <w:szCs w:val="28"/>
                <w:lang w:val="en-GB"/>
              </w:rPr>
            </w:rPrChange>
          </w:rPr>
          <w:t xml:space="preserve"> in a range respect a lo</w:t>
        </w:r>
      </w:ins>
      <w:ins w:id="4498" w:author="Giorgio Romeo" w:date="2021-01-02T00:00:00Z">
        <w:r w:rsidR="00FD7E19" w:rsidRPr="00801F40">
          <w:rPr>
            <w:rFonts w:ascii="Bell MT" w:hAnsi="Bell MT"/>
            <w:sz w:val="28"/>
            <w:szCs w:val="28"/>
            <w:lang w:val="en-US"/>
            <w:rPrChange w:id="4499" w:author="Etion Pinari" w:date="2021-01-06T12:27:00Z">
              <w:rPr>
                <w:rFonts w:ascii="Bell MT" w:hAnsi="Bell MT"/>
                <w:sz w:val="28"/>
                <w:szCs w:val="28"/>
                <w:lang w:val="en-GB"/>
              </w:rPr>
            </w:rPrChange>
          </w:rPr>
          <w:t xml:space="preserve">cation </w:t>
        </w:r>
      </w:ins>
      <w:ins w:id="4500" w:author="Giorgio Romeo" w:date="2021-01-01T23:57:00Z">
        <w:r w:rsidR="00FD7E19" w:rsidRPr="00801F40">
          <w:rPr>
            <w:rFonts w:ascii="Bell MT" w:hAnsi="Bell MT"/>
            <w:sz w:val="28"/>
            <w:szCs w:val="28"/>
            <w:lang w:val="en-US"/>
            <w:rPrChange w:id="4501" w:author="Etion Pinari" w:date="2021-01-06T12:27:00Z">
              <w:rPr>
                <w:rFonts w:ascii="Bell MT" w:hAnsi="Bell MT"/>
                <w:sz w:val="28"/>
                <w:szCs w:val="28"/>
                <w:lang w:val="en-GB"/>
              </w:rPr>
            </w:rPrChange>
          </w:rPr>
          <w:t xml:space="preserve"> </w:t>
        </w:r>
      </w:ins>
      <w:ins w:id="4502" w:author="Giorgio Romeo" w:date="2021-01-02T00:00:00Z">
        <w:r w:rsidR="00FD7E19" w:rsidRPr="00801F40">
          <w:rPr>
            <w:rFonts w:ascii="Bell MT" w:hAnsi="Bell MT"/>
            <w:sz w:val="28"/>
            <w:szCs w:val="28"/>
            <w:lang w:val="en-US"/>
            <w:rPrChange w:id="4503" w:author="Etion Pinari" w:date="2021-01-06T12:27:00Z">
              <w:rPr>
                <w:rFonts w:ascii="Bell MT" w:hAnsi="Bell MT"/>
                <w:sz w:val="28"/>
                <w:szCs w:val="28"/>
                <w:lang w:val="en-GB"/>
              </w:rPr>
            </w:rPrChange>
          </w:rPr>
          <w:t>and compute the ETA.</w:t>
        </w:r>
      </w:ins>
    </w:p>
    <w:p w14:paraId="73CACE06" w14:textId="58DF9DC3" w:rsidR="00714641" w:rsidRPr="00801F40" w:rsidRDefault="00714641">
      <w:pPr>
        <w:ind w:left="708"/>
        <w:jc w:val="both"/>
        <w:rPr>
          <w:ins w:id="4504" w:author="Giorgio Romeo" w:date="2021-01-02T00:16:00Z"/>
          <w:lang w:val="en-US"/>
          <w:rPrChange w:id="4505" w:author="Etion Pinari" w:date="2021-01-06T12:27:00Z">
            <w:rPr>
              <w:ins w:id="4506" w:author="Giorgio Romeo" w:date="2021-01-02T00:16:00Z"/>
              <w:lang w:val="en-GB"/>
            </w:rPr>
          </w:rPrChange>
        </w:rPr>
        <w:pPrChange w:id="4507" w:author="Giorgio Romeo" w:date="2021-01-04T08:50:00Z">
          <w:pPr>
            <w:ind w:left="1068"/>
          </w:pPr>
        </w:pPrChange>
      </w:pPr>
      <w:ins w:id="4508" w:author="Giorgio Romeo" w:date="2021-01-02T00:08:00Z">
        <w:r w:rsidRPr="00801F40">
          <w:rPr>
            <w:rFonts w:ascii="Bell MT" w:hAnsi="Bell MT"/>
            <w:sz w:val="28"/>
            <w:szCs w:val="28"/>
            <w:lang w:val="en-US"/>
            <w:rPrChange w:id="4509" w:author="Etion Pinari" w:date="2021-01-06T12:27:00Z">
              <w:rPr>
                <w:rFonts w:ascii="Bell MT" w:hAnsi="Bell MT"/>
                <w:sz w:val="28"/>
                <w:szCs w:val="28"/>
                <w:lang w:val="en-GB"/>
              </w:rPr>
            </w:rPrChange>
          </w:rPr>
          <w:t xml:space="preserve">Eventually, in the third group belongs </w:t>
        </w:r>
      </w:ins>
      <w:ins w:id="4510" w:author="Giorgio Romeo" w:date="2021-01-02T00:10:00Z">
        <w:r w:rsidRPr="00801F40">
          <w:rPr>
            <w:rFonts w:ascii="Bell MT" w:hAnsi="Bell MT"/>
            <w:sz w:val="28"/>
            <w:szCs w:val="28"/>
            <w:lang w:val="en-US"/>
            <w:rPrChange w:id="4511" w:author="Etion Pinari" w:date="2021-01-06T12:27:00Z">
              <w:rPr>
                <w:rFonts w:ascii="Bell MT" w:hAnsi="Bell MT"/>
                <w:sz w:val="28"/>
                <w:szCs w:val="28"/>
                <w:lang w:val="en-GB"/>
              </w:rPr>
            </w:rPrChange>
          </w:rPr>
          <w:t xml:space="preserve">the </w:t>
        </w:r>
      </w:ins>
      <w:ins w:id="4512" w:author="Giorgio Romeo" w:date="2021-01-02T00:08:00Z">
        <w:r w:rsidRPr="00801F40">
          <w:rPr>
            <w:rFonts w:ascii="Bell MT" w:hAnsi="Bell MT"/>
            <w:b/>
            <w:bCs/>
            <w:sz w:val="28"/>
            <w:szCs w:val="28"/>
            <w:lang w:val="en-US"/>
            <w:rPrChange w:id="4513" w:author="Etion Pinari" w:date="2021-01-06T12:27:00Z">
              <w:rPr>
                <w:rFonts w:ascii="Bell MT" w:hAnsi="Bell MT"/>
                <w:sz w:val="28"/>
                <w:szCs w:val="28"/>
                <w:lang w:val="en-GB"/>
              </w:rPr>
            </w:rPrChange>
          </w:rPr>
          <w:t>Turn</w:t>
        </w:r>
        <w:del w:id="4514" w:author="Cristian Sbrolli" w:date="2021-01-03T23:47:00Z">
          <w:r w:rsidRPr="00801F40" w:rsidDel="00BC5ACB">
            <w:rPr>
              <w:rFonts w:ascii="Bell MT" w:hAnsi="Bell MT"/>
              <w:b/>
              <w:bCs/>
              <w:sz w:val="28"/>
              <w:szCs w:val="28"/>
              <w:lang w:val="en-US"/>
              <w:rPrChange w:id="4515" w:author="Etion Pinari" w:date="2021-01-06T12:27:00Z">
                <w:rPr>
                  <w:rFonts w:ascii="Bell MT" w:hAnsi="Bell MT"/>
                  <w:sz w:val="28"/>
                  <w:szCs w:val="28"/>
                  <w:lang w:val="en-GB"/>
                </w:rPr>
              </w:rPrChange>
            </w:rPr>
            <w:delText>i</w:delText>
          </w:r>
        </w:del>
        <w:r w:rsidRPr="00801F40">
          <w:rPr>
            <w:rFonts w:ascii="Bell MT" w:hAnsi="Bell MT"/>
            <w:b/>
            <w:bCs/>
            <w:sz w:val="28"/>
            <w:szCs w:val="28"/>
            <w:lang w:val="en-US"/>
            <w:rPrChange w:id="4516" w:author="Etion Pinari" w:date="2021-01-06T12:27:00Z">
              <w:rPr>
                <w:rFonts w:ascii="Bell MT" w:hAnsi="Bell MT"/>
                <w:sz w:val="28"/>
                <w:szCs w:val="28"/>
                <w:lang w:val="en-GB"/>
              </w:rPr>
            </w:rPrChange>
          </w:rPr>
          <w:t>stile Manager</w:t>
        </w:r>
        <w:r w:rsidRPr="00801F40">
          <w:rPr>
            <w:rFonts w:ascii="Bell MT" w:hAnsi="Bell MT"/>
            <w:sz w:val="28"/>
            <w:szCs w:val="28"/>
            <w:lang w:val="en-US"/>
            <w:rPrChange w:id="4517" w:author="Etion Pinari" w:date="2021-01-06T12:27:00Z">
              <w:rPr>
                <w:rFonts w:ascii="Bell MT" w:hAnsi="Bell MT"/>
                <w:sz w:val="28"/>
                <w:szCs w:val="28"/>
                <w:lang w:val="en-GB"/>
              </w:rPr>
            </w:rPrChange>
          </w:rPr>
          <w:t xml:space="preserve">, communicating with the Queue Manager </w:t>
        </w:r>
      </w:ins>
      <w:ins w:id="4518" w:author="Giorgio Romeo" w:date="2021-01-02T00:09:00Z">
        <w:r w:rsidRPr="00801F40">
          <w:rPr>
            <w:rFonts w:ascii="Bell MT" w:hAnsi="Bell MT"/>
            <w:sz w:val="28"/>
            <w:szCs w:val="28"/>
            <w:lang w:val="en-US"/>
            <w:rPrChange w:id="4519" w:author="Etion Pinari" w:date="2021-01-06T12:27:00Z">
              <w:rPr>
                <w:rFonts w:ascii="Bell MT" w:hAnsi="Bell MT"/>
                <w:sz w:val="28"/>
                <w:szCs w:val="28"/>
                <w:lang w:val="en-GB"/>
              </w:rPr>
            </w:rPrChange>
          </w:rPr>
          <w:t xml:space="preserve">to check the validity of a </w:t>
        </w:r>
      </w:ins>
      <w:ins w:id="4520" w:author="Giorgio Romeo" w:date="2021-01-02T00:10:00Z">
        <w:r w:rsidRPr="00801F40">
          <w:rPr>
            <w:rFonts w:ascii="Bell MT" w:hAnsi="Bell MT"/>
            <w:sz w:val="28"/>
            <w:szCs w:val="28"/>
            <w:lang w:val="en-US"/>
            <w:rPrChange w:id="4521" w:author="Etion Pinari" w:date="2021-01-06T12:27:00Z">
              <w:rPr>
                <w:rFonts w:ascii="Bell MT" w:hAnsi="Bell MT"/>
                <w:sz w:val="28"/>
                <w:szCs w:val="28"/>
                <w:lang w:val="en-GB"/>
              </w:rPr>
            </w:rPrChange>
          </w:rPr>
          <w:t xml:space="preserve">QR code; the </w:t>
        </w:r>
        <w:r w:rsidRPr="00801F40">
          <w:rPr>
            <w:rFonts w:ascii="Bell MT" w:hAnsi="Bell MT"/>
            <w:b/>
            <w:bCs/>
            <w:sz w:val="28"/>
            <w:szCs w:val="28"/>
            <w:lang w:val="en-US"/>
            <w:rPrChange w:id="4522" w:author="Etion Pinari" w:date="2021-01-06T12:27:00Z">
              <w:rPr>
                <w:rFonts w:ascii="Bell MT" w:hAnsi="Bell MT"/>
                <w:sz w:val="28"/>
                <w:szCs w:val="28"/>
                <w:lang w:val="en-GB"/>
              </w:rPr>
            </w:rPrChange>
          </w:rPr>
          <w:t>Notification Manager</w:t>
        </w:r>
      </w:ins>
      <w:ins w:id="4523" w:author="Giorgio Romeo" w:date="2021-01-02T00:11:00Z">
        <w:r w:rsidRPr="00801F40">
          <w:rPr>
            <w:rFonts w:ascii="Bell MT" w:hAnsi="Bell MT"/>
            <w:sz w:val="28"/>
            <w:szCs w:val="28"/>
            <w:lang w:val="en-US"/>
            <w:rPrChange w:id="4524" w:author="Etion Pinari" w:date="2021-01-06T12:27:00Z">
              <w:rPr>
                <w:rFonts w:ascii="Bell MT" w:hAnsi="Bell MT"/>
                <w:sz w:val="28"/>
                <w:szCs w:val="28"/>
                <w:lang w:val="en-GB"/>
              </w:rPr>
            </w:rPrChange>
          </w:rPr>
          <w:t xml:space="preserve">, </w:t>
        </w:r>
      </w:ins>
      <w:ins w:id="4525" w:author="Giorgio Romeo" w:date="2021-01-02T00:10:00Z">
        <w:r w:rsidRPr="00801F40">
          <w:rPr>
            <w:rFonts w:ascii="Bell MT" w:hAnsi="Bell MT"/>
            <w:sz w:val="28"/>
            <w:szCs w:val="28"/>
            <w:lang w:val="en-US"/>
            <w:rPrChange w:id="4526" w:author="Etion Pinari" w:date="2021-01-06T12:27:00Z">
              <w:rPr>
                <w:rFonts w:ascii="Bell MT" w:hAnsi="Bell MT"/>
                <w:sz w:val="28"/>
                <w:szCs w:val="28"/>
                <w:lang w:val="en-GB"/>
              </w:rPr>
            </w:rPrChange>
          </w:rPr>
          <w:t>depend</w:t>
        </w:r>
      </w:ins>
      <w:ins w:id="4527" w:author="Giorgio Romeo" w:date="2021-01-02T00:11:00Z">
        <w:r w:rsidRPr="00801F40">
          <w:rPr>
            <w:rFonts w:ascii="Bell MT" w:hAnsi="Bell MT"/>
            <w:sz w:val="28"/>
            <w:szCs w:val="28"/>
            <w:lang w:val="en-US"/>
            <w:rPrChange w:id="4528" w:author="Etion Pinari" w:date="2021-01-06T12:27:00Z">
              <w:rPr>
                <w:rFonts w:ascii="Bell MT" w:hAnsi="Bell MT"/>
                <w:sz w:val="28"/>
                <w:szCs w:val="28"/>
                <w:lang w:val="en-GB"/>
              </w:rPr>
            </w:rPrChange>
          </w:rPr>
          <w:t>ing</w:t>
        </w:r>
      </w:ins>
      <w:ins w:id="4529" w:author="Giorgio Romeo" w:date="2021-01-02T00:10:00Z">
        <w:r w:rsidRPr="00801F40">
          <w:rPr>
            <w:rFonts w:ascii="Bell MT" w:hAnsi="Bell MT"/>
            <w:sz w:val="28"/>
            <w:szCs w:val="28"/>
            <w:lang w:val="en-US"/>
            <w:rPrChange w:id="4530" w:author="Etion Pinari" w:date="2021-01-06T12:27:00Z">
              <w:rPr>
                <w:rFonts w:ascii="Bell MT" w:hAnsi="Bell MT"/>
                <w:sz w:val="28"/>
                <w:szCs w:val="28"/>
                <w:lang w:val="en-GB"/>
              </w:rPr>
            </w:rPrChange>
          </w:rPr>
          <w:t xml:space="preserve"> on Queue Manag</w:t>
        </w:r>
      </w:ins>
      <w:ins w:id="4531" w:author="Giorgio Romeo" w:date="2021-01-02T00:11:00Z">
        <w:r w:rsidRPr="00801F40">
          <w:rPr>
            <w:rFonts w:ascii="Bell MT" w:hAnsi="Bell MT"/>
            <w:sz w:val="28"/>
            <w:szCs w:val="28"/>
            <w:lang w:val="en-US"/>
            <w:rPrChange w:id="4532" w:author="Etion Pinari" w:date="2021-01-06T12:27:00Z">
              <w:rPr>
                <w:rFonts w:ascii="Bell MT" w:hAnsi="Bell MT"/>
                <w:sz w:val="28"/>
                <w:szCs w:val="28"/>
                <w:lang w:val="en-GB"/>
              </w:rPr>
            </w:rPrChange>
          </w:rPr>
          <w:t xml:space="preserve">er and Location Module </w:t>
        </w:r>
      </w:ins>
      <w:ins w:id="4533" w:author="Giorgio Romeo" w:date="2021-01-02T00:12:00Z">
        <w:r w:rsidRPr="00801F40">
          <w:rPr>
            <w:rFonts w:ascii="Bell MT" w:hAnsi="Bell MT"/>
            <w:sz w:val="28"/>
            <w:szCs w:val="28"/>
            <w:lang w:val="en-US"/>
            <w:rPrChange w:id="4534" w:author="Etion Pinari" w:date="2021-01-06T12:27:00Z">
              <w:rPr>
                <w:rFonts w:ascii="Bell MT" w:hAnsi="Bell MT"/>
                <w:sz w:val="28"/>
                <w:szCs w:val="28"/>
                <w:lang w:val="en-GB"/>
              </w:rPr>
            </w:rPrChange>
          </w:rPr>
          <w:t>to retrieve information about time slots and stores; the</w:t>
        </w:r>
        <w:r w:rsidRPr="00801F40">
          <w:rPr>
            <w:rFonts w:ascii="Bell MT" w:hAnsi="Bell MT"/>
            <w:b/>
            <w:bCs/>
            <w:sz w:val="28"/>
            <w:szCs w:val="28"/>
            <w:lang w:val="en-US"/>
            <w:rPrChange w:id="4535" w:author="Etion Pinari" w:date="2021-01-06T12:27:00Z">
              <w:rPr>
                <w:rFonts w:ascii="Bell MT" w:hAnsi="Bell MT"/>
                <w:sz w:val="28"/>
                <w:szCs w:val="28"/>
                <w:lang w:val="en-GB"/>
              </w:rPr>
            </w:rPrChange>
          </w:rPr>
          <w:t xml:space="preserve"> Reservation Manager</w:t>
        </w:r>
        <w:r w:rsidRPr="00801F40">
          <w:rPr>
            <w:rFonts w:ascii="Bell MT" w:hAnsi="Bell MT"/>
            <w:sz w:val="28"/>
            <w:szCs w:val="28"/>
            <w:lang w:val="en-US"/>
            <w:rPrChange w:id="4536" w:author="Etion Pinari" w:date="2021-01-06T12:27:00Z">
              <w:rPr>
                <w:rFonts w:ascii="Bell MT" w:hAnsi="Bell MT"/>
                <w:sz w:val="28"/>
                <w:szCs w:val="28"/>
                <w:lang w:val="en-GB"/>
              </w:rPr>
            </w:rPrChange>
          </w:rPr>
          <w:t>, that communicate</w:t>
        </w:r>
      </w:ins>
      <w:ins w:id="4537" w:author="Giorgio Romeo" w:date="2021-01-02T00:13:00Z">
        <w:r w:rsidRPr="00801F40">
          <w:rPr>
            <w:rFonts w:ascii="Bell MT" w:hAnsi="Bell MT"/>
            <w:sz w:val="28"/>
            <w:szCs w:val="28"/>
            <w:lang w:val="en-US"/>
            <w:rPrChange w:id="4538" w:author="Etion Pinari" w:date="2021-01-06T12:27:00Z">
              <w:rPr>
                <w:rFonts w:ascii="Bell MT" w:hAnsi="Bell MT"/>
                <w:sz w:val="28"/>
                <w:szCs w:val="28"/>
                <w:lang w:val="en-GB"/>
              </w:rPr>
            </w:rPrChange>
          </w:rPr>
          <w:t>s with the Queue manager, Location Module and Data Server to handle the creation of a ticket.</w:t>
        </w:r>
      </w:ins>
    </w:p>
    <w:p w14:paraId="7FD69787" w14:textId="053915BC" w:rsidR="00415B21" w:rsidRPr="00801F40" w:rsidRDefault="0096497E">
      <w:pPr>
        <w:pStyle w:val="Paragrafoelenco"/>
        <w:numPr>
          <w:ilvl w:val="0"/>
          <w:numId w:val="36"/>
        </w:numPr>
        <w:ind w:left="1066" w:hanging="357"/>
        <w:rPr>
          <w:ins w:id="4539" w:author="Giorgio Romeo" w:date="2021-01-02T00:43:00Z"/>
          <w:lang w:val="en-US"/>
          <w:rPrChange w:id="4540" w:author="Etion Pinari" w:date="2021-01-06T12:27:00Z">
            <w:rPr>
              <w:ins w:id="4541" w:author="Giorgio Romeo" w:date="2021-01-02T00:43:00Z"/>
              <w:lang w:val="en-GB"/>
            </w:rPr>
          </w:rPrChange>
        </w:rPr>
        <w:pPrChange w:id="4542" w:author="Giorgio Romeo" w:date="2021-01-02T00:43:00Z">
          <w:pPr>
            <w:ind w:left="708"/>
          </w:pPr>
        </w:pPrChange>
      </w:pPr>
      <w:ins w:id="4543" w:author="Giorgio Romeo" w:date="2021-01-02T00:17:00Z">
        <w:r w:rsidRPr="00801F40">
          <w:rPr>
            <w:rFonts w:ascii="Bell MT" w:hAnsi="Bell MT"/>
            <w:i/>
            <w:iCs/>
            <w:sz w:val="28"/>
            <w:szCs w:val="28"/>
            <w:lang w:val="en-US"/>
            <w:rPrChange w:id="4544" w:author="Etion Pinari" w:date="2021-01-06T12:27:00Z">
              <w:rPr>
                <w:rFonts w:ascii="Bell MT" w:hAnsi="Bell MT"/>
                <w:sz w:val="28"/>
                <w:szCs w:val="28"/>
                <w:lang w:val="en-GB"/>
              </w:rPr>
            </w:rPrChange>
          </w:rPr>
          <w:lastRenderedPageBreak/>
          <w:t>Integration Strategy</w:t>
        </w:r>
      </w:ins>
    </w:p>
    <w:p w14:paraId="6716170D" w14:textId="77777777" w:rsidR="00415B21" w:rsidRPr="00801F40" w:rsidRDefault="00415B21" w:rsidP="00415B21">
      <w:pPr>
        <w:ind w:left="709"/>
        <w:jc w:val="both"/>
        <w:rPr>
          <w:ins w:id="4545" w:author="Giorgio Romeo" w:date="2021-01-02T00:43:00Z"/>
          <w:rFonts w:ascii="Bell MT" w:hAnsi="Bell MT"/>
          <w:sz w:val="28"/>
          <w:szCs w:val="28"/>
          <w:lang w:val="en-US"/>
          <w:rPrChange w:id="4546" w:author="Etion Pinari" w:date="2021-01-06T12:27:00Z">
            <w:rPr>
              <w:ins w:id="4547" w:author="Giorgio Romeo" w:date="2021-01-02T00:43:00Z"/>
              <w:rFonts w:ascii="Bell MT" w:hAnsi="Bell MT"/>
              <w:sz w:val="28"/>
              <w:szCs w:val="28"/>
              <w:lang w:val="en-GB"/>
            </w:rPr>
          </w:rPrChange>
        </w:rPr>
      </w:pPr>
      <w:ins w:id="4548" w:author="Giorgio Romeo" w:date="2021-01-02T00:43:00Z">
        <w:r w:rsidRPr="00801F40">
          <w:rPr>
            <w:rFonts w:ascii="Bell MT" w:hAnsi="Bell MT"/>
            <w:sz w:val="28"/>
            <w:szCs w:val="28"/>
            <w:lang w:val="en-US"/>
            <w:rPrChange w:id="4549" w:author="Etion Pinari" w:date="2021-01-06T12:27:00Z">
              <w:rPr>
                <w:rFonts w:ascii="Bell MT" w:hAnsi="Bell MT"/>
                <w:sz w:val="28"/>
                <w:szCs w:val="28"/>
                <w:lang w:val="en-GB"/>
              </w:rPr>
            </w:rPrChange>
          </w:rPr>
          <w:t xml:space="preserve">Considering both the overall system’s architecture and the implementation plan, the chosen integration strategy is the </w:t>
        </w:r>
        <w:r w:rsidRPr="00801F40">
          <w:rPr>
            <w:rFonts w:ascii="Bell MT" w:hAnsi="Bell MT"/>
            <w:b/>
            <w:bCs/>
            <w:sz w:val="28"/>
            <w:szCs w:val="28"/>
            <w:lang w:val="en-US"/>
            <w:rPrChange w:id="4550" w:author="Etion Pinari" w:date="2021-01-06T12:27:00Z">
              <w:rPr>
                <w:rFonts w:ascii="Bell MT" w:hAnsi="Bell MT"/>
                <w:b/>
                <w:bCs/>
                <w:sz w:val="28"/>
                <w:szCs w:val="28"/>
                <w:lang w:val="en-GB"/>
              </w:rPr>
            </w:rPrChange>
          </w:rPr>
          <w:t xml:space="preserve">bottom-up approach. </w:t>
        </w:r>
        <w:r w:rsidRPr="00801F40">
          <w:rPr>
            <w:rFonts w:ascii="Bell MT" w:hAnsi="Bell MT"/>
            <w:sz w:val="28"/>
            <w:szCs w:val="28"/>
            <w:lang w:val="en-US"/>
            <w:rPrChange w:id="4551" w:author="Etion Pinari" w:date="2021-01-06T12:27:00Z">
              <w:rPr>
                <w:rFonts w:ascii="Bell MT" w:hAnsi="Bell MT"/>
                <w:sz w:val="28"/>
                <w:szCs w:val="28"/>
                <w:lang w:val="en-GB"/>
              </w:rPr>
            </w:rPrChange>
          </w:rPr>
          <w:t>S</w:t>
        </w:r>
        <w:r w:rsidRPr="00801F40">
          <w:rPr>
            <w:rFonts w:ascii="Bell MT" w:hAnsi="Bell MT"/>
            <w:color w:val="333333"/>
            <w:sz w:val="28"/>
            <w:szCs w:val="28"/>
            <w:shd w:val="clear" w:color="auto" w:fill="FFFFFF"/>
            <w:lang w:val="en-US"/>
            <w:rPrChange w:id="4552" w:author="Etion Pinari" w:date="2021-01-06T12:27:00Z">
              <w:rPr>
                <w:rFonts w:ascii="Bell MT" w:hAnsi="Bell MT"/>
                <w:color w:val="333333"/>
                <w:sz w:val="28"/>
                <w:szCs w:val="28"/>
                <w:shd w:val="clear" w:color="auto" w:fill="FFFFFF"/>
                <w:lang w:val="en-GB"/>
              </w:rPr>
            </w:rPrChange>
          </w:rPr>
          <w:t>ystem integration begins with the integration of the lowest level modules and uses test drivers to drive and pass appropriate data to the lower-level modules. As and when the code for the other module gets ready, these drivers are replaced with the actual module.</w:t>
        </w:r>
      </w:ins>
    </w:p>
    <w:p w14:paraId="557F380B" w14:textId="77777777" w:rsidR="00415B21" w:rsidRPr="00801F40" w:rsidRDefault="00415B21" w:rsidP="00415B21">
      <w:pPr>
        <w:autoSpaceDE w:val="0"/>
        <w:autoSpaceDN w:val="0"/>
        <w:adjustRightInd w:val="0"/>
        <w:spacing w:after="0" w:line="240" w:lineRule="auto"/>
        <w:ind w:left="708"/>
        <w:jc w:val="both"/>
        <w:rPr>
          <w:ins w:id="4553" w:author="Giorgio Romeo" w:date="2021-01-02T00:43:00Z"/>
          <w:rFonts w:ascii="Bell MT" w:hAnsi="Bell MT"/>
          <w:color w:val="333333"/>
          <w:sz w:val="28"/>
          <w:szCs w:val="28"/>
          <w:shd w:val="clear" w:color="auto" w:fill="FFFFFF"/>
          <w:lang w:val="en-US"/>
          <w:rPrChange w:id="4554" w:author="Etion Pinari" w:date="2021-01-06T12:27:00Z">
            <w:rPr>
              <w:ins w:id="4555" w:author="Giorgio Romeo" w:date="2021-01-02T00:43:00Z"/>
              <w:rFonts w:ascii="Bell MT" w:hAnsi="Bell MT"/>
              <w:color w:val="333333"/>
              <w:sz w:val="28"/>
              <w:szCs w:val="28"/>
              <w:shd w:val="clear" w:color="auto" w:fill="FFFFFF"/>
              <w:lang w:val="en-GB"/>
            </w:rPr>
          </w:rPrChange>
        </w:rPr>
      </w:pPr>
      <w:ins w:id="4556" w:author="Giorgio Romeo" w:date="2021-01-02T00:43:00Z">
        <w:r w:rsidRPr="00801F40">
          <w:rPr>
            <w:rFonts w:ascii="Bell MT" w:hAnsi="Bell MT" w:cs="Calibri"/>
            <w:sz w:val="28"/>
            <w:szCs w:val="28"/>
            <w:lang w:val="en-US"/>
            <w:rPrChange w:id="4557" w:author="Etion Pinari" w:date="2021-01-06T12:27:00Z">
              <w:rPr>
                <w:rFonts w:ascii="Bell MT" w:hAnsi="Bell MT" w:cs="Calibri"/>
                <w:sz w:val="28"/>
                <w:szCs w:val="28"/>
                <w:lang w:val="en-GB"/>
              </w:rPr>
            </w:rPrChange>
          </w:rPr>
          <w:t>This approach allows to start the integration and testing without necessarily waiting for the completion of the development and the unit testing of each system’s component. B</w:t>
        </w:r>
        <w:r w:rsidRPr="00801F40">
          <w:rPr>
            <w:rFonts w:ascii="Bell MT" w:hAnsi="Bell MT"/>
            <w:color w:val="333333"/>
            <w:sz w:val="28"/>
            <w:szCs w:val="28"/>
            <w:shd w:val="clear" w:color="auto" w:fill="FFFFFF"/>
            <w:lang w:val="en-US"/>
            <w:rPrChange w:id="4558" w:author="Etion Pinari" w:date="2021-01-06T12:27:00Z">
              <w:rPr>
                <w:rFonts w:ascii="Bell MT" w:hAnsi="Bell MT"/>
                <w:color w:val="333333"/>
                <w:sz w:val="28"/>
                <w:szCs w:val="28"/>
                <w:shd w:val="clear" w:color="auto" w:fill="FFFFFF"/>
                <w:lang w:val="en-GB"/>
              </w:rPr>
            </w:rPrChange>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ins>
    </w:p>
    <w:p w14:paraId="0C95F489" w14:textId="77777777" w:rsidR="00415B21" w:rsidRPr="00801F40" w:rsidRDefault="00415B21" w:rsidP="00415B21">
      <w:pPr>
        <w:autoSpaceDE w:val="0"/>
        <w:autoSpaceDN w:val="0"/>
        <w:adjustRightInd w:val="0"/>
        <w:spacing w:after="0" w:line="240" w:lineRule="auto"/>
        <w:ind w:left="708"/>
        <w:jc w:val="both"/>
        <w:rPr>
          <w:ins w:id="4559" w:author="Giorgio Romeo" w:date="2021-01-02T00:43:00Z"/>
          <w:rFonts w:ascii="Bell MT" w:hAnsi="Bell MT"/>
          <w:color w:val="333333"/>
          <w:sz w:val="28"/>
          <w:szCs w:val="28"/>
          <w:shd w:val="clear" w:color="auto" w:fill="FFFFFF"/>
          <w:lang w:val="en-US"/>
          <w:rPrChange w:id="4560" w:author="Etion Pinari" w:date="2021-01-06T12:27:00Z">
            <w:rPr>
              <w:ins w:id="4561" w:author="Giorgio Romeo" w:date="2021-01-02T00:43:00Z"/>
              <w:rFonts w:ascii="Bell MT" w:hAnsi="Bell MT"/>
              <w:color w:val="333333"/>
              <w:sz w:val="28"/>
              <w:szCs w:val="28"/>
              <w:shd w:val="clear" w:color="auto" w:fill="FFFFFF"/>
              <w:lang w:val="en-GB"/>
            </w:rPr>
          </w:rPrChange>
        </w:rPr>
      </w:pPr>
    </w:p>
    <w:p w14:paraId="6FD2ECE1" w14:textId="73E383CB" w:rsidR="00415B21" w:rsidRPr="00801F40" w:rsidRDefault="00415B21" w:rsidP="00415B21">
      <w:pPr>
        <w:autoSpaceDE w:val="0"/>
        <w:autoSpaceDN w:val="0"/>
        <w:adjustRightInd w:val="0"/>
        <w:spacing w:after="0" w:line="240" w:lineRule="auto"/>
        <w:ind w:left="708"/>
        <w:jc w:val="both"/>
        <w:rPr>
          <w:ins w:id="4562" w:author="Giorgio Romeo" w:date="2021-01-02T00:43:00Z"/>
          <w:rFonts w:ascii="Bell MT" w:hAnsi="Bell MT"/>
          <w:sz w:val="52"/>
          <w:szCs w:val="52"/>
          <w:lang w:val="en-US"/>
          <w:rPrChange w:id="4563" w:author="Etion Pinari" w:date="2021-01-06T12:27:00Z">
            <w:rPr>
              <w:ins w:id="4564" w:author="Giorgio Romeo" w:date="2021-01-02T00:43:00Z"/>
              <w:rFonts w:ascii="Bell MT" w:hAnsi="Bell MT"/>
              <w:sz w:val="52"/>
              <w:szCs w:val="52"/>
              <w:lang w:val="en-GB"/>
            </w:rPr>
          </w:rPrChange>
        </w:rPr>
      </w:pPr>
      <w:ins w:id="4565" w:author="Giorgio Romeo" w:date="2021-01-02T00:43:00Z">
        <w:r w:rsidRPr="00801F40">
          <w:rPr>
            <w:rFonts w:ascii="Bell MT" w:hAnsi="Bell MT" w:cs="Calibri"/>
            <w:sz w:val="28"/>
            <w:szCs w:val="28"/>
            <w:lang w:val="en-US"/>
            <w:rPrChange w:id="4566" w:author="Etion Pinari" w:date="2021-01-06T12:27:00Z">
              <w:rPr>
                <w:rFonts w:ascii="Bell MT" w:hAnsi="Bell MT" w:cs="Calibri"/>
                <w:sz w:val="28"/>
                <w:szCs w:val="28"/>
                <w:lang w:val="en-GB"/>
              </w:rPr>
            </w:rPrChange>
          </w:rPr>
          <w:t>Each integration in the same level (defined by the groups of the previous section) is independent and there is no specific order in which to complete them. In this way, the integration process and its testing are more flexible.</w:t>
        </w:r>
      </w:ins>
    </w:p>
    <w:p w14:paraId="6223A8AF" w14:textId="417C2995" w:rsidR="00415B21" w:rsidRPr="00801F40" w:rsidRDefault="00415B21" w:rsidP="00415B21">
      <w:pPr>
        <w:rPr>
          <w:ins w:id="4567" w:author="Giorgio Romeo" w:date="2021-01-02T00:43:00Z"/>
          <w:lang w:val="en-US"/>
          <w:rPrChange w:id="4568" w:author="Etion Pinari" w:date="2021-01-06T12:27:00Z">
            <w:rPr>
              <w:ins w:id="4569" w:author="Giorgio Romeo" w:date="2021-01-02T00:43:00Z"/>
              <w:lang w:val="en-GB"/>
            </w:rPr>
          </w:rPrChange>
        </w:rPr>
      </w:pPr>
    </w:p>
    <w:p w14:paraId="535414EA" w14:textId="77777777" w:rsidR="00415B21" w:rsidRPr="00801F40" w:rsidRDefault="00415B21">
      <w:pPr>
        <w:rPr>
          <w:ins w:id="4570" w:author="Giorgio Romeo" w:date="2021-01-02T00:42:00Z"/>
          <w:lang w:val="en-US"/>
          <w:rPrChange w:id="4571" w:author="Etion Pinari" w:date="2021-01-06T12:27:00Z">
            <w:rPr>
              <w:ins w:id="4572" w:author="Giorgio Romeo" w:date="2021-01-02T00:42:00Z"/>
              <w:rFonts w:ascii="Bell MT" w:hAnsi="Bell MT"/>
              <w:i/>
              <w:iCs/>
              <w:sz w:val="28"/>
              <w:szCs w:val="28"/>
              <w:lang w:val="en-GB"/>
            </w:rPr>
          </w:rPrChange>
        </w:rPr>
        <w:pPrChange w:id="4573" w:author="Giorgio Romeo" w:date="2021-01-02T00:42:00Z">
          <w:pPr>
            <w:pStyle w:val="Paragrafoelenco"/>
            <w:numPr>
              <w:numId w:val="36"/>
            </w:numPr>
            <w:ind w:left="1066" w:hanging="357"/>
          </w:pPr>
        </w:pPrChange>
      </w:pPr>
    </w:p>
    <w:p w14:paraId="1D754A37" w14:textId="58E966FD" w:rsidR="00415B21" w:rsidRPr="00801F40" w:rsidRDefault="00415B21" w:rsidP="0096497E">
      <w:pPr>
        <w:pStyle w:val="Paragrafoelenco"/>
        <w:numPr>
          <w:ilvl w:val="0"/>
          <w:numId w:val="36"/>
        </w:numPr>
        <w:ind w:left="1066" w:hanging="357"/>
        <w:rPr>
          <w:ins w:id="4574" w:author="Giorgio Romeo" w:date="2021-01-03T00:08:00Z"/>
          <w:i/>
          <w:iCs/>
          <w:lang w:val="en-US"/>
          <w:rPrChange w:id="4575" w:author="Etion Pinari" w:date="2021-01-06T12:27:00Z">
            <w:rPr>
              <w:ins w:id="4576" w:author="Giorgio Romeo" w:date="2021-01-03T00:08:00Z"/>
              <w:rFonts w:ascii="Bell MT" w:hAnsi="Bell MT"/>
              <w:i/>
              <w:iCs/>
              <w:sz w:val="28"/>
              <w:szCs w:val="28"/>
              <w:lang w:val="en-GB"/>
            </w:rPr>
          </w:rPrChange>
        </w:rPr>
      </w:pPr>
      <w:ins w:id="4577" w:author="Giorgio Romeo" w:date="2021-01-02T00:43:00Z">
        <w:r w:rsidRPr="00801F40">
          <w:rPr>
            <w:rFonts w:ascii="Bell MT" w:hAnsi="Bell MT"/>
            <w:i/>
            <w:iCs/>
            <w:sz w:val="28"/>
            <w:szCs w:val="28"/>
            <w:lang w:val="en-US"/>
            <w:rPrChange w:id="4578" w:author="Etion Pinari" w:date="2021-01-06T12:27:00Z">
              <w:rPr>
                <w:rFonts w:ascii="Bell MT" w:hAnsi="Bell MT"/>
                <w:sz w:val="28"/>
                <w:szCs w:val="28"/>
                <w:lang w:val="en-GB"/>
              </w:rPr>
            </w:rPrChange>
          </w:rPr>
          <w:t>Integration and testing</w:t>
        </w:r>
      </w:ins>
    </w:p>
    <w:p w14:paraId="2AE08361" w14:textId="48DFA192" w:rsidR="0095335C" w:rsidRPr="00801F40" w:rsidRDefault="0095335C">
      <w:pPr>
        <w:ind w:left="1068"/>
        <w:jc w:val="both"/>
        <w:rPr>
          <w:ins w:id="4579" w:author="Giorgio Romeo" w:date="2021-01-03T00:08:00Z"/>
          <w:rFonts w:ascii="Bell MT" w:hAnsi="Bell MT"/>
          <w:sz w:val="28"/>
          <w:szCs w:val="28"/>
          <w:lang w:val="en-US"/>
          <w:rPrChange w:id="4580" w:author="Etion Pinari" w:date="2021-01-06T12:27:00Z">
            <w:rPr>
              <w:ins w:id="4581" w:author="Giorgio Romeo" w:date="2021-01-03T00:08:00Z"/>
              <w:lang w:val="en-GB"/>
            </w:rPr>
          </w:rPrChange>
        </w:rPr>
        <w:pPrChange w:id="4582" w:author="Giorgio Romeo" w:date="2021-01-03T00:08:00Z">
          <w:pPr>
            <w:pStyle w:val="Paragrafoelenco"/>
            <w:numPr>
              <w:numId w:val="36"/>
            </w:numPr>
            <w:ind w:left="1428" w:hanging="360"/>
            <w:jc w:val="both"/>
          </w:pPr>
        </w:pPrChange>
      </w:pPr>
      <w:ins w:id="4583" w:author="Giorgio Romeo" w:date="2021-01-03T00:08:00Z">
        <w:r w:rsidRPr="00801F40">
          <w:rPr>
            <w:rFonts w:ascii="Bell MT" w:hAnsi="Bell MT"/>
            <w:sz w:val="28"/>
            <w:szCs w:val="28"/>
            <w:lang w:val="en-US"/>
            <w:rPrChange w:id="4584" w:author="Etion Pinari" w:date="2021-01-06T12:27: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801F40" w:rsidRDefault="00B47FED">
      <w:pPr>
        <w:ind w:left="1068"/>
        <w:jc w:val="both"/>
        <w:rPr>
          <w:ins w:id="4585" w:author="Giorgio Romeo" w:date="2021-01-03T00:08:00Z"/>
          <w:rFonts w:ascii="Bell MT" w:hAnsi="Bell MT"/>
          <w:sz w:val="28"/>
          <w:szCs w:val="28"/>
          <w:lang w:val="en-US"/>
          <w:rPrChange w:id="4586" w:author="Etion Pinari" w:date="2021-01-06T12:27:00Z">
            <w:rPr>
              <w:ins w:id="4587" w:author="Giorgio Romeo" w:date="2021-01-03T00:08:00Z"/>
              <w:lang w:val="en-GB"/>
            </w:rPr>
          </w:rPrChange>
        </w:rPr>
        <w:pPrChange w:id="4588" w:author="Giorgio Romeo" w:date="2021-01-03T00:08:00Z">
          <w:pPr>
            <w:pStyle w:val="Paragrafoelenco"/>
            <w:numPr>
              <w:numId w:val="36"/>
            </w:numPr>
            <w:ind w:left="1428" w:hanging="360"/>
            <w:jc w:val="both"/>
          </w:pPr>
        </w:pPrChange>
      </w:pPr>
      <w:r w:rsidRPr="00801F40">
        <w:rPr>
          <w:rFonts w:ascii="Bell MT" w:hAnsi="Bell MT"/>
          <w:noProof/>
          <w:sz w:val="28"/>
          <w:szCs w:val="28"/>
          <w:lang w:val="en-US"/>
          <w:rPrChange w:id="4589" w:author="Etion Pinari" w:date="2021-01-06T12:27:00Z">
            <w:rPr>
              <w:rFonts w:ascii="Bell MT" w:hAnsi="Bell MT"/>
              <w:noProof/>
              <w:sz w:val="28"/>
              <w:szCs w:val="28"/>
              <w:lang w:val="en-GB"/>
            </w:rPr>
          </w:rPrChange>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1F3859" w:rsidRPr="00833256" w:rsidRDefault="001F3859">
                              <w:pPr>
                                <w:pStyle w:val="Didascalia"/>
                                <w:rPr>
                                  <w:rFonts w:ascii="Bell MT" w:hAnsi="Bell MT"/>
                                  <w:noProof/>
                                  <w:sz w:val="28"/>
                                  <w:szCs w:val="28"/>
                                </w:rPr>
                                <w:pPrChange w:id="4590" w:author="Giorgio Romeo" w:date="2021-01-03T00:11:00Z">
                                  <w:pPr>
                                    <w:ind w:left="1068"/>
                                    <w:jc w:val="both"/>
                                  </w:pPr>
                                </w:pPrChange>
                              </w:pPr>
                              <w:ins w:id="4591"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41"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NdH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rcZr3TxCERYDSWFDJ2hFxwOvCbO&#10;L4mFyxsm4UHyt/AphW5zrHsLo1rbX2/NB38oLaxi1MJjkGP3syHhEhBXCooOIf1g2MFYDYZq5EJD&#10;qmlEE03YYL0YzNJq+QDv1DycAktEUTgrx34wF757kuCdo2w+j07dXXKt7gzcQGkUbiD2fvNArOkl&#10;7aGeN3qQ1Y6yO9+O5nnjdcmj7AOxHYs93yDxaMVXBqwXz9jzcfR6erdPfwM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PNdH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6"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1F3859" w:rsidRPr="00833256" w:rsidRDefault="001F3859">
                        <w:pPr>
                          <w:pStyle w:val="Didascalia"/>
                          <w:rPr>
                            <w:rFonts w:ascii="Bell MT" w:hAnsi="Bell MT"/>
                            <w:noProof/>
                            <w:sz w:val="28"/>
                            <w:szCs w:val="28"/>
                          </w:rPr>
                          <w:pPrChange w:id="4592" w:author="Giorgio Romeo" w:date="2021-01-03T00:11:00Z">
                            <w:pPr>
                              <w:ind w:left="1068"/>
                              <w:jc w:val="both"/>
                            </w:pPr>
                          </w:pPrChange>
                        </w:pPr>
                        <w:ins w:id="4593" w:author="Giorgio Romeo" w:date="2021-01-03T00:11:00Z">
                          <w:r>
                            <w:t>Figure 5.1</w:t>
                          </w:r>
                        </w:ins>
                      </w:p>
                    </w:txbxContent>
                  </v:textbox>
                </v:shape>
                <w10:wrap type="square"/>
              </v:group>
            </w:pict>
          </mc:Fallback>
        </mc:AlternateContent>
      </w:r>
    </w:p>
    <w:p w14:paraId="325CA68B" w14:textId="1193EDFB" w:rsidR="00E43BE8" w:rsidRPr="00801F40" w:rsidRDefault="00E43BE8" w:rsidP="0095335C">
      <w:pPr>
        <w:ind w:left="1068"/>
        <w:jc w:val="both"/>
        <w:rPr>
          <w:ins w:id="4594" w:author="Giorgio Romeo" w:date="2021-01-03T00:13:00Z"/>
          <w:rFonts w:ascii="Bell MT" w:hAnsi="Bell MT"/>
          <w:sz w:val="28"/>
          <w:szCs w:val="28"/>
          <w:lang w:val="en-US"/>
          <w:rPrChange w:id="4595" w:author="Etion Pinari" w:date="2021-01-06T12:27:00Z">
            <w:rPr>
              <w:ins w:id="4596" w:author="Giorgio Romeo" w:date="2021-01-03T00:13:00Z"/>
              <w:rFonts w:ascii="Bell MT" w:hAnsi="Bell MT"/>
              <w:sz w:val="28"/>
              <w:szCs w:val="28"/>
              <w:lang w:val="en-GB"/>
            </w:rPr>
          </w:rPrChange>
        </w:rPr>
      </w:pPr>
    </w:p>
    <w:p w14:paraId="4125C489" w14:textId="77777777" w:rsidR="00E43BE8" w:rsidRPr="00801F40" w:rsidRDefault="00E43BE8" w:rsidP="0095335C">
      <w:pPr>
        <w:ind w:left="1068"/>
        <w:jc w:val="both"/>
        <w:rPr>
          <w:ins w:id="4597" w:author="Giorgio Romeo" w:date="2021-01-03T00:13:00Z"/>
          <w:rFonts w:ascii="Bell MT" w:hAnsi="Bell MT"/>
          <w:sz w:val="28"/>
          <w:szCs w:val="28"/>
          <w:lang w:val="en-US"/>
          <w:rPrChange w:id="4598" w:author="Etion Pinari" w:date="2021-01-06T12:27:00Z">
            <w:rPr>
              <w:ins w:id="4599" w:author="Giorgio Romeo" w:date="2021-01-03T00:13:00Z"/>
              <w:rFonts w:ascii="Bell MT" w:hAnsi="Bell MT"/>
              <w:sz w:val="28"/>
              <w:szCs w:val="28"/>
              <w:lang w:val="en-GB"/>
            </w:rPr>
          </w:rPrChange>
        </w:rPr>
      </w:pPr>
    </w:p>
    <w:p w14:paraId="2EFF939B" w14:textId="77777777" w:rsidR="00E43BE8" w:rsidRPr="00801F40" w:rsidRDefault="00E43BE8" w:rsidP="0095335C">
      <w:pPr>
        <w:ind w:left="1068"/>
        <w:jc w:val="both"/>
        <w:rPr>
          <w:ins w:id="4600" w:author="Giorgio Romeo" w:date="2021-01-03T00:13:00Z"/>
          <w:rFonts w:ascii="Bell MT" w:hAnsi="Bell MT"/>
          <w:sz w:val="28"/>
          <w:szCs w:val="28"/>
          <w:lang w:val="en-US"/>
          <w:rPrChange w:id="4601" w:author="Etion Pinari" w:date="2021-01-06T12:27:00Z">
            <w:rPr>
              <w:ins w:id="4602" w:author="Giorgio Romeo" w:date="2021-01-03T00:13:00Z"/>
              <w:rFonts w:ascii="Bell MT" w:hAnsi="Bell MT"/>
              <w:sz w:val="28"/>
              <w:szCs w:val="28"/>
              <w:lang w:val="en-GB"/>
            </w:rPr>
          </w:rPrChange>
        </w:rPr>
      </w:pPr>
    </w:p>
    <w:p w14:paraId="10C2673F" w14:textId="77777777" w:rsidR="00E43BE8" w:rsidRPr="00801F40" w:rsidRDefault="00E43BE8" w:rsidP="0095335C">
      <w:pPr>
        <w:ind w:left="1068"/>
        <w:jc w:val="both"/>
        <w:rPr>
          <w:ins w:id="4603" w:author="Giorgio Romeo" w:date="2021-01-03T00:13:00Z"/>
          <w:rFonts w:ascii="Bell MT" w:hAnsi="Bell MT"/>
          <w:sz w:val="28"/>
          <w:szCs w:val="28"/>
          <w:lang w:val="en-US"/>
          <w:rPrChange w:id="4604" w:author="Etion Pinari" w:date="2021-01-06T12:27:00Z">
            <w:rPr>
              <w:ins w:id="4605" w:author="Giorgio Romeo" w:date="2021-01-03T00:13:00Z"/>
              <w:rFonts w:ascii="Bell MT" w:hAnsi="Bell MT"/>
              <w:sz w:val="28"/>
              <w:szCs w:val="28"/>
              <w:lang w:val="en-GB"/>
            </w:rPr>
          </w:rPrChange>
        </w:rPr>
      </w:pPr>
    </w:p>
    <w:p w14:paraId="421D809D" w14:textId="77777777" w:rsidR="00E43BE8" w:rsidRPr="00801F40" w:rsidRDefault="00E43BE8" w:rsidP="0095335C">
      <w:pPr>
        <w:ind w:left="1068"/>
        <w:jc w:val="both"/>
        <w:rPr>
          <w:ins w:id="4606" w:author="Giorgio Romeo" w:date="2021-01-03T00:13:00Z"/>
          <w:rFonts w:ascii="Bell MT" w:hAnsi="Bell MT"/>
          <w:sz w:val="28"/>
          <w:szCs w:val="28"/>
          <w:lang w:val="en-US"/>
          <w:rPrChange w:id="4607" w:author="Etion Pinari" w:date="2021-01-06T12:27:00Z">
            <w:rPr>
              <w:ins w:id="4608" w:author="Giorgio Romeo" w:date="2021-01-03T00:13:00Z"/>
              <w:rFonts w:ascii="Bell MT" w:hAnsi="Bell MT"/>
              <w:sz w:val="28"/>
              <w:szCs w:val="28"/>
              <w:lang w:val="en-GB"/>
            </w:rPr>
          </w:rPrChange>
        </w:rPr>
      </w:pPr>
    </w:p>
    <w:p w14:paraId="0ECD3D5C" w14:textId="77777777" w:rsidR="00E43BE8" w:rsidRPr="00801F40" w:rsidRDefault="00E43BE8" w:rsidP="0095335C">
      <w:pPr>
        <w:ind w:left="1068"/>
        <w:jc w:val="both"/>
        <w:rPr>
          <w:ins w:id="4609" w:author="Giorgio Romeo" w:date="2021-01-03T00:13:00Z"/>
          <w:rFonts w:ascii="Bell MT" w:hAnsi="Bell MT"/>
          <w:sz w:val="28"/>
          <w:szCs w:val="28"/>
          <w:lang w:val="en-US"/>
          <w:rPrChange w:id="4610" w:author="Etion Pinari" w:date="2021-01-06T12:27:00Z">
            <w:rPr>
              <w:ins w:id="4611" w:author="Giorgio Romeo" w:date="2021-01-03T00:13:00Z"/>
              <w:rFonts w:ascii="Bell MT" w:hAnsi="Bell MT"/>
              <w:sz w:val="28"/>
              <w:szCs w:val="28"/>
              <w:lang w:val="en-GB"/>
            </w:rPr>
          </w:rPrChange>
        </w:rPr>
      </w:pPr>
    </w:p>
    <w:p w14:paraId="0BE57467" w14:textId="77777777" w:rsidR="00E43BE8" w:rsidRPr="00801F40" w:rsidRDefault="00E43BE8" w:rsidP="0095335C">
      <w:pPr>
        <w:ind w:left="1068"/>
        <w:jc w:val="both"/>
        <w:rPr>
          <w:ins w:id="4612" w:author="Giorgio Romeo" w:date="2021-01-03T00:13:00Z"/>
          <w:rFonts w:ascii="Bell MT" w:hAnsi="Bell MT"/>
          <w:sz w:val="28"/>
          <w:szCs w:val="28"/>
          <w:lang w:val="en-US"/>
          <w:rPrChange w:id="4613" w:author="Etion Pinari" w:date="2021-01-06T12:27:00Z">
            <w:rPr>
              <w:ins w:id="4614" w:author="Giorgio Romeo" w:date="2021-01-03T00:13:00Z"/>
              <w:rFonts w:ascii="Bell MT" w:hAnsi="Bell MT"/>
              <w:sz w:val="28"/>
              <w:szCs w:val="28"/>
              <w:lang w:val="en-GB"/>
            </w:rPr>
          </w:rPrChange>
        </w:rPr>
      </w:pPr>
    </w:p>
    <w:p w14:paraId="6B1D126A" w14:textId="77777777" w:rsidR="00E43BE8" w:rsidRPr="00801F40" w:rsidRDefault="00E43BE8" w:rsidP="0095335C">
      <w:pPr>
        <w:ind w:left="1068"/>
        <w:jc w:val="both"/>
        <w:rPr>
          <w:ins w:id="4615" w:author="Giorgio Romeo" w:date="2021-01-03T00:13:00Z"/>
          <w:rFonts w:ascii="Bell MT" w:hAnsi="Bell MT"/>
          <w:sz w:val="28"/>
          <w:szCs w:val="28"/>
          <w:lang w:val="en-US"/>
          <w:rPrChange w:id="4616" w:author="Etion Pinari" w:date="2021-01-06T12:27:00Z">
            <w:rPr>
              <w:ins w:id="4617" w:author="Giorgio Romeo" w:date="2021-01-03T00:13:00Z"/>
              <w:rFonts w:ascii="Bell MT" w:hAnsi="Bell MT"/>
              <w:sz w:val="28"/>
              <w:szCs w:val="28"/>
              <w:lang w:val="en-GB"/>
            </w:rPr>
          </w:rPrChange>
        </w:rPr>
      </w:pPr>
    </w:p>
    <w:p w14:paraId="382D8375" w14:textId="1A395A11" w:rsidR="00E43BE8" w:rsidRPr="00801F40" w:rsidRDefault="00E43BE8" w:rsidP="0095335C">
      <w:pPr>
        <w:ind w:left="1068"/>
        <w:jc w:val="both"/>
        <w:rPr>
          <w:ins w:id="4618" w:author="Giorgio Romeo" w:date="2021-01-03T00:13:00Z"/>
          <w:rFonts w:ascii="Bell MT" w:hAnsi="Bell MT"/>
          <w:sz w:val="28"/>
          <w:szCs w:val="28"/>
          <w:lang w:val="en-US"/>
          <w:rPrChange w:id="4619" w:author="Etion Pinari" w:date="2021-01-06T12:27:00Z">
            <w:rPr>
              <w:ins w:id="4620" w:author="Giorgio Romeo" w:date="2021-01-03T00:13:00Z"/>
              <w:rFonts w:ascii="Bell MT" w:hAnsi="Bell MT"/>
              <w:sz w:val="28"/>
              <w:szCs w:val="28"/>
              <w:lang w:val="en-GB"/>
            </w:rPr>
          </w:rPrChange>
        </w:rPr>
      </w:pPr>
      <w:r w:rsidRPr="00801F40">
        <w:rPr>
          <w:rFonts w:ascii="Bell MT" w:hAnsi="Bell MT"/>
          <w:noProof/>
          <w:sz w:val="28"/>
          <w:szCs w:val="28"/>
          <w:lang w:val="en-US"/>
          <w:rPrChange w:id="4621" w:author="Etion Pinari" w:date="2021-01-06T12:27:00Z">
            <w:rPr>
              <w:rFonts w:ascii="Bell MT" w:hAnsi="Bell MT"/>
              <w:noProof/>
              <w:sz w:val="28"/>
              <w:szCs w:val="28"/>
              <w:lang w:val="en-GB"/>
            </w:rPr>
          </w:rPrChange>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1F3859" w:rsidRPr="00E43BE8" w:rsidRDefault="001F3859">
                              <w:pPr>
                                <w:pStyle w:val="Didascalia"/>
                                <w:rPr>
                                  <w:rPrChange w:id="4622" w:author="Giorgio Romeo" w:date="2021-01-03T00:13:00Z">
                                    <w:rPr>
                                      <w:rFonts w:ascii="Bell MT" w:hAnsi="Bell MT"/>
                                      <w:noProof/>
                                      <w:sz w:val="28"/>
                                      <w:szCs w:val="28"/>
                                    </w:rPr>
                                  </w:rPrChange>
                                </w:rPr>
                                <w:pPrChange w:id="4623" w:author="Giorgio Romeo" w:date="2021-01-03T00:13:00Z">
                                  <w:pPr>
                                    <w:ind w:left="1068"/>
                                    <w:jc w:val="both"/>
                                  </w:pPr>
                                </w:pPrChange>
                              </w:pPr>
                              <w:ins w:id="4624"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4"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">
                <v:shape id="Immagine 36" o:spid="_x0000_s1045"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58" o:title=""/>
                </v:shape>
                <v:shape id="Casella di testo 37" o:spid="_x0000_s1046"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1F3859" w:rsidRPr="00E43BE8" w:rsidRDefault="001F3859">
                        <w:pPr>
                          <w:pStyle w:val="Didascalia"/>
                          <w:rPr>
                            <w:rPrChange w:id="4625" w:author="Giorgio Romeo" w:date="2021-01-03T00:13:00Z">
                              <w:rPr>
                                <w:rFonts w:ascii="Bell MT" w:hAnsi="Bell MT"/>
                                <w:noProof/>
                                <w:sz w:val="28"/>
                                <w:szCs w:val="28"/>
                              </w:rPr>
                            </w:rPrChange>
                          </w:rPr>
                          <w:pPrChange w:id="4626" w:author="Giorgio Romeo" w:date="2021-01-03T00:13:00Z">
                            <w:pPr>
                              <w:ind w:left="1068"/>
                              <w:jc w:val="both"/>
                            </w:pPr>
                          </w:pPrChange>
                        </w:pPr>
                        <w:ins w:id="4627" w:author="Giorgio Romeo" w:date="2021-01-03T00:13:00Z">
                          <w:r>
                            <w:t>Figure 5.2</w:t>
                          </w:r>
                        </w:ins>
                      </w:p>
                    </w:txbxContent>
                  </v:textbox>
                </v:shape>
                <w10:wrap type="square" anchorx="margin"/>
              </v:group>
            </w:pict>
          </mc:Fallback>
        </mc:AlternateContent>
      </w:r>
    </w:p>
    <w:p w14:paraId="686AAA6D" w14:textId="5D90DC25" w:rsidR="00E43BE8" w:rsidRPr="00801F40" w:rsidRDefault="00E43BE8" w:rsidP="0095335C">
      <w:pPr>
        <w:ind w:left="1068"/>
        <w:jc w:val="both"/>
        <w:rPr>
          <w:ins w:id="4628" w:author="Giorgio Romeo" w:date="2021-01-03T00:13:00Z"/>
          <w:rFonts w:ascii="Bell MT" w:hAnsi="Bell MT"/>
          <w:sz w:val="28"/>
          <w:szCs w:val="28"/>
          <w:lang w:val="en-US"/>
          <w:rPrChange w:id="4629" w:author="Etion Pinari" w:date="2021-01-06T12:27:00Z">
            <w:rPr>
              <w:ins w:id="4630" w:author="Giorgio Romeo" w:date="2021-01-03T00:13:00Z"/>
              <w:rFonts w:ascii="Bell MT" w:hAnsi="Bell MT"/>
              <w:sz w:val="28"/>
              <w:szCs w:val="28"/>
              <w:lang w:val="en-GB"/>
            </w:rPr>
          </w:rPrChange>
        </w:rPr>
      </w:pPr>
    </w:p>
    <w:p w14:paraId="5D62EB4B" w14:textId="0ED52718" w:rsidR="00E43BE8" w:rsidRPr="00801F40" w:rsidRDefault="00E43BE8" w:rsidP="0095335C">
      <w:pPr>
        <w:ind w:left="1068"/>
        <w:jc w:val="both"/>
        <w:rPr>
          <w:ins w:id="4631" w:author="Giorgio Romeo" w:date="2021-01-03T00:13:00Z"/>
          <w:rFonts w:ascii="Bell MT" w:hAnsi="Bell MT"/>
          <w:sz w:val="28"/>
          <w:szCs w:val="28"/>
          <w:lang w:val="en-US"/>
          <w:rPrChange w:id="4632" w:author="Etion Pinari" w:date="2021-01-06T12:27:00Z">
            <w:rPr>
              <w:ins w:id="4633" w:author="Giorgio Romeo" w:date="2021-01-03T00:13:00Z"/>
              <w:rFonts w:ascii="Bell MT" w:hAnsi="Bell MT"/>
              <w:sz w:val="28"/>
              <w:szCs w:val="28"/>
              <w:lang w:val="en-GB"/>
            </w:rPr>
          </w:rPrChange>
        </w:rPr>
      </w:pPr>
    </w:p>
    <w:p w14:paraId="39496ECA" w14:textId="1429CBDB" w:rsidR="00E43BE8" w:rsidRPr="00801F40" w:rsidRDefault="00E43BE8" w:rsidP="0095335C">
      <w:pPr>
        <w:ind w:left="1068"/>
        <w:jc w:val="both"/>
        <w:rPr>
          <w:ins w:id="4634" w:author="Giorgio Romeo" w:date="2021-01-03T00:13:00Z"/>
          <w:rFonts w:ascii="Bell MT" w:hAnsi="Bell MT"/>
          <w:sz w:val="28"/>
          <w:szCs w:val="28"/>
          <w:lang w:val="en-US"/>
          <w:rPrChange w:id="4635" w:author="Etion Pinari" w:date="2021-01-06T12:27:00Z">
            <w:rPr>
              <w:ins w:id="4636" w:author="Giorgio Romeo" w:date="2021-01-03T00:13:00Z"/>
              <w:rFonts w:ascii="Bell MT" w:hAnsi="Bell MT"/>
              <w:sz w:val="28"/>
              <w:szCs w:val="28"/>
              <w:lang w:val="en-GB"/>
            </w:rPr>
          </w:rPrChange>
        </w:rPr>
      </w:pPr>
    </w:p>
    <w:p w14:paraId="21907064" w14:textId="5661E6DD" w:rsidR="00E43BE8" w:rsidRPr="00801F40" w:rsidRDefault="00E43BE8" w:rsidP="0095335C">
      <w:pPr>
        <w:ind w:left="1068"/>
        <w:jc w:val="both"/>
        <w:rPr>
          <w:ins w:id="4637" w:author="Giorgio Romeo" w:date="2021-01-03T00:13:00Z"/>
          <w:rFonts w:ascii="Bell MT" w:hAnsi="Bell MT"/>
          <w:sz w:val="28"/>
          <w:szCs w:val="28"/>
          <w:lang w:val="en-US"/>
          <w:rPrChange w:id="4638" w:author="Etion Pinari" w:date="2021-01-06T12:27:00Z">
            <w:rPr>
              <w:ins w:id="4639" w:author="Giorgio Romeo" w:date="2021-01-03T00:13:00Z"/>
              <w:rFonts w:ascii="Bell MT" w:hAnsi="Bell MT"/>
              <w:sz w:val="28"/>
              <w:szCs w:val="28"/>
              <w:lang w:val="en-GB"/>
            </w:rPr>
          </w:rPrChange>
        </w:rPr>
      </w:pPr>
    </w:p>
    <w:p w14:paraId="21C71FE9" w14:textId="21A4E7A9" w:rsidR="00E43BE8" w:rsidRPr="00801F40" w:rsidRDefault="00E43BE8" w:rsidP="0095335C">
      <w:pPr>
        <w:ind w:left="1068"/>
        <w:jc w:val="both"/>
        <w:rPr>
          <w:ins w:id="4640" w:author="Giorgio Romeo" w:date="2021-01-03T00:13:00Z"/>
          <w:rFonts w:ascii="Bell MT" w:hAnsi="Bell MT"/>
          <w:sz w:val="28"/>
          <w:szCs w:val="28"/>
          <w:lang w:val="en-US"/>
          <w:rPrChange w:id="4641" w:author="Etion Pinari" w:date="2021-01-06T12:27:00Z">
            <w:rPr>
              <w:ins w:id="4642" w:author="Giorgio Romeo" w:date="2021-01-03T00:13:00Z"/>
              <w:rFonts w:ascii="Bell MT" w:hAnsi="Bell MT"/>
              <w:sz w:val="28"/>
              <w:szCs w:val="28"/>
              <w:lang w:val="en-GB"/>
            </w:rPr>
          </w:rPrChange>
        </w:rPr>
      </w:pPr>
    </w:p>
    <w:p w14:paraId="35C70B87" w14:textId="77777777" w:rsidR="00E43BE8" w:rsidRPr="00801F40" w:rsidRDefault="00E43BE8" w:rsidP="0095335C">
      <w:pPr>
        <w:ind w:left="1068"/>
        <w:jc w:val="both"/>
        <w:rPr>
          <w:ins w:id="4643" w:author="Giorgio Romeo" w:date="2021-01-03T00:13:00Z"/>
          <w:rFonts w:ascii="Bell MT" w:hAnsi="Bell MT"/>
          <w:sz w:val="28"/>
          <w:szCs w:val="28"/>
          <w:lang w:val="en-US"/>
          <w:rPrChange w:id="4644" w:author="Etion Pinari" w:date="2021-01-06T12:27:00Z">
            <w:rPr>
              <w:ins w:id="4645" w:author="Giorgio Romeo" w:date="2021-01-03T00:13:00Z"/>
              <w:rFonts w:ascii="Bell MT" w:hAnsi="Bell MT"/>
              <w:sz w:val="28"/>
              <w:szCs w:val="28"/>
              <w:lang w:val="en-GB"/>
            </w:rPr>
          </w:rPrChange>
        </w:rPr>
      </w:pPr>
    </w:p>
    <w:p w14:paraId="409D1642" w14:textId="055CD2F6" w:rsidR="00E43BE8" w:rsidRPr="00801F40" w:rsidRDefault="00E43BE8" w:rsidP="0095335C">
      <w:pPr>
        <w:ind w:left="1068"/>
        <w:jc w:val="both"/>
        <w:rPr>
          <w:ins w:id="4646" w:author="Giorgio Romeo" w:date="2021-01-03T00:13:00Z"/>
          <w:rFonts w:ascii="Bell MT" w:hAnsi="Bell MT"/>
          <w:sz w:val="28"/>
          <w:szCs w:val="28"/>
          <w:lang w:val="en-US"/>
          <w:rPrChange w:id="4647" w:author="Etion Pinari" w:date="2021-01-06T12:27:00Z">
            <w:rPr>
              <w:ins w:id="4648" w:author="Giorgio Romeo" w:date="2021-01-03T00:13:00Z"/>
              <w:rFonts w:ascii="Bell MT" w:hAnsi="Bell MT"/>
              <w:sz w:val="28"/>
              <w:szCs w:val="28"/>
              <w:lang w:val="en-GB"/>
            </w:rPr>
          </w:rPrChange>
        </w:rPr>
      </w:pPr>
    </w:p>
    <w:p w14:paraId="6E876FD3" w14:textId="3FBA0078" w:rsidR="00E43BE8" w:rsidRPr="00801F40" w:rsidRDefault="00E43BE8" w:rsidP="0095335C">
      <w:pPr>
        <w:ind w:left="1068"/>
        <w:jc w:val="both"/>
        <w:rPr>
          <w:ins w:id="4649" w:author="Giorgio Romeo" w:date="2021-01-03T00:13:00Z"/>
          <w:rFonts w:ascii="Bell MT" w:hAnsi="Bell MT"/>
          <w:sz w:val="28"/>
          <w:szCs w:val="28"/>
          <w:lang w:val="en-US"/>
          <w:rPrChange w:id="4650" w:author="Etion Pinari" w:date="2021-01-06T12:27:00Z">
            <w:rPr>
              <w:ins w:id="4651" w:author="Giorgio Romeo" w:date="2021-01-03T00:13:00Z"/>
              <w:rFonts w:ascii="Bell MT" w:hAnsi="Bell MT"/>
              <w:sz w:val="28"/>
              <w:szCs w:val="28"/>
              <w:lang w:val="en-GB"/>
            </w:rPr>
          </w:rPrChange>
        </w:rPr>
      </w:pPr>
    </w:p>
    <w:p w14:paraId="5723EA0B" w14:textId="5AF530F6" w:rsidR="00E43BE8" w:rsidRPr="00801F40" w:rsidRDefault="00E43BE8" w:rsidP="0095335C">
      <w:pPr>
        <w:ind w:left="1068"/>
        <w:jc w:val="both"/>
        <w:rPr>
          <w:ins w:id="4652" w:author="Giorgio Romeo" w:date="2021-01-03T00:14:00Z"/>
          <w:rFonts w:ascii="Bell MT" w:hAnsi="Bell MT"/>
          <w:sz w:val="28"/>
          <w:szCs w:val="28"/>
          <w:lang w:val="en-US"/>
          <w:rPrChange w:id="4653" w:author="Etion Pinari" w:date="2021-01-06T12:27:00Z">
            <w:rPr>
              <w:ins w:id="4654" w:author="Giorgio Romeo" w:date="2021-01-03T00:14:00Z"/>
              <w:rFonts w:ascii="Bell MT" w:hAnsi="Bell MT"/>
              <w:sz w:val="28"/>
              <w:szCs w:val="28"/>
              <w:lang w:val="en-GB"/>
            </w:rPr>
          </w:rPrChange>
        </w:rPr>
      </w:pPr>
    </w:p>
    <w:p w14:paraId="2F701D9E" w14:textId="76A0E588" w:rsidR="00E43BE8" w:rsidRPr="00801F40" w:rsidRDefault="00E43BE8" w:rsidP="0095335C">
      <w:pPr>
        <w:ind w:left="1068"/>
        <w:jc w:val="both"/>
        <w:rPr>
          <w:ins w:id="4655" w:author="Giorgio Romeo" w:date="2021-01-03T00:13:00Z"/>
          <w:rFonts w:ascii="Bell MT" w:hAnsi="Bell MT"/>
          <w:sz w:val="28"/>
          <w:szCs w:val="28"/>
          <w:lang w:val="en-US"/>
          <w:rPrChange w:id="4656" w:author="Etion Pinari" w:date="2021-01-06T12:27:00Z">
            <w:rPr>
              <w:ins w:id="4657" w:author="Giorgio Romeo" w:date="2021-01-03T00:13:00Z"/>
              <w:rFonts w:ascii="Bell MT" w:hAnsi="Bell MT"/>
              <w:sz w:val="28"/>
              <w:szCs w:val="28"/>
              <w:lang w:val="en-GB"/>
            </w:rPr>
          </w:rPrChange>
        </w:rPr>
      </w:pPr>
    </w:p>
    <w:p w14:paraId="2AF516FC" w14:textId="4BC58044" w:rsidR="0095335C" w:rsidRPr="00801F40" w:rsidRDefault="0095335C" w:rsidP="0095335C">
      <w:pPr>
        <w:ind w:left="1068"/>
        <w:jc w:val="both"/>
        <w:rPr>
          <w:ins w:id="4658" w:author="Giorgio Romeo" w:date="2021-01-03T00:15:00Z"/>
          <w:rFonts w:ascii="Bell MT" w:hAnsi="Bell MT"/>
          <w:sz w:val="28"/>
          <w:szCs w:val="28"/>
          <w:lang w:val="en-US"/>
          <w:rPrChange w:id="4659" w:author="Etion Pinari" w:date="2021-01-06T12:27:00Z">
            <w:rPr>
              <w:ins w:id="4660" w:author="Giorgio Romeo" w:date="2021-01-03T00:15:00Z"/>
              <w:rFonts w:ascii="Bell MT" w:hAnsi="Bell MT"/>
              <w:sz w:val="28"/>
              <w:szCs w:val="28"/>
              <w:lang w:val="en-GB"/>
            </w:rPr>
          </w:rPrChange>
        </w:rPr>
      </w:pPr>
      <w:ins w:id="4661" w:author="Giorgio Romeo" w:date="2021-01-03T00:08:00Z">
        <w:r w:rsidRPr="00801F40">
          <w:rPr>
            <w:rFonts w:ascii="Bell MT" w:hAnsi="Bell MT"/>
            <w:sz w:val="28"/>
            <w:szCs w:val="28"/>
            <w:lang w:val="en-US"/>
            <w:rPrChange w:id="4662" w:author="Etion Pinari" w:date="2021-01-06T12:27:00Z">
              <w:rPr>
                <w:lang w:val="en-GB"/>
              </w:rPr>
            </w:rPrChange>
          </w:rPr>
          <w:t>After that Data Service and Map Mediator Module have been implemented and tested, the integration of the components depending on them can start, namely, the Account Manager</w:t>
        </w:r>
      </w:ins>
      <w:ins w:id="4663" w:author="Giorgio Romeo" w:date="2021-01-03T00:14:00Z">
        <w:r w:rsidR="00E43BE8" w:rsidRPr="00801F40">
          <w:rPr>
            <w:rFonts w:ascii="Bell MT" w:hAnsi="Bell MT"/>
            <w:sz w:val="28"/>
            <w:szCs w:val="28"/>
            <w:lang w:val="en-US"/>
            <w:rPrChange w:id="4664" w:author="Etion Pinari" w:date="2021-01-06T12:27:00Z">
              <w:rPr>
                <w:rFonts w:ascii="Bell MT" w:hAnsi="Bell MT"/>
                <w:sz w:val="28"/>
                <w:szCs w:val="28"/>
                <w:lang w:val="en-GB"/>
              </w:rPr>
            </w:rPrChange>
          </w:rPr>
          <w:t xml:space="preserve"> (figure 5.3)</w:t>
        </w:r>
      </w:ins>
      <w:ins w:id="4665" w:author="Giorgio Romeo" w:date="2021-01-03T00:08:00Z">
        <w:r w:rsidRPr="00801F40">
          <w:rPr>
            <w:rFonts w:ascii="Bell MT" w:hAnsi="Bell MT"/>
            <w:sz w:val="28"/>
            <w:szCs w:val="28"/>
            <w:lang w:val="en-US"/>
            <w:rPrChange w:id="4666" w:author="Etion Pinari" w:date="2021-01-06T12:27:00Z">
              <w:rPr>
                <w:lang w:val="en-GB"/>
              </w:rPr>
            </w:rPrChange>
          </w:rPr>
          <w:t xml:space="preserve">, the Market Manager </w:t>
        </w:r>
      </w:ins>
      <w:ins w:id="4667" w:author="Giorgio Romeo" w:date="2021-01-03T00:14:00Z">
        <w:r w:rsidR="00E43BE8" w:rsidRPr="00801F40">
          <w:rPr>
            <w:rFonts w:ascii="Bell MT" w:hAnsi="Bell MT"/>
            <w:sz w:val="28"/>
            <w:szCs w:val="28"/>
            <w:lang w:val="en-US"/>
            <w:rPrChange w:id="4668" w:author="Etion Pinari" w:date="2021-01-06T12:27:00Z">
              <w:rPr>
                <w:rFonts w:ascii="Bell MT" w:hAnsi="Bell MT"/>
                <w:sz w:val="28"/>
                <w:szCs w:val="28"/>
                <w:lang w:val="en-GB"/>
              </w:rPr>
            </w:rPrChange>
          </w:rPr>
          <w:t>(figure 5.4)</w:t>
        </w:r>
      </w:ins>
      <w:ins w:id="4669" w:author="Giorgio Romeo" w:date="2021-01-03T00:08:00Z">
        <w:r w:rsidRPr="00801F40">
          <w:rPr>
            <w:rFonts w:ascii="Bell MT" w:hAnsi="Bell MT"/>
            <w:sz w:val="28"/>
            <w:szCs w:val="28"/>
            <w:lang w:val="en-US"/>
            <w:rPrChange w:id="4670" w:author="Etion Pinari" w:date="2021-01-06T12:27:00Z">
              <w:rPr>
                <w:lang w:val="en-GB"/>
              </w:rPr>
            </w:rPrChange>
          </w:rPr>
          <w:t>and the Queue Manager</w:t>
        </w:r>
      </w:ins>
      <w:ins w:id="4671" w:author="Giorgio Romeo" w:date="2021-01-03T00:14:00Z">
        <w:r w:rsidR="00E43BE8" w:rsidRPr="00801F40">
          <w:rPr>
            <w:rFonts w:ascii="Bell MT" w:hAnsi="Bell MT"/>
            <w:sz w:val="28"/>
            <w:szCs w:val="28"/>
            <w:lang w:val="en-US"/>
            <w:rPrChange w:id="4672" w:author="Etion Pinari" w:date="2021-01-06T12:27:00Z">
              <w:rPr>
                <w:rFonts w:ascii="Bell MT" w:hAnsi="Bell MT"/>
                <w:sz w:val="28"/>
                <w:szCs w:val="28"/>
                <w:lang w:val="en-GB"/>
              </w:rPr>
            </w:rPrChange>
          </w:rPr>
          <w:t xml:space="preserve"> (figure 5.5)</w:t>
        </w:r>
      </w:ins>
      <w:ins w:id="4673" w:author="Giorgio Romeo" w:date="2021-01-03T00:08:00Z">
        <w:r w:rsidRPr="00801F40">
          <w:rPr>
            <w:rFonts w:ascii="Bell MT" w:hAnsi="Bell MT"/>
            <w:sz w:val="28"/>
            <w:szCs w:val="28"/>
            <w:lang w:val="en-US"/>
            <w:rPrChange w:id="4674" w:author="Etion Pinari" w:date="2021-01-06T12:27:00Z">
              <w:rPr>
                <w:lang w:val="en-GB"/>
              </w:rPr>
            </w:rPrChange>
          </w:rPr>
          <w:t>, relying only on the Data Service, and the Location Module</w:t>
        </w:r>
      </w:ins>
      <w:ins w:id="4675" w:author="Giorgio Romeo" w:date="2021-01-03T00:14:00Z">
        <w:r w:rsidR="00E43BE8" w:rsidRPr="00801F40">
          <w:rPr>
            <w:rFonts w:ascii="Bell MT" w:hAnsi="Bell MT"/>
            <w:sz w:val="28"/>
            <w:szCs w:val="28"/>
            <w:lang w:val="en-US"/>
            <w:rPrChange w:id="4676" w:author="Etion Pinari" w:date="2021-01-06T12:27:00Z">
              <w:rPr>
                <w:rFonts w:ascii="Bell MT" w:hAnsi="Bell MT"/>
                <w:sz w:val="28"/>
                <w:szCs w:val="28"/>
                <w:lang w:val="en-GB"/>
              </w:rPr>
            </w:rPrChange>
          </w:rPr>
          <w:t xml:space="preserve"> (figure 5.</w:t>
        </w:r>
      </w:ins>
      <w:ins w:id="4677" w:author="Giorgio Romeo" w:date="2021-01-03T00:15:00Z">
        <w:r w:rsidR="00E43BE8" w:rsidRPr="00801F40">
          <w:rPr>
            <w:rFonts w:ascii="Bell MT" w:hAnsi="Bell MT"/>
            <w:sz w:val="28"/>
            <w:szCs w:val="28"/>
            <w:lang w:val="en-US"/>
            <w:rPrChange w:id="4678" w:author="Etion Pinari" w:date="2021-01-06T12:27:00Z">
              <w:rPr>
                <w:rFonts w:ascii="Bell MT" w:hAnsi="Bell MT"/>
                <w:sz w:val="28"/>
                <w:szCs w:val="28"/>
                <w:lang w:val="en-GB"/>
              </w:rPr>
            </w:rPrChange>
          </w:rPr>
          <w:t>6</w:t>
        </w:r>
      </w:ins>
      <w:ins w:id="4679" w:author="Giorgio Romeo" w:date="2021-01-03T00:14:00Z">
        <w:r w:rsidR="00E43BE8" w:rsidRPr="00801F40">
          <w:rPr>
            <w:rFonts w:ascii="Bell MT" w:hAnsi="Bell MT"/>
            <w:sz w:val="28"/>
            <w:szCs w:val="28"/>
            <w:lang w:val="en-US"/>
            <w:rPrChange w:id="4680" w:author="Etion Pinari" w:date="2021-01-06T12:27:00Z">
              <w:rPr>
                <w:rFonts w:ascii="Bell MT" w:hAnsi="Bell MT"/>
                <w:sz w:val="28"/>
                <w:szCs w:val="28"/>
                <w:lang w:val="en-GB"/>
              </w:rPr>
            </w:rPrChange>
          </w:rPr>
          <w:t>)</w:t>
        </w:r>
      </w:ins>
      <w:ins w:id="4681" w:author="Giorgio Romeo" w:date="2021-01-03T00:08:00Z">
        <w:r w:rsidRPr="00801F40">
          <w:rPr>
            <w:rFonts w:ascii="Bell MT" w:hAnsi="Bell MT"/>
            <w:sz w:val="28"/>
            <w:szCs w:val="28"/>
            <w:lang w:val="en-US"/>
            <w:rPrChange w:id="4682" w:author="Etion Pinari" w:date="2021-01-06T12:27: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801F40" w:rsidRDefault="00E43BE8">
      <w:pPr>
        <w:ind w:left="1068"/>
        <w:jc w:val="both"/>
        <w:rPr>
          <w:ins w:id="4683" w:author="Giorgio Romeo" w:date="2021-01-03T00:08:00Z"/>
          <w:rFonts w:ascii="Bell MT" w:hAnsi="Bell MT"/>
          <w:sz w:val="28"/>
          <w:szCs w:val="28"/>
          <w:lang w:val="en-US"/>
          <w:rPrChange w:id="4684" w:author="Etion Pinari" w:date="2021-01-06T12:27:00Z">
            <w:rPr>
              <w:ins w:id="4685" w:author="Giorgio Romeo" w:date="2021-01-03T00:08:00Z"/>
              <w:lang w:val="en-GB"/>
            </w:rPr>
          </w:rPrChange>
        </w:rPr>
        <w:pPrChange w:id="4686" w:author="Giorgio Romeo" w:date="2021-01-03T00:08:00Z">
          <w:pPr>
            <w:pStyle w:val="Paragrafoelenco"/>
            <w:numPr>
              <w:numId w:val="36"/>
            </w:numPr>
            <w:ind w:left="1428" w:hanging="360"/>
            <w:jc w:val="both"/>
          </w:pPr>
        </w:pPrChange>
      </w:pPr>
    </w:p>
    <w:p w14:paraId="177F8D88" w14:textId="1D961622" w:rsidR="0095335C" w:rsidRPr="00801F40" w:rsidRDefault="00E43BE8">
      <w:pPr>
        <w:ind w:left="1068"/>
        <w:jc w:val="both"/>
        <w:rPr>
          <w:ins w:id="4687" w:author="Giorgio Romeo" w:date="2021-01-03T00:08:00Z"/>
          <w:rFonts w:ascii="Bell MT" w:hAnsi="Bell MT"/>
          <w:sz w:val="28"/>
          <w:szCs w:val="28"/>
          <w:lang w:val="en-US"/>
          <w:rPrChange w:id="4688" w:author="Etion Pinari" w:date="2021-01-06T12:27:00Z">
            <w:rPr>
              <w:ins w:id="4689" w:author="Giorgio Romeo" w:date="2021-01-03T00:08:00Z"/>
              <w:lang w:val="en-GB"/>
            </w:rPr>
          </w:rPrChange>
        </w:rPr>
        <w:pPrChange w:id="4690" w:author="Giorgio Romeo" w:date="2021-01-03T00:08:00Z">
          <w:pPr>
            <w:pStyle w:val="Paragrafoelenco"/>
            <w:numPr>
              <w:numId w:val="36"/>
            </w:numPr>
            <w:ind w:left="1428" w:hanging="360"/>
            <w:jc w:val="both"/>
          </w:pPr>
        </w:pPrChange>
      </w:pPr>
      <w:r w:rsidRPr="00801F40">
        <w:rPr>
          <w:rFonts w:ascii="Bell MT" w:hAnsi="Bell MT"/>
          <w:noProof/>
          <w:sz w:val="28"/>
          <w:szCs w:val="28"/>
          <w:lang w:val="en-US"/>
          <w:rPrChange w:id="4691" w:author="Etion Pinari" w:date="2021-01-06T12:27:00Z">
            <w:rPr>
              <w:rFonts w:ascii="Bell MT" w:hAnsi="Bell MT"/>
              <w:noProof/>
              <w:sz w:val="28"/>
              <w:szCs w:val="28"/>
              <w:lang w:val="en-GB"/>
            </w:rPr>
          </w:rPrChange>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1F3859" w:rsidRPr="003B3E89" w:rsidRDefault="001F3859">
                              <w:pPr>
                                <w:pStyle w:val="Didascalia"/>
                                <w:rPr>
                                  <w:rFonts w:ascii="Bell MT" w:hAnsi="Bell MT"/>
                                  <w:noProof/>
                                  <w:sz w:val="28"/>
                                  <w:szCs w:val="28"/>
                                </w:rPr>
                                <w:pPrChange w:id="4692" w:author="Giorgio Romeo" w:date="2021-01-03T00:16:00Z">
                                  <w:pPr>
                                    <w:ind w:left="1068"/>
                                    <w:jc w:val="both"/>
                                  </w:pPr>
                                </w:pPrChange>
                              </w:pPr>
                              <w:ins w:id="4693"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7"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YNuyV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48"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60" o:title=""/>
                </v:shape>
                <v:shape id="Casella di testo 40" o:spid="_x0000_s1049"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1F3859" w:rsidRPr="003B3E89" w:rsidRDefault="001F3859">
                        <w:pPr>
                          <w:pStyle w:val="Didascalia"/>
                          <w:rPr>
                            <w:rFonts w:ascii="Bell MT" w:hAnsi="Bell MT"/>
                            <w:noProof/>
                            <w:sz w:val="28"/>
                            <w:szCs w:val="28"/>
                          </w:rPr>
                          <w:pPrChange w:id="4694" w:author="Giorgio Romeo" w:date="2021-01-03T00:16:00Z">
                            <w:pPr>
                              <w:ind w:left="1068"/>
                              <w:jc w:val="both"/>
                            </w:pPr>
                          </w:pPrChange>
                        </w:pPr>
                        <w:ins w:id="4695" w:author="Giorgio Romeo" w:date="2021-01-03T00:16:00Z">
                          <w:r>
                            <w:t>Figure 5.3</w:t>
                          </w:r>
                        </w:ins>
                      </w:p>
                    </w:txbxContent>
                  </v:textbox>
                </v:shape>
                <w10:wrap type="square"/>
              </v:group>
            </w:pict>
          </mc:Fallback>
        </mc:AlternateContent>
      </w:r>
      <w:r w:rsidRPr="00801F40">
        <w:rPr>
          <w:rFonts w:ascii="Bell MT" w:hAnsi="Bell MT"/>
          <w:noProof/>
          <w:sz w:val="28"/>
          <w:szCs w:val="28"/>
          <w:lang w:val="en-US"/>
          <w:rPrChange w:id="4696" w:author="Etion Pinari" w:date="2021-01-06T12:27:00Z">
            <w:rPr>
              <w:rFonts w:ascii="Bell MT" w:hAnsi="Bell MT"/>
              <w:noProof/>
              <w:sz w:val="28"/>
              <w:szCs w:val="28"/>
              <w:lang w:val="en-GB"/>
            </w:rPr>
          </w:rPrChange>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1F3859" w:rsidRPr="003E75F8" w:rsidRDefault="001F3859">
                              <w:pPr>
                                <w:pStyle w:val="Didascalia"/>
                                <w:rPr>
                                  <w:rFonts w:ascii="Bell MT" w:hAnsi="Bell MT"/>
                                  <w:noProof/>
                                  <w:sz w:val="28"/>
                                  <w:szCs w:val="28"/>
                                </w:rPr>
                                <w:pPrChange w:id="4697" w:author="Giorgio Romeo" w:date="2021-01-03T00:17:00Z">
                                  <w:pPr>
                                    <w:ind w:left="1068"/>
                                    <w:jc w:val="both"/>
                                  </w:pPr>
                                </w:pPrChange>
                              </w:pPr>
                              <w:ins w:id="4698"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0"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5y4WA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">
                <v:shape id="Immagine 42" o:spid="_x0000_s1051"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62" o:title=""/>
                </v:shape>
                <v:shape id="Casella di testo 43" o:spid="_x0000_s1052"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1F3859" w:rsidRPr="003E75F8" w:rsidRDefault="001F3859">
                        <w:pPr>
                          <w:pStyle w:val="Didascalia"/>
                          <w:rPr>
                            <w:rFonts w:ascii="Bell MT" w:hAnsi="Bell MT"/>
                            <w:noProof/>
                            <w:sz w:val="28"/>
                            <w:szCs w:val="28"/>
                          </w:rPr>
                          <w:pPrChange w:id="4699" w:author="Giorgio Romeo" w:date="2021-01-03T00:17:00Z">
                            <w:pPr>
                              <w:ind w:left="1068"/>
                              <w:jc w:val="both"/>
                            </w:pPr>
                          </w:pPrChange>
                        </w:pPr>
                        <w:ins w:id="4700" w:author="Giorgio Romeo" w:date="2021-01-03T00:17:00Z">
                          <w:r>
                            <w:t>Figure 5.4</w:t>
                          </w:r>
                        </w:ins>
                      </w:p>
                    </w:txbxContent>
                  </v:textbox>
                </v:shape>
                <w10:wrap type="square"/>
              </v:group>
            </w:pict>
          </mc:Fallback>
        </mc:AlternateContent>
      </w:r>
    </w:p>
    <w:p w14:paraId="1C6EB100" w14:textId="77777777" w:rsidR="00E43BE8" w:rsidRPr="00801F40" w:rsidRDefault="00E43BE8" w:rsidP="0095335C">
      <w:pPr>
        <w:ind w:left="1068"/>
        <w:jc w:val="both"/>
        <w:rPr>
          <w:ins w:id="4701" w:author="Giorgio Romeo" w:date="2021-01-03T00:16:00Z"/>
          <w:rFonts w:ascii="Bell MT" w:hAnsi="Bell MT"/>
          <w:sz w:val="28"/>
          <w:szCs w:val="28"/>
          <w:lang w:val="en-US"/>
          <w:rPrChange w:id="4702" w:author="Etion Pinari" w:date="2021-01-06T12:27:00Z">
            <w:rPr>
              <w:ins w:id="4703" w:author="Giorgio Romeo" w:date="2021-01-03T00:16:00Z"/>
              <w:rFonts w:ascii="Bell MT" w:hAnsi="Bell MT"/>
              <w:sz w:val="28"/>
              <w:szCs w:val="28"/>
              <w:lang w:val="en-GB"/>
            </w:rPr>
          </w:rPrChange>
        </w:rPr>
      </w:pPr>
    </w:p>
    <w:p w14:paraId="70A1236A" w14:textId="77777777" w:rsidR="00E43BE8" w:rsidRPr="00801F40" w:rsidRDefault="00E43BE8" w:rsidP="0095335C">
      <w:pPr>
        <w:ind w:left="1068"/>
        <w:jc w:val="both"/>
        <w:rPr>
          <w:ins w:id="4704" w:author="Giorgio Romeo" w:date="2021-01-03T00:16:00Z"/>
          <w:rFonts w:ascii="Bell MT" w:hAnsi="Bell MT"/>
          <w:sz w:val="28"/>
          <w:szCs w:val="28"/>
          <w:lang w:val="en-US"/>
          <w:rPrChange w:id="4705" w:author="Etion Pinari" w:date="2021-01-06T12:27:00Z">
            <w:rPr>
              <w:ins w:id="4706" w:author="Giorgio Romeo" w:date="2021-01-03T00:16:00Z"/>
              <w:rFonts w:ascii="Bell MT" w:hAnsi="Bell MT"/>
              <w:sz w:val="28"/>
              <w:szCs w:val="28"/>
              <w:lang w:val="en-GB"/>
            </w:rPr>
          </w:rPrChange>
        </w:rPr>
      </w:pPr>
    </w:p>
    <w:p w14:paraId="3E93C3A0" w14:textId="610213AB" w:rsidR="00E43BE8" w:rsidRPr="00801F40" w:rsidRDefault="00E43BE8" w:rsidP="0095335C">
      <w:pPr>
        <w:ind w:left="1068"/>
        <w:jc w:val="both"/>
        <w:rPr>
          <w:ins w:id="4707" w:author="Giorgio Romeo" w:date="2021-01-03T00:16:00Z"/>
          <w:rFonts w:ascii="Bell MT" w:hAnsi="Bell MT"/>
          <w:sz w:val="28"/>
          <w:szCs w:val="28"/>
          <w:lang w:val="en-US"/>
          <w:rPrChange w:id="4708" w:author="Etion Pinari" w:date="2021-01-06T12:27:00Z">
            <w:rPr>
              <w:ins w:id="4709" w:author="Giorgio Romeo" w:date="2021-01-03T00:16:00Z"/>
              <w:rFonts w:ascii="Bell MT" w:hAnsi="Bell MT"/>
              <w:sz w:val="28"/>
              <w:szCs w:val="28"/>
              <w:lang w:val="en-GB"/>
            </w:rPr>
          </w:rPrChange>
        </w:rPr>
      </w:pPr>
    </w:p>
    <w:p w14:paraId="2552923B" w14:textId="77777777" w:rsidR="00E43BE8" w:rsidRPr="00801F40" w:rsidRDefault="00E43BE8" w:rsidP="0095335C">
      <w:pPr>
        <w:ind w:left="1068"/>
        <w:jc w:val="both"/>
        <w:rPr>
          <w:ins w:id="4710" w:author="Giorgio Romeo" w:date="2021-01-03T00:16:00Z"/>
          <w:rFonts w:ascii="Bell MT" w:hAnsi="Bell MT"/>
          <w:sz w:val="28"/>
          <w:szCs w:val="28"/>
          <w:lang w:val="en-US"/>
          <w:rPrChange w:id="4711" w:author="Etion Pinari" w:date="2021-01-06T12:27:00Z">
            <w:rPr>
              <w:ins w:id="4712" w:author="Giorgio Romeo" w:date="2021-01-03T00:16:00Z"/>
              <w:rFonts w:ascii="Bell MT" w:hAnsi="Bell MT"/>
              <w:sz w:val="28"/>
              <w:szCs w:val="28"/>
              <w:lang w:val="en-GB"/>
            </w:rPr>
          </w:rPrChange>
        </w:rPr>
      </w:pPr>
    </w:p>
    <w:p w14:paraId="5A171289" w14:textId="255BC439" w:rsidR="00E43BE8" w:rsidRPr="00801F40" w:rsidRDefault="00E43BE8" w:rsidP="0095335C">
      <w:pPr>
        <w:ind w:left="1068"/>
        <w:jc w:val="both"/>
        <w:rPr>
          <w:ins w:id="4713" w:author="Giorgio Romeo" w:date="2021-01-03T00:16:00Z"/>
          <w:rFonts w:ascii="Bell MT" w:hAnsi="Bell MT"/>
          <w:sz w:val="28"/>
          <w:szCs w:val="28"/>
          <w:lang w:val="en-US"/>
          <w:rPrChange w:id="4714" w:author="Etion Pinari" w:date="2021-01-06T12:27:00Z">
            <w:rPr>
              <w:ins w:id="4715" w:author="Giorgio Romeo" w:date="2021-01-03T00:16:00Z"/>
              <w:rFonts w:ascii="Bell MT" w:hAnsi="Bell MT"/>
              <w:sz w:val="28"/>
              <w:szCs w:val="28"/>
              <w:lang w:val="en-GB"/>
            </w:rPr>
          </w:rPrChange>
        </w:rPr>
      </w:pPr>
    </w:p>
    <w:p w14:paraId="4C8386B6" w14:textId="6CD3E34F" w:rsidR="00E43BE8" w:rsidRPr="00801F40" w:rsidRDefault="00E43BE8" w:rsidP="0095335C">
      <w:pPr>
        <w:ind w:left="1068"/>
        <w:jc w:val="both"/>
        <w:rPr>
          <w:ins w:id="4716" w:author="Giorgio Romeo" w:date="2021-01-03T00:16:00Z"/>
          <w:rFonts w:ascii="Bell MT" w:hAnsi="Bell MT"/>
          <w:sz w:val="28"/>
          <w:szCs w:val="28"/>
          <w:lang w:val="en-US"/>
          <w:rPrChange w:id="4717" w:author="Etion Pinari" w:date="2021-01-06T12:27:00Z">
            <w:rPr>
              <w:ins w:id="4718" w:author="Giorgio Romeo" w:date="2021-01-03T00:16:00Z"/>
              <w:rFonts w:ascii="Bell MT" w:hAnsi="Bell MT"/>
              <w:sz w:val="28"/>
              <w:szCs w:val="28"/>
              <w:lang w:val="en-GB"/>
            </w:rPr>
          </w:rPrChange>
        </w:rPr>
      </w:pPr>
    </w:p>
    <w:p w14:paraId="17C43CD2" w14:textId="5E5E0626" w:rsidR="00E43BE8" w:rsidRPr="00801F40" w:rsidRDefault="00E43BE8" w:rsidP="0095335C">
      <w:pPr>
        <w:ind w:left="1068"/>
        <w:jc w:val="both"/>
        <w:rPr>
          <w:ins w:id="4719" w:author="Giorgio Romeo" w:date="2021-01-03T00:16:00Z"/>
          <w:rFonts w:ascii="Bell MT" w:hAnsi="Bell MT"/>
          <w:sz w:val="28"/>
          <w:szCs w:val="28"/>
          <w:lang w:val="en-US"/>
          <w:rPrChange w:id="4720" w:author="Etion Pinari" w:date="2021-01-06T12:27:00Z">
            <w:rPr>
              <w:ins w:id="4721" w:author="Giorgio Romeo" w:date="2021-01-03T00:16:00Z"/>
              <w:rFonts w:ascii="Bell MT" w:hAnsi="Bell MT"/>
              <w:sz w:val="28"/>
              <w:szCs w:val="28"/>
              <w:lang w:val="en-GB"/>
            </w:rPr>
          </w:rPrChange>
        </w:rPr>
      </w:pPr>
    </w:p>
    <w:p w14:paraId="581ED30B" w14:textId="319334C6" w:rsidR="00E43BE8" w:rsidRPr="00801F40" w:rsidRDefault="00E43BE8" w:rsidP="0095335C">
      <w:pPr>
        <w:ind w:left="1068"/>
        <w:jc w:val="both"/>
        <w:rPr>
          <w:ins w:id="4722" w:author="Giorgio Romeo" w:date="2021-01-03T00:16:00Z"/>
          <w:rFonts w:ascii="Bell MT" w:hAnsi="Bell MT"/>
          <w:sz w:val="28"/>
          <w:szCs w:val="28"/>
          <w:lang w:val="en-US"/>
          <w:rPrChange w:id="4723" w:author="Etion Pinari" w:date="2021-01-06T12:27:00Z">
            <w:rPr>
              <w:ins w:id="4724" w:author="Giorgio Romeo" w:date="2021-01-03T00:16:00Z"/>
              <w:rFonts w:ascii="Bell MT" w:hAnsi="Bell MT"/>
              <w:sz w:val="28"/>
              <w:szCs w:val="28"/>
              <w:lang w:val="en-GB"/>
            </w:rPr>
          </w:rPrChange>
        </w:rPr>
      </w:pPr>
    </w:p>
    <w:p w14:paraId="775C595B" w14:textId="2CDCF890" w:rsidR="00E43BE8" w:rsidRPr="00801F40" w:rsidRDefault="00E43BE8" w:rsidP="0095335C">
      <w:pPr>
        <w:ind w:left="1068"/>
        <w:jc w:val="both"/>
        <w:rPr>
          <w:ins w:id="4725" w:author="Giorgio Romeo" w:date="2021-01-03T00:16:00Z"/>
          <w:rFonts w:ascii="Bell MT" w:hAnsi="Bell MT"/>
          <w:sz w:val="28"/>
          <w:szCs w:val="28"/>
          <w:lang w:val="en-US"/>
          <w:rPrChange w:id="4726" w:author="Etion Pinari" w:date="2021-01-06T12:27:00Z">
            <w:rPr>
              <w:ins w:id="4727" w:author="Giorgio Romeo" w:date="2021-01-03T00:16:00Z"/>
              <w:rFonts w:ascii="Bell MT" w:hAnsi="Bell MT"/>
              <w:sz w:val="28"/>
              <w:szCs w:val="28"/>
              <w:lang w:val="en-GB"/>
            </w:rPr>
          </w:rPrChange>
        </w:rPr>
      </w:pPr>
    </w:p>
    <w:p w14:paraId="34387392" w14:textId="75D9D633" w:rsidR="00E43BE8" w:rsidRPr="00801F40" w:rsidRDefault="00E43BE8" w:rsidP="0095335C">
      <w:pPr>
        <w:ind w:left="1068"/>
        <w:jc w:val="both"/>
        <w:rPr>
          <w:ins w:id="4728" w:author="Giorgio Romeo" w:date="2021-01-03T00:18:00Z"/>
          <w:rFonts w:ascii="Bell MT" w:hAnsi="Bell MT"/>
          <w:sz w:val="28"/>
          <w:szCs w:val="28"/>
          <w:lang w:val="en-US"/>
          <w:rPrChange w:id="4729" w:author="Etion Pinari" w:date="2021-01-06T12:27:00Z">
            <w:rPr>
              <w:ins w:id="4730" w:author="Giorgio Romeo" w:date="2021-01-03T00:18:00Z"/>
              <w:rFonts w:ascii="Bell MT" w:hAnsi="Bell MT"/>
              <w:sz w:val="28"/>
              <w:szCs w:val="28"/>
              <w:lang w:val="en-GB"/>
            </w:rPr>
          </w:rPrChange>
        </w:rPr>
      </w:pPr>
      <w:r w:rsidRPr="00801F40">
        <w:rPr>
          <w:noProof/>
          <w:lang w:val="en-US"/>
          <w:rPrChange w:id="4731" w:author="Etion Pinari" w:date="2021-01-06T12:27:00Z">
            <w:rPr>
              <w:noProof/>
            </w:rPr>
          </w:rPrChange>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1F3859" w:rsidRPr="00802CE7" w:rsidRDefault="001F3859">
                              <w:pPr>
                                <w:pStyle w:val="Didascalia"/>
                                <w:rPr>
                                  <w:rFonts w:ascii="Bell MT" w:hAnsi="Bell MT"/>
                                  <w:noProof/>
                                  <w:sz w:val="28"/>
                                  <w:szCs w:val="28"/>
                                </w:rPr>
                                <w:pPrChange w:id="4732" w:author="Giorgio Romeo" w:date="2021-01-03T00:19:00Z">
                                  <w:pPr>
                                    <w:ind w:left="1068"/>
                                    <w:jc w:val="both"/>
                                  </w:pPr>
                                </w:pPrChange>
                              </w:pPr>
                              <w:ins w:id="4733" w:author="Giorgio Romeo" w:date="2021-01-03T00:19:00Z">
                                <w:r>
                                  <w:t>Figure 5.</w:t>
                                </w:r>
                              </w:ins>
                              <w:ins w:id="4734"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3"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0TVg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">
                <v:shape id="Immagine 45" o:spid="_x0000_s1054"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4" o:title=""/>
                </v:shape>
                <v:shape id="Casella di testo 47" o:spid="_x0000_s1055"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1F3859" w:rsidRPr="00802CE7" w:rsidRDefault="001F3859">
                        <w:pPr>
                          <w:pStyle w:val="Didascalia"/>
                          <w:rPr>
                            <w:rFonts w:ascii="Bell MT" w:hAnsi="Bell MT"/>
                            <w:noProof/>
                            <w:sz w:val="28"/>
                            <w:szCs w:val="28"/>
                          </w:rPr>
                          <w:pPrChange w:id="4735" w:author="Giorgio Romeo" w:date="2021-01-03T00:19:00Z">
                            <w:pPr>
                              <w:ind w:left="1068"/>
                              <w:jc w:val="both"/>
                            </w:pPr>
                          </w:pPrChange>
                        </w:pPr>
                        <w:ins w:id="4736" w:author="Giorgio Romeo" w:date="2021-01-03T00:19:00Z">
                          <w:r>
                            <w:t>Figure 5.</w:t>
                          </w:r>
                        </w:ins>
                        <w:ins w:id="4737" w:author="Giorgio Romeo" w:date="2021-01-03T00:20:00Z">
                          <w:r>
                            <w:t>5</w:t>
                          </w:r>
                        </w:ins>
                      </w:p>
                    </w:txbxContent>
                  </v:textbox>
                </v:shape>
                <w10:wrap type="square"/>
              </v:group>
            </w:pict>
          </mc:Fallback>
        </mc:AlternateContent>
      </w:r>
      <w:r w:rsidRPr="00801F40">
        <w:rPr>
          <w:noProof/>
          <w:lang w:val="en-US"/>
          <w:rPrChange w:id="4738" w:author="Etion Pinari" w:date="2021-01-06T12:27:00Z">
            <w:rPr>
              <w:noProof/>
            </w:rPr>
          </w:rPrChange>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1F3859" w:rsidRPr="00F5193E" w:rsidRDefault="001F3859">
                              <w:pPr>
                                <w:pStyle w:val="Didascalia"/>
                                <w:rPr>
                                  <w:rFonts w:ascii="Bell MT" w:hAnsi="Bell MT"/>
                                  <w:noProof/>
                                  <w:sz w:val="28"/>
                                  <w:szCs w:val="28"/>
                                </w:rPr>
                                <w:pPrChange w:id="4739" w:author="Giorgio Romeo" w:date="2021-01-03T00:19:00Z">
                                  <w:pPr>
                                    <w:ind w:left="1068"/>
                                    <w:jc w:val="both"/>
                                  </w:pPr>
                                </w:pPrChange>
                              </w:pPr>
                              <w:ins w:id="4740" w:author="Giorgio Romeo" w:date="2021-01-03T00:19:00Z">
                                <w:r>
                                  <w:t>Figure 5.</w:t>
                                </w:r>
                              </w:ins>
                              <w:ins w:id="4741"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6"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">
                <v:shape id="Immagine 46" o:spid="_x0000_s1057"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6" o:title=""/>
                </v:shape>
                <v:shape id="Casella di testo 48" o:spid="_x0000_s1058"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1F3859" w:rsidRPr="00F5193E" w:rsidRDefault="001F3859">
                        <w:pPr>
                          <w:pStyle w:val="Didascalia"/>
                          <w:rPr>
                            <w:rFonts w:ascii="Bell MT" w:hAnsi="Bell MT"/>
                            <w:noProof/>
                            <w:sz w:val="28"/>
                            <w:szCs w:val="28"/>
                          </w:rPr>
                          <w:pPrChange w:id="4742" w:author="Giorgio Romeo" w:date="2021-01-03T00:19:00Z">
                            <w:pPr>
                              <w:ind w:left="1068"/>
                              <w:jc w:val="both"/>
                            </w:pPr>
                          </w:pPrChange>
                        </w:pPr>
                        <w:ins w:id="4743" w:author="Giorgio Romeo" w:date="2021-01-03T00:19:00Z">
                          <w:r>
                            <w:t>Figure 5.</w:t>
                          </w:r>
                        </w:ins>
                        <w:ins w:id="4744" w:author="Giorgio Romeo" w:date="2021-01-03T00:20:00Z">
                          <w:r>
                            <w:t>6</w:t>
                          </w:r>
                        </w:ins>
                      </w:p>
                    </w:txbxContent>
                  </v:textbox>
                </v:shape>
                <w10:wrap type="square"/>
              </v:group>
            </w:pict>
          </mc:Fallback>
        </mc:AlternateContent>
      </w:r>
    </w:p>
    <w:p w14:paraId="5F4E19D6" w14:textId="1752AF93" w:rsidR="00E43BE8" w:rsidRPr="00801F40" w:rsidRDefault="00E43BE8" w:rsidP="0095335C">
      <w:pPr>
        <w:ind w:left="1068"/>
        <w:jc w:val="both"/>
        <w:rPr>
          <w:ins w:id="4745" w:author="Giorgio Romeo" w:date="2021-01-03T00:18:00Z"/>
          <w:rFonts w:ascii="Bell MT" w:hAnsi="Bell MT"/>
          <w:sz w:val="28"/>
          <w:szCs w:val="28"/>
          <w:lang w:val="en-US"/>
          <w:rPrChange w:id="4746" w:author="Etion Pinari" w:date="2021-01-06T12:27:00Z">
            <w:rPr>
              <w:ins w:id="4747" w:author="Giorgio Romeo" w:date="2021-01-03T00:18:00Z"/>
              <w:rFonts w:ascii="Bell MT" w:hAnsi="Bell MT"/>
              <w:sz w:val="28"/>
              <w:szCs w:val="28"/>
              <w:lang w:val="en-GB"/>
            </w:rPr>
          </w:rPrChange>
        </w:rPr>
      </w:pPr>
    </w:p>
    <w:p w14:paraId="1A248CC7" w14:textId="1A24009C" w:rsidR="00E43BE8" w:rsidRPr="00801F40" w:rsidRDefault="00E43BE8" w:rsidP="0095335C">
      <w:pPr>
        <w:ind w:left="1068"/>
        <w:jc w:val="both"/>
        <w:rPr>
          <w:ins w:id="4748" w:author="Giorgio Romeo" w:date="2021-01-03T00:18:00Z"/>
          <w:rFonts w:ascii="Bell MT" w:hAnsi="Bell MT"/>
          <w:sz w:val="28"/>
          <w:szCs w:val="28"/>
          <w:lang w:val="en-US"/>
          <w:rPrChange w:id="4749" w:author="Etion Pinari" w:date="2021-01-06T12:27:00Z">
            <w:rPr>
              <w:ins w:id="4750" w:author="Giorgio Romeo" w:date="2021-01-03T00:18:00Z"/>
              <w:rFonts w:ascii="Bell MT" w:hAnsi="Bell MT"/>
              <w:sz w:val="28"/>
              <w:szCs w:val="28"/>
              <w:lang w:val="en-GB"/>
            </w:rPr>
          </w:rPrChange>
        </w:rPr>
      </w:pPr>
    </w:p>
    <w:p w14:paraId="723817E4" w14:textId="28B8EA0A" w:rsidR="00E43BE8" w:rsidRPr="00801F40" w:rsidRDefault="00E43BE8" w:rsidP="0095335C">
      <w:pPr>
        <w:ind w:left="1068"/>
        <w:jc w:val="both"/>
        <w:rPr>
          <w:ins w:id="4751" w:author="Giorgio Romeo" w:date="2021-01-03T00:18:00Z"/>
          <w:rFonts w:ascii="Bell MT" w:hAnsi="Bell MT"/>
          <w:sz w:val="28"/>
          <w:szCs w:val="28"/>
          <w:lang w:val="en-US"/>
          <w:rPrChange w:id="4752" w:author="Etion Pinari" w:date="2021-01-06T12:27:00Z">
            <w:rPr>
              <w:ins w:id="4753" w:author="Giorgio Romeo" w:date="2021-01-03T00:18:00Z"/>
              <w:rFonts w:ascii="Bell MT" w:hAnsi="Bell MT"/>
              <w:sz w:val="28"/>
              <w:szCs w:val="28"/>
              <w:lang w:val="en-GB"/>
            </w:rPr>
          </w:rPrChange>
        </w:rPr>
      </w:pPr>
    </w:p>
    <w:p w14:paraId="3AD71B3E" w14:textId="693CFA8E" w:rsidR="00E43BE8" w:rsidRPr="00801F40" w:rsidRDefault="00E43BE8" w:rsidP="0095335C">
      <w:pPr>
        <w:ind w:left="1068"/>
        <w:jc w:val="both"/>
        <w:rPr>
          <w:ins w:id="4754" w:author="Giorgio Romeo" w:date="2021-01-03T00:18:00Z"/>
          <w:rFonts w:ascii="Bell MT" w:hAnsi="Bell MT"/>
          <w:sz w:val="28"/>
          <w:szCs w:val="28"/>
          <w:lang w:val="en-US"/>
          <w:rPrChange w:id="4755" w:author="Etion Pinari" w:date="2021-01-06T12:27:00Z">
            <w:rPr>
              <w:ins w:id="4756" w:author="Giorgio Romeo" w:date="2021-01-03T00:18:00Z"/>
              <w:rFonts w:ascii="Bell MT" w:hAnsi="Bell MT"/>
              <w:sz w:val="28"/>
              <w:szCs w:val="28"/>
              <w:lang w:val="en-GB"/>
            </w:rPr>
          </w:rPrChange>
        </w:rPr>
      </w:pPr>
    </w:p>
    <w:p w14:paraId="6364FC0A" w14:textId="3425FF66" w:rsidR="00E43BE8" w:rsidRPr="00801F40" w:rsidRDefault="00E43BE8" w:rsidP="0095335C">
      <w:pPr>
        <w:ind w:left="1068"/>
        <w:jc w:val="both"/>
        <w:rPr>
          <w:ins w:id="4757" w:author="Giorgio Romeo" w:date="2021-01-03T00:18:00Z"/>
          <w:rFonts w:ascii="Bell MT" w:hAnsi="Bell MT"/>
          <w:sz w:val="28"/>
          <w:szCs w:val="28"/>
          <w:lang w:val="en-US"/>
          <w:rPrChange w:id="4758" w:author="Etion Pinari" w:date="2021-01-06T12:27:00Z">
            <w:rPr>
              <w:ins w:id="4759" w:author="Giorgio Romeo" w:date="2021-01-03T00:18:00Z"/>
              <w:rFonts w:ascii="Bell MT" w:hAnsi="Bell MT"/>
              <w:sz w:val="28"/>
              <w:szCs w:val="28"/>
              <w:lang w:val="en-GB"/>
            </w:rPr>
          </w:rPrChange>
        </w:rPr>
      </w:pPr>
    </w:p>
    <w:p w14:paraId="30C3B7E2" w14:textId="5F722C0C" w:rsidR="00E43BE8" w:rsidRPr="00801F40" w:rsidRDefault="00E43BE8" w:rsidP="0095335C">
      <w:pPr>
        <w:ind w:left="1068"/>
        <w:jc w:val="both"/>
        <w:rPr>
          <w:ins w:id="4760" w:author="Giorgio Romeo" w:date="2021-01-03T00:18:00Z"/>
          <w:rFonts w:ascii="Bell MT" w:hAnsi="Bell MT"/>
          <w:sz w:val="28"/>
          <w:szCs w:val="28"/>
          <w:lang w:val="en-US"/>
          <w:rPrChange w:id="4761" w:author="Etion Pinari" w:date="2021-01-06T12:27:00Z">
            <w:rPr>
              <w:ins w:id="4762" w:author="Giorgio Romeo" w:date="2021-01-03T00:18:00Z"/>
              <w:rFonts w:ascii="Bell MT" w:hAnsi="Bell MT"/>
              <w:sz w:val="28"/>
              <w:szCs w:val="28"/>
              <w:lang w:val="en-GB"/>
            </w:rPr>
          </w:rPrChange>
        </w:rPr>
      </w:pPr>
    </w:p>
    <w:p w14:paraId="3A10A51F" w14:textId="2B9B6B28" w:rsidR="00E43BE8" w:rsidRPr="00801F40" w:rsidRDefault="00E43BE8" w:rsidP="0095335C">
      <w:pPr>
        <w:ind w:left="1068"/>
        <w:jc w:val="both"/>
        <w:rPr>
          <w:ins w:id="4763" w:author="Giorgio Romeo" w:date="2021-01-03T00:18:00Z"/>
          <w:rFonts w:ascii="Bell MT" w:hAnsi="Bell MT"/>
          <w:sz w:val="28"/>
          <w:szCs w:val="28"/>
          <w:lang w:val="en-US"/>
          <w:rPrChange w:id="4764" w:author="Etion Pinari" w:date="2021-01-06T12:27:00Z">
            <w:rPr>
              <w:ins w:id="4765" w:author="Giorgio Romeo" w:date="2021-01-03T00:18:00Z"/>
              <w:rFonts w:ascii="Bell MT" w:hAnsi="Bell MT"/>
              <w:sz w:val="28"/>
              <w:szCs w:val="28"/>
              <w:lang w:val="en-GB"/>
            </w:rPr>
          </w:rPrChange>
        </w:rPr>
      </w:pPr>
    </w:p>
    <w:p w14:paraId="046AAFA8" w14:textId="0BE17682" w:rsidR="00E43BE8" w:rsidRPr="00801F40" w:rsidRDefault="00E43BE8" w:rsidP="0095335C">
      <w:pPr>
        <w:ind w:left="1068"/>
        <w:jc w:val="both"/>
        <w:rPr>
          <w:ins w:id="4766" w:author="Giorgio Romeo" w:date="2021-01-03T00:18:00Z"/>
          <w:rFonts w:ascii="Bell MT" w:hAnsi="Bell MT"/>
          <w:sz w:val="28"/>
          <w:szCs w:val="28"/>
          <w:lang w:val="en-US"/>
          <w:rPrChange w:id="4767" w:author="Etion Pinari" w:date="2021-01-06T12:27:00Z">
            <w:rPr>
              <w:ins w:id="4768" w:author="Giorgio Romeo" w:date="2021-01-03T00:18:00Z"/>
              <w:rFonts w:ascii="Bell MT" w:hAnsi="Bell MT"/>
              <w:sz w:val="28"/>
              <w:szCs w:val="28"/>
              <w:lang w:val="en-GB"/>
            </w:rPr>
          </w:rPrChange>
        </w:rPr>
      </w:pPr>
    </w:p>
    <w:p w14:paraId="638C0EB9" w14:textId="0F1DC393" w:rsidR="00E43BE8" w:rsidRPr="00801F40" w:rsidRDefault="00E43BE8" w:rsidP="0095335C">
      <w:pPr>
        <w:ind w:left="1068"/>
        <w:jc w:val="both"/>
        <w:rPr>
          <w:ins w:id="4769" w:author="Giorgio Romeo" w:date="2021-01-03T00:18:00Z"/>
          <w:rFonts w:ascii="Bell MT" w:hAnsi="Bell MT"/>
          <w:sz w:val="28"/>
          <w:szCs w:val="28"/>
          <w:lang w:val="en-US"/>
          <w:rPrChange w:id="4770" w:author="Etion Pinari" w:date="2021-01-06T12:27:00Z">
            <w:rPr>
              <w:ins w:id="4771" w:author="Giorgio Romeo" w:date="2021-01-03T00:18:00Z"/>
              <w:rFonts w:ascii="Bell MT" w:hAnsi="Bell MT"/>
              <w:sz w:val="28"/>
              <w:szCs w:val="28"/>
              <w:lang w:val="en-GB"/>
            </w:rPr>
          </w:rPrChange>
        </w:rPr>
      </w:pPr>
    </w:p>
    <w:p w14:paraId="03E49541" w14:textId="733E9096" w:rsidR="00E43BE8" w:rsidRPr="00801F40" w:rsidRDefault="00E43BE8" w:rsidP="0095335C">
      <w:pPr>
        <w:ind w:left="1068"/>
        <w:jc w:val="both"/>
        <w:rPr>
          <w:ins w:id="4772" w:author="Giorgio Romeo" w:date="2021-01-03T00:18:00Z"/>
          <w:rFonts w:ascii="Bell MT" w:hAnsi="Bell MT"/>
          <w:sz w:val="28"/>
          <w:szCs w:val="28"/>
          <w:lang w:val="en-US"/>
          <w:rPrChange w:id="4773" w:author="Etion Pinari" w:date="2021-01-06T12:27:00Z">
            <w:rPr>
              <w:ins w:id="4774" w:author="Giorgio Romeo" w:date="2021-01-03T00:18:00Z"/>
              <w:rFonts w:ascii="Bell MT" w:hAnsi="Bell MT"/>
              <w:sz w:val="28"/>
              <w:szCs w:val="28"/>
              <w:lang w:val="en-GB"/>
            </w:rPr>
          </w:rPrChange>
        </w:rPr>
      </w:pPr>
    </w:p>
    <w:p w14:paraId="423DD09D" w14:textId="4E1DD8E9" w:rsidR="00E43BE8" w:rsidRPr="00801F40" w:rsidRDefault="00E43BE8" w:rsidP="0095335C">
      <w:pPr>
        <w:ind w:left="1068"/>
        <w:jc w:val="both"/>
        <w:rPr>
          <w:ins w:id="4775" w:author="Giorgio Romeo" w:date="2021-01-03T00:16:00Z"/>
          <w:rFonts w:ascii="Bell MT" w:hAnsi="Bell MT"/>
          <w:sz w:val="28"/>
          <w:szCs w:val="28"/>
          <w:lang w:val="en-US"/>
          <w:rPrChange w:id="4776" w:author="Etion Pinari" w:date="2021-01-06T12:27:00Z">
            <w:rPr>
              <w:ins w:id="4777" w:author="Giorgio Romeo" w:date="2021-01-03T00:16:00Z"/>
              <w:rFonts w:ascii="Bell MT" w:hAnsi="Bell MT"/>
              <w:sz w:val="28"/>
              <w:szCs w:val="28"/>
              <w:lang w:val="en-GB"/>
            </w:rPr>
          </w:rPrChange>
        </w:rPr>
      </w:pPr>
    </w:p>
    <w:p w14:paraId="13654591" w14:textId="407E02A4" w:rsidR="0095335C" w:rsidRPr="00801F40" w:rsidRDefault="0095335C">
      <w:pPr>
        <w:ind w:left="1068"/>
        <w:jc w:val="both"/>
        <w:rPr>
          <w:ins w:id="4778" w:author="Giorgio Romeo" w:date="2021-01-03T00:08:00Z"/>
          <w:rFonts w:ascii="Bell MT" w:hAnsi="Bell MT"/>
          <w:sz w:val="28"/>
          <w:szCs w:val="28"/>
          <w:lang w:val="en-US"/>
          <w:rPrChange w:id="4779" w:author="Etion Pinari" w:date="2021-01-06T12:27:00Z">
            <w:rPr>
              <w:ins w:id="4780" w:author="Giorgio Romeo" w:date="2021-01-03T00:08:00Z"/>
              <w:lang w:val="en-GB"/>
            </w:rPr>
          </w:rPrChange>
        </w:rPr>
        <w:pPrChange w:id="4781" w:author="Giorgio Romeo" w:date="2021-01-03T00:08:00Z">
          <w:pPr>
            <w:pStyle w:val="Paragrafoelenco"/>
            <w:numPr>
              <w:numId w:val="36"/>
            </w:numPr>
            <w:ind w:left="1428" w:hanging="360"/>
            <w:jc w:val="both"/>
          </w:pPr>
        </w:pPrChange>
      </w:pPr>
      <w:ins w:id="4782" w:author="Giorgio Romeo" w:date="2021-01-03T00:08:00Z">
        <w:r w:rsidRPr="00801F40">
          <w:rPr>
            <w:rFonts w:ascii="Bell MT" w:hAnsi="Bell MT"/>
            <w:sz w:val="28"/>
            <w:szCs w:val="28"/>
            <w:lang w:val="en-US"/>
            <w:rPrChange w:id="4783" w:author="Etion Pinari" w:date="2021-01-06T12:27:00Z">
              <w:rPr>
                <w:lang w:val="en-GB"/>
              </w:rPr>
            </w:rPrChange>
          </w:rPr>
          <w:t>Eventually, the integration plan involves the Reservation Manager</w:t>
        </w:r>
      </w:ins>
      <w:ins w:id="4784" w:author="Giorgio Romeo" w:date="2021-01-03T00:20:00Z">
        <w:r w:rsidR="00E43BE8" w:rsidRPr="00801F40">
          <w:rPr>
            <w:rFonts w:ascii="Bell MT" w:hAnsi="Bell MT"/>
            <w:sz w:val="28"/>
            <w:szCs w:val="28"/>
            <w:lang w:val="en-US"/>
            <w:rPrChange w:id="4785" w:author="Etion Pinari" w:date="2021-01-06T12:27:00Z">
              <w:rPr>
                <w:rFonts w:ascii="Bell MT" w:hAnsi="Bell MT"/>
                <w:sz w:val="28"/>
                <w:szCs w:val="28"/>
                <w:lang w:val="en-GB"/>
              </w:rPr>
            </w:rPrChange>
          </w:rPr>
          <w:t xml:space="preserve"> (figure 5.7)</w:t>
        </w:r>
      </w:ins>
      <w:ins w:id="4786" w:author="Giorgio Romeo" w:date="2021-01-03T00:08:00Z">
        <w:r w:rsidRPr="00801F40">
          <w:rPr>
            <w:rFonts w:ascii="Bell MT" w:hAnsi="Bell MT"/>
            <w:sz w:val="28"/>
            <w:szCs w:val="28"/>
            <w:lang w:val="en-US"/>
            <w:rPrChange w:id="4787" w:author="Etion Pinari" w:date="2021-01-06T12:27:00Z">
              <w:rPr>
                <w:lang w:val="en-GB"/>
              </w:rPr>
            </w:rPrChange>
          </w:rPr>
          <w:t>, depending on the Queue Manager, Location Module and Data Service; the Notification Manager</w:t>
        </w:r>
      </w:ins>
      <w:ins w:id="4788" w:author="Giorgio Romeo" w:date="2021-01-03T00:20:00Z">
        <w:r w:rsidR="00E43BE8" w:rsidRPr="00801F40">
          <w:rPr>
            <w:rFonts w:ascii="Bell MT" w:hAnsi="Bell MT"/>
            <w:sz w:val="28"/>
            <w:szCs w:val="28"/>
            <w:lang w:val="en-US"/>
            <w:rPrChange w:id="4789" w:author="Etion Pinari" w:date="2021-01-06T12:27:00Z">
              <w:rPr>
                <w:rFonts w:ascii="Bell MT" w:hAnsi="Bell MT"/>
                <w:sz w:val="28"/>
                <w:szCs w:val="28"/>
                <w:lang w:val="en-GB"/>
              </w:rPr>
            </w:rPrChange>
          </w:rPr>
          <w:t xml:space="preserve"> (figure 5.8)</w:t>
        </w:r>
      </w:ins>
      <w:ins w:id="4790" w:author="Giorgio Romeo" w:date="2021-01-03T00:08:00Z">
        <w:r w:rsidRPr="00801F40">
          <w:rPr>
            <w:rFonts w:ascii="Bell MT" w:hAnsi="Bell MT"/>
            <w:sz w:val="28"/>
            <w:szCs w:val="28"/>
            <w:lang w:val="en-US"/>
            <w:rPrChange w:id="4791" w:author="Etion Pinari" w:date="2021-01-06T12:27:00Z">
              <w:rPr>
                <w:lang w:val="en-GB"/>
              </w:rPr>
            </w:rPrChange>
          </w:rPr>
          <w:t>, depending on the Location Module and Data Service; the Turnstile Manager</w:t>
        </w:r>
      </w:ins>
      <w:ins w:id="4792" w:author="Giorgio Romeo" w:date="2021-01-03T00:20:00Z">
        <w:r w:rsidR="00E43BE8" w:rsidRPr="00801F40">
          <w:rPr>
            <w:rFonts w:ascii="Bell MT" w:hAnsi="Bell MT"/>
            <w:sz w:val="28"/>
            <w:szCs w:val="28"/>
            <w:lang w:val="en-US"/>
            <w:rPrChange w:id="4793" w:author="Etion Pinari" w:date="2021-01-06T12:27:00Z">
              <w:rPr>
                <w:rFonts w:ascii="Bell MT" w:hAnsi="Bell MT"/>
                <w:sz w:val="28"/>
                <w:szCs w:val="28"/>
                <w:lang w:val="en-GB"/>
              </w:rPr>
            </w:rPrChange>
          </w:rPr>
          <w:t xml:space="preserve"> (figure 5.9)</w:t>
        </w:r>
      </w:ins>
      <w:ins w:id="4794" w:author="Giorgio Romeo" w:date="2021-01-03T00:08:00Z">
        <w:r w:rsidRPr="00801F40">
          <w:rPr>
            <w:rFonts w:ascii="Bell MT" w:hAnsi="Bell MT"/>
            <w:sz w:val="28"/>
            <w:szCs w:val="28"/>
            <w:lang w:val="en-US"/>
            <w:rPrChange w:id="4795" w:author="Etion Pinari" w:date="2021-01-06T12:27:00Z">
              <w:rPr>
                <w:lang w:val="en-GB"/>
              </w:rPr>
            </w:rPrChange>
          </w:rPr>
          <w:t>, depending on the Queue Manager.</w:t>
        </w:r>
      </w:ins>
    </w:p>
    <w:p w14:paraId="0D20D174" w14:textId="5E2B1BCF" w:rsidR="0095335C" w:rsidRPr="00801F40" w:rsidRDefault="0095335C">
      <w:pPr>
        <w:ind w:left="709"/>
        <w:rPr>
          <w:ins w:id="4796" w:author="Giorgio Romeo" w:date="2021-01-02T00:19:00Z"/>
          <w:i/>
          <w:iCs/>
          <w:lang w:val="en-US"/>
          <w:rPrChange w:id="4797" w:author="Etion Pinari" w:date="2021-01-06T12:27:00Z">
            <w:rPr>
              <w:ins w:id="4798" w:author="Giorgio Romeo" w:date="2021-01-02T00:19:00Z"/>
              <w:rFonts w:ascii="Bell MT" w:hAnsi="Bell MT"/>
              <w:i/>
              <w:iCs/>
              <w:sz w:val="28"/>
              <w:szCs w:val="28"/>
              <w:lang w:val="en-GB"/>
            </w:rPr>
          </w:rPrChange>
        </w:rPr>
        <w:pPrChange w:id="4799" w:author="Giorgio Romeo" w:date="2021-01-03T00:08:00Z">
          <w:pPr>
            <w:pStyle w:val="Paragrafoelenco"/>
            <w:numPr>
              <w:numId w:val="36"/>
            </w:numPr>
            <w:ind w:left="1066" w:hanging="357"/>
          </w:pPr>
        </w:pPrChange>
      </w:pPr>
    </w:p>
    <w:p w14:paraId="525F12CC" w14:textId="68497B01" w:rsidR="00714641" w:rsidRPr="00801F40" w:rsidRDefault="00714641">
      <w:pPr>
        <w:rPr>
          <w:ins w:id="4800" w:author="Giorgio Romeo" w:date="2021-01-02T00:14:00Z"/>
          <w:lang w:val="en-US"/>
          <w:rPrChange w:id="4801" w:author="Etion Pinari" w:date="2021-01-06T12:27:00Z">
            <w:rPr>
              <w:ins w:id="4802" w:author="Giorgio Romeo" w:date="2021-01-02T00:14:00Z"/>
              <w:lang w:val="en-GB"/>
            </w:rPr>
          </w:rPrChange>
        </w:rPr>
      </w:pPr>
    </w:p>
    <w:p w14:paraId="390FC2B2" w14:textId="0CB1F204" w:rsidR="00714641" w:rsidRPr="00801F40" w:rsidRDefault="00E43BE8">
      <w:pPr>
        <w:rPr>
          <w:ins w:id="4803" w:author="Giorgio Romeo" w:date="2021-01-02T00:14:00Z"/>
          <w:lang w:val="en-US"/>
          <w:rPrChange w:id="4804" w:author="Etion Pinari" w:date="2021-01-06T12:27:00Z">
            <w:rPr>
              <w:ins w:id="4805" w:author="Giorgio Romeo" w:date="2021-01-02T00:14:00Z"/>
              <w:lang w:val="en-GB"/>
            </w:rPr>
          </w:rPrChange>
        </w:rPr>
      </w:pPr>
      <w:ins w:id="4806" w:author="Giorgio Romeo" w:date="2021-01-03T00:21:00Z">
        <w:r w:rsidRPr="00801F40">
          <w:rPr>
            <w:noProof/>
            <w:lang w:val="en-US"/>
            <w:rPrChange w:id="4807" w:author="Etion Pinari" w:date="2021-01-06T12:27:00Z">
              <w:rPr>
                <w:noProof/>
              </w:rPr>
            </w:rPrChange>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1F3859" w:rsidRPr="004834A3" w:rsidRDefault="001F3859">
                              <w:pPr>
                                <w:pStyle w:val="Didascalia"/>
                                <w:rPr>
                                  <w:rFonts w:ascii="Bell MT" w:hAnsi="Bell MT"/>
                                  <w:noProof/>
                                  <w:sz w:val="28"/>
                                  <w:szCs w:val="28"/>
                                </w:rPr>
                                <w:pPrChange w:id="4808" w:author="Giorgio Romeo" w:date="2021-01-03T00:21:00Z">
                                  <w:pPr/>
                                </w:pPrChange>
                              </w:pPr>
                              <w:ins w:id="4809"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9"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wPNgIAAG8EAAAOAAAAZHJzL2Uyb0RvYy54bWysVMFu2zAMvQ/YPwi6L06yN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DSXzA8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1F3859" w:rsidRPr="004834A3" w:rsidRDefault="001F3859">
                        <w:pPr>
                          <w:pStyle w:val="Didascalia"/>
                          <w:rPr>
                            <w:rFonts w:ascii="Bell MT" w:hAnsi="Bell MT"/>
                            <w:noProof/>
                            <w:sz w:val="28"/>
                            <w:szCs w:val="28"/>
                          </w:rPr>
                          <w:pPrChange w:id="4810" w:author="Giorgio Romeo" w:date="2021-01-03T00:21:00Z">
                            <w:pPr/>
                          </w:pPrChange>
                        </w:pPr>
                        <w:ins w:id="4811" w:author="Giorgio Romeo" w:date="2021-01-03T00:21:00Z">
                          <w:r>
                            <w:t>Figure 5.7</w:t>
                          </w:r>
                        </w:ins>
                      </w:p>
                    </w:txbxContent>
                  </v:textbox>
                  <w10:wrap type="square"/>
                </v:shape>
              </w:pict>
            </mc:Fallback>
          </mc:AlternateContent>
        </w:r>
      </w:ins>
      <w:ins w:id="4812" w:author="Giorgio Romeo" w:date="2021-01-03T00:20:00Z">
        <w:r w:rsidRPr="00801F40">
          <w:rPr>
            <w:rFonts w:ascii="Bell MT" w:hAnsi="Bell MT"/>
            <w:noProof/>
            <w:sz w:val="28"/>
            <w:szCs w:val="28"/>
            <w:lang w:val="en-US"/>
            <w:rPrChange w:id="4813" w:author="Etion Pinari" w:date="2021-01-06T12:27:00Z">
              <w:rPr>
                <w:rFonts w:ascii="Bell MT" w:hAnsi="Bell MT"/>
                <w:noProof/>
                <w:sz w:val="28"/>
                <w:szCs w:val="28"/>
                <w:lang w:val="en-GB"/>
              </w:rPr>
            </w:rPrChange>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7">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Pr="00801F40" w:rsidRDefault="00714641">
      <w:pPr>
        <w:rPr>
          <w:ins w:id="4814" w:author="Giorgio Romeo" w:date="2021-01-02T00:14:00Z"/>
          <w:lang w:val="en-US"/>
          <w:rPrChange w:id="4815" w:author="Etion Pinari" w:date="2021-01-06T12:27:00Z">
            <w:rPr>
              <w:ins w:id="4816" w:author="Giorgio Romeo" w:date="2021-01-02T00:14:00Z"/>
              <w:lang w:val="en-GB"/>
            </w:rPr>
          </w:rPrChange>
        </w:rPr>
      </w:pPr>
    </w:p>
    <w:p w14:paraId="06FF28FB" w14:textId="05D3DC56" w:rsidR="00714641" w:rsidRPr="00801F40" w:rsidRDefault="00714641">
      <w:pPr>
        <w:rPr>
          <w:ins w:id="4817" w:author="Giorgio Romeo" w:date="2021-01-02T00:14:00Z"/>
          <w:lang w:val="en-US"/>
          <w:rPrChange w:id="4818" w:author="Etion Pinari" w:date="2021-01-06T12:27:00Z">
            <w:rPr>
              <w:ins w:id="4819" w:author="Giorgio Romeo" w:date="2021-01-02T00:14:00Z"/>
              <w:lang w:val="en-GB"/>
            </w:rPr>
          </w:rPrChange>
        </w:rPr>
      </w:pPr>
    </w:p>
    <w:p w14:paraId="2BB876BB" w14:textId="5EAFB335" w:rsidR="00714641" w:rsidRPr="00801F40" w:rsidRDefault="00714641">
      <w:pPr>
        <w:rPr>
          <w:ins w:id="4820" w:author="Giorgio Romeo" w:date="2021-01-02T00:14:00Z"/>
          <w:lang w:val="en-US"/>
          <w:rPrChange w:id="4821" w:author="Etion Pinari" w:date="2021-01-06T12:27:00Z">
            <w:rPr>
              <w:ins w:id="4822" w:author="Giorgio Romeo" w:date="2021-01-02T00:14:00Z"/>
              <w:lang w:val="en-GB"/>
            </w:rPr>
          </w:rPrChange>
        </w:rPr>
      </w:pPr>
    </w:p>
    <w:p w14:paraId="157AD8D7" w14:textId="24DD68C1" w:rsidR="00714641" w:rsidRPr="00801F40" w:rsidRDefault="00714641">
      <w:pPr>
        <w:rPr>
          <w:ins w:id="4823" w:author="Giorgio Romeo" w:date="2021-01-02T00:14:00Z"/>
          <w:lang w:val="en-US"/>
          <w:rPrChange w:id="4824" w:author="Etion Pinari" w:date="2021-01-06T12:27:00Z">
            <w:rPr>
              <w:ins w:id="4825" w:author="Giorgio Romeo" w:date="2021-01-02T00:14:00Z"/>
              <w:lang w:val="en-GB"/>
            </w:rPr>
          </w:rPrChange>
        </w:rPr>
      </w:pPr>
    </w:p>
    <w:p w14:paraId="5D0873E0" w14:textId="28524852" w:rsidR="00714641" w:rsidRPr="00801F40" w:rsidRDefault="00714641">
      <w:pPr>
        <w:rPr>
          <w:ins w:id="4826" w:author="Giorgio Romeo" w:date="2021-01-02T00:14:00Z"/>
          <w:lang w:val="en-US"/>
          <w:rPrChange w:id="4827" w:author="Etion Pinari" w:date="2021-01-06T12:27:00Z">
            <w:rPr>
              <w:ins w:id="4828" w:author="Giorgio Romeo" w:date="2021-01-02T00:14:00Z"/>
              <w:lang w:val="en-GB"/>
            </w:rPr>
          </w:rPrChange>
        </w:rPr>
      </w:pPr>
    </w:p>
    <w:p w14:paraId="77AD3380" w14:textId="4A9D9ACD" w:rsidR="00714641" w:rsidRPr="00801F40" w:rsidRDefault="00714641">
      <w:pPr>
        <w:rPr>
          <w:ins w:id="4829" w:author="Giorgio Romeo" w:date="2021-01-02T00:14:00Z"/>
          <w:lang w:val="en-US"/>
          <w:rPrChange w:id="4830" w:author="Etion Pinari" w:date="2021-01-06T12:27:00Z">
            <w:rPr>
              <w:ins w:id="4831" w:author="Giorgio Romeo" w:date="2021-01-02T00:14:00Z"/>
              <w:lang w:val="en-GB"/>
            </w:rPr>
          </w:rPrChange>
        </w:rPr>
      </w:pPr>
    </w:p>
    <w:p w14:paraId="1B489A7E" w14:textId="4B5B9C74" w:rsidR="00714641" w:rsidRPr="00801F40" w:rsidRDefault="00714641">
      <w:pPr>
        <w:rPr>
          <w:ins w:id="4832" w:author="Giorgio Romeo" w:date="2021-01-02T00:14:00Z"/>
          <w:lang w:val="en-US"/>
          <w:rPrChange w:id="4833" w:author="Etion Pinari" w:date="2021-01-06T12:27:00Z">
            <w:rPr>
              <w:ins w:id="4834" w:author="Giorgio Romeo" w:date="2021-01-02T00:14:00Z"/>
              <w:lang w:val="en-GB"/>
            </w:rPr>
          </w:rPrChange>
        </w:rPr>
      </w:pPr>
    </w:p>
    <w:p w14:paraId="148DEF53" w14:textId="24230D2F" w:rsidR="00714641" w:rsidRPr="00801F40" w:rsidRDefault="00714641">
      <w:pPr>
        <w:rPr>
          <w:ins w:id="4835" w:author="Giorgio Romeo" w:date="2021-01-02T00:14:00Z"/>
          <w:lang w:val="en-US"/>
          <w:rPrChange w:id="4836" w:author="Etion Pinari" w:date="2021-01-06T12:27:00Z">
            <w:rPr>
              <w:ins w:id="4837" w:author="Giorgio Romeo" w:date="2021-01-02T00:14:00Z"/>
              <w:lang w:val="en-GB"/>
            </w:rPr>
          </w:rPrChange>
        </w:rPr>
      </w:pPr>
    </w:p>
    <w:p w14:paraId="6FBD893B" w14:textId="55468F5F" w:rsidR="00714641" w:rsidRPr="00801F40" w:rsidRDefault="00714641">
      <w:pPr>
        <w:rPr>
          <w:ins w:id="4838" w:author="Giorgio Romeo" w:date="2021-01-02T00:14:00Z"/>
          <w:lang w:val="en-US"/>
          <w:rPrChange w:id="4839" w:author="Etion Pinari" w:date="2021-01-06T12:27:00Z">
            <w:rPr>
              <w:ins w:id="4840" w:author="Giorgio Romeo" w:date="2021-01-02T00:14:00Z"/>
              <w:lang w:val="en-GB"/>
            </w:rPr>
          </w:rPrChange>
        </w:rPr>
      </w:pPr>
    </w:p>
    <w:p w14:paraId="0EF721EE" w14:textId="39DD68F3" w:rsidR="00714641" w:rsidRPr="00801F40" w:rsidRDefault="00714641">
      <w:pPr>
        <w:rPr>
          <w:ins w:id="4841" w:author="Giorgio Romeo" w:date="2021-01-02T00:14:00Z"/>
          <w:lang w:val="en-US"/>
          <w:rPrChange w:id="4842" w:author="Etion Pinari" w:date="2021-01-06T12:27:00Z">
            <w:rPr>
              <w:ins w:id="4843" w:author="Giorgio Romeo" w:date="2021-01-02T00:14:00Z"/>
              <w:lang w:val="en-GB"/>
            </w:rPr>
          </w:rPrChange>
        </w:rPr>
      </w:pPr>
    </w:p>
    <w:p w14:paraId="7E1002AC" w14:textId="34662C13" w:rsidR="00714641" w:rsidRPr="00801F40" w:rsidRDefault="00714641">
      <w:pPr>
        <w:rPr>
          <w:ins w:id="4844" w:author="Giorgio Romeo" w:date="2021-01-03T00:21:00Z"/>
          <w:lang w:val="en-US"/>
          <w:rPrChange w:id="4845" w:author="Etion Pinari" w:date="2021-01-06T12:27:00Z">
            <w:rPr>
              <w:ins w:id="4846" w:author="Giorgio Romeo" w:date="2021-01-03T00:21:00Z"/>
              <w:lang w:val="en-GB"/>
            </w:rPr>
          </w:rPrChange>
        </w:rPr>
      </w:pPr>
    </w:p>
    <w:p w14:paraId="4EB594F7" w14:textId="24AFB7B2" w:rsidR="00E43BE8" w:rsidRPr="00801F40" w:rsidRDefault="00B47FED">
      <w:pPr>
        <w:rPr>
          <w:ins w:id="4847" w:author="Giorgio Romeo" w:date="2021-01-02T00:14:00Z"/>
          <w:lang w:val="en-US"/>
          <w:rPrChange w:id="4848" w:author="Etion Pinari" w:date="2021-01-06T12:27:00Z">
            <w:rPr>
              <w:ins w:id="4849" w:author="Giorgio Romeo" w:date="2021-01-02T00:14:00Z"/>
              <w:lang w:val="en-GB"/>
            </w:rPr>
          </w:rPrChange>
        </w:rPr>
      </w:pPr>
      <w:r w:rsidRPr="00801F40">
        <w:rPr>
          <w:noProof/>
          <w:lang w:val="en-US"/>
          <w:rPrChange w:id="4850" w:author="Etion Pinari" w:date="2021-01-06T12:27:00Z">
            <w:rPr>
              <w:noProof/>
              <w:lang w:val="en-GB"/>
            </w:rPr>
          </w:rPrChange>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1F3859" w:rsidRPr="00B47FED" w:rsidRDefault="001F3859">
                              <w:pPr>
                                <w:pStyle w:val="Didascalia"/>
                                <w:rPr>
                                  <w:rPrChange w:id="4851" w:author="Giorgio Romeo" w:date="2021-01-04T10:34:00Z">
                                    <w:rPr>
                                      <w:noProof/>
                                    </w:rPr>
                                  </w:rPrChange>
                                </w:rPr>
                                <w:pPrChange w:id="4852" w:author="Giorgio Romeo" w:date="2021-01-04T10:34:00Z">
                                  <w:pPr/>
                                </w:pPrChange>
                              </w:pPr>
                              <w:ins w:id="4853"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0"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exb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Q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oexb&#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61"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9" o:title=""/>
                </v:shape>
                <v:shape id="Casella di testo 61" o:spid="_x0000_s1062"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1F3859" w:rsidRPr="00B47FED" w:rsidRDefault="001F3859">
                        <w:pPr>
                          <w:pStyle w:val="Didascalia"/>
                          <w:rPr>
                            <w:rPrChange w:id="4854" w:author="Giorgio Romeo" w:date="2021-01-04T10:34:00Z">
                              <w:rPr>
                                <w:noProof/>
                              </w:rPr>
                            </w:rPrChange>
                          </w:rPr>
                          <w:pPrChange w:id="4855" w:author="Giorgio Romeo" w:date="2021-01-04T10:34:00Z">
                            <w:pPr/>
                          </w:pPrChange>
                        </w:pPr>
                        <w:ins w:id="4856" w:author="Giorgio Romeo" w:date="2021-01-04T10:34:00Z">
                          <w:r>
                            <w:t>Figure 5.8</w:t>
                          </w:r>
                        </w:ins>
                      </w:p>
                    </w:txbxContent>
                  </v:textbox>
                </v:shape>
                <w10:wrap type="square"/>
              </v:group>
            </w:pict>
          </mc:Fallback>
        </mc:AlternateContent>
      </w:r>
      <w:r w:rsidR="00E43BE8" w:rsidRPr="00801F40">
        <w:rPr>
          <w:noProof/>
          <w:lang w:val="en-US"/>
          <w:rPrChange w:id="4857" w:author="Etion Pinari" w:date="2021-01-06T12:27:00Z">
            <w:rPr>
              <w:noProof/>
              <w:lang w:val="en-GB"/>
            </w:rPr>
          </w:rPrChange>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1F3859" w:rsidRPr="00545DEE" w:rsidRDefault="001F3859">
                              <w:pPr>
                                <w:pStyle w:val="Didascalia"/>
                                <w:rPr>
                                  <w:noProof/>
                                </w:rPr>
                                <w:pPrChange w:id="4858" w:author="Giorgio Romeo" w:date="2021-01-03T00:23:00Z">
                                  <w:pPr/>
                                </w:pPrChange>
                              </w:pPr>
                              <w:ins w:id="4859"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3"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iEFXA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">
                <v:shape id="Immagine 54" o:spid="_x0000_s1064"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71" o:title=""/>
                </v:shape>
                <v:shape id="Casella di testo 57" o:spid="_x0000_s1065"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1F3859" w:rsidRPr="00545DEE" w:rsidRDefault="001F3859">
                        <w:pPr>
                          <w:pStyle w:val="Didascalia"/>
                          <w:rPr>
                            <w:noProof/>
                          </w:rPr>
                          <w:pPrChange w:id="4860" w:author="Giorgio Romeo" w:date="2021-01-03T00:23:00Z">
                            <w:pPr/>
                          </w:pPrChange>
                        </w:pPr>
                        <w:ins w:id="4861" w:author="Giorgio Romeo" w:date="2021-01-03T00:23:00Z">
                          <w:r>
                            <w:t>Figure 5.9</w:t>
                          </w:r>
                        </w:ins>
                      </w:p>
                    </w:txbxContent>
                  </v:textbox>
                </v:shape>
                <w10:wrap type="square"/>
              </v:group>
            </w:pict>
          </mc:Fallback>
        </mc:AlternateContent>
      </w:r>
      <w:del w:id="4862" w:author="Giorgio Romeo" w:date="2021-01-04T10:33:00Z">
        <w:r w:rsidR="00E43BE8" w:rsidRPr="00801F40" w:rsidDel="00B47FED">
          <w:rPr>
            <w:noProof/>
            <w:lang w:val="en-US"/>
            <w:rPrChange w:id="4863" w:author="Etion Pinari" w:date="2021-01-06T12:27:00Z">
              <w:rPr>
                <w:noProof/>
                <w:lang w:val="en-GB"/>
              </w:rPr>
            </w:rPrChange>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1F3859" w:rsidRPr="00F66048" w:rsidRDefault="001F3859">
                                <w:pPr>
                                  <w:pStyle w:val="Didascalia"/>
                                  <w:rPr>
                                    <w:noProof/>
                                  </w:rPr>
                                  <w:pPrChange w:id="4864" w:author="Giorgio Romeo" w:date="2021-01-03T00:22:00Z">
                                    <w:pPr/>
                                  </w:pPrChange>
                                </w:pPr>
                                <w:ins w:id="4865"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6"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">
                  <v:shape id="Immagine 53" o:spid="_x0000_s1067"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73" o:title=""/>
                  </v:shape>
                  <v:shape id="Casella di testo 55" o:spid="_x0000_s1068"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1F3859" w:rsidRPr="00F66048" w:rsidRDefault="001F3859">
                          <w:pPr>
                            <w:pStyle w:val="Didascalia"/>
                            <w:rPr>
                              <w:noProof/>
                            </w:rPr>
                            <w:pPrChange w:id="4866" w:author="Giorgio Romeo" w:date="2021-01-03T00:22:00Z">
                              <w:pPr/>
                            </w:pPrChange>
                          </w:pPr>
                          <w:ins w:id="4867" w:author="Giorgio Romeo" w:date="2021-01-03T00:22:00Z">
                            <w:r>
                              <w:t>Figure 5.8</w:t>
                            </w:r>
                          </w:ins>
                        </w:p>
                      </w:txbxContent>
                    </v:textbox>
                  </v:shape>
                  <w10:wrap type="square"/>
                </v:group>
              </w:pict>
            </mc:Fallback>
          </mc:AlternateContent>
        </w:r>
      </w:del>
    </w:p>
    <w:p w14:paraId="031A1836" w14:textId="670D00A0" w:rsidR="00714641" w:rsidRPr="00801F40" w:rsidRDefault="00714641">
      <w:pPr>
        <w:rPr>
          <w:ins w:id="4868" w:author="Giorgio Romeo" w:date="2021-01-02T00:14:00Z"/>
          <w:lang w:val="en-US"/>
          <w:rPrChange w:id="4869" w:author="Etion Pinari" w:date="2021-01-06T12:27:00Z">
            <w:rPr>
              <w:ins w:id="4870" w:author="Giorgio Romeo" w:date="2021-01-02T00:14:00Z"/>
              <w:lang w:val="en-GB"/>
            </w:rPr>
          </w:rPrChange>
        </w:rPr>
      </w:pPr>
    </w:p>
    <w:p w14:paraId="1FE444B4" w14:textId="3330D928" w:rsidR="00714641" w:rsidRPr="00801F40" w:rsidRDefault="00714641">
      <w:pPr>
        <w:rPr>
          <w:ins w:id="4871" w:author="Giorgio Romeo" w:date="2021-01-02T00:14:00Z"/>
          <w:lang w:val="en-US"/>
          <w:rPrChange w:id="4872" w:author="Etion Pinari" w:date="2021-01-06T12:27:00Z">
            <w:rPr>
              <w:ins w:id="4873" w:author="Giorgio Romeo" w:date="2021-01-02T00:14:00Z"/>
              <w:lang w:val="en-GB"/>
            </w:rPr>
          </w:rPrChange>
        </w:rPr>
      </w:pPr>
    </w:p>
    <w:p w14:paraId="280E7C03" w14:textId="305E64AA" w:rsidR="00714641" w:rsidRPr="00801F40" w:rsidRDefault="00714641">
      <w:pPr>
        <w:rPr>
          <w:ins w:id="4874" w:author="Giorgio Romeo" w:date="2021-01-02T00:14:00Z"/>
          <w:lang w:val="en-US"/>
          <w:rPrChange w:id="4875" w:author="Etion Pinari" w:date="2021-01-06T12:27:00Z">
            <w:rPr>
              <w:ins w:id="4876" w:author="Giorgio Romeo" w:date="2021-01-02T00:14:00Z"/>
              <w:lang w:val="en-GB"/>
            </w:rPr>
          </w:rPrChange>
        </w:rPr>
      </w:pPr>
    </w:p>
    <w:p w14:paraId="0F94C705" w14:textId="04F03679" w:rsidR="00714641" w:rsidRPr="00801F40" w:rsidRDefault="00714641">
      <w:pPr>
        <w:rPr>
          <w:ins w:id="4877" w:author="Giorgio Romeo" w:date="2021-01-02T00:14:00Z"/>
          <w:lang w:val="en-US"/>
          <w:rPrChange w:id="4878" w:author="Etion Pinari" w:date="2021-01-06T12:27:00Z">
            <w:rPr>
              <w:ins w:id="4879" w:author="Giorgio Romeo" w:date="2021-01-02T00:14:00Z"/>
              <w:lang w:val="en-GB"/>
            </w:rPr>
          </w:rPrChange>
        </w:rPr>
      </w:pPr>
    </w:p>
    <w:p w14:paraId="77E52AA4" w14:textId="43DD7A98" w:rsidR="00714641" w:rsidRPr="00801F40" w:rsidRDefault="00714641">
      <w:pPr>
        <w:rPr>
          <w:ins w:id="4880" w:author="Giorgio Romeo" w:date="2021-01-02T00:37:00Z"/>
          <w:lang w:val="en-US"/>
          <w:rPrChange w:id="4881" w:author="Etion Pinari" w:date="2021-01-06T12:27:00Z">
            <w:rPr>
              <w:ins w:id="4882" w:author="Giorgio Romeo" w:date="2021-01-02T00:37:00Z"/>
              <w:lang w:val="en-GB"/>
            </w:rPr>
          </w:rPrChange>
        </w:rPr>
      </w:pPr>
    </w:p>
    <w:p w14:paraId="1747204C" w14:textId="6DBD82E3" w:rsidR="00E4164B" w:rsidRPr="00801F40" w:rsidRDefault="00E4164B">
      <w:pPr>
        <w:rPr>
          <w:ins w:id="4883" w:author="Giorgio Romeo" w:date="2021-01-03T00:21:00Z"/>
          <w:lang w:val="en-US"/>
          <w:rPrChange w:id="4884" w:author="Etion Pinari" w:date="2021-01-06T12:27:00Z">
            <w:rPr>
              <w:ins w:id="4885" w:author="Giorgio Romeo" w:date="2021-01-03T00:21:00Z"/>
              <w:lang w:val="en-GB"/>
            </w:rPr>
          </w:rPrChange>
        </w:rPr>
      </w:pPr>
    </w:p>
    <w:p w14:paraId="1A53263E" w14:textId="02EEE208" w:rsidR="00E43BE8" w:rsidRPr="00801F40" w:rsidRDefault="00E43BE8">
      <w:pPr>
        <w:rPr>
          <w:ins w:id="4886" w:author="Giorgio Romeo" w:date="2021-01-03T00:21:00Z"/>
          <w:lang w:val="en-US"/>
          <w:rPrChange w:id="4887" w:author="Etion Pinari" w:date="2021-01-06T12:27:00Z">
            <w:rPr>
              <w:ins w:id="4888" w:author="Giorgio Romeo" w:date="2021-01-03T00:21:00Z"/>
              <w:lang w:val="en-GB"/>
            </w:rPr>
          </w:rPrChange>
        </w:rPr>
      </w:pPr>
    </w:p>
    <w:p w14:paraId="216207A7" w14:textId="0AA97277" w:rsidR="00E43BE8" w:rsidRPr="00801F40" w:rsidRDefault="00E43BE8">
      <w:pPr>
        <w:rPr>
          <w:ins w:id="4889" w:author="Giorgio Romeo" w:date="2021-01-03T00:21:00Z"/>
          <w:lang w:val="en-US"/>
          <w:rPrChange w:id="4890" w:author="Etion Pinari" w:date="2021-01-06T12:27:00Z">
            <w:rPr>
              <w:ins w:id="4891" w:author="Giorgio Romeo" w:date="2021-01-03T00:21:00Z"/>
              <w:lang w:val="en-GB"/>
            </w:rPr>
          </w:rPrChange>
        </w:rPr>
      </w:pPr>
    </w:p>
    <w:p w14:paraId="61DB6A37" w14:textId="77777777" w:rsidR="00E43BE8" w:rsidRPr="00801F40" w:rsidRDefault="00E43BE8">
      <w:pPr>
        <w:rPr>
          <w:ins w:id="4892" w:author="Giorgio Romeo" w:date="2021-01-02T00:14:00Z"/>
          <w:lang w:val="en-US"/>
          <w:rPrChange w:id="4893" w:author="Etion Pinari" w:date="2021-01-06T12:27:00Z">
            <w:rPr>
              <w:ins w:id="4894" w:author="Giorgio Romeo" w:date="2021-01-02T00:14:00Z"/>
              <w:lang w:val="en-GB"/>
            </w:rPr>
          </w:rPrChange>
        </w:rPr>
      </w:pPr>
    </w:p>
    <w:p w14:paraId="535A5E0C" w14:textId="4CD6DF3B" w:rsidR="00714641" w:rsidRPr="00801F40" w:rsidRDefault="002F47C7">
      <w:pPr>
        <w:rPr>
          <w:ins w:id="4895" w:author="Giorgio Romeo" w:date="2021-01-02T00:14:00Z"/>
          <w:lang w:val="en-US"/>
          <w:rPrChange w:id="4896" w:author="Etion Pinari" w:date="2021-01-06T12:27:00Z">
            <w:rPr>
              <w:ins w:id="4897" w:author="Giorgio Romeo" w:date="2021-01-02T00:14:00Z"/>
              <w:lang w:val="en-GB"/>
            </w:rPr>
          </w:rPrChange>
        </w:rPr>
      </w:pPr>
      <w:ins w:id="4898" w:author="Etion Pinari" w:date="2021-01-06T12:17:00Z">
        <w:r w:rsidRPr="00801F40">
          <w:rPr>
            <w:lang w:val="en-US"/>
            <w:rPrChange w:id="4899" w:author="Etion Pinari" w:date="2021-01-06T12:27:00Z">
              <w:rPr>
                <w:lang w:val="en-GB"/>
              </w:rPr>
            </w:rPrChange>
          </w:rPr>
          <w:br w:type="page"/>
        </w:r>
      </w:ins>
    </w:p>
    <w:p w14:paraId="34DC64C1" w14:textId="13B26AE8" w:rsidR="00B267A2" w:rsidRPr="00801F40" w:rsidDel="00FD7E19" w:rsidRDefault="00B267A2">
      <w:pPr>
        <w:ind w:left="360"/>
        <w:rPr>
          <w:del w:id="4900" w:author="Giorgio Romeo" w:date="2021-01-01T23:59:00Z"/>
          <w:lang w:val="en-US"/>
          <w:rPrChange w:id="4901" w:author="Etion Pinari" w:date="2021-01-06T12:27:00Z">
            <w:rPr>
              <w:del w:id="4902" w:author="Giorgio Romeo" w:date="2021-01-01T23:59:00Z"/>
              <w:lang w:val="en-GB"/>
            </w:rPr>
          </w:rPrChange>
        </w:rPr>
        <w:pPrChange w:id="4903" w:author="Giorgio Romeo" w:date="2021-01-01T23:59:00Z">
          <w:pPr/>
        </w:pPrChange>
      </w:pPr>
    </w:p>
    <w:p w14:paraId="42E15456" w14:textId="39708969" w:rsidR="006625AC" w:rsidRPr="00801F40" w:rsidRDefault="006625AC" w:rsidP="006625AC">
      <w:pPr>
        <w:pStyle w:val="Paragrafoelenco"/>
        <w:numPr>
          <w:ilvl w:val="0"/>
          <w:numId w:val="1"/>
        </w:numPr>
        <w:rPr>
          <w:ins w:id="4904" w:author="Giorgio Romeo" w:date="2020-12-31T10:04:00Z"/>
          <w:rFonts w:ascii="Bell MT" w:hAnsi="Bell MT"/>
          <w:lang w:val="en-US"/>
          <w:rPrChange w:id="4905" w:author="Etion Pinari" w:date="2021-01-06T12:27:00Z">
            <w:rPr>
              <w:ins w:id="4906" w:author="Giorgio Romeo" w:date="2020-12-31T10:04:00Z"/>
              <w:rFonts w:ascii="Bell MT" w:hAnsi="Bell MT"/>
              <w:i/>
              <w:iCs/>
              <w:sz w:val="32"/>
              <w:szCs w:val="32"/>
              <w:lang w:val="en-GB"/>
            </w:rPr>
          </w:rPrChange>
        </w:rPr>
      </w:pPr>
      <w:r w:rsidRPr="00801F40">
        <w:rPr>
          <w:rFonts w:ascii="Bell MT" w:hAnsi="Bell MT"/>
          <w:i/>
          <w:iCs/>
          <w:sz w:val="32"/>
          <w:szCs w:val="32"/>
          <w:lang w:val="en-US"/>
          <w:rPrChange w:id="4907" w:author="Etion Pinari" w:date="2021-01-06T12:27:00Z">
            <w:rPr>
              <w:rFonts w:ascii="Bell MT" w:hAnsi="Bell MT"/>
              <w:sz w:val="32"/>
              <w:szCs w:val="32"/>
              <w:lang w:val="en-GB"/>
            </w:rPr>
          </w:rPrChange>
        </w:rPr>
        <w:t>EFFORT SPENT</w:t>
      </w:r>
      <w:del w:id="4908" w:author="Giorgio Romeo" w:date="2020-12-31T10:00:00Z">
        <w:r w:rsidRPr="00801F40" w:rsidDel="00FF55BD">
          <w:rPr>
            <w:lang w:val="en-US"/>
            <w:rPrChange w:id="4909" w:author="Etion Pinari" w:date="2021-01-06T12:27:00Z">
              <w:rPr>
                <w:lang w:val="en-GB"/>
              </w:rPr>
            </w:rPrChange>
          </w:rPr>
          <w:delText xml:space="preserve">: In this section you will include information about the number of hours each group member has worked for this document. </w:delText>
        </w:r>
      </w:del>
    </w:p>
    <w:p w14:paraId="67F3F966" w14:textId="77777777" w:rsidR="00FF55BD" w:rsidRPr="00801F40" w:rsidRDefault="00FF55BD">
      <w:pPr>
        <w:pStyle w:val="Paragrafoelenco"/>
        <w:ind w:left="360"/>
        <w:rPr>
          <w:ins w:id="4910" w:author="Giorgio Romeo" w:date="2020-12-31T10:04:00Z"/>
          <w:rFonts w:ascii="Bell MT" w:hAnsi="Bell MT"/>
          <w:lang w:val="en-US"/>
          <w:rPrChange w:id="4911" w:author="Etion Pinari" w:date="2021-01-06T12:27:00Z">
            <w:rPr>
              <w:ins w:id="4912" w:author="Giorgio Romeo" w:date="2020-12-31T10:04:00Z"/>
              <w:rFonts w:ascii="Bell MT" w:hAnsi="Bell MT"/>
              <w:i/>
              <w:iCs/>
              <w:sz w:val="32"/>
              <w:szCs w:val="32"/>
              <w:lang w:val="en-GB"/>
            </w:rPr>
          </w:rPrChange>
        </w:rPr>
        <w:pPrChange w:id="4913" w:author="Giorgio Romeo" w:date="2020-12-31T10:04:00Z">
          <w:pPr>
            <w:pStyle w:val="Paragrafoelenco"/>
            <w:numPr>
              <w:numId w:val="1"/>
            </w:numPr>
            <w:ind w:left="360" w:hanging="360"/>
          </w:pPr>
        </w:pPrChange>
      </w:pPr>
    </w:p>
    <w:p w14:paraId="628C55B5" w14:textId="2E6036EA" w:rsidR="00FF55BD" w:rsidRPr="00801F40" w:rsidRDefault="00FF55BD" w:rsidP="00FF55BD">
      <w:pPr>
        <w:pStyle w:val="Paragrafoelenco"/>
        <w:numPr>
          <w:ilvl w:val="0"/>
          <w:numId w:val="24"/>
        </w:numPr>
        <w:rPr>
          <w:ins w:id="4914" w:author="Giorgio Romeo" w:date="2020-12-31T10:11:00Z"/>
          <w:rFonts w:ascii="Bell MT" w:hAnsi="Bell MT"/>
          <w:sz w:val="28"/>
          <w:szCs w:val="28"/>
          <w:lang w:val="en-US"/>
          <w:rPrChange w:id="4915" w:author="Etion Pinari" w:date="2021-01-06T12:27:00Z">
            <w:rPr>
              <w:ins w:id="4916" w:author="Giorgio Romeo" w:date="2020-12-31T10:11:00Z"/>
              <w:rFonts w:ascii="Bell MT" w:hAnsi="Bell MT"/>
              <w:sz w:val="28"/>
              <w:szCs w:val="28"/>
              <w:lang w:val="en-GB"/>
            </w:rPr>
          </w:rPrChange>
        </w:rPr>
      </w:pPr>
      <w:ins w:id="4917" w:author="Giorgio Romeo" w:date="2020-12-31T10:04:00Z">
        <w:r w:rsidRPr="00801F40">
          <w:rPr>
            <w:rFonts w:ascii="Bell MT" w:hAnsi="Bell MT"/>
            <w:sz w:val="28"/>
            <w:szCs w:val="28"/>
            <w:lang w:val="en-US"/>
            <w:rPrChange w:id="4918" w:author="Etion Pinari" w:date="2021-01-06T12:27:00Z">
              <w:rPr>
                <w:rFonts w:ascii="Bell MT" w:hAnsi="Bell MT"/>
                <w:lang w:val="en-GB"/>
              </w:rPr>
            </w:rPrChange>
          </w:rPr>
          <w:t>Etion Pinari</w:t>
        </w:r>
      </w:ins>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Change w:id="4919">
          <w:tblGrid>
            <w:gridCol w:w="6210"/>
            <w:gridCol w:w="1687"/>
          </w:tblGrid>
        </w:tblGridChange>
      </w:tblGrid>
      <w:tr w:rsidR="00FF55BD" w:rsidRPr="00801F40" w14:paraId="106F1C5D" w14:textId="77777777" w:rsidTr="00FF55BD">
        <w:trPr>
          <w:ins w:id="4920" w:author="Giorgio Romeo" w:date="2020-12-31T10:11:00Z"/>
        </w:trPr>
        <w:tc>
          <w:tcPr>
            <w:tcW w:w="6210" w:type="dxa"/>
          </w:tcPr>
          <w:p w14:paraId="752506AF" w14:textId="77777777" w:rsidR="00FF55BD" w:rsidRPr="00801F40" w:rsidRDefault="00FF55BD" w:rsidP="00FF55BD">
            <w:pPr>
              <w:pStyle w:val="Paragrafoelenco"/>
              <w:ind w:left="0"/>
              <w:jc w:val="center"/>
              <w:rPr>
                <w:ins w:id="4921" w:author="Giorgio Romeo" w:date="2020-12-31T10:11:00Z"/>
                <w:rStyle w:val="Enfasidelicata"/>
                <w:sz w:val="40"/>
                <w:szCs w:val="40"/>
                <w:rPrChange w:id="4922" w:author="Etion Pinari" w:date="2021-01-06T12:27:00Z">
                  <w:rPr>
                    <w:ins w:id="4923" w:author="Giorgio Romeo" w:date="2020-12-31T10:11:00Z"/>
                    <w:rStyle w:val="Enfasidelicata"/>
                    <w:rFonts w:asciiTheme="minorHAnsi" w:eastAsiaTheme="minorHAnsi" w:hAnsiTheme="minorHAnsi" w:cstheme="minorBidi"/>
                    <w:color w:val="auto"/>
                    <w:sz w:val="40"/>
                    <w:szCs w:val="40"/>
                    <w:lang w:val="it-IT"/>
                  </w:rPr>
                </w:rPrChange>
              </w:rPr>
            </w:pPr>
            <w:ins w:id="4924" w:author="Giorgio Romeo" w:date="2020-12-31T10:11:00Z">
              <w:r w:rsidRPr="00801F40">
                <w:rPr>
                  <w:rStyle w:val="Enfasidelicata"/>
                  <w:sz w:val="40"/>
                  <w:szCs w:val="40"/>
                </w:rPr>
                <w:t>Topic</w:t>
              </w:r>
            </w:ins>
          </w:p>
        </w:tc>
        <w:tc>
          <w:tcPr>
            <w:tcW w:w="1687" w:type="dxa"/>
            <w:shd w:val="clear" w:color="auto" w:fill="D9D9D9" w:themeFill="background1" w:themeFillShade="D9"/>
          </w:tcPr>
          <w:p w14:paraId="287E4D7A" w14:textId="77777777" w:rsidR="00FF55BD" w:rsidRPr="00801F40" w:rsidRDefault="00FF55BD" w:rsidP="00FF55BD">
            <w:pPr>
              <w:pStyle w:val="Paragrafoelenco"/>
              <w:ind w:left="0"/>
              <w:jc w:val="center"/>
              <w:rPr>
                <w:ins w:id="4925" w:author="Giorgio Romeo" w:date="2020-12-31T10:11:00Z"/>
                <w:rStyle w:val="Enfasidelicata"/>
                <w:sz w:val="40"/>
                <w:szCs w:val="40"/>
                <w:rPrChange w:id="4926" w:author="Etion Pinari" w:date="2021-01-06T12:27:00Z">
                  <w:rPr>
                    <w:ins w:id="4927" w:author="Giorgio Romeo" w:date="2020-12-31T10:11:00Z"/>
                    <w:rStyle w:val="Enfasidelicata"/>
                    <w:rFonts w:asciiTheme="minorHAnsi" w:eastAsiaTheme="minorHAnsi" w:hAnsiTheme="minorHAnsi" w:cstheme="minorBidi"/>
                    <w:color w:val="auto"/>
                    <w:sz w:val="40"/>
                    <w:szCs w:val="40"/>
                    <w:lang w:val="it-IT"/>
                  </w:rPr>
                </w:rPrChange>
              </w:rPr>
            </w:pPr>
            <w:ins w:id="4928" w:author="Giorgio Romeo" w:date="2020-12-31T10:11:00Z">
              <w:r w:rsidRPr="00801F40">
                <w:rPr>
                  <w:rStyle w:val="Enfasidelicata"/>
                  <w:sz w:val="40"/>
                  <w:szCs w:val="40"/>
                </w:rPr>
                <w:t>#Hours</w:t>
              </w:r>
            </w:ins>
          </w:p>
        </w:tc>
      </w:tr>
      <w:tr w:rsidR="00FF55BD" w:rsidRPr="00801F40" w14:paraId="7920CEA4" w14:textId="77777777" w:rsidTr="00FF55BD">
        <w:trPr>
          <w:ins w:id="4929" w:author="Giorgio Romeo" w:date="2020-12-31T10:11:00Z"/>
        </w:trPr>
        <w:tc>
          <w:tcPr>
            <w:tcW w:w="6210" w:type="dxa"/>
          </w:tcPr>
          <w:p w14:paraId="119FC380" w14:textId="77777777" w:rsidR="00FF55BD" w:rsidRPr="00801F40" w:rsidRDefault="00FF55BD" w:rsidP="00FF55BD">
            <w:pPr>
              <w:pStyle w:val="Paragrafoelenco"/>
              <w:ind w:left="0"/>
              <w:jc w:val="center"/>
              <w:rPr>
                <w:ins w:id="4930" w:author="Giorgio Romeo" w:date="2020-12-31T10:11:00Z"/>
                <w:rStyle w:val="Enfasidelicata"/>
                <w:i w:val="0"/>
                <w:iCs w:val="0"/>
                <w:szCs w:val="24"/>
                <w:rPrChange w:id="4931" w:author="Etion Pinari" w:date="2021-01-06T12:27:00Z">
                  <w:rPr>
                    <w:ins w:id="4932" w:author="Giorgio Romeo" w:date="2020-12-31T10:11:00Z"/>
                    <w:rStyle w:val="Enfasidelicata"/>
                    <w:rFonts w:asciiTheme="minorHAnsi" w:eastAsiaTheme="minorHAnsi" w:hAnsiTheme="minorHAnsi" w:cstheme="minorBidi"/>
                    <w:i w:val="0"/>
                    <w:iCs w:val="0"/>
                    <w:color w:val="auto"/>
                    <w:sz w:val="22"/>
                    <w:szCs w:val="24"/>
                    <w:lang w:val="it-IT"/>
                  </w:rPr>
                </w:rPrChange>
              </w:rPr>
            </w:pPr>
            <w:ins w:id="4933" w:author="Giorgio Romeo" w:date="2020-12-31T10:11:00Z">
              <w:r w:rsidRPr="00801F40">
                <w:rPr>
                  <w:rStyle w:val="Enfasidelicata"/>
                  <w:szCs w:val="24"/>
                </w:rPr>
                <w:t>Introduction</w:t>
              </w:r>
            </w:ins>
          </w:p>
        </w:tc>
        <w:tc>
          <w:tcPr>
            <w:tcW w:w="1687" w:type="dxa"/>
            <w:shd w:val="clear" w:color="auto" w:fill="D9D9D9" w:themeFill="background1" w:themeFillShade="D9"/>
          </w:tcPr>
          <w:p w14:paraId="391BC351" w14:textId="77777777" w:rsidR="00FF55BD" w:rsidRPr="00801F40" w:rsidRDefault="00FF55BD" w:rsidP="00FF55BD">
            <w:pPr>
              <w:pStyle w:val="Paragrafoelenco"/>
              <w:ind w:left="0"/>
              <w:jc w:val="center"/>
              <w:rPr>
                <w:ins w:id="4934" w:author="Giorgio Romeo" w:date="2020-12-31T10:11:00Z"/>
                <w:rStyle w:val="Enfasidelicata"/>
                <w:i w:val="0"/>
                <w:iCs w:val="0"/>
                <w:szCs w:val="24"/>
                <w:rPrChange w:id="4935" w:author="Etion Pinari" w:date="2021-01-06T12:27:00Z">
                  <w:rPr>
                    <w:ins w:id="4936" w:author="Giorgio Romeo" w:date="2020-12-31T10:11:00Z"/>
                    <w:rStyle w:val="Enfasidelicata"/>
                    <w:rFonts w:asciiTheme="minorHAnsi" w:eastAsiaTheme="minorHAnsi" w:hAnsiTheme="minorHAnsi" w:cstheme="minorBidi"/>
                    <w:i w:val="0"/>
                    <w:iCs w:val="0"/>
                    <w:color w:val="auto"/>
                    <w:sz w:val="22"/>
                    <w:szCs w:val="24"/>
                    <w:lang w:val="it-IT"/>
                  </w:rPr>
                </w:rPrChange>
              </w:rPr>
            </w:pPr>
            <w:ins w:id="4937" w:author="Giorgio Romeo" w:date="2020-12-31T10:11:00Z">
              <w:r w:rsidRPr="00801F40">
                <w:rPr>
                  <w:rStyle w:val="Enfasidelicata"/>
                  <w:szCs w:val="24"/>
                </w:rPr>
                <w:t>8</w:t>
              </w:r>
            </w:ins>
          </w:p>
        </w:tc>
      </w:tr>
      <w:tr w:rsidR="00FF55BD" w:rsidRPr="00801F40" w14:paraId="0659E1AC" w14:textId="77777777" w:rsidTr="00FF55BD">
        <w:trPr>
          <w:ins w:id="4938" w:author="Giorgio Romeo" w:date="2020-12-31T10:11:00Z"/>
        </w:trPr>
        <w:tc>
          <w:tcPr>
            <w:tcW w:w="6210" w:type="dxa"/>
          </w:tcPr>
          <w:p w14:paraId="7AA47012" w14:textId="77777777" w:rsidR="00FF55BD" w:rsidRPr="00801F40" w:rsidRDefault="00FF55BD" w:rsidP="00FF55BD">
            <w:pPr>
              <w:pStyle w:val="Paragrafoelenco"/>
              <w:ind w:left="0"/>
              <w:jc w:val="center"/>
              <w:rPr>
                <w:ins w:id="4939" w:author="Giorgio Romeo" w:date="2020-12-31T10:11:00Z"/>
                <w:rStyle w:val="Enfasidelicata"/>
                <w:i w:val="0"/>
                <w:iCs w:val="0"/>
                <w:szCs w:val="24"/>
                <w:rPrChange w:id="4940" w:author="Etion Pinari" w:date="2021-01-06T12:27:00Z">
                  <w:rPr>
                    <w:ins w:id="4941" w:author="Giorgio Romeo" w:date="2020-12-31T10:11:00Z"/>
                    <w:rStyle w:val="Enfasidelicata"/>
                    <w:rFonts w:asciiTheme="minorHAnsi" w:eastAsiaTheme="minorHAnsi" w:hAnsiTheme="minorHAnsi" w:cstheme="minorBidi"/>
                    <w:i w:val="0"/>
                    <w:iCs w:val="0"/>
                    <w:color w:val="auto"/>
                    <w:sz w:val="22"/>
                    <w:szCs w:val="24"/>
                    <w:lang w:val="it-IT"/>
                  </w:rPr>
                </w:rPrChange>
              </w:rPr>
            </w:pPr>
            <w:ins w:id="4942" w:author="Giorgio Romeo" w:date="2020-12-31T10:11:00Z">
              <w:r w:rsidRPr="00801F40">
                <w:rPr>
                  <w:rStyle w:val="Enfasidelicata"/>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801F40" w:rsidRDefault="00FF55BD" w:rsidP="00FF55BD">
            <w:pPr>
              <w:pStyle w:val="Paragrafoelenco"/>
              <w:ind w:left="0"/>
              <w:jc w:val="center"/>
              <w:rPr>
                <w:ins w:id="4943" w:author="Giorgio Romeo" w:date="2020-12-31T10:11:00Z"/>
                <w:rStyle w:val="Enfasidelicata"/>
                <w:i w:val="0"/>
                <w:iCs w:val="0"/>
                <w:szCs w:val="24"/>
                <w:rPrChange w:id="4944" w:author="Etion Pinari" w:date="2021-01-06T12:27:00Z">
                  <w:rPr>
                    <w:ins w:id="4945" w:author="Giorgio Romeo" w:date="2020-12-31T10:11:00Z"/>
                    <w:rStyle w:val="Enfasidelicata"/>
                    <w:rFonts w:asciiTheme="minorHAnsi" w:eastAsiaTheme="minorHAnsi" w:hAnsiTheme="minorHAnsi" w:cstheme="minorBidi"/>
                    <w:i w:val="0"/>
                    <w:iCs w:val="0"/>
                    <w:color w:val="auto"/>
                    <w:sz w:val="22"/>
                    <w:szCs w:val="24"/>
                    <w:lang w:val="it-IT"/>
                  </w:rPr>
                </w:rPrChange>
              </w:rPr>
            </w:pPr>
            <w:ins w:id="4946" w:author="Giorgio Romeo" w:date="2020-12-31T10:11:00Z">
              <w:r w:rsidRPr="00801F40">
                <w:rPr>
                  <w:rStyle w:val="Enfasidelicata"/>
                  <w:szCs w:val="24"/>
                </w:rPr>
                <w:t>1</w:t>
              </w:r>
            </w:ins>
          </w:p>
        </w:tc>
      </w:tr>
      <w:tr w:rsidR="00FF55BD" w:rsidRPr="00801F40" w14:paraId="1EABDEE0" w14:textId="77777777" w:rsidTr="00FF55BD">
        <w:trPr>
          <w:ins w:id="4947" w:author="Giorgio Romeo" w:date="2020-12-31T10:11:00Z"/>
        </w:trPr>
        <w:tc>
          <w:tcPr>
            <w:tcW w:w="6210" w:type="dxa"/>
          </w:tcPr>
          <w:p w14:paraId="4133274D" w14:textId="77777777" w:rsidR="00FF55BD" w:rsidRPr="00801F40" w:rsidRDefault="00FF55BD" w:rsidP="00FF55BD">
            <w:pPr>
              <w:pStyle w:val="Paragrafoelenco"/>
              <w:ind w:left="0"/>
              <w:jc w:val="center"/>
              <w:rPr>
                <w:ins w:id="4948" w:author="Giorgio Romeo" w:date="2020-12-31T10:11:00Z"/>
                <w:rStyle w:val="Enfasidelicata"/>
                <w:i w:val="0"/>
                <w:iCs w:val="0"/>
                <w:szCs w:val="24"/>
                <w:rPrChange w:id="4949" w:author="Etion Pinari" w:date="2021-01-06T12:27:00Z">
                  <w:rPr>
                    <w:ins w:id="4950" w:author="Giorgio Romeo" w:date="2020-12-31T10:11:00Z"/>
                    <w:rStyle w:val="Enfasidelicata"/>
                    <w:rFonts w:asciiTheme="minorHAnsi" w:eastAsiaTheme="minorHAnsi" w:hAnsiTheme="minorHAnsi" w:cstheme="minorBidi"/>
                    <w:i w:val="0"/>
                    <w:iCs w:val="0"/>
                    <w:color w:val="auto"/>
                    <w:sz w:val="22"/>
                    <w:szCs w:val="24"/>
                    <w:lang w:val="it-IT"/>
                  </w:rPr>
                </w:rPrChange>
              </w:rPr>
            </w:pPr>
            <w:ins w:id="4951" w:author="Giorgio Romeo" w:date="2020-12-31T10:11:00Z">
              <w:r w:rsidRPr="00801F40">
                <w:rPr>
                  <w:rStyle w:val="Enfasidelicata"/>
                  <w:szCs w:val="24"/>
                </w:rPr>
                <w:t>Components diagram</w:t>
              </w:r>
            </w:ins>
          </w:p>
        </w:tc>
        <w:tc>
          <w:tcPr>
            <w:tcW w:w="1687" w:type="dxa"/>
            <w:shd w:val="clear" w:color="auto" w:fill="D9D9D9" w:themeFill="background1" w:themeFillShade="D9"/>
          </w:tcPr>
          <w:p w14:paraId="62778811" w14:textId="77777777" w:rsidR="00FF55BD" w:rsidRPr="00801F40" w:rsidRDefault="00FF55BD" w:rsidP="00FF55BD">
            <w:pPr>
              <w:pStyle w:val="Paragrafoelenco"/>
              <w:ind w:left="0"/>
              <w:jc w:val="center"/>
              <w:rPr>
                <w:ins w:id="4952" w:author="Giorgio Romeo" w:date="2020-12-31T10:11:00Z"/>
                <w:rStyle w:val="Enfasidelicata"/>
                <w:i w:val="0"/>
                <w:iCs w:val="0"/>
                <w:szCs w:val="24"/>
                <w:rPrChange w:id="4953" w:author="Etion Pinari" w:date="2021-01-06T12:27:00Z">
                  <w:rPr>
                    <w:ins w:id="4954" w:author="Giorgio Romeo" w:date="2020-12-31T10:11:00Z"/>
                    <w:rStyle w:val="Enfasidelicata"/>
                    <w:rFonts w:asciiTheme="minorHAnsi" w:eastAsiaTheme="minorHAnsi" w:hAnsiTheme="minorHAnsi" w:cstheme="minorBidi"/>
                    <w:i w:val="0"/>
                    <w:iCs w:val="0"/>
                    <w:color w:val="auto"/>
                    <w:sz w:val="22"/>
                    <w:szCs w:val="24"/>
                    <w:lang w:val="it-IT"/>
                  </w:rPr>
                </w:rPrChange>
              </w:rPr>
            </w:pPr>
            <w:ins w:id="4955" w:author="Giorgio Romeo" w:date="2020-12-31T10:11:00Z">
              <w:r w:rsidRPr="00801F40">
                <w:rPr>
                  <w:rStyle w:val="Enfasidelicata"/>
                  <w:szCs w:val="24"/>
                </w:rPr>
                <w:t>1.5</w:t>
              </w:r>
            </w:ins>
          </w:p>
        </w:tc>
      </w:tr>
      <w:tr w:rsidR="00FF55BD" w:rsidRPr="00801F40" w14:paraId="0BD9DF4E" w14:textId="77777777" w:rsidTr="00FF55BD">
        <w:trPr>
          <w:ins w:id="4956" w:author="Giorgio Romeo" w:date="2020-12-31T10:11:00Z"/>
        </w:trPr>
        <w:tc>
          <w:tcPr>
            <w:tcW w:w="6210" w:type="dxa"/>
          </w:tcPr>
          <w:p w14:paraId="42920407" w14:textId="77777777" w:rsidR="00FF55BD" w:rsidRPr="00801F40" w:rsidRDefault="00FF55BD" w:rsidP="00FF55BD">
            <w:pPr>
              <w:pStyle w:val="Paragrafoelenco"/>
              <w:ind w:left="0"/>
              <w:jc w:val="center"/>
              <w:rPr>
                <w:ins w:id="4957" w:author="Giorgio Romeo" w:date="2020-12-31T10:11:00Z"/>
                <w:rStyle w:val="Enfasidelicata"/>
                <w:i w:val="0"/>
                <w:iCs w:val="0"/>
                <w:szCs w:val="24"/>
                <w:rPrChange w:id="4958" w:author="Etion Pinari" w:date="2021-01-06T12:27:00Z">
                  <w:rPr>
                    <w:ins w:id="4959" w:author="Giorgio Romeo" w:date="2020-12-31T10:11:00Z"/>
                    <w:rStyle w:val="Enfasidelicata"/>
                    <w:rFonts w:asciiTheme="minorHAnsi" w:eastAsiaTheme="minorHAnsi" w:hAnsiTheme="minorHAnsi" w:cstheme="minorBidi"/>
                    <w:i w:val="0"/>
                    <w:iCs w:val="0"/>
                    <w:color w:val="auto"/>
                    <w:sz w:val="22"/>
                    <w:szCs w:val="24"/>
                    <w:lang w:val="it-IT"/>
                  </w:rPr>
                </w:rPrChange>
              </w:rPr>
            </w:pPr>
            <w:ins w:id="4960" w:author="Giorgio Romeo" w:date="2020-12-31T10:11:00Z">
              <w:r w:rsidRPr="00801F40">
                <w:rPr>
                  <w:rStyle w:val="Enfasidelicata"/>
                  <w:szCs w:val="24"/>
                </w:rPr>
                <w:t>Deployment view</w:t>
              </w:r>
            </w:ins>
          </w:p>
        </w:tc>
        <w:tc>
          <w:tcPr>
            <w:tcW w:w="1687" w:type="dxa"/>
            <w:shd w:val="clear" w:color="auto" w:fill="D9D9D9" w:themeFill="background1" w:themeFillShade="D9"/>
          </w:tcPr>
          <w:p w14:paraId="76B15369" w14:textId="77777777" w:rsidR="00FF55BD" w:rsidRPr="00801F40" w:rsidRDefault="00FF55BD" w:rsidP="00FF55BD">
            <w:pPr>
              <w:pStyle w:val="Paragrafoelenco"/>
              <w:ind w:left="0"/>
              <w:jc w:val="center"/>
              <w:rPr>
                <w:ins w:id="4961" w:author="Giorgio Romeo" w:date="2020-12-31T10:11:00Z"/>
                <w:rStyle w:val="Enfasidelicata"/>
                <w:i w:val="0"/>
                <w:iCs w:val="0"/>
                <w:szCs w:val="24"/>
                <w:rPrChange w:id="4962" w:author="Etion Pinari" w:date="2021-01-06T12:27:00Z">
                  <w:rPr>
                    <w:ins w:id="4963" w:author="Giorgio Romeo" w:date="2020-12-31T10:11:00Z"/>
                    <w:rStyle w:val="Enfasidelicata"/>
                    <w:rFonts w:asciiTheme="minorHAnsi" w:eastAsiaTheme="minorHAnsi" w:hAnsiTheme="minorHAnsi" w:cstheme="minorBidi"/>
                    <w:i w:val="0"/>
                    <w:iCs w:val="0"/>
                    <w:color w:val="auto"/>
                    <w:sz w:val="22"/>
                    <w:szCs w:val="24"/>
                    <w:lang w:val="it-IT"/>
                  </w:rPr>
                </w:rPrChange>
              </w:rPr>
            </w:pPr>
            <w:ins w:id="4964" w:author="Giorgio Romeo" w:date="2020-12-31T10:11:00Z">
              <w:r w:rsidRPr="00801F40">
                <w:rPr>
                  <w:rStyle w:val="Enfasidelicata"/>
                  <w:szCs w:val="24"/>
                </w:rPr>
                <w:t>1.5</w:t>
              </w:r>
            </w:ins>
          </w:p>
        </w:tc>
      </w:tr>
      <w:tr w:rsidR="00FF55BD" w:rsidRPr="00801F40" w14:paraId="1594B348" w14:textId="77777777" w:rsidTr="00FF55BD">
        <w:trPr>
          <w:ins w:id="4965" w:author="Giorgio Romeo" w:date="2020-12-31T10:11:00Z"/>
        </w:trPr>
        <w:tc>
          <w:tcPr>
            <w:tcW w:w="6210" w:type="dxa"/>
          </w:tcPr>
          <w:p w14:paraId="40586610" w14:textId="77777777" w:rsidR="00FF55BD" w:rsidRPr="00801F40" w:rsidRDefault="00FF55BD" w:rsidP="00FF55BD">
            <w:pPr>
              <w:pStyle w:val="Paragrafoelenco"/>
              <w:ind w:left="0"/>
              <w:jc w:val="center"/>
              <w:rPr>
                <w:ins w:id="4966" w:author="Giorgio Romeo" w:date="2020-12-31T10:11:00Z"/>
                <w:rStyle w:val="Enfasidelicata"/>
                <w:i w:val="0"/>
                <w:iCs w:val="0"/>
                <w:szCs w:val="24"/>
                <w:rPrChange w:id="4967" w:author="Etion Pinari" w:date="2021-01-06T12:27:00Z">
                  <w:rPr>
                    <w:ins w:id="4968" w:author="Giorgio Romeo" w:date="2020-12-31T10:11:00Z"/>
                    <w:rStyle w:val="Enfasidelicata"/>
                    <w:rFonts w:asciiTheme="minorHAnsi" w:eastAsiaTheme="minorHAnsi" w:hAnsiTheme="minorHAnsi" w:cstheme="minorBidi"/>
                    <w:i w:val="0"/>
                    <w:iCs w:val="0"/>
                    <w:color w:val="auto"/>
                    <w:sz w:val="22"/>
                    <w:szCs w:val="24"/>
                    <w:lang w:val="it-IT"/>
                  </w:rPr>
                </w:rPrChange>
              </w:rPr>
            </w:pPr>
            <w:ins w:id="4969" w:author="Giorgio Romeo" w:date="2020-12-31T10:11:00Z">
              <w:r w:rsidRPr="00801F40">
                <w:rPr>
                  <w:rStyle w:val="Enfasidelicata"/>
                  <w:szCs w:val="24"/>
                </w:rPr>
                <w:t>Runtime view</w:t>
              </w:r>
            </w:ins>
          </w:p>
        </w:tc>
        <w:tc>
          <w:tcPr>
            <w:tcW w:w="1687" w:type="dxa"/>
            <w:shd w:val="clear" w:color="auto" w:fill="D9D9D9" w:themeFill="background1" w:themeFillShade="D9"/>
          </w:tcPr>
          <w:p w14:paraId="1A504C88" w14:textId="77777777" w:rsidR="00FF55BD" w:rsidRPr="00801F40" w:rsidRDefault="00FF55BD" w:rsidP="00FF55BD">
            <w:pPr>
              <w:pStyle w:val="Paragrafoelenco"/>
              <w:ind w:left="0"/>
              <w:jc w:val="center"/>
              <w:rPr>
                <w:ins w:id="4970" w:author="Giorgio Romeo" w:date="2020-12-31T10:11:00Z"/>
                <w:rStyle w:val="Enfasidelicata"/>
                <w:i w:val="0"/>
                <w:iCs w:val="0"/>
                <w:szCs w:val="24"/>
                <w:rPrChange w:id="4971" w:author="Etion Pinari" w:date="2021-01-06T12:27:00Z">
                  <w:rPr>
                    <w:ins w:id="4972" w:author="Giorgio Romeo" w:date="2020-12-31T10:11:00Z"/>
                    <w:rStyle w:val="Enfasidelicata"/>
                    <w:rFonts w:asciiTheme="minorHAnsi" w:eastAsiaTheme="minorHAnsi" w:hAnsiTheme="minorHAnsi" w:cstheme="minorBidi"/>
                    <w:i w:val="0"/>
                    <w:iCs w:val="0"/>
                    <w:color w:val="auto"/>
                    <w:sz w:val="22"/>
                    <w:szCs w:val="24"/>
                    <w:lang w:val="it-IT"/>
                  </w:rPr>
                </w:rPrChange>
              </w:rPr>
            </w:pPr>
            <w:ins w:id="4973" w:author="Giorgio Romeo" w:date="2020-12-31T10:11:00Z">
              <w:r w:rsidRPr="00801F40">
                <w:rPr>
                  <w:rStyle w:val="Enfasidelicata"/>
                  <w:szCs w:val="24"/>
                </w:rPr>
                <w:t>0.5</w:t>
              </w:r>
            </w:ins>
          </w:p>
        </w:tc>
      </w:tr>
      <w:tr w:rsidR="00FF55BD" w:rsidRPr="00801F40" w14:paraId="38154681" w14:textId="77777777" w:rsidTr="00FF55BD">
        <w:trPr>
          <w:ins w:id="4974" w:author="Giorgio Romeo" w:date="2020-12-31T10:11:00Z"/>
        </w:trPr>
        <w:tc>
          <w:tcPr>
            <w:tcW w:w="6210" w:type="dxa"/>
          </w:tcPr>
          <w:p w14:paraId="04AE9BA4" w14:textId="77777777" w:rsidR="00FF55BD" w:rsidRPr="00801F40" w:rsidRDefault="00FF55BD" w:rsidP="00FF55BD">
            <w:pPr>
              <w:pStyle w:val="Paragrafoelenco"/>
              <w:ind w:left="0"/>
              <w:jc w:val="center"/>
              <w:rPr>
                <w:ins w:id="4975" w:author="Giorgio Romeo" w:date="2020-12-31T10:11:00Z"/>
                <w:rStyle w:val="Enfasidelicata"/>
                <w:i w:val="0"/>
                <w:iCs w:val="0"/>
                <w:szCs w:val="24"/>
                <w:rPrChange w:id="4976" w:author="Etion Pinari" w:date="2021-01-06T12:27:00Z">
                  <w:rPr>
                    <w:ins w:id="4977" w:author="Giorgio Romeo" w:date="2020-12-31T10:11:00Z"/>
                    <w:rStyle w:val="Enfasidelicata"/>
                    <w:rFonts w:asciiTheme="minorHAnsi" w:eastAsiaTheme="minorHAnsi" w:hAnsiTheme="minorHAnsi" w:cstheme="minorBidi"/>
                    <w:i w:val="0"/>
                    <w:iCs w:val="0"/>
                    <w:color w:val="auto"/>
                    <w:sz w:val="22"/>
                    <w:szCs w:val="24"/>
                    <w:lang w:val="it-IT"/>
                  </w:rPr>
                </w:rPrChange>
              </w:rPr>
            </w:pPr>
            <w:ins w:id="4978" w:author="Giorgio Romeo" w:date="2020-12-31T10:11:00Z">
              <w:r w:rsidRPr="00801F40">
                <w:rPr>
                  <w:rStyle w:val="Enfasidelicata"/>
                  <w:szCs w:val="24"/>
                </w:rPr>
                <w:t>Components interface</w:t>
              </w:r>
            </w:ins>
          </w:p>
        </w:tc>
        <w:tc>
          <w:tcPr>
            <w:tcW w:w="1687" w:type="dxa"/>
            <w:shd w:val="clear" w:color="auto" w:fill="D9D9D9" w:themeFill="background1" w:themeFillShade="D9"/>
          </w:tcPr>
          <w:p w14:paraId="399584D2" w14:textId="77777777" w:rsidR="00FF55BD" w:rsidRPr="00801F40" w:rsidRDefault="00FF55BD" w:rsidP="00FF55BD">
            <w:pPr>
              <w:pStyle w:val="Paragrafoelenco"/>
              <w:ind w:left="0"/>
              <w:jc w:val="center"/>
              <w:rPr>
                <w:ins w:id="4979" w:author="Giorgio Romeo" w:date="2020-12-31T10:11:00Z"/>
                <w:rStyle w:val="Enfasidelicata"/>
                <w:i w:val="0"/>
                <w:iCs w:val="0"/>
                <w:szCs w:val="24"/>
                <w:rPrChange w:id="4980" w:author="Etion Pinari" w:date="2021-01-06T12:27:00Z">
                  <w:rPr>
                    <w:ins w:id="4981" w:author="Giorgio Romeo" w:date="2020-12-31T10:11:00Z"/>
                    <w:rStyle w:val="Enfasidelicata"/>
                    <w:rFonts w:asciiTheme="minorHAnsi" w:eastAsiaTheme="minorHAnsi" w:hAnsiTheme="minorHAnsi" w:cstheme="minorBidi"/>
                    <w:i w:val="0"/>
                    <w:iCs w:val="0"/>
                    <w:color w:val="auto"/>
                    <w:sz w:val="22"/>
                    <w:szCs w:val="24"/>
                    <w:lang w:val="it-IT"/>
                  </w:rPr>
                </w:rPrChange>
              </w:rPr>
            </w:pPr>
            <w:ins w:id="4982" w:author="Giorgio Romeo" w:date="2020-12-31T10:11:00Z">
              <w:r w:rsidRPr="00801F40">
                <w:rPr>
                  <w:rStyle w:val="Enfasidelicata"/>
                  <w:szCs w:val="24"/>
                </w:rPr>
                <w:t>1.5</w:t>
              </w:r>
            </w:ins>
          </w:p>
        </w:tc>
      </w:tr>
      <w:tr w:rsidR="00FF55BD" w:rsidRPr="00801F40" w14:paraId="7711F341" w14:textId="77777777" w:rsidTr="00FF55BD">
        <w:trPr>
          <w:ins w:id="4983" w:author="Giorgio Romeo" w:date="2020-12-31T10:11:00Z"/>
        </w:trPr>
        <w:tc>
          <w:tcPr>
            <w:tcW w:w="6210" w:type="dxa"/>
          </w:tcPr>
          <w:p w14:paraId="233E9104" w14:textId="77777777" w:rsidR="00FF55BD" w:rsidRPr="00801F40" w:rsidRDefault="00FF55BD" w:rsidP="00FF55BD">
            <w:pPr>
              <w:pStyle w:val="Paragrafoelenco"/>
              <w:ind w:left="0"/>
              <w:jc w:val="center"/>
              <w:rPr>
                <w:ins w:id="4984" w:author="Giorgio Romeo" w:date="2020-12-31T10:11:00Z"/>
                <w:rStyle w:val="Enfasidelicata"/>
                <w:i w:val="0"/>
                <w:iCs w:val="0"/>
                <w:szCs w:val="24"/>
                <w:rPrChange w:id="4985" w:author="Etion Pinari" w:date="2021-01-06T12:27:00Z">
                  <w:rPr>
                    <w:ins w:id="4986" w:author="Giorgio Romeo" w:date="2020-12-31T10:11:00Z"/>
                    <w:rStyle w:val="Enfasidelicata"/>
                    <w:rFonts w:asciiTheme="minorHAnsi" w:eastAsiaTheme="minorHAnsi" w:hAnsiTheme="minorHAnsi" w:cstheme="minorBidi"/>
                    <w:i w:val="0"/>
                    <w:iCs w:val="0"/>
                    <w:color w:val="auto"/>
                    <w:sz w:val="22"/>
                    <w:szCs w:val="24"/>
                    <w:lang w:val="it-IT"/>
                  </w:rPr>
                </w:rPrChange>
              </w:rPr>
            </w:pPr>
            <w:ins w:id="4987" w:author="Giorgio Romeo" w:date="2020-12-31T10:11:00Z">
              <w:r w:rsidRPr="00801F40">
                <w:rPr>
                  <w:rStyle w:val="Enfasidelicata"/>
                  <w:szCs w:val="24"/>
                </w:rPr>
                <w:t>Architectural styles and patterns</w:t>
              </w:r>
            </w:ins>
          </w:p>
        </w:tc>
        <w:tc>
          <w:tcPr>
            <w:tcW w:w="1687" w:type="dxa"/>
            <w:shd w:val="clear" w:color="auto" w:fill="D9D9D9" w:themeFill="background1" w:themeFillShade="D9"/>
          </w:tcPr>
          <w:p w14:paraId="324E0B3D" w14:textId="77777777" w:rsidR="00FF55BD" w:rsidRPr="00801F40" w:rsidRDefault="00FF55BD" w:rsidP="00FF55BD">
            <w:pPr>
              <w:pStyle w:val="Paragrafoelenco"/>
              <w:ind w:left="0"/>
              <w:jc w:val="center"/>
              <w:rPr>
                <w:ins w:id="4988" w:author="Giorgio Romeo" w:date="2020-12-31T10:11:00Z"/>
                <w:rStyle w:val="Enfasidelicata"/>
                <w:i w:val="0"/>
                <w:iCs w:val="0"/>
                <w:szCs w:val="24"/>
                <w:rPrChange w:id="4989" w:author="Etion Pinari" w:date="2021-01-06T12:27:00Z">
                  <w:rPr>
                    <w:ins w:id="4990" w:author="Giorgio Romeo" w:date="2020-12-31T10:11:00Z"/>
                    <w:rStyle w:val="Enfasidelicata"/>
                    <w:rFonts w:asciiTheme="minorHAnsi" w:eastAsiaTheme="minorHAnsi" w:hAnsiTheme="minorHAnsi" w:cstheme="minorBidi"/>
                    <w:i w:val="0"/>
                    <w:iCs w:val="0"/>
                    <w:color w:val="auto"/>
                    <w:sz w:val="22"/>
                    <w:szCs w:val="24"/>
                    <w:lang w:val="it-IT"/>
                  </w:rPr>
                </w:rPrChange>
              </w:rPr>
            </w:pPr>
            <w:ins w:id="4991" w:author="Giorgio Romeo" w:date="2020-12-31T10:11:00Z">
              <w:r w:rsidRPr="00801F40">
                <w:rPr>
                  <w:rStyle w:val="Enfasidelicata"/>
                  <w:szCs w:val="24"/>
                </w:rPr>
                <w:t>6</w:t>
              </w:r>
            </w:ins>
          </w:p>
        </w:tc>
      </w:tr>
      <w:tr w:rsidR="00FF55BD" w:rsidRPr="00801F40" w14:paraId="116E723E" w14:textId="77777777" w:rsidTr="00FF55BD">
        <w:trPr>
          <w:ins w:id="4992" w:author="Giorgio Romeo" w:date="2020-12-31T10:11:00Z"/>
        </w:trPr>
        <w:tc>
          <w:tcPr>
            <w:tcW w:w="6210" w:type="dxa"/>
          </w:tcPr>
          <w:p w14:paraId="06AE0B7D" w14:textId="77777777" w:rsidR="00FF55BD" w:rsidRPr="00801F40" w:rsidRDefault="00FF55BD" w:rsidP="00FF55BD">
            <w:pPr>
              <w:pStyle w:val="Paragrafoelenco"/>
              <w:ind w:left="0"/>
              <w:jc w:val="center"/>
              <w:rPr>
                <w:ins w:id="4993" w:author="Giorgio Romeo" w:date="2020-12-31T10:11:00Z"/>
                <w:rStyle w:val="Enfasidelicata"/>
                <w:i w:val="0"/>
                <w:iCs w:val="0"/>
                <w:szCs w:val="24"/>
                <w:rPrChange w:id="4994" w:author="Etion Pinari" w:date="2021-01-06T12:27:00Z">
                  <w:rPr>
                    <w:ins w:id="4995" w:author="Giorgio Romeo" w:date="2020-12-31T10:11:00Z"/>
                    <w:rStyle w:val="Enfasidelicata"/>
                    <w:rFonts w:asciiTheme="minorHAnsi" w:eastAsiaTheme="minorHAnsi" w:hAnsiTheme="minorHAnsi" w:cstheme="minorBidi"/>
                    <w:i w:val="0"/>
                    <w:iCs w:val="0"/>
                    <w:color w:val="auto"/>
                    <w:sz w:val="22"/>
                    <w:szCs w:val="24"/>
                    <w:lang w:val="it-IT"/>
                  </w:rPr>
                </w:rPrChange>
              </w:rPr>
            </w:pPr>
            <w:ins w:id="4996" w:author="Giorgio Romeo" w:date="2020-12-31T10:11:00Z">
              <w:r w:rsidRPr="00801F40">
                <w:rPr>
                  <w:rStyle w:val="Enfasidelicata"/>
                  <w:szCs w:val="24"/>
                </w:rPr>
                <w:t>User interface design</w:t>
              </w:r>
            </w:ins>
          </w:p>
        </w:tc>
        <w:tc>
          <w:tcPr>
            <w:tcW w:w="1687" w:type="dxa"/>
            <w:shd w:val="clear" w:color="auto" w:fill="D9D9D9" w:themeFill="background1" w:themeFillShade="D9"/>
          </w:tcPr>
          <w:p w14:paraId="5DFB6C16" w14:textId="77777777" w:rsidR="00FF55BD" w:rsidRPr="00801F40" w:rsidRDefault="00FF55BD" w:rsidP="00FF55BD">
            <w:pPr>
              <w:pStyle w:val="Paragrafoelenco"/>
              <w:ind w:left="0"/>
              <w:jc w:val="center"/>
              <w:rPr>
                <w:ins w:id="4997" w:author="Giorgio Romeo" w:date="2020-12-31T10:11:00Z"/>
                <w:rStyle w:val="Enfasidelicata"/>
                <w:i w:val="0"/>
                <w:iCs w:val="0"/>
                <w:szCs w:val="24"/>
                <w:rPrChange w:id="4998" w:author="Etion Pinari" w:date="2021-01-06T12:27:00Z">
                  <w:rPr>
                    <w:ins w:id="4999" w:author="Giorgio Romeo" w:date="2020-12-31T10:11:00Z"/>
                    <w:rStyle w:val="Enfasidelicata"/>
                    <w:rFonts w:asciiTheme="minorHAnsi" w:eastAsiaTheme="minorHAnsi" w:hAnsiTheme="minorHAnsi" w:cstheme="minorBidi"/>
                    <w:i w:val="0"/>
                    <w:iCs w:val="0"/>
                    <w:color w:val="auto"/>
                    <w:sz w:val="22"/>
                    <w:szCs w:val="24"/>
                    <w:lang w:val="it-IT"/>
                  </w:rPr>
                </w:rPrChange>
              </w:rPr>
            </w:pPr>
            <w:ins w:id="5000" w:author="Giorgio Romeo" w:date="2020-12-31T10:11:00Z">
              <w:r w:rsidRPr="00801F40">
                <w:rPr>
                  <w:rStyle w:val="Enfasidelicata"/>
                  <w:szCs w:val="24"/>
                </w:rPr>
                <w:t>1</w:t>
              </w:r>
            </w:ins>
          </w:p>
        </w:tc>
      </w:tr>
      <w:tr w:rsidR="00FF55BD" w:rsidRPr="00801F40" w14:paraId="5A9B292A" w14:textId="77777777" w:rsidTr="00FF55BD">
        <w:trPr>
          <w:ins w:id="5001" w:author="Giorgio Romeo" w:date="2020-12-31T10:11:00Z"/>
        </w:trPr>
        <w:tc>
          <w:tcPr>
            <w:tcW w:w="6210" w:type="dxa"/>
          </w:tcPr>
          <w:p w14:paraId="55217DBA" w14:textId="77777777" w:rsidR="00FF55BD" w:rsidRPr="00801F40" w:rsidRDefault="00FF55BD" w:rsidP="00FF55BD">
            <w:pPr>
              <w:pStyle w:val="Paragrafoelenco"/>
              <w:tabs>
                <w:tab w:val="center" w:pos="2997"/>
                <w:tab w:val="left" w:pos="4410"/>
                <w:tab w:val="right" w:pos="5994"/>
              </w:tabs>
              <w:ind w:left="0"/>
              <w:rPr>
                <w:ins w:id="5002" w:author="Giorgio Romeo" w:date="2020-12-31T10:11:00Z"/>
                <w:rStyle w:val="Enfasidelicata"/>
                <w:i w:val="0"/>
                <w:iCs w:val="0"/>
                <w:szCs w:val="24"/>
                <w:rPrChange w:id="5003" w:author="Etion Pinari" w:date="2021-01-06T12:27:00Z">
                  <w:rPr>
                    <w:ins w:id="5004" w:author="Giorgio Romeo" w:date="2020-12-31T10:11:00Z"/>
                    <w:rStyle w:val="Enfasidelicata"/>
                    <w:rFonts w:asciiTheme="minorHAnsi" w:eastAsiaTheme="minorHAnsi" w:hAnsiTheme="minorHAnsi" w:cstheme="minorBidi"/>
                    <w:i w:val="0"/>
                    <w:iCs w:val="0"/>
                    <w:color w:val="auto"/>
                    <w:sz w:val="22"/>
                    <w:szCs w:val="24"/>
                    <w:lang w:val="it-IT"/>
                  </w:rPr>
                </w:rPrChange>
              </w:rPr>
            </w:pPr>
            <w:ins w:id="5005" w:author="Giorgio Romeo" w:date="2020-12-31T10:11: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
          <w:p w14:paraId="00E1342C" w14:textId="77777777" w:rsidR="00FF55BD" w:rsidRPr="00801F40" w:rsidRDefault="00FF55BD" w:rsidP="00FF55BD">
            <w:pPr>
              <w:pStyle w:val="Paragrafoelenco"/>
              <w:ind w:left="0"/>
              <w:jc w:val="center"/>
              <w:rPr>
                <w:ins w:id="5006" w:author="Giorgio Romeo" w:date="2020-12-31T10:11:00Z"/>
                <w:rStyle w:val="Enfasidelicata"/>
                <w:i w:val="0"/>
                <w:iCs w:val="0"/>
                <w:szCs w:val="24"/>
                <w:rPrChange w:id="5007" w:author="Etion Pinari" w:date="2021-01-06T12:27:00Z">
                  <w:rPr>
                    <w:ins w:id="5008" w:author="Giorgio Romeo" w:date="2020-12-31T10:11:00Z"/>
                    <w:rStyle w:val="Enfasidelicata"/>
                    <w:rFonts w:asciiTheme="minorHAnsi" w:eastAsiaTheme="minorHAnsi" w:hAnsiTheme="minorHAnsi" w:cstheme="minorBidi"/>
                    <w:i w:val="0"/>
                    <w:iCs w:val="0"/>
                    <w:color w:val="auto"/>
                    <w:sz w:val="22"/>
                    <w:szCs w:val="24"/>
                    <w:lang w:val="it-IT"/>
                  </w:rPr>
                </w:rPrChange>
              </w:rPr>
            </w:pPr>
            <w:ins w:id="5009" w:author="Giorgio Romeo" w:date="2020-12-31T10:11:00Z">
              <w:r w:rsidRPr="00801F40">
                <w:rPr>
                  <w:rStyle w:val="Enfasidelicata"/>
                  <w:szCs w:val="24"/>
                </w:rPr>
                <w:t>1</w:t>
              </w:r>
            </w:ins>
          </w:p>
        </w:tc>
      </w:tr>
      <w:tr w:rsidR="00FF55BD" w:rsidRPr="00801F40" w14:paraId="6B38D415" w14:textId="77777777" w:rsidTr="00FF55BD">
        <w:tblPrEx>
          <w:tblW w:w="0" w:type="auto"/>
          <w:tblPrExChange w:id="5010" w:author="Giorgio Romeo" w:date="2020-12-31T10:11:00Z">
            <w:tblPrEx>
              <w:tblW w:w="0" w:type="auto"/>
            </w:tblPrEx>
          </w:tblPrExChange>
        </w:tblPrEx>
        <w:trPr>
          <w:ins w:id="5011" w:author="Giorgio Romeo" w:date="2020-12-31T10:11:00Z"/>
        </w:trPr>
        <w:tc>
          <w:tcPr>
            <w:tcW w:w="6210" w:type="dxa"/>
            <w:tcPrChange w:id="5012" w:author="Giorgio Romeo" w:date="2020-12-31T10:11:00Z">
              <w:tcPr>
                <w:tcW w:w="6210" w:type="dxa"/>
              </w:tcPr>
            </w:tcPrChange>
          </w:tcPr>
          <w:p w14:paraId="0D871E68" w14:textId="77777777" w:rsidR="00FF55BD" w:rsidRPr="00801F40" w:rsidRDefault="00FF55BD" w:rsidP="00FF55BD">
            <w:pPr>
              <w:pStyle w:val="Paragrafoelenco"/>
              <w:tabs>
                <w:tab w:val="center" w:pos="2997"/>
                <w:tab w:val="left" w:pos="4410"/>
                <w:tab w:val="right" w:pos="5994"/>
              </w:tabs>
              <w:ind w:left="0"/>
              <w:jc w:val="center"/>
              <w:rPr>
                <w:ins w:id="5013" w:author="Giorgio Romeo" w:date="2020-12-31T10:11:00Z"/>
                <w:rStyle w:val="Enfasidelicata"/>
                <w:szCs w:val="24"/>
                <w:rPrChange w:id="5014" w:author="Etion Pinari" w:date="2021-01-06T12:27:00Z">
                  <w:rPr>
                    <w:ins w:id="5015" w:author="Giorgio Romeo" w:date="2020-12-31T10:11:00Z"/>
                    <w:rStyle w:val="Enfasidelicata"/>
                    <w:rFonts w:asciiTheme="minorHAnsi" w:eastAsiaTheme="minorHAnsi" w:hAnsiTheme="minorHAnsi" w:cstheme="minorBidi"/>
                    <w:color w:val="auto"/>
                    <w:sz w:val="22"/>
                    <w:szCs w:val="24"/>
                    <w:lang w:val="it-IT"/>
                  </w:rPr>
                </w:rPrChange>
              </w:rPr>
            </w:pPr>
            <w:ins w:id="5016" w:author="Giorgio Romeo" w:date="2020-12-31T10:11:00Z">
              <w:r w:rsidRPr="00801F40">
                <w:rPr>
                  <w:rStyle w:val="Enfasidelicata"/>
                  <w:szCs w:val="24"/>
                </w:rPr>
                <w:t>Implementation, integration and test plan</w:t>
              </w:r>
            </w:ins>
          </w:p>
        </w:tc>
        <w:tc>
          <w:tcPr>
            <w:tcW w:w="1687" w:type="dxa"/>
            <w:shd w:val="clear" w:color="auto" w:fill="D9D9D9" w:themeFill="background1" w:themeFillShade="D9"/>
            <w:tcPrChange w:id="5017" w:author="Giorgio Romeo" w:date="2020-12-31T10:11:00Z">
              <w:tcPr>
                <w:tcW w:w="1687" w:type="dxa"/>
                <w:shd w:val="clear" w:color="auto" w:fill="D9D9D9" w:themeFill="background1" w:themeFillShade="D9"/>
              </w:tcPr>
            </w:tcPrChange>
          </w:tcPr>
          <w:p w14:paraId="13A63B2C" w14:textId="77777777" w:rsidR="00FF55BD" w:rsidRPr="00801F40" w:rsidRDefault="00FF55BD" w:rsidP="00FF55BD">
            <w:pPr>
              <w:pStyle w:val="Paragrafoelenco"/>
              <w:ind w:left="0"/>
              <w:jc w:val="center"/>
              <w:rPr>
                <w:ins w:id="5018" w:author="Giorgio Romeo" w:date="2020-12-31T10:11:00Z"/>
                <w:rStyle w:val="Enfasidelicata"/>
                <w:szCs w:val="24"/>
                <w:rPrChange w:id="5019" w:author="Etion Pinari" w:date="2021-01-06T12:27:00Z">
                  <w:rPr>
                    <w:ins w:id="5020" w:author="Giorgio Romeo" w:date="2020-12-31T10:11:00Z"/>
                    <w:rStyle w:val="Enfasidelicata"/>
                    <w:rFonts w:asciiTheme="minorHAnsi" w:eastAsiaTheme="minorHAnsi" w:hAnsiTheme="minorHAnsi" w:cstheme="minorBidi"/>
                    <w:color w:val="auto"/>
                    <w:sz w:val="22"/>
                    <w:szCs w:val="24"/>
                    <w:lang w:val="it-IT"/>
                  </w:rPr>
                </w:rPrChange>
              </w:rPr>
            </w:pPr>
          </w:p>
        </w:tc>
      </w:tr>
      <w:tr w:rsidR="00FF55BD" w:rsidRPr="00801F40" w14:paraId="5F2A3553" w14:textId="77777777" w:rsidTr="00FF55BD">
        <w:trPr>
          <w:ins w:id="5021" w:author="Giorgio Romeo" w:date="2020-12-31T10:11:00Z"/>
        </w:trPr>
        <w:tc>
          <w:tcPr>
            <w:tcW w:w="6210" w:type="dxa"/>
          </w:tcPr>
          <w:p w14:paraId="7E2D264E" w14:textId="77777777" w:rsidR="00FF55BD" w:rsidRPr="00801F40" w:rsidRDefault="00FF55BD" w:rsidP="00FF55BD">
            <w:pPr>
              <w:pStyle w:val="Paragrafoelenco"/>
              <w:tabs>
                <w:tab w:val="center" w:pos="2997"/>
                <w:tab w:val="left" w:pos="4410"/>
                <w:tab w:val="right" w:pos="5994"/>
              </w:tabs>
              <w:ind w:left="0"/>
              <w:jc w:val="center"/>
              <w:rPr>
                <w:ins w:id="5022" w:author="Giorgio Romeo" w:date="2020-12-31T10:11:00Z"/>
                <w:rStyle w:val="Enfasidelicata"/>
                <w:i w:val="0"/>
                <w:iCs w:val="0"/>
                <w:szCs w:val="24"/>
                <w:rPrChange w:id="5023" w:author="Etion Pinari" w:date="2021-01-06T12:27:00Z">
                  <w:rPr>
                    <w:ins w:id="5024" w:author="Giorgio Romeo" w:date="2020-12-31T10:11:00Z"/>
                    <w:rStyle w:val="Enfasidelicata"/>
                    <w:rFonts w:asciiTheme="minorHAnsi" w:eastAsiaTheme="minorHAnsi" w:hAnsiTheme="minorHAnsi" w:cstheme="minorBidi"/>
                    <w:i w:val="0"/>
                    <w:iCs w:val="0"/>
                    <w:color w:val="auto"/>
                    <w:sz w:val="22"/>
                    <w:szCs w:val="24"/>
                    <w:lang w:val="it-IT"/>
                  </w:rPr>
                </w:rPrChange>
              </w:rPr>
            </w:pPr>
            <w:ins w:id="5025" w:author="Giorgio Romeo" w:date="2020-12-31T10:11:00Z">
              <w:r w:rsidRPr="00801F40">
                <w:rPr>
                  <w:rStyle w:val="Enfasidelicata"/>
                  <w:szCs w:val="24"/>
                </w:rPr>
                <w:t>Research on various topics</w:t>
              </w:r>
            </w:ins>
          </w:p>
        </w:tc>
        <w:tc>
          <w:tcPr>
            <w:tcW w:w="1687" w:type="dxa"/>
            <w:shd w:val="clear" w:color="auto" w:fill="D9D9D9" w:themeFill="background1" w:themeFillShade="D9"/>
          </w:tcPr>
          <w:p w14:paraId="25238822" w14:textId="77777777" w:rsidR="00FF55BD" w:rsidRPr="00801F40" w:rsidRDefault="00FF55BD" w:rsidP="00FF55BD">
            <w:pPr>
              <w:pStyle w:val="Paragrafoelenco"/>
              <w:ind w:left="0"/>
              <w:jc w:val="center"/>
              <w:rPr>
                <w:ins w:id="5026" w:author="Giorgio Romeo" w:date="2020-12-31T10:11:00Z"/>
                <w:rStyle w:val="Enfasidelicata"/>
                <w:i w:val="0"/>
                <w:iCs w:val="0"/>
                <w:szCs w:val="24"/>
                <w:rPrChange w:id="5027" w:author="Etion Pinari" w:date="2021-01-06T12:27:00Z">
                  <w:rPr>
                    <w:ins w:id="5028" w:author="Giorgio Romeo" w:date="2020-12-31T10:11:00Z"/>
                    <w:rStyle w:val="Enfasidelicata"/>
                    <w:rFonts w:asciiTheme="minorHAnsi" w:eastAsiaTheme="minorHAnsi" w:hAnsiTheme="minorHAnsi" w:cstheme="minorBidi"/>
                    <w:i w:val="0"/>
                    <w:iCs w:val="0"/>
                    <w:color w:val="auto"/>
                    <w:sz w:val="22"/>
                    <w:szCs w:val="24"/>
                    <w:lang w:val="it-IT"/>
                  </w:rPr>
                </w:rPrChange>
              </w:rPr>
            </w:pPr>
            <w:ins w:id="5029" w:author="Giorgio Romeo" w:date="2020-12-31T10:11:00Z">
              <w:r w:rsidRPr="00801F40">
                <w:rPr>
                  <w:rStyle w:val="Enfasidelicata"/>
                  <w:szCs w:val="24"/>
                </w:rPr>
                <w:t>3</w:t>
              </w:r>
            </w:ins>
          </w:p>
        </w:tc>
      </w:tr>
      <w:tr w:rsidR="00FF55BD" w:rsidRPr="00801F40" w14:paraId="143022E0" w14:textId="77777777" w:rsidTr="00FF55BD">
        <w:trPr>
          <w:ins w:id="5030" w:author="Giorgio Romeo" w:date="2020-12-31T10:11:00Z"/>
        </w:trPr>
        <w:tc>
          <w:tcPr>
            <w:tcW w:w="6210" w:type="dxa"/>
          </w:tcPr>
          <w:p w14:paraId="714C9B19" w14:textId="77777777" w:rsidR="00FF55BD" w:rsidRPr="00801F40" w:rsidRDefault="00FF55BD" w:rsidP="00FF55BD">
            <w:pPr>
              <w:pStyle w:val="Paragrafoelenco"/>
              <w:tabs>
                <w:tab w:val="center" w:pos="2997"/>
                <w:tab w:val="left" w:pos="4410"/>
                <w:tab w:val="right" w:pos="5994"/>
              </w:tabs>
              <w:ind w:left="0"/>
              <w:jc w:val="center"/>
              <w:rPr>
                <w:ins w:id="5031" w:author="Giorgio Romeo" w:date="2020-12-31T10:11:00Z"/>
                <w:rStyle w:val="Enfasidelicata"/>
                <w:i w:val="0"/>
                <w:iCs w:val="0"/>
                <w:szCs w:val="24"/>
                <w:rPrChange w:id="5032" w:author="Etion Pinari" w:date="2021-01-06T12:27:00Z">
                  <w:rPr>
                    <w:ins w:id="5033" w:author="Giorgio Romeo" w:date="2020-12-31T10:11:00Z"/>
                    <w:rStyle w:val="Enfasidelicata"/>
                    <w:rFonts w:asciiTheme="minorHAnsi" w:eastAsiaTheme="minorHAnsi" w:hAnsiTheme="minorHAnsi" w:cstheme="minorBidi"/>
                    <w:i w:val="0"/>
                    <w:iCs w:val="0"/>
                    <w:color w:val="auto"/>
                    <w:sz w:val="22"/>
                    <w:szCs w:val="24"/>
                    <w:lang w:val="it-IT"/>
                  </w:rPr>
                </w:rPrChange>
              </w:rPr>
            </w:pPr>
            <w:ins w:id="5034" w:author="Giorgio Romeo" w:date="2020-12-31T10:11:00Z">
              <w:r w:rsidRPr="00801F40">
                <w:rPr>
                  <w:rStyle w:val="Enfasidelicata"/>
                  <w:szCs w:val="24"/>
                </w:rPr>
                <w:t>Writing on Word and formatting</w:t>
              </w:r>
            </w:ins>
          </w:p>
        </w:tc>
        <w:tc>
          <w:tcPr>
            <w:tcW w:w="1687" w:type="dxa"/>
            <w:shd w:val="clear" w:color="auto" w:fill="D9D9D9" w:themeFill="background1" w:themeFillShade="D9"/>
          </w:tcPr>
          <w:p w14:paraId="22E70824" w14:textId="77777777" w:rsidR="00FF55BD" w:rsidRPr="00801F40" w:rsidRDefault="00FF55BD" w:rsidP="00FF55BD">
            <w:pPr>
              <w:pStyle w:val="Paragrafoelenco"/>
              <w:ind w:left="0"/>
              <w:jc w:val="center"/>
              <w:rPr>
                <w:ins w:id="5035" w:author="Giorgio Romeo" w:date="2020-12-31T10:11:00Z"/>
                <w:rStyle w:val="Enfasidelicata"/>
                <w:i w:val="0"/>
                <w:iCs w:val="0"/>
                <w:szCs w:val="24"/>
                <w:rPrChange w:id="5036" w:author="Etion Pinari" w:date="2021-01-06T12:27:00Z">
                  <w:rPr>
                    <w:ins w:id="5037" w:author="Giorgio Romeo" w:date="2020-12-31T10:11:00Z"/>
                    <w:rStyle w:val="Enfasidelicata"/>
                    <w:rFonts w:asciiTheme="minorHAnsi" w:eastAsiaTheme="minorHAnsi" w:hAnsiTheme="minorHAnsi" w:cstheme="minorBidi"/>
                    <w:i w:val="0"/>
                    <w:iCs w:val="0"/>
                    <w:color w:val="auto"/>
                    <w:sz w:val="22"/>
                    <w:szCs w:val="24"/>
                    <w:lang w:val="it-IT"/>
                  </w:rPr>
                </w:rPrChange>
              </w:rPr>
            </w:pPr>
            <w:ins w:id="5038" w:author="Giorgio Romeo" w:date="2020-12-31T10:11:00Z">
              <w:r w:rsidRPr="00801F40">
                <w:rPr>
                  <w:rStyle w:val="Enfasidelicata"/>
                  <w:szCs w:val="24"/>
                </w:rPr>
                <w:t>5</w:t>
              </w:r>
            </w:ins>
          </w:p>
        </w:tc>
      </w:tr>
      <w:tr w:rsidR="00FF55BD" w:rsidRPr="00801F40" w14:paraId="3F1DAB3E" w14:textId="77777777" w:rsidTr="00FF55BD">
        <w:trPr>
          <w:ins w:id="5039" w:author="Giorgio Romeo" w:date="2020-12-31T10:11:00Z"/>
        </w:trPr>
        <w:tc>
          <w:tcPr>
            <w:tcW w:w="6210" w:type="dxa"/>
          </w:tcPr>
          <w:p w14:paraId="15B69E08" w14:textId="77777777" w:rsidR="00FF55BD" w:rsidRPr="00801F40" w:rsidRDefault="00FF55BD" w:rsidP="00FF55BD">
            <w:pPr>
              <w:pStyle w:val="Paragrafoelenco"/>
              <w:tabs>
                <w:tab w:val="center" w:pos="2997"/>
                <w:tab w:val="left" w:pos="4410"/>
                <w:tab w:val="right" w:pos="5994"/>
              </w:tabs>
              <w:ind w:left="0"/>
              <w:jc w:val="center"/>
              <w:rPr>
                <w:ins w:id="5040" w:author="Giorgio Romeo" w:date="2020-12-31T10:11:00Z"/>
                <w:rStyle w:val="Enfasidelicata"/>
                <w:i w:val="0"/>
                <w:iCs w:val="0"/>
                <w:szCs w:val="24"/>
                <w:rPrChange w:id="5041" w:author="Etion Pinari" w:date="2021-01-06T12:27:00Z">
                  <w:rPr>
                    <w:ins w:id="5042" w:author="Giorgio Romeo" w:date="2020-12-31T10:11:00Z"/>
                    <w:rStyle w:val="Enfasidelicata"/>
                    <w:rFonts w:asciiTheme="minorHAnsi" w:eastAsiaTheme="minorHAnsi" w:hAnsiTheme="minorHAnsi" w:cstheme="minorBidi"/>
                    <w:i w:val="0"/>
                    <w:iCs w:val="0"/>
                    <w:color w:val="auto"/>
                    <w:sz w:val="22"/>
                    <w:szCs w:val="24"/>
                    <w:lang w:val="it-IT"/>
                  </w:rPr>
                </w:rPrChange>
              </w:rPr>
            </w:pPr>
            <w:ins w:id="5043" w:author="Giorgio Romeo" w:date="2020-12-31T10:11:00Z">
              <w:r w:rsidRPr="00801F40">
                <w:rPr>
                  <w:rStyle w:val="Enfasidelicata"/>
                  <w:szCs w:val="24"/>
                </w:rPr>
                <w:t>Total</w:t>
              </w:r>
            </w:ins>
          </w:p>
        </w:tc>
        <w:tc>
          <w:tcPr>
            <w:tcW w:w="1687" w:type="dxa"/>
            <w:shd w:val="clear" w:color="auto" w:fill="D9D9D9" w:themeFill="background1" w:themeFillShade="D9"/>
          </w:tcPr>
          <w:p w14:paraId="19D9444B" w14:textId="77777777" w:rsidR="00FF55BD" w:rsidRPr="00801F40" w:rsidRDefault="00FF55BD" w:rsidP="00FF55BD">
            <w:pPr>
              <w:pStyle w:val="Paragrafoelenco"/>
              <w:ind w:left="0"/>
              <w:jc w:val="center"/>
              <w:rPr>
                <w:ins w:id="5044" w:author="Giorgio Romeo" w:date="2020-12-31T10:11:00Z"/>
                <w:rStyle w:val="Enfasidelicata"/>
                <w:i w:val="0"/>
                <w:iCs w:val="0"/>
                <w:szCs w:val="24"/>
                <w:rPrChange w:id="5045" w:author="Etion Pinari" w:date="2021-01-06T12:27:00Z">
                  <w:rPr>
                    <w:ins w:id="5046" w:author="Giorgio Romeo" w:date="2020-12-31T10:11:00Z"/>
                    <w:rStyle w:val="Enfasidelicata"/>
                    <w:rFonts w:asciiTheme="minorHAnsi" w:eastAsiaTheme="minorHAnsi" w:hAnsiTheme="minorHAnsi" w:cstheme="minorBidi"/>
                    <w:i w:val="0"/>
                    <w:iCs w:val="0"/>
                    <w:color w:val="auto"/>
                    <w:sz w:val="22"/>
                    <w:szCs w:val="24"/>
                    <w:lang w:val="it-IT"/>
                  </w:rPr>
                </w:rPrChange>
              </w:rPr>
            </w:pPr>
            <w:ins w:id="5047" w:author="Giorgio Romeo" w:date="2020-12-31T10:11:00Z">
              <w:r w:rsidRPr="00801F40">
                <w:rPr>
                  <w:rStyle w:val="Enfasidelicata"/>
                  <w:szCs w:val="24"/>
                </w:rPr>
                <w:t>30</w:t>
              </w:r>
            </w:ins>
          </w:p>
        </w:tc>
      </w:tr>
    </w:tbl>
    <w:p w14:paraId="3C277331" w14:textId="3D2FC8CD" w:rsidR="00FF55BD" w:rsidRPr="00801F40" w:rsidRDefault="00FF55BD" w:rsidP="00FF55BD">
      <w:pPr>
        <w:rPr>
          <w:ins w:id="5048" w:author="Giorgio Romeo" w:date="2020-12-31T10:11:00Z"/>
          <w:rFonts w:ascii="Bell MT" w:hAnsi="Bell MT"/>
          <w:sz w:val="28"/>
          <w:szCs w:val="28"/>
          <w:lang w:val="en-US"/>
          <w:rPrChange w:id="5049" w:author="Etion Pinari" w:date="2021-01-06T12:27:00Z">
            <w:rPr>
              <w:ins w:id="5050" w:author="Giorgio Romeo" w:date="2020-12-31T10:11:00Z"/>
              <w:rFonts w:ascii="Bell MT" w:hAnsi="Bell MT"/>
              <w:sz w:val="28"/>
              <w:szCs w:val="28"/>
              <w:lang w:val="en-GB"/>
            </w:rPr>
          </w:rPrChange>
        </w:rPr>
      </w:pPr>
    </w:p>
    <w:p w14:paraId="6D37276D" w14:textId="77F08152" w:rsidR="00FF55BD" w:rsidRPr="00801F40" w:rsidRDefault="00FF55BD" w:rsidP="00FF55BD">
      <w:pPr>
        <w:rPr>
          <w:ins w:id="5051" w:author="Giorgio Romeo" w:date="2020-12-31T10:11:00Z"/>
          <w:rFonts w:ascii="Bell MT" w:hAnsi="Bell MT"/>
          <w:sz w:val="28"/>
          <w:szCs w:val="28"/>
          <w:lang w:val="en-US"/>
          <w:rPrChange w:id="5052" w:author="Etion Pinari" w:date="2021-01-06T12:27:00Z">
            <w:rPr>
              <w:ins w:id="5053" w:author="Giorgio Romeo" w:date="2020-12-31T10:11:00Z"/>
              <w:rFonts w:ascii="Bell MT" w:hAnsi="Bell MT"/>
              <w:sz w:val="28"/>
              <w:szCs w:val="28"/>
              <w:lang w:val="en-GB"/>
            </w:rPr>
          </w:rPrChange>
        </w:rPr>
      </w:pPr>
    </w:p>
    <w:p w14:paraId="609E2963" w14:textId="2EA6ABE2" w:rsidR="00FF55BD" w:rsidRPr="00801F40" w:rsidRDefault="00FF55BD" w:rsidP="00FF55BD">
      <w:pPr>
        <w:rPr>
          <w:ins w:id="5054" w:author="Giorgio Romeo" w:date="2020-12-31T10:11:00Z"/>
          <w:rFonts w:ascii="Bell MT" w:hAnsi="Bell MT"/>
          <w:sz w:val="28"/>
          <w:szCs w:val="28"/>
          <w:lang w:val="en-US"/>
          <w:rPrChange w:id="5055" w:author="Etion Pinari" w:date="2021-01-06T12:27:00Z">
            <w:rPr>
              <w:ins w:id="5056" w:author="Giorgio Romeo" w:date="2020-12-31T10:11:00Z"/>
              <w:rFonts w:ascii="Bell MT" w:hAnsi="Bell MT"/>
              <w:sz w:val="28"/>
              <w:szCs w:val="28"/>
              <w:lang w:val="en-GB"/>
            </w:rPr>
          </w:rPrChange>
        </w:rPr>
      </w:pPr>
    </w:p>
    <w:p w14:paraId="4B1CCCAD" w14:textId="2AE4DEF1" w:rsidR="00FF55BD" w:rsidRPr="00801F40" w:rsidRDefault="00FF55BD" w:rsidP="00FF55BD">
      <w:pPr>
        <w:rPr>
          <w:ins w:id="5057" w:author="Giorgio Romeo" w:date="2020-12-31T10:11:00Z"/>
          <w:rFonts w:ascii="Bell MT" w:hAnsi="Bell MT"/>
          <w:sz w:val="28"/>
          <w:szCs w:val="28"/>
          <w:lang w:val="en-US"/>
          <w:rPrChange w:id="5058" w:author="Etion Pinari" w:date="2021-01-06T12:27:00Z">
            <w:rPr>
              <w:ins w:id="5059" w:author="Giorgio Romeo" w:date="2020-12-31T10:11:00Z"/>
              <w:rFonts w:ascii="Bell MT" w:hAnsi="Bell MT"/>
              <w:sz w:val="28"/>
              <w:szCs w:val="28"/>
              <w:lang w:val="en-GB"/>
            </w:rPr>
          </w:rPrChange>
        </w:rPr>
      </w:pPr>
    </w:p>
    <w:p w14:paraId="29499214" w14:textId="0675CA88" w:rsidR="00FF55BD" w:rsidRPr="00801F40" w:rsidRDefault="00FF55BD" w:rsidP="00FF55BD">
      <w:pPr>
        <w:rPr>
          <w:ins w:id="5060" w:author="Giorgio Romeo" w:date="2020-12-31T10:11:00Z"/>
          <w:rFonts w:ascii="Bell MT" w:hAnsi="Bell MT"/>
          <w:sz w:val="28"/>
          <w:szCs w:val="28"/>
          <w:lang w:val="en-US"/>
          <w:rPrChange w:id="5061" w:author="Etion Pinari" w:date="2021-01-06T12:27:00Z">
            <w:rPr>
              <w:ins w:id="5062" w:author="Giorgio Romeo" w:date="2020-12-31T10:11:00Z"/>
              <w:rFonts w:ascii="Bell MT" w:hAnsi="Bell MT"/>
              <w:sz w:val="28"/>
              <w:szCs w:val="28"/>
              <w:lang w:val="en-GB"/>
            </w:rPr>
          </w:rPrChange>
        </w:rPr>
      </w:pPr>
    </w:p>
    <w:p w14:paraId="6FE77EE6" w14:textId="1EFC1FF0" w:rsidR="00FF55BD" w:rsidRPr="00801F40" w:rsidRDefault="00FF55BD" w:rsidP="00FF55BD">
      <w:pPr>
        <w:rPr>
          <w:ins w:id="5063" w:author="Giorgio Romeo" w:date="2020-12-31T10:11:00Z"/>
          <w:rFonts w:ascii="Bell MT" w:hAnsi="Bell MT"/>
          <w:sz w:val="28"/>
          <w:szCs w:val="28"/>
          <w:lang w:val="en-US"/>
          <w:rPrChange w:id="5064" w:author="Etion Pinari" w:date="2021-01-06T12:27:00Z">
            <w:rPr>
              <w:ins w:id="5065" w:author="Giorgio Romeo" w:date="2020-12-31T10:11:00Z"/>
              <w:rFonts w:ascii="Bell MT" w:hAnsi="Bell MT"/>
              <w:sz w:val="28"/>
              <w:szCs w:val="28"/>
              <w:lang w:val="en-GB"/>
            </w:rPr>
          </w:rPrChange>
        </w:rPr>
      </w:pPr>
    </w:p>
    <w:p w14:paraId="496200B2" w14:textId="4FC18395" w:rsidR="00FF55BD" w:rsidRPr="00801F40" w:rsidRDefault="00FF55BD" w:rsidP="00FF55BD">
      <w:pPr>
        <w:rPr>
          <w:ins w:id="5066" w:author="Giorgio Romeo" w:date="2020-12-31T10:11:00Z"/>
          <w:rFonts w:ascii="Bell MT" w:hAnsi="Bell MT"/>
          <w:sz w:val="28"/>
          <w:szCs w:val="28"/>
          <w:lang w:val="en-US"/>
          <w:rPrChange w:id="5067" w:author="Etion Pinari" w:date="2021-01-06T12:27:00Z">
            <w:rPr>
              <w:ins w:id="5068" w:author="Giorgio Romeo" w:date="2020-12-31T10:11:00Z"/>
              <w:rFonts w:ascii="Bell MT" w:hAnsi="Bell MT"/>
              <w:sz w:val="28"/>
              <w:szCs w:val="28"/>
              <w:lang w:val="en-GB"/>
            </w:rPr>
          </w:rPrChange>
        </w:rPr>
      </w:pPr>
    </w:p>
    <w:p w14:paraId="4DE1B994" w14:textId="6799436C" w:rsidR="00FF55BD" w:rsidRPr="00801F40" w:rsidRDefault="00FF55BD" w:rsidP="00FF55BD">
      <w:pPr>
        <w:rPr>
          <w:ins w:id="5069" w:author="Giorgio Romeo" w:date="2020-12-31T10:11:00Z"/>
          <w:rFonts w:ascii="Bell MT" w:hAnsi="Bell MT"/>
          <w:sz w:val="28"/>
          <w:szCs w:val="28"/>
          <w:lang w:val="en-US"/>
          <w:rPrChange w:id="5070" w:author="Etion Pinari" w:date="2021-01-06T12:27:00Z">
            <w:rPr>
              <w:ins w:id="5071" w:author="Giorgio Romeo" w:date="2020-12-31T10:11:00Z"/>
              <w:rFonts w:ascii="Bell MT" w:hAnsi="Bell MT"/>
              <w:sz w:val="28"/>
              <w:szCs w:val="28"/>
              <w:lang w:val="en-GB"/>
            </w:rPr>
          </w:rPrChange>
        </w:rPr>
      </w:pPr>
    </w:p>
    <w:p w14:paraId="7DBC6C35" w14:textId="409035A0" w:rsidR="00FF55BD" w:rsidRPr="00801F40" w:rsidRDefault="00FF55BD" w:rsidP="00FF55BD">
      <w:pPr>
        <w:rPr>
          <w:ins w:id="5072" w:author="Giorgio Romeo" w:date="2020-12-31T10:11:00Z"/>
          <w:rFonts w:ascii="Bell MT" w:hAnsi="Bell MT"/>
          <w:sz w:val="28"/>
          <w:szCs w:val="28"/>
          <w:lang w:val="en-US"/>
          <w:rPrChange w:id="5073" w:author="Etion Pinari" w:date="2021-01-06T12:27:00Z">
            <w:rPr>
              <w:ins w:id="5074" w:author="Giorgio Romeo" w:date="2020-12-31T10:11:00Z"/>
              <w:rFonts w:ascii="Bell MT" w:hAnsi="Bell MT"/>
              <w:sz w:val="28"/>
              <w:szCs w:val="28"/>
              <w:lang w:val="en-GB"/>
            </w:rPr>
          </w:rPrChange>
        </w:rPr>
      </w:pPr>
    </w:p>
    <w:p w14:paraId="77660513" w14:textId="1FDDB4D2" w:rsidR="00FF55BD" w:rsidRPr="00801F40" w:rsidRDefault="00FF55BD" w:rsidP="00FF55BD">
      <w:pPr>
        <w:rPr>
          <w:ins w:id="5075" w:author="Giorgio Romeo" w:date="2020-12-31T10:11:00Z"/>
          <w:rFonts w:ascii="Bell MT" w:hAnsi="Bell MT"/>
          <w:sz w:val="28"/>
          <w:szCs w:val="28"/>
          <w:lang w:val="en-US"/>
          <w:rPrChange w:id="5076" w:author="Etion Pinari" w:date="2021-01-06T12:27:00Z">
            <w:rPr>
              <w:ins w:id="5077" w:author="Giorgio Romeo" w:date="2020-12-31T10:11:00Z"/>
              <w:rFonts w:ascii="Bell MT" w:hAnsi="Bell MT"/>
              <w:sz w:val="28"/>
              <w:szCs w:val="28"/>
              <w:lang w:val="en-GB"/>
            </w:rPr>
          </w:rPrChange>
        </w:rPr>
      </w:pPr>
    </w:p>
    <w:p w14:paraId="176EAD24" w14:textId="76331219" w:rsidR="00FF55BD" w:rsidRPr="00801F40" w:rsidRDefault="00FF55BD" w:rsidP="00FF55BD">
      <w:pPr>
        <w:rPr>
          <w:ins w:id="5078" w:author="Giorgio Romeo" w:date="2021-01-03T00:23:00Z"/>
          <w:rFonts w:ascii="Bell MT" w:hAnsi="Bell MT"/>
          <w:sz w:val="28"/>
          <w:szCs w:val="28"/>
          <w:lang w:val="en-US"/>
          <w:rPrChange w:id="5079" w:author="Etion Pinari" w:date="2021-01-06T12:27:00Z">
            <w:rPr>
              <w:ins w:id="5080" w:author="Giorgio Romeo" w:date="2021-01-03T00:23:00Z"/>
              <w:rFonts w:ascii="Bell MT" w:hAnsi="Bell MT"/>
              <w:sz w:val="28"/>
              <w:szCs w:val="28"/>
              <w:lang w:val="en-GB"/>
            </w:rPr>
          </w:rPrChange>
        </w:rPr>
      </w:pPr>
    </w:p>
    <w:p w14:paraId="204A4B9C" w14:textId="16D73C19" w:rsidR="00E43BE8" w:rsidRPr="00801F40" w:rsidRDefault="00E43BE8" w:rsidP="00FF55BD">
      <w:pPr>
        <w:rPr>
          <w:ins w:id="5081" w:author="Giorgio Romeo" w:date="2021-01-03T00:23:00Z"/>
          <w:rFonts w:ascii="Bell MT" w:hAnsi="Bell MT"/>
          <w:sz w:val="28"/>
          <w:szCs w:val="28"/>
          <w:lang w:val="en-US"/>
          <w:rPrChange w:id="5082" w:author="Etion Pinari" w:date="2021-01-06T12:27:00Z">
            <w:rPr>
              <w:ins w:id="5083" w:author="Giorgio Romeo" w:date="2021-01-03T00:23:00Z"/>
              <w:rFonts w:ascii="Bell MT" w:hAnsi="Bell MT"/>
              <w:sz w:val="28"/>
              <w:szCs w:val="28"/>
              <w:lang w:val="en-GB"/>
            </w:rPr>
          </w:rPrChange>
        </w:rPr>
      </w:pPr>
    </w:p>
    <w:p w14:paraId="5A293737" w14:textId="7A38124B" w:rsidR="00E43BE8" w:rsidRPr="00801F40" w:rsidRDefault="00E43BE8" w:rsidP="00FF55BD">
      <w:pPr>
        <w:rPr>
          <w:ins w:id="5084" w:author="Giorgio Romeo" w:date="2021-01-03T00:23:00Z"/>
          <w:rFonts w:ascii="Bell MT" w:hAnsi="Bell MT"/>
          <w:sz w:val="28"/>
          <w:szCs w:val="28"/>
          <w:lang w:val="en-US"/>
          <w:rPrChange w:id="5085" w:author="Etion Pinari" w:date="2021-01-06T12:27:00Z">
            <w:rPr>
              <w:ins w:id="5086" w:author="Giorgio Romeo" w:date="2021-01-03T00:23:00Z"/>
              <w:rFonts w:ascii="Bell MT" w:hAnsi="Bell MT"/>
              <w:sz w:val="28"/>
              <w:szCs w:val="28"/>
              <w:lang w:val="en-GB"/>
            </w:rPr>
          </w:rPrChange>
        </w:rPr>
      </w:pPr>
    </w:p>
    <w:p w14:paraId="5422B4DE" w14:textId="52817899" w:rsidR="00E43BE8" w:rsidRPr="00801F40" w:rsidRDefault="00E43BE8" w:rsidP="00FF55BD">
      <w:pPr>
        <w:rPr>
          <w:ins w:id="5087" w:author="Giorgio Romeo" w:date="2021-01-03T00:23:00Z"/>
          <w:rFonts w:ascii="Bell MT" w:hAnsi="Bell MT"/>
          <w:sz w:val="28"/>
          <w:szCs w:val="28"/>
          <w:lang w:val="en-US"/>
          <w:rPrChange w:id="5088" w:author="Etion Pinari" w:date="2021-01-06T12:27:00Z">
            <w:rPr>
              <w:ins w:id="5089" w:author="Giorgio Romeo" w:date="2021-01-03T00:23:00Z"/>
              <w:rFonts w:ascii="Bell MT" w:hAnsi="Bell MT"/>
              <w:sz w:val="28"/>
              <w:szCs w:val="28"/>
              <w:lang w:val="en-GB"/>
            </w:rPr>
          </w:rPrChange>
        </w:rPr>
      </w:pPr>
    </w:p>
    <w:p w14:paraId="4BFC5827" w14:textId="77777777" w:rsidR="00E43BE8" w:rsidRPr="00801F40" w:rsidRDefault="00E43BE8" w:rsidP="00FF55BD">
      <w:pPr>
        <w:rPr>
          <w:ins w:id="5090" w:author="Giorgio Romeo" w:date="2020-12-31T10:11:00Z"/>
          <w:rFonts w:ascii="Bell MT" w:hAnsi="Bell MT"/>
          <w:sz w:val="28"/>
          <w:szCs w:val="28"/>
          <w:lang w:val="en-US"/>
          <w:rPrChange w:id="5091" w:author="Etion Pinari" w:date="2021-01-06T12:27:00Z">
            <w:rPr>
              <w:ins w:id="5092" w:author="Giorgio Romeo" w:date="2020-12-31T10:11:00Z"/>
              <w:rFonts w:ascii="Bell MT" w:hAnsi="Bell MT"/>
              <w:sz w:val="28"/>
              <w:szCs w:val="28"/>
              <w:lang w:val="en-GB"/>
            </w:rPr>
          </w:rPrChange>
        </w:rPr>
      </w:pPr>
    </w:p>
    <w:p w14:paraId="4ED546E7" w14:textId="77777777" w:rsidR="00FF55BD" w:rsidRPr="00801F40" w:rsidRDefault="00FF55BD">
      <w:pPr>
        <w:rPr>
          <w:ins w:id="5093" w:author="Giorgio Romeo" w:date="2020-12-31T10:11:00Z"/>
          <w:rFonts w:ascii="Bell MT" w:hAnsi="Bell MT"/>
          <w:sz w:val="28"/>
          <w:szCs w:val="28"/>
          <w:lang w:val="en-US"/>
          <w:rPrChange w:id="5094" w:author="Etion Pinari" w:date="2021-01-06T12:27:00Z">
            <w:rPr>
              <w:ins w:id="5095" w:author="Giorgio Romeo" w:date="2020-12-31T10:11:00Z"/>
              <w:lang w:val="en-GB"/>
            </w:rPr>
          </w:rPrChange>
        </w:rPr>
        <w:pPrChange w:id="5096" w:author="Giorgio Romeo" w:date="2020-12-31T10:11:00Z">
          <w:pPr>
            <w:pStyle w:val="Paragrafoelenco"/>
            <w:numPr>
              <w:numId w:val="24"/>
            </w:numPr>
            <w:ind w:hanging="360"/>
          </w:pPr>
        </w:pPrChange>
      </w:pPr>
    </w:p>
    <w:p w14:paraId="33571227" w14:textId="4D4CDB4A" w:rsidR="00FF55BD" w:rsidRPr="00801F40" w:rsidRDefault="00FF55BD" w:rsidP="00FF55BD">
      <w:pPr>
        <w:pStyle w:val="Paragrafoelenco"/>
        <w:numPr>
          <w:ilvl w:val="0"/>
          <w:numId w:val="24"/>
        </w:numPr>
        <w:rPr>
          <w:ins w:id="5097" w:author="Giorgio Romeo" w:date="2020-12-31T10:11:00Z"/>
          <w:rFonts w:ascii="Bell MT" w:hAnsi="Bell MT"/>
          <w:sz w:val="28"/>
          <w:szCs w:val="28"/>
          <w:lang w:val="en-US"/>
          <w:rPrChange w:id="5098" w:author="Etion Pinari" w:date="2021-01-06T12:27:00Z">
            <w:rPr>
              <w:ins w:id="5099" w:author="Giorgio Romeo" w:date="2020-12-31T10:11:00Z"/>
              <w:rFonts w:ascii="Bell MT" w:hAnsi="Bell MT"/>
              <w:sz w:val="28"/>
              <w:szCs w:val="28"/>
              <w:lang w:val="en-GB"/>
            </w:rPr>
          </w:rPrChange>
        </w:rPr>
      </w:pPr>
      <w:ins w:id="5100" w:author="Giorgio Romeo" w:date="2020-12-31T10:11:00Z">
        <w:r w:rsidRPr="00801F40">
          <w:rPr>
            <w:rFonts w:ascii="Bell MT" w:hAnsi="Bell MT"/>
            <w:sz w:val="28"/>
            <w:szCs w:val="28"/>
            <w:lang w:val="en-US"/>
            <w:rPrChange w:id="5101" w:author="Etion Pinari" w:date="2021-01-06T12:27:00Z">
              <w:rPr>
                <w:rFonts w:ascii="Bell MT" w:hAnsi="Bell MT"/>
                <w:sz w:val="28"/>
                <w:szCs w:val="28"/>
                <w:lang w:val="en-GB"/>
              </w:rPr>
            </w:rPrChange>
          </w:rPr>
          <w:t>Giorgio Romeo</w:t>
        </w:r>
      </w:ins>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rPr>
          <w:ins w:id="5102" w:author="Giorgio Romeo" w:date="2020-12-31T10:12:00Z"/>
        </w:trPr>
        <w:tc>
          <w:tcPr>
            <w:tcW w:w="6210" w:type="dxa"/>
          </w:tcPr>
          <w:p w14:paraId="1305BE19" w14:textId="77777777" w:rsidR="00FF55BD" w:rsidRPr="00801F40" w:rsidRDefault="00FF55BD" w:rsidP="00FF55BD">
            <w:pPr>
              <w:pStyle w:val="Paragrafoelenco"/>
              <w:ind w:left="0"/>
              <w:jc w:val="center"/>
              <w:rPr>
                <w:ins w:id="5103" w:author="Giorgio Romeo" w:date="2020-12-31T10:12:00Z"/>
                <w:rStyle w:val="Enfasidelicata"/>
                <w:sz w:val="40"/>
                <w:szCs w:val="40"/>
                <w:rPrChange w:id="5104" w:author="Etion Pinari" w:date="2021-01-06T12:27:00Z">
                  <w:rPr>
                    <w:ins w:id="5105" w:author="Giorgio Romeo" w:date="2020-12-31T10:12:00Z"/>
                    <w:rStyle w:val="Enfasidelicata"/>
                    <w:rFonts w:asciiTheme="minorHAnsi" w:eastAsiaTheme="minorHAnsi" w:hAnsiTheme="minorHAnsi" w:cstheme="minorBidi"/>
                    <w:color w:val="auto"/>
                    <w:sz w:val="40"/>
                    <w:szCs w:val="40"/>
                    <w:lang w:val="it-IT"/>
                  </w:rPr>
                </w:rPrChange>
              </w:rPr>
            </w:pPr>
            <w:ins w:id="5106" w:author="Giorgio Romeo" w:date="2020-12-31T10:12:00Z">
              <w:r w:rsidRPr="00801F40">
                <w:rPr>
                  <w:rStyle w:val="Enfasidelicata"/>
                  <w:sz w:val="40"/>
                  <w:szCs w:val="40"/>
                </w:rPr>
                <w:t>Topic</w:t>
              </w:r>
            </w:ins>
          </w:p>
        </w:tc>
        <w:tc>
          <w:tcPr>
            <w:tcW w:w="1687" w:type="dxa"/>
            <w:shd w:val="clear" w:color="auto" w:fill="D9D9D9" w:themeFill="background1" w:themeFillShade="D9"/>
          </w:tcPr>
          <w:p w14:paraId="5E5A6D9E" w14:textId="77777777" w:rsidR="00FF55BD" w:rsidRPr="00801F40" w:rsidRDefault="00FF55BD" w:rsidP="00FF55BD">
            <w:pPr>
              <w:pStyle w:val="Paragrafoelenco"/>
              <w:ind w:left="0"/>
              <w:jc w:val="center"/>
              <w:rPr>
                <w:ins w:id="5107" w:author="Giorgio Romeo" w:date="2020-12-31T10:12:00Z"/>
                <w:rStyle w:val="Enfasidelicata"/>
                <w:sz w:val="40"/>
                <w:szCs w:val="40"/>
                <w:rPrChange w:id="5108" w:author="Etion Pinari" w:date="2021-01-06T12:27:00Z">
                  <w:rPr>
                    <w:ins w:id="5109" w:author="Giorgio Romeo" w:date="2020-12-31T10:12:00Z"/>
                    <w:rStyle w:val="Enfasidelicata"/>
                    <w:rFonts w:asciiTheme="minorHAnsi" w:eastAsiaTheme="minorHAnsi" w:hAnsiTheme="minorHAnsi" w:cstheme="minorBidi"/>
                    <w:color w:val="auto"/>
                    <w:sz w:val="40"/>
                    <w:szCs w:val="40"/>
                    <w:lang w:val="it-IT"/>
                  </w:rPr>
                </w:rPrChange>
              </w:rPr>
            </w:pPr>
            <w:ins w:id="5110" w:author="Giorgio Romeo" w:date="2020-12-31T10:12:00Z">
              <w:r w:rsidRPr="00801F40">
                <w:rPr>
                  <w:rStyle w:val="Enfasidelicata"/>
                  <w:sz w:val="40"/>
                  <w:szCs w:val="40"/>
                </w:rPr>
                <w:t>#Hours</w:t>
              </w:r>
            </w:ins>
          </w:p>
        </w:tc>
      </w:tr>
      <w:tr w:rsidR="00FF55BD" w:rsidRPr="00801F40" w14:paraId="08577093" w14:textId="77777777" w:rsidTr="00FF55BD">
        <w:trPr>
          <w:ins w:id="5111" w:author="Giorgio Romeo" w:date="2020-12-31T10:12:00Z"/>
        </w:trPr>
        <w:tc>
          <w:tcPr>
            <w:tcW w:w="6210" w:type="dxa"/>
          </w:tcPr>
          <w:p w14:paraId="0F67641E" w14:textId="77777777" w:rsidR="00FF55BD" w:rsidRPr="00801F40" w:rsidRDefault="00FF55BD" w:rsidP="00FF55BD">
            <w:pPr>
              <w:pStyle w:val="Paragrafoelenco"/>
              <w:ind w:left="0"/>
              <w:jc w:val="center"/>
              <w:rPr>
                <w:ins w:id="5112" w:author="Giorgio Romeo" w:date="2020-12-31T10:12:00Z"/>
                <w:rStyle w:val="Enfasidelicata"/>
                <w:i w:val="0"/>
                <w:iCs w:val="0"/>
                <w:szCs w:val="24"/>
                <w:rPrChange w:id="5113" w:author="Etion Pinari" w:date="2021-01-06T12:27:00Z">
                  <w:rPr>
                    <w:ins w:id="5114" w:author="Giorgio Romeo" w:date="2020-12-31T10:12:00Z"/>
                    <w:rStyle w:val="Enfasidelicata"/>
                    <w:rFonts w:asciiTheme="minorHAnsi" w:eastAsiaTheme="minorHAnsi" w:hAnsiTheme="minorHAnsi" w:cstheme="minorBidi"/>
                    <w:i w:val="0"/>
                    <w:iCs w:val="0"/>
                    <w:color w:val="auto"/>
                    <w:sz w:val="22"/>
                    <w:szCs w:val="24"/>
                    <w:lang w:val="it-IT"/>
                  </w:rPr>
                </w:rPrChange>
              </w:rPr>
            </w:pPr>
            <w:ins w:id="5115" w:author="Giorgio Romeo" w:date="2020-12-31T10:12:00Z">
              <w:r w:rsidRPr="00801F40">
                <w:rPr>
                  <w:rStyle w:val="Enfasidelicata"/>
                  <w:szCs w:val="24"/>
                </w:rPr>
                <w:t>Introduction</w:t>
              </w:r>
            </w:ins>
          </w:p>
        </w:tc>
        <w:tc>
          <w:tcPr>
            <w:tcW w:w="1687" w:type="dxa"/>
            <w:shd w:val="clear" w:color="auto" w:fill="D9D9D9" w:themeFill="background1" w:themeFillShade="D9"/>
          </w:tcPr>
          <w:p w14:paraId="0C7890CB" w14:textId="77777777" w:rsidR="00FF55BD" w:rsidRPr="00801F40" w:rsidRDefault="00FF55BD" w:rsidP="00FF55BD">
            <w:pPr>
              <w:pStyle w:val="Paragrafoelenco"/>
              <w:ind w:left="0"/>
              <w:jc w:val="center"/>
              <w:rPr>
                <w:ins w:id="5116" w:author="Giorgio Romeo" w:date="2020-12-31T10:12:00Z"/>
                <w:rStyle w:val="Enfasidelicata"/>
                <w:i w:val="0"/>
                <w:iCs w:val="0"/>
                <w:szCs w:val="24"/>
                <w:rPrChange w:id="5117" w:author="Etion Pinari" w:date="2021-01-06T12:27:00Z">
                  <w:rPr>
                    <w:ins w:id="5118" w:author="Giorgio Romeo" w:date="2020-12-31T10:12:00Z"/>
                    <w:rStyle w:val="Enfasidelicata"/>
                    <w:rFonts w:asciiTheme="minorHAnsi" w:eastAsiaTheme="minorHAnsi" w:hAnsiTheme="minorHAnsi" w:cstheme="minorBidi"/>
                    <w:i w:val="0"/>
                    <w:iCs w:val="0"/>
                    <w:color w:val="auto"/>
                    <w:sz w:val="22"/>
                    <w:szCs w:val="24"/>
                    <w:lang w:val="it-IT"/>
                  </w:rPr>
                </w:rPrChange>
              </w:rPr>
            </w:pPr>
            <w:ins w:id="5119" w:author="Giorgio Romeo" w:date="2020-12-31T10:12:00Z">
              <w:r w:rsidRPr="00801F40">
                <w:rPr>
                  <w:rStyle w:val="Enfasidelicata"/>
                  <w:szCs w:val="24"/>
                </w:rPr>
                <w:t>8</w:t>
              </w:r>
            </w:ins>
          </w:p>
        </w:tc>
      </w:tr>
      <w:tr w:rsidR="00FF55BD" w:rsidRPr="00801F40" w14:paraId="621F935D" w14:textId="77777777" w:rsidTr="00FF55BD">
        <w:trPr>
          <w:ins w:id="5120" w:author="Giorgio Romeo" w:date="2020-12-31T10:12:00Z"/>
        </w:trPr>
        <w:tc>
          <w:tcPr>
            <w:tcW w:w="6210" w:type="dxa"/>
          </w:tcPr>
          <w:p w14:paraId="1D866D0E" w14:textId="77777777" w:rsidR="00FF55BD" w:rsidRPr="00801F40" w:rsidRDefault="00FF55BD" w:rsidP="00FF55BD">
            <w:pPr>
              <w:pStyle w:val="Paragrafoelenco"/>
              <w:ind w:left="0"/>
              <w:jc w:val="center"/>
              <w:rPr>
                <w:ins w:id="5121" w:author="Giorgio Romeo" w:date="2020-12-31T10:12:00Z"/>
                <w:rStyle w:val="Enfasidelicata"/>
                <w:i w:val="0"/>
                <w:iCs w:val="0"/>
                <w:szCs w:val="24"/>
                <w:rPrChange w:id="5122" w:author="Etion Pinari" w:date="2021-01-06T12:27:00Z">
                  <w:rPr>
                    <w:ins w:id="5123" w:author="Giorgio Romeo" w:date="2020-12-31T10:12:00Z"/>
                    <w:rStyle w:val="Enfasidelicata"/>
                    <w:rFonts w:asciiTheme="minorHAnsi" w:eastAsiaTheme="minorHAnsi" w:hAnsiTheme="minorHAnsi" w:cstheme="minorBidi"/>
                    <w:i w:val="0"/>
                    <w:iCs w:val="0"/>
                    <w:color w:val="auto"/>
                    <w:sz w:val="22"/>
                    <w:szCs w:val="24"/>
                    <w:lang w:val="it-IT"/>
                  </w:rPr>
                </w:rPrChange>
              </w:rPr>
            </w:pPr>
            <w:ins w:id="5124" w:author="Giorgio Romeo" w:date="2020-12-31T10:12:00Z">
              <w:r w:rsidRPr="00801F40">
                <w:rPr>
                  <w:rStyle w:val="Enfasidelicata"/>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801F40" w:rsidRDefault="00FF55BD" w:rsidP="00FF55BD">
            <w:pPr>
              <w:pStyle w:val="Paragrafoelenco"/>
              <w:ind w:left="0"/>
              <w:jc w:val="center"/>
              <w:rPr>
                <w:ins w:id="5125" w:author="Giorgio Romeo" w:date="2020-12-31T10:12:00Z"/>
                <w:rStyle w:val="Enfasidelicata"/>
                <w:i w:val="0"/>
                <w:iCs w:val="0"/>
                <w:szCs w:val="24"/>
                <w:rPrChange w:id="5126" w:author="Etion Pinari" w:date="2021-01-06T12:27:00Z">
                  <w:rPr>
                    <w:ins w:id="5127" w:author="Giorgio Romeo" w:date="2020-12-31T10:12:00Z"/>
                    <w:rStyle w:val="Enfasidelicata"/>
                    <w:rFonts w:asciiTheme="minorHAnsi" w:eastAsiaTheme="minorHAnsi" w:hAnsiTheme="minorHAnsi" w:cstheme="minorBidi"/>
                    <w:i w:val="0"/>
                    <w:iCs w:val="0"/>
                    <w:color w:val="auto"/>
                    <w:sz w:val="22"/>
                    <w:szCs w:val="24"/>
                    <w:lang w:val="it-IT"/>
                  </w:rPr>
                </w:rPrChange>
              </w:rPr>
            </w:pPr>
            <w:ins w:id="5128" w:author="Giorgio Romeo" w:date="2020-12-31T10:12:00Z">
              <w:r w:rsidRPr="00801F40">
                <w:rPr>
                  <w:rStyle w:val="Enfasidelicata"/>
                  <w:szCs w:val="24"/>
                </w:rPr>
                <w:t>1</w:t>
              </w:r>
            </w:ins>
          </w:p>
        </w:tc>
      </w:tr>
      <w:tr w:rsidR="00FF55BD" w:rsidRPr="00801F40" w14:paraId="62CDB797" w14:textId="77777777" w:rsidTr="00FF55BD">
        <w:trPr>
          <w:ins w:id="5129" w:author="Giorgio Romeo" w:date="2020-12-31T10:12:00Z"/>
        </w:trPr>
        <w:tc>
          <w:tcPr>
            <w:tcW w:w="6210" w:type="dxa"/>
          </w:tcPr>
          <w:p w14:paraId="70652FDF" w14:textId="77777777" w:rsidR="00FF55BD" w:rsidRPr="00801F40" w:rsidRDefault="00FF55BD" w:rsidP="00FF55BD">
            <w:pPr>
              <w:pStyle w:val="Paragrafoelenco"/>
              <w:ind w:left="0"/>
              <w:jc w:val="center"/>
              <w:rPr>
                <w:ins w:id="5130" w:author="Giorgio Romeo" w:date="2020-12-31T10:12:00Z"/>
                <w:rStyle w:val="Enfasidelicata"/>
                <w:i w:val="0"/>
                <w:iCs w:val="0"/>
                <w:szCs w:val="24"/>
                <w:rPrChange w:id="5131" w:author="Etion Pinari" w:date="2021-01-06T12:27:00Z">
                  <w:rPr>
                    <w:ins w:id="5132" w:author="Giorgio Romeo" w:date="2020-12-31T10:12:00Z"/>
                    <w:rStyle w:val="Enfasidelicata"/>
                    <w:rFonts w:asciiTheme="minorHAnsi" w:eastAsiaTheme="minorHAnsi" w:hAnsiTheme="minorHAnsi" w:cstheme="minorBidi"/>
                    <w:i w:val="0"/>
                    <w:iCs w:val="0"/>
                    <w:color w:val="auto"/>
                    <w:sz w:val="22"/>
                    <w:szCs w:val="24"/>
                    <w:lang w:val="it-IT"/>
                  </w:rPr>
                </w:rPrChange>
              </w:rPr>
            </w:pPr>
            <w:ins w:id="5133" w:author="Giorgio Romeo" w:date="2020-12-31T10:12:00Z">
              <w:r w:rsidRPr="00801F40">
                <w:rPr>
                  <w:rStyle w:val="Enfasidelicata"/>
                  <w:szCs w:val="24"/>
                </w:rPr>
                <w:t>Components diagram</w:t>
              </w:r>
            </w:ins>
          </w:p>
        </w:tc>
        <w:tc>
          <w:tcPr>
            <w:tcW w:w="1687" w:type="dxa"/>
            <w:shd w:val="clear" w:color="auto" w:fill="D9D9D9" w:themeFill="background1" w:themeFillShade="D9"/>
          </w:tcPr>
          <w:p w14:paraId="74EA7D16" w14:textId="77777777" w:rsidR="00FF55BD" w:rsidRPr="00801F40" w:rsidRDefault="00FF55BD" w:rsidP="00FF55BD">
            <w:pPr>
              <w:pStyle w:val="Paragrafoelenco"/>
              <w:ind w:left="0"/>
              <w:jc w:val="center"/>
              <w:rPr>
                <w:ins w:id="5134" w:author="Giorgio Romeo" w:date="2020-12-31T10:12:00Z"/>
                <w:rStyle w:val="Enfasidelicata"/>
                <w:i w:val="0"/>
                <w:iCs w:val="0"/>
                <w:szCs w:val="24"/>
                <w:rPrChange w:id="5135" w:author="Etion Pinari" w:date="2021-01-06T12:27:00Z">
                  <w:rPr>
                    <w:ins w:id="5136" w:author="Giorgio Romeo" w:date="2020-12-31T10:12:00Z"/>
                    <w:rStyle w:val="Enfasidelicata"/>
                    <w:rFonts w:asciiTheme="minorHAnsi" w:eastAsiaTheme="minorHAnsi" w:hAnsiTheme="minorHAnsi" w:cstheme="minorBidi"/>
                    <w:i w:val="0"/>
                    <w:iCs w:val="0"/>
                    <w:color w:val="auto"/>
                    <w:sz w:val="22"/>
                    <w:szCs w:val="24"/>
                    <w:lang w:val="it-IT"/>
                  </w:rPr>
                </w:rPrChange>
              </w:rPr>
            </w:pPr>
            <w:ins w:id="5137" w:author="Giorgio Romeo" w:date="2020-12-31T10:12:00Z">
              <w:r w:rsidRPr="00801F40">
                <w:rPr>
                  <w:rStyle w:val="Enfasidelicata"/>
                  <w:szCs w:val="24"/>
                </w:rPr>
                <w:t>1.5</w:t>
              </w:r>
            </w:ins>
          </w:p>
        </w:tc>
      </w:tr>
      <w:tr w:rsidR="00FF55BD" w:rsidRPr="00801F40" w14:paraId="01C745F6" w14:textId="77777777" w:rsidTr="00FF55BD">
        <w:trPr>
          <w:ins w:id="5138" w:author="Giorgio Romeo" w:date="2020-12-31T10:12:00Z"/>
        </w:trPr>
        <w:tc>
          <w:tcPr>
            <w:tcW w:w="6210" w:type="dxa"/>
          </w:tcPr>
          <w:p w14:paraId="09090CC7" w14:textId="77777777" w:rsidR="00FF55BD" w:rsidRPr="00801F40" w:rsidRDefault="00FF55BD" w:rsidP="00FF55BD">
            <w:pPr>
              <w:pStyle w:val="Paragrafoelenco"/>
              <w:ind w:left="0"/>
              <w:jc w:val="center"/>
              <w:rPr>
                <w:ins w:id="5139" w:author="Giorgio Romeo" w:date="2020-12-31T10:12:00Z"/>
                <w:rStyle w:val="Enfasidelicata"/>
                <w:i w:val="0"/>
                <w:iCs w:val="0"/>
                <w:szCs w:val="24"/>
                <w:rPrChange w:id="5140" w:author="Etion Pinari" w:date="2021-01-06T12:27:00Z">
                  <w:rPr>
                    <w:ins w:id="5141" w:author="Giorgio Romeo" w:date="2020-12-31T10:12:00Z"/>
                    <w:rStyle w:val="Enfasidelicata"/>
                    <w:rFonts w:asciiTheme="minorHAnsi" w:eastAsiaTheme="minorHAnsi" w:hAnsiTheme="minorHAnsi" w:cstheme="minorBidi"/>
                    <w:i w:val="0"/>
                    <w:iCs w:val="0"/>
                    <w:color w:val="auto"/>
                    <w:sz w:val="22"/>
                    <w:szCs w:val="24"/>
                    <w:lang w:val="it-IT"/>
                  </w:rPr>
                </w:rPrChange>
              </w:rPr>
            </w:pPr>
            <w:ins w:id="5142" w:author="Giorgio Romeo" w:date="2020-12-31T10:12:00Z">
              <w:r w:rsidRPr="00801F40">
                <w:rPr>
                  <w:rStyle w:val="Enfasidelicata"/>
                  <w:szCs w:val="24"/>
                </w:rPr>
                <w:t>Deployment view</w:t>
              </w:r>
            </w:ins>
          </w:p>
        </w:tc>
        <w:tc>
          <w:tcPr>
            <w:tcW w:w="1687" w:type="dxa"/>
            <w:shd w:val="clear" w:color="auto" w:fill="D9D9D9" w:themeFill="background1" w:themeFillShade="D9"/>
          </w:tcPr>
          <w:p w14:paraId="3B3BD781" w14:textId="77777777" w:rsidR="00FF55BD" w:rsidRPr="00801F40" w:rsidRDefault="00FF55BD" w:rsidP="00FF55BD">
            <w:pPr>
              <w:pStyle w:val="Paragrafoelenco"/>
              <w:ind w:left="0"/>
              <w:jc w:val="center"/>
              <w:rPr>
                <w:ins w:id="5143" w:author="Giorgio Romeo" w:date="2020-12-31T10:12:00Z"/>
                <w:rStyle w:val="Enfasidelicata"/>
                <w:i w:val="0"/>
                <w:iCs w:val="0"/>
                <w:szCs w:val="24"/>
                <w:rPrChange w:id="5144" w:author="Etion Pinari" w:date="2021-01-06T12:27:00Z">
                  <w:rPr>
                    <w:ins w:id="5145" w:author="Giorgio Romeo" w:date="2020-12-31T10:12:00Z"/>
                    <w:rStyle w:val="Enfasidelicata"/>
                    <w:rFonts w:asciiTheme="minorHAnsi" w:eastAsiaTheme="minorHAnsi" w:hAnsiTheme="minorHAnsi" w:cstheme="minorBidi"/>
                    <w:i w:val="0"/>
                    <w:iCs w:val="0"/>
                    <w:color w:val="auto"/>
                    <w:sz w:val="22"/>
                    <w:szCs w:val="24"/>
                    <w:lang w:val="it-IT"/>
                  </w:rPr>
                </w:rPrChange>
              </w:rPr>
            </w:pPr>
            <w:ins w:id="5146" w:author="Giorgio Romeo" w:date="2020-12-31T10:12:00Z">
              <w:r w:rsidRPr="00801F40">
                <w:rPr>
                  <w:rStyle w:val="Enfasidelicata"/>
                  <w:szCs w:val="24"/>
                </w:rPr>
                <w:t>1.5</w:t>
              </w:r>
            </w:ins>
          </w:p>
        </w:tc>
      </w:tr>
      <w:tr w:rsidR="00FF55BD" w:rsidRPr="00801F40" w14:paraId="1B1AB8FC" w14:textId="77777777" w:rsidTr="00FF55BD">
        <w:trPr>
          <w:ins w:id="5147" w:author="Giorgio Romeo" w:date="2020-12-31T10:12:00Z"/>
        </w:trPr>
        <w:tc>
          <w:tcPr>
            <w:tcW w:w="6210" w:type="dxa"/>
          </w:tcPr>
          <w:p w14:paraId="54D39687" w14:textId="77777777" w:rsidR="00FF55BD" w:rsidRPr="00801F40" w:rsidRDefault="00FF55BD" w:rsidP="00FF55BD">
            <w:pPr>
              <w:pStyle w:val="Paragrafoelenco"/>
              <w:ind w:left="0"/>
              <w:jc w:val="center"/>
              <w:rPr>
                <w:ins w:id="5148" w:author="Giorgio Romeo" w:date="2020-12-31T10:12:00Z"/>
                <w:rStyle w:val="Enfasidelicata"/>
                <w:i w:val="0"/>
                <w:iCs w:val="0"/>
                <w:szCs w:val="24"/>
                <w:rPrChange w:id="5149" w:author="Etion Pinari" w:date="2021-01-06T12:27:00Z">
                  <w:rPr>
                    <w:ins w:id="5150" w:author="Giorgio Romeo" w:date="2020-12-31T10:12:00Z"/>
                    <w:rStyle w:val="Enfasidelicata"/>
                    <w:rFonts w:asciiTheme="minorHAnsi" w:eastAsiaTheme="minorHAnsi" w:hAnsiTheme="minorHAnsi" w:cstheme="minorBidi"/>
                    <w:i w:val="0"/>
                    <w:iCs w:val="0"/>
                    <w:color w:val="auto"/>
                    <w:sz w:val="22"/>
                    <w:szCs w:val="24"/>
                    <w:lang w:val="it-IT"/>
                  </w:rPr>
                </w:rPrChange>
              </w:rPr>
            </w:pPr>
            <w:ins w:id="5151" w:author="Giorgio Romeo" w:date="2020-12-31T10:12:00Z">
              <w:r w:rsidRPr="00801F40">
                <w:rPr>
                  <w:rStyle w:val="Enfasidelicata"/>
                  <w:szCs w:val="24"/>
                </w:rPr>
                <w:t>Runtime view</w:t>
              </w:r>
            </w:ins>
          </w:p>
        </w:tc>
        <w:tc>
          <w:tcPr>
            <w:tcW w:w="1687" w:type="dxa"/>
            <w:shd w:val="clear" w:color="auto" w:fill="D9D9D9" w:themeFill="background1" w:themeFillShade="D9"/>
          </w:tcPr>
          <w:p w14:paraId="5442A0AC" w14:textId="77777777" w:rsidR="00FF55BD" w:rsidRPr="00801F40" w:rsidRDefault="00FF55BD" w:rsidP="00FF55BD">
            <w:pPr>
              <w:pStyle w:val="Paragrafoelenco"/>
              <w:ind w:left="0"/>
              <w:jc w:val="center"/>
              <w:rPr>
                <w:ins w:id="5152" w:author="Giorgio Romeo" w:date="2020-12-31T10:12:00Z"/>
                <w:rStyle w:val="Enfasidelicata"/>
                <w:i w:val="0"/>
                <w:iCs w:val="0"/>
                <w:szCs w:val="24"/>
                <w:rPrChange w:id="5153" w:author="Etion Pinari" w:date="2021-01-06T12:27:00Z">
                  <w:rPr>
                    <w:ins w:id="5154" w:author="Giorgio Romeo" w:date="2020-12-31T10:12:00Z"/>
                    <w:rStyle w:val="Enfasidelicata"/>
                    <w:rFonts w:asciiTheme="minorHAnsi" w:eastAsiaTheme="minorHAnsi" w:hAnsiTheme="minorHAnsi" w:cstheme="minorBidi"/>
                    <w:i w:val="0"/>
                    <w:iCs w:val="0"/>
                    <w:color w:val="auto"/>
                    <w:sz w:val="22"/>
                    <w:szCs w:val="24"/>
                    <w:lang w:val="it-IT"/>
                  </w:rPr>
                </w:rPrChange>
              </w:rPr>
            </w:pPr>
            <w:ins w:id="5155" w:author="Giorgio Romeo" w:date="2020-12-31T10:12:00Z">
              <w:r w:rsidRPr="00801F40">
                <w:rPr>
                  <w:rStyle w:val="Enfasidelicata"/>
                  <w:szCs w:val="24"/>
                </w:rPr>
                <w:t>0.5</w:t>
              </w:r>
            </w:ins>
          </w:p>
        </w:tc>
      </w:tr>
      <w:tr w:rsidR="00FF55BD" w:rsidRPr="00801F40" w14:paraId="6926216C" w14:textId="77777777" w:rsidTr="00FF55BD">
        <w:trPr>
          <w:ins w:id="5156" w:author="Giorgio Romeo" w:date="2020-12-31T10:12:00Z"/>
        </w:trPr>
        <w:tc>
          <w:tcPr>
            <w:tcW w:w="6210" w:type="dxa"/>
          </w:tcPr>
          <w:p w14:paraId="6B374E7F" w14:textId="77777777" w:rsidR="00FF55BD" w:rsidRPr="00801F40" w:rsidRDefault="00FF55BD" w:rsidP="00FF55BD">
            <w:pPr>
              <w:pStyle w:val="Paragrafoelenco"/>
              <w:ind w:left="0"/>
              <w:jc w:val="center"/>
              <w:rPr>
                <w:ins w:id="5157" w:author="Giorgio Romeo" w:date="2020-12-31T10:12:00Z"/>
                <w:rStyle w:val="Enfasidelicata"/>
                <w:i w:val="0"/>
                <w:iCs w:val="0"/>
                <w:szCs w:val="24"/>
                <w:rPrChange w:id="5158" w:author="Etion Pinari" w:date="2021-01-06T12:27:00Z">
                  <w:rPr>
                    <w:ins w:id="5159" w:author="Giorgio Romeo" w:date="2020-12-31T10:12:00Z"/>
                    <w:rStyle w:val="Enfasidelicata"/>
                    <w:rFonts w:asciiTheme="minorHAnsi" w:eastAsiaTheme="minorHAnsi" w:hAnsiTheme="minorHAnsi" w:cstheme="minorBidi"/>
                    <w:i w:val="0"/>
                    <w:iCs w:val="0"/>
                    <w:color w:val="auto"/>
                    <w:sz w:val="22"/>
                    <w:szCs w:val="24"/>
                    <w:lang w:val="it-IT"/>
                  </w:rPr>
                </w:rPrChange>
              </w:rPr>
            </w:pPr>
            <w:ins w:id="5160" w:author="Giorgio Romeo" w:date="2020-12-31T10:12:00Z">
              <w:r w:rsidRPr="00801F40">
                <w:rPr>
                  <w:rStyle w:val="Enfasidelicata"/>
                  <w:szCs w:val="24"/>
                </w:rPr>
                <w:t>Components interface</w:t>
              </w:r>
            </w:ins>
          </w:p>
        </w:tc>
        <w:tc>
          <w:tcPr>
            <w:tcW w:w="1687" w:type="dxa"/>
            <w:shd w:val="clear" w:color="auto" w:fill="D9D9D9" w:themeFill="background1" w:themeFillShade="D9"/>
          </w:tcPr>
          <w:p w14:paraId="43CB4BC2" w14:textId="77777777" w:rsidR="00FF55BD" w:rsidRPr="00801F40" w:rsidRDefault="00FF55BD" w:rsidP="00FF55BD">
            <w:pPr>
              <w:pStyle w:val="Paragrafoelenco"/>
              <w:ind w:left="0"/>
              <w:jc w:val="center"/>
              <w:rPr>
                <w:ins w:id="5161" w:author="Giorgio Romeo" w:date="2020-12-31T10:12:00Z"/>
                <w:rStyle w:val="Enfasidelicata"/>
                <w:i w:val="0"/>
                <w:iCs w:val="0"/>
                <w:szCs w:val="24"/>
                <w:rPrChange w:id="5162" w:author="Etion Pinari" w:date="2021-01-06T12:27:00Z">
                  <w:rPr>
                    <w:ins w:id="5163" w:author="Giorgio Romeo" w:date="2020-12-31T10:12:00Z"/>
                    <w:rStyle w:val="Enfasidelicata"/>
                    <w:rFonts w:asciiTheme="minorHAnsi" w:eastAsiaTheme="minorHAnsi" w:hAnsiTheme="minorHAnsi" w:cstheme="minorBidi"/>
                    <w:i w:val="0"/>
                    <w:iCs w:val="0"/>
                    <w:color w:val="auto"/>
                    <w:sz w:val="22"/>
                    <w:szCs w:val="24"/>
                    <w:lang w:val="it-IT"/>
                  </w:rPr>
                </w:rPrChange>
              </w:rPr>
            </w:pPr>
            <w:ins w:id="5164" w:author="Giorgio Romeo" w:date="2020-12-31T10:12:00Z">
              <w:r w:rsidRPr="00801F40">
                <w:rPr>
                  <w:rStyle w:val="Enfasidelicata"/>
                  <w:szCs w:val="24"/>
                </w:rPr>
                <w:t>1.5</w:t>
              </w:r>
            </w:ins>
          </w:p>
        </w:tc>
      </w:tr>
      <w:tr w:rsidR="00FF55BD" w:rsidRPr="00801F40" w14:paraId="022D017F" w14:textId="77777777" w:rsidTr="00FF55BD">
        <w:trPr>
          <w:ins w:id="5165" w:author="Giorgio Romeo" w:date="2020-12-31T10:12:00Z"/>
        </w:trPr>
        <w:tc>
          <w:tcPr>
            <w:tcW w:w="6210" w:type="dxa"/>
          </w:tcPr>
          <w:p w14:paraId="76DD252A" w14:textId="77777777" w:rsidR="00FF55BD" w:rsidRPr="00801F40" w:rsidRDefault="00FF55BD" w:rsidP="00FF55BD">
            <w:pPr>
              <w:pStyle w:val="Paragrafoelenco"/>
              <w:ind w:left="0"/>
              <w:jc w:val="center"/>
              <w:rPr>
                <w:ins w:id="5166" w:author="Giorgio Romeo" w:date="2020-12-31T10:12:00Z"/>
                <w:rStyle w:val="Enfasidelicata"/>
                <w:i w:val="0"/>
                <w:iCs w:val="0"/>
                <w:szCs w:val="24"/>
                <w:rPrChange w:id="5167" w:author="Etion Pinari" w:date="2021-01-06T12:27:00Z">
                  <w:rPr>
                    <w:ins w:id="5168" w:author="Giorgio Romeo" w:date="2020-12-31T10:12:00Z"/>
                    <w:rStyle w:val="Enfasidelicata"/>
                    <w:rFonts w:asciiTheme="minorHAnsi" w:eastAsiaTheme="minorHAnsi" w:hAnsiTheme="minorHAnsi" w:cstheme="minorBidi"/>
                    <w:i w:val="0"/>
                    <w:iCs w:val="0"/>
                    <w:color w:val="auto"/>
                    <w:sz w:val="22"/>
                    <w:szCs w:val="24"/>
                    <w:lang w:val="it-IT"/>
                  </w:rPr>
                </w:rPrChange>
              </w:rPr>
            </w:pPr>
            <w:ins w:id="5169" w:author="Giorgio Romeo" w:date="2020-12-31T10:12:00Z">
              <w:r w:rsidRPr="00801F40">
                <w:rPr>
                  <w:rStyle w:val="Enfasidelicata"/>
                  <w:szCs w:val="24"/>
                </w:rPr>
                <w:t>Architectural styles and patterns</w:t>
              </w:r>
            </w:ins>
          </w:p>
        </w:tc>
        <w:tc>
          <w:tcPr>
            <w:tcW w:w="1687" w:type="dxa"/>
            <w:shd w:val="clear" w:color="auto" w:fill="D9D9D9" w:themeFill="background1" w:themeFillShade="D9"/>
          </w:tcPr>
          <w:p w14:paraId="1CE7C2E8" w14:textId="77777777" w:rsidR="00FF55BD" w:rsidRPr="00801F40" w:rsidRDefault="00FF55BD" w:rsidP="00FF55BD">
            <w:pPr>
              <w:pStyle w:val="Paragrafoelenco"/>
              <w:ind w:left="0"/>
              <w:jc w:val="center"/>
              <w:rPr>
                <w:ins w:id="5170" w:author="Giorgio Romeo" w:date="2020-12-31T10:12:00Z"/>
                <w:rStyle w:val="Enfasidelicata"/>
                <w:i w:val="0"/>
                <w:iCs w:val="0"/>
                <w:szCs w:val="24"/>
                <w:rPrChange w:id="5171" w:author="Etion Pinari" w:date="2021-01-06T12:27:00Z">
                  <w:rPr>
                    <w:ins w:id="5172" w:author="Giorgio Romeo" w:date="2020-12-31T10:12:00Z"/>
                    <w:rStyle w:val="Enfasidelicata"/>
                    <w:rFonts w:asciiTheme="minorHAnsi" w:eastAsiaTheme="minorHAnsi" w:hAnsiTheme="minorHAnsi" w:cstheme="minorBidi"/>
                    <w:i w:val="0"/>
                    <w:iCs w:val="0"/>
                    <w:color w:val="auto"/>
                    <w:sz w:val="22"/>
                    <w:szCs w:val="24"/>
                    <w:lang w:val="it-IT"/>
                  </w:rPr>
                </w:rPrChange>
              </w:rPr>
            </w:pPr>
            <w:ins w:id="5173" w:author="Giorgio Romeo" w:date="2020-12-31T10:12:00Z">
              <w:r w:rsidRPr="00801F40">
                <w:rPr>
                  <w:rStyle w:val="Enfasidelicata"/>
                  <w:szCs w:val="24"/>
                </w:rPr>
                <w:t>6</w:t>
              </w:r>
            </w:ins>
          </w:p>
        </w:tc>
      </w:tr>
      <w:tr w:rsidR="00FF55BD" w:rsidRPr="00801F40" w14:paraId="0D6D65FA" w14:textId="77777777" w:rsidTr="00FF55BD">
        <w:trPr>
          <w:ins w:id="5174" w:author="Giorgio Romeo" w:date="2020-12-31T10:12:00Z"/>
        </w:trPr>
        <w:tc>
          <w:tcPr>
            <w:tcW w:w="6210" w:type="dxa"/>
          </w:tcPr>
          <w:p w14:paraId="139F15FE" w14:textId="77777777" w:rsidR="00FF55BD" w:rsidRPr="00801F40" w:rsidRDefault="00FF55BD" w:rsidP="00FF55BD">
            <w:pPr>
              <w:pStyle w:val="Paragrafoelenco"/>
              <w:ind w:left="0"/>
              <w:jc w:val="center"/>
              <w:rPr>
                <w:ins w:id="5175" w:author="Giorgio Romeo" w:date="2020-12-31T10:12:00Z"/>
                <w:rStyle w:val="Enfasidelicata"/>
                <w:i w:val="0"/>
                <w:iCs w:val="0"/>
                <w:szCs w:val="24"/>
                <w:rPrChange w:id="5176" w:author="Etion Pinari" w:date="2021-01-06T12:27:00Z">
                  <w:rPr>
                    <w:ins w:id="5177" w:author="Giorgio Romeo" w:date="2020-12-31T10:12:00Z"/>
                    <w:rStyle w:val="Enfasidelicata"/>
                    <w:rFonts w:asciiTheme="minorHAnsi" w:eastAsiaTheme="minorHAnsi" w:hAnsiTheme="minorHAnsi" w:cstheme="minorBidi"/>
                    <w:i w:val="0"/>
                    <w:iCs w:val="0"/>
                    <w:color w:val="auto"/>
                    <w:sz w:val="22"/>
                    <w:szCs w:val="24"/>
                    <w:lang w:val="it-IT"/>
                  </w:rPr>
                </w:rPrChange>
              </w:rPr>
            </w:pPr>
            <w:ins w:id="5178" w:author="Giorgio Romeo" w:date="2020-12-31T10:12:00Z">
              <w:r w:rsidRPr="00801F40">
                <w:rPr>
                  <w:rStyle w:val="Enfasidelicata"/>
                  <w:szCs w:val="24"/>
                </w:rPr>
                <w:t>User interface design</w:t>
              </w:r>
            </w:ins>
          </w:p>
        </w:tc>
        <w:tc>
          <w:tcPr>
            <w:tcW w:w="1687" w:type="dxa"/>
            <w:shd w:val="clear" w:color="auto" w:fill="D9D9D9" w:themeFill="background1" w:themeFillShade="D9"/>
          </w:tcPr>
          <w:p w14:paraId="591B753C" w14:textId="77777777" w:rsidR="00FF55BD" w:rsidRPr="00801F40" w:rsidRDefault="00FF55BD" w:rsidP="00FF55BD">
            <w:pPr>
              <w:pStyle w:val="Paragrafoelenco"/>
              <w:ind w:left="0"/>
              <w:jc w:val="center"/>
              <w:rPr>
                <w:ins w:id="5179" w:author="Giorgio Romeo" w:date="2020-12-31T10:12:00Z"/>
                <w:rStyle w:val="Enfasidelicata"/>
                <w:i w:val="0"/>
                <w:iCs w:val="0"/>
                <w:szCs w:val="24"/>
                <w:rPrChange w:id="5180" w:author="Etion Pinari" w:date="2021-01-06T12:27:00Z">
                  <w:rPr>
                    <w:ins w:id="5181" w:author="Giorgio Romeo" w:date="2020-12-31T10:12:00Z"/>
                    <w:rStyle w:val="Enfasidelicata"/>
                    <w:rFonts w:asciiTheme="minorHAnsi" w:eastAsiaTheme="minorHAnsi" w:hAnsiTheme="minorHAnsi" w:cstheme="minorBidi"/>
                    <w:i w:val="0"/>
                    <w:iCs w:val="0"/>
                    <w:color w:val="auto"/>
                    <w:sz w:val="22"/>
                    <w:szCs w:val="24"/>
                    <w:lang w:val="it-IT"/>
                  </w:rPr>
                </w:rPrChange>
              </w:rPr>
            </w:pPr>
            <w:ins w:id="5182" w:author="Giorgio Romeo" w:date="2020-12-31T10:12:00Z">
              <w:r w:rsidRPr="00801F40">
                <w:rPr>
                  <w:rStyle w:val="Enfasidelicata"/>
                  <w:szCs w:val="24"/>
                </w:rPr>
                <w:t>1</w:t>
              </w:r>
            </w:ins>
          </w:p>
        </w:tc>
      </w:tr>
      <w:tr w:rsidR="00FF55BD" w:rsidRPr="00801F40" w14:paraId="03F812E1" w14:textId="77777777" w:rsidTr="00FF55BD">
        <w:trPr>
          <w:ins w:id="5183" w:author="Giorgio Romeo" w:date="2020-12-31T10:12:00Z"/>
        </w:trPr>
        <w:tc>
          <w:tcPr>
            <w:tcW w:w="6210" w:type="dxa"/>
          </w:tcPr>
          <w:p w14:paraId="38EDDFDE" w14:textId="77777777" w:rsidR="00FF55BD" w:rsidRPr="00801F40" w:rsidRDefault="00FF55BD" w:rsidP="00FF55BD">
            <w:pPr>
              <w:pStyle w:val="Paragrafoelenco"/>
              <w:tabs>
                <w:tab w:val="center" w:pos="2997"/>
                <w:tab w:val="left" w:pos="4410"/>
                <w:tab w:val="right" w:pos="5994"/>
              </w:tabs>
              <w:ind w:left="0"/>
              <w:rPr>
                <w:ins w:id="5184" w:author="Giorgio Romeo" w:date="2020-12-31T10:12:00Z"/>
                <w:rStyle w:val="Enfasidelicata"/>
                <w:i w:val="0"/>
                <w:iCs w:val="0"/>
                <w:szCs w:val="24"/>
                <w:rPrChange w:id="5185" w:author="Etion Pinari" w:date="2021-01-06T12:27:00Z">
                  <w:rPr>
                    <w:ins w:id="5186" w:author="Giorgio Romeo" w:date="2020-12-31T10:12:00Z"/>
                    <w:rStyle w:val="Enfasidelicata"/>
                    <w:rFonts w:asciiTheme="minorHAnsi" w:eastAsiaTheme="minorHAnsi" w:hAnsiTheme="minorHAnsi" w:cstheme="minorBidi"/>
                    <w:i w:val="0"/>
                    <w:iCs w:val="0"/>
                    <w:color w:val="auto"/>
                    <w:sz w:val="22"/>
                    <w:szCs w:val="24"/>
                    <w:lang w:val="it-IT"/>
                  </w:rPr>
                </w:rPrChange>
              </w:rPr>
            </w:pPr>
            <w:ins w:id="5187" w:author="Giorgio Romeo" w:date="2020-12-31T10:12: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
          <w:p w14:paraId="18B21C65" w14:textId="77777777" w:rsidR="00FF55BD" w:rsidRPr="00801F40" w:rsidRDefault="00FF55BD" w:rsidP="00FF55BD">
            <w:pPr>
              <w:pStyle w:val="Paragrafoelenco"/>
              <w:ind w:left="0"/>
              <w:jc w:val="center"/>
              <w:rPr>
                <w:ins w:id="5188" w:author="Giorgio Romeo" w:date="2020-12-31T10:12:00Z"/>
                <w:rStyle w:val="Enfasidelicata"/>
                <w:i w:val="0"/>
                <w:iCs w:val="0"/>
                <w:szCs w:val="24"/>
                <w:rPrChange w:id="5189" w:author="Etion Pinari" w:date="2021-01-06T12:27:00Z">
                  <w:rPr>
                    <w:ins w:id="5190" w:author="Giorgio Romeo" w:date="2020-12-31T10:12:00Z"/>
                    <w:rStyle w:val="Enfasidelicata"/>
                    <w:rFonts w:asciiTheme="minorHAnsi" w:eastAsiaTheme="minorHAnsi" w:hAnsiTheme="minorHAnsi" w:cstheme="minorBidi"/>
                    <w:i w:val="0"/>
                    <w:iCs w:val="0"/>
                    <w:color w:val="auto"/>
                    <w:sz w:val="22"/>
                    <w:szCs w:val="24"/>
                    <w:lang w:val="it-IT"/>
                  </w:rPr>
                </w:rPrChange>
              </w:rPr>
            </w:pPr>
            <w:ins w:id="5191" w:author="Giorgio Romeo" w:date="2020-12-31T10:12:00Z">
              <w:r w:rsidRPr="00801F40">
                <w:rPr>
                  <w:rStyle w:val="Enfasidelicata"/>
                  <w:szCs w:val="24"/>
                </w:rPr>
                <w:t>1</w:t>
              </w:r>
            </w:ins>
          </w:p>
        </w:tc>
      </w:tr>
      <w:tr w:rsidR="00FF55BD" w:rsidRPr="00801F40" w14:paraId="58A1BBA8" w14:textId="77777777" w:rsidTr="00FF55BD">
        <w:trPr>
          <w:ins w:id="5192" w:author="Giorgio Romeo" w:date="2020-12-31T10:12:00Z"/>
        </w:trPr>
        <w:tc>
          <w:tcPr>
            <w:tcW w:w="6210" w:type="dxa"/>
          </w:tcPr>
          <w:p w14:paraId="5EF90074" w14:textId="77777777" w:rsidR="00FF55BD" w:rsidRPr="00801F40" w:rsidRDefault="00FF55BD" w:rsidP="00FF55BD">
            <w:pPr>
              <w:pStyle w:val="Paragrafoelenco"/>
              <w:tabs>
                <w:tab w:val="center" w:pos="2997"/>
                <w:tab w:val="left" w:pos="4410"/>
                <w:tab w:val="right" w:pos="5994"/>
              </w:tabs>
              <w:ind w:left="0"/>
              <w:jc w:val="center"/>
              <w:rPr>
                <w:ins w:id="5193" w:author="Giorgio Romeo" w:date="2020-12-31T10:12:00Z"/>
                <w:rStyle w:val="Enfasidelicata"/>
                <w:szCs w:val="24"/>
                <w:rPrChange w:id="5194" w:author="Etion Pinari" w:date="2021-01-06T12:27:00Z">
                  <w:rPr>
                    <w:ins w:id="5195" w:author="Giorgio Romeo" w:date="2020-12-31T10:12:00Z"/>
                    <w:rStyle w:val="Enfasidelicata"/>
                    <w:rFonts w:asciiTheme="minorHAnsi" w:eastAsiaTheme="minorHAnsi" w:hAnsiTheme="minorHAnsi" w:cstheme="minorBidi"/>
                    <w:color w:val="auto"/>
                    <w:sz w:val="22"/>
                    <w:szCs w:val="24"/>
                    <w:lang w:val="it-IT"/>
                  </w:rPr>
                </w:rPrChange>
              </w:rPr>
            </w:pPr>
            <w:ins w:id="5196" w:author="Giorgio Romeo" w:date="2020-12-31T10:12:00Z">
              <w:r w:rsidRPr="00801F40">
                <w:rPr>
                  <w:rStyle w:val="Enfasidelicata"/>
                  <w:szCs w:val="24"/>
                </w:rPr>
                <w:t>Implementation, integration and test plan</w:t>
              </w:r>
            </w:ins>
          </w:p>
        </w:tc>
        <w:tc>
          <w:tcPr>
            <w:tcW w:w="1687" w:type="dxa"/>
            <w:shd w:val="clear" w:color="auto" w:fill="D9D9D9" w:themeFill="background1" w:themeFillShade="D9"/>
          </w:tcPr>
          <w:p w14:paraId="11933D42" w14:textId="77777777" w:rsidR="00FF55BD" w:rsidRPr="00801F40" w:rsidRDefault="00FF55BD" w:rsidP="00FF55BD">
            <w:pPr>
              <w:pStyle w:val="Paragrafoelenco"/>
              <w:ind w:left="0"/>
              <w:jc w:val="center"/>
              <w:rPr>
                <w:ins w:id="5197" w:author="Giorgio Romeo" w:date="2020-12-31T10:12:00Z"/>
                <w:rStyle w:val="Enfasidelicata"/>
                <w:szCs w:val="24"/>
                <w:rPrChange w:id="5198" w:author="Etion Pinari" w:date="2021-01-06T12:27:00Z">
                  <w:rPr>
                    <w:ins w:id="5199" w:author="Giorgio Romeo" w:date="2020-12-31T10:12:00Z"/>
                    <w:rStyle w:val="Enfasidelicata"/>
                    <w:rFonts w:asciiTheme="minorHAnsi" w:eastAsiaTheme="minorHAnsi" w:hAnsiTheme="minorHAnsi" w:cstheme="minorBidi"/>
                    <w:color w:val="auto"/>
                    <w:sz w:val="22"/>
                    <w:szCs w:val="24"/>
                    <w:lang w:val="it-IT"/>
                  </w:rPr>
                </w:rPrChange>
              </w:rPr>
            </w:pPr>
          </w:p>
        </w:tc>
      </w:tr>
      <w:tr w:rsidR="00FF55BD" w:rsidRPr="00801F40" w14:paraId="2C3890E4" w14:textId="77777777" w:rsidTr="00FF55BD">
        <w:trPr>
          <w:ins w:id="5200" w:author="Giorgio Romeo" w:date="2020-12-31T10:12:00Z"/>
        </w:trPr>
        <w:tc>
          <w:tcPr>
            <w:tcW w:w="6210" w:type="dxa"/>
          </w:tcPr>
          <w:p w14:paraId="4FA8FC17" w14:textId="77777777" w:rsidR="00FF55BD" w:rsidRPr="00801F40" w:rsidRDefault="00FF55BD" w:rsidP="00FF55BD">
            <w:pPr>
              <w:pStyle w:val="Paragrafoelenco"/>
              <w:tabs>
                <w:tab w:val="center" w:pos="2997"/>
                <w:tab w:val="left" w:pos="4410"/>
                <w:tab w:val="right" w:pos="5994"/>
              </w:tabs>
              <w:ind w:left="0"/>
              <w:jc w:val="center"/>
              <w:rPr>
                <w:ins w:id="5201" w:author="Giorgio Romeo" w:date="2020-12-31T10:12:00Z"/>
                <w:rStyle w:val="Enfasidelicata"/>
                <w:i w:val="0"/>
                <w:iCs w:val="0"/>
                <w:szCs w:val="24"/>
                <w:rPrChange w:id="5202" w:author="Etion Pinari" w:date="2021-01-06T12:27:00Z">
                  <w:rPr>
                    <w:ins w:id="5203" w:author="Giorgio Romeo" w:date="2020-12-31T10:12:00Z"/>
                    <w:rStyle w:val="Enfasidelicata"/>
                    <w:rFonts w:asciiTheme="minorHAnsi" w:eastAsiaTheme="minorHAnsi" w:hAnsiTheme="minorHAnsi" w:cstheme="minorBidi"/>
                    <w:i w:val="0"/>
                    <w:iCs w:val="0"/>
                    <w:color w:val="auto"/>
                    <w:sz w:val="22"/>
                    <w:szCs w:val="24"/>
                    <w:lang w:val="it-IT"/>
                  </w:rPr>
                </w:rPrChange>
              </w:rPr>
            </w:pPr>
            <w:ins w:id="5204" w:author="Giorgio Romeo" w:date="2020-12-31T10:12:00Z">
              <w:r w:rsidRPr="00801F40">
                <w:rPr>
                  <w:rStyle w:val="Enfasidelicata"/>
                  <w:szCs w:val="24"/>
                </w:rPr>
                <w:t>Research on various topics</w:t>
              </w:r>
            </w:ins>
          </w:p>
        </w:tc>
        <w:tc>
          <w:tcPr>
            <w:tcW w:w="1687" w:type="dxa"/>
            <w:shd w:val="clear" w:color="auto" w:fill="D9D9D9" w:themeFill="background1" w:themeFillShade="D9"/>
          </w:tcPr>
          <w:p w14:paraId="20DBD2F4" w14:textId="77777777" w:rsidR="00FF55BD" w:rsidRPr="00801F40" w:rsidRDefault="00FF55BD" w:rsidP="00FF55BD">
            <w:pPr>
              <w:pStyle w:val="Paragrafoelenco"/>
              <w:ind w:left="0"/>
              <w:jc w:val="center"/>
              <w:rPr>
                <w:ins w:id="5205" w:author="Giorgio Romeo" w:date="2020-12-31T10:12:00Z"/>
                <w:rStyle w:val="Enfasidelicata"/>
                <w:i w:val="0"/>
                <w:iCs w:val="0"/>
                <w:szCs w:val="24"/>
                <w:rPrChange w:id="5206" w:author="Etion Pinari" w:date="2021-01-06T12:27:00Z">
                  <w:rPr>
                    <w:ins w:id="5207" w:author="Giorgio Romeo" w:date="2020-12-31T10:12:00Z"/>
                    <w:rStyle w:val="Enfasidelicata"/>
                    <w:rFonts w:asciiTheme="minorHAnsi" w:eastAsiaTheme="minorHAnsi" w:hAnsiTheme="minorHAnsi" w:cstheme="minorBidi"/>
                    <w:i w:val="0"/>
                    <w:iCs w:val="0"/>
                    <w:color w:val="auto"/>
                    <w:sz w:val="22"/>
                    <w:szCs w:val="24"/>
                    <w:lang w:val="it-IT"/>
                  </w:rPr>
                </w:rPrChange>
              </w:rPr>
            </w:pPr>
            <w:ins w:id="5208" w:author="Giorgio Romeo" w:date="2020-12-31T10:12:00Z">
              <w:r w:rsidRPr="00801F40">
                <w:rPr>
                  <w:rStyle w:val="Enfasidelicata"/>
                  <w:szCs w:val="24"/>
                </w:rPr>
                <w:t>3</w:t>
              </w:r>
            </w:ins>
          </w:p>
        </w:tc>
      </w:tr>
      <w:tr w:rsidR="00FF55BD" w:rsidRPr="00801F40" w14:paraId="671109B0" w14:textId="77777777" w:rsidTr="00FF55BD">
        <w:trPr>
          <w:ins w:id="5209" w:author="Giorgio Romeo" w:date="2020-12-31T10:12:00Z"/>
        </w:trPr>
        <w:tc>
          <w:tcPr>
            <w:tcW w:w="6210" w:type="dxa"/>
          </w:tcPr>
          <w:p w14:paraId="111B41CA" w14:textId="77777777" w:rsidR="00FF55BD" w:rsidRPr="00801F40" w:rsidRDefault="00FF55BD" w:rsidP="00FF55BD">
            <w:pPr>
              <w:pStyle w:val="Paragrafoelenco"/>
              <w:tabs>
                <w:tab w:val="center" w:pos="2997"/>
                <w:tab w:val="left" w:pos="4410"/>
                <w:tab w:val="right" w:pos="5994"/>
              </w:tabs>
              <w:ind w:left="0"/>
              <w:jc w:val="center"/>
              <w:rPr>
                <w:ins w:id="5210" w:author="Giorgio Romeo" w:date="2020-12-31T10:12:00Z"/>
                <w:rStyle w:val="Enfasidelicata"/>
                <w:i w:val="0"/>
                <w:iCs w:val="0"/>
                <w:szCs w:val="24"/>
                <w:rPrChange w:id="5211" w:author="Etion Pinari" w:date="2021-01-06T12:27:00Z">
                  <w:rPr>
                    <w:ins w:id="5212" w:author="Giorgio Romeo" w:date="2020-12-31T10:12:00Z"/>
                    <w:rStyle w:val="Enfasidelicata"/>
                    <w:rFonts w:asciiTheme="minorHAnsi" w:eastAsiaTheme="minorHAnsi" w:hAnsiTheme="minorHAnsi" w:cstheme="minorBidi"/>
                    <w:i w:val="0"/>
                    <w:iCs w:val="0"/>
                    <w:color w:val="auto"/>
                    <w:sz w:val="22"/>
                    <w:szCs w:val="24"/>
                    <w:lang w:val="it-IT"/>
                  </w:rPr>
                </w:rPrChange>
              </w:rPr>
            </w:pPr>
            <w:ins w:id="5213" w:author="Giorgio Romeo" w:date="2020-12-31T10:12:00Z">
              <w:r w:rsidRPr="00801F40">
                <w:rPr>
                  <w:rStyle w:val="Enfasidelicata"/>
                  <w:szCs w:val="24"/>
                </w:rPr>
                <w:t>Writing on Word and formatting</w:t>
              </w:r>
            </w:ins>
          </w:p>
        </w:tc>
        <w:tc>
          <w:tcPr>
            <w:tcW w:w="1687" w:type="dxa"/>
            <w:shd w:val="clear" w:color="auto" w:fill="D9D9D9" w:themeFill="background1" w:themeFillShade="D9"/>
          </w:tcPr>
          <w:p w14:paraId="5DB79662" w14:textId="77777777" w:rsidR="00FF55BD" w:rsidRPr="00801F40" w:rsidRDefault="00FF55BD" w:rsidP="00FF55BD">
            <w:pPr>
              <w:pStyle w:val="Paragrafoelenco"/>
              <w:ind w:left="0"/>
              <w:jc w:val="center"/>
              <w:rPr>
                <w:ins w:id="5214" w:author="Giorgio Romeo" w:date="2020-12-31T10:12:00Z"/>
                <w:rStyle w:val="Enfasidelicata"/>
                <w:i w:val="0"/>
                <w:iCs w:val="0"/>
                <w:szCs w:val="24"/>
                <w:rPrChange w:id="5215" w:author="Etion Pinari" w:date="2021-01-06T12:27:00Z">
                  <w:rPr>
                    <w:ins w:id="5216" w:author="Giorgio Romeo" w:date="2020-12-31T10:12:00Z"/>
                    <w:rStyle w:val="Enfasidelicata"/>
                    <w:rFonts w:asciiTheme="minorHAnsi" w:eastAsiaTheme="minorHAnsi" w:hAnsiTheme="minorHAnsi" w:cstheme="minorBidi"/>
                    <w:i w:val="0"/>
                    <w:iCs w:val="0"/>
                    <w:color w:val="auto"/>
                    <w:sz w:val="22"/>
                    <w:szCs w:val="24"/>
                    <w:lang w:val="it-IT"/>
                  </w:rPr>
                </w:rPrChange>
              </w:rPr>
            </w:pPr>
            <w:ins w:id="5217" w:author="Giorgio Romeo" w:date="2020-12-31T10:12:00Z">
              <w:r w:rsidRPr="00801F40">
                <w:rPr>
                  <w:rStyle w:val="Enfasidelicata"/>
                  <w:szCs w:val="24"/>
                </w:rPr>
                <w:t>5</w:t>
              </w:r>
            </w:ins>
          </w:p>
        </w:tc>
      </w:tr>
      <w:tr w:rsidR="00FF55BD" w:rsidRPr="00801F40" w14:paraId="78670EE3" w14:textId="77777777" w:rsidTr="00FF55BD">
        <w:trPr>
          <w:ins w:id="5218" w:author="Giorgio Romeo" w:date="2020-12-31T10:12:00Z"/>
        </w:trPr>
        <w:tc>
          <w:tcPr>
            <w:tcW w:w="6210" w:type="dxa"/>
          </w:tcPr>
          <w:p w14:paraId="13AD87D9" w14:textId="77777777" w:rsidR="00FF55BD" w:rsidRPr="00801F40" w:rsidRDefault="00FF55BD" w:rsidP="00FF55BD">
            <w:pPr>
              <w:pStyle w:val="Paragrafoelenco"/>
              <w:tabs>
                <w:tab w:val="center" w:pos="2997"/>
                <w:tab w:val="left" w:pos="4410"/>
                <w:tab w:val="right" w:pos="5994"/>
              </w:tabs>
              <w:ind w:left="0"/>
              <w:jc w:val="center"/>
              <w:rPr>
                <w:ins w:id="5219" w:author="Giorgio Romeo" w:date="2020-12-31T10:12:00Z"/>
                <w:rStyle w:val="Enfasidelicata"/>
                <w:i w:val="0"/>
                <w:iCs w:val="0"/>
                <w:szCs w:val="24"/>
                <w:rPrChange w:id="5220" w:author="Etion Pinari" w:date="2021-01-06T12:27:00Z">
                  <w:rPr>
                    <w:ins w:id="5221" w:author="Giorgio Romeo" w:date="2020-12-31T10:12:00Z"/>
                    <w:rStyle w:val="Enfasidelicata"/>
                    <w:rFonts w:asciiTheme="minorHAnsi" w:eastAsiaTheme="minorHAnsi" w:hAnsiTheme="minorHAnsi" w:cstheme="minorBidi"/>
                    <w:i w:val="0"/>
                    <w:iCs w:val="0"/>
                    <w:color w:val="auto"/>
                    <w:sz w:val="22"/>
                    <w:szCs w:val="24"/>
                    <w:lang w:val="it-IT"/>
                  </w:rPr>
                </w:rPrChange>
              </w:rPr>
            </w:pPr>
            <w:ins w:id="5222" w:author="Giorgio Romeo" w:date="2020-12-31T10:12:00Z">
              <w:r w:rsidRPr="00801F40">
                <w:rPr>
                  <w:rStyle w:val="Enfasidelicata"/>
                  <w:szCs w:val="24"/>
                </w:rPr>
                <w:t>Total</w:t>
              </w:r>
            </w:ins>
          </w:p>
        </w:tc>
        <w:tc>
          <w:tcPr>
            <w:tcW w:w="1687" w:type="dxa"/>
            <w:shd w:val="clear" w:color="auto" w:fill="D9D9D9" w:themeFill="background1" w:themeFillShade="D9"/>
          </w:tcPr>
          <w:p w14:paraId="03413A52" w14:textId="77777777" w:rsidR="00FF55BD" w:rsidRPr="00801F40" w:rsidRDefault="00FF55BD" w:rsidP="00FF55BD">
            <w:pPr>
              <w:pStyle w:val="Paragrafoelenco"/>
              <w:ind w:left="0"/>
              <w:jc w:val="center"/>
              <w:rPr>
                <w:ins w:id="5223" w:author="Giorgio Romeo" w:date="2020-12-31T10:12:00Z"/>
                <w:rStyle w:val="Enfasidelicata"/>
                <w:i w:val="0"/>
                <w:iCs w:val="0"/>
                <w:szCs w:val="24"/>
                <w:rPrChange w:id="5224" w:author="Etion Pinari" w:date="2021-01-06T12:27:00Z">
                  <w:rPr>
                    <w:ins w:id="5225" w:author="Giorgio Romeo" w:date="2020-12-31T10:12:00Z"/>
                    <w:rStyle w:val="Enfasidelicata"/>
                    <w:rFonts w:asciiTheme="minorHAnsi" w:eastAsiaTheme="minorHAnsi" w:hAnsiTheme="minorHAnsi" w:cstheme="minorBidi"/>
                    <w:i w:val="0"/>
                    <w:iCs w:val="0"/>
                    <w:color w:val="auto"/>
                    <w:sz w:val="22"/>
                    <w:szCs w:val="24"/>
                    <w:lang w:val="it-IT"/>
                  </w:rPr>
                </w:rPrChange>
              </w:rPr>
            </w:pPr>
            <w:ins w:id="5226" w:author="Giorgio Romeo" w:date="2020-12-31T10:12:00Z">
              <w:r w:rsidRPr="00801F40">
                <w:rPr>
                  <w:rStyle w:val="Enfasidelicata"/>
                  <w:szCs w:val="24"/>
                </w:rPr>
                <w:t>30</w:t>
              </w:r>
            </w:ins>
          </w:p>
        </w:tc>
      </w:tr>
    </w:tbl>
    <w:p w14:paraId="1885978D" w14:textId="3386826E" w:rsidR="00FF55BD" w:rsidRPr="00801F40" w:rsidRDefault="00FF55BD" w:rsidP="00FF55BD">
      <w:pPr>
        <w:rPr>
          <w:ins w:id="5227" w:author="Giorgio Romeo" w:date="2020-12-31T10:11:00Z"/>
          <w:rFonts w:ascii="Bell MT" w:hAnsi="Bell MT"/>
          <w:sz w:val="28"/>
          <w:szCs w:val="28"/>
          <w:lang w:val="en-US"/>
          <w:rPrChange w:id="5228" w:author="Etion Pinari" w:date="2021-01-06T12:27:00Z">
            <w:rPr>
              <w:ins w:id="5229" w:author="Giorgio Romeo" w:date="2020-12-31T10:11:00Z"/>
              <w:rFonts w:ascii="Bell MT" w:hAnsi="Bell MT"/>
              <w:sz w:val="28"/>
              <w:szCs w:val="28"/>
              <w:lang w:val="en-GB"/>
            </w:rPr>
          </w:rPrChange>
        </w:rPr>
      </w:pPr>
    </w:p>
    <w:p w14:paraId="4A468C21" w14:textId="0F7AA37C" w:rsidR="00FF55BD" w:rsidRPr="00801F40" w:rsidRDefault="00FF55BD" w:rsidP="00FF55BD">
      <w:pPr>
        <w:rPr>
          <w:ins w:id="5230" w:author="Giorgio Romeo" w:date="2020-12-31T10:11:00Z"/>
          <w:rFonts w:ascii="Bell MT" w:hAnsi="Bell MT"/>
          <w:sz w:val="28"/>
          <w:szCs w:val="28"/>
          <w:lang w:val="en-US"/>
          <w:rPrChange w:id="5231" w:author="Etion Pinari" w:date="2021-01-06T12:27:00Z">
            <w:rPr>
              <w:ins w:id="5232" w:author="Giorgio Romeo" w:date="2020-12-31T10:11:00Z"/>
              <w:rFonts w:ascii="Bell MT" w:hAnsi="Bell MT"/>
              <w:sz w:val="28"/>
              <w:szCs w:val="28"/>
              <w:lang w:val="en-GB"/>
            </w:rPr>
          </w:rPrChange>
        </w:rPr>
      </w:pPr>
    </w:p>
    <w:p w14:paraId="6EDE8930" w14:textId="6A41D8AB" w:rsidR="00FF55BD" w:rsidRPr="00801F40" w:rsidRDefault="00FF55BD" w:rsidP="00FF55BD">
      <w:pPr>
        <w:rPr>
          <w:ins w:id="5233" w:author="Giorgio Romeo" w:date="2020-12-31T10:11:00Z"/>
          <w:rFonts w:ascii="Bell MT" w:hAnsi="Bell MT"/>
          <w:sz w:val="28"/>
          <w:szCs w:val="28"/>
          <w:lang w:val="en-US"/>
          <w:rPrChange w:id="5234" w:author="Etion Pinari" w:date="2021-01-06T12:27:00Z">
            <w:rPr>
              <w:ins w:id="5235" w:author="Giorgio Romeo" w:date="2020-12-31T10:11:00Z"/>
              <w:rFonts w:ascii="Bell MT" w:hAnsi="Bell MT"/>
              <w:sz w:val="28"/>
              <w:szCs w:val="28"/>
              <w:lang w:val="en-GB"/>
            </w:rPr>
          </w:rPrChange>
        </w:rPr>
      </w:pPr>
    </w:p>
    <w:p w14:paraId="7B21F70D" w14:textId="610FB33E" w:rsidR="00FF55BD" w:rsidRPr="00801F40" w:rsidRDefault="00FF55BD" w:rsidP="00FF55BD">
      <w:pPr>
        <w:rPr>
          <w:ins w:id="5236" w:author="Giorgio Romeo" w:date="2020-12-31T10:11:00Z"/>
          <w:rFonts w:ascii="Bell MT" w:hAnsi="Bell MT"/>
          <w:sz w:val="28"/>
          <w:szCs w:val="28"/>
          <w:lang w:val="en-US"/>
          <w:rPrChange w:id="5237" w:author="Etion Pinari" w:date="2021-01-06T12:27:00Z">
            <w:rPr>
              <w:ins w:id="5238" w:author="Giorgio Romeo" w:date="2020-12-31T10:11:00Z"/>
              <w:rFonts w:ascii="Bell MT" w:hAnsi="Bell MT"/>
              <w:sz w:val="28"/>
              <w:szCs w:val="28"/>
              <w:lang w:val="en-GB"/>
            </w:rPr>
          </w:rPrChange>
        </w:rPr>
      </w:pPr>
    </w:p>
    <w:p w14:paraId="325C45BD" w14:textId="18EC32F0" w:rsidR="00FF55BD" w:rsidRPr="00801F40" w:rsidRDefault="00FF55BD" w:rsidP="00FF55BD">
      <w:pPr>
        <w:rPr>
          <w:ins w:id="5239" w:author="Giorgio Romeo" w:date="2020-12-31T10:11:00Z"/>
          <w:rFonts w:ascii="Bell MT" w:hAnsi="Bell MT"/>
          <w:sz w:val="28"/>
          <w:szCs w:val="28"/>
          <w:lang w:val="en-US"/>
          <w:rPrChange w:id="5240" w:author="Etion Pinari" w:date="2021-01-06T12:27:00Z">
            <w:rPr>
              <w:ins w:id="5241" w:author="Giorgio Romeo" w:date="2020-12-31T10:11:00Z"/>
              <w:rFonts w:ascii="Bell MT" w:hAnsi="Bell MT"/>
              <w:sz w:val="28"/>
              <w:szCs w:val="28"/>
              <w:lang w:val="en-GB"/>
            </w:rPr>
          </w:rPrChange>
        </w:rPr>
      </w:pPr>
    </w:p>
    <w:p w14:paraId="386ADB68" w14:textId="767003CA" w:rsidR="00FF55BD" w:rsidRPr="00801F40" w:rsidRDefault="00FF55BD" w:rsidP="00FF55BD">
      <w:pPr>
        <w:rPr>
          <w:ins w:id="5242" w:author="Giorgio Romeo" w:date="2020-12-31T10:11:00Z"/>
          <w:rFonts w:ascii="Bell MT" w:hAnsi="Bell MT"/>
          <w:sz w:val="28"/>
          <w:szCs w:val="28"/>
          <w:lang w:val="en-US"/>
          <w:rPrChange w:id="5243" w:author="Etion Pinari" w:date="2021-01-06T12:27:00Z">
            <w:rPr>
              <w:ins w:id="5244" w:author="Giorgio Romeo" w:date="2020-12-31T10:11:00Z"/>
              <w:rFonts w:ascii="Bell MT" w:hAnsi="Bell MT"/>
              <w:sz w:val="28"/>
              <w:szCs w:val="28"/>
              <w:lang w:val="en-GB"/>
            </w:rPr>
          </w:rPrChange>
        </w:rPr>
      </w:pPr>
    </w:p>
    <w:p w14:paraId="424E4283" w14:textId="4F5A653E" w:rsidR="00FF55BD" w:rsidRPr="00801F40" w:rsidRDefault="00FF55BD" w:rsidP="00FF55BD">
      <w:pPr>
        <w:rPr>
          <w:ins w:id="5245" w:author="Giorgio Romeo" w:date="2020-12-31T10:11:00Z"/>
          <w:rFonts w:ascii="Bell MT" w:hAnsi="Bell MT"/>
          <w:sz w:val="28"/>
          <w:szCs w:val="28"/>
          <w:lang w:val="en-US"/>
          <w:rPrChange w:id="5246" w:author="Etion Pinari" w:date="2021-01-06T12:27:00Z">
            <w:rPr>
              <w:ins w:id="5247" w:author="Giorgio Romeo" w:date="2020-12-31T10:11:00Z"/>
              <w:rFonts w:ascii="Bell MT" w:hAnsi="Bell MT"/>
              <w:sz w:val="28"/>
              <w:szCs w:val="28"/>
              <w:lang w:val="en-GB"/>
            </w:rPr>
          </w:rPrChange>
        </w:rPr>
      </w:pPr>
    </w:p>
    <w:p w14:paraId="466499DB" w14:textId="1C6F3DED" w:rsidR="00FF55BD" w:rsidRPr="00801F40" w:rsidRDefault="00FF55BD" w:rsidP="00FF55BD">
      <w:pPr>
        <w:rPr>
          <w:ins w:id="5248" w:author="Giorgio Romeo" w:date="2020-12-31T10:11:00Z"/>
          <w:rFonts w:ascii="Bell MT" w:hAnsi="Bell MT"/>
          <w:sz w:val="28"/>
          <w:szCs w:val="28"/>
          <w:lang w:val="en-US"/>
          <w:rPrChange w:id="5249" w:author="Etion Pinari" w:date="2021-01-06T12:27:00Z">
            <w:rPr>
              <w:ins w:id="5250" w:author="Giorgio Romeo" w:date="2020-12-31T10:11:00Z"/>
              <w:rFonts w:ascii="Bell MT" w:hAnsi="Bell MT"/>
              <w:sz w:val="28"/>
              <w:szCs w:val="28"/>
              <w:lang w:val="en-GB"/>
            </w:rPr>
          </w:rPrChange>
        </w:rPr>
      </w:pPr>
    </w:p>
    <w:p w14:paraId="72A77EFE" w14:textId="24B31607" w:rsidR="00FF55BD" w:rsidRPr="00801F40" w:rsidRDefault="00FF55BD" w:rsidP="00FF55BD">
      <w:pPr>
        <w:rPr>
          <w:ins w:id="5251" w:author="Giorgio Romeo" w:date="2020-12-31T10:12:00Z"/>
          <w:rFonts w:ascii="Bell MT" w:hAnsi="Bell MT"/>
          <w:sz w:val="28"/>
          <w:szCs w:val="28"/>
          <w:lang w:val="en-US"/>
          <w:rPrChange w:id="5252" w:author="Etion Pinari" w:date="2021-01-06T12:27:00Z">
            <w:rPr>
              <w:ins w:id="5253" w:author="Giorgio Romeo" w:date="2020-12-31T10:12:00Z"/>
              <w:rFonts w:ascii="Bell MT" w:hAnsi="Bell MT"/>
              <w:sz w:val="28"/>
              <w:szCs w:val="28"/>
              <w:lang w:val="en-GB"/>
            </w:rPr>
          </w:rPrChange>
        </w:rPr>
      </w:pPr>
    </w:p>
    <w:p w14:paraId="0560C2D1" w14:textId="77777777" w:rsidR="00FF55BD" w:rsidRPr="00801F40" w:rsidRDefault="00FF55BD" w:rsidP="00FF55BD">
      <w:pPr>
        <w:rPr>
          <w:ins w:id="5254" w:author="Giorgio Romeo" w:date="2020-12-31T10:11:00Z"/>
          <w:rFonts w:ascii="Bell MT" w:hAnsi="Bell MT"/>
          <w:sz w:val="28"/>
          <w:szCs w:val="28"/>
          <w:lang w:val="en-US"/>
          <w:rPrChange w:id="5255" w:author="Etion Pinari" w:date="2021-01-06T12:27:00Z">
            <w:rPr>
              <w:ins w:id="5256" w:author="Giorgio Romeo" w:date="2020-12-31T10:11:00Z"/>
              <w:rFonts w:ascii="Bell MT" w:hAnsi="Bell MT"/>
              <w:sz w:val="28"/>
              <w:szCs w:val="28"/>
              <w:lang w:val="en-GB"/>
            </w:rPr>
          </w:rPrChange>
        </w:rPr>
      </w:pPr>
    </w:p>
    <w:p w14:paraId="3DE4D6E7" w14:textId="77777777" w:rsidR="00FF55BD" w:rsidRPr="00801F40" w:rsidRDefault="00FF55BD">
      <w:pPr>
        <w:rPr>
          <w:ins w:id="5257" w:author="Giorgio Romeo" w:date="2020-12-31T10:11:00Z"/>
          <w:rFonts w:ascii="Bell MT" w:hAnsi="Bell MT"/>
          <w:sz w:val="28"/>
          <w:szCs w:val="28"/>
          <w:lang w:val="en-US"/>
          <w:rPrChange w:id="5258" w:author="Etion Pinari" w:date="2021-01-06T12:27:00Z">
            <w:rPr>
              <w:ins w:id="5259" w:author="Giorgio Romeo" w:date="2020-12-31T10:11:00Z"/>
              <w:lang w:val="en-GB"/>
            </w:rPr>
          </w:rPrChange>
        </w:rPr>
        <w:pPrChange w:id="5260" w:author="Giorgio Romeo" w:date="2020-12-31T10:11:00Z">
          <w:pPr>
            <w:pStyle w:val="Paragrafoelenco"/>
            <w:numPr>
              <w:numId w:val="24"/>
            </w:numPr>
            <w:ind w:hanging="360"/>
          </w:pPr>
        </w:pPrChange>
      </w:pPr>
    </w:p>
    <w:p w14:paraId="0E8988AC" w14:textId="14AF14BE" w:rsidR="00FF55BD" w:rsidRPr="00801F40" w:rsidRDefault="00FF55BD" w:rsidP="00FF55BD">
      <w:pPr>
        <w:pStyle w:val="Paragrafoelenco"/>
        <w:numPr>
          <w:ilvl w:val="0"/>
          <w:numId w:val="24"/>
        </w:numPr>
        <w:rPr>
          <w:ins w:id="5261" w:author="Giorgio Romeo" w:date="2020-12-31T10:05:00Z"/>
          <w:rFonts w:ascii="Bell MT" w:hAnsi="Bell MT"/>
          <w:sz w:val="28"/>
          <w:szCs w:val="28"/>
          <w:lang w:val="en-US"/>
          <w:rPrChange w:id="5262" w:author="Etion Pinari" w:date="2021-01-06T12:27:00Z">
            <w:rPr>
              <w:ins w:id="5263" w:author="Giorgio Romeo" w:date="2020-12-31T10:05:00Z"/>
              <w:rFonts w:ascii="Bell MT" w:hAnsi="Bell MT"/>
              <w:sz w:val="28"/>
              <w:szCs w:val="28"/>
              <w:lang w:val="en-GB"/>
            </w:rPr>
          </w:rPrChange>
        </w:rPr>
      </w:pPr>
      <w:ins w:id="5264" w:author="Giorgio Romeo" w:date="2020-12-31T10:11:00Z">
        <w:r w:rsidRPr="00801F40">
          <w:rPr>
            <w:rFonts w:ascii="Bell MT" w:hAnsi="Bell MT"/>
            <w:sz w:val="28"/>
            <w:szCs w:val="28"/>
            <w:lang w:val="en-US"/>
            <w:rPrChange w:id="5265" w:author="Etion Pinari" w:date="2021-01-06T12:27:00Z">
              <w:rPr>
                <w:rFonts w:ascii="Bell MT" w:hAnsi="Bell MT"/>
                <w:sz w:val="28"/>
                <w:szCs w:val="28"/>
                <w:lang w:val="en-GB"/>
              </w:rPr>
            </w:rPrChange>
          </w:rPr>
          <w:t>Cristian Sbrolli</w:t>
        </w:r>
      </w:ins>
    </w:p>
    <w:tbl>
      <w:tblPr>
        <w:tblStyle w:val="Grigliatabella"/>
        <w:tblpPr w:leftFromText="180" w:rightFromText="180" w:vertAnchor="text" w:horzAnchor="margin" w:tblpXSpec="center" w:tblpY="284"/>
        <w:tblW w:w="0" w:type="auto"/>
        <w:tblLook w:val="04A0" w:firstRow="1" w:lastRow="0" w:firstColumn="1" w:lastColumn="0" w:noHBand="0" w:noVBand="1"/>
        <w:tblPrChange w:id="5266" w:author="Giorgio Romeo" w:date="2020-12-31T10:11:00Z">
          <w:tblPr>
            <w:tblStyle w:val="Grigliatabella"/>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5267">
          <w:tblGrid>
            <w:gridCol w:w="6210"/>
            <w:gridCol w:w="1687"/>
          </w:tblGrid>
        </w:tblGridChange>
      </w:tblGrid>
      <w:tr w:rsidR="00FF55BD" w:rsidRPr="00801F40" w14:paraId="029A6A2A" w14:textId="77777777" w:rsidTr="00FF55BD">
        <w:trPr>
          <w:ins w:id="5268" w:author="Giorgio Romeo" w:date="2020-12-31T10:11:00Z"/>
        </w:trPr>
        <w:tc>
          <w:tcPr>
            <w:tcW w:w="6210" w:type="dxa"/>
            <w:tcPrChange w:id="5269" w:author="Giorgio Romeo" w:date="2020-12-31T10:11:00Z">
              <w:tcPr>
                <w:tcW w:w="6210" w:type="dxa"/>
              </w:tcPr>
            </w:tcPrChange>
          </w:tcPr>
          <w:p w14:paraId="4B6E53CB" w14:textId="77777777" w:rsidR="00FF55BD" w:rsidRPr="00801F40" w:rsidRDefault="00FF55BD" w:rsidP="00FF55BD">
            <w:pPr>
              <w:pStyle w:val="Paragrafoelenco"/>
              <w:ind w:left="0"/>
              <w:jc w:val="center"/>
              <w:rPr>
                <w:ins w:id="5270" w:author="Giorgio Romeo" w:date="2020-12-31T10:11:00Z"/>
                <w:rStyle w:val="Enfasidelicata"/>
                <w:sz w:val="40"/>
                <w:szCs w:val="40"/>
                <w:rPrChange w:id="5271" w:author="Etion Pinari" w:date="2021-01-06T12:27:00Z">
                  <w:rPr>
                    <w:ins w:id="5272" w:author="Giorgio Romeo" w:date="2020-12-31T10:11:00Z"/>
                    <w:rStyle w:val="Enfasidelicata"/>
                    <w:rFonts w:asciiTheme="minorHAnsi" w:eastAsiaTheme="minorHAnsi" w:hAnsiTheme="minorHAnsi" w:cstheme="minorBidi"/>
                    <w:color w:val="auto"/>
                    <w:sz w:val="40"/>
                    <w:szCs w:val="40"/>
                    <w:lang w:val="it-IT"/>
                  </w:rPr>
                </w:rPrChange>
              </w:rPr>
            </w:pPr>
            <w:ins w:id="5273" w:author="Giorgio Romeo" w:date="2020-12-31T10:11:00Z">
              <w:r w:rsidRPr="00801F40">
                <w:rPr>
                  <w:rStyle w:val="Enfasidelicata"/>
                  <w:sz w:val="40"/>
                  <w:szCs w:val="40"/>
                </w:rPr>
                <w:t>Topic</w:t>
              </w:r>
            </w:ins>
          </w:p>
        </w:tc>
        <w:tc>
          <w:tcPr>
            <w:tcW w:w="1687" w:type="dxa"/>
            <w:shd w:val="clear" w:color="auto" w:fill="D9D9D9" w:themeFill="background1" w:themeFillShade="D9"/>
            <w:tcPrChange w:id="5274" w:author="Giorgio Romeo" w:date="2020-12-31T10:11:00Z">
              <w:tcPr>
                <w:tcW w:w="1687" w:type="dxa"/>
                <w:shd w:val="clear" w:color="auto" w:fill="D9D9D9" w:themeFill="background1" w:themeFillShade="D9"/>
              </w:tcPr>
            </w:tcPrChange>
          </w:tcPr>
          <w:p w14:paraId="62917DF7" w14:textId="77777777" w:rsidR="00FF55BD" w:rsidRPr="00801F40" w:rsidRDefault="00FF55BD" w:rsidP="00FF55BD">
            <w:pPr>
              <w:pStyle w:val="Paragrafoelenco"/>
              <w:ind w:left="0"/>
              <w:jc w:val="center"/>
              <w:rPr>
                <w:ins w:id="5275" w:author="Giorgio Romeo" w:date="2020-12-31T10:11:00Z"/>
                <w:rStyle w:val="Enfasidelicata"/>
                <w:sz w:val="40"/>
                <w:szCs w:val="40"/>
                <w:rPrChange w:id="5276" w:author="Etion Pinari" w:date="2021-01-06T12:27:00Z">
                  <w:rPr>
                    <w:ins w:id="5277" w:author="Giorgio Romeo" w:date="2020-12-31T10:11:00Z"/>
                    <w:rStyle w:val="Enfasidelicata"/>
                    <w:rFonts w:asciiTheme="minorHAnsi" w:eastAsiaTheme="minorHAnsi" w:hAnsiTheme="minorHAnsi" w:cstheme="minorBidi"/>
                    <w:color w:val="auto"/>
                    <w:sz w:val="40"/>
                    <w:szCs w:val="40"/>
                    <w:lang w:val="it-IT"/>
                  </w:rPr>
                </w:rPrChange>
              </w:rPr>
            </w:pPr>
            <w:ins w:id="5278" w:author="Giorgio Romeo" w:date="2020-12-31T10:11:00Z">
              <w:r w:rsidRPr="00801F40">
                <w:rPr>
                  <w:rStyle w:val="Enfasidelicata"/>
                  <w:sz w:val="40"/>
                  <w:szCs w:val="40"/>
                </w:rPr>
                <w:t>#Hours</w:t>
              </w:r>
            </w:ins>
          </w:p>
        </w:tc>
      </w:tr>
      <w:tr w:rsidR="00FF55BD" w:rsidRPr="00801F40" w14:paraId="0B4193D9" w14:textId="77777777" w:rsidTr="00FF55BD">
        <w:trPr>
          <w:ins w:id="5279" w:author="Giorgio Romeo" w:date="2020-12-31T10:11:00Z"/>
        </w:trPr>
        <w:tc>
          <w:tcPr>
            <w:tcW w:w="6210" w:type="dxa"/>
            <w:tcPrChange w:id="5280" w:author="Giorgio Romeo" w:date="2020-12-31T10:11:00Z">
              <w:tcPr>
                <w:tcW w:w="6210" w:type="dxa"/>
              </w:tcPr>
            </w:tcPrChange>
          </w:tcPr>
          <w:p w14:paraId="78E78347" w14:textId="77777777" w:rsidR="00FF55BD" w:rsidRPr="00801F40" w:rsidRDefault="00FF55BD" w:rsidP="00FF55BD">
            <w:pPr>
              <w:pStyle w:val="Paragrafoelenco"/>
              <w:ind w:left="0"/>
              <w:jc w:val="center"/>
              <w:rPr>
                <w:ins w:id="5281" w:author="Giorgio Romeo" w:date="2020-12-31T10:11:00Z"/>
                <w:rStyle w:val="Enfasidelicata"/>
                <w:i w:val="0"/>
                <w:iCs w:val="0"/>
                <w:szCs w:val="24"/>
                <w:rPrChange w:id="5282" w:author="Etion Pinari" w:date="2021-01-06T12:27:00Z">
                  <w:rPr>
                    <w:ins w:id="5283" w:author="Giorgio Romeo" w:date="2020-12-31T10:11:00Z"/>
                    <w:rStyle w:val="Enfasidelicata"/>
                    <w:rFonts w:asciiTheme="minorHAnsi" w:eastAsiaTheme="minorHAnsi" w:hAnsiTheme="minorHAnsi" w:cstheme="minorBidi"/>
                    <w:i w:val="0"/>
                    <w:iCs w:val="0"/>
                    <w:color w:val="auto"/>
                    <w:sz w:val="22"/>
                    <w:szCs w:val="24"/>
                    <w:lang w:val="it-IT"/>
                  </w:rPr>
                </w:rPrChange>
              </w:rPr>
            </w:pPr>
            <w:ins w:id="5284" w:author="Giorgio Romeo" w:date="2020-12-31T10:11:00Z">
              <w:r w:rsidRPr="00801F40">
                <w:rPr>
                  <w:rStyle w:val="Enfasidelicata"/>
                  <w:szCs w:val="24"/>
                </w:rPr>
                <w:t>Introduction</w:t>
              </w:r>
            </w:ins>
          </w:p>
        </w:tc>
        <w:tc>
          <w:tcPr>
            <w:tcW w:w="1687" w:type="dxa"/>
            <w:shd w:val="clear" w:color="auto" w:fill="D9D9D9" w:themeFill="background1" w:themeFillShade="D9"/>
            <w:tcPrChange w:id="5285" w:author="Giorgio Romeo" w:date="2020-12-31T10:11:00Z">
              <w:tcPr>
                <w:tcW w:w="1687" w:type="dxa"/>
                <w:shd w:val="clear" w:color="auto" w:fill="D9D9D9" w:themeFill="background1" w:themeFillShade="D9"/>
              </w:tcPr>
            </w:tcPrChange>
          </w:tcPr>
          <w:p w14:paraId="64A43992" w14:textId="77777777" w:rsidR="00FF55BD" w:rsidRPr="00801F40" w:rsidRDefault="00FF55BD" w:rsidP="00FF55BD">
            <w:pPr>
              <w:pStyle w:val="Paragrafoelenco"/>
              <w:ind w:left="0"/>
              <w:jc w:val="center"/>
              <w:rPr>
                <w:ins w:id="5286" w:author="Giorgio Romeo" w:date="2020-12-31T10:11:00Z"/>
                <w:rStyle w:val="Enfasidelicata"/>
                <w:i w:val="0"/>
                <w:iCs w:val="0"/>
                <w:szCs w:val="24"/>
                <w:rPrChange w:id="5287" w:author="Etion Pinari" w:date="2021-01-06T12:27:00Z">
                  <w:rPr>
                    <w:ins w:id="5288" w:author="Giorgio Romeo" w:date="2020-12-31T10:11:00Z"/>
                    <w:rStyle w:val="Enfasidelicata"/>
                    <w:rFonts w:asciiTheme="minorHAnsi" w:eastAsiaTheme="minorHAnsi" w:hAnsiTheme="minorHAnsi" w:cstheme="minorBidi"/>
                    <w:i w:val="0"/>
                    <w:iCs w:val="0"/>
                    <w:color w:val="auto"/>
                    <w:sz w:val="22"/>
                    <w:szCs w:val="24"/>
                    <w:lang w:val="it-IT"/>
                  </w:rPr>
                </w:rPrChange>
              </w:rPr>
            </w:pPr>
            <w:ins w:id="5289" w:author="Giorgio Romeo" w:date="2020-12-31T10:11:00Z">
              <w:r w:rsidRPr="00801F40">
                <w:rPr>
                  <w:rStyle w:val="Enfasidelicata"/>
                  <w:szCs w:val="24"/>
                </w:rPr>
                <w:t>8</w:t>
              </w:r>
            </w:ins>
          </w:p>
        </w:tc>
      </w:tr>
      <w:tr w:rsidR="00FF55BD" w:rsidRPr="00801F40" w14:paraId="1F659466" w14:textId="77777777" w:rsidTr="00FF55BD">
        <w:trPr>
          <w:ins w:id="5290" w:author="Giorgio Romeo" w:date="2020-12-31T10:11:00Z"/>
        </w:trPr>
        <w:tc>
          <w:tcPr>
            <w:tcW w:w="6210" w:type="dxa"/>
            <w:tcPrChange w:id="5291" w:author="Giorgio Romeo" w:date="2020-12-31T10:11:00Z">
              <w:tcPr>
                <w:tcW w:w="6210" w:type="dxa"/>
              </w:tcPr>
            </w:tcPrChange>
          </w:tcPr>
          <w:p w14:paraId="6DD19E55" w14:textId="77777777" w:rsidR="00FF55BD" w:rsidRPr="00801F40" w:rsidRDefault="00FF55BD" w:rsidP="00FF55BD">
            <w:pPr>
              <w:pStyle w:val="Paragrafoelenco"/>
              <w:ind w:left="0"/>
              <w:jc w:val="center"/>
              <w:rPr>
                <w:ins w:id="5292" w:author="Giorgio Romeo" w:date="2020-12-31T10:11:00Z"/>
                <w:rStyle w:val="Enfasidelicata"/>
                <w:i w:val="0"/>
                <w:iCs w:val="0"/>
                <w:szCs w:val="24"/>
                <w:rPrChange w:id="5293" w:author="Etion Pinari" w:date="2021-01-06T12:27:00Z">
                  <w:rPr>
                    <w:ins w:id="5294" w:author="Giorgio Romeo" w:date="2020-12-31T10:11:00Z"/>
                    <w:rStyle w:val="Enfasidelicata"/>
                    <w:rFonts w:asciiTheme="minorHAnsi" w:eastAsiaTheme="minorHAnsi" w:hAnsiTheme="minorHAnsi" w:cstheme="minorBidi"/>
                    <w:i w:val="0"/>
                    <w:iCs w:val="0"/>
                    <w:color w:val="auto"/>
                    <w:sz w:val="22"/>
                    <w:szCs w:val="24"/>
                    <w:lang w:val="it-IT"/>
                  </w:rPr>
                </w:rPrChange>
              </w:rPr>
            </w:pPr>
            <w:ins w:id="5295" w:author="Giorgio Romeo" w:date="2020-12-31T10:11:00Z">
              <w:r w:rsidRPr="00801F40">
                <w:rPr>
                  <w:rStyle w:val="Enfasidelicata"/>
                  <w:szCs w:val="24"/>
                </w:rPr>
                <w:t xml:space="preserve">Overview: high-level components and their interaction </w:t>
              </w:r>
            </w:ins>
          </w:p>
        </w:tc>
        <w:tc>
          <w:tcPr>
            <w:tcW w:w="1687" w:type="dxa"/>
            <w:shd w:val="clear" w:color="auto" w:fill="D9D9D9" w:themeFill="background1" w:themeFillShade="D9"/>
            <w:tcPrChange w:id="5296" w:author="Giorgio Romeo" w:date="2020-12-31T10:11:00Z">
              <w:tcPr>
                <w:tcW w:w="1687" w:type="dxa"/>
                <w:shd w:val="clear" w:color="auto" w:fill="D9D9D9" w:themeFill="background1" w:themeFillShade="D9"/>
              </w:tcPr>
            </w:tcPrChange>
          </w:tcPr>
          <w:p w14:paraId="1DB40D0E" w14:textId="77777777" w:rsidR="00FF55BD" w:rsidRPr="00801F40" w:rsidRDefault="00FF55BD" w:rsidP="00FF55BD">
            <w:pPr>
              <w:pStyle w:val="Paragrafoelenco"/>
              <w:ind w:left="0"/>
              <w:jc w:val="center"/>
              <w:rPr>
                <w:ins w:id="5297" w:author="Giorgio Romeo" w:date="2020-12-31T10:11:00Z"/>
                <w:rStyle w:val="Enfasidelicata"/>
                <w:i w:val="0"/>
                <w:iCs w:val="0"/>
                <w:szCs w:val="24"/>
                <w:rPrChange w:id="5298" w:author="Etion Pinari" w:date="2021-01-06T12:27:00Z">
                  <w:rPr>
                    <w:ins w:id="5299" w:author="Giorgio Romeo" w:date="2020-12-31T10:11:00Z"/>
                    <w:rStyle w:val="Enfasidelicata"/>
                    <w:rFonts w:asciiTheme="minorHAnsi" w:eastAsiaTheme="minorHAnsi" w:hAnsiTheme="minorHAnsi" w:cstheme="minorBidi"/>
                    <w:i w:val="0"/>
                    <w:iCs w:val="0"/>
                    <w:color w:val="auto"/>
                    <w:sz w:val="22"/>
                    <w:szCs w:val="24"/>
                    <w:lang w:val="it-IT"/>
                  </w:rPr>
                </w:rPrChange>
              </w:rPr>
            </w:pPr>
            <w:ins w:id="5300" w:author="Giorgio Romeo" w:date="2020-12-31T10:11:00Z">
              <w:r w:rsidRPr="00801F40">
                <w:rPr>
                  <w:rStyle w:val="Enfasidelicata"/>
                  <w:szCs w:val="24"/>
                </w:rPr>
                <w:t>1</w:t>
              </w:r>
            </w:ins>
          </w:p>
        </w:tc>
      </w:tr>
      <w:tr w:rsidR="00FF55BD" w:rsidRPr="00801F40" w14:paraId="26375F90" w14:textId="77777777" w:rsidTr="00FF55BD">
        <w:trPr>
          <w:ins w:id="5301" w:author="Giorgio Romeo" w:date="2020-12-31T10:11:00Z"/>
        </w:trPr>
        <w:tc>
          <w:tcPr>
            <w:tcW w:w="6210" w:type="dxa"/>
            <w:tcPrChange w:id="5302" w:author="Giorgio Romeo" w:date="2020-12-31T10:11:00Z">
              <w:tcPr>
                <w:tcW w:w="6210" w:type="dxa"/>
              </w:tcPr>
            </w:tcPrChange>
          </w:tcPr>
          <w:p w14:paraId="16FADD61" w14:textId="77777777" w:rsidR="00FF55BD" w:rsidRPr="00801F40" w:rsidRDefault="00FF55BD" w:rsidP="00FF55BD">
            <w:pPr>
              <w:pStyle w:val="Paragrafoelenco"/>
              <w:ind w:left="0"/>
              <w:jc w:val="center"/>
              <w:rPr>
                <w:ins w:id="5303" w:author="Giorgio Romeo" w:date="2020-12-31T10:11:00Z"/>
                <w:rStyle w:val="Enfasidelicata"/>
                <w:i w:val="0"/>
                <w:iCs w:val="0"/>
                <w:szCs w:val="24"/>
                <w:rPrChange w:id="5304" w:author="Etion Pinari" w:date="2021-01-06T12:27:00Z">
                  <w:rPr>
                    <w:ins w:id="5305" w:author="Giorgio Romeo" w:date="2020-12-31T10:11:00Z"/>
                    <w:rStyle w:val="Enfasidelicata"/>
                    <w:rFonts w:asciiTheme="minorHAnsi" w:eastAsiaTheme="minorHAnsi" w:hAnsiTheme="minorHAnsi" w:cstheme="minorBidi"/>
                    <w:i w:val="0"/>
                    <w:iCs w:val="0"/>
                    <w:color w:val="auto"/>
                    <w:sz w:val="22"/>
                    <w:szCs w:val="24"/>
                    <w:lang w:val="it-IT"/>
                  </w:rPr>
                </w:rPrChange>
              </w:rPr>
            </w:pPr>
            <w:ins w:id="5306" w:author="Giorgio Romeo" w:date="2020-12-31T10:11:00Z">
              <w:r w:rsidRPr="00801F40">
                <w:rPr>
                  <w:rStyle w:val="Enfasidelicata"/>
                  <w:szCs w:val="24"/>
                </w:rPr>
                <w:t>Components diagram</w:t>
              </w:r>
            </w:ins>
          </w:p>
        </w:tc>
        <w:tc>
          <w:tcPr>
            <w:tcW w:w="1687" w:type="dxa"/>
            <w:shd w:val="clear" w:color="auto" w:fill="D9D9D9" w:themeFill="background1" w:themeFillShade="D9"/>
            <w:tcPrChange w:id="5307" w:author="Giorgio Romeo" w:date="2020-12-31T10:11:00Z">
              <w:tcPr>
                <w:tcW w:w="1687" w:type="dxa"/>
                <w:shd w:val="clear" w:color="auto" w:fill="D9D9D9" w:themeFill="background1" w:themeFillShade="D9"/>
              </w:tcPr>
            </w:tcPrChange>
          </w:tcPr>
          <w:p w14:paraId="310BA14A" w14:textId="77777777" w:rsidR="00FF55BD" w:rsidRPr="00801F40" w:rsidRDefault="00FF55BD" w:rsidP="00FF55BD">
            <w:pPr>
              <w:pStyle w:val="Paragrafoelenco"/>
              <w:ind w:left="0"/>
              <w:jc w:val="center"/>
              <w:rPr>
                <w:ins w:id="5308" w:author="Giorgio Romeo" w:date="2020-12-31T10:11:00Z"/>
                <w:rStyle w:val="Enfasidelicata"/>
                <w:i w:val="0"/>
                <w:iCs w:val="0"/>
                <w:szCs w:val="24"/>
                <w:rPrChange w:id="5309" w:author="Etion Pinari" w:date="2021-01-06T12:27:00Z">
                  <w:rPr>
                    <w:ins w:id="5310" w:author="Giorgio Romeo" w:date="2020-12-31T10:11:00Z"/>
                    <w:rStyle w:val="Enfasidelicata"/>
                    <w:rFonts w:asciiTheme="minorHAnsi" w:eastAsiaTheme="minorHAnsi" w:hAnsiTheme="minorHAnsi" w:cstheme="minorBidi"/>
                    <w:i w:val="0"/>
                    <w:iCs w:val="0"/>
                    <w:color w:val="auto"/>
                    <w:sz w:val="22"/>
                    <w:szCs w:val="24"/>
                    <w:lang w:val="it-IT"/>
                  </w:rPr>
                </w:rPrChange>
              </w:rPr>
            </w:pPr>
            <w:ins w:id="5311" w:author="Giorgio Romeo" w:date="2020-12-31T10:11:00Z">
              <w:r w:rsidRPr="00801F40">
                <w:rPr>
                  <w:rStyle w:val="Enfasidelicata"/>
                  <w:szCs w:val="24"/>
                </w:rPr>
                <w:t>1.5</w:t>
              </w:r>
            </w:ins>
          </w:p>
        </w:tc>
      </w:tr>
      <w:tr w:rsidR="00FF55BD" w:rsidRPr="00801F40" w14:paraId="0F1EB1E5" w14:textId="77777777" w:rsidTr="00FF55BD">
        <w:trPr>
          <w:ins w:id="5312" w:author="Giorgio Romeo" w:date="2020-12-31T10:11:00Z"/>
        </w:trPr>
        <w:tc>
          <w:tcPr>
            <w:tcW w:w="6210" w:type="dxa"/>
            <w:tcPrChange w:id="5313" w:author="Giorgio Romeo" w:date="2020-12-31T10:11:00Z">
              <w:tcPr>
                <w:tcW w:w="6210" w:type="dxa"/>
              </w:tcPr>
            </w:tcPrChange>
          </w:tcPr>
          <w:p w14:paraId="3559DC53" w14:textId="77777777" w:rsidR="00FF55BD" w:rsidRPr="00801F40" w:rsidRDefault="00FF55BD" w:rsidP="00FF55BD">
            <w:pPr>
              <w:pStyle w:val="Paragrafoelenco"/>
              <w:ind w:left="0"/>
              <w:jc w:val="center"/>
              <w:rPr>
                <w:ins w:id="5314" w:author="Giorgio Romeo" w:date="2020-12-31T10:11:00Z"/>
                <w:rStyle w:val="Enfasidelicata"/>
                <w:i w:val="0"/>
                <w:iCs w:val="0"/>
                <w:szCs w:val="24"/>
                <w:rPrChange w:id="5315" w:author="Etion Pinari" w:date="2021-01-06T12:27:00Z">
                  <w:rPr>
                    <w:ins w:id="5316" w:author="Giorgio Romeo" w:date="2020-12-31T10:11:00Z"/>
                    <w:rStyle w:val="Enfasidelicata"/>
                    <w:rFonts w:asciiTheme="minorHAnsi" w:eastAsiaTheme="minorHAnsi" w:hAnsiTheme="minorHAnsi" w:cstheme="minorBidi"/>
                    <w:i w:val="0"/>
                    <w:iCs w:val="0"/>
                    <w:color w:val="auto"/>
                    <w:sz w:val="22"/>
                    <w:szCs w:val="24"/>
                    <w:lang w:val="it-IT"/>
                  </w:rPr>
                </w:rPrChange>
              </w:rPr>
            </w:pPr>
            <w:ins w:id="5317" w:author="Giorgio Romeo" w:date="2020-12-31T10:11:00Z">
              <w:r w:rsidRPr="00801F40">
                <w:rPr>
                  <w:rStyle w:val="Enfasidelicata"/>
                  <w:szCs w:val="24"/>
                </w:rPr>
                <w:t>Deployment view</w:t>
              </w:r>
            </w:ins>
          </w:p>
        </w:tc>
        <w:tc>
          <w:tcPr>
            <w:tcW w:w="1687" w:type="dxa"/>
            <w:shd w:val="clear" w:color="auto" w:fill="D9D9D9" w:themeFill="background1" w:themeFillShade="D9"/>
            <w:tcPrChange w:id="5318" w:author="Giorgio Romeo" w:date="2020-12-31T10:11:00Z">
              <w:tcPr>
                <w:tcW w:w="1687" w:type="dxa"/>
                <w:shd w:val="clear" w:color="auto" w:fill="D9D9D9" w:themeFill="background1" w:themeFillShade="D9"/>
              </w:tcPr>
            </w:tcPrChange>
          </w:tcPr>
          <w:p w14:paraId="53661ACB" w14:textId="77777777" w:rsidR="00FF55BD" w:rsidRPr="00801F40" w:rsidRDefault="00FF55BD" w:rsidP="00FF55BD">
            <w:pPr>
              <w:pStyle w:val="Paragrafoelenco"/>
              <w:ind w:left="0"/>
              <w:jc w:val="center"/>
              <w:rPr>
                <w:ins w:id="5319" w:author="Giorgio Romeo" w:date="2020-12-31T10:11:00Z"/>
                <w:rStyle w:val="Enfasidelicata"/>
                <w:i w:val="0"/>
                <w:iCs w:val="0"/>
                <w:szCs w:val="24"/>
                <w:rPrChange w:id="5320" w:author="Etion Pinari" w:date="2021-01-06T12:27:00Z">
                  <w:rPr>
                    <w:ins w:id="5321" w:author="Giorgio Romeo" w:date="2020-12-31T10:11:00Z"/>
                    <w:rStyle w:val="Enfasidelicata"/>
                    <w:rFonts w:asciiTheme="minorHAnsi" w:eastAsiaTheme="minorHAnsi" w:hAnsiTheme="minorHAnsi" w:cstheme="minorBidi"/>
                    <w:i w:val="0"/>
                    <w:iCs w:val="0"/>
                    <w:color w:val="auto"/>
                    <w:sz w:val="22"/>
                    <w:szCs w:val="24"/>
                    <w:lang w:val="it-IT"/>
                  </w:rPr>
                </w:rPrChange>
              </w:rPr>
            </w:pPr>
            <w:ins w:id="5322" w:author="Giorgio Romeo" w:date="2020-12-31T10:11:00Z">
              <w:r w:rsidRPr="00801F40">
                <w:rPr>
                  <w:rStyle w:val="Enfasidelicata"/>
                  <w:szCs w:val="24"/>
                </w:rPr>
                <w:t>1.5</w:t>
              </w:r>
            </w:ins>
          </w:p>
        </w:tc>
      </w:tr>
      <w:tr w:rsidR="00FF55BD" w:rsidRPr="00801F40" w14:paraId="7F2E321E" w14:textId="77777777" w:rsidTr="00FF55BD">
        <w:trPr>
          <w:ins w:id="5323" w:author="Giorgio Romeo" w:date="2020-12-31T10:11:00Z"/>
        </w:trPr>
        <w:tc>
          <w:tcPr>
            <w:tcW w:w="6210" w:type="dxa"/>
            <w:tcPrChange w:id="5324" w:author="Giorgio Romeo" w:date="2020-12-31T10:11:00Z">
              <w:tcPr>
                <w:tcW w:w="6210" w:type="dxa"/>
              </w:tcPr>
            </w:tcPrChange>
          </w:tcPr>
          <w:p w14:paraId="279B50FF" w14:textId="77777777" w:rsidR="00FF55BD" w:rsidRPr="00801F40" w:rsidRDefault="00FF55BD" w:rsidP="00FF55BD">
            <w:pPr>
              <w:pStyle w:val="Paragrafoelenco"/>
              <w:ind w:left="0"/>
              <w:jc w:val="center"/>
              <w:rPr>
                <w:ins w:id="5325" w:author="Giorgio Romeo" w:date="2020-12-31T10:11:00Z"/>
                <w:rStyle w:val="Enfasidelicata"/>
                <w:i w:val="0"/>
                <w:iCs w:val="0"/>
                <w:szCs w:val="24"/>
                <w:rPrChange w:id="5326" w:author="Etion Pinari" w:date="2021-01-06T12:27:00Z">
                  <w:rPr>
                    <w:ins w:id="5327" w:author="Giorgio Romeo" w:date="2020-12-31T10:11:00Z"/>
                    <w:rStyle w:val="Enfasidelicata"/>
                    <w:rFonts w:asciiTheme="minorHAnsi" w:eastAsiaTheme="minorHAnsi" w:hAnsiTheme="minorHAnsi" w:cstheme="minorBidi"/>
                    <w:i w:val="0"/>
                    <w:iCs w:val="0"/>
                    <w:color w:val="auto"/>
                    <w:sz w:val="22"/>
                    <w:szCs w:val="24"/>
                    <w:lang w:val="it-IT"/>
                  </w:rPr>
                </w:rPrChange>
              </w:rPr>
            </w:pPr>
            <w:ins w:id="5328" w:author="Giorgio Romeo" w:date="2020-12-31T10:11:00Z">
              <w:r w:rsidRPr="00801F40">
                <w:rPr>
                  <w:rStyle w:val="Enfasidelicata"/>
                  <w:szCs w:val="24"/>
                </w:rPr>
                <w:t>Runtime view</w:t>
              </w:r>
            </w:ins>
          </w:p>
        </w:tc>
        <w:tc>
          <w:tcPr>
            <w:tcW w:w="1687" w:type="dxa"/>
            <w:shd w:val="clear" w:color="auto" w:fill="D9D9D9" w:themeFill="background1" w:themeFillShade="D9"/>
            <w:tcPrChange w:id="5329" w:author="Giorgio Romeo" w:date="2020-12-31T10:11:00Z">
              <w:tcPr>
                <w:tcW w:w="1687" w:type="dxa"/>
                <w:shd w:val="clear" w:color="auto" w:fill="D9D9D9" w:themeFill="background1" w:themeFillShade="D9"/>
              </w:tcPr>
            </w:tcPrChange>
          </w:tcPr>
          <w:p w14:paraId="0C7EFFF6" w14:textId="77777777" w:rsidR="00FF55BD" w:rsidRPr="00801F40" w:rsidRDefault="00FF55BD" w:rsidP="00FF55BD">
            <w:pPr>
              <w:pStyle w:val="Paragrafoelenco"/>
              <w:ind w:left="0"/>
              <w:jc w:val="center"/>
              <w:rPr>
                <w:ins w:id="5330" w:author="Giorgio Romeo" w:date="2020-12-31T10:11:00Z"/>
                <w:rStyle w:val="Enfasidelicata"/>
                <w:i w:val="0"/>
                <w:iCs w:val="0"/>
                <w:szCs w:val="24"/>
                <w:rPrChange w:id="5331" w:author="Etion Pinari" w:date="2021-01-06T12:27:00Z">
                  <w:rPr>
                    <w:ins w:id="5332" w:author="Giorgio Romeo" w:date="2020-12-31T10:11:00Z"/>
                    <w:rStyle w:val="Enfasidelicata"/>
                    <w:rFonts w:asciiTheme="minorHAnsi" w:eastAsiaTheme="minorHAnsi" w:hAnsiTheme="minorHAnsi" w:cstheme="minorBidi"/>
                    <w:i w:val="0"/>
                    <w:iCs w:val="0"/>
                    <w:color w:val="auto"/>
                    <w:sz w:val="22"/>
                    <w:szCs w:val="24"/>
                    <w:lang w:val="it-IT"/>
                  </w:rPr>
                </w:rPrChange>
              </w:rPr>
            </w:pPr>
            <w:ins w:id="5333" w:author="Giorgio Romeo" w:date="2020-12-31T10:11:00Z">
              <w:r w:rsidRPr="00801F40">
                <w:rPr>
                  <w:rStyle w:val="Enfasidelicata"/>
                  <w:szCs w:val="24"/>
                </w:rPr>
                <w:t>0.5</w:t>
              </w:r>
            </w:ins>
          </w:p>
        </w:tc>
      </w:tr>
      <w:tr w:rsidR="00FF55BD" w:rsidRPr="00801F40" w14:paraId="79C4AA06" w14:textId="77777777" w:rsidTr="00FF55BD">
        <w:trPr>
          <w:ins w:id="5334" w:author="Giorgio Romeo" w:date="2020-12-31T10:11:00Z"/>
        </w:trPr>
        <w:tc>
          <w:tcPr>
            <w:tcW w:w="6210" w:type="dxa"/>
            <w:tcPrChange w:id="5335" w:author="Giorgio Romeo" w:date="2020-12-31T10:11:00Z">
              <w:tcPr>
                <w:tcW w:w="6210" w:type="dxa"/>
              </w:tcPr>
            </w:tcPrChange>
          </w:tcPr>
          <w:p w14:paraId="2A459A1E" w14:textId="77777777" w:rsidR="00FF55BD" w:rsidRPr="00801F40" w:rsidRDefault="00FF55BD" w:rsidP="00FF55BD">
            <w:pPr>
              <w:pStyle w:val="Paragrafoelenco"/>
              <w:ind w:left="0"/>
              <w:jc w:val="center"/>
              <w:rPr>
                <w:ins w:id="5336" w:author="Giorgio Romeo" w:date="2020-12-31T10:11:00Z"/>
                <w:rStyle w:val="Enfasidelicata"/>
                <w:i w:val="0"/>
                <w:iCs w:val="0"/>
                <w:szCs w:val="24"/>
                <w:rPrChange w:id="5337" w:author="Etion Pinari" w:date="2021-01-06T12:27:00Z">
                  <w:rPr>
                    <w:ins w:id="5338" w:author="Giorgio Romeo" w:date="2020-12-31T10:11:00Z"/>
                    <w:rStyle w:val="Enfasidelicata"/>
                    <w:rFonts w:asciiTheme="minorHAnsi" w:eastAsiaTheme="minorHAnsi" w:hAnsiTheme="minorHAnsi" w:cstheme="minorBidi"/>
                    <w:i w:val="0"/>
                    <w:iCs w:val="0"/>
                    <w:color w:val="auto"/>
                    <w:sz w:val="22"/>
                    <w:szCs w:val="24"/>
                    <w:lang w:val="it-IT"/>
                  </w:rPr>
                </w:rPrChange>
              </w:rPr>
            </w:pPr>
            <w:ins w:id="5339" w:author="Giorgio Romeo" w:date="2020-12-31T10:11:00Z">
              <w:r w:rsidRPr="00801F40">
                <w:rPr>
                  <w:rStyle w:val="Enfasidelicata"/>
                  <w:szCs w:val="24"/>
                </w:rPr>
                <w:t>Components interface</w:t>
              </w:r>
            </w:ins>
          </w:p>
        </w:tc>
        <w:tc>
          <w:tcPr>
            <w:tcW w:w="1687" w:type="dxa"/>
            <w:shd w:val="clear" w:color="auto" w:fill="D9D9D9" w:themeFill="background1" w:themeFillShade="D9"/>
            <w:tcPrChange w:id="5340" w:author="Giorgio Romeo" w:date="2020-12-31T10:11:00Z">
              <w:tcPr>
                <w:tcW w:w="1687" w:type="dxa"/>
                <w:shd w:val="clear" w:color="auto" w:fill="D9D9D9" w:themeFill="background1" w:themeFillShade="D9"/>
              </w:tcPr>
            </w:tcPrChange>
          </w:tcPr>
          <w:p w14:paraId="4B36360F" w14:textId="77777777" w:rsidR="00FF55BD" w:rsidRPr="00801F40" w:rsidRDefault="00FF55BD" w:rsidP="00FF55BD">
            <w:pPr>
              <w:pStyle w:val="Paragrafoelenco"/>
              <w:ind w:left="0"/>
              <w:jc w:val="center"/>
              <w:rPr>
                <w:ins w:id="5341" w:author="Giorgio Romeo" w:date="2020-12-31T10:11:00Z"/>
                <w:rStyle w:val="Enfasidelicata"/>
                <w:i w:val="0"/>
                <w:iCs w:val="0"/>
                <w:szCs w:val="24"/>
                <w:rPrChange w:id="5342" w:author="Etion Pinari" w:date="2021-01-06T12:27:00Z">
                  <w:rPr>
                    <w:ins w:id="5343" w:author="Giorgio Romeo" w:date="2020-12-31T10:11:00Z"/>
                    <w:rStyle w:val="Enfasidelicata"/>
                    <w:rFonts w:asciiTheme="minorHAnsi" w:eastAsiaTheme="minorHAnsi" w:hAnsiTheme="minorHAnsi" w:cstheme="minorBidi"/>
                    <w:i w:val="0"/>
                    <w:iCs w:val="0"/>
                    <w:color w:val="auto"/>
                    <w:sz w:val="22"/>
                    <w:szCs w:val="24"/>
                    <w:lang w:val="it-IT"/>
                  </w:rPr>
                </w:rPrChange>
              </w:rPr>
            </w:pPr>
            <w:ins w:id="5344" w:author="Giorgio Romeo" w:date="2020-12-31T10:11:00Z">
              <w:r w:rsidRPr="00801F40">
                <w:rPr>
                  <w:rStyle w:val="Enfasidelicata"/>
                  <w:szCs w:val="24"/>
                </w:rPr>
                <w:t>1.5</w:t>
              </w:r>
            </w:ins>
          </w:p>
        </w:tc>
      </w:tr>
      <w:tr w:rsidR="00FF55BD" w:rsidRPr="00801F40" w14:paraId="28740C07" w14:textId="77777777" w:rsidTr="00FF55BD">
        <w:trPr>
          <w:ins w:id="5345" w:author="Giorgio Romeo" w:date="2020-12-31T10:11:00Z"/>
        </w:trPr>
        <w:tc>
          <w:tcPr>
            <w:tcW w:w="6210" w:type="dxa"/>
            <w:tcPrChange w:id="5346" w:author="Giorgio Romeo" w:date="2020-12-31T10:11:00Z">
              <w:tcPr>
                <w:tcW w:w="6210" w:type="dxa"/>
              </w:tcPr>
            </w:tcPrChange>
          </w:tcPr>
          <w:p w14:paraId="08BB9A73" w14:textId="77777777" w:rsidR="00FF55BD" w:rsidRPr="00801F40" w:rsidRDefault="00FF55BD" w:rsidP="00FF55BD">
            <w:pPr>
              <w:pStyle w:val="Paragrafoelenco"/>
              <w:ind w:left="0"/>
              <w:jc w:val="center"/>
              <w:rPr>
                <w:ins w:id="5347" w:author="Giorgio Romeo" w:date="2020-12-31T10:11:00Z"/>
                <w:rStyle w:val="Enfasidelicata"/>
                <w:i w:val="0"/>
                <w:iCs w:val="0"/>
                <w:szCs w:val="24"/>
                <w:rPrChange w:id="5348" w:author="Etion Pinari" w:date="2021-01-06T12:27:00Z">
                  <w:rPr>
                    <w:ins w:id="5349" w:author="Giorgio Romeo" w:date="2020-12-31T10:11:00Z"/>
                    <w:rStyle w:val="Enfasidelicata"/>
                    <w:rFonts w:asciiTheme="minorHAnsi" w:eastAsiaTheme="minorHAnsi" w:hAnsiTheme="minorHAnsi" w:cstheme="minorBidi"/>
                    <w:i w:val="0"/>
                    <w:iCs w:val="0"/>
                    <w:color w:val="auto"/>
                    <w:sz w:val="22"/>
                    <w:szCs w:val="24"/>
                    <w:lang w:val="it-IT"/>
                  </w:rPr>
                </w:rPrChange>
              </w:rPr>
            </w:pPr>
            <w:ins w:id="5350" w:author="Giorgio Romeo" w:date="2020-12-31T10:11:00Z">
              <w:r w:rsidRPr="00801F40">
                <w:rPr>
                  <w:rStyle w:val="Enfasidelicata"/>
                  <w:szCs w:val="24"/>
                </w:rPr>
                <w:t>Architectural styles and patterns</w:t>
              </w:r>
            </w:ins>
          </w:p>
        </w:tc>
        <w:tc>
          <w:tcPr>
            <w:tcW w:w="1687" w:type="dxa"/>
            <w:shd w:val="clear" w:color="auto" w:fill="D9D9D9" w:themeFill="background1" w:themeFillShade="D9"/>
            <w:tcPrChange w:id="5351" w:author="Giorgio Romeo" w:date="2020-12-31T10:11:00Z">
              <w:tcPr>
                <w:tcW w:w="1687" w:type="dxa"/>
                <w:shd w:val="clear" w:color="auto" w:fill="D9D9D9" w:themeFill="background1" w:themeFillShade="D9"/>
              </w:tcPr>
            </w:tcPrChange>
          </w:tcPr>
          <w:p w14:paraId="2020E168" w14:textId="77777777" w:rsidR="00FF55BD" w:rsidRPr="00801F40" w:rsidRDefault="00FF55BD" w:rsidP="00FF55BD">
            <w:pPr>
              <w:pStyle w:val="Paragrafoelenco"/>
              <w:ind w:left="0"/>
              <w:jc w:val="center"/>
              <w:rPr>
                <w:ins w:id="5352" w:author="Giorgio Romeo" w:date="2020-12-31T10:11:00Z"/>
                <w:rStyle w:val="Enfasidelicata"/>
                <w:i w:val="0"/>
                <w:iCs w:val="0"/>
                <w:szCs w:val="24"/>
                <w:rPrChange w:id="5353" w:author="Etion Pinari" w:date="2021-01-06T12:27:00Z">
                  <w:rPr>
                    <w:ins w:id="5354" w:author="Giorgio Romeo" w:date="2020-12-31T10:11:00Z"/>
                    <w:rStyle w:val="Enfasidelicata"/>
                    <w:rFonts w:asciiTheme="minorHAnsi" w:eastAsiaTheme="minorHAnsi" w:hAnsiTheme="minorHAnsi" w:cstheme="minorBidi"/>
                    <w:i w:val="0"/>
                    <w:iCs w:val="0"/>
                    <w:color w:val="auto"/>
                    <w:sz w:val="22"/>
                    <w:szCs w:val="24"/>
                    <w:lang w:val="it-IT"/>
                  </w:rPr>
                </w:rPrChange>
              </w:rPr>
            </w:pPr>
            <w:ins w:id="5355" w:author="Giorgio Romeo" w:date="2020-12-31T10:11:00Z">
              <w:r w:rsidRPr="00801F40">
                <w:rPr>
                  <w:rStyle w:val="Enfasidelicata"/>
                  <w:szCs w:val="24"/>
                </w:rPr>
                <w:t>6</w:t>
              </w:r>
            </w:ins>
          </w:p>
        </w:tc>
      </w:tr>
      <w:tr w:rsidR="00FF55BD" w:rsidRPr="00801F40" w14:paraId="03AF0A82" w14:textId="77777777" w:rsidTr="00FF55BD">
        <w:trPr>
          <w:ins w:id="5356" w:author="Giorgio Romeo" w:date="2020-12-31T10:11:00Z"/>
        </w:trPr>
        <w:tc>
          <w:tcPr>
            <w:tcW w:w="6210" w:type="dxa"/>
            <w:tcPrChange w:id="5357" w:author="Giorgio Romeo" w:date="2020-12-31T10:11:00Z">
              <w:tcPr>
                <w:tcW w:w="6210" w:type="dxa"/>
              </w:tcPr>
            </w:tcPrChange>
          </w:tcPr>
          <w:p w14:paraId="06FE39B2" w14:textId="77777777" w:rsidR="00FF55BD" w:rsidRPr="00801F40" w:rsidRDefault="00FF55BD" w:rsidP="00FF55BD">
            <w:pPr>
              <w:pStyle w:val="Paragrafoelenco"/>
              <w:ind w:left="0"/>
              <w:jc w:val="center"/>
              <w:rPr>
                <w:ins w:id="5358" w:author="Giorgio Romeo" w:date="2020-12-31T10:11:00Z"/>
                <w:rStyle w:val="Enfasidelicata"/>
                <w:i w:val="0"/>
                <w:iCs w:val="0"/>
                <w:szCs w:val="24"/>
                <w:rPrChange w:id="5359" w:author="Etion Pinari" w:date="2021-01-06T12:27:00Z">
                  <w:rPr>
                    <w:ins w:id="5360" w:author="Giorgio Romeo" w:date="2020-12-31T10:11:00Z"/>
                    <w:rStyle w:val="Enfasidelicata"/>
                    <w:rFonts w:asciiTheme="minorHAnsi" w:eastAsiaTheme="minorHAnsi" w:hAnsiTheme="minorHAnsi" w:cstheme="minorBidi"/>
                    <w:i w:val="0"/>
                    <w:iCs w:val="0"/>
                    <w:color w:val="auto"/>
                    <w:sz w:val="22"/>
                    <w:szCs w:val="24"/>
                    <w:lang w:val="it-IT"/>
                  </w:rPr>
                </w:rPrChange>
              </w:rPr>
            </w:pPr>
            <w:ins w:id="5361" w:author="Giorgio Romeo" w:date="2020-12-31T10:11:00Z">
              <w:r w:rsidRPr="00801F40">
                <w:rPr>
                  <w:rStyle w:val="Enfasidelicata"/>
                  <w:szCs w:val="24"/>
                </w:rPr>
                <w:t>User interface design</w:t>
              </w:r>
            </w:ins>
          </w:p>
        </w:tc>
        <w:tc>
          <w:tcPr>
            <w:tcW w:w="1687" w:type="dxa"/>
            <w:shd w:val="clear" w:color="auto" w:fill="D9D9D9" w:themeFill="background1" w:themeFillShade="D9"/>
            <w:tcPrChange w:id="5362" w:author="Giorgio Romeo" w:date="2020-12-31T10:11:00Z">
              <w:tcPr>
                <w:tcW w:w="1687" w:type="dxa"/>
                <w:shd w:val="clear" w:color="auto" w:fill="D9D9D9" w:themeFill="background1" w:themeFillShade="D9"/>
              </w:tcPr>
            </w:tcPrChange>
          </w:tcPr>
          <w:p w14:paraId="61F80A46" w14:textId="77777777" w:rsidR="00FF55BD" w:rsidRPr="00801F40" w:rsidRDefault="00FF55BD" w:rsidP="00FF55BD">
            <w:pPr>
              <w:pStyle w:val="Paragrafoelenco"/>
              <w:ind w:left="0"/>
              <w:jc w:val="center"/>
              <w:rPr>
                <w:ins w:id="5363" w:author="Giorgio Romeo" w:date="2020-12-31T10:11:00Z"/>
                <w:rStyle w:val="Enfasidelicata"/>
                <w:i w:val="0"/>
                <w:iCs w:val="0"/>
                <w:szCs w:val="24"/>
                <w:rPrChange w:id="5364" w:author="Etion Pinari" w:date="2021-01-06T12:27:00Z">
                  <w:rPr>
                    <w:ins w:id="5365" w:author="Giorgio Romeo" w:date="2020-12-31T10:11:00Z"/>
                    <w:rStyle w:val="Enfasidelicata"/>
                    <w:rFonts w:asciiTheme="minorHAnsi" w:eastAsiaTheme="minorHAnsi" w:hAnsiTheme="minorHAnsi" w:cstheme="minorBidi"/>
                    <w:i w:val="0"/>
                    <w:iCs w:val="0"/>
                    <w:color w:val="auto"/>
                    <w:sz w:val="22"/>
                    <w:szCs w:val="24"/>
                    <w:lang w:val="it-IT"/>
                  </w:rPr>
                </w:rPrChange>
              </w:rPr>
            </w:pPr>
            <w:ins w:id="5366" w:author="Giorgio Romeo" w:date="2020-12-31T10:11:00Z">
              <w:r w:rsidRPr="00801F40">
                <w:rPr>
                  <w:rStyle w:val="Enfasidelicata"/>
                  <w:szCs w:val="24"/>
                </w:rPr>
                <w:t>1</w:t>
              </w:r>
            </w:ins>
          </w:p>
        </w:tc>
      </w:tr>
      <w:tr w:rsidR="00FF55BD" w:rsidRPr="00801F40" w14:paraId="41C510A9" w14:textId="77777777" w:rsidTr="00FF55BD">
        <w:trPr>
          <w:ins w:id="5367" w:author="Giorgio Romeo" w:date="2020-12-31T10:11:00Z"/>
        </w:trPr>
        <w:tc>
          <w:tcPr>
            <w:tcW w:w="6210" w:type="dxa"/>
            <w:tcPrChange w:id="5368" w:author="Giorgio Romeo" w:date="2020-12-31T10:11:00Z">
              <w:tcPr>
                <w:tcW w:w="6210" w:type="dxa"/>
              </w:tcPr>
            </w:tcPrChange>
          </w:tcPr>
          <w:p w14:paraId="6D32BFFE" w14:textId="77777777" w:rsidR="00FF55BD" w:rsidRPr="00801F40" w:rsidRDefault="00FF55BD" w:rsidP="00FF55BD">
            <w:pPr>
              <w:pStyle w:val="Paragrafoelenco"/>
              <w:tabs>
                <w:tab w:val="center" w:pos="2997"/>
                <w:tab w:val="left" w:pos="4410"/>
                <w:tab w:val="right" w:pos="5994"/>
              </w:tabs>
              <w:ind w:left="0"/>
              <w:rPr>
                <w:ins w:id="5369" w:author="Giorgio Romeo" w:date="2020-12-31T10:11:00Z"/>
                <w:rStyle w:val="Enfasidelicata"/>
                <w:i w:val="0"/>
                <w:iCs w:val="0"/>
                <w:szCs w:val="24"/>
                <w:rPrChange w:id="5370" w:author="Etion Pinari" w:date="2021-01-06T12:27:00Z">
                  <w:rPr>
                    <w:ins w:id="5371" w:author="Giorgio Romeo" w:date="2020-12-31T10:11:00Z"/>
                    <w:rStyle w:val="Enfasidelicata"/>
                    <w:rFonts w:asciiTheme="minorHAnsi" w:eastAsiaTheme="minorHAnsi" w:hAnsiTheme="minorHAnsi" w:cstheme="minorBidi"/>
                    <w:i w:val="0"/>
                    <w:iCs w:val="0"/>
                    <w:color w:val="auto"/>
                    <w:sz w:val="22"/>
                    <w:szCs w:val="24"/>
                    <w:lang w:val="it-IT"/>
                  </w:rPr>
                </w:rPrChange>
              </w:rPr>
            </w:pPr>
            <w:ins w:id="5372" w:author="Giorgio Romeo" w:date="2020-12-31T10:11: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Change w:id="5373" w:author="Giorgio Romeo" w:date="2020-12-31T10:11:00Z">
              <w:tcPr>
                <w:tcW w:w="1687" w:type="dxa"/>
                <w:shd w:val="clear" w:color="auto" w:fill="D9D9D9" w:themeFill="background1" w:themeFillShade="D9"/>
              </w:tcPr>
            </w:tcPrChange>
          </w:tcPr>
          <w:p w14:paraId="4EFC57E7" w14:textId="77777777" w:rsidR="00FF55BD" w:rsidRPr="00801F40" w:rsidRDefault="00FF55BD" w:rsidP="00FF55BD">
            <w:pPr>
              <w:pStyle w:val="Paragrafoelenco"/>
              <w:ind w:left="0"/>
              <w:jc w:val="center"/>
              <w:rPr>
                <w:ins w:id="5374" w:author="Giorgio Romeo" w:date="2020-12-31T10:11:00Z"/>
                <w:rStyle w:val="Enfasidelicata"/>
                <w:i w:val="0"/>
                <w:iCs w:val="0"/>
                <w:szCs w:val="24"/>
                <w:rPrChange w:id="5375" w:author="Etion Pinari" w:date="2021-01-06T12:27:00Z">
                  <w:rPr>
                    <w:ins w:id="5376" w:author="Giorgio Romeo" w:date="2020-12-31T10:11:00Z"/>
                    <w:rStyle w:val="Enfasidelicata"/>
                    <w:rFonts w:asciiTheme="minorHAnsi" w:eastAsiaTheme="minorHAnsi" w:hAnsiTheme="minorHAnsi" w:cstheme="minorBidi"/>
                    <w:i w:val="0"/>
                    <w:iCs w:val="0"/>
                    <w:color w:val="auto"/>
                    <w:sz w:val="22"/>
                    <w:szCs w:val="24"/>
                    <w:lang w:val="it-IT"/>
                  </w:rPr>
                </w:rPrChange>
              </w:rPr>
            </w:pPr>
            <w:ins w:id="5377" w:author="Giorgio Romeo" w:date="2020-12-31T10:11:00Z">
              <w:r w:rsidRPr="00801F40">
                <w:rPr>
                  <w:rStyle w:val="Enfasidelicata"/>
                  <w:szCs w:val="24"/>
                </w:rPr>
                <w:t>1</w:t>
              </w:r>
            </w:ins>
          </w:p>
        </w:tc>
      </w:tr>
      <w:tr w:rsidR="00FF55BD" w:rsidRPr="00801F40" w14:paraId="473B63B6" w14:textId="77777777" w:rsidTr="00FF55BD">
        <w:trPr>
          <w:ins w:id="5378" w:author="Giorgio Romeo" w:date="2020-12-31T10:11:00Z"/>
        </w:trPr>
        <w:tc>
          <w:tcPr>
            <w:tcW w:w="6210" w:type="dxa"/>
            <w:tcPrChange w:id="5379" w:author="Giorgio Romeo" w:date="2020-12-31T10:11:00Z">
              <w:tcPr>
                <w:tcW w:w="6210" w:type="dxa"/>
              </w:tcPr>
            </w:tcPrChange>
          </w:tcPr>
          <w:p w14:paraId="401CF1C5" w14:textId="77777777" w:rsidR="00FF55BD" w:rsidRPr="00801F40" w:rsidRDefault="00FF55BD" w:rsidP="00FF55BD">
            <w:pPr>
              <w:pStyle w:val="Paragrafoelenco"/>
              <w:tabs>
                <w:tab w:val="center" w:pos="2997"/>
                <w:tab w:val="left" w:pos="4410"/>
                <w:tab w:val="right" w:pos="5994"/>
              </w:tabs>
              <w:ind w:left="0"/>
              <w:jc w:val="center"/>
              <w:rPr>
                <w:ins w:id="5380" w:author="Giorgio Romeo" w:date="2020-12-31T10:11:00Z"/>
                <w:rStyle w:val="Enfasidelicata"/>
                <w:szCs w:val="24"/>
                <w:rPrChange w:id="5381" w:author="Etion Pinari" w:date="2021-01-06T12:27:00Z">
                  <w:rPr>
                    <w:ins w:id="5382" w:author="Giorgio Romeo" w:date="2020-12-31T10:11:00Z"/>
                    <w:rStyle w:val="Enfasidelicata"/>
                    <w:rFonts w:asciiTheme="minorHAnsi" w:eastAsiaTheme="minorHAnsi" w:hAnsiTheme="minorHAnsi" w:cstheme="minorBidi"/>
                    <w:color w:val="auto"/>
                    <w:sz w:val="22"/>
                    <w:szCs w:val="24"/>
                    <w:lang w:val="it-IT"/>
                  </w:rPr>
                </w:rPrChange>
              </w:rPr>
            </w:pPr>
            <w:ins w:id="5383" w:author="Giorgio Romeo" w:date="2020-12-31T10:11:00Z">
              <w:r w:rsidRPr="00801F40">
                <w:rPr>
                  <w:rStyle w:val="Enfasidelicata"/>
                  <w:szCs w:val="24"/>
                </w:rPr>
                <w:t>Implementation, integration and test plan</w:t>
              </w:r>
            </w:ins>
          </w:p>
        </w:tc>
        <w:tc>
          <w:tcPr>
            <w:tcW w:w="1687" w:type="dxa"/>
            <w:shd w:val="clear" w:color="auto" w:fill="D9D9D9" w:themeFill="background1" w:themeFillShade="D9"/>
            <w:tcPrChange w:id="5384" w:author="Giorgio Romeo" w:date="2020-12-31T10:11:00Z">
              <w:tcPr>
                <w:tcW w:w="1687" w:type="dxa"/>
                <w:shd w:val="clear" w:color="auto" w:fill="D9D9D9" w:themeFill="background1" w:themeFillShade="D9"/>
              </w:tcPr>
            </w:tcPrChange>
          </w:tcPr>
          <w:p w14:paraId="3173EC42" w14:textId="77777777" w:rsidR="00FF55BD" w:rsidRPr="00801F40" w:rsidRDefault="00FF55BD" w:rsidP="00FF55BD">
            <w:pPr>
              <w:pStyle w:val="Paragrafoelenco"/>
              <w:ind w:left="0"/>
              <w:jc w:val="center"/>
              <w:rPr>
                <w:ins w:id="5385" w:author="Giorgio Romeo" w:date="2020-12-31T10:11:00Z"/>
                <w:rStyle w:val="Enfasidelicata"/>
                <w:szCs w:val="24"/>
                <w:rPrChange w:id="5386" w:author="Etion Pinari" w:date="2021-01-06T12:27:00Z">
                  <w:rPr>
                    <w:ins w:id="5387" w:author="Giorgio Romeo" w:date="2020-12-31T10:11:00Z"/>
                    <w:rStyle w:val="Enfasidelicata"/>
                    <w:rFonts w:asciiTheme="minorHAnsi" w:eastAsiaTheme="minorHAnsi" w:hAnsiTheme="minorHAnsi" w:cstheme="minorBidi"/>
                    <w:color w:val="auto"/>
                    <w:sz w:val="22"/>
                    <w:szCs w:val="24"/>
                    <w:lang w:val="it-IT"/>
                  </w:rPr>
                </w:rPrChange>
              </w:rPr>
            </w:pPr>
          </w:p>
        </w:tc>
      </w:tr>
      <w:tr w:rsidR="00FF55BD" w:rsidRPr="00801F40" w14:paraId="17D478DE" w14:textId="77777777" w:rsidTr="00FF55BD">
        <w:trPr>
          <w:ins w:id="5388" w:author="Giorgio Romeo" w:date="2020-12-31T10:11:00Z"/>
        </w:trPr>
        <w:tc>
          <w:tcPr>
            <w:tcW w:w="6210" w:type="dxa"/>
            <w:tcPrChange w:id="5389" w:author="Giorgio Romeo" w:date="2020-12-31T10:11:00Z">
              <w:tcPr>
                <w:tcW w:w="6210" w:type="dxa"/>
              </w:tcPr>
            </w:tcPrChange>
          </w:tcPr>
          <w:p w14:paraId="4C6D1EC0" w14:textId="77777777" w:rsidR="00FF55BD" w:rsidRPr="00801F40" w:rsidRDefault="00FF55BD" w:rsidP="00FF55BD">
            <w:pPr>
              <w:pStyle w:val="Paragrafoelenco"/>
              <w:tabs>
                <w:tab w:val="center" w:pos="2997"/>
                <w:tab w:val="left" w:pos="4410"/>
                <w:tab w:val="right" w:pos="5994"/>
              </w:tabs>
              <w:ind w:left="0"/>
              <w:jc w:val="center"/>
              <w:rPr>
                <w:ins w:id="5390" w:author="Giorgio Romeo" w:date="2020-12-31T10:11:00Z"/>
                <w:rStyle w:val="Enfasidelicata"/>
                <w:i w:val="0"/>
                <w:iCs w:val="0"/>
                <w:szCs w:val="24"/>
                <w:rPrChange w:id="5391" w:author="Etion Pinari" w:date="2021-01-06T12:27:00Z">
                  <w:rPr>
                    <w:ins w:id="5392" w:author="Giorgio Romeo" w:date="2020-12-31T10:11:00Z"/>
                    <w:rStyle w:val="Enfasidelicata"/>
                    <w:rFonts w:asciiTheme="minorHAnsi" w:eastAsiaTheme="minorHAnsi" w:hAnsiTheme="minorHAnsi" w:cstheme="minorBidi"/>
                    <w:i w:val="0"/>
                    <w:iCs w:val="0"/>
                    <w:color w:val="auto"/>
                    <w:sz w:val="22"/>
                    <w:szCs w:val="24"/>
                    <w:lang w:val="it-IT"/>
                  </w:rPr>
                </w:rPrChange>
              </w:rPr>
            </w:pPr>
            <w:ins w:id="5393" w:author="Giorgio Romeo" w:date="2020-12-31T10:11:00Z">
              <w:r w:rsidRPr="00801F40">
                <w:rPr>
                  <w:rStyle w:val="Enfasidelicata"/>
                  <w:szCs w:val="24"/>
                </w:rPr>
                <w:t>Research on various topics</w:t>
              </w:r>
            </w:ins>
          </w:p>
        </w:tc>
        <w:tc>
          <w:tcPr>
            <w:tcW w:w="1687" w:type="dxa"/>
            <w:shd w:val="clear" w:color="auto" w:fill="D9D9D9" w:themeFill="background1" w:themeFillShade="D9"/>
            <w:tcPrChange w:id="5394" w:author="Giorgio Romeo" w:date="2020-12-31T10:11:00Z">
              <w:tcPr>
                <w:tcW w:w="1687" w:type="dxa"/>
                <w:shd w:val="clear" w:color="auto" w:fill="D9D9D9" w:themeFill="background1" w:themeFillShade="D9"/>
              </w:tcPr>
            </w:tcPrChange>
          </w:tcPr>
          <w:p w14:paraId="1141793B" w14:textId="77777777" w:rsidR="00FF55BD" w:rsidRPr="00801F40" w:rsidRDefault="00FF55BD" w:rsidP="00FF55BD">
            <w:pPr>
              <w:pStyle w:val="Paragrafoelenco"/>
              <w:ind w:left="0"/>
              <w:jc w:val="center"/>
              <w:rPr>
                <w:ins w:id="5395" w:author="Giorgio Romeo" w:date="2020-12-31T10:11:00Z"/>
                <w:rStyle w:val="Enfasidelicata"/>
                <w:i w:val="0"/>
                <w:iCs w:val="0"/>
                <w:szCs w:val="24"/>
                <w:rPrChange w:id="5396" w:author="Etion Pinari" w:date="2021-01-06T12:27:00Z">
                  <w:rPr>
                    <w:ins w:id="5397" w:author="Giorgio Romeo" w:date="2020-12-31T10:11:00Z"/>
                    <w:rStyle w:val="Enfasidelicata"/>
                    <w:rFonts w:asciiTheme="minorHAnsi" w:eastAsiaTheme="minorHAnsi" w:hAnsiTheme="minorHAnsi" w:cstheme="minorBidi"/>
                    <w:i w:val="0"/>
                    <w:iCs w:val="0"/>
                    <w:color w:val="auto"/>
                    <w:sz w:val="22"/>
                    <w:szCs w:val="24"/>
                    <w:lang w:val="it-IT"/>
                  </w:rPr>
                </w:rPrChange>
              </w:rPr>
            </w:pPr>
            <w:ins w:id="5398" w:author="Giorgio Romeo" w:date="2020-12-31T10:11:00Z">
              <w:r w:rsidRPr="00801F40">
                <w:rPr>
                  <w:rStyle w:val="Enfasidelicata"/>
                  <w:szCs w:val="24"/>
                </w:rPr>
                <w:t>3</w:t>
              </w:r>
            </w:ins>
          </w:p>
        </w:tc>
      </w:tr>
      <w:tr w:rsidR="00FF55BD" w:rsidRPr="00801F40" w14:paraId="74475017" w14:textId="77777777" w:rsidTr="00FF55BD">
        <w:trPr>
          <w:ins w:id="5399" w:author="Giorgio Romeo" w:date="2020-12-31T10:11:00Z"/>
        </w:trPr>
        <w:tc>
          <w:tcPr>
            <w:tcW w:w="6210" w:type="dxa"/>
            <w:tcPrChange w:id="5400" w:author="Giorgio Romeo" w:date="2020-12-31T10:11:00Z">
              <w:tcPr>
                <w:tcW w:w="6210" w:type="dxa"/>
              </w:tcPr>
            </w:tcPrChange>
          </w:tcPr>
          <w:p w14:paraId="4D2DAB79" w14:textId="77777777" w:rsidR="00FF55BD" w:rsidRPr="00801F40" w:rsidRDefault="00FF55BD" w:rsidP="00FF55BD">
            <w:pPr>
              <w:pStyle w:val="Paragrafoelenco"/>
              <w:tabs>
                <w:tab w:val="center" w:pos="2997"/>
                <w:tab w:val="left" w:pos="4410"/>
                <w:tab w:val="right" w:pos="5994"/>
              </w:tabs>
              <w:ind w:left="0"/>
              <w:jc w:val="center"/>
              <w:rPr>
                <w:ins w:id="5401" w:author="Giorgio Romeo" w:date="2020-12-31T10:11:00Z"/>
                <w:rStyle w:val="Enfasidelicata"/>
                <w:i w:val="0"/>
                <w:iCs w:val="0"/>
                <w:szCs w:val="24"/>
                <w:rPrChange w:id="5402" w:author="Etion Pinari" w:date="2021-01-06T12:27:00Z">
                  <w:rPr>
                    <w:ins w:id="5403" w:author="Giorgio Romeo" w:date="2020-12-31T10:11:00Z"/>
                    <w:rStyle w:val="Enfasidelicata"/>
                    <w:rFonts w:asciiTheme="minorHAnsi" w:eastAsiaTheme="minorHAnsi" w:hAnsiTheme="minorHAnsi" w:cstheme="minorBidi"/>
                    <w:i w:val="0"/>
                    <w:iCs w:val="0"/>
                    <w:color w:val="auto"/>
                    <w:sz w:val="22"/>
                    <w:szCs w:val="24"/>
                    <w:lang w:val="it-IT"/>
                  </w:rPr>
                </w:rPrChange>
              </w:rPr>
            </w:pPr>
            <w:ins w:id="5404" w:author="Giorgio Romeo" w:date="2020-12-31T10:11:00Z">
              <w:r w:rsidRPr="00801F40">
                <w:rPr>
                  <w:rStyle w:val="Enfasidelicata"/>
                  <w:szCs w:val="24"/>
                </w:rPr>
                <w:t>Writing on Word and formatting</w:t>
              </w:r>
            </w:ins>
          </w:p>
        </w:tc>
        <w:tc>
          <w:tcPr>
            <w:tcW w:w="1687" w:type="dxa"/>
            <w:shd w:val="clear" w:color="auto" w:fill="D9D9D9" w:themeFill="background1" w:themeFillShade="D9"/>
            <w:tcPrChange w:id="5405" w:author="Giorgio Romeo" w:date="2020-12-31T10:11:00Z">
              <w:tcPr>
                <w:tcW w:w="1687" w:type="dxa"/>
                <w:shd w:val="clear" w:color="auto" w:fill="D9D9D9" w:themeFill="background1" w:themeFillShade="D9"/>
              </w:tcPr>
            </w:tcPrChange>
          </w:tcPr>
          <w:p w14:paraId="6C181E17" w14:textId="77777777" w:rsidR="00FF55BD" w:rsidRPr="00801F40" w:rsidRDefault="00FF55BD" w:rsidP="00FF55BD">
            <w:pPr>
              <w:pStyle w:val="Paragrafoelenco"/>
              <w:ind w:left="0"/>
              <w:jc w:val="center"/>
              <w:rPr>
                <w:ins w:id="5406" w:author="Giorgio Romeo" w:date="2020-12-31T10:11:00Z"/>
                <w:rStyle w:val="Enfasidelicata"/>
                <w:i w:val="0"/>
                <w:iCs w:val="0"/>
                <w:szCs w:val="24"/>
                <w:rPrChange w:id="5407" w:author="Etion Pinari" w:date="2021-01-06T12:27:00Z">
                  <w:rPr>
                    <w:ins w:id="5408" w:author="Giorgio Romeo" w:date="2020-12-31T10:11:00Z"/>
                    <w:rStyle w:val="Enfasidelicata"/>
                    <w:rFonts w:asciiTheme="minorHAnsi" w:eastAsiaTheme="minorHAnsi" w:hAnsiTheme="minorHAnsi" w:cstheme="minorBidi"/>
                    <w:i w:val="0"/>
                    <w:iCs w:val="0"/>
                    <w:color w:val="auto"/>
                    <w:sz w:val="22"/>
                    <w:szCs w:val="24"/>
                    <w:lang w:val="it-IT"/>
                  </w:rPr>
                </w:rPrChange>
              </w:rPr>
            </w:pPr>
            <w:ins w:id="5409" w:author="Giorgio Romeo" w:date="2020-12-31T10:11:00Z">
              <w:r w:rsidRPr="00801F40">
                <w:rPr>
                  <w:rStyle w:val="Enfasidelicata"/>
                  <w:szCs w:val="24"/>
                </w:rPr>
                <w:t>5</w:t>
              </w:r>
            </w:ins>
          </w:p>
        </w:tc>
      </w:tr>
      <w:tr w:rsidR="00FF55BD" w:rsidRPr="00801F40" w14:paraId="727EFB34" w14:textId="77777777" w:rsidTr="00FF55BD">
        <w:trPr>
          <w:ins w:id="5410" w:author="Giorgio Romeo" w:date="2020-12-31T10:11:00Z"/>
        </w:trPr>
        <w:tc>
          <w:tcPr>
            <w:tcW w:w="6210" w:type="dxa"/>
            <w:tcPrChange w:id="5411" w:author="Giorgio Romeo" w:date="2020-12-31T10:11:00Z">
              <w:tcPr>
                <w:tcW w:w="6210" w:type="dxa"/>
              </w:tcPr>
            </w:tcPrChange>
          </w:tcPr>
          <w:p w14:paraId="6ED86662" w14:textId="77777777" w:rsidR="00FF55BD" w:rsidRPr="00801F40" w:rsidRDefault="00FF55BD" w:rsidP="00FF55BD">
            <w:pPr>
              <w:pStyle w:val="Paragrafoelenco"/>
              <w:tabs>
                <w:tab w:val="center" w:pos="2997"/>
                <w:tab w:val="left" w:pos="4410"/>
                <w:tab w:val="right" w:pos="5994"/>
              </w:tabs>
              <w:ind w:left="0"/>
              <w:jc w:val="center"/>
              <w:rPr>
                <w:ins w:id="5412" w:author="Giorgio Romeo" w:date="2020-12-31T10:11:00Z"/>
                <w:rStyle w:val="Enfasidelicata"/>
                <w:i w:val="0"/>
                <w:iCs w:val="0"/>
                <w:szCs w:val="24"/>
                <w:rPrChange w:id="5413" w:author="Etion Pinari" w:date="2021-01-06T12:27:00Z">
                  <w:rPr>
                    <w:ins w:id="5414" w:author="Giorgio Romeo" w:date="2020-12-31T10:11:00Z"/>
                    <w:rStyle w:val="Enfasidelicata"/>
                    <w:rFonts w:asciiTheme="minorHAnsi" w:eastAsiaTheme="minorHAnsi" w:hAnsiTheme="minorHAnsi" w:cstheme="minorBidi"/>
                    <w:i w:val="0"/>
                    <w:iCs w:val="0"/>
                    <w:color w:val="auto"/>
                    <w:sz w:val="22"/>
                    <w:szCs w:val="24"/>
                    <w:lang w:val="it-IT"/>
                  </w:rPr>
                </w:rPrChange>
              </w:rPr>
            </w:pPr>
            <w:ins w:id="5415" w:author="Giorgio Romeo" w:date="2020-12-31T10:11:00Z">
              <w:r w:rsidRPr="00801F40">
                <w:rPr>
                  <w:rStyle w:val="Enfasidelicata"/>
                  <w:szCs w:val="24"/>
                </w:rPr>
                <w:t>Total</w:t>
              </w:r>
            </w:ins>
          </w:p>
        </w:tc>
        <w:tc>
          <w:tcPr>
            <w:tcW w:w="1687" w:type="dxa"/>
            <w:shd w:val="clear" w:color="auto" w:fill="D9D9D9" w:themeFill="background1" w:themeFillShade="D9"/>
            <w:tcPrChange w:id="5416" w:author="Giorgio Romeo" w:date="2020-12-31T10:11:00Z">
              <w:tcPr>
                <w:tcW w:w="1687" w:type="dxa"/>
                <w:shd w:val="clear" w:color="auto" w:fill="D9D9D9" w:themeFill="background1" w:themeFillShade="D9"/>
              </w:tcPr>
            </w:tcPrChange>
          </w:tcPr>
          <w:p w14:paraId="7EDCAA52" w14:textId="77777777" w:rsidR="00FF55BD" w:rsidRPr="00801F40" w:rsidRDefault="00FF55BD" w:rsidP="00FF55BD">
            <w:pPr>
              <w:pStyle w:val="Paragrafoelenco"/>
              <w:ind w:left="0"/>
              <w:jc w:val="center"/>
              <w:rPr>
                <w:ins w:id="5417" w:author="Giorgio Romeo" w:date="2020-12-31T10:11:00Z"/>
                <w:rStyle w:val="Enfasidelicata"/>
                <w:i w:val="0"/>
                <w:iCs w:val="0"/>
                <w:szCs w:val="24"/>
                <w:rPrChange w:id="5418" w:author="Etion Pinari" w:date="2021-01-06T12:27:00Z">
                  <w:rPr>
                    <w:ins w:id="5419" w:author="Giorgio Romeo" w:date="2020-12-31T10:11:00Z"/>
                    <w:rStyle w:val="Enfasidelicata"/>
                    <w:rFonts w:asciiTheme="minorHAnsi" w:eastAsiaTheme="minorHAnsi" w:hAnsiTheme="minorHAnsi" w:cstheme="minorBidi"/>
                    <w:i w:val="0"/>
                    <w:iCs w:val="0"/>
                    <w:color w:val="auto"/>
                    <w:sz w:val="22"/>
                    <w:szCs w:val="24"/>
                    <w:lang w:val="it-IT"/>
                  </w:rPr>
                </w:rPrChange>
              </w:rPr>
            </w:pPr>
            <w:ins w:id="5420" w:author="Giorgio Romeo" w:date="2020-12-31T10:11:00Z">
              <w:r w:rsidRPr="00801F40">
                <w:rPr>
                  <w:rStyle w:val="Enfasidelicata"/>
                  <w:szCs w:val="24"/>
                </w:rPr>
                <w:t>30</w:t>
              </w:r>
            </w:ins>
          </w:p>
        </w:tc>
      </w:tr>
    </w:tbl>
    <w:p w14:paraId="1DB559A8" w14:textId="51DD47BC" w:rsidR="00FF55BD" w:rsidRPr="00801F40" w:rsidRDefault="00FF55BD" w:rsidP="00FF55BD">
      <w:pPr>
        <w:rPr>
          <w:ins w:id="5421" w:author="Giorgio Romeo" w:date="2020-12-31T10:05:00Z"/>
          <w:rFonts w:ascii="Bell MT" w:hAnsi="Bell MT"/>
          <w:sz w:val="28"/>
          <w:szCs w:val="28"/>
          <w:lang w:val="en-US"/>
          <w:rPrChange w:id="5422" w:author="Etion Pinari" w:date="2021-01-06T12:27:00Z">
            <w:rPr>
              <w:ins w:id="5423" w:author="Giorgio Romeo" w:date="2020-12-31T10:05:00Z"/>
              <w:rFonts w:ascii="Bell MT" w:hAnsi="Bell MT"/>
              <w:sz w:val="28"/>
              <w:szCs w:val="28"/>
              <w:lang w:val="en-GB"/>
            </w:rPr>
          </w:rPrChange>
        </w:rPr>
      </w:pPr>
    </w:p>
    <w:p w14:paraId="3115E66B" w14:textId="77777777" w:rsidR="00FF55BD" w:rsidRPr="00801F40" w:rsidRDefault="00FF55BD">
      <w:pPr>
        <w:rPr>
          <w:rFonts w:ascii="Bell MT" w:hAnsi="Bell MT"/>
          <w:sz w:val="28"/>
          <w:szCs w:val="28"/>
          <w:lang w:val="en-US"/>
          <w:rPrChange w:id="5424" w:author="Etion Pinari" w:date="2021-01-06T12:27:00Z">
            <w:rPr>
              <w:rFonts w:ascii="Bell MT" w:hAnsi="Bell MT"/>
              <w:lang w:val="en-GB"/>
            </w:rPr>
          </w:rPrChange>
        </w:rPr>
        <w:pPrChange w:id="5425" w:author="Giorgio Romeo" w:date="2020-12-31T10:05:00Z">
          <w:pPr>
            <w:pStyle w:val="Paragrafoelenco"/>
            <w:numPr>
              <w:numId w:val="1"/>
            </w:numPr>
            <w:ind w:left="360" w:hanging="360"/>
          </w:pPr>
        </w:pPrChange>
      </w:pPr>
    </w:p>
    <w:p w14:paraId="596D341E" w14:textId="0C77FDFE" w:rsidR="006625AC" w:rsidRPr="00801F40" w:rsidRDefault="006625AC" w:rsidP="006625AC">
      <w:pPr>
        <w:pStyle w:val="Paragrafoelenco"/>
        <w:ind w:left="360"/>
        <w:rPr>
          <w:ins w:id="5426" w:author="Giorgio Romeo" w:date="2020-12-31T10:11:00Z"/>
          <w:rFonts w:ascii="Bell MT" w:hAnsi="Bell MT"/>
          <w:lang w:val="en-US"/>
          <w:rPrChange w:id="5427" w:author="Etion Pinari" w:date="2021-01-06T12:27:00Z">
            <w:rPr>
              <w:ins w:id="5428" w:author="Giorgio Romeo" w:date="2020-12-31T10:11:00Z"/>
              <w:rFonts w:ascii="Bell MT" w:hAnsi="Bell MT"/>
              <w:lang w:val="en-GB"/>
            </w:rPr>
          </w:rPrChange>
        </w:rPr>
      </w:pPr>
    </w:p>
    <w:p w14:paraId="7257B5BD" w14:textId="29E403E8" w:rsidR="00FF55BD" w:rsidRPr="00801F40" w:rsidRDefault="00FF55BD" w:rsidP="006625AC">
      <w:pPr>
        <w:pStyle w:val="Paragrafoelenco"/>
        <w:ind w:left="360"/>
        <w:rPr>
          <w:ins w:id="5429" w:author="Giorgio Romeo" w:date="2020-12-31T10:11:00Z"/>
          <w:rFonts w:ascii="Bell MT" w:hAnsi="Bell MT"/>
          <w:lang w:val="en-US"/>
          <w:rPrChange w:id="5430" w:author="Etion Pinari" w:date="2021-01-06T12:27:00Z">
            <w:rPr>
              <w:ins w:id="5431" w:author="Giorgio Romeo" w:date="2020-12-31T10:11:00Z"/>
              <w:rFonts w:ascii="Bell MT" w:hAnsi="Bell MT"/>
              <w:lang w:val="en-GB"/>
            </w:rPr>
          </w:rPrChange>
        </w:rPr>
      </w:pPr>
    </w:p>
    <w:p w14:paraId="2B7692A8" w14:textId="7EE4F36C" w:rsidR="00FF55BD" w:rsidRPr="00801F40" w:rsidRDefault="00FF55BD" w:rsidP="006625AC">
      <w:pPr>
        <w:pStyle w:val="Paragrafoelenco"/>
        <w:ind w:left="360"/>
        <w:rPr>
          <w:ins w:id="5432" w:author="Giorgio Romeo" w:date="2020-12-31T10:11:00Z"/>
          <w:rFonts w:ascii="Bell MT" w:hAnsi="Bell MT"/>
          <w:lang w:val="en-US"/>
          <w:rPrChange w:id="5433" w:author="Etion Pinari" w:date="2021-01-06T12:27:00Z">
            <w:rPr>
              <w:ins w:id="5434" w:author="Giorgio Romeo" w:date="2020-12-31T10:11:00Z"/>
              <w:rFonts w:ascii="Bell MT" w:hAnsi="Bell MT"/>
              <w:lang w:val="en-GB"/>
            </w:rPr>
          </w:rPrChange>
        </w:rPr>
      </w:pPr>
    </w:p>
    <w:p w14:paraId="305B5F83" w14:textId="3C6BE002" w:rsidR="00FF55BD" w:rsidRPr="00801F40" w:rsidRDefault="00FF55BD" w:rsidP="006625AC">
      <w:pPr>
        <w:pStyle w:val="Paragrafoelenco"/>
        <w:ind w:left="360"/>
        <w:rPr>
          <w:ins w:id="5435" w:author="Giorgio Romeo" w:date="2020-12-31T10:11:00Z"/>
          <w:rFonts w:ascii="Bell MT" w:hAnsi="Bell MT"/>
          <w:lang w:val="en-US"/>
          <w:rPrChange w:id="5436" w:author="Etion Pinari" w:date="2021-01-06T12:27:00Z">
            <w:rPr>
              <w:ins w:id="5437" w:author="Giorgio Romeo" w:date="2020-12-31T10:11:00Z"/>
              <w:rFonts w:ascii="Bell MT" w:hAnsi="Bell MT"/>
              <w:lang w:val="en-GB"/>
            </w:rPr>
          </w:rPrChange>
        </w:rPr>
      </w:pPr>
    </w:p>
    <w:p w14:paraId="117D8824" w14:textId="17DC97A2" w:rsidR="00FF55BD" w:rsidRPr="00801F40" w:rsidRDefault="00FF55BD" w:rsidP="006625AC">
      <w:pPr>
        <w:pStyle w:val="Paragrafoelenco"/>
        <w:ind w:left="360"/>
        <w:rPr>
          <w:ins w:id="5438" w:author="Giorgio Romeo" w:date="2020-12-31T10:11:00Z"/>
          <w:rFonts w:ascii="Bell MT" w:hAnsi="Bell MT"/>
          <w:lang w:val="en-US"/>
          <w:rPrChange w:id="5439" w:author="Etion Pinari" w:date="2021-01-06T12:27:00Z">
            <w:rPr>
              <w:ins w:id="5440" w:author="Giorgio Romeo" w:date="2020-12-31T10:11:00Z"/>
              <w:rFonts w:ascii="Bell MT" w:hAnsi="Bell MT"/>
              <w:lang w:val="en-GB"/>
            </w:rPr>
          </w:rPrChange>
        </w:rPr>
      </w:pPr>
    </w:p>
    <w:p w14:paraId="04B1F16E" w14:textId="3987B8B1" w:rsidR="00FF55BD" w:rsidRPr="00801F40" w:rsidRDefault="00FF55BD" w:rsidP="006625AC">
      <w:pPr>
        <w:pStyle w:val="Paragrafoelenco"/>
        <w:ind w:left="360"/>
        <w:rPr>
          <w:ins w:id="5441" w:author="Giorgio Romeo" w:date="2020-12-31T10:11:00Z"/>
          <w:rFonts w:ascii="Bell MT" w:hAnsi="Bell MT"/>
          <w:lang w:val="en-US"/>
          <w:rPrChange w:id="5442" w:author="Etion Pinari" w:date="2021-01-06T12:27:00Z">
            <w:rPr>
              <w:ins w:id="5443" w:author="Giorgio Romeo" w:date="2020-12-31T10:11:00Z"/>
              <w:rFonts w:ascii="Bell MT" w:hAnsi="Bell MT"/>
              <w:lang w:val="en-GB"/>
            </w:rPr>
          </w:rPrChange>
        </w:rPr>
      </w:pPr>
    </w:p>
    <w:p w14:paraId="26C52CD4" w14:textId="75558246" w:rsidR="00FF55BD" w:rsidRPr="00801F40" w:rsidRDefault="00FF55BD" w:rsidP="006625AC">
      <w:pPr>
        <w:pStyle w:val="Paragrafoelenco"/>
        <w:ind w:left="360"/>
        <w:rPr>
          <w:ins w:id="5444" w:author="Giorgio Romeo" w:date="2020-12-31T10:11:00Z"/>
          <w:rFonts w:ascii="Bell MT" w:hAnsi="Bell MT"/>
          <w:lang w:val="en-US"/>
          <w:rPrChange w:id="5445" w:author="Etion Pinari" w:date="2021-01-06T12:27:00Z">
            <w:rPr>
              <w:ins w:id="5446" w:author="Giorgio Romeo" w:date="2020-12-31T10:11:00Z"/>
              <w:rFonts w:ascii="Bell MT" w:hAnsi="Bell MT"/>
              <w:lang w:val="en-GB"/>
            </w:rPr>
          </w:rPrChange>
        </w:rPr>
      </w:pPr>
    </w:p>
    <w:p w14:paraId="6C73BFA6" w14:textId="2F8C25D6" w:rsidR="00FF55BD" w:rsidRPr="00801F40" w:rsidRDefault="00FF55BD" w:rsidP="006625AC">
      <w:pPr>
        <w:pStyle w:val="Paragrafoelenco"/>
        <w:ind w:left="360"/>
        <w:rPr>
          <w:ins w:id="5447" w:author="Giorgio Romeo" w:date="2020-12-31T10:11:00Z"/>
          <w:rFonts w:ascii="Bell MT" w:hAnsi="Bell MT"/>
          <w:lang w:val="en-US"/>
          <w:rPrChange w:id="5448" w:author="Etion Pinari" w:date="2021-01-06T12:27:00Z">
            <w:rPr>
              <w:ins w:id="5449" w:author="Giorgio Romeo" w:date="2020-12-31T10:11:00Z"/>
              <w:rFonts w:ascii="Bell MT" w:hAnsi="Bell MT"/>
              <w:lang w:val="en-GB"/>
            </w:rPr>
          </w:rPrChange>
        </w:rPr>
      </w:pPr>
    </w:p>
    <w:p w14:paraId="2E945730" w14:textId="0BE19B1E" w:rsidR="00FF55BD" w:rsidRPr="00801F40" w:rsidRDefault="00FF55BD" w:rsidP="006625AC">
      <w:pPr>
        <w:pStyle w:val="Paragrafoelenco"/>
        <w:ind w:left="360"/>
        <w:rPr>
          <w:ins w:id="5450" w:author="Giorgio Romeo" w:date="2020-12-31T10:11:00Z"/>
          <w:rFonts w:ascii="Bell MT" w:hAnsi="Bell MT"/>
          <w:lang w:val="en-US"/>
          <w:rPrChange w:id="5451" w:author="Etion Pinari" w:date="2021-01-06T12:27:00Z">
            <w:rPr>
              <w:ins w:id="5452" w:author="Giorgio Romeo" w:date="2020-12-31T10:11:00Z"/>
              <w:rFonts w:ascii="Bell MT" w:hAnsi="Bell MT"/>
              <w:lang w:val="en-GB"/>
            </w:rPr>
          </w:rPrChange>
        </w:rPr>
      </w:pPr>
    </w:p>
    <w:p w14:paraId="690876BB" w14:textId="04BFE3EA" w:rsidR="00FF55BD" w:rsidRPr="00801F40" w:rsidRDefault="00FF55BD" w:rsidP="006625AC">
      <w:pPr>
        <w:pStyle w:val="Paragrafoelenco"/>
        <w:ind w:left="360"/>
        <w:rPr>
          <w:ins w:id="5453" w:author="Giorgio Romeo" w:date="2020-12-31T10:11:00Z"/>
          <w:rFonts w:ascii="Bell MT" w:hAnsi="Bell MT"/>
          <w:lang w:val="en-US"/>
          <w:rPrChange w:id="5454" w:author="Etion Pinari" w:date="2021-01-06T12:27:00Z">
            <w:rPr>
              <w:ins w:id="5455" w:author="Giorgio Romeo" w:date="2020-12-31T10:11:00Z"/>
              <w:rFonts w:ascii="Bell MT" w:hAnsi="Bell MT"/>
              <w:lang w:val="en-GB"/>
            </w:rPr>
          </w:rPrChange>
        </w:rPr>
      </w:pPr>
    </w:p>
    <w:p w14:paraId="509744C6" w14:textId="563645AE" w:rsidR="00FF55BD" w:rsidRPr="00801F40" w:rsidRDefault="00FF55BD" w:rsidP="006625AC">
      <w:pPr>
        <w:pStyle w:val="Paragrafoelenco"/>
        <w:ind w:left="360"/>
        <w:rPr>
          <w:ins w:id="5456" w:author="Giorgio Romeo" w:date="2020-12-31T10:11:00Z"/>
          <w:rFonts w:ascii="Bell MT" w:hAnsi="Bell MT"/>
          <w:lang w:val="en-US"/>
          <w:rPrChange w:id="5457" w:author="Etion Pinari" w:date="2021-01-06T12:27:00Z">
            <w:rPr>
              <w:ins w:id="5458" w:author="Giorgio Romeo" w:date="2020-12-31T10:11:00Z"/>
              <w:rFonts w:ascii="Bell MT" w:hAnsi="Bell MT"/>
              <w:lang w:val="en-GB"/>
            </w:rPr>
          </w:rPrChange>
        </w:rPr>
      </w:pPr>
    </w:p>
    <w:p w14:paraId="7B1C17AC" w14:textId="7FC51E29" w:rsidR="00FF55BD" w:rsidRPr="00801F40" w:rsidRDefault="00FF55BD" w:rsidP="006625AC">
      <w:pPr>
        <w:pStyle w:val="Paragrafoelenco"/>
        <w:ind w:left="360"/>
        <w:rPr>
          <w:ins w:id="5459" w:author="Giorgio Romeo" w:date="2020-12-31T10:11:00Z"/>
          <w:rFonts w:ascii="Bell MT" w:hAnsi="Bell MT"/>
          <w:lang w:val="en-US"/>
          <w:rPrChange w:id="5460" w:author="Etion Pinari" w:date="2021-01-06T12:27:00Z">
            <w:rPr>
              <w:ins w:id="5461" w:author="Giorgio Romeo" w:date="2020-12-31T10:11:00Z"/>
              <w:rFonts w:ascii="Bell MT" w:hAnsi="Bell MT"/>
              <w:lang w:val="en-GB"/>
            </w:rPr>
          </w:rPrChange>
        </w:rPr>
      </w:pPr>
    </w:p>
    <w:p w14:paraId="482314B0" w14:textId="04DD7F47" w:rsidR="00FF55BD" w:rsidRPr="00801F40" w:rsidRDefault="00FF55BD" w:rsidP="006625AC">
      <w:pPr>
        <w:pStyle w:val="Paragrafoelenco"/>
        <w:ind w:left="360"/>
        <w:rPr>
          <w:ins w:id="5462" w:author="Giorgio Romeo" w:date="2020-12-31T10:11:00Z"/>
          <w:rFonts w:ascii="Bell MT" w:hAnsi="Bell MT"/>
          <w:lang w:val="en-US"/>
          <w:rPrChange w:id="5463" w:author="Etion Pinari" w:date="2021-01-06T12:27:00Z">
            <w:rPr>
              <w:ins w:id="5464" w:author="Giorgio Romeo" w:date="2020-12-31T10:11:00Z"/>
              <w:rFonts w:ascii="Bell MT" w:hAnsi="Bell MT"/>
              <w:lang w:val="en-GB"/>
            </w:rPr>
          </w:rPrChange>
        </w:rPr>
      </w:pPr>
    </w:p>
    <w:p w14:paraId="40688A61" w14:textId="05917EF0" w:rsidR="00FF55BD" w:rsidRPr="00801F40" w:rsidRDefault="00FF55BD" w:rsidP="006625AC">
      <w:pPr>
        <w:pStyle w:val="Paragrafoelenco"/>
        <w:ind w:left="360"/>
        <w:rPr>
          <w:ins w:id="5465" w:author="Giorgio Romeo" w:date="2020-12-31T10:11:00Z"/>
          <w:rFonts w:ascii="Bell MT" w:hAnsi="Bell MT"/>
          <w:lang w:val="en-US"/>
          <w:rPrChange w:id="5466" w:author="Etion Pinari" w:date="2021-01-06T12:27:00Z">
            <w:rPr>
              <w:ins w:id="5467" w:author="Giorgio Romeo" w:date="2020-12-31T10:11:00Z"/>
              <w:rFonts w:ascii="Bell MT" w:hAnsi="Bell MT"/>
              <w:lang w:val="en-GB"/>
            </w:rPr>
          </w:rPrChange>
        </w:rPr>
      </w:pPr>
    </w:p>
    <w:p w14:paraId="02269826" w14:textId="48D76765" w:rsidR="00FF55BD" w:rsidRPr="00801F40" w:rsidRDefault="002F47C7">
      <w:pPr>
        <w:rPr>
          <w:ins w:id="5468" w:author="Giorgio Romeo" w:date="2020-12-31T10:11:00Z"/>
          <w:rFonts w:ascii="Bell MT" w:hAnsi="Bell MT"/>
          <w:lang w:val="en-US"/>
          <w:rPrChange w:id="5469" w:author="Etion Pinari" w:date="2021-01-06T12:27:00Z">
            <w:rPr>
              <w:ins w:id="5470" w:author="Giorgio Romeo" w:date="2020-12-31T10:11:00Z"/>
              <w:lang w:val="en-GB"/>
            </w:rPr>
          </w:rPrChange>
        </w:rPr>
        <w:pPrChange w:id="5471" w:author="Etion Pinari" w:date="2021-01-06T12:17:00Z">
          <w:pPr>
            <w:pStyle w:val="Paragrafoelenco"/>
            <w:ind w:left="360"/>
          </w:pPr>
        </w:pPrChange>
      </w:pPr>
      <w:ins w:id="5472" w:author="Etion Pinari" w:date="2021-01-06T12:17:00Z">
        <w:r w:rsidRPr="00801F40">
          <w:rPr>
            <w:rFonts w:ascii="Bell MT" w:hAnsi="Bell MT"/>
            <w:lang w:val="en-US"/>
            <w:rPrChange w:id="5473" w:author="Etion Pinari" w:date="2021-01-06T12:27:00Z">
              <w:rPr>
                <w:rFonts w:ascii="Bell MT" w:hAnsi="Bell MT"/>
                <w:lang w:val="en-GB"/>
              </w:rPr>
            </w:rPrChange>
          </w:rPr>
          <w:br w:type="page"/>
        </w:r>
      </w:ins>
    </w:p>
    <w:p w14:paraId="099985BE" w14:textId="6C1E8F36" w:rsidR="00FF55BD" w:rsidRPr="00801F40" w:rsidDel="00FF55BD" w:rsidRDefault="00FF55BD" w:rsidP="006625AC">
      <w:pPr>
        <w:pStyle w:val="Paragrafoelenco"/>
        <w:ind w:left="360"/>
        <w:rPr>
          <w:del w:id="5474" w:author="Giorgio Romeo" w:date="2020-12-31T10:12:00Z"/>
          <w:rFonts w:ascii="Bell MT" w:hAnsi="Bell MT"/>
          <w:lang w:val="en-US"/>
          <w:rPrChange w:id="5475" w:author="Etion Pinari" w:date="2021-01-06T12:27:00Z">
            <w:rPr>
              <w:del w:id="5476" w:author="Giorgio Romeo" w:date="2020-12-31T10:12:00Z"/>
              <w:rFonts w:ascii="Bell MT" w:hAnsi="Bell MT"/>
              <w:lang w:val="en-GB"/>
            </w:rPr>
          </w:rPrChange>
        </w:rPr>
      </w:pPr>
    </w:p>
    <w:p w14:paraId="4D754AAC" w14:textId="1EB51644" w:rsidR="006625AC" w:rsidRPr="00801F40" w:rsidRDefault="006625AC" w:rsidP="006625AC">
      <w:pPr>
        <w:pStyle w:val="Paragrafoelenco"/>
        <w:numPr>
          <w:ilvl w:val="0"/>
          <w:numId w:val="1"/>
        </w:numPr>
        <w:rPr>
          <w:ins w:id="5477" w:author="Giorgio Romeo" w:date="2020-12-31T10:12:00Z"/>
          <w:rFonts w:ascii="Bell MT" w:hAnsi="Bell MT"/>
          <w:sz w:val="32"/>
          <w:szCs w:val="32"/>
          <w:lang w:val="en-US"/>
          <w:rPrChange w:id="5478" w:author="Etion Pinari" w:date="2021-01-06T12:27:00Z">
            <w:rPr>
              <w:ins w:id="5479" w:author="Giorgio Romeo" w:date="2020-12-31T10:12:00Z"/>
              <w:rFonts w:ascii="Bell MT" w:hAnsi="Bell MT"/>
              <w:i/>
              <w:iCs/>
              <w:sz w:val="32"/>
              <w:szCs w:val="32"/>
              <w:lang w:val="en-GB"/>
            </w:rPr>
          </w:rPrChange>
        </w:rPr>
      </w:pPr>
      <w:r w:rsidRPr="00801F40">
        <w:rPr>
          <w:rFonts w:ascii="Bell MT" w:hAnsi="Bell MT"/>
          <w:i/>
          <w:iCs/>
          <w:sz w:val="32"/>
          <w:szCs w:val="32"/>
          <w:lang w:val="en-US"/>
          <w:rPrChange w:id="5480" w:author="Etion Pinari" w:date="2021-01-06T12:27:00Z">
            <w:rPr>
              <w:rFonts w:ascii="Bell MT" w:hAnsi="Bell MT"/>
              <w:sz w:val="32"/>
              <w:szCs w:val="32"/>
              <w:lang w:val="en-GB"/>
            </w:rPr>
          </w:rPrChange>
        </w:rPr>
        <w:t>REFERENCES</w:t>
      </w:r>
    </w:p>
    <w:p w14:paraId="2423FD4E" w14:textId="7860C1CC" w:rsidR="00FF55BD" w:rsidRPr="00801F40" w:rsidRDefault="00FF55BD" w:rsidP="00FF55BD">
      <w:pPr>
        <w:pStyle w:val="Paragrafoelenco"/>
        <w:numPr>
          <w:ilvl w:val="0"/>
          <w:numId w:val="24"/>
        </w:numPr>
        <w:rPr>
          <w:ins w:id="5481" w:author="Giorgio Romeo" w:date="2020-12-31T10:14:00Z"/>
          <w:rStyle w:val="Collegamentoipertestuale"/>
          <w:rFonts w:ascii="Bell MT" w:hAnsi="Bell MT"/>
          <w:color w:val="000000" w:themeColor="text1"/>
          <w:sz w:val="24"/>
          <w:szCs w:val="24"/>
          <w:u w:val="none"/>
          <w:lang w:val="en-US"/>
          <w:rPrChange w:id="5482" w:author="Etion Pinari" w:date="2021-01-06T12:27:00Z">
            <w:rPr>
              <w:ins w:id="5483" w:author="Giorgio Romeo" w:date="2020-12-31T10:14:00Z"/>
              <w:rStyle w:val="Collegamentoipertestuale"/>
              <w:sz w:val="24"/>
              <w:szCs w:val="24"/>
            </w:rPr>
          </w:rPrChange>
        </w:rPr>
      </w:pPr>
      <w:ins w:id="5484" w:author="Giorgio Romeo" w:date="2020-12-31T10:13:00Z">
        <w:r w:rsidRPr="00801F40">
          <w:rPr>
            <w:rStyle w:val="Collegamentoipertestuale"/>
            <w:rFonts w:ascii="Bell MT" w:hAnsi="Bell MT"/>
            <w:color w:val="000000" w:themeColor="text1"/>
            <w:sz w:val="24"/>
            <w:szCs w:val="24"/>
            <w:u w:val="none"/>
            <w:lang w:val="en-US"/>
            <w:rPrChange w:id="5485" w:author="Etion Pinari" w:date="2021-01-06T12:27:00Z">
              <w:rPr>
                <w:rStyle w:val="Collegamentoipertestuale"/>
                <w:sz w:val="24"/>
                <w:szCs w:val="24"/>
              </w:rPr>
            </w:rPrChange>
          </w:rPr>
          <w:t>Web App</w:t>
        </w:r>
        <w:r w:rsidRPr="00801F40">
          <w:rPr>
            <w:rStyle w:val="Collegamentoipertestuale"/>
            <w:rFonts w:ascii="Bell MT" w:hAnsi="Bell MT"/>
            <w:color w:val="000000" w:themeColor="text1"/>
            <w:sz w:val="24"/>
            <w:szCs w:val="24"/>
            <w:u w:val="none"/>
            <w:lang w:val="en-US"/>
            <w:rPrChange w:id="5486" w:author="Etion Pinari" w:date="2021-01-06T12:27:00Z">
              <w:rPr>
                <w:rStyle w:val="Collegamentoipertestuale"/>
                <w:color w:val="000000" w:themeColor="text1"/>
                <w:sz w:val="24"/>
                <w:szCs w:val="24"/>
                <w:u w:val="none"/>
              </w:rPr>
            </w:rPrChange>
          </w:rPr>
          <w:t xml:space="preserve"> </w:t>
        </w:r>
        <w:r w:rsidRPr="00801F40">
          <w:rPr>
            <w:rStyle w:val="Collegamentoipertestuale"/>
            <w:rFonts w:ascii="Bell MT" w:hAnsi="Bell MT"/>
            <w:color w:val="000000" w:themeColor="text1"/>
            <w:sz w:val="24"/>
            <w:szCs w:val="24"/>
            <w:u w:val="none"/>
            <w:lang w:val="en-US"/>
            <w:rPrChange w:id="5487" w:author="Etion Pinari" w:date="2021-01-06T12:27:00Z">
              <w:rPr>
                <w:rStyle w:val="Collegamentoipertestuale"/>
                <w:sz w:val="24"/>
                <w:szCs w:val="24"/>
              </w:rPr>
            </w:rPrChange>
          </w:rPr>
          <w:t>to generate mockups:</w:t>
        </w:r>
        <w:r w:rsidRPr="00801F40">
          <w:rPr>
            <w:rStyle w:val="Collegamentoipertestuale"/>
            <w:rFonts w:ascii="Bell MT" w:hAnsi="Bell MT"/>
            <w:color w:val="000000" w:themeColor="text1"/>
            <w:sz w:val="24"/>
            <w:szCs w:val="24"/>
            <w:u w:val="none"/>
            <w:lang w:val="en-US"/>
            <w:rPrChange w:id="5488" w:author="Etion Pinari" w:date="2021-01-06T12:27:00Z">
              <w:rPr>
                <w:rStyle w:val="Collegamentoipertestuale"/>
                <w:color w:val="000000" w:themeColor="text1"/>
                <w:sz w:val="24"/>
                <w:szCs w:val="24"/>
                <w:u w:val="none"/>
              </w:rPr>
            </w:rPrChange>
          </w:rPr>
          <w:t xml:space="preserve"> </w:t>
        </w:r>
        <w:r w:rsidRPr="00801F40">
          <w:rPr>
            <w:rStyle w:val="Collegamentoipertestuale"/>
            <w:rFonts w:ascii="Bell MT" w:hAnsi="Bell MT"/>
            <w:sz w:val="24"/>
            <w:szCs w:val="24"/>
            <w:lang w:val="en-US"/>
            <w:rPrChange w:id="5489" w:author="Etion Pinari" w:date="2021-01-06T12:27:00Z">
              <w:rPr>
                <w:rStyle w:val="Collegamentoipertestuale"/>
                <w:sz w:val="24"/>
                <w:szCs w:val="24"/>
              </w:rPr>
            </w:rPrChange>
          </w:rPr>
          <w:fldChar w:fldCharType="begin"/>
        </w:r>
        <w:r w:rsidRPr="00801F40">
          <w:rPr>
            <w:rStyle w:val="Collegamentoipertestuale"/>
            <w:rFonts w:ascii="Bell MT" w:hAnsi="Bell MT"/>
            <w:sz w:val="24"/>
            <w:szCs w:val="24"/>
            <w:lang w:val="en-US"/>
            <w:rPrChange w:id="5490" w:author="Etion Pinari" w:date="2021-01-06T12:27:00Z">
              <w:rPr>
                <w:rStyle w:val="Collegamentoipertestuale"/>
                <w:sz w:val="24"/>
                <w:szCs w:val="24"/>
              </w:rPr>
            </w:rPrChange>
          </w:rPr>
          <w:instrText xml:space="preserve"> HYPERLINK "https://bubble.io/home" </w:instrText>
        </w:r>
        <w:r w:rsidRPr="00801F40">
          <w:rPr>
            <w:rStyle w:val="Collegamentoipertestuale"/>
            <w:rFonts w:ascii="Bell MT" w:hAnsi="Bell MT"/>
            <w:sz w:val="24"/>
            <w:szCs w:val="24"/>
            <w:lang w:val="en-US"/>
            <w:rPrChange w:id="5491" w:author="Etion Pinari" w:date="2021-01-06T12:27:00Z">
              <w:rPr>
                <w:rStyle w:val="Collegamentoipertestuale"/>
                <w:sz w:val="24"/>
                <w:szCs w:val="24"/>
              </w:rPr>
            </w:rPrChange>
          </w:rPr>
          <w:fldChar w:fldCharType="separate"/>
        </w:r>
        <w:r w:rsidRPr="00801F40">
          <w:rPr>
            <w:rStyle w:val="Collegamentoipertestuale"/>
            <w:rFonts w:ascii="Bell MT" w:hAnsi="Bell MT"/>
            <w:sz w:val="24"/>
            <w:szCs w:val="24"/>
            <w:lang w:val="en-US"/>
            <w:rPrChange w:id="5492" w:author="Etion Pinari" w:date="2021-01-06T12:27:00Z">
              <w:rPr>
                <w:rStyle w:val="Collegamentoipertestuale"/>
                <w:sz w:val="24"/>
                <w:szCs w:val="24"/>
              </w:rPr>
            </w:rPrChange>
          </w:rPr>
          <w:t>https://bubble.io/home</w:t>
        </w:r>
        <w:r w:rsidRPr="00801F40">
          <w:rPr>
            <w:rStyle w:val="Collegamentoipertestuale"/>
            <w:rFonts w:ascii="Bell MT" w:hAnsi="Bell MT"/>
            <w:sz w:val="24"/>
            <w:szCs w:val="24"/>
            <w:lang w:val="en-US"/>
            <w:rPrChange w:id="5493" w:author="Etion Pinari" w:date="2021-01-06T12:27:00Z">
              <w:rPr>
                <w:rStyle w:val="Collegamentoipertestuale"/>
                <w:sz w:val="24"/>
                <w:szCs w:val="24"/>
              </w:rPr>
            </w:rPrChange>
          </w:rPr>
          <w:fldChar w:fldCharType="end"/>
        </w:r>
      </w:ins>
    </w:p>
    <w:p w14:paraId="32F799A9" w14:textId="4DDEB21B" w:rsidR="00FF55BD" w:rsidRPr="00801F40" w:rsidRDefault="00FF55BD" w:rsidP="00FF55BD">
      <w:pPr>
        <w:pStyle w:val="Paragrafoelenco"/>
        <w:numPr>
          <w:ilvl w:val="0"/>
          <w:numId w:val="24"/>
        </w:numPr>
        <w:rPr>
          <w:ins w:id="5494" w:author="Giorgio Romeo" w:date="2020-12-31T10:15:00Z"/>
          <w:rStyle w:val="Enfasidelicata"/>
          <w:rFonts w:ascii="Bell MT" w:hAnsi="Bell MT"/>
          <w:i w:val="0"/>
          <w:iCs w:val="0"/>
          <w:color w:val="000000" w:themeColor="text1"/>
          <w:sz w:val="24"/>
          <w:szCs w:val="24"/>
          <w:lang w:val="en-US"/>
          <w:rPrChange w:id="5495" w:author="Etion Pinari" w:date="2021-01-06T12:27:00Z">
            <w:rPr>
              <w:ins w:id="5496" w:author="Giorgio Romeo" w:date="2020-12-31T10:15:00Z"/>
              <w:rStyle w:val="Enfasidelicata"/>
              <w:rFonts w:ascii="Bell MT" w:hAnsi="Bell MT"/>
              <w:i w:val="0"/>
              <w:sz w:val="24"/>
              <w:szCs w:val="24"/>
            </w:rPr>
          </w:rPrChange>
        </w:rPr>
      </w:pPr>
      <w:ins w:id="5497" w:author="Giorgio Romeo" w:date="2020-12-31T10:14:00Z">
        <w:r w:rsidRPr="00801F40">
          <w:rPr>
            <w:rFonts w:ascii="Bell MT" w:hAnsi="Bell MT"/>
            <w:color w:val="000000" w:themeColor="text1"/>
            <w:sz w:val="24"/>
            <w:szCs w:val="24"/>
            <w:lang w:val="en-US"/>
            <w:rPrChange w:id="5498" w:author="Etion Pinari" w:date="2021-01-06T12:27:00Z">
              <w:rPr>
                <w:rFonts w:ascii="Bell MT" w:hAnsi="Bell MT"/>
                <w:i/>
                <w:iCs/>
                <w:color w:val="000000" w:themeColor="text1"/>
                <w:sz w:val="32"/>
                <w:szCs w:val="32"/>
                <w:lang w:val="en-GB"/>
              </w:rPr>
            </w:rPrChange>
          </w:rPr>
          <w:t xml:space="preserve">Web app for components </w:t>
        </w:r>
      </w:ins>
      <w:ins w:id="5499" w:author="Giorgio Romeo" w:date="2020-12-31T10:15:00Z">
        <w:r w:rsidRPr="00801F40">
          <w:rPr>
            <w:rFonts w:ascii="Bell MT" w:hAnsi="Bell MT"/>
            <w:color w:val="000000" w:themeColor="text1"/>
            <w:sz w:val="24"/>
            <w:szCs w:val="24"/>
            <w:lang w:val="en-US"/>
            <w:rPrChange w:id="5500" w:author="Etion Pinari" w:date="2021-01-06T12:27:00Z">
              <w:rPr>
                <w:rFonts w:ascii="Bell MT" w:hAnsi="Bell MT"/>
                <w:color w:val="000000" w:themeColor="text1"/>
                <w:sz w:val="32"/>
                <w:szCs w:val="32"/>
                <w:lang w:val="en-GB"/>
              </w:rPr>
            </w:rPrChange>
          </w:rPr>
          <w:t xml:space="preserve">diagram: </w:t>
        </w:r>
        <w:r w:rsidRPr="00801F40">
          <w:rPr>
            <w:rStyle w:val="Enfasidelicata"/>
            <w:rFonts w:ascii="Bell MT" w:hAnsi="Bell MT"/>
            <w:i w:val="0"/>
            <w:sz w:val="24"/>
            <w:szCs w:val="24"/>
            <w:lang w:val="en-US"/>
            <w:rPrChange w:id="5501" w:author="Etion Pinari" w:date="2021-01-06T12:27:00Z">
              <w:rPr>
                <w:rStyle w:val="Enfasidelicata"/>
                <w:i w:val="0"/>
                <w:szCs w:val="24"/>
              </w:rPr>
            </w:rPrChange>
          </w:rPr>
          <w:fldChar w:fldCharType="begin"/>
        </w:r>
        <w:r w:rsidRPr="00801F40">
          <w:rPr>
            <w:rStyle w:val="Enfasidelicata"/>
            <w:rFonts w:ascii="Bell MT" w:hAnsi="Bell MT"/>
            <w:i w:val="0"/>
            <w:sz w:val="24"/>
            <w:szCs w:val="24"/>
            <w:lang w:val="en-US"/>
            <w:rPrChange w:id="5502" w:author="Etion Pinari" w:date="2021-01-06T12:27:00Z">
              <w:rPr>
                <w:rStyle w:val="Enfasidelicata"/>
                <w:i w:val="0"/>
                <w:szCs w:val="24"/>
              </w:rPr>
            </w:rPrChange>
          </w:rPr>
          <w:instrText xml:space="preserve"> HYPERLINK "https://online.visual-paradigm.com/diagrams/" </w:instrText>
        </w:r>
        <w:r w:rsidRPr="00801F40">
          <w:rPr>
            <w:rStyle w:val="Enfasidelicata"/>
            <w:rFonts w:ascii="Bell MT" w:hAnsi="Bell MT"/>
            <w:i w:val="0"/>
            <w:sz w:val="24"/>
            <w:szCs w:val="24"/>
            <w:lang w:val="en-US"/>
            <w:rPrChange w:id="5503" w:author="Etion Pinari" w:date="2021-01-06T12:27:00Z">
              <w:rPr>
                <w:rStyle w:val="Enfasidelicata"/>
                <w:i w:val="0"/>
                <w:szCs w:val="24"/>
              </w:rPr>
            </w:rPrChange>
          </w:rPr>
          <w:fldChar w:fldCharType="separate"/>
        </w:r>
        <w:r w:rsidRPr="00801F40">
          <w:rPr>
            <w:rStyle w:val="Collegamentoipertestuale"/>
            <w:rFonts w:ascii="Bell MT" w:hAnsi="Bell MT"/>
            <w:sz w:val="24"/>
            <w:szCs w:val="24"/>
            <w:lang w:val="en-US"/>
            <w:rPrChange w:id="5504" w:author="Etion Pinari" w:date="2021-01-06T12:27:00Z">
              <w:rPr>
                <w:rStyle w:val="Collegamentoipertestuale"/>
                <w:szCs w:val="24"/>
              </w:rPr>
            </w:rPrChange>
          </w:rPr>
          <w:t>https://online.visual-paradigm.com/diagrams/</w:t>
        </w:r>
        <w:r w:rsidRPr="00801F40">
          <w:rPr>
            <w:rStyle w:val="Enfasidelicata"/>
            <w:rFonts w:ascii="Bell MT" w:hAnsi="Bell MT"/>
            <w:i w:val="0"/>
            <w:sz w:val="24"/>
            <w:szCs w:val="24"/>
            <w:lang w:val="en-US"/>
            <w:rPrChange w:id="5505" w:author="Etion Pinari" w:date="2021-01-06T12:27:00Z">
              <w:rPr>
                <w:rStyle w:val="Enfasidelicata"/>
                <w:i w:val="0"/>
                <w:szCs w:val="24"/>
              </w:rPr>
            </w:rPrChange>
          </w:rPr>
          <w:fldChar w:fldCharType="end"/>
        </w:r>
      </w:ins>
    </w:p>
    <w:p w14:paraId="736397BD" w14:textId="5A0BA77E" w:rsidR="00FF55BD" w:rsidRPr="00801F40" w:rsidRDefault="00FF55BD">
      <w:pPr>
        <w:pStyle w:val="Paragrafoelenco"/>
        <w:numPr>
          <w:ilvl w:val="0"/>
          <w:numId w:val="24"/>
        </w:numPr>
        <w:rPr>
          <w:ins w:id="5506" w:author="Etion Pinari" w:date="2021-01-06T12:17:00Z"/>
          <w:rStyle w:val="Enfasidelicata"/>
          <w:rFonts w:ascii="Bell MT" w:hAnsi="Bell MT"/>
          <w:i w:val="0"/>
          <w:iCs w:val="0"/>
          <w:color w:val="000000" w:themeColor="text1"/>
          <w:sz w:val="24"/>
          <w:szCs w:val="24"/>
          <w:lang w:val="en-US"/>
          <w:rPrChange w:id="5507" w:author="Etion Pinari" w:date="2021-01-06T12:27:00Z">
            <w:rPr>
              <w:ins w:id="5508" w:author="Etion Pinari" w:date="2021-01-06T12:17:00Z"/>
              <w:rStyle w:val="Enfasidelicata"/>
              <w:rFonts w:ascii="Bell MT" w:hAnsi="Bell MT"/>
              <w:i w:val="0"/>
              <w:sz w:val="24"/>
              <w:szCs w:val="24"/>
              <w:lang w:val="en-GB"/>
            </w:rPr>
          </w:rPrChange>
        </w:rPr>
      </w:pPr>
      <w:ins w:id="5509" w:author="Giorgio Romeo" w:date="2020-12-31T10:15:00Z">
        <w:r w:rsidRPr="00801F40">
          <w:rPr>
            <w:rStyle w:val="Enfasidelicata"/>
            <w:rFonts w:ascii="Bell MT" w:hAnsi="Bell MT"/>
            <w:i w:val="0"/>
            <w:sz w:val="24"/>
            <w:szCs w:val="24"/>
            <w:lang w:val="en-US"/>
            <w:rPrChange w:id="5510" w:author="Etion Pinari" w:date="2021-01-06T12:27:00Z">
              <w:rPr>
                <w:rStyle w:val="Enfasidelicata"/>
                <w:rFonts w:ascii="Bell MT" w:hAnsi="Bell MT"/>
                <w:i w:val="0"/>
                <w:sz w:val="24"/>
                <w:szCs w:val="24"/>
              </w:rPr>
            </w:rPrChange>
          </w:rPr>
          <w:t>Web app for</w:t>
        </w:r>
      </w:ins>
      <w:ins w:id="5511" w:author="Giorgio Romeo" w:date="2020-12-31T10:17:00Z">
        <w:r w:rsidR="000F6CC9" w:rsidRPr="00801F40">
          <w:rPr>
            <w:rStyle w:val="Enfasidelicata"/>
            <w:rFonts w:ascii="Bell MT" w:hAnsi="Bell MT"/>
            <w:i w:val="0"/>
            <w:sz w:val="24"/>
            <w:szCs w:val="24"/>
            <w:lang w:val="en-US"/>
            <w:rPrChange w:id="5512" w:author="Etion Pinari" w:date="2021-01-06T12:27:00Z">
              <w:rPr>
                <w:rStyle w:val="Enfasidelicata"/>
                <w:rFonts w:ascii="Bell MT" w:hAnsi="Bell MT"/>
                <w:i w:val="0"/>
                <w:sz w:val="24"/>
                <w:szCs w:val="24"/>
              </w:rPr>
            </w:rPrChange>
          </w:rPr>
          <w:t xml:space="preserve"> sequenc</w:t>
        </w:r>
      </w:ins>
      <w:ins w:id="5513" w:author="Giorgio Romeo" w:date="2020-12-31T10:18:00Z">
        <w:r w:rsidR="000F6CC9" w:rsidRPr="00801F40">
          <w:rPr>
            <w:rStyle w:val="Enfasidelicata"/>
            <w:rFonts w:ascii="Bell MT" w:hAnsi="Bell MT"/>
            <w:i w:val="0"/>
            <w:sz w:val="24"/>
            <w:szCs w:val="24"/>
            <w:lang w:val="en-US"/>
            <w:rPrChange w:id="5514" w:author="Etion Pinari" w:date="2021-01-06T12:27:00Z">
              <w:rPr>
                <w:rStyle w:val="Enfasidelicata"/>
                <w:rFonts w:ascii="Bell MT" w:hAnsi="Bell MT"/>
                <w:i w:val="0"/>
                <w:sz w:val="24"/>
                <w:szCs w:val="24"/>
              </w:rPr>
            </w:rPrChange>
          </w:rPr>
          <w:t>e diagrams</w:t>
        </w:r>
      </w:ins>
      <w:ins w:id="5515" w:author="Giorgio Romeo" w:date="2020-12-31T10:15:00Z">
        <w:r w:rsidRPr="00801F40">
          <w:rPr>
            <w:rStyle w:val="Enfasidelicata"/>
            <w:rFonts w:ascii="Bell MT" w:hAnsi="Bell MT"/>
            <w:i w:val="0"/>
            <w:sz w:val="24"/>
            <w:szCs w:val="24"/>
            <w:lang w:val="en-US"/>
            <w:rPrChange w:id="5516" w:author="Etion Pinari" w:date="2021-01-06T12:27:00Z">
              <w:rPr>
                <w:rStyle w:val="Enfasidelicata"/>
                <w:rFonts w:ascii="Bell MT" w:hAnsi="Bell MT"/>
                <w:i w:val="0"/>
                <w:sz w:val="24"/>
                <w:szCs w:val="24"/>
              </w:rPr>
            </w:rPrChange>
          </w:rPr>
          <w:t xml:space="preserve">: </w:t>
        </w:r>
      </w:ins>
      <w:ins w:id="5517" w:author="Giorgio Romeo" w:date="2020-12-31T10:17:00Z">
        <w:r w:rsidR="000F6CC9" w:rsidRPr="00801F40">
          <w:rPr>
            <w:rStyle w:val="Enfasidelicata"/>
            <w:rFonts w:ascii="Bell MT" w:hAnsi="Bell MT"/>
            <w:i w:val="0"/>
            <w:sz w:val="24"/>
            <w:szCs w:val="24"/>
            <w:lang w:val="en-US"/>
            <w:rPrChange w:id="5518" w:author="Etion Pinari" w:date="2021-01-06T12:27:00Z">
              <w:rPr>
                <w:rStyle w:val="Enfasidelicata"/>
                <w:rFonts w:ascii="Bell MT" w:hAnsi="Bell MT"/>
                <w:i w:val="0"/>
                <w:sz w:val="24"/>
                <w:szCs w:val="24"/>
              </w:rPr>
            </w:rPrChange>
          </w:rPr>
          <w:fldChar w:fldCharType="begin"/>
        </w:r>
        <w:r w:rsidR="000F6CC9" w:rsidRPr="00801F40">
          <w:rPr>
            <w:rStyle w:val="Enfasidelicata"/>
            <w:rFonts w:ascii="Bell MT" w:hAnsi="Bell MT"/>
            <w:i w:val="0"/>
            <w:sz w:val="24"/>
            <w:szCs w:val="24"/>
            <w:lang w:val="en-US"/>
            <w:rPrChange w:id="5519" w:author="Etion Pinari" w:date="2021-01-06T12:27:00Z">
              <w:rPr>
                <w:rStyle w:val="Enfasidelicata"/>
                <w:rFonts w:ascii="Bell MT" w:hAnsi="Bell MT"/>
                <w:i w:val="0"/>
                <w:sz w:val="24"/>
                <w:szCs w:val="24"/>
              </w:rPr>
            </w:rPrChange>
          </w:rPr>
          <w:instrText xml:space="preserve"> HYPERLINK "https://app.diagrams.net/" </w:instrText>
        </w:r>
        <w:r w:rsidR="000F6CC9" w:rsidRPr="00801F40">
          <w:rPr>
            <w:rStyle w:val="Enfasidelicata"/>
            <w:rFonts w:ascii="Bell MT" w:hAnsi="Bell MT"/>
            <w:i w:val="0"/>
            <w:sz w:val="24"/>
            <w:szCs w:val="24"/>
            <w:lang w:val="en-US"/>
            <w:rPrChange w:id="5520" w:author="Etion Pinari" w:date="2021-01-06T12:27:00Z">
              <w:rPr>
                <w:rStyle w:val="Enfasidelicata"/>
                <w:rFonts w:ascii="Bell MT" w:hAnsi="Bell MT"/>
                <w:i w:val="0"/>
                <w:sz w:val="24"/>
                <w:szCs w:val="24"/>
              </w:rPr>
            </w:rPrChange>
          </w:rPr>
          <w:fldChar w:fldCharType="separate"/>
        </w:r>
        <w:r w:rsidRPr="00801F40">
          <w:rPr>
            <w:rStyle w:val="Collegamentoipertestuale"/>
            <w:rFonts w:ascii="Bell MT" w:hAnsi="Bell MT"/>
            <w:sz w:val="24"/>
            <w:szCs w:val="24"/>
            <w:lang w:val="en-US"/>
            <w:rPrChange w:id="5521" w:author="Etion Pinari" w:date="2021-01-06T12:27:00Z">
              <w:rPr>
                <w:rStyle w:val="Collegamentoipertestuale"/>
                <w:rFonts w:ascii="Bell MT" w:hAnsi="Bell MT"/>
                <w:sz w:val="24"/>
                <w:szCs w:val="24"/>
              </w:rPr>
            </w:rPrChange>
          </w:rPr>
          <w:t>https://app.diagrams.net/</w:t>
        </w:r>
        <w:r w:rsidR="000F6CC9" w:rsidRPr="00801F40">
          <w:rPr>
            <w:rStyle w:val="Enfasidelicata"/>
            <w:rFonts w:ascii="Bell MT" w:hAnsi="Bell MT"/>
            <w:i w:val="0"/>
            <w:sz w:val="24"/>
            <w:szCs w:val="24"/>
            <w:lang w:val="en-US"/>
            <w:rPrChange w:id="5522" w:author="Etion Pinari" w:date="2021-01-06T12:27:00Z">
              <w:rPr>
                <w:rStyle w:val="Enfasidelicata"/>
                <w:rFonts w:ascii="Bell MT" w:hAnsi="Bell MT"/>
                <w:i w:val="0"/>
                <w:sz w:val="24"/>
                <w:szCs w:val="24"/>
              </w:rPr>
            </w:rPrChange>
          </w:rPr>
          <w:fldChar w:fldCharType="end"/>
        </w:r>
      </w:ins>
    </w:p>
    <w:p w14:paraId="10AF0930" w14:textId="5884257D" w:rsidR="002F47C7" w:rsidRPr="00801F40" w:rsidRDefault="002F47C7">
      <w:pPr>
        <w:pStyle w:val="Paragrafoelenco"/>
        <w:numPr>
          <w:ilvl w:val="0"/>
          <w:numId w:val="24"/>
        </w:numPr>
        <w:spacing w:line="276" w:lineRule="auto"/>
        <w:rPr>
          <w:ins w:id="5523" w:author="Etion Pinari" w:date="2021-01-06T12:17:00Z"/>
          <w:rFonts w:ascii="Bell MT" w:hAnsi="Bell MT"/>
          <w:sz w:val="24"/>
          <w:szCs w:val="24"/>
          <w:lang w:val="en-US"/>
          <w:rPrChange w:id="5524" w:author="Etion Pinari" w:date="2021-01-06T12:27:00Z">
            <w:rPr>
              <w:ins w:id="5525" w:author="Etion Pinari" w:date="2021-01-06T12:17:00Z"/>
              <w:lang w:val="en-US"/>
            </w:rPr>
          </w:rPrChange>
        </w:rPr>
      </w:pPr>
      <w:ins w:id="5526" w:author="Etion Pinari" w:date="2021-01-06T12:17:00Z">
        <w:r w:rsidRPr="00801F40">
          <w:rPr>
            <w:rFonts w:ascii="Bell MT" w:hAnsi="Bell MT"/>
            <w:sz w:val="24"/>
            <w:szCs w:val="24"/>
            <w:lang w:val="en-US"/>
            <w:rPrChange w:id="5527" w:author="Etion Pinari" w:date="2021-01-06T12:27:00Z">
              <w:rPr>
                <w:rFonts w:ascii="Bell MT" w:hAnsi="Bell MT"/>
                <w:sz w:val="18"/>
                <w:szCs w:val="18"/>
                <w:lang w:val="en-US"/>
              </w:rPr>
            </w:rPrChange>
          </w:rPr>
          <w:t xml:space="preserve">Average time spent grocery shopping for parents, </w:t>
        </w:r>
        <w:r w:rsidRPr="00801F40">
          <w:rPr>
            <w:rFonts w:ascii="Bell MT" w:hAnsi="Bell MT"/>
            <w:i/>
            <w:iCs/>
            <w:sz w:val="24"/>
            <w:szCs w:val="24"/>
            <w:lang w:val="en-US"/>
            <w:rPrChange w:id="5528" w:author="Etion Pinari" w:date="2021-01-06T12:27:00Z">
              <w:rPr>
                <w:rFonts w:ascii="Bell MT" w:hAnsi="Bell MT"/>
                <w:sz w:val="18"/>
                <w:szCs w:val="18"/>
                <w:lang w:val="en-US"/>
              </w:rPr>
            </w:rPrChange>
          </w:rPr>
          <w:t>Pew Research Center</w:t>
        </w:r>
        <w:r w:rsidRPr="00801F40">
          <w:rPr>
            <w:rFonts w:ascii="Bell MT" w:hAnsi="Bell MT"/>
            <w:sz w:val="24"/>
            <w:szCs w:val="24"/>
            <w:lang w:val="en-US"/>
            <w:rPrChange w:id="5529" w:author="Etion Pinari" w:date="2021-01-06T12:27:00Z">
              <w:rPr>
                <w:rFonts w:ascii="Bell MT" w:hAnsi="Bell MT"/>
                <w:sz w:val="18"/>
                <w:szCs w:val="18"/>
                <w:lang w:val="en-US"/>
              </w:rPr>
            </w:rPrChange>
          </w:rPr>
          <w:t xml:space="preserve">:   </w:t>
        </w:r>
        <w:r w:rsidRPr="00801F40">
          <w:rPr>
            <w:rFonts w:ascii="Bell MT" w:hAnsi="Bell MT"/>
            <w:sz w:val="24"/>
            <w:szCs w:val="24"/>
            <w:lang w:val="en-US"/>
            <w:rPrChange w:id="5530" w:author="Etion Pinari" w:date="2021-01-06T12:27:00Z">
              <w:rPr>
                <w:rFonts w:ascii="Bell MT" w:hAnsi="Bell MT"/>
                <w:sz w:val="18"/>
                <w:szCs w:val="18"/>
              </w:rPr>
            </w:rPrChange>
          </w:rPr>
          <w:fldChar w:fldCharType="begin"/>
        </w:r>
        <w:r w:rsidRPr="00801F40">
          <w:rPr>
            <w:rFonts w:ascii="Bell MT" w:hAnsi="Bell MT"/>
            <w:sz w:val="24"/>
            <w:szCs w:val="24"/>
            <w:lang w:val="en-US"/>
            <w:rPrChange w:id="5531" w:author="Etion Pinari" w:date="2021-01-06T12:27:00Z">
              <w:rPr>
                <w:rFonts w:ascii="Bell MT" w:hAnsi="Bell MT"/>
                <w:sz w:val="18"/>
                <w:szCs w:val="18"/>
                <w:lang w:val="en-US"/>
              </w:rPr>
            </w:rPrChange>
          </w:rPr>
          <w:instrText xml:space="preserve"> HYPERLINK "https://www.pewresearch.org/fact-tank/2019/09/24/among-u-s-couples-women-do-more-cooking-and-grocery-shopping-than-men/" </w:instrText>
        </w:r>
        <w:r w:rsidRPr="00801F40">
          <w:rPr>
            <w:rFonts w:ascii="Bell MT" w:hAnsi="Bell MT"/>
            <w:sz w:val="24"/>
            <w:szCs w:val="24"/>
            <w:lang w:val="en-US"/>
            <w:rPrChange w:id="5532"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5533" w:author="Etion Pinari" w:date="2021-01-06T12:27:00Z">
              <w:rPr>
                <w:rStyle w:val="Collegamentoipertestuale"/>
                <w:rFonts w:ascii="Bell MT" w:hAnsi="Bell MT"/>
                <w:sz w:val="18"/>
                <w:szCs w:val="18"/>
                <w:lang w:val="en-US"/>
              </w:rPr>
            </w:rPrChange>
          </w:rPr>
          <w:t>https://www.pewresearch.org/fact-tank/2019/09/24/among-u-s-couples-women-do-more-cooking-and-grocery-shopping-than-men/</w:t>
        </w:r>
        <w:r w:rsidRPr="00801F40">
          <w:rPr>
            <w:rFonts w:ascii="Bell MT" w:hAnsi="Bell MT"/>
            <w:sz w:val="24"/>
            <w:szCs w:val="24"/>
            <w:lang w:val="en-US"/>
            <w:rPrChange w:id="5534" w:author="Etion Pinari" w:date="2021-01-06T12:27:00Z">
              <w:rPr>
                <w:rFonts w:ascii="Bell MT" w:hAnsi="Bell MT"/>
                <w:sz w:val="18"/>
                <w:szCs w:val="18"/>
              </w:rPr>
            </w:rPrChange>
          </w:rPr>
          <w:fldChar w:fldCharType="end"/>
        </w:r>
      </w:ins>
    </w:p>
    <w:p w14:paraId="0C257A06" w14:textId="6C5E36A5" w:rsidR="002F47C7" w:rsidRPr="00801F40" w:rsidRDefault="002F47C7">
      <w:pPr>
        <w:pStyle w:val="Paragrafoelenco"/>
        <w:numPr>
          <w:ilvl w:val="0"/>
          <w:numId w:val="24"/>
        </w:numPr>
        <w:spacing w:line="276" w:lineRule="auto"/>
        <w:rPr>
          <w:rFonts w:ascii="Bell MT" w:hAnsi="Bell MT"/>
          <w:sz w:val="24"/>
          <w:szCs w:val="24"/>
          <w:lang w:val="en-US"/>
          <w:rPrChange w:id="5535" w:author="Etion Pinari" w:date="2021-01-06T12:27:00Z">
            <w:rPr>
              <w:lang w:val="en-GB"/>
            </w:rPr>
          </w:rPrChange>
        </w:rPr>
        <w:pPrChange w:id="5536" w:author="Etion Pinari" w:date="2021-01-06T12:17:00Z">
          <w:pPr>
            <w:pStyle w:val="Paragrafoelenco"/>
            <w:numPr>
              <w:numId w:val="1"/>
            </w:numPr>
            <w:ind w:left="360" w:hanging="360"/>
          </w:pPr>
        </w:pPrChange>
      </w:pPr>
      <w:ins w:id="5537" w:author="Etion Pinari" w:date="2021-01-06T12:17:00Z">
        <w:r w:rsidRPr="00801F40">
          <w:rPr>
            <w:rFonts w:ascii="Bell MT" w:hAnsi="Bell MT"/>
            <w:sz w:val="24"/>
            <w:szCs w:val="24"/>
            <w:lang w:val="en-US"/>
            <w:rPrChange w:id="5538" w:author="Etion Pinari" w:date="2021-01-06T12:27:00Z">
              <w:rPr>
                <w:rFonts w:ascii="Bell MT" w:hAnsi="Bell MT"/>
                <w:sz w:val="18"/>
                <w:szCs w:val="18"/>
                <w:lang w:val="en-US"/>
              </w:rPr>
            </w:rPrChange>
          </w:rPr>
          <w:t xml:space="preserve">Random and routine shoppers, </w:t>
        </w:r>
        <w:bookmarkStart w:id="5539" w:name="_Hlk60828608"/>
        <w:r w:rsidRPr="00801F40">
          <w:rPr>
            <w:rFonts w:ascii="Bell MT" w:hAnsi="Bell MT"/>
            <w:i/>
            <w:iCs/>
            <w:sz w:val="24"/>
            <w:szCs w:val="24"/>
            <w:lang w:val="en-US"/>
            <w:rPrChange w:id="5540" w:author="Etion Pinari" w:date="2021-01-06T12:27:00Z">
              <w:rPr>
                <w:rFonts w:ascii="Bell MT" w:hAnsi="Bell MT"/>
                <w:sz w:val="18"/>
                <w:szCs w:val="18"/>
                <w:lang w:val="en-US"/>
              </w:rPr>
            </w:rPrChange>
          </w:rPr>
          <w:t>Byung-Do Kim, Kyungdo Park</w:t>
        </w:r>
        <w:r w:rsidRPr="00801F40">
          <w:rPr>
            <w:rFonts w:ascii="Bell MT" w:hAnsi="Bell MT"/>
            <w:sz w:val="24"/>
            <w:szCs w:val="24"/>
            <w:lang w:val="en-US"/>
            <w:rPrChange w:id="5541" w:author="Etion Pinari" w:date="2021-01-06T12:27:00Z">
              <w:rPr>
                <w:rFonts w:ascii="Bell MT" w:hAnsi="Bell MT"/>
                <w:sz w:val="18"/>
                <w:szCs w:val="18"/>
                <w:lang w:val="en-US"/>
              </w:rPr>
            </w:rPrChange>
          </w:rPr>
          <w:t xml:space="preserve"> </w:t>
        </w:r>
        <w:bookmarkEnd w:id="5539"/>
        <w:r w:rsidRPr="00801F40">
          <w:rPr>
            <w:rFonts w:ascii="Bell MT" w:hAnsi="Bell MT"/>
            <w:sz w:val="24"/>
            <w:szCs w:val="24"/>
            <w:lang w:val="en-US"/>
            <w:rPrChange w:id="5542"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5543" w:author="Etion Pinari" w:date="2021-01-06T12:27:00Z">
              <w:rPr>
                <w:rFonts w:ascii="Bell MT" w:hAnsi="Bell MT"/>
                <w:sz w:val="18"/>
                <w:szCs w:val="18"/>
              </w:rPr>
            </w:rPrChange>
          </w:rPr>
          <w:fldChar w:fldCharType="begin"/>
        </w:r>
        <w:r w:rsidRPr="00801F40">
          <w:rPr>
            <w:rFonts w:ascii="Bell MT" w:hAnsi="Bell MT"/>
            <w:sz w:val="24"/>
            <w:szCs w:val="24"/>
            <w:lang w:val="en-US"/>
            <w:rPrChange w:id="5544"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5545"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5546" w:author="Etion Pinari" w:date="2021-01-06T12:27:00Z">
              <w:rPr>
                <w:rStyle w:val="Collegamentoipertestuale"/>
                <w:rFonts w:ascii="Bell MT" w:hAnsi="Bell MT"/>
                <w:sz w:val="18"/>
                <w:szCs w:val="18"/>
                <w:lang w:val="en-US"/>
              </w:rPr>
            </w:rPrChange>
          </w:rPr>
          <w:t>https://www.sciencedirect.com/science/article/pii/S0022435997900324</w:t>
        </w:r>
        <w:r w:rsidRPr="00801F40">
          <w:rPr>
            <w:rFonts w:ascii="Bell MT" w:hAnsi="Bell MT"/>
            <w:sz w:val="24"/>
            <w:szCs w:val="24"/>
            <w:lang w:val="en-US"/>
            <w:rPrChange w:id="5547" w:author="Etion Pinari" w:date="2021-01-06T12:27:00Z">
              <w:rPr>
                <w:rFonts w:ascii="Bell MT" w:hAnsi="Bell MT"/>
                <w:sz w:val="18"/>
                <w:szCs w:val="18"/>
              </w:rPr>
            </w:rPrChange>
          </w:rPr>
          <w:fldChar w:fldCharType="end"/>
        </w:r>
      </w:ins>
    </w:p>
    <w:sectPr w:rsidR="002F47C7" w:rsidRPr="00801F40" w:rsidSect="002F47C7">
      <w:pgSz w:w="11906" w:h="16838"/>
      <w:pgMar w:top="1417" w:right="1134" w:bottom="1134" w:left="1134" w:header="708" w:footer="708" w:gutter="0"/>
      <w:cols w:space="708"/>
      <w:titlePg/>
      <w:docGrid w:linePitch="360"/>
      <w:sectPrChange w:id="5548" w:author="Etion Pinari" w:date="2021-01-06T12:24:00Z">
        <w:sectPr w:rsidR="002F47C7" w:rsidRPr="00801F40" w:rsidSect="002F47C7">
          <w:pgMar w:top="1417" w:right="1134" w:bottom="1134" w:left="1134"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0" w:author="Cristian Sbrolli" w:date="2020-12-29T04:03:00Z" w:initials="CS">
    <w:p w14:paraId="06DFB714" w14:textId="62615E6B" w:rsidR="001F3859" w:rsidRPr="001F1E46" w:rsidRDefault="001F3859">
      <w:pPr>
        <w:pStyle w:val="Testocommento"/>
        <w:rPr>
          <w:lang w:val="en-US"/>
        </w:rPr>
      </w:pPr>
      <w:r>
        <w:rPr>
          <w:rStyle w:val="Rimandocommento"/>
        </w:rPr>
        <w:annotationRef/>
      </w:r>
      <w:r w:rsidRPr="001F1E46">
        <w:rPr>
          <w:lang w:val="en-US"/>
        </w:rPr>
        <w:t>Mis</w:t>
      </w:r>
      <w:r>
        <w:rPr>
          <w:lang w:val="en-US"/>
        </w:rPr>
        <w:t>sing market finder to database interface</w:t>
      </w:r>
    </w:p>
  </w:comment>
  <w:comment w:id="240" w:author="Cristian Sbrolli" w:date="2020-12-30T23:40:00Z" w:initials="CS">
    <w:p w14:paraId="2F387FBC" w14:textId="77777777" w:rsidR="001F3859" w:rsidRPr="00063435" w:rsidRDefault="001F3859" w:rsidP="00634813">
      <w:pPr>
        <w:pStyle w:val="Testocommento"/>
        <w:rPr>
          <w:lang w:val="en-US"/>
        </w:rPr>
      </w:pPr>
      <w:r>
        <w:rPr>
          <w:rStyle w:val="Rimandocommento"/>
        </w:rPr>
        <w:annotationRef/>
      </w:r>
      <w:r w:rsidRPr="00063435">
        <w:rPr>
          <w:lang w:val="en-US"/>
        </w:rPr>
        <w:t>Reservation Manager maybe better ex</w:t>
      </w:r>
      <w:r>
        <w:rPr>
          <w:lang w:val="en-US"/>
        </w:rPr>
        <w:t>ports only a reservationInt</w:t>
      </w:r>
    </w:p>
  </w:comment>
  <w:comment w:id="244" w:author="Cristian Sbrolli" w:date="2020-12-30T23:41:00Z" w:initials="CS">
    <w:p w14:paraId="2589173B" w14:textId="77777777" w:rsidR="001F3859" w:rsidRPr="00063435" w:rsidRDefault="001F3859" w:rsidP="00634813">
      <w:pPr>
        <w:pStyle w:val="Testocommento"/>
        <w:rPr>
          <w:lang w:val="en-US"/>
        </w:rPr>
      </w:pPr>
      <w:r>
        <w:rPr>
          <w:rStyle w:val="Rimandocommento"/>
        </w:rPr>
        <w:annotationRef/>
      </w:r>
      <w:r w:rsidRPr="00063435">
        <w:rPr>
          <w:lang w:val="en-US"/>
        </w:rPr>
        <w:t xml:space="preserve">StoreApp </w:t>
      </w:r>
      <w:r>
        <w:rPr>
          <w:lang w:val="en-US"/>
        </w:rPr>
        <w:t>is Mobile App, change name!</w:t>
      </w:r>
    </w:p>
  </w:comment>
  <w:comment w:id="281" w:author="Etion Pinari" w:date="2021-01-06T10:58:00Z" w:initials="EP">
    <w:p w14:paraId="07752643" w14:textId="471B7E87" w:rsidR="001F3859" w:rsidRPr="001F3859" w:rsidRDefault="001F3859">
      <w:pPr>
        <w:pStyle w:val="Testocommento"/>
        <w:rPr>
          <w:lang w:val="en-US"/>
        </w:rPr>
      </w:pPr>
      <w:r>
        <w:rPr>
          <w:rStyle w:val="Rimandocommento"/>
        </w:rPr>
        <w:annotationRef/>
      </w:r>
      <w:r w:rsidRPr="001F3859">
        <w:rPr>
          <w:lang w:val="en-US"/>
        </w:rPr>
        <w:t>Map interface required is</w:t>
      </w:r>
      <w:r>
        <w:rPr>
          <w:lang w:val="en-US"/>
        </w:rPr>
        <w:t xml:space="preserve"> visually incorrect</w:t>
      </w:r>
    </w:p>
  </w:comment>
  <w:comment w:id="359" w:author="Cristian Sbrolli" w:date="2020-12-27T11:29:00Z" w:initials="CS">
    <w:p w14:paraId="0E9C0343" w14:textId="25FAAAAA" w:rsidR="001F3859" w:rsidRPr="001F1E46" w:rsidRDefault="001F3859">
      <w:pPr>
        <w:pStyle w:val="Testocommento"/>
        <w:rPr>
          <w:lang w:val="en-US"/>
        </w:rPr>
      </w:pPr>
      <w:r>
        <w:rPr>
          <w:rStyle w:val="Rimandocommento"/>
        </w:rPr>
        <w:annotationRef/>
      </w:r>
      <w:r w:rsidRPr="001F1E46">
        <w:rPr>
          <w:lang w:val="en-US"/>
        </w:rPr>
        <w:t>IS MANAGER COMPONENT NECESSARY??</w:t>
      </w:r>
    </w:p>
  </w:comment>
  <w:comment w:id="411" w:author="Cristian Sbrolli" w:date="2020-12-27T11:29:00Z" w:initials="CS">
    <w:p w14:paraId="2430FD0B" w14:textId="77777777" w:rsidR="001F3859" w:rsidRPr="001F1E46" w:rsidRDefault="001F3859" w:rsidP="00D04D9B">
      <w:pPr>
        <w:pStyle w:val="Testocommento"/>
        <w:rPr>
          <w:lang w:val="en-US"/>
        </w:rPr>
      </w:pPr>
      <w:r>
        <w:rPr>
          <w:rStyle w:val="Rimandocommento"/>
        </w:rPr>
        <w:annotationRef/>
      </w:r>
      <w:r w:rsidRPr="001F1E46">
        <w:rPr>
          <w:lang w:val="en-US"/>
        </w:rPr>
        <w:t>IS MANAGER COMPONENT NECESSARY??</w:t>
      </w:r>
    </w:p>
  </w:comment>
  <w:comment w:id="663" w:author="Cristian Sbrolli" w:date="2021-01-03T22:56:00Z" w:initials="CS">
    <w:p w14:paraId="51FCFDAB" w14:textId="719C7D1B" w:rsidR="001F3859" w:rsidRPr="004201DC" w:rsidRDefault="001F3859">
      <w:pPr>
        <w:pStyle w:val="Testocommento"/>
        <w:rPr>
          <w:lang w:val="en-US"/>
        </w:rPr>
      </w:pPr>
      <w:r>
        <w:rPr>
          <w:rStyle w:val="Rimandocommento"/>
        </w:rPr>
        <w:annotationRef/>
      </w:r>
    </w:p>
  </w:comment>
  <w:comment w:id="1172" w:author="Etion Pinari" w:date="2021-01-04T16:23:00Z" w:initials="EP">
    <w:p w14:paraId="37F70287" w14:textId="77777777" w:rsidR="001F3859" w:rsidRDefault="001F3859">
      <w:pPr>
        <w:pStyle w:val="Testocommento"/>
        <w:rPr>
          <w:rStyle w:val="Rimandocommento"/>
          <w:lang w:val="en-US"/>
        </w:rPr>
      </w:pPr>
      <w:r>
        <w:rPr>
          <w:rStyle w:val="Rimandocommento"/>
        </w:rPr>
        <w:annotationRef/>
      </w:r>
      <w:r w:rsidRPr="009121E5">
        <w:rPr>
          <w:rStyle w:val="Rimandocommento"/>
          <w:lang w:val="en-US"/>
        </w:rPr>
        <w:t>Solve p</w:t>
      </w:r>
      <w:r>
        <w:rPr>
          <w:rStyle w:val="Rimandocommento"/>
          <w:lang w:val="en-US"/>
        </w:rPr>
        <w:t>ls</w:t>
      </w:r>
    </w:p>
    <w:p w14:paraId="6DF24E6F" w14:textId="6318580E" w:rsidR="001F3859" w:rsidRPr="009121E5" w:rsidRDefault="001F3859">
      <w:pPr>
        <w:pStyle w:val="Testocommento"/>
        <w:rPr>
          <w:lang w:val="en-US"/>
        </w:rPr>
      </w:pPr>
    </w:p>
  </w:comment>
  <w:comment w:id="1910" w:author="Etion Pinari" w:date="2021-01-04T16:48:00Z" w:initials="EP">
    <w:p w14:paraId="2BB82FF9" w14:textId="208F552D" w:rsidR="001F3859" w:rsidRPr="00F939EE" w:rsidRDefault="001F3859">
      <w:pPr>
        <w:pStyle w:val="Testocommento"/>
        <w:rPr>
          <w:lang w:val="en-US"/>
        </w:rPr>
      </w:pPr>
      <w:r>
        <w:rPr>
          <w:rStyle w:val="Rimandocommento"/>
        </w:rPr>
        <w:annotationRef/>
      </w:r>
      <w:r w:rsidRPr="00F939EE">
        <w:rPr>
          <w:lang w:val="en-US"/>
        </w:rPr>
        <w:t>solve</w:t>
      </w:r>
    </w:p>
  </w:comment>
  <w:comment w:id="2018" w:author="Etion Pinari" w:date="2020-12-29T12:31:00Z" w:initials="EP">
    <w:p w14:paraId="5C97E809" w14:textId="77777777" w:rsidR="002F47C7" w:rsidRPr="002F47C7" w:rsidRDefault="002F47C7" w:rsidP="002F47C7">
      <w:pPr>
        <w:pStyle w:val="Testocommento"/>
        <w:rPr>
          <w:lang w:val="en-US"/>
        </w:rPr>
      </w:pPr>
      <w:r>
        <w:rPr>
          <w:rStyle w:val="Rimandocommento"/>
        </w:rPr>
        <w:annotationRef/>
      </w:r>
      <w:r w:rsidRPr="002F47C7">
        <w:rPr>
          <w:lang w:val="en-US"/>
        </w:rPr>
        <w:t>It is average shopping time + 3 variances</w:t>
      </w:r>
    </w:p>
  </w:comment>
  <w:comment w:id="2066" w:author="Etion Pinari" w:date="2020-12-29T12:41:00Z" w:initials="EP">
    <w:p w14:paraId="4AAD7A5C" w14:textId="77777777" w:rsidR="002F47C7" w:rsidRPr="002F47C7" w:rsidRDefault="002F47C7" w:rsidP="002F47C7">
      <w:pPr>
        <w:pStyle w:val="Testocommento"/>
        <w:rPr>
          <w:lang w:val="en-US"/>
        </w:rPr>
      </w:pPr>
      <w:r>
        <w:rPr>
          <w:rStyle w:val="Rimandocommento"/>
        </w:rPr>
        <w:annotationRef/>
      </w:r>
      <w:r w:rsidRPr="002F47C7">
        <w:rPr>
          <w:lang w:val="en-US"/>
        </w:rPr>
        <w:t>This is to be removed, if critical time is defined as above, this becomes useless.</w:t>
      </w:r>
    </w:p>
  </w:comment>
  <w:comment w:id="2436" w:author="Etion Pinari" w:date="2020-12-03T20:36:00Z" w:initials="EP">
    <w:p w14:paraId="41B627E5" w14:textId="77777777" w:rsidR="001F3859" w:rsidRPr="00223523" w:rsidRDefault="001F3859" w:rsidP="00D10CB7">
      <w:pPr>
        <w:pStyle w:val="Testocommento"/>
        <w:rPr>
          <w:lang w:val="en-US"/>
        </w:rPr>
      </w:pPr>
      <w:r>
        <w:rPr>
          <w:rStyle w:val="Rimandocommento"/>
        </w:rPr>
        <w:annotationRef/>
      </w:r>
      <w:r w:rsidRPr="00223523">
        <w:rPr>
          <w:lang w:val="en-US"/>
        </w:rPr>
        <w:t xml:space="preserve"> New as of 3 December 2020</w:t>
      </w:r>
    </w:p>
  </w:comment>
  <w:comment w:id="2437" w:author="Etion Pinari" w:date="2020-12-03T21:41:00Z" w:initials="EP">
    <w:p w14:paraId="3C4F84D1" w14:textId="77777777" w:rsidR="001F3859" w:rsidRPr="00223523" w:rsidRDefault="001F3859" w:rsidP="00CA6634">
      <w:pPr>
        <w:pStyle w:val="Testocommento"/>
        <w:rPr>
          <w:lang w:val="en-US"/>
        </w:rPr>
      </w:pPr>
      <w:r>
        <w:rPr>
          <w:rStyle w:val="Rimandocommento"/>
        </w:rPr>
        <w:annotationRef/>
      </w:r>
      <w:r w:rsidRPr="00223523">
        <w:rPr>
          <w:lang w:val="en-US"/>
        </w:rPr>
        <w:t>And their qr codes (?)</w:t>
      </w:r>
    </w:p>
  </w:comment>
  <w:comment w:id="2438" w:author="Etion Pinari" w:date="2020-12-11T13:13:00Z" w:initials="EP">
    <w:p w14:paraId="51A70FE1" w14:textId="77777777" w:rsidR="001F3859" w:rsidRPr="00223523" w:rsidRDefault="001F3859" w:rsidP="00CA6634">
      <w:pPr>
        <w:pStyle w:val="Testocommento"/>
        <w:rPr>
          <w:lang w:val="en-US"/>
        </w:rPr>
      </w:pPr>
      <w:r>
        <w:rPr>
          <w:rStyle w:val="Rimandocommento"/>
        </w:rPr>
        <w:annotationRef/>
      </w:r>
      <w:r w:rsidRPr="00223523">
        <w:rPr>
          <w:lang w:val="en-US"/>
        </w:rPr>
        <w:t>Previously: phone</w:t>
      </w:r>
    </w:p>
  </w:comment>
  <w:comment w:id="2439" w:author="Etion Pinari" w:date="2020-12-08T11:09:00Z" w:initials="EP">
    <w:p w14:paraId="02FCD6D3" w14:textId="77777777" w:rsidR="001F3859" w:rsidRPr="0077137A" w:rsidRDefault="001F3859"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2440" w:author="Etion Pinari" w:date="2020-12-03T20:30:00Z" w:initials="EP">
    <w:p w14:paraId="648DC5B2" w14:textId="77777777" w:rsidR="001F3859" w:rsidRPr="0077137A" w:rsidRDefault="001F3859" w:rsidP="00CA6634">
      <w:pPr>
        <w:pStyle w:val="Testocommento"/>
        <w:rPr>
          <w:lang w:val="en-US"/>
        </w:rPr>
      </w:pPr>
      <w:r>
        <w:rPr>
          <w:rStyle w:val="Rimandocommento"/>
        </w:rPr>
        <w:annotationRef/>
      </w:r>
      <w:r w:rsidRPr="0077137A">
        <w:rPr>
          <w:lang w:val="en-US"/>
        </w:rPr>
        <w:t>New as of 03 Dec</w:t>
      </w:r>
    </w:p>
  </w:comment>
  <w:comment w:id="2441" w:author="Etion Pinari" w:date="2020-12-03T22:27:00Z" w:initials="EP">
    <w:p w14:paraId="2DE627B0" w14:textId="77777777" w:rsidR="001F3859" w:rsidRPr="0077137A" w:rsidRDefault="001F3859" w:rsidP="00CA6634">
      <w:pPr>
        <w:pStyle w:val="Testocommento"/>
        <w:rPr>
          <w:lang w:val="en-US"/>
        </w:rPr>
      </w:pPr>
      <w:r>
        <w:rPr>
          <w:rStyle w:val="Rimandocommento"/>
        </w:rPr>
        <w:annotationRef/>
      </w:r>
      <w:r w:rsidRPr="0077137A">
        <w:rPr>
          <w:lang w:val="en-US"/>
        </w:rPr>
        <w:t>What if turnstiles have no inherent qr code scanner?</w:t>
      </w:r>
    </w:p>
  </w:comment>
  <w:comment w:id="2442" w:author="Etion Pinari" w:date="2020-12-03T20:30:00Z" w:initials="EP">
    <w:p w14:paraId="31BF24FE" w14:textId="77777777" w:rsidR="001F3859" w:rsidRPr="0077137A" w:rsidRDefault="001F3859" w:rsidP="00CA6634">
      <w:pPr>
        <w:pStyle w:val="Testocommento"/>
        <w:rPr>
          <w:lang w:val="en-US"/>
        </w:rPr>
      </w:pPr>
      <w:r>
        <w:rPr>
          <w:rStyle w:val="Rimandocommento"/>
        </w:rPr>
        <w:annotationRef/>
      </w:r>
      <w:r w:rsidRPr="0077137A">
        <w:rPr>
          <w:lang w:val="en-US"/>
        </w:rPr>
        <w:t>New as of 03 Dec</w:t>
      </w:r>
    </w:p>
  </w:comment>
  <w:comment w:id="2443" w:author="Etion Pinari" w:date="2020-12-06T19:50:00Z" w:initials="EP">
    <w:p w14:paraId="79379568" w14:textId="77777777" w:rsidR="001F3859" w:rsidRPr="0077137A" w:rsidRDefault="001F3859" w:rsidP="00CA6634">
      <w:pPr>
        <w:pStyle w:val="Testocommento"/>
        <w:rPr>
          <w:lang w:val="en-US"/>
        </w:rPr>
      </w:pPr>
      <w:r>
        <w:rPr>
          <w:rStyle w:val="Rimandocommento"/>
        </w:rPr>
        <w:annotationRef/>
      </w:r>
      <w:r w:rsidRPr="0077137A">
        <w:rPr>
          <w:lang w:val="en-US"/>
        </w:rPr>
        <w:t>LOCKS AFTEWARDS</w:t>
      </w:r>
    </w:p>
  </w:comment>
  <w:comment w:id="2444" w:author="Etion Pinari" w:date="2020-12-06T20:27:00Z" w:initials="EP">
    <w:p w14:paraId="6E5C6155" w14:textId="77777777" w:rsidR="001F3859" w:rsidRPr="003E0547" w:rsidRDefault="001F3859" w:rsidP="00CA6634">
      <w:pPr>
        <w:pStyle w:val="Testocommento"/>
        <w:rPr>
          <w:lang w:val="en-US"/>
        </w:rPr>
      </w:pPr>
      <w:r>
        <w:rPr>
          <w:rStyle w:val="Rimandocommento"/>
        </w:rPr>
        <w:annotationRef/>
      </w:r>
      <w:r w:rsidRPr="003E0547">
        <w:rPr>
          <w:lang w:val="en-US"/>
        </w:rPr>
        <w:t>Add shared phenomena</w:t>
      </w:r>
    </w:p>
  </w:comment>
  <w:comment w:id="2446" w:author="Etion Pinari" w:date="2020-12-06T20:50:00Z" w:initials="EP">
    <w:p w14:paraId="10668C0A" w14:textId="77777777" w:rsidR="001F3859" w:rsidRPr="00BB168D" w:rsidRDefault="001F3859" w:rsidP="00CA6634">
      <w:pPr>
        <w:pStyle w:val="Testocommento"/>
        <w:rPr>
          <w:lang w:val="en-US"/>
        </w:rPr>
      </w:pPr>
      <w:r>
        <w:rPr>
          <w:rStyle w:val="Rimandocommento"/>
        </w:rPr>
        <w:annotationRef/>
      </w:r>
      <w:r w:rsidRPr="00BB168D">
        <w:rPr>
          <w:lang w:val="en-US"/>
        </w:rPr>
        <w:t>New, wording is to check</w:t>
      </w:r>
    </w:p>
  </w:comment>
  <w:comment w:id="2445" w:author="Etion Pinari" w:date="2020-12-07T19:15:00Z" w:initials="EP">
    <w:p w14:paraId="49170751" w14:textId="77777777" w:rsidR="001F3859" w:rsidRPr="00BB168D" w:rsidRDefault="001F3859" w:rsidP="00CA6634">
      <w:pPr>
        <w:pStyle w:val="Testocommento"/>
        <w:rPr>
          <w:lang w:val="en-US"/>
        </w:rPr>
      </w:pPr>
      <w:r>
        <w:rPr>
          <w:rStyle w:val="Rimandocommento"/>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7752643" w15:done="0"/>
  <w15:commentEx w15:paraId="0E9C0343" w15:done="0"/>
  <w15:commentEx w15:paraId="2430FD0B" w15:done="0"/>
  <w15:commentEx w15:paraId="51FCFDAB" w15:done="0"/>
  <w15:commentEx w15:paraId="6DF24E6F" w15:done="0"/>
  <w15:commentEx w15:paraId="2BB82FF9"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A01655" w16cex:dateUtc="2021-01-06T09:58: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7752643" w16cid:durableId="23A01655"/>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29DDF5" w14:textId="77777777" w:rsidR="004B536C" w:rsidRDefault="004B536C" w:rsidP="002F47C7">
      <w:pPr>
        <w:spacing w:after="0" w:line="240" w:lineRule="auto"/>
      </w:pPr>
      <w:r>
        <w:separator/>
      </w:r>
    </w:p>
  </w:endnote>
  <w:endnote w:type="continuationSeparator" w:id="0">
    <w:p w14:paraId="733DC2B2" w14:textId="77777777" w:rsidR="004B536C" w:rsidRDefault="004B536C"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AE71E" w14:textId="77777777" w:rsidR="002F47C7" w:rsidRPr="00752271" w:rsidRDefault="002F47C7" w:rsidP="002F47C7">
    <w:pPr>
      <w:pStyle w:val="Pidipagina"/>
      <w:rPr>
        <w:ins w:id="1922" w:author="Etion Pinari" w:date="2021-01-06T12:26:00Z"/>
        <w:rFonts w:ascii="Bell MT" w:hAnsi="Bell MT"/>
        <w:sz w:val="20"/>
        <w:szCs w:val="20"/>
        <w:lang w:val="en-US"/>
      </w:rPr>
    </w:pPr>
    <w:ins w:id="1923" w:author="Etion Pinari" w:date="2021-01-06T12:26:00Z">
      <w:r w:rsidRPr="00752271">
        <w:rPr>
          <w:rFonts w:ascii="Bell MT" w:hAnsi="Bell MT"/>
          <w:sz w:val="20"/>
          <w:szCs w:val="20"/>
          <w:lang w:val="en-US"/>
        </w:rPr>
        <w:t>*this number is defined by law, in Italy as 13m</w:t>
      </w:r>
      <w:r w:rsidRPr="00752271">
        <w:rPr>
          <w:rFonts w:ascii="Bell MT" w:hAnsi="Bell MT"/>
          <w:sz w:val="20"/>
          <w:szCs w:val="20"/>
          <w:vertAlign w:val="superscript"/>
          <w:lang w:val="en-US"/>
        </w:rPr>
        <w:t>2</w:t>
      </w:r>
      <w:r w:rsidRPr="00752271">
        <w:rPr>
          <w:rFonts w:ascii="Bell MT" w:hAnsi="Bell MT"/>
          <w:sz w:val="20"/>
          <w:szCs w:val="20"/>
          <w:lang w:val="en-US"/>
        </w:rPr>
        <w:t xml:space="preserve"> of free space per person.</w:t>
      </w:r>
    </w:ins>
  </w:p>
  <w:p w14:paraId="0E92A7C5" w14:textId="47A2EA2D" w:rsidR="002F47C7" w:rsidRPr="002F47C7" w:rsidRDefault="002F47C7">
    <w:pPr>
      <w:pStyle w:val="Pidipagina"/>
      <w:rPr>
        <w:rFonts w:ascii="Bell MT" w:hAnsi="Bell MT"/>
        <w:sz w:val="20"/>
        <w:szCs w:val="20"/>
        <w:lang w:val="en-US"/>
        <w:rPrChange w:id="1924" w:author="Etion Pinari" w:date="2021-01-06T12:26:00Z">
          <w:rPr/>
        </w:rPrChange>
      </w:rPr>
    </w:pPr>
    <w:ins w:id="1925" w:author="Etion Pinari" w:date="2021-01-06T12:26:00Z">
      <w:r w:rsidRPr="00752271">
        <w:rPr>
          <w:rFonts w:ascii="Bell MT" w:hAnsi="Bell MT"/>
          <w:sz w:val="20"/>
          <w:szCs w:val="20"/>
          <w:lang w:val="en-US"/>
        </w:rPr>
        <w:t>**this number is taken by statistics. average grocery shopping trip is considered the time it takes a client (user) to enter and exit the store through our system.</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E5E7AC" w14:textId="77777777" w:rsidR="004B536C" w:rsidRDefault="004B536C" w:rsidP="002F47C7">
      <w:pPr>
        <w:spacing w:after="0" w:line="240" w:lineRule="auto"/>
      </w:pPr>
      <w:r>
        <w:separator/>
      </w:r>
    </w:p>
  </w:footnote>
  <w:footnote w:type="continuationSeparator" w:id="0">
    <w:p w14:paraId="179932BF" w14:textId="77777777" w:rsidR="004B536C" w:rsidRDefault="004B536C"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7"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0"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2"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7"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8"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1"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4"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38"/>
  </w:num>
  <w:num w:numId="3">
    <w:abstractNumId w:val="23"/>
  </w:num>
  <w:num w:numId="4">
    <w:abstractNumId w:val="20"/>
  </w:num>
  <w:num w:numId="5">
    <w:abstractNumId w:val="32"/>
  </w:num>
  <w:num w:numId="6">
    <w:abstractNumId w:val="11"/>
  </w:num>
  <w:num w:numId="7">
    <w:abstractNumId w:val="6"/>
  </w:num>
  <w:num w:numId="8">
    <w:abstractNumId w:val="35"/>
  </w:num>
  <w:num w:numId="9">
    <w:abstractNumId w:val="36"/>
  </w:num>
  <w:num w:numId="10">
    <w:abstractNumId w:val="5"/>
  </w:num>
  <w:num w:numId="11">
    <w:abstractNumId w:val="33"/>
  </w:num>
  <w:num w:numId="12">
    <w:abstractNumId w:val="26"/>
  </w:num>
  <w:num w:numId="13">
    <w:abstractNumId w:val="8"/>
  </w:num>
  <w:num w:numId="14">
    <w:abstractNumId w:val="14"/>
  </w:num>
  <w:num w:numId="15">
    <w:abstractNumId w:val="31"/>
  </w:num>
  <w:num w:numId="16">
    <w:abstractNumId w:val="41"/>
  </w:num>
  <w:num w:numId="17">
    <w:abstractNumId w:val="30"/>
  </w:num>
  <w:num w:numId="18">
    <w:abstractNumId w:val="34"/>
  </w:num>
  <w:num w:numId="19">
    <w:abstractNumId w:val="25"/>
  </w:num>
  <w:num w:numId="20">
    <w:abstractNumId w:val="39"/>
  </w:num>
  <w:num w:numId="21">
    <w:abstractNumId w:val="12"/>
  </w:num>
  <w:num w:numId="22">
    <w:abstractNumId w:val="22"/>
  </w:num>
  <w:num w:numId="23">
    <w:abstractNumId w:val="9"/>
  </w:num>
  <w:num w:numId="24">
    <w:abstractNumId w:val="21"/>
  </w:num>
  <w:num w:numId="25">
    <w:abstractNumId w:val="28"/>
  </w:num>
  <w:num w:numId="26">
    <w:abstractNumId w:val="17"/>
  </w:num>
  <w:num w:numId="27">
    <w:abstractNumId w:val="18"/>
  </w:num>
  <w:num w:numId="28">
    <w:abstractNumId w:val="40"/>
  </w:num>
  <w:num w:numId="29">
    <w:abstractNumId w:val="45"/>
  </w:num>
  <w:num w:numId="30">
    <w:abstractNumId w:val="24"/>
  </w:num>
  <w:num w:numId="31">
    <w:abstractNumId w:val="1"/>
  </w:num>
  <w:num w:numId="32">
    <w:abstractNumId w:val="4"/>
  </w:num>
  <w:num w:numId="33">
    <w:abstractNumId w:val="13"/>
  </w:num>
  <w:num w:numId="34">
    <w:abstractNumId w:val="16"/>
  </w:num>
  <w:num w:numId="35">
    <w:abstractNumId w:val="15"/>
  </w:num>
  <w:num w:numId="36">
    <w:abstractNumId w:val="44"/>
  </w:num>
  <w:num w:numId="37">
    <w:abstractNumId w:val="19"/>
  </w:num>
  <w:num w:numId="38">
    <w:abstractNumId w:val="42"/>
  </w:num>
  <w:num w:numId="39">
    <w:abstractNumId w:val="37"/>
  </w:num>
  <w:num w:numId="40">
    <w:abstractNumId w:val="43"/>
  </w:num>
  <w:num w:numId="41">
    <w:abstractNumId w:val="27"/>
  </w:num>
  <w:num w:numId="42">
    <w:abstractNumId w:val="2"/>
  </w:num>
  <w:num w:numId="43">
    <w:abstractNumId w:val="10"/>
  </w:num>
  <w:num w:numId="44">
    <w:abstractNumId w:val="29"/>
  </w:num>
  <w:num w:numId="45">
    <w:abstractNumId w:val="46"/>
  </w:num>
  <w:num w:numId="46">
    <w:abstractNumId w:val="0"/>
  </w:num>
  <w:num w:numId="4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Cristian Sbrolli">
    <w15:presenceInfo w15:providerId="None" w15:userId="Cristian Sbrolli"/>
  </w15:person>
  <w15:person w15:author="Giorgio Romeo">
    <w15:presenceInfo w15:providerId="Windows Live" w15:userId="edb85f2625b108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6"/>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C5DD1"/>
    <w:rsid w:val="000F6CC9"/>
    <w:rsid w:val="000F7986"/>
    <w:rsid w:val="001062EE"/>
    <w:rsid w:val="0014447A"/>
    <w:rsid w:val="00180E10"/>
    <w:rsid w:val="001940A6"/>
    <w:rsid w:val="001A6BBC"/>
    <w:rsid w:val="001E71F1"/>
    <w:rsid w:val="001F1E46"/>
    <w:rsid w:val="001F3859"/>
    <w:rsid w:val="001F4162"/>
    <w:rsid w:val="00223523"/>
    <w:rsid w:val="00244FF0"/>
    <w:rsid w:val="0025283F"/>
    <w:rsid w:val="00252D73"/>
    <w:rsid w:val="002714C9"/>
    <w:rsid w:val="002A6A84"/>
    <w:rsid w:val="002A721F"/>
    <w:rsid w:val="002B504C"/>
    <w:rsid w:val="002C156A"/>
    <w:rsid w:val="002C367B"/>
    <w:rsid w:val="002C5C05"/>
    <w:rsid w:val="002F47C7"/>
    <w:rsid w:val="00332372"/>
    <w:rsid w:val="00333EA7"/>
    <w:rsid w:val="003438EB"/>
    <w:rsid w:val="0037491C"/>
    <w:rsid w:val="00383FE8"/>
    <w:rsid w:val="003D0DEA"/>
    <w:rsid w:val="003E0547"/>
    <w:rsid w:val="00415B21"/>
    <w:rsid w:val="004201DC"/>
    <w:rsid w:val="004365DC"/>
    <w:rsid w:val="0045158B"/>
    <w:rsid w:val="004625F0"/>
    <w:rsid w:val="0047108A"/>
    <w:rsid w:val="0047282B"/>
    <w:rsid w:val="004B536C"/>
    <w:rsid w:val="004B6280"/>
    <w:rsid w:val="004C0824"/>
    <w:rsid w:val="004D0DBB"/>
    <w:rsid w:val="005100F1"/>
    <w:rsid w:val="00533624"/>
    <w:rsid w:val="00541D34"/>
    <w:rsid w:val="00582E1D"/>
    <w:rsid w:val="0059054A"/>
    <w:rsid w:val="005E5B74"/>
    <w:rsid w:val="005F1584"/>
    <w:rsid w:val="00602C04"/>
    <w:rsid w:val="006048CB"/>
    <w:rsid w:val="006056AB"/>
    <w:rsid w:val="00634813"/>
    <w:rsid w:val="006474EC"/>
    <w:rsid w:val="006625AC"/>
    <w:rsid w:val="00672C82"/>
    <w:rsid w:val="00680773"/>
    <w:rsid w:val="006B27AC"/>
    <w:rsid w:val="006D1BC3"/>
    <w:rsid w:val="006E6BC2"/>
    <w:rsid w:val="00714641"/>
    <w:rsid w:val="0077137A"/>
    <w:rsid w:val="00784093"/>
    <w:rsid w:val="00786FFC"/>
    <w:rsid w:val="00792973"/>
    <w:rsid w:val="00794A0A"/>
    <w:rsid w:val="007A2322"/>
    <w:rsid w:val="007C732E"/>
    <w:rsid w:val="007F3319"/>
    <w:rsid w:val="00801F40"/>
    <w:rsid w:val="00803B46"/>
    <w:rsid w:val="008125E3"/>
    <w:rsid w:val="0082656A"/>
    <w:rsid w:val="00846BE2"/>
    <w:rsid w:val="0089155A"/>
    <w:rsid w:val="008D13F0"/>
    <w:rsid w:val="00901A5E"/>
    <w:rsid w:val="009121E5"/>
    <w:rsid w:val="009144B8"/>
    <w:rsid w:val="0095335C"/>
    <w:rsid w:val="0096497E"/>
    <w:rsid w:val="0097581F"/>
    <w:rsid w:val="0098587D"/>
    <w:rsid w:val="009925FD"/>
    <w:rsid w:val="009A6EF1"/>
    <w:rsid w:val="00A15DE6"/>
    <w:rsid w:val="00A6578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C518E"/>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8349C"/>
    <w:rsid w:val="00F939EE"/>
    <w:rsid w:val="00FB13C9"/>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 w:type="paragraph" w:styleId="Intestazione">
    <w:name w:val="header"/>
    <w:basedOn w:val="Normale"/>
    <w:link w:val="IntestazioneCarattere"/>
    <w:uiPriority w:val="99"/>
    <w:unhideWhenUsed/>
    <w:rsid w:val="002F47C7"/>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2F47C7"/>
  </w:style>
  <w:style w:type="paragraph" w:styleId="Pidipagina">
    <w:name w:val="footer"/>
    <w:basedOn w:val="Normale"/>
    <w:link w:val="PidipaginaCarattere"/>
    <w:uiPriority w:val="99"/>
    <w:unhideWhenUsed/>
    <w:rsid w:val="002F47C7"/>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2F4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footer" Target="footer1.xm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jpeg"/><Relationship Id="rId13" Type="http://schemas.microsoft.com/office/2018/08/relationships/commentsExtensible" Target="commentsExtensible.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2088</TotalTime>
  <Pages>39</Pages>
  <Words>6898</Words>
  <Characters>39323</Characters>
  <Application>Microsoft Office Word</Application>
  <DocSecurity>0</DocSecurity>
  <Lines>327</Lines>
  <Paragraphs>92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Romeo</cp:lastModifiedBy>
  <cp:revision>59</cp:revision>
  <cp:lastPrinted>2021-01-04T10:35:00Z</cp:lastPrinted>
  <dcterms:created xsi:type="dcterms:W3CDTF">2020-12-25T12:17:00Z</dcterms:created>
  <dcterms:modified xsi:type="dcterms:W3CDTF">2021-01-07T10:06:00Z</dcterms:modified>
</cp:coreProperties>
</file>