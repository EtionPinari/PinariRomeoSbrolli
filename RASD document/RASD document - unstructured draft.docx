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8334"/>
        <w:tblW w:w="5542" w:type="pct"/>
        <w:tblCellMar>
          <w:left w:w="0" w:type="dxa"/>
          <w:right w:w="0" w:type="dxa"/>
        </w:tblCellMar>
        <w:tblLook w:val="04A0" w:firstRow="1" w:lastRow="0" w:firstColumn="1" w:lastColumn="0" w:noHBand="0" w:noVBand="1"/>
        <w:tblDescription w:val="Cover page info"/>
        <w:tblPrChange w:id="0" w:author="Cristian Sbrolli" w:date="2020-12-23T19:49:00Z">
          <w:tblPr>
            <w:tblpPr w:leftFromText="180" w:rightFromText="180" w:vertAnchor="text" w:horzAnchor="margin" w:tblpXSpec="center" w:tblpY="8964"/>
            <w:tblW w:w="5542" w:type="pct"/>
            <w:tblCellMar>
              <w:left w:w="0" w:type="dxa"/>
              <w:right w:w="0" w:type="dxa"/>
            </w:tblCellMar>
            <w:tblLook w:val="04A0" w:firstRow="1" w:lastRow="0" w:firstColumn="1" w:lastColumn="0" w:noHBand="0" w:noVBand="1"/>
            <w:tblDescription w:val="Cover page info"/>
          </w:tblPr>
        </w:tblPrChange>
      </w:tblPr>
      <w:tblGrid>
        <w:gridCol w:w="818"/>
        <w:gridCol w:w="10235"/>
        <w:tblGridChange w:id="1">
          <w:tblGrid>
            <w:gridCol w:w="818"/>
            <w:gridCol w:w="10235"/>
          </w:tblGrid>
        </w:tblGridChange>
      </w:tblGrid>
      <w:tr w:rsidR="00793174" w14:paraId="069910BE" w14:textId="77777777" w:rsidTr="00793174">
        <w:trPr>
          <w:trHeight w:val="2376"/>
          <w:ins w:id="2" w:author="Cristian Sbrolli" w:date="2020-12-23T19:48:00Z"/>
          <w:trPrChange w:id="3" w:author="Cristian Sbrolli" w:date="2020-12-23T19:49:00Z">
            <w:trPr>
              <w:trHeight w:val="2376"/>
            </w:trPr>
          </w:trPrChange>
        </w:trPr>
        <w:tc>
          <w:tcPr>
            <w:tcW w:w="370" w:type="pct"/>
            <w:shd w:val="clear" w:color="auto" w:fill="4472C4" w:themeFill="accent1"/>
            <w:tcPrChange w:id="4" w:author="Cristian Sbrolli" w:date="2020-12-23T19:49:00Z">
              <w:tcPr>
                <w:tcW w:w="370" w:type="pct"/>
                <w:shd w:val="clear" w:color="auto" w:fill="4472C4" w:themeFill="accent1"/>
              </w:tcPr>
            </w:tcPrChange>
          </w:tcPr>
          <w:p w14:paraId="3AAB6120" w14:textId="77777777" w:rsidR="00793174" w:rsidRDefault="00793174" w:rsidP="00793174">
            <w:pPr>
              <w:rPr>
                <w:ins w:id="5" w:author="Cristian Sbrolli" w:date="2020-12-23T19:48:00Z"/>
              </w:rPr>
            </w:pPr>
          </w:p>
        </w:tc>
        <w:customXmlInsRangeStart w:id="6" w:author="Cristian Sbrolli" w:date="2020-12-23T19:48:00Z"/>
        <w:sdt>
          <w:sdtPr>
            <w:rPr>
              <w:rFonts w:asciiTheme="majorHAnsi" w:hAnsiTheme="majorHAnsi"/>
              <w:color w:val="FFFFFF" w:themeColor="background1"/>
              <w:sz w:val="96"/>
              <w:szCs w:val="96"/>
            </w:rPr>
            <w:alias w:val="Title"/>
            <w:tag w:val=""/>
            <w:id w:val="-1924794551"/>
            <w:placeholder>
              <w:docPart w:val="83AC7E4A64AE41319E0EE4F7B9E5DB7D"/>
            </w:placeholder>
            <w:dataBinding w:prefixMappings="xmlns:ns0='http://purl.org/dc/elements/1.1/' xmlns:ns1='http://schemas.openxmlformats.org/package/2006/metadata/core-properties' " w:xpath="/ns1:coreProperties[1]/ns0:title[1]" w:storeItemID="{6C3C8BC8-F283-45AE-878A-BAB7291924A1}"/>
            <w:text/>
          </w:sdtPr>
          <w:sdtContent>
            <w:customXmlInsRangeEnd w:id="6"/>
            <w:tc>
              <w:tcPr>
                <w:tcW w:w="4630" w:type="pct"/>
                <w:shd w:val="clear" w:color="auto" w:fill="404040" w:themeFill="text1" w:themeFillTint="BF"/>
                <w:tcPrChange w:id="7" w:author="Cristian Sbrolli" w:date="2020-12-23T19:49:00Z">
                  <w:tcPr>
                    <w:tcW w:w="4630" w:type="pct"/>
                    <w:shd w:val="clear" w:color="auto" w:fill="404040" w:themeFill="text1" w:themeFillTint="BF"/>
                  </w:tcPr>
                </w:tcPrChange>
              </w:tcPr>
              <w:p w14:paraId="5BB9EBD4" w14:textId="77777777" w:rsidR="00793174" w:rsidRDefault="00793174" w:rsidP="00793174">
                <w:pPr>
                  <w:pStyle w:val="Nessunaspaziatura"/>
                  <w:spacing w:before="240" w:line="216" w:lineRule="auto"/>
                  <w:ind w:left="360" w:right="360"/>
                  <w:contextualSpacing/>
                  <w:rPr>
                    <w:ins w:id="8" w:author="Cristian Sbrolli" w:date="2020-12-23T19:48:00Z"/>
                    <w:rFonts w:asciiTheme="majorHAnsi" w:hAnsiTheme="majorHAnsi"/>
                    <w:color w:val="FFFFFF" w:themeColor="background1"/>
                    <w:sz w:val="96"/>
                    <w:szCs w:val="96"/>
                  </w:rPr>
                </w:pPr>
                <w:ins w:id="9" w:author="Cristian Sbrolli" w:date="2020-12-23T19:48:00Z">
                  <w:r w:rsidRPr="00DD5EAE">
                    <w:rPr>
                      <w:rFonts w:asciiTheme="majorHAnsi" w:hAnsiTheme="majorHAnsi"/>
                      <w:color w:val="FFFFFF" w:themeColor="background1"/>
                      <w:sz w:val="96"/>
                      <w:szCs w:val="96"/>
                    </w:rPr>
                    <w:t>Customer Line Up RASD</w:t>
                  </w:r>
                </w:ins>
              </w:p>
            </w:tc>
            <w:customXmlInsRangeStart w:id="10" w:author="Cristian Sbrolli" w:date="2020-12-23T19:48:00Z"/>
          </w:sdtContent>
        </w:sdt>
        <w:customXmlInsRangeEnd w:id="10"/>
      </w:tr>
      <w:tr w:rsidR="00793174" w14:paraId="3C1D3BFA" w14:textId="77777777" w:rsidTr="00793174">
        <w:trPr>
          <w:trHeight w:hRule="exact" w:val="648"/>
          <w:ins w:id="11" w:author="Cristian Sbrolli" w:date="2020-12-23T19:48:00Z"/>
          <w:trPrChange w:id="12" w:author="Cristian Sbrolli" w:date="2020-12-23T19:49:00Z">
            <w:trPr>
              <w:trHeight w:hRule="exact" w:val="648"/>
            </w:trPr>
          </w:trPrChange>
        </w:trPr>
        <w:tc>
          <w:tcPr>
            <w:tcW w:w="370" w:type="pct"/>
            <w:shd w:val="clear" w:color="auto" w:fill="4472C4" w:themeFill="accent1"/>
            <w:tcPrChange w:id="13" w:author="Cristian Sbrolli" w:date="2020-12-23T19:49:00Z">
              <w:tcPr>
                <w:tcW w:w="370" w:type="pct"/>
                <w:shd w:val="clear" w:color="auto" w:fill="4472C4" w:themeFill="accent1"/>
              </w:tcPr>
            </w:tcPrChange>
          </w:tcPr>
          <w:p w14:paraId="3923EBA4" w14:textId="77777777" w:rsidR="00793174" w:rsidRDefault="00793174" w:rsidP="00793174">
            <w:pPr>
              <w:rPr>
                <w:ins w:id="14" w:author="Cristian Sbrolli" w:date="2020-12-23T19:48:00Z"/>
              </w:rPr>
            </w:pPr>
          </w:p>
        </w:tc>
        <w:tc>
          <w:tcPr>
            <w:tcW w:w="4630" w:type="pct"/>
            <w:shd w:val="clear" w:color="auto" w:fill="404040" w:themeFill="text1" w:themeFillTint="BF"/>
            <w:vAlign w:val="bottom"/>
            <w:tcPrChange w:id="15" w:author="Cristian Sbrolli" w:date="2020-12-23T19:49:00Z">
              <w:tcPr>
                <w:tcW w:w="4630" w:type="pct"/>
                <w:shd w:val="clear" w:color="auto" w:fill="404040" w:themeFill="text1" w:themeFillTint="BF"/>
                <w:vAlign w:val="bottom"/>
              </w:tcPr>
            </w:tcPrChange>
          </w:tcPr>
          <w:p w14:paraId="3213C945" w14:textId="77777777" w:rsidR="00793174" w:rsidRDefault="00793174" w:rsidP="00793174">
            <w:pPr>
              <w:ind w:left="360" w:right="360"/>
              <w:jc w:val="center"/>
              <w:rPr>
                <w:ins w:id="16" w:author="Cristian Sbrolli" w:date="2020-12-23T19:48:00Z"/>
                <w:color w:val="FFFFFF" w:themeColor="background1"/>
                <w:sz w:val="28"/>
                <w:szCs w:val="28"/>
              </w:rPr>
            </w:pPr>
            <w:ins w:id="17" w:author="Cristian Sbrolli" w:date="2020-12-23T19:48:00Z">
              <w:r>
                <w:rPr>
                  <w:color w:val="FFFFFF" w:themeColor="background1"/>
                  <w:sz w:val="28"/>
                  <w:szCs w:val="28"/>
                </w:rPr>
                <w:t>REQUIREMENTS ANALYSIS AND SPECIFICATION DOCUMENT</w:t>
              </w:r>
            </w:ins>
          </w:p>
        </w:tc>
      </w:tr>
      <w:tr w:rsidR="00793174" w:rsidRPr="00BB1348" w14:paraId="6C086835" w14:textId="77777777" w:rsidTr="00793174">
        <w:trPr>
          <w:ins w:id="18" w:author="Cristian Sbrolli" w:date="2020-12-23T19:48:00Z"/>
        </w:trPr>
        <w:tc>
          <w:tcPr>
            <w:tcW w:w="370" w:type="pct"/>
            <w:shd w:val="clear" w:color="auto" w:fill="4472C4" w:themeFill="accent1"/>
            <w:tcPrChange w:id="19" w:author="Cristian Sbrolli" w:date="2020-12-23T19:49:00Z">
              <w:tcPr>
                <w:tcW w:w="370" w:type="pct"/>
                <w:shd w:val="clear" w:color="auto" w:fill="4472C4" w:themeFill="accent1"/>
              </w:tcPr>
            </w:tcPrChange>
          </w:tcPr>
          <w:p w14:paraId="4892AC7A" w14:textId="77777777" w:rsidR="00793174" w:rsidRDefault="00793174" w:rsidP="00793174">
            <w:pPr>
              <w:rPr>
                <w:ins w:id="20" w:author="Cristian Sbrolli" w:date="2020-12-23T19:48:00Z"/>
              </w:rPr>
            </w:pPr>
          </w:p>
        </w:tc>
        <w:tc>
          <w:tcPr>
            <w:tcW w:w="4630" w:type="pct"/>
            <w:shd w:val="clear" w:color="auto" w:fill="404040" w:themeFill="text1" w:themeFillTint="BF"/>
            <w:vAlign w:val="bottom"/>
            <w:tcPrChange w:id="21" w:author="Cristian Sbrolli" w:date="2020-12-23T19:49:00Z">
              <w:tcPr>
                <w:tcW w:w="4630" w:type="pct"/>
                <w:shd w:val="clear" w:color="auto" w:fill="404040" w:themeFill="text1" w:themeFillTint="BF"/>
                <w:vAlign w:val="bottom"/>
              </w:tcPr>
            </w:tcPrChange>
          </w:tcPr>
          <w:p w14:paraId="3DEFA92D" w14:textId="77777777" w:rsidR="00793174" w:rsidRPr="00BB1348" w:rsidRDefault="00127DBB" w:rsidP="00793174">
            <w:pPr>
              <w:pStyle w:val="Nessunaspaziatura"/>
              <w:spacing w:line="288" w:lineRule="auto"/>
              <w:ind w:left="360" w:right="360"/>
              <w:rPr>
                <w:ins w:id="22" w:author="Cristian Sbrolli" w:date="2020-12-23T19:48:00Z"/>
                <w:color w:val="FFFFFF" w:themeColor="background1"/>
                <w:sz w:val="28"/>
                <w:szCs w:val="28"/>
                <w:lang w:val="it-IT"/>
              </w:rPr>
            </w:pPr>
            <w:customXmlInsRangeStart w:id="23" w:author="Cristian Sbrolli" w:date="2020-12-23T19:48:00Z"/>
            <w:sdt>
              <w:sdtPr>
                <w:rPr>
                  <w:color w:val="FFFFFF" w:themeColor="background1"/>
                  <w:sz w:val="28"/>
                  <w:szCs w:val="28"/>
                  <w:lang w:val="it-IT"/>
                </w:rPr>
                <w:alias w:val="Author"/>
                <w:tag w:val=""/>
                <w:id w:val="296341350"/>
                <w:placeholder>
                  <w:docPart w:val="610EAFCAE6A84799930BAEFF2D7800A8"/>
                </w:placeholder>
                <w:dataBinding w:prefixMappings="xmlns:ns0='http://purl.org/dc/elements/1.1/' xmlns:ns1='http://schemas.openxmlformats.org/package/2006/metadata/core-properties' " w:xpath="/ns1:coreProperties[1]/ns0:creator[1]" w:storeItemID="{6C3C8BC8-F283-45AE-878A-BAB7291924A1}"/>
                <w:text/>
              </w:sdtPr>
              <w:sdtContent>
                <w:customXmlInsRangeEnd w:id="23"/>
                <w:ins w:id="24" w:author="Cristian Sbrolli" w:date="2020-12-23T19:48:00Z">
                  <w:r w:rsidR="00793174" w:rsidRPr="00793174">
                    <w:rPr>
                      <w:color w:val="FFFFFF" w:themeColor="background1"/>
                      <w:sz w:val="28"/>
                      <w:szCs w:val="28"/>
                      <w:lang w:val="it-IT"/>
                    </w:rPr>
                    <w:t>Etion Pinari 10619348</w:t>
                  </w:r>
                </w:ins>
                <w:customXmlInsRangeStart w:id="25" w:author="Cristian Sbrolli" w:date="2020-12-23T19:48:00Z"/>
              </w:sdtContent>
            </w:sdt>
            <w:customXmlInsRangeEnd w:id="25"/>
          </w:p>
          <w:customXmlInsRangeStart w:id="26" w:author="Cristian Sbrolli" w:date="2020-12-23T19:48:00Z"/>
          <w:sdt>
            <w:sdtPr>
              <w:rPr>
                <w:color w:val="FFFFFF" w:themeColor="background1"/>
                <w:sz w:val="28"/>
                <w:szCs w:val="28"/>
                <w:lang w:val="it-IT"/>
              </w:rPr>
              <w:alias w:val="Course title"/>
              <w:tag w:val=""/>
              <w:id w:val="-459423610"/>
              <w:placeholder>
                <w:docPart w:val="D1300586BCF041649EC5C5F0B0C9DFA5"/>
              </w:placeholder>
              <w:dataBinding w:prefixMappings="xmlns:ns0='http://purl.org/dc/elements/1.1/' xmlns:ns1='http://schemas.openxmlformats.org/package/2006/metadata/core-properties' " w:xpath="/ns1:coreProperties[1]/ns1:category[1]" w:storeItemID="{6C3C8BC8-F283-45AE-878A-BAB7291924A1}"/>
              <w:text/>
            </w:sdtPr>
            <w:sdtContent>
              <w:customXmlInsRangeEnd w:id="26"/>
              <w:p w14:paraId="2E39E98F" w14:textId="77777777" w:rsidR="00793174" w:rsidRPr="00BB1348" w:rsidRDefault="00793174" w:rsidP="00793174">
                <w:pPr>
                  <w:pStyle w:val="Nessunaspaziatura"/>
                  <w:spacing w:line="288" w:lineRule="auto"/>
                  <w:ind w:left="360" w:right="360"/>
                  <w:rPr>
                    <w:ins w:id="27" w:author="Cristian Sbrolli" w:date="2020-12-23T19:48:00Z"/>
                    <w:color w:val="FFFFFF" w:themeColor="background1"/>
                    <w:sz w:val="28"/>
                    <w:szCs w:val="28"/>
                    <w:lang w:val="it-IT"/>
                  </w:rPr>
                </w:pPr>
                <w:ins w:id="28" w:author="Cristian Sbrolli" w:date="2020-12-23T19:48:00Z">
                  <w:r w:rsidRPr="00793174">
                    <w:rPr>
                      <w:color w:val="FFFFFF" w:themeColor="background1"/>
                      <w:sz w:val="28"/>
                      <w:szCs w:val="28"/>
                      <w:lang w:val="it-IT"/>
                    </w:rPr>
                    <w:t>Giorgio Romeo 10608778</w:t>
                  </w:r>
                </w:ins>
              </w:p>
              <w:customXmlInsRangeStart w:id="29" w:author="Cristian Sbrolli" w:date="2020-12-23T19:48:00Z"/>
            </w:sdtContent>
          </w:sdt>
          <w:customXmlInsRangeEnd w:id="29"/>
          <w:customXmlInsRangeStart w:id="30" w:author="Cristian Sbrolli" w:date="2020-12-23T19:48:00Z"/>
          <w:sdt>
            <w:sdtPr>
              <w:rPr>
                <w:color w:val="FFFFFF" w:themeColor="background1"/>
                <w:sz w:val="28"/>
                <w:szCs w:val="28"/>
                <w:lang w:val="it-IT"/>
              </w:rPr>
              <w:alias w:val="Date"/>
              <w:tag w:val=""/>
              <w:id w:val="928786293"/>
              <w:placeholder>
                <w:docPart w:val="DA3EAAD1331F46A884139CBDC13F75F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InsRangeEnd w:id="30"/>
              <w:p w14:paraId="7EC1CDFD" w14:textId="77777777" w:rsidR="00793174" w:rsidRPr="00BB1348" w:rsidRDefault="00793174" w:rsidP="00793174">
                <w:pPr>
                  <w:pStyle w:val="Nessunaspaziatura"/>
                  <w:spacing w:after="240" w:line="288" w:lineRule="auto"/>
                  <w:ind w:left="360" w:right="360"/>
                  <w:rPr>
                    <w:ins w:id="31" w:author="Cristian Sbrolli" w:date="2020-12-23T19:48:00Z"/>
                    <w:color w:val="FFFFFF" w:themeColor="background1"/>
                    <w:sz w:val="28"/>
                    <w:szCs w:val="28"/>
                    <w:lang w:val="it-IT"/>
                  </w:rPr>
                </w:pPr>
                <w:ins w:id="32" w:author="Cristian Sbrolli" w:date="2020-12-23T19:48:00Z">
                  <w:r w:rsidRPr="00793174">
                    <w:rPr>
                      <w:color w:val="FFFFFF" w:themeColor="background1"/>
                      <w:sz w:val="28"/>
                      <w:szCs w:val="28"/>
                      <w:lang w:val="it-IT"/>
                    </w:rPr>
                    <w:t>Cristian Sbrolli 10607290                                                                   AY 2020/2021</w:t>
                  </w:r>
                </w:ins>
              </w:p>
              <w:customXmlInsRangeStart w:id="33" w:author="Cristian Sbrolli" w:date="2020-12-23T19:48:00Z"/>
            </w:sdtContent>
          </w:sdt>
          <w:customXmlInsRangeEnd w:id="33"/>
        </w:tc>
      </w:tr>
    </w:tbl>
    <w:p w14:paraId="55D51C11" w14:textId="77777777" w:rsidR="00793174" w:rsidRDefault="00793174">
      <w:ins w:id="34" w:author="Cristian Sbrolli" w:date="2020-12-23T19:47:00Z">
        <w:r>
          <w:rPr>
            <w:noProof/>
          </w:rPr>
          <w:drawing>
            <wp:inline distT="0" distB="0" distL="0" distR="0" wp14:anchorId="4305B190" wp14:editId="171304AC">
              <wp:extent cx="6332220" cy="4653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ins>
    </w:p>
    <w:customXmlInsRangeStart w:id="35" w:author="Cristian Sbrolli" w:date="2020-12-23T19:45:00Z"/>
    <w:sdt>
      <w:sdtPr>
        <w:id w:val="-1368984893"/>
        <w:docPartObj>
          <w:docPartGallery w:val="Cover Pages"/>
          <w:docPartUnique/>
        </w:docPartObj>
      </w:sdtPr>
      <w:sdtEndPr>
        <w:rPr>
          <w:i/>
          <w:iCs/>
        </w:rPr>
      </w:sdtEndPr>
      <w:sdtContent>
        <w:customXmlInsRangeEnd w:id="35"/>
        <w:p w14:paraId="6B98A1AA" w14:textId="4FA7076F" w:rsidR="00793174" w:rsidRDefault="00793174">
          <w:pPr>
            <w:rPr>
              <w:ins w:id="36" w:author="Cristian Sbrolli" w:date="2020-12-23T19:45:00Z"/>
            </w:rPr>
          </w:pPr>
          <w:ins w:id="37" w:author="Cristian Sbrolli" w:date="2020-12-23T19:45:00Z">
            <w:r>
              <w:rPr>
                <w:noProof/>
              </w:rPr>
              <mc:AlternateContent>
                <mc:Choice Requires="wps">
                  <w:drawing>
                    <wp:anchor distT="0" distB="0" distL="114300" distR="114300" simplePos="0" relativeHeight="251693056" behindDoc="1" locked="0" layoutInCell="1" allowOverlap="1" wp14:anchorId="597EE67A" wp14:editId="745CA990">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8" name="Text Box 28"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Change w:id="38"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4"/>
                                    <w:tblGridChange w:id="39">
                                      <w:tblGrid>
                                        <w:gridCol w:w="819"/>
                                        <w:gridCol w:w="10249"/>
                                      </w:tblGrid>
                                    </w:tblGridChange>
                                  </w:tblGrid>
                                  <w:tr w:rsidR="00127DBB" w:rsidDel="00793174" w14:paraId="09989E92" w14:textId="16A42978" w:rsidTr="00793174">
                                    <w:trPr>
                                      <w:trHeight w:val="2376"/>
                                      <w:del w:id="40" w:author="Cristian Sbrolli" w:date="2020-12-23T19:47:00Z"/>
                                      <w:trPrChange w:id="41" w:author="Cristian Sbrolli" w:date="2020-12-23T19:47:00Z">
                                        <w:trPr>
                                          <w:trHeight w:val="2376"/>
                                        </w:trPr>
                                      </w:trPrChange>
                                    </w:trPr>
                                    <w:tc>
                                      <w:tcPr>
                                        <w:tcW w:w="370" w:type="pct"/>
                                        <w:shd w:val="clear" w:color="auto" w:fill="4472C4" w:themeFill="accent1"/>
                                        <w:tcPrChange w:id="42" w:author="Cristian Sbrolli" w:date="2020-12-23T19:47:00Z">
                                          <w:tcPr>
                                            <w:tcW w:w="370" w:type="pct"/>
                                            <w:shd w:val="clear" w:color="auto" w:fill="4472C4" w:themeFill="accent1"/>
                                          </w:tcPr>
                                        </w:tcPrChange>
                                      </w:tcPr>
                                      <w:p w14:paraId="4882ACC7" w14:textId="372C09D6" w:rsidR="00127DBB" w:rsidDel="00793174" w:rsidRDefault="00127DBB">
                                        <w:pPr>
                                          <w:rPr>
                                            <w:del w:id="43" w:author="Cristian Sbrolli" w:date="2020-12-23T19:47:00Z"/>
                                          </w:rPr>
                                        </w:pPr>
                                      </w:p>
                                    </w:tc>
                                    <w:customXmlDelRangeStart w:id="44"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44"/>
                                        <w:tc>
                                          <w:tcPr>
                                            <w:tcW w:w="4630" w:type="pct"/>
                                            <w:shd w:val="clear" w:color="auto" w:fill="404040" w:themeFill="text1" w:themeFillTint="BF"/>
                                            <w:tcPrChange w:id="45"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essunaspaziatura"/>
                                              <w:spacing w:before="240" w:line="216" w:lineRule="auto"/>
                                              <w:ind w:left="360" w:right="360"/>
                                              <w:contextualSpacing/>
                                              <w:rPr>
                                                <w:del w:id="46" w:author="Cristian Sbrolli" w:date="2020-12-23T19:47:00Z"/>
                                                <w:rFonts w:asciiTheme="majorHAnsi" w:hAnsiTheme="majorHAnsi"/>
                                                <w:color w:val="FFFFFF" w:themeColor="background1"/>
                                                <w:sz w:val="96"/>
                                                <w:szCs w:val="96"/>
                                              </w:rPr>
                                            </w:pPr>
                                          </w:p>
                                        </w:tc>
                                        <w:customXmlDelRangeStart w:id="47" w:author="Cristian Sbrolli" w:date="2020-12-23T19:47:00Z"/>
                                      </w:sdtContent>
                                    </w:sdt>
                                    <w:customXmlDelRangeEnd w:id="47"/>
                                  </w:tr>
                                  <w:tr w:rsidR="00127DBB" w:rsidDel="00793174" w14:paraId="3B0425AA" w14:textId="36949358" w:rsidTr="00793174">
                                    <w:trPr>
                                      <w:trHeight w:hRule="exact" w:val="648"/>
                                      <w:del w:id="48" w:author="Cristian Sbrolli" w:date="2020-12-23T19:47:00Z"/>
                                      <w:trPrChange w:id="49" w:author="Cristian Sbrolli" w:date="2020-12-23T19:47:00Z">
                                        <w:trPr>
                                          <w:trHeight w:hRule="exact" w:val="648"/>
                                        </w:trPr>
                                      </w:trPrChange>
                                    </w:trPr>
                                    <w:tc>
                                      <w:tcPr>
                                        <w:tcW w:w="370" w:type="pct"/>
                                        <w:shd w:val="clear" w:color="auto" w:fill="4472C4" w:themeFill="accent1"/>
                                        <w:tcPrChange w:id="50" w:author="Cristian Sbrolli" w:date="2020-12-23T19:47:00Z">
                                          <w:tcPr>
                                            <w:tcW w:w="370" w:type="pct"/>
                                            <w:shd w:val="clear" w:color="auto" w:fill="4472C4" w:themeFill="accent1"/>
                                          </w:tcPr>
                                        </w:tcPrChange>
                                      </w:tcPr>
                                      <w:p w14:paraId="3F080A2D" w14:textId="410AE4CE" w:rsidR="00127DBB" w:rsidDel="00793174" w:rsidRDefault="00127DBB">
                                        <w:pPr>
                                          <w:rPr>
                                            <w:del w:id="51" w:author="Cristian Sbrolli" w:date="2020-12-23T19:47:00Z"/>
                                          </w:rPr>
                                        </w:pPr>
                                      </w:p>
                                    </w:tc>
                                    <w:tc>
                                      <w:tcPr>
                                        <w:tcW w:w="4630" w:type="pct"/>
                                        <w:shd w:val="clear" w:color="auto" w:fill="404040" w:themeFill="text1" w:themeFillTint="BF"/>
                                        <w:vAlign w:val="bottom"/>
                                        <w:tcPrChange w:id="52"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53" w:author="Cristian Sbrolli" w:date="2020-12-23T19:47:00Z"/>
                                            <w:color w:val="FFFFFF" w:themeColor="background1"/>
                                            <w:sz w:val="28"/>
                                            <w:szCs w:val="28"/>
                                          </w:rPr>
                                          <w:pPrChange w:id="54" w:author="Cristian Sbrolli" w:date="2020-12-23T19:46:00Z">
                                            <w:pPr>
                                              <w:ind w:left="360" w:right="360"/>
                                            </w:pPr>
                                          </w:pPrChange>
                                        </w:pPr>
                                      </w:p>
                                    </w:tc>
                                  </w:tr>
                                  <w:tr w:rsidR="00127DBB" w:rsidRPr="00793174" w:rsidDel="00793174" w14:paraId="29B2A350" w14:textId="76B78338" w:rsidTr="00793174">
                                    <w:trPr>
                                      <w:del w:id="55" w:author="Cristian Sbrolli" w:date="2020-12-23T19:47:00Z"/>
                                    </w:trPr>
                                    <w:tc>
                                      <w:tcPr>
                                        <w:tcW w:w="370" w:type="pct"/>
                                        <w:shd w:val="clear" w:color="auto" w:fill="4472C4" w:themeFill="accent1"/>
                                        <w:tcPrChange w:id="56" w:author="Cristian Sbrolli" w:date="2020-12-23T19:47:00Z">
                                          <w:tcPr>
                                            <w:tcW w:w="370" w:type="pct"/>
                                            <w:shd w:val="clear" w:color="auto" w:fill="4472C4" w:themeFill="accent1"/>
                                          </w:tcPr>
                                        </w:tcPrChange>
                                      </w:tcPr>
                                      <w:p w14:paraId="2925BA8F" w14:textId="0C7B8299" w:rsidR="00127DBB" w:rsidDel="00793174" w:rsidRDefault="00127DBB">
                                        <w:pPr>
                                          <w:rPr>
                                            <w:del w:id="57" w:author="Cristian Sbrolli" w:date="2020-12-23T19:47:00Z"/>
                                          </w:rPr>
                                        </w:pPr>
                                      </w:p>
                                    </w:tc>
                                    <w:tc>
                                      <w:tcPr>
                                        <w:tcW w:w="4630" w:type="pct"/>
                                        <w:shd w:val="clear" w:color="auto" w:fill="404040" w:themeFill="text1" w:themeFillTint="BF"/>
                                        <w:vAlign w:val="bottom"/>
                                        <w:tcPrChange w:id="58"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127DBB">
                                        <w:pPr>
                                          <w:pStyle w:val="Nessunaspaziatura"/>
                                          <w:spacing w:line="288" w:lineRule="auto"/>
                                          <w:ind w:left="360" w:right="360"/>
                                          <w:rPr>
                                            <w:del w:id="59" w:author="Cristian Sbrolli" w:date="2020-12-23T19:47:00Z"/>
                                            <w:color w:val="FFFFFF" w:themeColor="background1"/>
                                            <w:sz w:val="28"/>
                                            <w:szCs w:val="28"/>
                                            <w:lang w:val="it-IT"/>
                                            <w:rPrChange w:id="60" w:author="Cristian Sbrolli" w:date="2020-12-23T19:46:00Z">
                                              <w:rPr>
                                                <w:del w:id="61" w:author="Cristian Sbrolli" w:date="2020-12-23T19:47:00Z"/>
                                                <w:color w:val="FFFFFF" w:themeColor="background1"/>
                                                <w:sz w:val="28"/>
                                                <w:szCs w:val="28"/>
                                              </w:rPr>
                                            </w:rPrChange>
                                          </w:rPr>
                                        </w:pPr>
                                        <w:customXmlDelRangeStart w:id="62"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62"/>
                                            <w:customXmlDelRangeStart w:id="63" w:author="Cristian Sbrolli" w:date="2020-12-23T19:47:00Z"/>
                                          </w:sdtContent>
                                        </w:sdt>
                                        <w:customXmlDelRangeEnd w:id="63"/>
                                      </w:p>
                                      <w:customXmlDelRangeStart w:id="64"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64"/>
                                          <w:p w14:paraId="78EC70A7" w14:textId="4C551349" w:rsidR="00127DBB" w:rsidRPr="00793174" w:rsidDel="00793174" w:rsidRDefault="00127DBB">
                                            <w:pPr>
                                              <w:pStyle w:val="Nessunaspaziatura"/>
                                              <w:spacing w:line="288" w:lineRule="auto"/>
                                              <w:ind w:left="360" w:right="360"/>
                                              <w:rPr>
                                                <w:del w:id="65" w:author="Cristian Sbrolli" w:date="2020-12-23T19:47:00Z"/>
                                                <w:color w:val="FFFFFF" w:themeColor="background1"/>
                                                <w:sz w:val="28"/>
                                                <w:szCs w:val="28"/>
                                                <w:lang w:val="it-IT"/>
                                                <w:rPrChange w:id="66" w:author="Cristian Sbrolli" w:date="2020-12-23T19:46:00Z">
                                                  <w:rPr>
                                                    <w:del w:id="67" w:author="Cristian Sbrolli" w:date="2020-12-23T19:47:00Z"/>
                                                    <w:color w:val="FFFFFF" w:themeColor="background1"/>
                                                    <w:sz w:val="28"/>
                                                    <w:szCs w:val="28"/>
                                                  </w:rPr>
                                                </w:rPrChange>
                                              </w:rPr>
                                            </w:pPr>
                                          </w:p>
                                          <w:customXmlDelRangeStart w:id="68" w:author="Cristian Sbrolli" w:date="2020-12-23T19:47:00Z"/>
                                        </w:sdtContent>
                                      </w:sdt>
                                      <w:customXmlDelRangeEnd w:id="68"/>
                                      <w:customXmlDelRangeStart w:id="69"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69"/>
                                          <w:p w14:paraId="21AA9F6B" w14:textId="4B5E2B7F" w:rsidR="00127DBB" w:rsidRPr="00793174" w:rsidDel="00793174" w:rsidRDefault="00127DBB">
                                            <w:pPr>
                                              <w:pStyle w:val="Nessunaspaziatura"/>
                                              <w:spacing w:after="240" w:line="288" w:lineRule="auto"/>
                                              <w:ind w:left="360" w:right="360"/>
                                              <w:rPr>
                                                <w:del w:id="70" w:author="Cristian Sbrolli" w:date="2020-12-23T19:47:00Z"/>
                                                <w:color w:val="FFFFFF" w:themeColor="background1"/>
                                                <w:sz w:val="28"/>
                                                <w:szCs w:val="28"/>
                                                <w:lang w:val="it-IT"/>
                                                <w:rPrChange w:id="71" w:author="Cristian Sbrolli" w:date="2020-12-23T19:46:00Z">
                                                  <w:rPr>
                                                    <w:del w:id="72" w:author="Cristian Sbrolli" w:date="2020-12-23T19:47:00Z"/>
                                                    <w:color w:val="FFFFFF" w:themeColor="background1"/>
                                                    <w:sz w:val="28"/>
                                                    <w:szCs w:val="28"/>
                                                  </w:rPr>
                                                </w:rPrChange>
                                              </w:rPr>
                                            </w:pPr>
                                          </w:p>
                                          <w:customXmlDelRangeStart w:id="73" w:author="Cristian Sbrolli" w:date="2020-12-23T19:47:00Z"/>
                                        </w:sdtContent>
                                      </w:sdt>
                                      <w:customXmlDelRangeEnd w:id="73"/>
                                    </w:tc>
                                  </w:tr>
                                </w:tbl>
                                <w:p w14:paraId="45300CED" w14:textId="77777777" w:rsidR="00127DBB" w:rsidRPr="00793174" w:rsidRDefault="00127DBB">
                                  <w:pPr>
                                    <w:rPr>
                                      <w:lang w:val="it-IT"/>
                                      <w:rPrChange w:id="74" w:author="Cristian Sbrolli" w:date="2020-12-23T19:46:00Z">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97EE67A" id="_x0000_t202" coordsize="21600,21600" o:spt="202" path="m,l,21600r21600,l21600,xe">
                      <v:stroke joinstyle="miter"/>
                      <v:path gradientshapeok="t" o:connecttype="rect"/>
                    </v:shapetype>
                    <v:shape id="Text Box 28" o:spid="_x0000_s1026" type="#_x0000_t202" alt="Cover page content layout" style="position:absolute;margin-left:0;margin-top:0;width:553.9pt;height:256.3pt;z-index:-2516234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nZjAIAAHc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Change w:id="75"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4"/>
                              <w:tblGridChange w:id="76">
                                <w:tblGrid>
                                  <w:gridCol w:w="819"/>
                                  <w:gridCol w:w="10249"/>
                                </w:tblGrid>
                              </w:tblGridChange>
                            </w:tblGrid>
                            <w:tr w:rsidR="00127DBB" w:rsidDel="00793174" w14:paraId="09989E92" w14:textId="16A42978" w:rsidTr="00793174">
                              <w:trPr>
                                <w:trHeight w:val="2376"/>
                                <w:del w:id="77" w:author="Cristian Sbrolli" w:date="2020-12-23T19:47:00Z"/>
                                <w:trPrChange w:id="78" w:author="Cristian Sbrolli" w:date="2020-12-23T19:47:00Z">
                                  <w:trPr>
                                    <w:trHeight w:val="2376"/>
                                  </w:trPr>
                                </w:trPrChange>
                              </w:trPr>
                              <w:tc>
                                <w:tcPr>
                                  <w:tcW w:w="370" w:type="pct"/>
                                  <w:shd w:val="clear" w:color="auto" w:fill="4472C4" w:themeFill="accent1"/>
                                  <w:tcPrChange w:id="79" w:author="Cristian Sbrolli" w:date="2020-12-23T19:47:00Z">
                                    <w:tcPr>
                                      <w:tcW w:w="370" w:type="pct"/>
                                      <w:shd w:val="clear" w:color="auto" w:fill="4472C4" w:themeFill="accent1"/>
                                    </w:tcPr>
                                  </w:tcPrChange>
                                </w:tcPr>
                                <w:p w14:paraId="4882ACC7" w14:textId="372C09D6" w:rsidR="00127DBB" w:rsidDel="00793174" w:rsidRDefault="00127DBB">
                                  <w:pPr>
                                    <w:rPr>
                                      <w:del w:id="80" w:author="Cristian Sbrolli" w:date="2020-12-23T19:47:00Z"/>
                                    </w:rPr>
                                  </w:pPr>
                                </w:p>
                              </w:tc>
                              <w:customXmlDelRangeStart w:id="81"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81"/>
                                  <w:tc>
                                    <w:tcPr>
                                      <w:tcW w:w="4630" w:type="pct"/>
                                      <w:shd w:val="clear" w:color="auto" w:fill="404040" w:themeFill="text1" w:themeFillTint="BF"/>
                                      <w:tcPrChange w:id="82"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essunaspaziatura"/>
                                        <w:spacing w:before="240" w:line="216" w:lineRule="auto"/>
                                        <w:ind w:left="360" w:right="360"/>
                                        <w:contextualSpacing/>
                                        <w:rPr>
                                          <w:del w:id="83" w:author="Cristian Sbrolli" w:date="2020-12-23T19:47:00Z"/>
                                          <w:rFonts w:asciiTheme="majorHAnsi" w:hAnsiTheme="majorHAnsi"/>
                                          <w:color w:val="FFFFFF" w:themeColor="background1"/>
                                          <w:sz w:val="96"/>
                                          <w:szCs w:val="96"/>
                                        </w:rPr>
                                      </w:pPr>
                                    </w:p>
                                  </w:tc>
                                  <w:customXmlDelRangeStart w:id="84" w:author="Cristian Sbrolli" w:date="2020-12-23T19:47:00Z"/>
                                </w:sdtContent>
                              </w:sdt>
                              <w:customXmlDelRangeEnd w:id="84"/>
                            </w:tr>
                            <w:tr w:rsidR="00127DBB" w:rsidDel="00793174" w14:paraId="3B0425AA" w14:textId="36949358" w:rsidTr="00793174">
                              <w:trPr>
                                <w:trHeight w:hRule="exact" w:val="648"/>
                                <w:del w:id="85" w:author="Cristian Sbrolli" w:date="2020-12-23T19:47:00Z"/>
                                <w:trPrChange w:id="86" w:author="Cristian Sbrolli" w:date="2020-12-23T19:47:00Z">
                                  <w:trPr>
                                    <w:trHeight w:hRule="exact" w:val="648"/>
                                  </w:trPr>
                                </w:trPrChange>
                              </w:trPr>
                              <w:tc>
                                <w:tcPr>
                                  <w:tcW w:w="370" w:type="pct"/>
                                  <w:shd w:val="clear" w:color="auto" w:fill="4472C4" w:themeFill="accent1"/>
                                  <w:tcPrChange w:id="87" w:author="Cristian Sbrolli" w:date="2020-12-23T19:47:00Z">
                                    <w:tcPr>
                                      <w:tcW w:w="370" w:type="pct"/>
                                      <w:shd w:val="clear" w:color="auto" w:fill="4472C4" w:themeFill="accent1"/>
                                    </w:tcPr>
                                  </w:tcPrChange>
                                </w:tcPr>
                                <w:p w14:paraId="3F080A2D" w14:textId="410AE4CE" w:rsidR="00127DBB" w:rsidDel="00793174" w:rsidRDefault="00127DBB">
                                  <w:pPr>
                                    <w:rPr>
                                      <w:del w:id="88" w:author="Cristian Sbrolli" w:date="2020-12-23T19:47:00Z"/>
                                    </w:rPr>
                                  </w:pPr>
                                </w:p>
                              </w:tc>
                              <w:tc>
                                <w:tcPr>
                                  <w:tcW w:w="4630" w:type="pct"/>
                                  <w:shd w:val="clear" w:color="auto" w:fill="404040" w:themeFill="text1" w:themeFillTint="BF"/>
                                  <w:vAlign w:val="bottom"/>
                                  <w:tcPrChange w:id="89"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90" w:author="Cristian Sbrolli" w:date="2020-12-23T19:47:00Z"/>
                                      <w:color w:val="FFFFFF" w:themeColor="background1"/>
                                      <w:sz w:val="28"/>
                                      <w:szCs w:val="28"/>
                                    </w:rPr>
                                    <w:pPrChange w:id="91" w:author="Cristian Sbrolli" w:date="2020-12-23T19:46:00Z">
                                      <w:pPr>
                                        <w:ind w:left="360" w:right="360"/>
                                      </w:pPr>
                                    </w:pPrChange>
                                  </w:pPr>
                                </w:p>
                              </w:tc>
                            </w:tr>
                            <w:tr w:rsidR="00127DBB" w:rsidRPr="00793174" w:rsidDel="00793174" w14:paraId="29B2A350" w14:textId="76B78338" w:rsidTr="00793174">
                              <w:trPr>
                                <w:del w:id="92" w:author="Cristian Sbrolli" w:date="2020-12-23T19:47:00Z"/>
                              </w:trPr>
                              <w:tc>
                                <w:tcPr>
                                  <w:tcW w:w="370" w:type="pct"/>
                                  <w:shd w:val="clear" w:color="auto" w:fill="4472C4" w:themeFill="accent1"/>
                                  <w:tcPrChange w:id="93" w:author="Cristian Sbrolli" w:date="2020-12-23T19:47:00Z">
                                    <w:tcPr>
                                      <w:tcW w:w="370" w:type="pct"/>
                                      <w:shd w:val="clear" w:color="auto" w:fill="4472C4" w:themeFill="accent1"/>
                                    </w:tcPr>
                                  </w:tcPrChange>
                                </w:tcPr>
                                <w:p w14:paraId="2925BA8F" w14:textId="0C7B8299" w:rsidR="00127DBB" w:rsidDel="00793174" w:rsidRDefault="00127DBB">
                                  <w:pPr>
                                    <w:rPr>
                                      <w:del w:id="94" w:author="Cristian Sbrolli" w:date="2020-12-23T19:47:00Z"/>
                                    </w:rPr>
                                  </w:pPr>
                                </w:p>
                              </w:tc>
                              <w:tc>
                                <w:tcPr>
                                  <w:tcW w:w="4630" w:type="pct"/>
                                  <w:shd w:val="clear" w:color="auto" w:fill="404040" w:themeFill="text1" w:themeFillTint="BF"/>
                                  <w:vAlign w:val="bottom"/>
                                  <w:tcPrChange w:id="95"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127DBB">
                                  <w:pPr>
                                    <w:pStyle w:val="Nessunaspaziatura"/>
                                    <w:spacing w:line="288" w:lineRule="auto"/>
                                    <w:ind w:left="360" w:right="360"/>
                                    <w:rPr>
                                      <w:del w:id="96" w:author="Cristian Sbrolli" w:date="2020-12-23T19:47:00Z"/>
                                      <w:color w:val="FFFFFF" w:themeColor="background1"/>
                                      <w:sz w:val="28"/>
                                      <w:szCs w:val="28"/>
                                      <w:lang w:val="it-IT"/>
                                      <w:rPrChange w:id="97" w:author="Cristian Sbrolli" w:date="2020-12-23T19:46:00Z">
                                        <w:rPr>
                                          <w:del w:id="98" w:author="Cristian Sbrolli" w:date="2020-12-23T19:47:00Z"/>
                                          <w:color w:val="FFFFFF" w:themeColor="background1"/>
                                          <w:sz w:val="28"/>
                                          <w:szCs w:val="28"/>
                                        </w:rPr>
                                      </w:rPrChange>
                                    </w:rPr>
                                  </w:pPr>
                                  <w:customXmlDelRangeStart w:id="99"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99"/>
                                      <w:customXmlDelRangeStart w:id="100" w:author="Cristian Sbrolli" w:date="2020-12-23T19:47:00Z"/>
                                    </w:sdtContent>
                                  </w:sdt>
                                  <w:customXmlDelRangeEnd w:id="100"/>
                                </w:p>
                                <w:customXmlDelRangeStart w:id="101"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101"/>
                                    <w:p w14:paraId="78EC70A7" w14:textId="4C551349" w:rsidR="00127DBB" w:rsidRPr="00793174" w:rsidDel="00793174" w:rsidRDefault="00127DBB">
                                      <w:pPr>
                                        <w:pStyle w:val="Nessunaspaziatura"/>
                                        <w:spacing w:line="288" w:lineRule="auto"/>
                                        <w:ind w:left="360" w:right="360"/>
                                        <w:rPr>
                                          <w:del w:id="102" w:author="Cristian Sbrolli" w:date="2020-12-23T19:47:00Z"/>
                                          <w:color w:val="FFFFFF" w:themeColor="background1"/>
                                          <w:sz w:val="28"/>
                                          <w:szCs w:val="28"/>
                                          <w:lang w:val="it-IT"/>
                                          <w:rPrChange w:id="103" w:author="Cristian Sbrolli" w:date="2020-12-23T19:46:00Z">
                                            <w:rPr>
                                              <w:del w:id="104" w:author="Cristian Sbrolli" w:date="2020-12-23T19:47:00Z"/>
                                              <w:color w:val="FFFFFF" w:themeColor="background1"/>
                                              <w:sz w:val="28"/>
                                              <w:szCs w:val="28"/>
                                            </w:rPr>
                                          </w:rPrChange>
                                        </w:rPr>
                                      </w:pPr>
                                    </w:p>
                                    <w:customXmlDelRangeStart w:id="105" w:author="Cristian Sbrolli" w:date="2020-12-23T19:47:00Z"/>
                                  </w:sdtContent>
                                </w:sdt>
                                <w:customXmlDelRangeEnd w:id="105"/>
                                <w:customXmlDelRangeStart w:id="106"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106"/>
                                    <w:p w14:paraId="21AA9F6B" w14:textId="4B5E2B7F" w:rsidR="00127DBB" w:rsidRPr="00793174" w:rsidDel="00793174" w:rsidRDefault="00127DBB">
                                      <w:pPr>
                                        <w:pStyle w:val="Nessunaspaziatura"/>
                                        <w:spacing w:after="240" w:line="288" w:lineRule="auto"/>
                                        <w:ind w:left="360" w:right="360"/>
                                        <w:rPr>
                                          <w:del w:id="107" w:author="Cristian Sbrolli" w:date="2020-12-23T19:47:00Z"/>
                                          <w:color w:val="FFFFFF" w:themeColor="background1"/>
                                          <w:sz w:val="28"/>
                                          <w:szCs w:val="28"/>
                                          <w:lang w:val="it-IT"/>
                                          <w:rPrChange w:id="108" w:author="Cristian Sbrolli" w:date="2020-12-23T19:46:00Z">
                                            <w:rPr>
                                              <w:del w:id="109" w:author="Cristian Sbrolli" w:date="2020-12-23T19:47:00Z"/>
                                              <w:color w:val="FFFFFF" w:themeColor="background1"/>
                                              <w:sz w:val="28"/>
                                              <w:szCs w:val="28"/>
                                            </w:rPr>
                                          </w:rPrChange>
                                        </w:rPr>
                                      </w:pPr>
                                    </w:p>
                                    <w:customXmlDelRangeStart w:id="110" w:author="Cristian Sbrolli" w:date="2020-12-23T19:47:00Z"/>
                                  </w:sdtContent>
                                </w:sdt>
                                <w:customXmlDelRangeEnd w:id="110"/>
                              </w:tc>
                            </w:tr>
                          </w:tbl>
                          <w:p w14:paraId="45300CED" w14:textId="77777777" w:rsidR="00127DBB" w:rsidRPr="00793174" w:rsidRDefault="00127DBB">
                            <w:pPr>
                              <w:rPr>
                                <w:lang w:val="it-IT"/>
                                <w:rPrChange w:id="111" w:author="Cristian Sbrolli" w:date="2020-12-23T19:46:00Z">
                                  <w:rPr/>
                                </w:rPrChange>
                              </w:rPr>
                            </w:pPr>
                          </w:p>
                        </w:txbxContent>
                      </v:textbox>
                      <w10:wrap anchorx="page" anchory="page"/>
                    </v:shape>
                  </w:pict>
                </mc:Fallback>
              </mc:AlternateContent>
            </w:r>
          </w:ins>
        </w:p>
        <w:p w14:paraId="13C35AE5" w14:textId="193DDFAC" w:rsidR="00793174" w:rsidRDefault="00793174">
          <w:pPr>
            <w:rPr>
              <w:ins w:id="112" w:author="Cristian Sbrolli" w:date="2020-12-23T19:45:00Z"/>
              <w:rFonts w:eastAsiaTheme="majorEastAsia" w:cstheme="majorBidi"/>
              <w:i/>
              <w:iCs/>
              <w:sz w:val="30"/>
              <w:szCs w:val="30"/>
            </w:rPr>
          </w:pPr>
          <w:ins w:id="113" w:author="Cristian Sbrolli" w:date="2020-12-23T19:45:00Z">
            <w:r>
              <w:rPr>
                <w:i/>
                <w:iCs/>
              </w:rPr>
              <w:br w:type="page"/>
            </w:r>
          </w:ins>
        </w:p>
        <w:customXmlInsRangeStart w:id="114" w:author="Cristian Sbrolli" w:date="2020-12-23T19:45:00Z"/>
      </w:sdtContent>
    </w:sdt>
    <w:customXmlInsRangeEnd w:id="114"/>
    <w:p w14:paraId="163E07D4" w14:textId="6B902409" w:rsidR="003B3203" w:rsidRPr="00295A63" w:rsidRDefault="003B3203" w:rsidP="00295A63">
      <w:pPr>
        <w:pStyle w:val="Sottotitolo"/>
        <w:jc w:val="center"/>
        <w:rPr>
          <w:i/>
          <w:iCs/>
        </w:rPr>
      </w:pPr>
      <w:r w:rsidRPr="00295A63">
        <w:rPr>
          <w:rFonts w:ascii="Bell MT" w:hAnsi="Bell MT"/>
          <w:i/>
          <w:iCs/>
        </w:rPr>
        <w:lastRenderedPageBreak/>
        <w:t>Table of contents</w:t>
      </w:r>
    </w:p>
    <w:p w14:paraId="728ACF83" w14:textId="5CA8FE52" w:rsidR="00173E72" w:rsidRDefault="00173E72" w:rsidP="00295A63">
      <w:pPr>
        <w:pStyle w:val="Paragrafoelenco"/>
        <w:numPr>
          <w:ilvl w:val="0"/>
          <w:numId w:val="105"/>
        </w:numPr>
      </w:pPr>
      <w:r>
        <w:t>INTRODUCTION</w:t>
      </w:r>
      <w:r w:rsidR="003B3203">
        <w:tab/>
      </w:r>
      <w:r w:rsidR="003B3203">
        <w:tab/>
      </w:r>
      <w:r w:rsidR="003B3203">
        <w:tab/>
      </w:r>
      <w:r w:rsidR="003B3203">
        <w:tab/>
      </w:r>
      <w:r w:rsidR="003B3203">
        <w:tab/>
      </w:r>
      <w:r w:rsidR="003B3203">
        <w:tab/>
      </w:r>
      <w:r w:rsidR="003B3203">
        <w:tab/>
      </w:r>
      <w:r w:rsidR="003B3203">
        <w:tab/>
      </w:r>
      <w:r w:rsidR="003B3203">
        <w:tab/>
      </w:r>
      <w:r w:rsidR="003B3203">
        <w:tab/>
        <w:t>pg.</w:t>
      </w:r>
      <w:r>
        <w:t>2</w:t>
      </w:r>
    </w:p>
    <w:p w14:paraId="26BE7876" w14:textId="297AF091" w:rsidR="00173E72" w:rsidRDefault="00173E72" w:rsidP="00295A63">
      <w:pPr>
        <w:pStyle w:val="Paragrafoelenco"/>
        <w:numPr>
          <w:ilvl w:val="1"/>
          <w:numId w:val="105"/>
        </w:numPr>
      </w:pPr>
      <w:r>
        <w:t>Purpose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pg.2</w:t>
      </w:r>
    </w:p>
    <w:p w14:paraId="0BED5B76" w14:textId="67D9D4D7" w:rsidR="00173E72" w:rsidRDefault="00173E72" w:rsidP="00295A63">
      <w:pPr>
        <w:pStyle w:val="Paragrafoelenco"/>
        <w:numPr>
          <w:ilvl w:val="1"/>
          <w:numId w:val="105"/>
        </w:numPr>
      </w:pPr>
      <w:r>
        <w:t>Scope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pg.4</w:t>
      </w:r>
    </w:p>
    <w:p w14:paraId="75AB551B" w14:textId="093AB70D" w:rsidR="00173E72" w:rsidRDefault="00173E72" w:rsidP="00295A63">
      <w:pPr>
        <w:pStyle w:val="Paragrafoelenco"/>
        <w:numPr>
          <w:ilvl w:val="1"/>
          <w:numId w:val="105"/>
        </w:numPr>
      </w:pPr>
      <w:r>
        <w:t xml:space="preserve">Definitions, Acronyms, Abbreviations </w:t>
      </w:r>
      <w:r w:rsidR="003B3203">
        <w:tab/>
      </w:r>
      <w:r w:rsidR="003B3203">
        <w:tab/>
      </w:r>
      <w:r w:rsidR="003B3203">
        <w:tab/>
      </w:r>
      <w:r w:rsidR="003B3203">
        <w:tab/>
      </w:r>
      <w:r w:rsidR="003B3203">
        <w:tab/>
      </w:r>
      <w:r w:rsidR="003B3203">
        <w:tab/>
      </w:r>
      <w:r w:rsidR="003B3203">
        <w:tab/>
        <w:t>pg.5</w:t>
      </w:r>
    </w:p>
    <w:p w14:paraId="409E8841" w14:textId="01BEE8E1" w:rsidR="00173E72" w:rsidRDefault="00173E72" w:rsidP="00295A63">
      <w:pPr>
        <w:pStyle w:val="Paragrafoelenco"/>
        <w:numPr>
          <w:ilvl w:val="1"/>
          <w:numId w:val="105"/>
        </w:numPr>
      </w:pPr>
      <w:r>
        <w:t xml:space="preserve">Revision history </w:t>
      </w:r>
      <w:r w:rsidR="003B3203">
        <w:tab/>
      </w:r>
      <w:r w:rsidR="003B3203">
        <w:tab/>
      </w:r>
      <w:r w:rsidR="003B3203">
        <w:tab/>
      </w:r>
      <w:r w:rsidR="003B3203">
        <w:tab/>
      </w:r>
      <w:r w:rsidR="003B3203">
        <w:tab/>
      </w:r>
      <w:r w:rsidR="003B3203">
        <w:tab/>
      </w:r>
      <w:r w:rsidR="003B3203">
        <w:tab/>
      </w:r>
      <w:r w:rsidR="003B3203">
        <w:tab/>
      </w:r>
      <w:r w:rsidR="003B3203">
        <w:tab/>
      </w:r>
      <w:r w:rsidR="003B3203">
        <w:tab/>
        <w:t>pg.6</w:t>
      </w:r>
    </w:p>
    <w:p w14:paraId="7D66B2D6" w14:textId="006C3AD2" w:rsidR="00173E72" w:rsidRDefault="00173E72" w:rsidP="00295A63">
      <w:pPr>
        <w:pStyle w:val="Paragrafoelenco"/>
        <w:numPr>
          <w:ilvl w:val="1"/>
          <w:numId w:val="105"/>
        </w:numPr>
      </w:pPr>
      <w:r>
        <w:t xml:space="preserve">Reference Documents </w:t>
      </w:r>
      <w:r w:rsidR="003B3203">
        <w:tab/>
      </w:r>
      <w:r w:rsidR="003B3203">
        <w:tab/>
      </w:r>
      <w:r w:rsidR="003B3203">
        <w:tab/>
      </w:r>
      <w:r w:rsidR="003B3203">
        <w:tab/>
      </w:r>
      <w:r w:rsidR="003B3203">
        <w:tab/>
      </w:r>
      <w:r w:rsidR="003B3203">
        <w:tab/>
      </w:r>
      <w:r w:rsidR="003B3203">
        <w:tab/>
      </w:r>
      <w:r w:rsidR="003B3203">
        <w:tab/>
      </w:r>
      <w:r w:rsidR="003B3203">
        <w:tab/>
        <w:t>pg.6</w:t>
      </w:r>
    </w:p>
    <w:p w14:paraId="3E059CF9" w14:textId="5326CD6D" w:rsidR="00173E72" w:rsidRDefault="00173E72" w:rsidP="00295A63">
      <w:pPr>
        <w:pStyle w:val="Paragrafoelenco"/>
        <w:numPr>
          <w:ilvl w:val="0"/>
          <w:numId w:val="105"/>
        </w:numPr>
      </w:pPr>
      <w:r>
        <w:t xml:space="preserve">OVERALL DESCRIPTION </w:t>
      </w:r>
      <w:r w:rsidR="003B3203">
        <w:tab/>
      </w:r>
      <w:r w:rsidR="003B3203">
        <w:tab/>
      </w:r>
      <w:r w:rsidR="003B3203">
        <w:tab/>
      </w:r>
      <w:r w:rsidR="003B3203">
        <w:tab/>
      </w:r>
      <w:r w:rsidR="003B3203">
        <w:tab/>
      </w:r>
      <w:r w:rsidR="003B3203">
        <w:tab/>
      </w:r>
      <w:r w:rsidR="003B3203">
        <w:tab/>
      </w:r>
      <w:r w:rsidR="003B3203">
        <w:tab/>
      </w:r>
      <w:r w:rsidR="003B3203">
        <w:tab/>
        <w:t>pg.7</w:t>
      </w:r>
    </w:p>
    <w:p w14:paraId="2B3A7B19" w14:textId="701998E7" w:rsidR="00173E72" w:rsidRDefault="00173E72" w:rsidP="00295A63">
      <w:pPr>
        <w:pStyle w:val="Paragrafoelenco"/>
        <w:numPr>
          <w:ilvl w:val="1"/>
          <w:numId w:val="105"/>
        </w:numPr>
      </w:pPr>
      <w:r>
        <w:t xml:space="preserve">Product perspective </w:t>
      </w:r>
      <w:r w:rsidR="003B3203">
        <w:tab/>
      </w:r>
      <w:r w:rsidR="003B3203">
        <w:tab/>
      </w:r>
      <w:r w:rsidR="003B3203">
        <w:tab/>
      </w:r>
      <w:r w:rsidR="003B3203">
        <w:tab/>
      </w:r>
      <w:r w:rsidR="003B3203">
        <w:tab/>
      </w:r>
      <w:r w:rsidR="003B3203">
        <w:tab/>
      </w:r>
      <w:r w:rsidR="003B3203">
        <w:tab/>
      </w:r>
      <w:r w:rsidR="003B3203">
        <w:tab/>
      </w:r>
      <w:r w:rsidR="003B3203">
        <w:tab/>
        <w:t>pg.7</w:t>
      </w:r>
    </w:p>
    <w:p w14:paraId="48F140DF" w14:textId="3F45B45E" w:rsidR="00173E72" w:rsidRDefault="00173E72" w:rsidP="00295A63">
      <w:pPr>
        <w:pStyle w:val="Paragrafoelenco"/>
        <w:numPr>
          <w:ilvl w:val="1"/>
          <w:numId w:val="105"/>
        </w:numPr>
      </w:pPr>
      <w:r>
        <w:t>Product functions</w:t>
      </w:r>
      <w:r w:rsidR="003B3203">
        <w:tab/>
      </w:r>
      <w:r w:rsidR="003B3203">
        <w:tab/>
      </w:r>
      <w:r w:rsidR="003B3203">
        <w:tab/>
      </w:r>
      <w:r w:rsidR="003B3203">
        <w:tab/>
      </w:r>
      <w:r w:rsidR="003B3203">
        <w:tab/>
      </w:r>
      <w:r w:rsidR="003B3203">
        <w:tab/>
      </w:r>
      <w:r w:rsidR="003B3203">
        <w:tab/>
      </w:r>
      <w:r w:rsidR="003B3203">
        <w:tab/>
      </w:r>
      <w:r w:rsidR="003B3203">
        <w:tab/>
      </w:r>
      <w:r w:rsidR="003B3203">
        <w:tab/>
        <w:t>pg.11</w:t>
      </w:r>
    </w:p>
    <w:p w14:paraId="7CD05911" w14:textId="26FB1553" w:rsidR="00173E72" w:rsidRDefault="00173E72" w:rsidP="00295A63">
      <w:pPr>
        <w:pStyle w:val="Paragrafoelenco"/>
        <w:numPr>
          <w:ilvl w:val="1"/>
          <w:numId w:val="105"/>
        </w:numPr>
      </w:pPr>
      <w:r>
        <w:t>User characteristics</w:t>
      </w:r>
      <w:r w:rsidR="003B3203">
        <w:tab/>
      </w:r>
      <w:r w:rsidR="003B3203">
        <w:tab/>
      </w:r>
      <w:r w:rsidR="003B3203">
        <w:tab/>
      </w:r>
      <w:r w:rsidR="003B3203">
        <w:tab/>
      </w:r>
      <w:r w:rsidR="003B3203">
        <w:tab/>
      </w:r>
      <w:r w:rsidR="003B3203">
        <w:tab/>
      </w:r>
      <w:r w:rsidR="003B3203">
        <w:tab/>
      </w:r>
      <w:r w:rsidR="003B3203">
        <w:tab/>
      </w:r>
      <w:r w:rsidR="003B3203">
        <w:tab/>
        <w:t>pg.12</w:t>
      </w:r>
    </w:p>
    <w:p w14:paraId="781BC93D" w14:textId="50F2B7FC" w:rsidR="00173E72" w:rsidRDefault="00173E72" w:rsidP="00295A63">
      <w:pPr>
        <w:pStyle w:val="Paragrafoelenco"/>
        <w:numPr>
          <w:ilvl w:val="1"/>
          <w:numId w:val="105"/>
        </w:numPr>
      </w:pPr>
      <w:r>
        <w:t xml:space="preserve">Assumptions, </w:t>
      </w:r>
      <w:proofErr w:type="gramStart"/>
      <w:r>
        <w:t>dependencies</w:t>
      </w:r>
      <w:proofErr w:type="gramEnd"/>
      <w:r>
        <w:t xml:space="preserve"> and constraints </w:t>
      </w:r>
      <w:r w:rsidR="003B3203">
        <w:tab/>
      </w:r>
      <w:r w:rsidR="003B3203">
        <w:tab/>
      </w:r>
      <w:r w:rsidR="003B3203">
        <w:tab/>
      </w:r>
      <w:r w:rsidR="003B3203">
        <w:tab/>
      </w:r>
      <w:r w:rsidR="003B3203">
        <w:tab/>
      </w:r>
      <w:r w:rsidR="003B3203">
        <w:tab/>
        <w:t>pg.13</w:t>
      </w:r>
    </w:p>
    <w:p w14:paraId="03438B81" w14:textId="7C0D6FF4" w:rsidR="00173E72" w:rsidRDefault="00173E72" w:rsidP="00295A63">
      <w:pPr>
        <w:pStyle w:val="Paragrafoelenco"/>
        <w:numPr>
          <w:ilvl w:val="0"/>
          <w:numId w:val="105"/>
        </w:numPr>
      </w:pPr>
      <w:r>
        <w:t xml:space="preserve">SPECIFIC REQUIREMENTS: </w:t>
      </w:r>
      <w:r w:rsidR="003B3203">
        <w:tab/>
      </w:r>
      <w:r w:rsidR="003B3203">
        <w:tab/>
      </w:r>
      <w:r w:rsidR="003B3203">
        <w:tab/>
      </w:r>
      <w:r w:rsidR="003B3203">
        <w:tab/>
      </w:r>
      <w:r w:rsidR="003B3203">
        <w:tab/>
      </w:r>
      <w:r w:rsidR="003B3203">
        <w:tab/>
      </w:r>
      <w:r w:rsidR="003B3203">
        <w:tab/>
      </w:r>
      <w:r w:rsidR="003B3203">
        <w:tab/>
      </w:r>
      <w:r w:rsidR="003B3203">
        <w:tab/>
        <w:t>pg.14</w:t>
      </w:r>
    </w:p>
    <w:p w14:paraId="5A997A82" w14:textId="22BFAA3A" w:rsidR="00173E72" w:rsidRDefault="00173E72" w:rsidP="00295A63">
      <w:pPr>
        <w:pStyle w:val="Paragrafoelenco"/>
        <w:numPr>
          <w:ilvl w:val="1"/>
          <w:numId w:val="105"/>
        </w:numPr>
      </w:pPr>
      <w:r>
        <w:t xml:space="preserve">External Interface Requirements </w:t>
      </w:r>
      <w:r w:rsidR="003B3203">
        <w:tab/>
      </w:r>
      <w:r w:rsidR="003B3203">
        <w:tab/>
      </w:r>
      <w:r w:rsidR="003B3203">
        <w:tab/>
      </w:r>
      <w:r w:rsidR="003B3203">
        <w:tab/>
      </w:r>
      <w:r w:rsidR="003B3203">
        <w:tab/>
      </w:r>
      <w:r w:rsidR="003B3203">
        <w:tab/>
      </w:r>
      <w:r w:rsidR="003B3203">
        <w:tab/>
        <w:t>pg.14</w:t>
      </w:r>
    </w:p>
    <w:p w14:paraId="3EAAD30C" w14:textId="50246498" w:rsidR="00173E72" w:rsidRDefault="00173E72" w:rsidP="00295A63">
      <w:pPr>
        <w:pStyle w:val="Paragrafoelenco"/>
        <w:numPr>
          <w:ilvl w:val="2"/>
          <w:numId w:val="105"/>
        </w:numPr>
      </w:pPr>
      <w:r>
        <w:t xml:space="preserve">User Interfaces </w:t>
      </w:r>
      <w:r w:rsidR="003B3203">
        <w:tab/>
      </w:r>
      <w:r w:rsidR="003B3203">
        <w:tab/>
      </w:r>
      <w:r w:rsidR="003B3203">
        <w:tab/>
      </w:r>
      <w:r w:rsidR="003B3203">
        <w:tab/>
      </w:r>
      <w:r w:rsidR="003B3203">
        <w:tab/>
      </w:r>
      <w:r w:rsidR="003B3203">
        <w:tab/>
      </w:r>
      <w:r w:rsidR="003B3203">
        <w:tab/>
      </w:r>
      <w:r w:rsidR="003B3203">
        <w:tab/>
      </w:r>
      <w:r w:rsidR="003B3203">
        <w:tab/>
        <w:t>pg.14</w:t>
      </w:r>
    </w:p>
    <w:p w14:paraId="5CAC1B48" w14:textId="589E7ACA" w:rsidR="00173E72" w:rsidRDefault="00173E72" w:rsidP="00295A63">
      <w:pPr>
        <w:pStyle w:val="Paragrafoelenco"/>
        <w:numPr>
          <w:ilvl w:val="2"/>
          <w:numId w:val="105"/>
        </w:numPr>
      </w:pPr>
      <w:r>
        <w:t>Hardware Interfaces</w:t>
      </w:r>
      <w:r w:rsidR="003B3203">
        <w:tab/>
      </w:r>
      <w:r w:rsidR="003B3203">
        <w:tab/>
      </w:r>
      <w:r w:rsidR="003B3203">
        <w:tab/>
      </w:r>
      <w:r w:rsidR="003B3203">
        <w:tab/>
      </w:r>
      <w:r w:rsidR="003B3203">
        <w:tab/>
      </w:r>
      <w:r w:rsidR="003B3203">
        <w:tab/>
      </w:r>
      <w:r w:rsidR="003B3203">
        <w:tab/>
      </w:r>
      <w:r w:rsidR="003B3203">
        <w:tab/>
        <w:t>pg.16</w:t>
      </w:r>
    </w:p>
    <w:p w14:paraId="21E36929" w14:textId="70174738" w:rsidR="00173E72" w:rsidRDefault="00173E72" w:rsidP="00295A63">
      <w:pPr>
        <w:pStyle w:val="Paragrafoelenco"/>
        <w:numPr>
          <w:ilvl w:val="2"/>
          <w:numId w:val="105"/>
        </w:numPr>
      </w:pPr>
      <w:r>
        <w:t xml:space="preserve">Software Interfaces </w:t>
      </w:r>
      <w:r w:rsidR="003B3203">
        <w:tab/>
      </w:r>
      <w:r w:rsidR="003B3203">
        <w:tab/>
      </w:r>
      <w:r w:rsidR="003B3203">
        <w:tab/>
      </w:r>
      <w:r w:rsidR="003B3203">
        <w:tab/>
      </w:r>
      <w:r w:rsidR="003B3203">
        <w:tab/>
      </w:r>
      <w:r w:rsidR="003B3203">
        <w:tab/>
      </w:r>
      <w:r w:rsidR="003B3203">
        <w:tab/>
      </w:r>
      <w:r w:rsidR="003B3203">
        <w:tab/>
        <w:t>pg.16</w:t>
      </w:r>
    </w:p>
    <w:p w14:paraId="196879E3" w14:textId="64783B9B" w:rsidR="00173E72" w:rsidRDefault="00173E72" w:rsidP="00295A63">
      <w:pPr>
        <w:pStyle w:val="Paragrafoelenco"/>
        <w:numPr>
          <w:ilvl w:val="2"/>
          <w:numId w:val="105"/>
        </w:numPr>
      </w:pPr>
      <w:r>
        <w:t xml:space="preserve">Communication Interfaces </w:t>
      </w:r>
      <w:r w:rsidR="003B3203">
        <w:tab/>
      </w:r>
      <w:r w:rsidR="003B3203">
        <w:tab/>
      </w:r>
      <w:r w:rsidR="003B3203">
        <w:tab/>
      </w:r>
      <w:r w:rsidR="003B3203">
        <w:tab/>
      </w:r>
      <w:r w:rsidR="003B3203">
        <w:tab/>
      </w:r>
      <w:r w:rsidR="003B3203">
        <w:tab/>
      </w:r>
      <w:r w:rsidR="003B3203">
        <w:tab/>
        <w:t>pg.16</w:t>
      </w:r>
    </w:p>
    <w:p w14:paraId="2ACE599B" w14:textId="77777777" w:rsidR="001C2B21" w:rsidRDefault="00173E72" w:rsidP="003B3203">
      <w:pPr>
        <w:pStyle w:val="Paragrafoelenco"/>
        <w:numPr>
          <w:ilvl w:val="1"/>
          <w:numId w:val="105"/>
        </w:numPr>
      </w:pPr>
      <w:r>
        <w:t>Functional Requirements:</w:t>
      </w:r>
      <w:r w:rsidR="003B3203">
        <w:tab/>
      </w:r>
      <w:r w:rsidR="003B3203">
        <w:tab/>
      </w:r>
      <w:r w:rsidR="003B3203">
        <w:tab/>
      </w:r>
      <w:r w:rsidR="003B3203">
        <w:tab/>
      </w:r>
      <w:r w:rsidR="003B3203">
        <w:tab/>
      </w:r>
      <w:r w:rsidR="003B3203">
        <w:tab/>
      </w:r>
      <w:r w:rsidR="003B3203">
        <w:tab/>
      </w:r>
      <w:r w:rsidR="003B3203">
        <w:tab/>
        <w:t>pg.17</w:t>
      </w:r>
    </w:p>
    <w:p w14:paraId="4616E691" w14:textId="3F687973" w:rsidR="00173E72" w:rsidRDefault="00173E72" w:rsidP="001C2B21">
      <w:pPr>
        <w:pStyle w:val="Paragrafoelenco"/>
        <w:numPr>
          <w:ilvl w:val="2"/>
          <w:numId w:val="105"/>
        </w:numPr>
      </w:pPr>
      <w:r>
        <w:t xml:space="preserve"> </w:t>
      </w:r>
      <w:r w:rsidR="001C2B21">
        <w:t>Functional requirements and relative mapping</w:t>
      </w:r>
      <w:r w:rsidR="001C2B21">
        <w:tab/>
      </w:r>
      <w:r w:rsidR="001C2B21">
        <w:tab/>
      </w:r>
      <w:r w:rsidR="001C2B21">
        <w:tab/>
      </w:r>
      <w:r w:rsidR="001C2B21">
        <w:tab/>
      </w:r>
      <w:r w:rsidR="001C2B21">
        <w:tab/>
        <w:t>pg.17</w:t>
      </w:r>
    </w:p>
    <w:p w14:paraId="26081436" w14:textId="6DAD9312" w:rsidR="001C2B21" w:rsidRDefault="001C2B21" w:rsidP="001C2B21">
      <w:pPr>
        <w:pStyle w:val="Paragrafoelenco"/>
        <w:numPr>
          <w:ilvl w:val="3"/>
          <w:numId w:val="105"/>
        </w:numPr>
      </w:pPr>
      <w:r w:rsidRPr="001C2B21">
        <w:t>Users and Customers Requirements</w:t>
      </w:r>
      <w:r>
        <w:tab/>
      </w:r>
      <w:r>
        <w:tab/>
      </w:r>
      <w:r>
        <w:tab/>
      </w:r>
      <w:r>
        <w:tab/>
      </w:r>
      <w:r>
        <w:tab/>
        <w:t>pg.17</w:t>
      </w:r>
    </w:p>
    <w:p w14:paraId="36F0073C" w14:textId="4508C3F0" w:rsidR="001C2B21" w:rsidRDefault="001C2B21" w:rsidP="001C2B21">
      <w:pPr>
        <w:pStyle w:val="Paragrafoelenco"/>
        <w:numPr>
          <w:ilvl w:val="3"/>
          <w:numId w:val="105"/>
        </w:numPr>
      </w:pPr>
      <w:r w:rsidRPr="001C2B21">
        <w:t>Store Managers Requirements</w:t>
      </w:r>
      <w:r>
        <w:tab/>
      </w:r>
      <w:r>
        <w:tab/>
      </w:r>
      <w:r>
        <w:tab/>
      </w:r>
      <w:r>
        <w:tab/>
      </w:r>
      <w:r>
        <w:tab/>
        <w:t>pg.18</w:t>
      </w:r>
    </w:p>
    <w:p w14:paraId="7C5199C9" w14:textId="4A896D5D" w:rsidR="001C2B21" w:rsidRDefault="001C2B21" w:rsidP="001C2B21">
      <w:pPr>
        <w:pStyle w:val="Paragrafoelenco"/>
        <w:numPr>
          <w:ilvl w:val="3"/>
          <w:numId w:val="105"/>
        </w:numPr>
      </w:pPr>
      <w:r w:rsidRPr="001C2B21">
        <w:t>Functional Requirement and Goal Mapping</w:t>
      </w:r>
      <w:r>
        <w:tab/>
      </w:r>
      <w:r>
        <w:tab/>
      </w:r>
      <w:r>
        <w:tab/>
      </w:r>
      <w:r>
        <w:tab/>
        <w:t>pg.19</w:t>
      </w:r>
    </w:p>
    <w:p w14:paraId="15357489" w14:textId="616594EE" w:rsidR="001C2B21" w:rsidRDefault="001C2B21" w:rsidP="001C2B21">
      <w:pPr>
        <w:pStyle w:val="Paragrafoelenco"/>
        <w:numPr>
          <w:ilvl w:val="2"/>
          <w:numId w:val="105"/>
        </w:numPr>
      </w:pPr>
      <w:r>
        <w:t>Use cases</w:t>
      </w:r>
      <w:r>
        <w:tab/>
      </w:r>
      <w:r>
        <w:tab/>
      </w:r>
      <w:r>
        <w:tab/>
      </w:r>
      <w:r>
        <w:tab/>
      </w:r>
      <w:r>
        <w:tab/>
      </w:r>
      <w:r>
        <w:tab/>
      </w:r>
      <w:r>
        <w:tab/>
      </w:r>
      <w:r>
        <w:tab/>
      </w:r>
      <w:r>
        <w:tab/>
      </w:r>
      <w:r>
        <w:tab/>
        <w:t>pg.29</w:t>
      </w:r>
    </w:p>
    <w:p w14:paraId="110F6A3F" w14:textId="40BB352E" w:rsidR="001C2B21" w:rsidRDefault="001C2B21" w:rsidP="001C2B21">
      <w:pPr>
        <w:pStyle w:val="Paragrafoelenco"/>
        <w:numPr>
          <w:ilvl w:val="2"/>
          <w:numId w:val="105"/>
        </w:numPr>
      </w:pPr>
      <w:r w:rsidRPr="001C2B21">
        <w:t>Use Case Diagrams</w:t>
      </w:r>
      <w:r>
        <w:tab/>
      </w:r>
      <w:r>
        <w:tab/>
      </w:r>
      <w:r>
        <w:tab/>
      </w:r>
      <w:r>
        <w:tab/>
      </w:r>
      <w:r>
        <w:tab/>
      </w:r>
      <w:r>
        <w:tab/>
      </w:r>
      <w:r>
        <w:tab/>
      </w:r>
      <w:r>
        <w:tab/>
        <w:t>pg.41</w:t>
      </w:r>
    </w:p>
    <w:p w14:paraId="68F3F415" w14:textId="733CE3AA" w:rsidR="001C2B21" w:rsidRDefault="001C2B21" w:rsidP="00295A63">
      <w:pPr>
        <w:pStyle w:val="Paragrafoelenco"/>
        <w:numPr>
          <w:ilvl w:val="2"/>
          <w:numId w:val="105"/>
        </w:numPr>
      </w:pPr>
      <w:r w:rsidRPr="001C2B21">
        <w:t>Sequence Diagrams</w:t>
      </w:r>
      <w:r>
        <w:tab/>
      </w:r>
      <w:r>
        <w:tab/>
      </w:r>
      <w:r>
        <w:tab/>
      </w:r>
      <w:r>
        <w:tab/>
      </w:r>
      <w:r>
        <w:tab/>
      </w:r>
      <w:r>
        <w:tab/>
      </w:r>
      <w:r>
        <w:tab/>
      </w:r>
      <w:r>
        <w:tab/>
        <w:t>pg.42</w:t>
      </w:r>
    </w:p>
    <w:p w14:paraId="174CBFBD" w14:textId="02B7D4A6" w:rsidR="00173E72" w:rsidRDefault="00173E72" w:rsidP="00295A63">
      <w:pPr>
        <w:pStyle w:val="Paragrafoelenco"/>
        <w:numPr>
          <w:ilvl w:val="1"/>
          <w:numId w:val="105"/>
        </w:numPr>
      </w:pPr>
      <w:r>
        <w:t xml:space="preserve">Performance Requirements </w:t>
      </w:r>
      <w:r w:rsidR="001C2B21">
        <w:tab/>
      </w:r>
      <w:r w:rsidR="001C2B21">
        <w:tab/>
      </w:r>
      <w:r w:rsidR="001C2B21">
        <w:tab/>
      </w:r>
      <w:r w:rsidR="001C2B21">
        <w:tab/>
      </w:r>
      <w:r w:rsidR="001C2B21">
        <w:tab/>
      </w:r>
      <w:r w:rsidR="001C2B21">
        <w:tab/>
      </w:r>
      <w:r w:rsidR="001C2B21">
        <w:tab/>
      </w:r>
      <w:r w:rsidR="001C2B21">
        <w:tab/>
        <w:t>pg.47</w:t>
      </w:r>
    </w:p>
    <w:p w14:paraId="06DFC158" w14:textId="1DFB1EC2" w:rsidR="00173E72" w:rsidRDefault="00173E72" w:rsidP="00295A63">
      <w:pPr>
        <w:pStyle w:val="Paragrafoelenco"/>
        <w:numPr>
          <w:ilvl w:val="1"/>
          <w:numId w:val="105"/>
        </w:numPr>
      </w:pPr>
      <w:r>
        <w:t xml:space="preserve">Design Constraints </w:t>
      </w:r>
      <w:r w:rsidR="001C2B21">
        <w:tab/>
      </w:r>
      <w:r w:rsidR="001C2B21">
        <w:tab/>
      </w:r>
      <w:r w:rsidR="001C2B21">
        <w:tab/>
      </w:r>
      <w:r w:rsidR="001C2B21">
        <w:tab/>
      </w:r>
      <w:r w:rsidR="001C2B21">
        <w:tab/>
      </w:r>
      <w:r w:rsidR="001C2B21">
        <w:tab/>
      </w:r>
      <w:r w:rsidR="001C2B21">
        <w:tab/>
      </w:r>
      <w:r w:rsidR="001C2B21">
        <w:tab/>
      </w:r>
      <w:r w:rsidR="001C2B21">
        <w:tab/>
        <w:t>pg.47</w:t>
      </w:r>
    </w:p>
    <w:p w14:paraId="63571095" w14:textId="3EB908D7" w:rsidR="00173E72" w:rsidRDefault="00173E72" w:rsidP="00295A63">
      <w:pPr>
        <w:pStyle w:val="Paragrafoelenco"/>
        <w:numPr>
          <w:ilvl w:val="2"/>
          <w:numId w:val="105"/>
        </w:numPr>
      </w:pPr>
      <w:r>
        <w:t xml:space="preserve">Standards compliance </w:t>
      </w:r>
      <w:r w:rsidR="001C2B21">
        <w:tab/>
      </w:r>
      <w:r w:rsidR="001C2B21">
        <w:tab/>
      </w:r>
      <w:r w:rsidR="001C2B21">
        <w:tab/>
      </w:r>
      <w:r w:rsidR="001C2B21">
        <w:tab/>
      </w:r>
      <w:r w:rsidR="001C2B21">
        <w:tab/>
      </w:r>
      <w:r w:rsidR="001C2B21">
        <w:tab/>
      </w:r>
      <w:r w:rsidR="001C2B21">
        <w:tab/>
      </w:r>
      <w:r w:rsidR="001C2B21">
        <w:tab/>
        <w:t>pg.47</w:t>
      </w:r>
    </w:p>
    <w:p w14:paraId="6787D11B" w14:textId="7A854A44" w:rsidR="00173E72" w:rsidRDefault="00173E72" w:rsidP="00295A63">
      <w:pPr>
        <w:pStyle w:val="Paragrafoelenco"/>
        <w:numPr>
          <w:ilvl w:val="2"/>
          <w:numId w:val="105"/>
        </w:numPr>
      </w:pPr>
      <w:r>
        <w:t xml:space="preserve">Hardware limitations </w:t>
      </w:r>
      <w:r w:rsidR="001C2B21">
        <w:tab/>
      </w:r>
      <w:r w:rsidR="001C2B21">
        <w:tab/>
      </w:r>
      <w:r w:rsidR="001C2B21">
        <w:tab/>
      </w:r>
      <w:r w:rsidR="001C2B21">
        <w:tab/>
      </w:r>
      <w:r w:rsidR="001C2B21">
        <w:tab/>
      </w:r>
      <w:r w:rsidR="001C2B21">
        <w:tab/>
      </w:r>
      <w:r w:rsidR="001C2B21">
        <w:tab/>
      </w:r>
      <w:r w:rsidR="001C2B21">
        <w:tab/>
        <w:t>pg.47</w:t>
      </w:r>
    </w:p>
    <w:p w14:paraId="74029043" w14:textId="667F1EAB" w:rsidR="00173E72" w:rsidRDefault="00173E72" w:rsidP="00295A63">
      <w:pPr>
        <w:pStyle w:val="Paragrafoelenco"/>
        <w:numPr>
          <w:ilvl w:val="2"/>
          <w:numId w:val="105"/>
        </w:numPr>
      </w:pPr>
      <w:r>
        <w:t>Any other constraint</w:t>
      </w:r>
      <w:r w:rsidR="001C2B21">
        <w:tab/>
      </w:r>
      <w:r w:rsidR="001C2B21">
        <w:tab/>
      </w:r>
      <w:r w:rsidR="001C2B21">
        <w:tab/>
      </w:r>
      <w:r w:rsidR="001C2B21">
        <w:tab/>
      </w:r>
      <w:r w:rsidR="001C2B21">
        <w:tab/>
      </w:r>
      <w:r w:rsidR="001C2B21">
        <w:tab/>
      </w:r>
      <w:r w:rsidR="001C2B21">
        <w:tab/>
      </w:r>
      <w:r w:rsidR="001C2B21">
        <w:tab/>
        <w:t>pg.47</w:t>
      </w:r>
    </w:p>
    <w:p w14:paraId="01DD4CD1" w14:textId="5166E3B3" w:rsidR="00173E72" w:rsidRDefault="00173E72" w:rsidP="00295A63">
      <w:pPr>
        <w:pStyle w:val="Paragrafoelenco"/>
        <w:numPr>
          <w:ilvl w:val="1"/>
          <w:numId w:val="105"/>
        </w:numPr>
      </w:pPr>
      <w:r>
        <w:t xml:space="preserve">Software System Attributes </w:t>
      </w:r>
      <w:r w:rsidR="001C2B21">
        <w:tab/>
      </w:r>
      <w:r w:rsidR="001C2B21">
        <w:tab/>
      </w:r>
      <w:r w:rsidR="001C2B21">
        <w:tab/>
      </w:r>
      <w:r w:rsidR="001C2B21">
        <w:tab/>
      </w:r>
      <w:r w:rsidR="001C2B21">
        <w:tab/>
      </w:r>
      <w:r w:rsidR="001C2B21">
        <w:tab/>
      </w:r>
      <w:r w:rsidR="001C2B21">
        <w:tab/>
      </w:r>
      <w:r w:rsidR="001C2B21">
        <w:tab/>
        <w:t>pg.48</w:t>
      </w:r>
    </w:p>
    <w:p w14:paraId="0EA37EDF" w14:textId="1DCF5F5E" w:rsidR="00173E72" w:rsidRDefault="00173E72" w:rsidP="00295A63">
      <w:pPr>
        <w:pStyle w:val="Paragrafoelenco"/>
        <w:numPr>
          <w:ilvl w:val="2"/>
          <w:numId w:val="105"/>
        </w:numPr>
      </w:pPr>
      <w:r>
        <w:t xml:space="preserve">Reliability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090E71B2" w14:textId="21F1D9F6" w:rsidR="00173E72" w:rsidRDefault="00173E72" w:rsidP="00295A63">
      <w:pPr>
        <w:pStyle w:val="Paragrafoelenco"/>
        <w:numPr>
          <w:ilvl w:val="2"/>
          <w:numId w:val="105"/>
        </w:numPr>
      </w:pPr>
      <w:r>
        <w:t xml:space="preserve">Availability </w:t>
      </w:r>
      <w:r w:rsidR="001C2B21">
        <w:tab/>
      </w:r>
      <w:r w:rsidR="001C2B21">
        <w:tab/>
      </w:r>
      <w:r w:rsidR="001C2B21">
        <w:tab/>
      </w:r>
      <w:r w:rsidR="001C2B21">
        <w:tab/>
      </w:r>
      <w:r w:rsidR="001C2B21">
        <w:tab/>
      </w:r>
      <w:r w:rsidR="001C2B21">
        <w:tab/>
      </w:r>
      <w:r w:rsidR="001C2B21">
        <w:tab/>
      </w:r>
      <w:r w:rsidR="001C2B21">
        <w:tab/>
      </w:r>
      <w:r w:rsidR="001C2B21">
        <w:tab/>
        <w:t>pg.48</w:t>
      </w:r>
    </w:p>
    <w:p w14:paraId="6691A22B" w14:textId="377E587D" w:rsidR="00173E72" w:rsidRDefault="00173E72" w:rsidP="00295A63">
      <w:pPr>
        <w:pStyle w:val="Paragrafoelenco"/>
        <w:numPr>
          <w:ilvl w:val="2"/>
          <w:numId w:val="105"/>
        </w:numPr>
      </w:pPr>
      <w:r>
        <w:t xml:space="preserve">Security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3D486298" w14:textId="72A12165" w:rsidR="00173E72" w:rsidRDefault="00173E72" w:rsidP="00295A63">
      <w:pPr>
        <w:pStyle w:val="Paragrafoelenco"/>
        <w:numPr>
          <w:ilvl w:val="2"/>
          <w:numId w:val="105"/>
        </w:numPr>
      </w:pPr>
      <w:r>
        <w:t xml:space="preserve">Maintainability </w:t>
      </w:r>
      <w:r w:rsidR="001C2B21">
        <w:tab/>
      </w:r>
      <w:r w:rsidR="001C2B21">
        <w:tab/>
      </w:r>
      <w:r w:rsidR="001C2B21">
        <w:tab/>
      </w:r>
      <w:r w:rsidR="001C2B21">
        <w:tab/>
      </w:r>
      <w:r w:rsidR="001C2B21">
        <w:tab/>
      </w:r>
      <w:r w:rsidR="001C2B21">
        <w:tab/>
      </w:r>
      <w:r w:rsidR="001C2B21">
        <w:tab/>
      </w:r>
      <w:r w:rsidR="001C2B21">
        <w:tab/>
      </w:r>
      <w:r w:rsidR="001C2B21">
        <w:tab/>
        <w:t>pg.48</w:t>
      </w:r>
    </w:p>
    <w:p w14:paraId="6D0FC061" w14:textId="2A8B27B0" w:rsidR="00173E72" w:rsidRDefault="00173E72" w:rsidP="00295A63">
      <w:pPr>
        <w:pStyle w:val="Paragrafoelenco"/>
        <w:numPr>
          <w:ilvl w:val="2"/>
          <w:numId w:val="105"/>
        </w:numPr>
      </w:pPr>
      <w:r>
        <w:t xml:space="preserve">Portability </w:t>
      </w:r>
      <w:r w:rsidR="001C2B21">
        <w:tab/>
      </w:r>
      <w:r w:rsidR="001C2B21">
        <w:tab/>
      </w:r>
      <w:r w:rsidR="001C2B21">
        <w:tab/>
      </w:r>
      <w:r w:rsidR="001C2B21">
        <w:tab/>
      </w:r>
      <w:r w:rsidR="001C2B21">
        <w:tab/>
      </w:r>
      <w:r w:rsidR="001C2B21">
        <w:tab/>
      </w:r>
      <w:r w:rsidR="001C2B21">
        <w:tab/>
      </w:r>
      <w:r w:rsidR="001C2B21">
        <w:tab/>
      </w:r>
      <w:r w:rsidR="001C2B21">
        <w:tab/>
        <w:t>pg.48</w:t>
      </w:r>
    </w:p>
    <w:p w14:paraId="07FD7A91" w14:textId="6D21CCDD" w:rsidR="00173E72" w:rsidRDefault="00173E72" w:rsidP="00295A63">
      <w:pPr>
        <w:pStyle w:val="Paragrafoelenco"/>
        <w:numPr>
          <w:ilvl w:val="0"/>
          <w:numId w:val="105"/>
        </w:numPr>
      </w:pPr>
      <w:r>
        <w:t>FORMAL ANALYSIS USING ALLOY</w:t>
      </w:r>
      <w:r w:rsidR="001C2B21">
        <w:tab/>
      </w:r>
      <w:r w:rsidR="001C2B21">
        <w:tab/>
      </w:r>
      <w:r w:rsidR="001C2B21">
        <w:tab/>
      </w:r>
      <w:r w:rsidR="001C2B21">
        <w:tab/>
      </w:r>
      <w:r w:rsidR="001C2B21">
        <w:tab/>
      </w:r>
      <w:r w:rsidR="001C2B21">
        <w:tab/>
      </w:r>
      <w:r w:rsidR="001C2B21">
        <w:tab/>
      </w:r>
      <w:r w:rsidR="001C2B21">
        <w:tab/>
        <w:t>pg.49</w:t>
      </w:r>
    </w:p>
    <w:p w14:paraId="01FC89F9" w14:textId="61BC3AAA" w:rsidR="00173E72" w:rsidRDefault="00173E72" w:rsidP="00295A63">
      <w:pPr>
        <w:pStyle w:val="Paragrafoelenco"/>
        <w:numPr>
          <w:ilvl w:val="0"/>
          <w:numId w:val="105"/>
        </w:numPr>
      </w:pPr>
      <w:r>
        <w:t>EFFORT SPENT</w:t>
      </w:r>
      <w:r w:rsidR="001C2B21">
        <w:tab/>
      </w:r>
      <w:r w:rsidR="001C2B21">
        <w:tab/>
      </w:r>
      <w:r w:rsidR="001C2B21">
        <w:tab/>
      </w:r>
      <w:r w:rsidR="001C2B21">
        <w:tab/>
      </w:r>
      <w:r w:rsidR="001C2B21">
        <w:tab/>
      </w:r>
      <w:r w:rsidR="001C2B21">
        <w:tab/>
      </w:r>
      <w:r w:rsidR="001C2B21">
        <w:tab/>
      </w:r>
      <w:r w:rsidR="001C2B21">
        <w:tab/>
      </w:r>
      <w:r w:rsidR="001C2B21">
        <w:tab/>
      </w:r>
      <w:r w:rsidR="001C2B21">
        <w:tab/>
        <w:t>pg.59</w:t>
      </w:r>
    </w:p>
    <w:p w14:paraId="6E016160" w14:textId="44C9EAB1" w:rsidR="003B3203" w:rsidRPr="00295A63" w:rsidRDefault="00173E72" w:rsidP="00295A63">
      <w:pPr>
        <w:pStyle w:val="Paragrafoelenco"/>
        <w:numPr>
          <w:ilvl w:val="0"/>
          <w:numId w:val="105"/>
        </w:numPr>
      </w:pPr>
      <w:r>
        <w:t>REFERENCES</w:t>
      </w:r>
      <w:r w:rsidR="001C2B21">
        <w:tab/>
      </w:r>
      <w:r w:rsidR="001C2B21">
        <w:tab/>
      </w:r>
      <w:r w:rsidR="001C2B21">
        <w:tab/>
      </w:r>
      <w:r w:rsidR="001C2B21">
        <w:tab/>
      </w:r>
      <w:r w:rsidR="001C2B21">
        <w:tab/>
      </w:r>
      <w:r w:rsidR="001C2B21">
        <w:tab/>
      </w:r>
      <w:r w:rsidR="001C2B21">
        <w:tab/>
      </w:r>
      <w:r w:rsidR="001C2B21">
        <w:tab/>
      </w:r>
      <w:r w:rsidR="001C2B21">
        <w:tab/>
      </w:r>
      <w:r w:rsidR="001C2B21">
        <w:tab/>
      </w:r>
      <w:r w:rsidR="001C2B21">
        <w:tab/>
        <w:t>pg.61</w:t>
      </w:r>
    </w:p>
    <w:p w14:paraId="3A76B61E" w14:textId="4DA6F6C6" w:rsidR="000A567F" w:rsidRPr="00923D58" w:rsidRDefault="008009D1" w:rsidP="00571C1D">
      <w:pPr>
        <w:pStyle w:val="Titolo"/>
        <w:jc w:val="center"/>
        <w:rPr>
          <w:rFonts w:ascii="Bell MT" w:hAnsi="Bell MT"/>
          <w:sz w:val="144"/>
          <w:szCs w:val="144"/>
        </w:rPr>
      </w:pPr>
      <w:r w:rsidRPr="00923D58">
        <w:rPr>
          <w:rFonts w:ascii="Bell MT" w:hAnsi="Bell MT"/>
          <w:sz w:val="144"/>
          <w:szCs w:val="144"/>
        </w:rPr>
        <w:lastRenderedPageBreak/>
        <w:t>CLup</w:t>
      </w:r>
    </w:p>
    <w:p w14:paraId="6C875229" w14:textId="5116CF2F" w:rsidR="008009D1" w:rsidRPr="00923D58" w:rsidRDefault="009B18A7" w:rsidP="008009D1">
      <w:pPr>
        <w:jc w:val="center"/>
      </w:pPr>
      <w:r>
        <w:t>Customer</w:t>
      </w:r>
      <w:r w:rsidRPr="00923D58">
        <w:t xml:space="preserve"> </w:t>
      </w:r>
      <w:r w:rsidR="008009D1" w:rsidRPr="00923D58">
        <w:t>Line up</w:t>
      </w:r>
    </w:p>
    <w:p w14:paraId="6D08120E" w14:textId="218DDCD2" w:rsidR="001118E3" w:rsidRPr="00923D58" w:rsidRDefault="001118E3" w:rsidP="00571C1D">
      <w:pPr>
        <w:pStyle w:val="Paragrafoelenco"/>
        <w:numPr>
          <w:ilvl w:val="0"/>
          <w:numId w:val="9"/>
        </w:numPr>
        <w:spacing w:line="240" w:lineRule="auto"/>
        <w:rPr>
          <w:rStyle w:val="Enfasidelicata"/>
          <w:sz w:val="36"/>
          <w:szCs w:val="36"/>
        </w:rPr>
      </w:pPr>
      <w:r w:rsidRPr="00923D58">
        <w:rPr>
          <w:rStyle w:val="Enfasidelicata"/>
          <w:sz w:val="36"/>
          <w:szCs w:val="36"/>
        </w:rPr>
        <w:t>INTRODUCTION</w:t>
      </w:r>
    </w:p>
    <w:p w14:paraId="69A992CD" w14:textId="77777777" w:rsidR="001118E3" w:rsidRPr="00923D58" w:rsidRDefault="001118E3" w:rsidP="00571C1D">
      <w:pPr>
        <w:spacing w:line="240" w:lineRule="auto"/>
        <w:rPr>
          <w:rStyle w:val="Enfasidelicata"/>
          <w:i w:val="0"/>
          <w:iCs w:val="0"/>
          <w:szCs w:val="24"/>
        </w:rPr>
      </w:pPr>
    </w:p>
    <w:p w14:paraId="0D3C8DC6" w14:textId="77777777" w:rsidR="00582023" w:rsidRPr="00A8618B" w:rsidRDefault="001118E3" w:rsidP="00923D58">
      <w:pPr>
        <w:pStyle w:val="Paragrafoelenco"/>
        <w:numPr>
          <w:ilvl w:val="0"/>
          <w:numId w:val="10"/>
        </w:numPr>
        <w:spacing w:line="360" w:lineRule="auto"/>
        <w:rPr>
          <w:rStyle w:val="Enfasidelicata"/>
          <w:sz w:val="32"/>
          <w:szCs w:val="32"/>
        </w:rPr>
      </w:pPr>
      <w:r w:rsidRPr="00A8618B">
        <w:rPr>
          <w:rStyle w:val="Enfasidelicata"/>
          <w:sz w:val="32"/>
          <w:szCs w:val="32"/>
        </w:rPr>
        <w:t>Purpose</w:t>
      </w:r>
    </w:p>
    <w:p w14:paraId="27D63E19" w14:textId="37D0AE2B" w:rsidR="00571C1D" w:rsidRPr="00923D58" w:rsidRDefault="00582023" w:rsidP="00923D58">
      <w:pPr>
        <w:pStyle w:val="Paragrafoelenco"/>
        <w:spacing w:line="240" w:lineRule="auto"/>
        <w:jc w:val="both"/>
        <w:rPr>
          <w:rStyle w:val="Enfasidelicata"/>
          <w:i w:val="0"/>
          <w:iCs w:val="0"/>
          <w:sz w:val="28"/>
          <w:szCs w:val="28"/>
        </w:rPr>
      </w:pPr>
      <w:r w:rsidRPr="00923D58">
        <w:rPr>
          <w:rStyle w:val="Enfasidelicata"/>
          <w:i w:val="0"/>
          <w:iCs w:val="0"/>
          <w:sz w:val="28"/>
          <w:szCs w:val="28"/>
        </w:rPr>
        <w:t>This document</w:t>
      </w:r>
      <w:r w:rsidR="00940766" w:rsidRPr="00923D58">
        <w:rPr>
          <w:rStyle w:val="Enfasidelicata"/>
          <w:i w:val="0"/>
          <w:iCs w:val="0"/>
          <w:sz w:val="28"/>
          <w:szCs w:val="28"/>
        </w:rPr>
        <w:t xml:space="preserve"> has the purpose to clearly define the functionalities that the system</w:t>
      </w:r>
      <w:r w:rsidR="006B446F" w:rsidRPr="00923D58">
        <w:rPr>
          <w:rStyle w:val="Enfasidelicata"/>
          <w:i w:val="0"/>
          <w:iCs w:val="0"/>
          <w:sz w:val="28"/>
          <w:szCs w:val="28"/>
        </w:rPr>
        <w:t>-</w:t>
      </w:r>
      <w:r w:rsidR="00940766" w:rsidRPr="00923D58">
        <w:rPr>
          <w:rStyle w:val="Enfasidelicata"/>
          <w:i w:val="0"/>
          <w:iCs w:val="0"/>
          <w:sz w:val="28"/>
          <w:szCs w:val="28"/>
        </w:rPr>
        <w:t>to</w:t>
      </w:r>
      <w:r w:rsidR="006B446F" w:rsidRPr="00923D58">
        <w:rPr>
          <w:rStyle w:val="Enfasidelicata"/>
          <w:i w:val="0"/>
          <w:iCs w:val="0"/>
          <w:sz w:val="28"/>
          <w:szCs w:val="28"/>
        </w:rPr>
        <w:t>-</w:t>
      </w:r>
      <w:r w:rsidR="00940766" w:rsidRPr="00923D58">
        <w:rPr>
          <w:rStyle w:val="Enfasidelicata"/>
          <w:i w:val="0"/>
          <w:iCs w:val="0"/>
          <w:sz w:val="28"/>
          <w:szCs w:val="28"/>
        </w:rPr>
        <w:t>be will provide</w:t>
      </w:r>
      <w:r w:rsidR="006B446F" w:rsidRPr="00923D58">
        <w:rPr>
          <w:rStyle w:val="Enfasidelicata"/>
          <w:i w:val="0"/>
          <w:iCs w:val="0"/>
          <w:sz w:val="28"/>
          <w:szCs w:val="28"/>
        </w:rPr>
        <w:t xml:space="preserve">, </w:t>
      </w:r>
      <w:r w:rsidR="00940766" w:rsidRPr="00923D58">
        <w:rPr>
          <w:rStyle w:val="Enfasidelicata"/>
          <w:i w:val="0"/>
          <w:iCs w:val="0"/>
          <w:sz w:val="28"/>
          <w:szCs w:val="28"/>
        </w:rPr>
        <w:t>the goals it strives to achieve,</w:t>
      </w:r>
      <w:r w:rsidR="006B446F" w:rsidRPr="00923D58">
        <w:rPr>
          <w:rStyle w:val="Enfasidelicata"/>
          <w:i w:val="0"/>
          <w:iCs w:val="0"/>
          <w:sz w:val="28"/>
          <w:szCs w:val="28"/>
        </w:rPr>
        <w:t xml:space="preserve"> indicate general use </w:t>
      </w:r>
      <w:proofErr w:type="gramStart"/>
      <w:r w:rsidR="006B446F" w:rsidRPr="00923D58">
        <w:rPr>
          <w:rStyle w:val="Enfasidelicata"/>
          <w:i w:val="0"/>
          <w:iCs w:val="0"/>
          <w:sz w:val="28"/>
          <w:szCs w:val="28"/>
        </w:rPr>
        <w:t>cases</w:t>
      </w:r>
      <w:proofErr w:type="gramEnd"/>
      <w:r w:rsidR="006B446F" w:rsidRPr="00923D58">
        <w:rPr>
          <w:rStyle w:val="Enfasidelicata"/>
          <w:i w:val="0"/>
          <w:iCs w:val="0"/>
          <w:sz w:val="28"/>
          <w:szCs w:val="28"/>
        </w:rPr>
        <w:t xml:space="preserve"> and describe its limitations</w:t>
      </w:r>
      <w:r w:rsidR="00940766" w:rsidRPr="00923D58">
        <w:rPr>
          <w:rStyle w:val="Enfasidelicata"/>
          <w:i w:val="0"/>
          <w:iCs w:val="0"/>
          <w:sz w:val="28"/>
          <w:szCs w:val="28"/>
        </w:rPr>
        <w:t xml:space="preserve"> as to guide the engineers’ </w:t>
      </w:r>
      <w:commentRangeStart w:id="115"/>
      <w:r w:rsidR="00940766" w:rsidRPr="00923D58">
        <w:rPr>
          <w:rStyle w:val="Enfasidelicata"/>
          <w:i w:val="0"/>
          <w:iCs w:val="0"/>
          <w:sz w:val="28"/>
          <w:szCs w:val="28"/>
        </w:rPr>
        <w:t>job</w:t>
      </w:r>
      <w:commentRangeEnd w:id="115"/>
      <w:r w:rsidR="00940766" w:rsidRPr="00923D58">
        <w:rPr>
          <w:rStyle w:val="Rimandocommento"/>
          <w:sz w:val="28"/>
          <w:szCs w:val="28"/>
        </w:rPr>
        <w:commentReference w:id="115"/>
      </w:r>
      <w:r w:rsidR="00940766" w:rsidRPr="00923D58">
        <w:rPr>
          <w:rStyle w:val="Enfasidelicata"/>
          <w:i w:val="0"/>
          <w:iCs w:val="0"/>
          <w:sz w:val="28"/>
          <w:szCs w:val="28"/>
        </w:rPr>
        <w:t xml:space="preserve"> and </w:t>
      </w:r>
      <w:r w:rsidR="00571C1D" w:rsidRPr="00923D58">
        <w:rPr>
          <w:rStyle w:val="Enfasidelicata"/>
          <w:i w:val="0"/>
          <w:iCs w:val="0"/>
          <w:sz w:val="28"/>
          <w:szCs w:val="28"/>
        </w:rPr>
        <w:t xml:space="preserve">the stakeholders’ </w:t>
      </w:r>
      <w:r w:rsidR="00940766" w:rsidRPr="00923D58">
        <w:rPr>
          <w:rStyle w:val="Enfasidelicata"/>
          <w:i w:val="0"/>
          <w:iCs w:val="0"/>
          <w:sz w:val="28"/>
          <w:szCs w:val="28"/>
        </w:rPr>
        <w:t>decision</w:t>
      </w:r>
      <w:r w:rsidR="00571C1D" w:rsidRPr="00923D58">
        <w:rPr>
          <w:rStyle w:val="Enfasidelicata"/>
          <w:i w:val="0"/>
          <w:iCs w:val="0"/>
          <w:sz w:val="28"/>
          <w:szCs w:val="28"/>
        </w:rPr>
        <w:t xml:space="preserve"> making.</w:t>
      </w:r>
    </w:p>
    <w:p w14:paraId="4B6B043F" w14:textId="77777777" w:rsidR="00571C1D" w:rsidRPr="00923D58" w:rsidRDefault="00571C1D" w:rsidP="00923D58">
      <w:pPr>
        <w:pStyle w:val="Paragrafoelenco"/>
        <w:spacing w:line="240" w:lineRule="auto"/>
        <w:jc w:val="both"/>
        <w:rPr>
          <w:rStyle w:val="Enfasidelicata"/>
          <w:i w:val="0"/>
          <w:iCs w:val="0"/>
          <w:sz w:val="28"/>
          <w:szCs w:val="28"/>
        </w:rPr>
      </w:pPr>
    </w:p>
    <w:p w14:paraId="6EB3F7D0" w14:textId="74FA8039" w:rsidR="001118E3" w:rsidRPr="00923D58" w:rsidRDefault="00571C1D" w:rsidP="699595DC">
      <w:pPr>
        <w:pStyle w:val="Paragrafoelenco"/>
        <w:spacing w:line="240" w:lineRule="auto"/>
        <w:jc w:val="both"/>
        <w:rPr>
          <w:rStyle w:val="Enfasidelicata"/>
          <w:i w:val="0"/>
          <w:iCs w:val="0"/>
          <w:szCs w:val="24"/>
        </w:rPr>
      </w:pPr>
      <w:r w:rsidRPr="699595DC">
        <w:rPr>
          <w:rStyle w:val="Enfasidelicata"/>
          <w:i w:val="0"/>
          <w:iCs w:val="0"/>
          <w:sz w:val="28"/>
          <w:szCs w:val="28"/>
        </w:rPr>
        <w:t xml:space="preserve">The system tries to </w:t>
      </w:r>
      <w:r w:rsidR="006B446F" w:rsidRPr="699595DC">
        <w:rPr>
          <w:rStyle w:val="Enfasidelicata"/>
          <w:i w:val="0"/>
          <w:iCs w:val="0"/>
          <w:sz w:val="28"/>
          <w:szCs w:val="28"/>
        </w:rPr>
        <w:t>put an end to</w:t>
      </w:r>
      <w:r w:rsidRPr="699595DC">
        <w:rPr>
          <w:rStyle w:val="Enfasidelicata"/>
          <w:i w:val="0"/>
          <w:iCs w:val="0"/>
          <w:sz w:val="28"/>
          <w:szCs w:val="28"/>
        </w:rPr>
        <w:t xml:space="preserve"> overcrowding </w:t>
      </w:r>
      <w:r w:rsidR="008009D1" w:rsidRPr="699595DC">
        <w:rPr>
          <w:rStyle w:val="Enfasidelicata"/>
          <w:i w:val="0"/>
          <w:iCs w:val="0"/>
          <w:sz w:val="28"/>
          <w:szCs w:val="28"/>
        </w:rPr>
        <w:t xml:space="preserve">inside common spaces </w:t>
      </w:r>
      <w:r w:rsidRPr="699595DC">
        <w:rPr>
          <w:rStyle w:val="Enfasidelicata"/>
          <w:i w:val="0"/>
          <w:iCs w:val="0"/>
          <w:sz w:val="28"/>
          <w:szCs w:val="28"/>
        </w:rPr>
        <w:t>and physical queues</w:t>
      </w:r>
      <w:r w:rsidR="008009D1" w:rsidRPr="699595DC">
        <w:rPr>
          <w:rStyle w:val="Enfasidelicata"/>
          <w:i w:val="0"/>
          <w:iCs w:val="0"/>
          <w:sz w:val="28"/>
          <w:szCs w:val="28"/>
        </w:rPr>
        <w:t xml:space="preserve"> as much as possible</w:t>
      </w:r>
      <w:r w:rsidRPr="699595DC">
        <w:rPr>
          <w:rStyle w:val="Enfasidelicata"/>
          <w:i w:val="0"/>
          <w:iCs w:val="0"/>
          <w:sz w:val="28"/>
          <w:szCs w:val="28"/>
        </w:rPr>
        <w:t xml:space="preserve">, as to reduce the possibility of getting infected by Covid-19 while doing a daily activity such as grocery shopping. It will </w:t>
      </w:r>
      <w:r w:rsidR="006B446F" w:rsidRPr="699595DC">
        <w:rPr>
          <w:rStyle w:val="Enfasidelicata"/>
          <w:i w:val="0"/>
          <w:iCs w:val="0"/>
          <w:sz w:val="28"/>
          <w:szCs w:val="28"/>
        </w:rPr>
        <w:t>incentivize</w:t>
      </w:r>
      <w:r w:rsidRPr="699595DC">
        <w:rPr>
          <w:rStyle w:val="Enfasidelicata"/>
          <w:i w:val="0"/>
          <w:iCs w:val="0"/>
          <w:sz w:val="28"/>
          <w:szCs w:val="28"/>
        </w:rPr>
        <w:t xml:space="preserve"> its users to line up virtually to go to said shops</w:t>
      </w:r>
      <w:r w:rsidR="006B446F" w:rsidRPr="699595DC">
        <w:rPr>
          <w:rStyle w:val="Enfasidelicata"/>
          <w:i w:val="0"/>
          <w:iCs w:val="0"/>
          <w:sz w:val="28"/>
          <w:szCs w:val="28"/>
        </w:rPr>
        <w:t xml:space="preserve"> and </w:t>
      </w:r>
      <w:r w:rsidR="008009D1" w:rsidRPr="699595DC">
        <w:rPr>
          <w:rStyle w:val="Enfasidelicata"/>
          <w:i w:val="0"/>
          <w:iCs w:val="0"/>
          <w:sz w:val="28"/>
          <w:szCs w:val="28"/>
        </w:rPr>
        <w:t>permit</w:t>
      </w:r>
      <w:r w:rsidRPr="699595DC">
        <w:rPr>
          <w:rStyle w:val="Enfasidelicata"/>
          <w:i w:val="0"/>
          <w:iCs w:val="0"/>
          <w:sz w:val="28"/>
          <w:szCs w:val="28"/>
        </w:rPr>
        <w:t xml:space="preserve"> to the shop managers to check how many people are inside at any time</w:t>
      </w:r>
      <w:r w:rsidRPr="699595DC">
        <w:rPr>
          <w:rStyle w:val="Enfasidelicata"/>
          <w:i w:val="0"/>
          <w:iCs w:val="0"/>
          <w:szCs w:val="24"/>
        </w:rPr>
        <w:t>.</w:t>
      </w:r>
      <w:r w:rsidR="008009D1" w:rsidRPr="699595DC">
        <w:rPr>
          <w:rStyle w:val="Enfasidelicata"/>
          <w:i w:val="0"/>
          <w:iCs w:val="0"/>
          <w:szCs w:val="24"/>
        </w:rPr>
        <w:t xml:space="preserve"> </w:t>
      </w:r>
    </w:p>
    <w:p w14:paraId="68178072" w14:textId="225E3147" w:rsidR="699595DC" w:rsidRDefault="699595DC" w:rsidP="699595DC">
      <w:pPr>
        <w:pStyle w:val="Paragrafoelenco"/>
        <w:spacing w:line="240" w:lineRule="auto"/>
        <w:jc w:val="both"/>
        <w:rPr>
          <w:rStyle w:val="Enfasidelicata"/>
          <w:i w:val="0"/>
          <w:iCs w:val="0"/>
          <w:szCs w:val="24"/>
        </w:rPr>
      </w:pPr>
    </w:p>
    <w:p w14:paraId="2E46A27D" w14:textId="67FBAE4A" w:rsidR="5AEF00DB" w:rsidRDefault="5AEF00DB" w:rsidP="699595DC">
      <w:pPr>
        <w:pStyle w:val="Paragrafoelenco"/>
        <w:spacing w:line="240" w:lineRule="auto"/>
        <w:jc w:val="both"/>
        <w:rPr>
          <w:rStyle w:val="Enfasidelicata"/>
          <w:i w:val="0"/>
          <w:iCs w:val="0"/>
          <w:szCs w:val="24"/>
        </w:rPr>
      </w:pPr>
      <w:r w:rsidRPr="699595DC">
        <w:rPr>
          <w:rStyle w:val="Enfasidelicata"/>
          <w:i w:val="0"/>
          <w:iCs w:val="0"/>
          <w:szCs w:val="24"/>
        </w:rPr>
        <w:t>These goals are formally defined as the following:</w:t>
      </w:r>
    </w:p>
    <w:p w14:paraId="60A8D188" w14:textId="77892F9E" w:rsidR="699595DC" w:rsidRDefault="699595DC" w:rsidP="699595DC">
      <w:pPr>
        <w:pStyle w:val="Paragrafoelenco"/>
        <w:spacing w:line="240" w:lineRule="auto"/>
        <w:jc w:val="both"/>
        <w:rPr>
          <w:rStyle w:val="Enfasidelicata"/>
          <w:i w:val="0"/>
          <w:iCs w:val="0"/>
          <w:szCs w:val="24"/>
        </w:rPr>
      </w:pPr>
    </w:p>
    <w:p w14:paraId="61E0C8A6" w14:textId="77777777" w:rsidR="00417F4B" w:rsidRPr="00D01022" w:rsidRDefault="00417F4B" w:rsidP="00417F4B">
      <w:pPr>
        <w:pStyle w:val="Paragrafoelenco"/>
        <w:numPr>
          <w:ilvl w:val="2"/>
          <w:numId w:val="3"/>
        </w:numPr>
        <w:spacing w:line="240" w:lineRule="auto"/>
        <w:jc w:val="both"/>
        <w:rPr>
          <w:rStyle w:val="Enfasidelicata"/>
          <w:i w:val="0"/>
          <w:iCs w:val="0"/>
          <w:szCs w:val="24"/>
        </w:rPr>
      </w:pPr>
      <w:r w:rsidRPr="699595DC">
        <w:rPr>
          <w:rStyle w:val="Enfasidelicata"/>
          <w:i w:val="0"/>
          <w:iCs w:val="0"/>
          <w:szCs w:val="24"/>
        </w:rPr>
        <w:t>Store Manager related:</w:t>
      </w:r>
    </w:p>
    <w:p w14:paraId="077E6418" w14:textId="77777777" w:rsidR="00417F4B" w:rsidRDefault="00417F4B" w:rsidP="00417F4B">
      <w:pPr>
        <w:pStyle w:val="Paragrafoelenco"/>
        <w:spacing w:line="240" w:lineRule="auto"/>
        <w:ind w:left="2160"/>
        <w:jc w:val="both"/>
        <w:rPr>
          <w:rStyle w:val="Enfasidelicata"/>
          <w:i w:val="0"/>
          <w:iCs w:val="0"/>
          <w:szCs w:val="24"/>
        </w:rPr>
      </w:pPr>
    </w:p>
    <w:tbl>
      <w:tblPr>
        <w:tblStyle w:val="Grigliatabella"/>
        <w:tblW w:w="0" w:type="auto"/>
        <w:tblInd w:w="720" w:type="dxa"/>
        <w:tblLayout w:type="fixed"/>
        <w:tblLook w:val="06A0" w:firstRow="1" w:lastRow="0" w:firstColumn="1" w:lastColumn="0" w:noHBand="1" w:noVBand="1"/>
      </w:tblPr>
      <w:tblGrid>
        <w:gridCol w:w="660"/>
        <w:gridCol w:w="8580"/>
      </w:tblGrid>
      <w:tr w:rsidR="00417F4B" w14:paraId="2E913399" w14:textId="77777777" w:rsidTr="00EE2C0E">
        <w:tc>
          <w:tcPr>
            <w:tcW w:w="660" w:type="dxa"/>
            <w:shd w:val="clear" w:color="auto" w:fill="B4C6E7" w:themeFill="accent1" w:themeFillTint="66"/>
          </w:tcPr>
          <w:p w14:paraId="16D2B3C1"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G1</w:t>
            </w:r>
          </w:p>
        </w:tc>
        <w:tc>
          <w:tcPr>
            <w:tcW w:w="8580" w:type="dxa"/>
          </w:tcPr>
          <w:p w14:paraId="2C46AE15" w14:textId="2C32282C"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track how many people are inside the store at any point in time</w:t>
            </w:r>
            <w:ins w:id="116" w:author="Cristian Sbrolli" w:date="2020-12-20T11:42:00Z">
              <w:r w:rsidR="0031699F">
                <w:rPr>
                  <w:rStyle w:val="Enfasidelicata"/>
                  <w:i w:val="0"/>
                  <w:iCs w:val="0"/>
                  <w:szCs w:val="24"/>
                </w:rPr>
                <w:t>.</w:t>
              </w:r>
            </w:ins>
            <w:del w:id="117" w:author="Cristian Sbrolli" w:date="2020-12-20T11:42:00Z">
              <w:r w:rsidDel="0031699F">
                <w:rPr>
                  <w:rStyle w:val="Enfasidelicata"/>
                  <w:i w:val="0"/>
                  <w:iCs w:val="0"/>
                  <w:szCs w:val="24"/>
                </w:rPr>
                <w:delText>, within one week</w:delText>
              </w:r>
              <w:r w:rsidRPr="699595DC" w:rsidDel="0031699F">
                <w:rPr>
                  <w:rStyle w:val="Enfasidelicata"/>
                  <w:i w:val="0"/>
                  <w:iCs w:val="0"/>
                  <w:szCs w:val="24"/>
                </w:rPr>
                <w:delText>.</w:delText>
              </w:r>
            </w:del>
          </w:p>
        </w:tc>
      </w:tr>
      <w:tr w:rsidR="00417F4B" w14:paraId="103D31E1" w14:textId="77777777" w:rsidTr="00EE2C0E">
        <w:tc>
          <w:tcPr>
            <w:tcW w:w="660" w:type="dxa"/>
            <w:shd w:val="clear" w:color="auto" w:fill="B4C6E7" w:themeFill="accent1" w:themeFillTint="66"/>
          </w:tcPr>
          <w:p w14:paraId="13753180"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G2</w:t>
            </w:r>
          </w:p>
        </w:tc>
        <w:tc>
          <w:tcPr>
            <w:tcW w:w="8580" w:type="dxa"/>
          </w:tcPr>
          <w:p w14:paraId="11F8C8D4"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regulate the influx of people that can enter inside the store.</w:t>
            </w:r>
          </w:p>
        </w:tc>
      </w:tr>
    </w:tbl>
    <w:p w14:paraId="16AF3572" w14:textId="77777777" w:rsidR="00417F4B" w:rsidRDefault="00417F4B" w:rsidP="00417F4B">
      <w:pPr>
        <w:ind w:left="720"/>
        <w:rPr>
          <w:rFonts w:eastAsia="Bell MT" w:cs="Bell MT"/>
          <w:szCs w:val="24"/>
        </w:rPr>
      </w:pPr>
    </w:p>
    <w:p w14:paraId="5AA20C70" w14:textId="43D97112" w:rsidR="00417F4B" w:rsidDel="00D84A1B" w:rsidRDefault="00417F4B" w:rsidP="00417F4B">
      <w:pPr>
        <w:pStyle w:val="Paragrafoelenco"/>
        <w:numPr>
          <w:ilvl w:val="2"/>
          <w:numId w:val="2"/>
        </w:numPr>
        <w:rPr>
          <w:del w:id="118" w:author="Giorgio Romeo" w:date="2020-12-27T23:10:00Z"/>
          <w:rFonts w:eastAsia="Bell MT" w:cs="Bell MT"/>
          <w:szCs w:val="24"/>
        </w:rPr>
      </w:pPr>
      <w:r w:rsidRPr="00D01022">
        <w:rPr>
          <w:rFonts w:eastAsia="Bell MT" w:cs="Bell MT"/>
          <w:szCs w:val="24"/>
        </w:rPr>
        <w:t>Store stakeholders and users</w:t>
      </w:r>
      <w:ins w:id="119" w:author="Cristian Sbrolli" w:date="2020-12-23T11:07:00Z">
        <w:r w:rsidR="00B02349">
          <w:rPr>
            <w:rFonts w:eastAsia="Bell MT" w:cs="Bell MT"/>
            <w:szCs w:val="24"/>
          </w:rPr>
          <w:t xml:space="preserve"> related</w:t>
        </w:r>
      </w:ins>
    </w:p>
    <w:p w14:paraId="15C3FD1B" w14:textId="77777777" w:rsidR="00417F4B" w:rsidRPr="00D84A1B" w:rsidRDefault="00417F4B" w:rsidP="00D84A1B">
      <w:pPr>
        <w:pStyle w:val="Paragrafoelenco"/>
        <w:numPr>
          <w:ilvl w:val="2"/>
          <w:numId w:val="2"/>
        </w:numPr>
        <w:rPr>
          <w:rFonts w:eastAsia="Bell MT" w:cs="Bell MT"/>
          <w:szCs w:val="24"/>
          <w:rPrChange w:id="120" w:author="Giorgio Romeo" w:date="2020-12-27T23:10:00Z">
            <w:rPr>
              <w:rFonts w:eastAsia="Bell MT"/>
            </w:rPr>
          </w:rPrChange>
        </w:rPr>
        <w:pPrChange w:id="121" w:author="Giorgio Romeo" w:date="2020-12-27T23:10:00Z">
          <w:pPr>
            <w:pStyle w:val="Paragrafoelenco"/>
            <w:ind w:left="2160"/>
          </w:pPr>
        </w:pPrChange>
      </w:pPr>
    </w:p>
    <w:tbl>
      <w:tblPr>
        <w:tblStyle w:val="Grigliatabella"/>
        <w:tblW w:w="0" w:type="auto"/>
        <w:tblInd w:w="720" w:type="dxa"/>
        <w:tblLayout w:type="fixed"/>
        <w:tblLook w:val="06A0" w:firstRow="1" w:lastRow="0" w:firstColumn="1" w:lastColumn="0" w:noHBand="1" w:noVBand="1"/>
      </w:tblPr>
      <w:tblGrid>
        <w:gridCol w:w="645"/>
        <w:gridCol w:w="8595"/>
      </w:tblGrid>
      <w:tr w:rsidR="00417F4B" w14:paraId="4075B862" w14:textId="77777777" w:rsidTr="00EE2C0E">
        <w:tc>
          <w:tcPr>
            <w:tcW w:w="645" w:type="dxa"/>
            <w:shd w:val="clear" w:color="auto" w:fill="B4C6E7" w:themeFill="accent1" w:themeFillTint="66"/>
          </w:tcPr>
          <w:p w14:paraId="1AD1B52D" w14:textId="77777777" w:rsidR="00417F4B" w:rsidRDefault="00417F4B" w:rsidP="00EE2C0E">
            <w:pPr>
              <w:rPr>
                <w:rFonts w:eastAsia="Bell MT" w:cs="Bell MT"/>
                <w:szCs w:val="24"/>
              </w:rPr>
            </w:pPr>
            <w:r w:rsidRPr="699595DC">
              <w:rPr>
                <w:rFonts w:eastAsia="Bell MT" w:cs="Bell MT"/>
                <w:szCs w:val="24"/>
              </w:rPr>
              <w:t>G3</w:t>
            </w:r>
          </w:p>
        </w:tc>
        <w:tc>
          <w:tcPr>
            <w:tcW w:w="8595" w:type="dxa"/>
          </w:tcPr>
          <w:p w14:paraId="7A2033F2" w14:textId="77777777" w:rsidR="00417F4B" w:rsidRDefault="00417F4B" w:rsidP="00EE2C0E">
            <w:pPr>
              <w:rPr>
                <w:rFonts w:eastAsia="Bell MT" w:cs="Bell MT"/>
                <w:szCs w:val="24"/>
              </w:rPr>
            </w:pPr>
            <w:r w:rsidRPr="699595DC">
              <w:rPr>
                <w:rFonts w:eastAsia="Bell MT" w:cs="Bell MT"/>
                <w:szCs w:val="24"/>
              </w:rPr>
              <w:t>Everybody should be able to maintain social distancing inside the stores.</w:t>
            </w:r>
          </w:p>
        </w:tc>
      </w:tr>
      <w:tr w:rsidR="00417F4B" w14:paraId="26A3BA63" w14:textId="77777777" w:rsidTr="00EE2C0E">
        <w:tc>
          <w:tcPr>
            <w:tcW w:w="645" w:type="dxa"/>
            <w:shd w:val="clear" w:color="auto" w:fill="B4C6E7" w:themeFill="accent1" w:themeFillTint="66"/>
          </w:tcPr>
          <w:p w14:paraId="7F2F6FF9" w14:textId="77777777" w:rsidR="00417F4B" w:rsidRDefault="00417F4B" w:rsidP="00EE2C0E">
            <w:pPr>
              <w:rPr>
                <w:rFonts w:eastAsia="Bell MT" w:cs="Bell MT"/>
                <w:szCs w:val="24"/>
              </w:rPr>
            </w:pPr>
            <w:r w:rsidRPr="699595DC">
              <w:rPr>
                <w:rFonts w:eastAsia="Bell MT" w:cs="Bell MT"/>
                <w:szCs w:val="24"/>
              </w:rPr>
              <w:t>G4</w:t>
            </w:r>
          </w:p>
        </w:tc>
        <w:tc>
          <w:tcPr>
            <w:tcW w:w="8595" w:type="dxa"/>
          </w:tcPr>
          <w:p w14:paraId="59E7A4A2" w14:textId="77777777" w:rsidR="00417F4B" w:rsidRDefault="00417F4B" w:rsidP="00EE2C0E">
            <w:pPr>
              <w:rPr>
                <w:rFonts w:eastAsia="Bell MT" w:cs="Bell MT"/>
                <w:szCs w:val="24"/>
              </w:rPr>
            </w:pPr>
            <w:r w:rsidRPr="699595DC">
              <w:rPr>
                <w:rFonts w:eastAsia="Bell MT" w:cs="Bell MT"/>
                <w:szCs w:val="24"/>
              </w:rPr>
              <w:t>Everybody should be able to maintain social distancing in front of the stores.</w:t>
            </w:r>
          </w:p>
        </w:tc>
      </w:tr>
      <w:tr w:rsidR="00417F4B" w14:paraId="3114DA8B" w14:textId="77777777" w:rsidTr="00EE2C0E">
        <w:tc>
          <w:tcPr>
            <w:tcW w:w="645" w:type="dxa"/>
            <w:shd w:val="clear" w:color="auto" w:fill="B4C6E7" w:themeFill="accent1" w:themeFillTint="66"/>
          </w:tcPr>
          <w:p w14:paraId="72323224" w14:textId="77777777" w:rsidR="00417F4B" w:rsidRPr="699595DC" w:rsidRDefault="00417F4B" w:rsidP="00EE2C0E">
            <w:pPr>
              <w:rPr>
                <w:rFonts w:eastAsia="Bell MT" w:cs="Bell MT"/>
                <w:szCs w:val="24"/>
              </w:rPr>
            </w:pPr>
            <w:r>
              <w:rPr>
                <w:rFonts w:eastAsia="Bell MT" w:cs="Bell MT"/>
                <w:szCs w:val="24"/>
              </w:rPr>
              <w:t>G5</w:t>
            </w:r>
          </w:p>
        </w:tc>
        <w:tc>
          <w:tcPr>
            <w:tcW w:w="8595" w:type="dxa"/>
          </w:tcPr>
          <w:p w14:paraId="0ABA888A" w14:textId="1E41187D" w:rsidR="00417F4B" w:rsidRPr="699595DC" w:rsidRDefault="00417F4B" w:rsidP="00EE2C0E">
            <w:pPr>
              <w:rPr>
                <w:rFonts w:eastAsia="Bell MT" w:cs="Bell MT"/>
                <w:szCs w:val="24"/>
              </w:rPr>
            </w:pPr>
            <w:r>
              <w:rPr>
                <w:rFonts w:eastAsia="Bell MT" w:cs="Bell MT"/>
                <w:szCs w:val="24"/>
              </w:rPr>
              <w:t>Store</w:t>
            </w:r>
            <w:ins w:id="122" w:author="Cristian Sbrolli" w:date="2020-12-20T11:43:00Z">
              <w:r w:rsidR="0031699F">
                <w:rPr>
                  <w:rFonts w:eastAsia="Bell MT" w:cs="Bell MT"/>
                  <w:szCs w:val="24"/>
                </w:rPr>
                <w:t>s</w:t>
              </w:r>
            </w:ins>
            <w:del w:id="123" w:author="Cristian Sbrolli" w:date="2020-12-20T11:43:00Z">
              <w:r w:rsidDel="0031699F">
                <w:rPr>
                  <w:rFonts w:eastAsia="Bell MT" w:cs="Bell MT"/>
                  <w:szCs w:val="24"/>
                </w:rPr>
                <w:delText>s</w:delText>
              </w:r>
            </w:del>
            <w:r>
              <w:rPr>
                <w:rFonts w:eastAsia="Bell MT" w:cs="Bell MT"/>
                <w:szCs w:val="24"/>
              </w:rPr>
              <w:t xml:space="preserve"> should allow as many customers inside as permitted by law</w:t>
            </w:r>
            <w:del w:id="124" w:author="Cristian Sbrolli" w:date="2020-12-20T11:43:00Z">
              <w:r w:rsidDel="0031699F">
                <w:rPr>
                  <w:rFonts w:eastAsia="Bell MT" w:cs="Bell MT"/>
                  <w:szCs w:val="24"/>
                </w:rPr>
                <w:delText>, or chosen by the store manager</w:delText>
              </w:r>
            </w:del>
          </w:p>
        </w:tc>
      </w:tr>
    </w:tbl>
    <w:p w14:paraId="0810DA1F" w14:textId="77777777" w:rsidR="00417F4B" w:rsidRDefault="00417F4B" w:rsidP="00417F4B">
      <w:pPr>
        <w:pStyle w:val="Paragrafoelenco"/>
        <w:spacing w:line="240" w:lineRule="auto"/>
        <w:rPr>
          <w:rStyle w:val="Enfasidelicata"/>
          <w:i w:val="0"/>
          <w:iCs w:val="0"/>
          <w:sz w:val="28"/>
          <w:szCs w:val="28"/>
        </w:rPr>
      </w:pPr>
    </w:p>
    <w:p w14:paraId="098C7FA7" w14:textId="1490A287" w:rsidR="00417F4B" w:rsidRDefault="00417F4B" w:rsidP="00417F4B">
      <w:pPr>
        <w:pStyle w:val="Paragrafoelenco"/>
        <w:spacing w:line="240" w:lineRule="auto"/>
        <w:rPr>
          <w:ins w:id="125" w:author="Giorgio Romeo" w:date="2020-12-23T08:43:00Z"/>
          <w:rStyle w:val="Enfasidelicata"/>
          <w:i w:val="0"/>
          <w:iCs w:val="0"/>
          <w:sz w:val="28"/>
          <w:szCs w:val="28"/>
        </w:rPr>
      </w:pPr>
    </w:p>
    <w:p w14:paraId="0BB7C60D" w14:textId="77777777" w:rsidR="0020663D" w:rsidRDefault="0020663D" w:rsidP="00417F4B">
      <w:pPr>
        <w:pStyle w:val="Paragrafoelenco"/>
        <w:spacing w:line="240" w:lineRule="auto"/>
        <w:rPr>
          <w:rStyle w:val="Enfasidelicata"/>
          <w:i w:val="0"/>
          <w:iCs w:val="0"/>
          <w:sz w:val="28"/>
          <w:szCs w:val="28"/>
        </w:rPr>
      </w:pPr>
    </w:p>
    <w:p w14:paraId="6E09D978" w14:textId="3C362B28" w:rsidR="00417F4B" w:rsidRDefault="00417F4B" w:rsidP="00417F4B">
      <w:pPr>
        <w:spacing w:line="240" w:lineRule="auto"/>
        <w:rPr>
          <w:ins w:id="126" w:author="Giorgio Romeo" w:date="2020-12-27T23:11:00Z"/>
          <w:rStyle w:val="Enfasidelicata"/>
          <w:i w:val="0"/>
          <w:iCs w:val="0"/>
          <w:sz w:val="28"/>
          <w:szCs w:val="28"/>
        </w:rPr>
      </w:pPr>
    </w:p>
    <w:p w14:paraId="05227607" w14:textId="77777777" w:rsidR="00D84A1B" w:rsidRPr="00AC6E28" w:rsidRDefault="00D84A1B" w:rsidP="00417F4B">
      <w:pPr>
        <w:spacing w:line="240" w:lineRule="auto"/>
        <w:rPr>
          <w:rStyle w:val="Enfasidelicata"/>
          <w:i w:val="0"/>
          <w:iCs w:val="0"/>
          <w:sz w:val="28"/>
          <w:szCs w:val="28"/>
        </w:rPr>
      </w:pPr>
    </w:p>
    <w:p w14:paraId="0AE8CC74" w14:textId="600F5E06" w:rsidR="00417F4B" w:rsidRPr="00D01022" w:rsidRDefault="00417F4B" w:rsidP="00417F4B">
      <w:pPr>
        <w:pStyle w:val="Paragrafoelenco"/>
        <w:numPr>
          <w:ilvl w:val="2"/>
          <w:numId w:val="1"/>
        </w:numPr>
        <w:spacing w:line="240" w:lineRule="auto"/>
        <w:rPr>
          <w:rStyle w:val="Enfasidelicata"/>
          <w:i w:val="0"/>
          <w:iCs w:val="0"/>
          <w:szCs w:val="24"/>
        </w:rPr>
      </w:pPr>
      <w:r>
        <w:rPr>
          <w:rStyle w:val="Enfasidelicata"/>
          <w:i w:val="0"/>
          <w:iCs w:val="0"/>
          <w:szCs w:val="24"/>
        </w:rPr>
        <w:lastRenderedPageBreak/>
        <w:t>C</w:t>
      </w:r>
      <w:r w:rsidRPr="00D01022">
        <w:rPr>
          <w:rStyle w:val="Enfasidelicata"/>
          <w:i w:val="0"/>
          <w:iCs w:val="0"/>
          <w:szCs w:val="24"/>
        </w:rPr>
        <w:t>ustomers</w:t>
      </w:r>
      <w:ins w:id="127" w:author="Cristian Sbrolli" w:date="2020-12-23T11:07:00Z">
        <w:r w:rsidR="00B02349">
          <w:rPr>
            <w:rStyle w:val="Enfasidelicata"/>
            <w:i w:val="0"/>
            <w:iCs w:val="0"/>
            <w:szCs w:val="24"/>
          </w:rPr>
          <w:t xml:space="preserve"> related</w:t>
        </w:r>
      </w:ins>
    </w:p>
    <w:tbl>
      <w:tblPr>
        <w:tblStyle w:val="Grigliatabella"/>
        <w:tblW w:w="0" w:type="auto"/>
        <w:tblInd w:w="720" w:type="dxa"/>
        <w:tblLayout w:type="fixed"/>
        <w:tblLook w:val="06A0" w:firstRow="1" w:lastRow="0" w:firstColumn="1" w:lastColumn="0" w:noHBand="1" w:noVBand="1"/>
      </w:tblPr>
      <w:tblGrid>
        <w:gridCol w:w="840"/>
        <w:gridCol w:w="8400"/>
      </w:tblGrid>
      <w:tr w:rsidR="00417F4B" w14:paraId="46F8EDB7" w14:textId="77777777" w:rsidTr="00EE2C0E">
        <w:tc>
          <w:tcPr>
            <w:tcW w:w="840" w:type="dxa"/>
            <w:shd w:val="clear" w:color="auto" w:fill="B4C6E7" w:themeFill="accent1" w:themeFillTint="66"/>
          </w:tcPr>
          <w:p w14:paraId="1FF83B5C" w14:textId="77777777" w:rsidR="00417F4B" w:rsidRPr="003F5A77" w:rsidDel="00073837" w:rsidRDefault="00417F4B" w:rsidP="00EE2C0E">
            <w:r w:rsidRPr="003F5A77">
              <w:t>G6</w:t>
            </w:r>
          </w:p>
        </w:tc>
        <w:tc>
          <w:tcPr>
            <w:tcW w:w="8400" w:type="dxa"/>
          </w:tcPr>
          <w:p w14:paraId="1109FB43" w14:textId="63452047" w:rsidR="00417F4B" w:rsidRPr="003F5A77" w:rsidDel="00073837" w:rsidRDefault="00417F4B" w:rsidP="00EE2C0E">
            <w:pPr>
              <w:tabs>
                <w:tab w:val="left" w:pos="6375"/>
              </w:tabs>
            </w:pPr>
            <w:r w:rsidRPr="003F5A77">
              <w:t xml:space="preserve">Anyone who wants to book a visit to </w:t>
            </w:r>
            <w:r w:rsidRPr="0066394C">
              <w:rPr>
                <w:szCs w:val="24"/>
              </w:rPr>
              <w:t>any</w:t>
            </w:r>
            <w:r w:rsidRPr="003F5A77">
              <w:t xml:space="preserve"> store</w:t>
            </w:r>
            <w:r w:rsidRPr="0066394C">
              <w:rPr>
                <w:szCs w:val="24"/>
              </w:rPr>
              <w:t xml:space="preserve"> </w:t>
            </w:r>
            <w:r w:rsidRPr="003F5A77">
              <w:t>should decide their desired time to go</w:t>
            </w:r>
            <w:ins w:id="128" w:author="Cristian Sbrolli" w:date="2020-12-20T11:45:00Z">
              <w:r w:rsidR="0031699F">
                <w:t>.</w:t>
              </w:r>
            </w:ins>
            <w:del w:id="129" w:author="Cristian Sbrolli" w:date="2020-12-20T11:45:00Z">
              <w:r w:rsidDel="0031699F">
                <w:delText>, within the next 7 days</w:delText>
              </w:r>
              <w:r w:rsidRPr="003F5A77" w:rsidDel="0031699F">
                <w:delText>.</w:delText>
              </w:r>
            </w:del>
          </w:p>
        </w:tc>
      </w:tr>
      <w:tr w:rsidR="00417F4B" w14:paraId="55E3E61D" w14:textId="77777777" w:rsidTr="00EE2C0E">
        <w:tc>
          <w:tcPr>
            <w:tcW w:w="840" w:type="dxa"/>
            <w:shd w:val="clear" w:color="auto" w:fill="B4C6E7" w:themeFill="accent1" w:themeFillTint="66"/>
          </w:tcPr>
          <w:p w14:paraId="56C45E0B" w14:textId="77777777" w:rsidR="00417F4B" w:rsidRPr="003F5A77" w:rsidRDefault="00417F4B" w:rsidP="00EE2C0E">
            <w:r w:rsidRPr="003F5A77">
              <w:t>G7</w:t>
            </w:r>
          </w:p>
        </w:tc>
        <w:tc>
          <w:tcPr>
            <w:tcW w:w="8400" w:type="dxa"/>
          </w:tcPr>
          <w:p w14:paraId="4658C0A9" w14:textId="77777777" w:rsidR="00417F4B" w:rsidRPr="003F5A77" w:rsidRDefault="00417F4B" w:rsidP="00EE2C0E">
            <w:pPr>
              <w:tabs>
                <w:tab w:val="left" w:pos="6375"/>
              </w:tabs>
            </w:pPr>
            <w:r w:rsidRPr="003F5A77">
              <w:t>Anyone who wants to go in any store should not need to stand in queue in front of it.</w:t>
            </w:r>
          </w:p>
        </w:tc>
      </w:tr>
    </w:tbl>
    <w:p w14:paraId="22FFD4C2" w14:textId="77777777" w:rsidR="00417F4B" w:rsidRDefault="00417F4B" w:rsidP="00417F4B">
      <w:pPr>
        <w:ind w:left="720" w:firstLine="720"/>
        <w:rPr>
          <w:rFonts w:eastAsia="Bell MT" w:cs="Bell MT"/>
          <w:szCs w:val="24"/>
        </w:rPr>
      </w:pPr>
    </w:p>
    <w:p w14:paraId="4B91D15F" w14:textId="77777777" w:rsidR="00417F4B" w:rsidRDefault="00417F4B" w:rsidP="00417F4B">
      <w:pPr>
        <w:ind w:firstLine="720"/>
        <w:rPr>
          <w:rFonts w:eastAsia="Bell MT" w:cs="Bell MT"/>
          <w:szCs w:val="24"/>
        </w:rPr>
      </w:pPr>
      <w:r w:rsidRPr="00D01022">
        <w:rPr>
          <w:rFonts w:eastAsia="Bell MT" w:cs="Bell MT"/>
          <w:szCs w:val="24"/>
        </w:rPr>
        <w:t>A</w:t>
      </w:r>
      <w:r>
        <w:rPr>
          <w:rFonts w:eastAsia="Bell MT" w:cs="Bell MT"/>
          <w:szCs w:val="24"/>
        </w:rPr>
        <w:t>s</w:t>
      </w:r>
      <w:r w:rsidRPr="00D01022">
        <w:rPr>
          <w:rFonts w:eastAsia="Bell MT" w:cs="Bell MT"/>
          <w:szCs w:val="24"/>
        </w:rPr>
        <w:t xml:space="preserve"> subgoal</w:t>
      </w:r>
      <w:r>
        <w:rPr>
          <w:rFonts w:eastAsia="Bell MT" w:cs="Bell MT"/>
          <w:szCs w:val="24"/>
        </w:rPr>
        <w:t>s</w:t>
      </w:r>
      <w:r w:rsidRPr="699595DC">
        <w:rPr>
          <w:rFonts w:eastAsia="Bell MT" w:cs="Bell MT"/>
          <w:szCs w:val="24"/>
        </w:rPr>
        <w:t xml:space="preserve"> of these </w:t>
      </w:r>
      <w:r>
        <w:rPr>
          <w:rFonts w:eastAsia="Bell MT" w:cs="Bell MT"/>
          <w:szCs w:val="24"/>
        </w:rPr>
        <w:t>last two</w:t>
      </w:r>
      <w:r w:rsidRPr="699595DC">
        <w:rPr>
          <w:rFonts w:eastAsia="Bell MT" w:cs="Bell MT"/>
          <w:szCs w:val="24"/>
        </w:rPr>
        <w:t xml:space="preserve"> goals </w:t>
      </w:r>
      <w:r>
        <w:rPr>
          <w:rFonts w:eastAsia="Bell MT" w:cs="Bell MT"/>
          <w:szCs w:val="24"/>
        </w:rPr>
        <w:t xml:space="preserve">we </w:t>
      </w:r>
      <w:r w:rsidRPr="699595DC">
        <w:rPr>
          <w:rFonts w:eastAsia="Bell MT" w:cs="Bell MT"/>
          <w:szCs w:val="24"/>
        </w:rPr>
        <w:t xml:space="preserve">would </w:t>
      </w:r>
      <w:r>
        <w:rPr>
          <w:rFonts w:eastAsia="Bell MT" w:cs="Bell MT"/>
          <w:szCs w:val="24"/>
        </w:rPr>
        <w:t>hav</w:t>
      </w:r>
      <w:r w:rsidRPr="699595DC">
        <w:rPr>
          <w:rFonts w:eastAsia="Bell MT" w:cs="Bell MT"/>
          <w:szCs w:val="24"/>
        </w:rPr>
        <w:t>e:</w:t>
      </w:r>
    </w:p>
    <w:p w14:paraId="3419FA83" w14:textId="77777777" w:rsidR="00417F4B" w:rsidRDefault="00417F4B" w:rsidP="00417F4B">
      <w:pPr>
        <w:ind w:left="720" w:firstLine="720"/>
        <w:rPr>
          <w:rFonts w:eastAsia="Bell MT" w:cs="Bell MT"/>
          <w:szCs w:val="24"/>
        </w:rPr>
      </w:pPr>
      <w:r w:rsidRPr="699595DC">
        <w:rPr>
          <w:rFonts w:eastAsia="Bell MT" w:cs="Bell MT"/>
          <w:szCs w:val="24"/>
        </w:rPr>
        <w:t>Sub-G</w:t>
      </w:r>
      <w:r>
        <w:rPr>
          <w:rFonts w:eastAsia="Bell MT" w:cs="Bell MT"/>
          <w:szCs w:val="24"/>
        </w:rPr>
        <w:t>8</w:t>
      </w:r>
      <w:r w:rsidRPr="699595DC">
        <w:rPr>
          <w:rFonts w:eastAsia="Bell MT" w:cs="Bell MT"/>
          <w:szCs w:val="24"/>
        </w:rPr>
        <w:t xml:space="preserve">: “The ability to know which stores are available to go to, </w:t>
      </w:r>
      <w:r>
        <w:rPr>
          <w:rFonts w:eastAsia="Bell MT" w:cs="Bell MT"/>
          <w:szCs w:val="24"/>
        </w:rPr>
        <w:t>on request</w:t>
      </w:r>
      <w:r w:rsidRPr="699595DC">
        <w:rPr>
          <w:rFonts w:eastAsia="Bell MT" w:cs="Bell MT"/>
          <w:szCs w:val="24"/>
        </w:rPr>
        <w:t>.</w:t>
      </w:r>
      <w:r>
        <w:rPr>
          <w:rFonts w:eastAsia="Bell MT" w:cs="Bell MT"/>
          <w:szCs w:val="24"/>
        </w:rPr>
        <w:t>”</w:t>
      </w:r>
    </w:p>
    <w:p w14:paraId="63AC34A0" w14:textId="77777777" w:rsidR="00417F4B" w:rsidRDefault="00417F4B" w:rsidP="00417F4B">
      <w:pPr>
        <w:ind w:left="1440"/>
        <w:rPr>
          <w:rStyle w:val="Enfasidelicata"/>
          <w:i w:val="0"/>
          <w:iCs w:val="0"/>
          <w:szCs w:val="24"/>
        </w:rPr>
      </w:pPr>
      <w:r>
        <w:rPr>
          <w:rFonts w:eastAsia="Bell MT" w:cs="Bell MT"/>
          <w:szCs w:val="24"/>
        </w:rPr>
        <w:t>Sub-G9: “</w:t>
      </w:r>
      <w:r w:rsidRPr="008750D2">
        <w:rPr>
          <w:rStyle w:val="Enfasidelicata"/>
          <w:i w:val="0"/>
          <w:iCs w:val="0"/>
          <w:szCs w:val="24"/>
        </w:rPr>
        <w:t>Customers should be suggested different available stores to go to, if their requested one has no available spaces</w:t>
      </w:r>
      <w:r>
        <w:rPr>
          <w:rStyle w:val="Enfasidelicata"/>
          <w:i w:val="0"/>
          <w:iCs w:val="0"/>
          <w:szCs w:val="24"/>
        </w:rPr>
        <w:t>.”</w:t>
      </w:r>
    </w:p>
    <w:p w14:paraId="606BD170" w14:textId="77777777" w:rsidR="00417F4B" w:rsidRDefault="00417F4B" w:rsidP="00417F4B">
      <w:pPr>
        <w:ind w:left="1440"/>
        <w:rPr>
          <w:rStyle w:val="Enfasidelicata"/>
          <w:i w:val="0"/>
          <w:iCs w:val="0"/>
          <w:szCs w:val="24"/>
        </w:rPr>
      </w:pPr>
      <w:r>
        <w:rPr>
          <w:rStyle w:val="Enfasidelicata"/>
          <w:i w:val="0"/>
          <w:iCs w:val="0"/>
          <w:szCs w:val="24"/>
        </w:rPr>
        <w:t xml:space="preserve">Sub-G10: “Customers should be notified when they need to leave their location to reach the </w:t>
      </w:r>
      <w:proofErr w:type="gramStart"/>
      <w:r>
        <w:rPr>
          <w:rStyle w:val="Enfasidelicata"/>
          <w:i w:val="0"/>
          <w:iCs w:val="0"/>
          <w:szCs w:val="24"/>
        </w:rPr>
        <w:t>store</w:t>
      </w:r>
      <w:proofErr w:type="gramEnd"/>
      <w:r>
        <w:rPr>
          <w:rStyle w:val="Enfasidelicata"/>
          <w:i w:val="0"/>
          <w:iCs w:val="0"/>
          <w:szCs w:val="24"/>
        </w:rPr>
        <w:t xml:space="preserve"> they have an appointment </w:t>
      </w:r>
      <w:commentRangeStart w:id="130"/>
      <w:commentRangeStart w:id="131"/>
      <w:r>
        <w:rPr>
          <w:rStyle w:val="Enfasidelicata"/>
          <w:i w:val="0"/>
          <w:iCs w:val="0"/>
          <w:szCs w:val="24"/>
        </w:rPr>
        <w:t>to</w:t>
      </w:r>
      <w:commentRangeEnd w:id="130"/>
      <w:r w:rsidR="00B02349">
        <w:rPr>
          <w:rStyle w:val="Rimandocommento"/>
        </w:rPr>
        <w:commentReference w:id="130"/>
      </w:r>
      <w:commentRangeEnd w:id="131"/>
      <w:r w:rsidR="00B02349">
        <w:rPr>
          <w:rStyle w:val="Rimandocommento"/>
        </w:rPr>
        <w:commentReference w:id="131"/>
      </w:r>
      <w:r>
        <w:rPr>
          <w:rStyle w:val="Enfasidelicata"/>
          <w:i w:val="0"/>
          <w:iCs w:val="0"/>
          <w:szCs w:val="24"/>
        </w:rPr>
        <w:t>.”</w:t>
      </w:r>
    </w:p>
    <w:p w14:paraId="27B4AF69" w14:textId="77777777" w:rsidR="00073837" w:rsidRDefault="00073837" w:rsidP="00A8618B">
      <w:pPr>
        <w:ind w:left="1440"/>
        <w:rPr>
          <w:rFonts w:eastAsia="Bell MT" w:cs="Bell MT"/>
          <w:szCs w:val="24"/>
        </w:rPr>
      </w:pPr>
    </w:p>
    <w:p w14:paraId="69CF4820" w14:textId="1329B090" w:rsidR="00D1562B" w:rsidRPr="00D01022" w:rsidRDefault="00434F51" w:rsidP="00A8618B">
      <w:pPr>
        <w:ind w:left="720" w:firstLine="720"/>
        <w:rPr>
          <w:rFonts w:eastAsia="Bell MT" w:cs="Bell MT"/>
          <w:szCs w:val="24"/>
        </w:rPr>
      </w:pPr>
      <w:r>
        <w:rPr>
          <w:rFonts w:eastAsia="Bell MT" w:cs="Bell MT"/>
          <w:szCs w:val="24"/>
        </w:rPr>
        <w:br w:type="page"/>
      </w:r>
    </w:p>
    <w:p w14:paraId="5A3E592F" w14:textId="3C5D72A7" w:rsidR="699595DC" w:rsidRDefault="699595DC" w:rsidP="699595DC">
      <w:pPr>
        <w:pStyle w:val="Paragrafoelenco"/>
        <w:spacing w:line="240" w:lineRule="auto"/>
        <w:rPr>
          <w:rStyle w:val="Enfasidelicata"/>
          <w:i w:val="0"/>
          <w:iCs w:val="0"/>
          <w:sz w:val="28"/>
          <w:szCs w:val="28"/>
        </w:rPr>
      </w:pPr>
    </w:p>
    <w:p w14:paraId="092EFD88" w14:textId="514B89BF" w:rsidR="008B1B38" w:rsidRPr="00A8618B" w:rsidRDefault="001118E3" w:rsidP="00923D58">
      <w:pPr>
        <w:pStyle w:val="Paragrafoelenco"/>
        <w:numPr>
          <w:ilvl w:val="0"/>
          <w:numId w:val="10"/>
        </w:numPr>
        <w:spacing w:line="240" w:lineRule="auto"/>
        <w:rPr>
          <w:rStyle w:val="Enfasidelicata"/>
          <w:sz w:val="28"/>
          <w:szCs w:val="28"/>
        </w:rPr>
      </w:pPr>
      <w:r w:rsidRPr="00A8618B">
        <w:rPr>
          <w:rStyle w:val="Enfasidelicata"/>
          <w:sz w:val="32"/>
          <w:szCs w:val="32"/>
        </w:rPr>
        <w:t>Scope</w:t>
      </w:r>
    </w:p>
    <w:p w14:paraId="283DBFC8" w14:textId="1B4F4F8E" w:rsidR="003D51FB" w:rsidRDefault="003D51FB" w:rsidP="00D01022">
      <w:pPr>
        <w:spacing w:line="240" w:lineRule="auto"/>
        <w:jc w:val="both"/>
        <w:rPr>
          <w:rStyle w:val="Enfasidelicata"/>
          <w:i w:val="0"/>
          <w:iCs w:val="0"/>
          <w:sz w:val="28"/>
          <w:szCs w:val="28"/>
        </w:rPr>
      </w:pPr>
      <w:r w:rsidRPr="00D01022">
        <w:rPr>
          <w:rStyle w:val="Enfasidelicata"/>
          <w:i w:val="0"/>
          <w:iCs w:val="0"/>
          <w:szCs w:val="24"/>
        </w:rPr>
        <w:t xml:space="preserve">In the following tables are listed the most relevant world and shared phenomena. In this application, it is critical to consider, among world phenomena, the </w:t>
      </w:r>
      <w:r w:rsidR="00E13117" w:rsidRPr="00D01022">
        <w:rPr>
          <w:rStyle w:val="Enfasidelicata"/>
          <w:i w:val="0"/>
          <w:iCs w:val="0"/>
          <w:szCs w:val="24"/>
        </w:rPr>
        <w:t>behavior</w:t>
      </w:r>
      <w:r w:rsidRPr="00D01022">
        <w:rPr>
          <w:rStyle w:val="Enfasidelicata"/>
          <w:i w:val="0"/>
          <w:iCs w:val="0"/>
          <w:szCs w:val="24"/>
        </w:rPr>
        <w:t xml:space="preserve"> of the user, since there are some factors (</w:t>
      </w:r>
      <w:proofErr w:type="gramStart"/>
      <w:r w:rsidRPr="00D01022">
        <w:rPr>
          <w:rStyle w:val="Enfasidelicata"/>
          <w:i w:val="0"/>
          <w:iCs w:val="0"/>
          <w:szCs w:val="24"/>
        </w:rPr>
        <w:t>e.g.</w:t>
      </w:r>
      <w:proofErr w:type="gramEnd"/>
      <w:r w:rsidRPr="00D01022">
        <w:rPr>
          <w:rStyle w:val="Enfasidelicata"/>
          <w:i w:val="0"/>
          <w:iCs w:val="0"/>
          <w:szCs w:val="24"/>
        </w:rPr>
        <w:t xml:space="preserve"> W1,W2,W</w:t>
      </w:r>
      <w:r w:rsidR="00D078A2">
        <w:rPr>
          <w:rStyle w:val="Enfasidelicata"/>
          <w:i w:val="0"/>
          <w:iCs w:val="0"/>
          <w:szCs w:val="24"/>
        </w:rPr>
        <w:t>5</w:t>
      </w:r>
      <w:r w:rsidRPr="00D01022">
        <w:rPr>
          <w:rStyle w:val="Enfasidelicata"/>
          <w:i w:val="0"/>
          <w:iCs w:val="0"/>
          <w:szCs w:val="24"/>
        </w:rPr>
        <w:t>,W</w:t>
      </w:r>
      <w:r w:rsidR="00D078A2">
        <w:rPr>
          <w:rStyle w:val="Enfasidelicata"/>
          <w:i w:val="0"/>
          <w:iCs w:val="0"/>
          <w:szCs w:val="24"/>
        </w:rPr>
        <w:t>6</w:t>
      </w:r>
      <w:r w:rsidRPr="00D01022">
        <w:rPr>
          <w:rStyle w:val="Enfasidelicata"/>
          <w:i w:val="0"/>
          <w:iCs w:val="0"/>
          <w:szCs w:val="24"/>
        </w:rPr>
        <w:t>) that if not considered and handled, can create problems that may lead to unwanted situation, as the creation of a line in front of the store.</w:t>
      </w:r>
    </w:p>
    <w:p w14:paraId="7C283261" w14:textId="044D04C5" w:rsidR="003D51FB" w:rsidRPr="00A8618B" w:rsidRDefault="003D51FB" w:rsidP="003D51FB">
      <w:pPr>
        <w:pStyle w:val="Paragrafoelenco"/>
        <w:numPr>
          <w:ilvl w:val="0"/>
          <w:numId w:val="36"/>
        </w:numPr>
        <w:spacing w:line="240" w:lineRule="auto"/>
        <w:jc w:val="both"/>
        <w:rPr>
          <w:rStyle w:val="Enfasidelicata"/>
          <w:sz w:val="32"/>
          <w:szCs w:val="32"/>
        </w:rPr>
      </w:pPr>
      <w:r w:rsidRPr="00A8618B">
        <w:rPr>
          <w:rStyle w:val="Enfasidelicata"/>
          <w:sz w:val="32"/>
          <w:szCs w:val="32"/>
        </w:rPr>
        <w:t>World Phenomena</w:t>
      </w:r>
    </w:p>
    <w:tbl>
      <w:tblPr>
        <w:tblStyle w:val="Grigliatabella"/>
        <w:tblpPr w:leftFromText="141" w:rightFromText="141" w:vertAnchor="page" w:horzAnchor="margin" w:tblpY="4022"/>
        <w:tblW w:w="5000" w:type="pct"/>
        <w:tblLook w:val="04A0" w:firstRow="1" w:lastRow="0" w:firstColumn="1" w:lastColumn="0" w:noHBand="0" w:noVBand="1"/>
      </w:tblPr>
      <w:tblGrid>
        <w:gridCol w:w="1052"/>
        <w:gridCol w:w="8910"/>
      </w:tblGrid>
      <w:tr w:rsidR="001C30C0" w14:paraId="574DBA54" w14:textId="77777777" w:rsidTr="00D01022">
        <w:tc>
          <w:tcPr>
            <w:tcW w:w="528" w:type="pct"/>
            <w:shd w:val="clear" w:color="auto" w:fill="BFBFBF" w:themeFill="background1" w:themeFillShade="BF"/>
          </w:tcPr>
          <w:p w14:paraId="5310E12A"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W1</w:t>
            </w:r>
          </w:p>
        </w:tc>
        <w:tc>
          <w:tcPr>
            <w:tcW w:w="4472" w:type="pct"/>
          </w:tcPr>
          <w:p w14:paraId="499AEB9D" w14:textId="4CABC1D8"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w:t>
            </w:r>
            <w:r w:rsidR="00D52697">
              <w:rPr>
                <w:rStyle w:val="Enfasidelicata"/>
                <w:i w:val="0"/>
                <w:iCs w:val="0"/>
                <w:sz w:val="28"/>
                <w:szCs w:val="28"/>
              </w:rPr>
              <w:t xml:space="preserve"> reaches the </w:t>
            </w:r>
            <w:r w:rsidRPr="00AD455D">
              <w:rPr>
                <w:rStyle w:val="Enfasidelicata"/>
                <w:i w:val="0"/>
                <w:iCs w:val="0"/>
                <w:sz w:val="28"/>
                <w:szCs w:val="28"/>
              </w:rPr>
              <w:t xml:space="preserve">shop </w:t>
            </w:r>
          </w:p>
        </w:tc>
      </w:tr>
      <w:tr w:rsidR="001C30C0" w14:paraId="7A29CBF8" w14:textId="77777777" w:rsidTr="00D01022">
        <w:tc>
          <w:tcPr>
            <w:tcW w:w="528" w:type="pct"/>
            <w:shd w:val="clear" w:color="auto" w:fill="BFBFBF" w:themeFill="background1" w:themeFillShade="BF"/>
          </w:tcPr>
          <w:p w14:paraId="5BF20F9E"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W2</w:t>
            </w:r>
          </w:p>
        </w:tc>
        <w:tc>
          <w:tcPr>
            <w:tcW w:w="4472" w:type="pct"/>
          </w:tcPr>
          <w:p w14:paraId="704DF7D6" w14:textId="77777777"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 lines up in front of the shop</w:t>
            </w:r>
          </w:p>
        </w:tc>
      </w:tr>
      <w:tr w:rsidR="001C30C0" w14:paraId="5640ED57" w14:textId="77777777" w:rsidTr="00D01022">
        <w:tc>
          <w:tcPr>
            <w:tcW w:w="528" w:type="pct"/>
            <w:shd w:val="clear" w:color="auto" w:fill="BFBFBF" w:themeFill="background1" w:themeFillShade="BF"/>
          </w:tcPr>
          <w:p w14:paraId="3082D36B"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W3</w:t>
            </w:r>
          </w:p>
        </w:tc>
        <w:tc>
          <w:tcPr>
            <w:tcW w:w="4472" w:type="pct"/>
          </w:tcPr>
          <w:p w14:paraId="25F5801F" w14:textId="74384B57" w:rsidR="001C30C0" w:rsidRPr="00AD455D" w:rsidRDefault="00D078A2" w:rsidP="001C30C0">
            <w:pPr>
              <w:pStyle w:val="Paragrafoelenco"/>
              <w:ind w:left="0"/>
              <w:rPr>
                <w:rStyle w:val="Enfasidelicata"/>
                <w:i w:val="0"/>
                <w:iCs w:val="0"/>
                <w:sz w:val="28"/>
                <w:szCs w:val="28"/>
              </w:rPr>
            </w:pPr>
            <w:r>
              <w:rPr>
                <w:rStyle w:val="Enfasidelicata"/>
                <w:i w:val="0"/>
                <w:iCs w:val="0"/>
                <w:sz w:val="28"/>
                <w:szCs w:val="28"/>
              </w:rPr>
              <w:t>User maintains social distancing</w:t>
            </w:r>
          </w:p>
        </w:tc>
      </w:tr>
      <w:tr w:rsidR="00D078A2" w14:paraId="3986470E" w14:textId="77777777" w:rsidTr="00D01022">
        <w:tc>
          <w:tcPr>
            <w:tcW w:w="528" w:type="pct"/>
            <w:shd w:val="clear" w:color="auto" w:fill="BFBFBF" w:themeFill="background1" w:themeFillShade="BF"/>
          </w:tcPr>
          <w:p w14:paraId="13DE18C5" w14:textId="2EAF3A93"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4</w:t>
            </w:r>
          </w:p>
        </w:tc>
        <w:tc>
          <w:tcPr>
            <w:tcW w:w="4472" w:type="pct"/>
          </w:tcPr>
          <w:p w14:paraId="4A690233" w14:textId="62BB4302" w:rsidR="00D078A2" w:rsidRPr="00AD455D" w:rsidRDefault="00D078A2" w:rsidP="001C30C0">
            <w:pPr>
              <w:pStyle w:val="Paragrafoelenco"/>
              <w:ind w:left="0"/>
              <w:rPr>
                <w:rStyle w:val="Enfasidelicata"/>
                <w:i w:val="0"/>
                <w:iCs w:val="0"/>
                <w:sz w:val="28"/>
                <w:szCs w:val="28"/>
              </w:rPr>
            </w:pPr>
            <w:r w:rsidRPr="00AD455D">
              <w:rPr>
                <w:rStyle w:val="Enfasidelicata"/>
                <w:i w:val="0"/>
                <w:iCs w:val="0"/>
                <w:sz w:val="28"/>
                <w:szCs w:val="28"/>
              </w:rPr>
              <w:t>User gets into a corridor to get a product</w:t>
            </w:r>
          </w:p>
        </w:tc>
      </w:tr>
      <w:tr w:rsidR="00D078A2" w14:paraId="35BD2D41" w14:textId="77777777" w:rsidTr="00D01022">
        <w:tc>
          <w:tcPr>
            <w:tcW w:w="528" w:type="pct"/>
            <w:shd w:val="clear" w:color="auto" w:fill="BFBFBF" w:themeFill="background1" w:themeFillShade="BF"/>
          </w:tcPr>
          <w:p w14:paraId="6F60A678" w14:textId="450680DD"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5</w:t>
            </w:r>
          </w:p>
        </w:tc>
        <w:tc>
          <w:tcPr>
            <w:tcW w:w="4472" w:type="pct"/>
          </w:tcPr>
          <w:p w14:paraId="69DF473F" w14:textId="4AEA63E9"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takes physical ticket with him</w:t>
            </w:r>
          </w:p>
        </w:tc>
      </w:tr>
      <w:tr w:rsidR="00D078A2" w14:paraId="47C057E7" w14:textId="77777777" w:rsidTr="00D01022">
        <w:tc>
          <w:tcPr>
            <w:tcW w:w="528" w:type="pct"/>
            <w:shd w:val="clear" w:color="auto" w:fill="BFBFBF" w:themeFill="background1" w:themeFillShade="BF"/>
          </w:tcPr>
          <w:p w14:paraId="357DE9A3" w14:textId="1D07C05B" w:rsidR="00D078A2" w:rsidRPr="00302E57" w:rsidRDefault="00D078A2" w:rsidP="001C30C0">
            <w:pPr>
              <w:pStyle w:val="Paragrafoelenco"/>
              <w:ind w:left="0"/>
              <w:jc w:val="center"/>
              <w:rPr>
                <w:rStyle w:val="Enfasidelicata"/>
                <w:b/>
                <w:bCs/>
                <w:i w:val="0"/>
                <w:iCs w:val="0"/>
                <w:szCs w:val="24"/>
              </w:rPr>
            </w:pPr>
            <w:r>
              <w:rPr>
                <w:rStyle w:val="Enfasidelicata"/>
                <w:b/>
                <w:i w:val="0"/>
                <w:iCs w:val="0"/>
                <w:szCs w:val="24"/>
              </w:rPr>
              <w:t>W6</w:t>
            </w:r>
          </w:p>
        </w:tc>
        <w:tc>
          <w:tcPr>
            <w:tcW w:w="4472" w:type="pct"/>
          </w:tcPr>
          <w:p w14:paraId="3A78CF95" w14:textId="4D6B2D50"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loses physical ticket</w:t>
            </w:r>
          </w:p>
        </w:tc>
      </w:tr>
    </w:tbl>
    <w:p w14:paraId="7E4F4144" w14:textId="77777777" w:rsidR="00775122" w:rsidRDefault="00775122" w:rsidP="00D01022">
      <w:pPr>
        <w:pStyle w:val="Paragrafoelenco"/>
        <w:spacing w:line="240" w:lineRule="auto"/>
        <w:ind w:left="1069"/>
        <w:jc w:val="both"/>
        <w:rPr>
          <w:rStyle w:val="Enfasidelicata"/>
          <w:i w:val="0"/>
          <w:iCs w:val="0"/>
          <w:sz w:val="32"/>
          <w:szCs w:val="32"/>
        </w:rPr>
      </w:pPr>
    </w:p>
    <w:p w14:paraId="7C289988" w14:textId="27043D1D" w:rsidR="006E454A" w:rsidRPr="00A8618B" w:rsidRDefault="001C30C0">
      <w:pPr>
        <w:pStyle w:val="Paragrafoelenco"/>
        <w:numPr>
          <w:ilvl w:val="0"/>
          <w:numId w:val="36"/>
        </w:numPr>
        <w:spacing w:line="240" w:lineRule="auto"/>
        <w:jc w:val="both"/>
        <w:rPr>
          <w:rStyle w:val="Enfasidelicata"/>
          <w:sz w:val="32"/>
          <w:szCs w:val="32"/>
        </w:rPr>
      </w:pPr>
      <w:r w:rsidRPr="00A8618B">
        <w:rPr>
          <w:rStyle w:val="Enfasidelicata"/>
          <w:sz w:val="32"/>
          <w:szCs w:val="32"/>
        </w:rPr>
        <w:t xml:space="preserve"> </w:t>
      </w:r>
      <w:r w:rsidR="003D51FB" w:rsidRPr="00A8618B">
        <w:rPr>
          <w:rStyle w:val="Enfasidelicata"/>
          <w:sz w:val="32"/>
          <w:szCs w:val="32"/>
        </w:rPr>
        <w:t>Shared Phenomena</w:t>
      </w:r>
    </w:p>
    <w:tbl>
      <w:tblPr>
        <w:tblStyle w:val="Tabellagriglia1chiara"/>
        <w:tblpPr w:leftFromText="141" w:rightFromText="141" w:vertAnchor="text" w:horzAnchor="margin"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4049"/>
        <w:gridCol w:w="4098"/>
      </w:tblGrid>
      <w:tr w:rsidR="00775122" w14:paraId="56D4B2A9" w14:textId="77777777" w:rsidTr="00775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pct"/>
            <w:tcBorders>
              <w:top w:val="nil"/>
              <w:left w:val="nil"/>
              <w:bottom w:val="triple" w:sz="4" w:space="0" w:color="auto"/>
              <w:right w:val="nil"/>
            </w:tcBorders>
          </w:tcPr>
          <w:p w14:paraId="2DA53311" w14:textId="77777777" w:rsidR="00775122" w:rsidRPr="005C5088" w:rsidRDefault="00775122" w:rsidP="00775122">
            <w:pPr>
              <w:pStyle w:val="Paragrafoelenco"/>
              <w:ind w:left="0"/>
              <w:jc w:val="center"/>
              <w:rPr>
                <w:rStyle w:val="Enfasidelicata"/>
                <w:i w:val="0"/>
                <w:iCs w:val="0"/>
                <w:szCs w:val="24"/>
              </w:rPr>
            </w:pPr>
          </w:p>
        </w:tc>
        <w:tc>
          <w:tcPr>
            <w:tcW w:w="2030" w:type="pct"/>
            <w:tcBorders>
              <w:top w:val="nil"/>
              <w:left w:val="nil"/>
              <w:bottom w:val="triple" w:sz="4" w:space="0" w:color="auto"/>
              <w:right w:val="triple" w:sz="4" w:space="0" w:color="auto"/>
            </w:tcBorders>
          </w:tcPr>
          <w:p w14:paraId="35A4DE2E" w14:textId="77777777" w:rsidR="00775122" w:rsidRPr="005C5088" w:rsidRDefault="00775122" w:rsidP="00775122">
            <w:pPr>
              <w:pStyle w:val="Paragrafoelenco"/>
              <w:ind w:left="0"/>
              <w:cnfStyle w:val="100000000000" w:firstRow="1" w:lastRow="0" w:firstColumn="0" w:lastColumn="0" w:oddVBand="0" w:evenVBand="0" w:oddHBand="0" w:evenHBand="0" w:firstRowFirstColumn="0" w:firstRowLastColumn="0" w:lastRowFirstColumn="0" w:lastRowLastColumn="0"/>
              <w:rPr>
                <w:rStyle w:val="Enfasidelicata"/>
                <w:b w:val="0"/>
                <w:bCs w:val="0"/>
                <w:i w:val="0"/>
                <w:iCs w:val="0"/>
                <w:sz w:val="28"/>
                <w:szCs w:val="28"/>
              </w:rPr>
            </w:pPr>
          </w:p>
        </w:tc>
        <w:tc>
          <w:tcPr>
            <w:tcW w:w="2055" w:type="pct"/>
            <w:tcBorders>
              <w:top w:val="nil"/>
              <w:left w:val="triple" w:sz="4" w:space="0" w:color="auto"/>
              <w:bottom w:val="triple" w:sz="4" w:space="0" w:color="auto"/>
              <w:right w:val="nil"/>
            </w:tcBorders>
          </w:tcPr>
          <w:p w14:paraId="10EC5DBC" w14:textId="77777777" w:rsidR="00775122" w:rsidRPr="00302E57" w:rsidRDefault="00775122" w:rsidP="00775122">
            <w:pPr>
              <w:pStyle w:val="Paragrafoelenco"/>
              <w:ind w:left="0"/>
              <w:jc w:val="center"/>
              <w:cnfStyle w:val="100000000000" w:firstRow="1" w:lastRow="0" w:firstColumn="0" w:lastColumn="0" w:oddVBand="0" w:evenVBand="0" w:oddHBand="0" w:evenHBand="0" w:firstRowFirstColumn="0" w:firstRowLastColumn="0" w:lastRowFirstColumn="0" w:lastRowLastColumn="0"/>
              <w:rPr>
                <w:rStyle w:val="Enfasidelicata"/>
                <w:b w:val="0"/>
                <w:bCs w:val="0"/>
                <w:sz w:val="28"/>
                <w:szCs w:val="28"/>
              </w:rPr>
            </w:pPr>
            <w:r w:rsidRPr="00302E57">
              <w:rPr>
                <w:rStyle w:val="Enfasidelicata"/>
                <w:szCs w:val="24"/>
              </w:rPr>
              <w:t>Controlled by</w:t>
            </w:r>
          </w:p>
        </w:tc>
      </w:tr>
      <w:tr w:rsidR="00775122" w14:paraId="0A88CF0F"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top w:val="triple" w:sz="4" w:space="0" w:color="auto"/>
              <w:left w:val="single" w:sz="4" w:space="0" w:color="auto"/>
            </w:tcBorders>
            <w:shd w:val="clear" w:color="auto" w:fill="A6A6A6" w:themeFill="background1" w:themeFillShade="A6"/>
            <w:vAlign w:val="center"/>
          </w:tcPr>
          <w:p w14:paraId="38D6F488"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p>
        </w:tc>
        <w:tc>
          <w:tcPr>
            <w:tcW w:w="2030" w:type="pct"/>
            <w:tcBorders>
              <w:top w:val="triple" w:sz="4" w:space="0" w:color="auto"/>
            </w:tcBorders>
            <w:vAlign w:val="center"/>
          </w:tcPr>
          <w:p w14:paraId="296FD7E7"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w:t>
            </w:r>
            <w:r w:rsidRPr="005C5088">
              <w:rPr>
                <w:rStyle w:val="Enfasidelicata"/>
                <w:i w:val="0"/>
                <w:iCs w:val="0"/>
                <w:sz w:val="28"/>
                <w:szCs w:val="28"/>
              </w:rPr>
              <w:t xml:space="preserve"> </w:t>
            </w:r>
            <w:r>
              <w:rPr>
                <w:rStyle w:val="Enfasidelicata"/>
                <w:i w:val="0"/>
                <w:iCs w:val="0"/>
                <w:sz w:val="28"/>
                <w:szCs w:val="28"/>
              </w:rPr>
              <w:t>gets ticket through the app</w:t>
            </w:r>
          </w:p>
        </w:tc>
        <w:tc>
          <w:tcPr>
            <w:tcW w:w="2055" w:type="pct"/>
            <w:tcBorders>
              <w:top w:val="triple" w:sz="4" w:space="0" w:color="auto"/>
            </w:tcBorders>
            <w:vAlign w:val="center"/>
          </w:tcPr>
          <w:p w14:paraId="42BA923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14:paraId="2EEC764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3D7C1BF6"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S2</w:t>
            </w:r>
          </w:p>
        </w:tc>
        <w:tc>
          <w:tcPr>
            <w:tcW w:w="2030" w:type="pct"/>
            <w:vAlign w:val="center"/>
          </w:tcPr>
          <w:p w14:paraId="5D4977F8"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books a visit through the app</w:t>
            </w:r>
          </w:p>
        </w:tc>
        <w:tc>
          <w:tcPr>
            <w:tcW w:w="2055" w:type="pct"/>
            <w:vAlign w:val="center"/>
          </w:tcPr>
          <w:p w14:paraId="668C497F"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rsidRPr="00D95A76" w14:paraId="212E9614"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081BC1C"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S3</w:t>
            </w:r>
          </w:p>
        </w:tc>
        <w:tc>
          <w:tcPr>
            <w:tcW w:w="2030" w:type="pct"/>
            <w:vAlign w:val="center"/>
          </w:tcPr>
          <w:p w14:paraId="4C1A5ADC"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requests ticket from the dispenser</w:t>
            </w:r>
          </w:p>
        </w:tc>
        <w:tc>
          <w:tcPr>
            <w:tcW w:w="2055" w:type="pct"/>
            <w:vAlign w:val="center"/>
          </w:tcPr>
          <w:p w14:paraId="2A1C77D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rsidRPr="00D95A76" w14:paraId="648B966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40335E" w14:textId="77777777" w:rsidR="00775122" w:rsidRPr="00302E57" w:rsidRDefault="00775122" w:rsidP="00775122">
            <w:pPr>
              <w:pStyle w:val="Paragrafoelenco"/>
              <w:ind w:left="0"/>
              <w:jc w:val="center"/>
              <w:rPr>
                <w:rStyle w:val="Enfasidelicata"/>
                <w:bCs w:val="0"/>
                <w:i w:val="0"/>
                <w:iCs w:val="0"/>
                <w:szCs w:val="24"/>
              </w:rPr>
            </w:pPr>
            <w:r>
              <w:rPr>
                <w:rStyle w:val="Enfasidelicata"/>
                <w:bCs w:val="0"/>
                <w:i w:val="0"/>
                <w:iCs w:val="0"/>
                <w:szCs w:val="24"/>
              </w:rPr>
              <w:t>S4</w:t>
            </w:r>
          </w:p>
        </w:tc>
        <w:tc>
          <w:tcPr>
            <w:tcW w:w="2030" w:type="pct"/>
            <w:vAlign w:val="center"/>
          </w:tcPr>
          <w:p w14:paraId="20FF562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retrieves ticket from the dispenser</w:t>
            </w:r>
          </w:p>
        </w:tc>
        <w:tc>
          <w:tcPr>
            <w:tcW w:w="2055" w:type="pct"/>
            <w:vAlign w:val="center"/>
          </w:tcPr>
          <w:p w14:paraId="7E999239" w14:textId="77777777" w:rsidR="00775122"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rsidRPr="00D95A76" w14:paraId="50AFC38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A15FDCE" w14:textId="77777777" w:rsidR="00775122" w:rsidRPr="00302E57" w:rsidRDefault="00775122" w:rsidP="00775122">
            <w:pPr>
              <w:pStyle w:val="Paragrafoelenco"/>
              <w:ind w:left="0"/>
              <w:jc w:val="center"/>
              <w:rPr>
                <w:rStyle w:val="Enfasidelicata"/>
                <w:i w:val="0"/>
                <w:iCs w:val="0"/>
                <w:sz w:val="22"/>
                <w:szCs w:val="22"/>
              </w:rPr>
            </w:pPr>
            <w:r w:rsidRPr="00A4009C">
              <w:rPr>
                <w:rStyle w:val="Enfasidelicata"/>
                <w:i w:val="0"/>
                <w:iCs w:val="0"/>
                <w:szCs w:val="24"/>
              </w:rPr>
              <w:t>S</w:t>
            </w:r>
            <w:r>
              <w:rPr>
                <w:rStyle w:val="Enfasidelicata"/>
                <w:i w:val="0"/>
                <w:iCs w:val="0"/>
                <w:szCs w:val="24"/>
              </w:rPr>
              <w:t>5</w:t>
            </w:r>
          </w:p>
        </w:tc>
        <w:tc>
          <w:tcPr>
            <w:tcW w:w="2030" w:type="pct"/>
            <w:vAlign w:val="center"/>
          </w:tcPr>
          <w:p w14:paraId="18B6A280"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entrance</w:t>
            </w:r>
          </w:p>
        </w:tc>
        <w:tc>
          <w:tcPr>
            <w:tcW w:w="2055" w:type="pct"/>
            <w:vAlign w:val="center"/>
          </w:tcPr>
          <w:p w14:paraId="3184DA1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DCABAD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1EBFE37"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6</w:t>
            </w:r>
          </w:p>
        </w:tc>
        <w:tc>
          <w:tcPr>
            <w:tcW w:w="2030" w:type="pct"/>
            <w:vAlign w:val="center"/>
          </w:tcPr>
          <w:p w14:paraId="558428FE"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exit</w:t>
            </w:r>
          </w:p>
        </w:tc>
        <w:tc>
          <w:tcPr>
            <w:tcW w:w="2055" w:type="pct"/>
            <w:vAlign w:val="center"/>
          </w:tcPr>
          <w:p w14:paraId="4A258E23"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26D1EB25"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56EBA0D"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7</w:t>
            </w:r>
          </w:p>
        </w:tc>
        <w:tc>
          <w:tcPr>
            <w:tcW w:w="2030" w:type="pct"/>
            <w:vAlign w:val="center"/>
          </w:tcPr>
          <w:p w14:paraId="03E44670" w14:textId="23B63021"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unlocks</w:t>
            </w:r>
          </w:p>
        </w:tc>
        <w:tc>
          <w:tcPr>
            <w:tcW w:w="2055" w:type="pct"/>
            <w:vAlign w:val="center"/>
          </w:tcPr>
          <w:p w14:paraId="676EF5A0"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AAB929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E36B31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8</w:t>
            </w:r>
          </w:p>
        </w:tc>
        <w:tc>
          <w:tcPr>
            <w:tcW w:w="2030" w:type="pct"/>
            <w:vAlign w:val="center"/>
          </w:tcPr>
          <w:p w14:paraId="73828D71" w14:textId="1F612234"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locks</w:t>
            </w:r>
          </w:p>
        </w:tc>
        <w:tc>
          <w:tcPr>
            <w:tcW w:w="2055" w:type="pct"/>
            <w:vAlign w:val="center"/>
          </w:tcPr>
          <w:p w14:paraId="72791871"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0547202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22DE0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9</w:t>
            </w:r>
          </w:p>
        </w:tc>
        <w:tc>
          <w:tcPr>
            <w:tcW w:w="2030" w:type="pct"/>
            <w:vAlign w:val="center"/>
          </w:tcPr>
          <w:p w14:paraId="3BAD91F5"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is notified about his coming turn</w:t>
            </w:r>
          </w:p>
        </w:tc>
        <w:tc>
          <w:tcPr>
            <w:tcW w:w="2055" w:type="pct"/>
            <w:vAlign w:val="center"/>
          </w:tcPr>
          <w:p w14:paraId="0CC539C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49EB907"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4A83D60"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10</w:t>
            </w:r>
          </w:p>
        </w:tc>
        <w:tc>
          <w:tcPr>
            <w:tcW w:w="2030" w:type="pct"/>
            <w:vAlign w:val="center"/>
          </w:tcPr>
          <w:p w14:paraId="154745DF"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registers providing requested info</w:t>
            </w:r>
          </w:p>
        </w:tc>
        <w:tc>
          <w:tcPr>
            <w:tcW w:w="2055" w:type="pct"/>
            <w:vAlign w:val="center"/>
          </w:tcPr>
          <w:p w14:paraId="6A50461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916654B" w14:textId="77777777" w:rsidTr="00775122">
        <w:trPr>
          <w:trHeight w:val="47"/>
        </w:trPr>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782D09F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1</w:t>
            </w:r>
          </w:p>
        </w:tc>
        <w:tc>
          <w:tcPr>
            <w:tcW w:w="2030" w:type="pct"/>
            <w:vAlign w:val="center"/>
          </w:tcPr>
          <w:p w14:paraId="72E56E46"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queries available markets</w:t>
            </w:r>
          </w:p>
        </w:tc>
        <w:tc>
          <w:tcPr>
            <w:tcW w:w="2055" w:type="pct"/>
            <w:vAlign w:val="center"/>
          </w:tcPr>
          <w:p w14:paraId="66C47055"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54F517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B389DC1"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2</w:t>
            </w:r>
          </w:p>
        </w:tc>
        <w:tc>
          <w:tcPr>
            <w:tcW w:w="2030" w:type="pct"/>
            <w:vAlign w:val="center"/>
          </w:tcPr>
          <w:p w14:paraId="1608AEB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Shop manager queries statistics on shop entrances</w:t>
            </w:r>
          </w:p>
        </w:tc>
        <w:tc>
          <w:tcPr>
            <w:tcW w:w="2055" w:type="pct"/>
            <w:vAlign w:val="center"/>
          </w:tcPr>
          <w:p w14:paraId="66242FE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BF6B03" w14:paraId="59174FBB"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C5DBECC" w14:textId="7DE84FAC" w:rsidR="00BF6B03" w:rsidRPr="00A4009C" w:rsidRDefault="00BF6B03" w:rsidP="00775122">
            <w:pPr>
              <w:pStyle w:val="Paragrafoelenco"/>
              <w:ind w:left="0"/>
              <w:jc w:val="center"/>
              <w:rPr>
                <w:rStyle w:val="Enfasidelicata"/>
                <w:i w:val="0"/>
                <w:iCs w:val="0"/>
                <w:szCs w:val="24"/>
              </w:rPr>
            </w:pPr>
            <w:r>
              <w:rPr>
                <w:rStyle w:val="Enfasidelicata"/>
                <w:i w:val="0"/>
                <w:iCs w:val="0"/>
                <w:szCs w:val="24"/>
              </w:rPr>
              <w:t>S13</w:t>
            </w:r>
          </w:p>
        </w:tc>
        <w:tc>
          <w:tcPr>
            <w:tcW w:w="2030" w:type="pct"/>
            <w:vAlign w:val="center"/>
          </w:tcPr>
          <w:p w14:paraId="436D74A5" w14:textId="24D9C56A" w:rsidR="00BF6B03" w:rsidRDefault="00BF6B03"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User pushes turnstile</w:t>
            </w:r>
          </w:p>
        </w:tc>
        <w:tc>
          <w:tcPr>
            <w:tcW w:w="2055" w:type="pct"/>
            <w:vAlign w:val="center"/>
          </w:tcPr>
          <w:p w14:paraId="5920C44B" w14:textId="0EFE2AC7" w:rsidR="00BF6B03" w:rsidRDefault="00BF6B03"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bl>
    <w:p w14:paraId="5CD364DE" w14:textId="77777777" w:rsidR="00E13117" w:rsidRPr="003D51FB" w:rsidRDefault="00E13117" w:rsidP="00923D58">
      <w:pPr>
        <w:spacing w:line="240" w:lineRule="auto"/>
        <w:jc w:val="both"/>
        <w:rPr>
          <w:rStyle w:val="Enfasidelicata"/>
          <w:i w:val="0"/>
          <w:iCs w:val="0"/>
          <w:sz w:val="28"/>
          <w:szCs w:val="28"/>
        </w:rPr>
      </w:pPr>
    </w:p>
    <w:p w14:paraId="177C9EC4" w14:textId="1095E7E7" w:rsidR="001118E3" w:rsidRPr="00923D58" w:rsidRDefault="001118E3" w:rsidP="00D01022">
      <w:pPr>
        <w:rPr>
          <w:rStyle w:val="Enfasidelicata"/>
          <w:i w:val="0"/>
          <w:iCs w:val="0"/>
          <w:sz w:val="28"/>
          <w:szCs w:val="28"/>
        </w:rPr>
      </w:pPr>
    </w:p>
    <w:p w14:paraId="2971BC15" w14:textId="06019CEB" w:rsidR="001118E3" w:rsidRPr="00A8618B" w:rsidRDefault="001118E3" w:rsidP="00923D58">
      <w:pPr>
        <w:pStyle w:val="Paragrafoelenco"/>
        <w:numPr>
          <w:ilvl w:val="0"/>
          <w:numId w:val="10"/>
        </w:numPr>
        <w:spacing w:line="240" w:lineRule="auto"/>
        <w:rPr>
          <w:rStyle w:val="Enfasidelicata"/>
          <w:szCs w:val="24"/>
        </w:rPr>
      </w:pPr>
      <w:r w:rsidRPr="00A8618B">
        <w:rPr>
          <w:rStyle w:val="Enfasidelicata"/>
          <w:sz w:val="32"/>
          <w:szCs w:val="32"/>
        </w:rPr>
        <w:lastRenderedPageBreak/>
        <w:t>Definitions, Acronyms, Abbreviations</w:t>
      </w:r>
      <w:r w:rsidRPr="00A8618B">
        <w:rPr>
          <w:rStyle w:val="Enfasidelicata"/>
          <w:sz w:val="28"/>
          <w:szCs w:val="28"/>
        </w:rPr>
        <w:t xml:space="preserve"> </w:t>
      </w:r>
    </w:p>
    <w:p w14:paraId="0B4943E7" w14:textId="656BB14C" w:rsidR="001118E3" w:rsidRPr="00923D58" w:rsidRDefault="001118E3" w:rsidP="00571C1D">
      <w:pPr>
        <w:spacing w:line="240" w:lineRule="auto"/>
        <w:ind w:left="720"/>
        <w:rPr>
          <w:rStyle w:val="Enfasidelicata"/>
          <w:i w:val="0"/>
          <w:iCs w:val="0"/>
          <w:szCs w:val="24"/>
        </w:rPr>
      </w:pPr>
      <w:r w:rsidRPr="00923D58">
        <w:rPr>
          <w:rStyle w:val="Enfasidelicata"/>
          <w:i w:val="0"/>
          <w:iCs w:val="0"/>
          <w:szCs w:val="24"/>
        </w:rPr>
        <w:t>Physical user</w:t>
      </w:r>
      <w:r w:rsidR="003B3FEB">
        <w:rPr>
          <w:rStyle w:val="Enfasidelicata"/>
          <w:i w:val="0"/>
          <w:iCs w:val="0"/>
          <w:szCs w:val="24"/>
        </w:rPr>
        <w:t>:</w:t>
      </w:r>
      <w:r w:rsidRPr="00923D58">
        <w:rPr>
          <w:rStyle w:val="Enfasidelicata"/>
          <w:i w:val="0"/>
          <w:iCs w:val="0"/>
          <w:szCs w:val="24"/>
        </w:rPr>
        <w:t xml:space="preserve"> the person who goes directly to the market without using the application.</w:t>
      </w:r>
    </w:p>
    <w:p w14:paraId="14BEB955" w14:textId="57E9435E" w:rsidR="001118E3" w:rsidRDefault="001118E3" w:rsidP="00571C1D">
      <w:pPr>
        <w:spacing w:line="240" w:lineRule="auto"/>
        <w:ind w:left="720"/>
        <w:rPr>
          <w:rStyle w:val="Enfasidelicata"/>
          <w:i w:val="0"/>
          <w:iCs w:val="0"/>
          <w:szCs w:val="24"/>
        </w:rPr>
      </w:pPr>
      <w:r w:rsidRPr="00923D58">
        <w:rPr>
          <w:rStyle w:val="Enfasidelicata"/>
          <w:i w:val="0"/>
          <w:iCs w:val="0"/>
          <w:szCs w:val="24"/>
        </w:rPr>
        <w:t>Virtual user</w:t>
      </w:r>
      <w:r w:rsidR="003B3FEB">
        <w:rPr>
          <w:rStyle w:val="Enfasidelicata"/>
          <w:i w:val="0"/>
          <w:iCs w:val="0"/>
          <w:szCs w:val="24"/>
        </w:rPr>
        <w:t>:</w:t>
      </w:r>
      <w:r w:rsidRPr="00923D58">
        <w:rPr>
          <w:rStyle w:val="Enfasidelicata"/>
          <w:i w:val="0"/>
          <w:iCs w:val="0"/>
          <w:szCs w:val="24"/>
        </w:rPr>
        <w:t xml:space="preserve"> any person who uses the app to line up virtually and asks for a </w:t>
      </w:r>
      <w:r w:rsidR="00AD455C">
        <w:rPr>
          <w:rStyle w:val="Enfasidelicata"/>
          <w:i w:val="0"/>
          <w:iCs w:val="0"/>
          <w:szCs w:val="24"/>
        </w:rPr>
        <w:t>ticket</w:t>
      </w:r>
      <w:r w:rsidRPr="00923D58">
        <w:rPr>
          <w:rStyle w:val="Enfasidelicata"/>
          <w:i w:val="0"/>
          <w:iCs w:val="0"/>
          <w:szCs w:val="24"/>
        </w:rPr>
        <w:t>.</w:t>
      </w:r>
    </w:p>
    <w:p w14:paraId="4CE040D8" w14:textId="37399D28" w:rsidR="003B3FEB" w:rsidRPr="00923D58" w:rsidRDefault="003B3FEB" w:rsidP="00571C1D">
      <w:pPr>
        <w:spacing w:line="240" w:lineRule="auto"/>
        <w:ind w:left="720"/>
        <w:rPr>
          <w:rStyle w:val="Enfasidelicata"/>
          <w:i w:val="0"/>
          <w:iCs w:val="0"/>
          <w:szCs w:val="24"/>
        </w:rPr>
      </w:pPr>
      <w:r>
        <w:rPr>
          <w:rStyle w:val="Enfasidelicata"/>
          <w:i w:val="0"/>
          <w:iCs w:val="0"/>
          <w:szCs w:val="24"/>
        </w:rPr>
        <w:t>User: Either a physical user or a virtual user.</w:t>
      </w:r>
    </w:p>
    <w:p w14:paraId="73D89F22" w14:textId="18CA2B1C" w:rsidR="001118E3" w:rsidRDefault="001118E3" w:rsidP="00571C1D">
      <w:pPr>
        <w:spacing w:line="240" w:lineRule="auto"/>
        <w:ind w:left="720"/>
        <w:rPr>
          <w:rStyle w:val="Enfasidelicata"/>
          <w:i w:val="0"/>
          <w:iCs w:val="0"/>
          <w:szCs w:val="24"/>
        </w:rPr>
      </w:pPr>
      <w:commentRangeStart w:id="132"/>
      <w:r w:rsidRPr="00923D58">
        <w:rPr>
          <w:rStyle w:val="Enfasidelicata"/>
          <w:i w:val="0"/>
          <w:iCs w:val="0"/>
          <w:szCs w:val="24"/>
        </w:rPr>
        <w:t>Ticket</w:t>
      </w:r>
      <w:commentRangeEnd w:id="132"/>
      <w:r w:rsidRPr="00923D58">
        <w:rPr>
          <w:rStyle w:val="Rimandocommento"/>
        </w:rPr>
        <w:commentReference w:id="132"/>
      </w:r>
      <w:r w:rsidRPr="00923D58">
        <w:rPr>
          <w:rStyle w:val="Enfasidelicata"/>
          <w:i w:val="0"/>
          <w:iCs w:val="0"/>
          <w:szCs w:val="24"/>
        </w:rPr>
        <w:t>: QR</w:t>
      </w:r>
      <w:r w:rsidR="00380D90">
        <w:rPr>
          <w:rStyle w:val="Enfasidelicata"/>
          <w:i w:val="0"/>
          <w:iCs w:val="0"/>
          <w:szCs w:val="24"/>
        </w:rPr>
        <w:t xml:space="preserve"> c</w:t>
      </w:r>
      <w:r w:rsidRPr="00923D58">
        <w:rPr>
          <w:rStyle w:val="Enfasidelicata"/>
          <w:i w:val="0"/>
          <w:iCs w:val="0"/>
          <w:szCs w:val="24"/>
        </w:rPr>
        <w:t>ode that permits</w:t>
      </w:r>
      <w:del w:id="133" w:author="Giorgio Romeo" w:date="2020-12-23T08:43:00Z">
        <w:r w:rsidRPr="00923D58" w:rsidDel="0020663D">
          <w:rPr>
            <w:rStyle w:val="Enfasidelicata"/>
            <w:i w:val="0"/>
            <w:iCs w:val="0"/>
            <w:szCs w:val="24"/>
          </w:rPr>
          <w:delText xml:space="preserve"> you</w:delText>
        </w:r>
      </w:del>
      <w:r w:rsidRPr="00923D58">
        <w:rPr>
          <w:rStyle w:val="Enfasidelicata"/>
          <w:i w:val="0"/>
          <w:iCs w:val="0"/>
          <w:szCs w:val="24"/>
        </w:rPr>
        <w:t xml:space="preserve"> to enter inside the market at a certain time written on the ticket. </w:t>
      </w:r>
    </w:p>
    <w:p w14:paraId="7396FB02" w14:textId="5A127A76" w:rsidR="003B3FEB" w:rsidRDefault="003B3FEB" w:rsidP="699595DC">
      <w:pPr>
        <w:spacing w:line="240" w:lineRule="auto"/>
        <w:ind w:left="720"/>
        <w:rPr>
          <w:rStyle w:val="Enfasidelicata"/>
          <w:i w:val="0"/>
          <w:iCs w:val="0"/>
          <w:szCs w:val="24"/>
        </w:rPr>
      </w:pPr>
      <w:r w:rsidRPr="699595DC">
        <w:rPr>
          <w:rStyle w:val="Enfasidelicata"/>
          <w:i w:val="0"/>
          <w:iCs w:val="0"/>
          <w:szCs w:val="24"/>
        </w:rPr>
        <w:t>Store, Market, Supermarket, Shop: Any building that provides goods and services in return for money and are connected to the CLup application.</w:t>
      </w:r>
    </w:p>
    <w:p w14:paraId="2BA52547" w14:textId="4380E836" w:rsidR="7DEE8DD2" w:rsidRDefault="7DEE8DD2" w:rsidP="699595DC">
      <w:pPr>
        <w:spacing w:line="240" w:lineRule="auto"/>
        <w:ind w:left="720"/>
        <w:rPr>
          <w:rStyle w:val="Enfasidelicata"/>
          <w:i w:val="0"/>
          <w:iCs w:val="0"/>
          <w:szCs w:val="24"/>
        </w:rPr>
      </w:pPr>
      <w:r w:rsidRPr="699595DC">
        <w:rPr>
          <w:rStyle w:val="Enfasidelicata"/>
          <w:i w:val="0"/>
          <w:iCs w:val="0"/>
          <w:szCs w:val="24"/>
        </w:rPr>
        <w:t>Social distancing: the personal space to any single person as an area of radius 1m.</w:t>
      </w:r>
    </w:p>
    <w:p w14:paraId="040D703F" w14:textId="62A7B361" w:rsidR="7DEE8DD2" w:rsidRDefault="7DEE8DD2" w:rsidP="699595DC">
      <w:pPr>
        <w:spacing w:line="240" w:lineRule="auto"/>
        <w:ind w:left="720"/>
      </w:pPr>
      <w:r w:rsidRPr="699595DC">
        <w:rPr>
          <w:rStyle w:val="Enfasidelicata"/>
          <w:i w:val="0"/>
          <w:iCs w:val="0"/>
          <w:szCs w:val="24"/>
        </w:rPr>
        <w:t>Front of stores: the area that is property of the store and in which people queue up to wait for their turn.</w:t>
      </w:r>
    </w:p>
    <w:p w14:paraId="47FFCCFC" w14:textId="5D978E08" w:rsidR="0076201B" w:rsidRDefault="00380D90">
      <w:pPr>
        <w:spacing w:line="240" w:lineRule="auto"/>
        <w:ind w:left="720"/>
        <w:rPr>
          <w:rStyle w:val="Enfasidelicata"/>
          <w:i w:val="0"/>
          <w:iCs w:val="0"/>
          <w:szCs w:val="24"/>
        </w:rPr>
      </w:pPr>
      <w:r>
        <w:rPr>
          <w:rStyle w:val="Enfasidelicata"/>
          <w:i w:val="0"/>
          <w:iCs w:val="0"/>
          <w:szCs w:val="24"/>
        </w:rPr>
        <w:t>Authorized Account: Account associated to a Shop Manager, formally authorized through adequate procedures.</w:t>
      </w:r>
    </w:p>
    <w:p w14:paraId="1A30A003" w14:textId="17C9B897" w:rsidR="00CC2534" w:rsidRDefault="00CC2534">
      <w:pPr>
        <w:spacing w:line="240" w:lineRule="auto"/>
        <w:ind w:left="720"/>
        <w:rPr>
          <w:rStyle w:val="Enfasidelicata"/>
          <w:i w:val="0"/>
          <w:iCs w:val="0"/>
          <w:szCs w:val="24"/>
        </w:rPr>
      </w:pPr>
      <w:r>
        <w:rPr>
          <w:rStyle w:val="Enfasidelicata"/>
          <w:i w:val="0"/>
          <w:iCs w:val="0"/>
          <w:szCs w:val="24"/>
        </w:rPr>
        <w:t xml:space="preserve">Inactive User: a virtual user that does not click on any button in the </w:t>
      </w:r>
      <w:r w:rsidRPr="000A5E1D">
        <w:rPr>
          <w:rStyle w:val="Enfasidelicata"/>
          <w:szCs w:val="24"/>
        </w:rPr>
        <w:t>“Get a ticket”</w:t>
      </w:r>
      <w:r>
        <w:rPr>
          <w:rStyle w:val="Enfasidelicata"/>
          <w:i w:val="0"/>
          <w:iCs w:val="0"/>
          <w:szCs w:val="24"/>
        </w:rPr>
        <w:t xml:space="preserve"> or </w:t>
      </w:r>
      <w:r w:rsidRPr="000A5E1D">
        <w:rPr>
          <w:rStyle w:val="Enfasidelicata"/>
          <w:szCs w:val="24"/>
        </w:rPr>
        <w:t xml:space="preserve">“Book </w:t>
      </w:r>
      <w:r>
        <w:rPr>
          <w:rStyle w:val="Enfasidelicata"/>
          <w:szCs w:val="24"/>
        </w:rPr>
        <w:t xml:space="preserve">a </w:t>
      </w:r>
      <w:r w:rsidRPr="000A5E1D">
        <w:rPr>
          <w:rStyle w:val="Enfasidelicata"/>
          <w:szCs w:val="24"/>
        </w:rPr>
        <w:t xml:space="preserve">visit” </w:t>
      </w:r>
      <w:r>
        <w:rPr>
          <w:rStyle w:val="Enfasidelicata"/>
          <w:i w:val="0"/>
          <w:iCs w:val="0"/>
          <w:szCs w:val="24"/>
        </w:rPr>
        <w:t>page.</w:t>
      </w:r>
    </w:p>
    <w:p w14:paraId="69441DD1" w14:textId="26843586" w:rsidR="00AD455C" w:rsidRDefault="00AD455C" w:rsidP="00571C1D">
      <w:pPr>
        <w:spacing w:line="240" w:lineRule="auto"/>
        <w:ind w:left="720"/>
        <w:rPr>
          <w:rStyle w:val="Enfasidelicata"/>
          <w:i w:val="0"/>
          <w:iCs w:val="0"/>
          <w:szCs w:val="24"/>
        </w:rPr>
      </w:pPr>
    </w:p>
    <w:p w14:paraId="39062255" w14:textId="3B5FE9C0" w:rsidR="00434F51" w:rsidRDefault="00434F51" w:rsidP="00571C1D">
      <w:pPr>
        <w:spacing w:line="240" w:lineRule="auto"/>
        <w:ind w:left="720"/>
        <w:rPr>
          <w:rStyle w:val="Enfasidelicata"/>
          <w:i w:val="0"/>
          <w:iCs w:val="0"/>
          <w:szCs w:val="24"/>
        </w:rPr>
      </w:pPr>
    </w:p>
    <w:p w14:paraId="6997408A" w14:textId="6A93ED82" w:rsidR="00434F51" w:rsidRDefault="00434F51" w:rsidP="00571C1D">
      <w:pPr>
        <w:spacing w:line="240" w:lineRule="auto"/>
        <w:ind w:left="720"/>
        <w:rPr>
          <w:rStyle w:val="Enfasidelicata"/>
          <w:i w:val="0"/>
          <w:iCs w:val="0"/>
          <w:szCs w:val="24"/>
        </w:rPr>
      </w:pPr>
    </w:p>
    <w:p w14:paraId="480B8C56" w14:textId="7E139F99" w:rsidR="00434F51" w:rsidRDefault="00434F51" w:rsidP="00571C1D">
      <w:pPr>
        <w:spacing w:line="240" w:lineRule="auto"/>
        <w:ind w:left="720"/>
        <w:rPr>
          <w:rStyle w:val="Enfasidelicata"/>
          <w:i w:val="0"/>
          <w:iCs w:val="0"/>
          <w:szCs w:val="24"/>
        </w:rPr>
      </w:pPr>
    </w:p>
    <w:p w14:paraId="51DEA10C" w14:textId="64D53BEC" w:rsidR="00434F51" w:rsidRDefault="00434F51" w:rsidP="00571C1D">
      <w:pPr>
        <w:spacing w:line="240" w:lineRule="auto"/>
        <w:ind w:left="720"/>
        <w:rPr>
          <w:rStyle w:val="Enfasidelicata"/>
          <w:i w:val="0"/>
          <w:iCs w:val="0"/>
          <w:szCs w:val="24"/>
        </w:rPr>
      </w:pPr>
    </w:p>
    <w:p w14:paraId="6368C285" w14:textId="44FB56D6" w:rsidR="00434F51" w:rsidRDefault="00434F51" w:rsidP="00571C1D">
      <w:pPr>
        <w:spacing w:line="240" w:lineRule="auto"/>
        <w:ind w:left="720"/>
        <w:rPr>
          <w:rStyle w:val="Enfasidelicata"/>
          <w:i w:val="0"/>
          <w:iCs w:val="0"/>
          <w:szCs w:val="24"/>
        </w:rPr>
      </w:pPr>
    </w:p>
    <w:p w14:paraId="793F2682" w14:textId="06B5301B" w:rsidR="00434F51" w:rsidRDefault="00434F51" w:rsidP="00571C1D">
      <w:pPr>
        <w:spacing w:line="240" w:lineRule="auto"/>
        <w:ind w:left="720"/>
        <w:rPr>
          <w:rStyle w:val="Enfasidelicata"/>
          <w:i w:val="0"/>
          <w:iCs w:val="0"/>
          <w:szCs w:val="24"/>
        </w:rPr>
      </w:pPr>
    </w:p>
    <w:p w14:paraId="70033E6B" w14:textId="477E7B11" w:rsidR="00434F51" w:rsidRDefault="00434F51" w:rsidP="00571C1D">
      <w:pPr>
        <w:spacing w:line="240" w:lineRule="auto"/>
        <w:ind w:left="720"/>
        <w:rPr>
          <w:rStyle w:val="Enfasidelicata"/>
          <w:i w:val="0"/>
          <w:iCs w:val="0"/>
          <w:szCs w:val="24"/>
        </w:rPr>
      </w:pPr>
    </w:p>
    <w:p w14:paraId="5A44201A" w14:textId="029078FD" w:rsidR="00434F51" w:rsidRDefault="00434F51" w:rsidP="00571C1D">
      <w:pPr>
        <w:spacing w:line="240" w:lineRule="auto"/>
        <w:ind w:left="720"/>
        <w:rPr>
          <w:rStyle w:val="Enfasidelicata"/>
          <w:i w:val="0"/>
          <w:iCs w:val="0"/>
          <w:szCs w:val="24"/>
        </w:rPr>
      </w:pPr>
    </w:p>
    <w:p w14:paraId="7B7E38D4" w14:textId="345722B1" w:rsidR="00434F51" w:rsidRDefault="00434F51" w:rsidP="00571C1D">
      <w:pPr>
        <w:spacing w:line="240" w:lineRule="auto"/>
        <w:ind w:left="720"/>
        <w:rPr>
          <w:rStyle w:val="Enfasidelicata"/>
          <w:i w:val="0"/>
          <w:iCs w:val="0"/>
          <w:szCs w:val="24"/>
        </w:rPr>
      </w:pPr>
    </w:p>
    <w:p w14:paraId="0DDAACA8" w14:textId="191E6008" w:rsidR="00434F51" w:rsidRDefault="00434F51" w:rsidP="00571C1D">
      <w:pPr>
        <w:spacing w:line="240" w:lineRule="auto"/>
        <w:ind w:left="720"/>
        <w:rPr>
          <w:rStyle w:val="Enfasidelicata"/>
          <w:i w:val="0"/>
          <w:iCs w:val="0"/>
          <w:szCs w:val="24"/>
        </w:rPr>
      </w:pPr>
    </w:p>
    <w:p w14:paraId="3D56D2D2" w14:textId="46E299CE" w:rsidR="00434F51" w:rsidRDefault="00434F51" w:rsidP="00571C1D">
      <w:pPr>
        <w:spacing w:line="240" w:lineRule="auto"/>
        <w:ind w:left="720"/>
        <w:rPr>
          <w:rStyle w:val="Enfasidelicata"/>
          <w:i w:val="0"/>
          <w:iCs w:val="0"/>
          <w:szCs w:val="24"/>
        </w:rPr>
      </w:pPr>
    </w:p>
    <w:p w14:paraId="7E3353AA" w14:textId="121DAD2D" w:rsidR="00434F51" w:rsidRDefault="00434F51" w:rsidP="00571C1D">
      <w:pPr>
        <w:spacing w:line="240" w:lineRule="auto"/>
        <w:ind w:left="720"/>
        <w:rPr>
          <w:rStyle w:val="Enfasidelicata"/>
          <w:i w:val="0"/>
          <w:iCs w:val="0"/>
          <w:szCs w:val="24"/>
        </w:rPr>
      </w:pPr>
    </w:p>
    <w:p w14:paraId="17895A1D" w14:textId="0B52B7F2" w:rsidR="00434F51" w:rsidRDefault="00434F51" w:rsidP="00571C1D">
      <w:pPr>
        <w:spacing w:line="240" w:lineRule="auto"/>
        <w:ind w:left="720"/>
        <w:rPr>
          <w:rStyle w:val="Enfasidelicata"/>
          <w:i w:val="0"/>
          <w:iCs w:val="0"/>
          <w:szCs w:val="24"/>
        </w:rPr>
      </w:pPr>
    </w:p>
    <w:p w14:paraId="7F67753C" w14:textId="24358C42" w:rsidR="00434F51" w:rsidRDefault="00434F51" w:rsidP="00571C1D">
      <w:pPr>
        <w:spacing w:line="240" w:lineRule="auto"/>
        <w:ind w:left="720"/>
        <w:rPr>
          <w:ins w:id="134" w:author="Giorgio Romeo" w:date="2020-12-23T08:44:00Z"/>
          <w:rStyle w:val="Enfasidelicata"/>
          <w:i w:val="0"/>
          <w:iCs w:val="0"/>
          <w:szCs w:val="24"/>
        </w:rPr>
      </w:pPr>
    </w:p>
    <w:p w14:paraId="355287E9" w14:textId="77777777" w:rsidR="0020663D" w:rsidRPr="00923D58" w:rsidRDefault="0020663D" w:rsidP="00571C1D">
      <w:pPr>
        <w:spacing w:line="240" w:lineRule="auto"/>
        <w:ind w:left="720"/>
        <w:rPr>
          <w:rStyle w:val="Enfasidelicata"/>
          <w:i w:val="0"/>
          <w:iCs w:val="0"/>
          <w:szCs w:val="24"/>
        </w:rPr>
      </w:pPr>
    </w:p>
    <w:p w14:paraId="3605D7D0" w14:textId="75837535" w:rsidR="00C65B56" w:rsidRPr="00A8618B" w:rsidRDefault="001118E3" w:rsidP="00571C1D">
      <w:pPr>
        <w:pStyle w:val="Paragrafoelenco"/>
        <w:numPr>
          <w:ilvl w:val="0"/>
          <w:numId w:val="10"/>
        </w:numPr>
        <w:spacing w:line="240" w:lineRule="auto"/>
        <w:rPr>
          <w:rStyle w:val="Enfasidelicata"/>
          <w:sz w:val="32"/>
          <w:szCs w:val="32"/>
        </w:rPr>
      </w:pPr>
      <w:r w:rsidRPr="00A8618B">
        <w:rPr>
          <w:rStyle w:val="Enfasidelicata"/>
          <w:sz w:val="32"/>
          <w:szCs w:val="32"/>
        </w:rPr>
        <w:lastRenderedPageBreak/>
        <w:t>Revision history</w:t>
      </w:r>
    </w:p>
    <w:p w14:paraId="3940384A" w14:textId="77777777" w:rsidR="00E27365" w:rsidRPr="00D01022" w:rsidRDefault="00C65B56" w:rsidP="00C65B56">
      <w:pPr>
        <w:pStyle w:val="Paragrafoelenco"/>
        <w:spacing w:line="240" w:lineRule="auto"/>
        <w:rPr>
          <w:rStyle w:val="Enfasidelicata"/>
          <w:i w:val="0"/>
          <w:iCs w:val="0"/>
          <w:szCs w:val="24"/>
        </w:rPr>
      </w:pPr>
      <w:r w:rsidRPr="00D01022">
        <w:rPr>
          <w:rStyle w:val="Enfasidelicata"/>
          <w:i w:val="0"/>
          <w:iCs w:val="0"/>
          <w:szCs w:val="24"/>
        </w:rPr>
        <w:t>Group meetings:</w:t>
      </w:r>
    </w:p>
    <w:p w14:paraId="20A5D963" w14:textId="45431317" w:rsidR="00AD455C" w:rsidRDefault="00582023" w:rsidP="00C65B56">
      <w:pPr>
        <w:pStyle w:val="Paragrafoelenco"/>
        <w:spacing w:line="240" w:lineRule="auto"/>
        <w:rPr>
          <w:rStyle w:val="Enfasidelicata"/>
          <w:i w:val="0"/>
          <w:iCs w:val="0"/>
          <w:szCs w:val="24"/>
        </w:rPr>
      </w:pPr>
      <w:r w:rsidRPr="00923D58">
        <w:rPr>
          <w:rStyle w:val="Enfasidelicata"/>
          <w:i w:val="0"/>
          <w:iCs w:val="0"/>
          <w:sz w:val="28"/>
          <w:szCs w:val="28"/>
        </w:rPr>
        <w:br/>
      </w:r>
      <w:r w:rsidR="00C65B56">
        <w:rPr>
          <w:rStyle w:val="Enfasidelicata"/>
          <w:i w:val="0"/>
          <w:iCs w:val="0"/>
          <w:szCs w:val="24"/>
        </w:rPr>
        <w:tab/>
      </w:r>
      <w:r w:rsidR="003B3FEB">
        <w:rPr>
          <w:rStyle w:val="Enfasidelicata"/>
          <w:i w:val="0"/>
          <w:iCs w:val="0"/>
          <w:szCs w:val="24"/>
        </w:rPr>
        <w:t>1</w:t>
      </w:r>
      <w:r w:rsidR="003B3FEB" w:rsidRPr="00923D58">
        <w:rPr>
          <w:rStyle w:val="Enfasidelicata"/>
          <w:i w:val="0"/>
          <w:iCs w:val="0"/>
          <w:szCs w:val="24"/>
          <w:vertAlign w:val="superscript"/>
        </w:rPr>
        <w:t>st</w:t>
      </w:r>
      <w:r w:rsidR="003B3FEB">
        <w:rPr>
          <w:rStyle w:val="Enfasidelicata"/>
          <w:i w:val="0"/>
          <w:iCs w:val="0"/>
          <w:szCs w:val="24"/>
        </w:rPr>
        <w:t xml:space="preserve"> meeting:</w:t>
      </w:r>
      <w:r w:rsidR="00C65B56">
        <w:rPr>
          <w:rStyle w:val="Enfasidelicata"/>
          <w:i w:val="0"/>
          <w:iCs w:val="0"/>
          <w:szCs w:val="24"/>
        </w:rPr>
        <w:t xml:space="preserve"> Defined a very high level of what we want our application to be and what it will provide, by brainstorming scenarios and possible stakeholders’ needs and wants. Duration: 1.5h, 14/10/2020</w:t>
      </w:r>
    </w:p>
    <w:p w14:paraId="75BED57B" w14:textId="7538D73B"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2</w:t>
      </w:r>
      <w:r w:rsidRPr="00923D58">
        <w:rPr>
          <w:rStyle w:val="Enfasidelicata"/>
          <w:i w:val="0"/>
          <w:iCs w:val="0"/>
          <w:szCs w:val="24"/>
          <w:vertAlign w:val="superscript"/>
        </w:rPr>
        <w:t>nd</w:t>
      </w:r>
      <w:r>
        <w:rPr>
          <w:rStyle w:val="Enfasidelicata"/>
          <w:i w:val="0"/>
          <w:iCs w:val="0"/>
          <w:szCs w:val="24"/>
        </w:rPr>
        <w:t xml:space="preserve"> meeting:</w:t>
      </w:r>
      <w:r w:rsidR="00C65B56">
        <w:rPr>
          <w:rStyle w:val="Enfasidelicata"/>
          <w:i w:val="0"/>
          <w:iCs w:val="0"/>
          <w:szCs w:val="24"/>
        </w:rPr>
        <w:t xml:space="preserve"> Defined scenarios and some key World and Shared Phenomena. We categorized the shared phenomena into World/Machine controlled.</w:t>
      </w:r>
    </w:p>
    <w:p w14:paraId="0833C072"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17/10/2020</w:t>
      </w:r>
    </w:p>
    <w:p w14:paraId="0F74923B" w14:textId="1591749F"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3</w:t>
      </w:r>
      <w:r w:rsidRPr="00923D58">
        <w:rPr>
          <w:rStyle w:val="Enfasidelicata"/>
          <w:i w:val="0"/>
          <w:iCs w:val="0"/>
          <w:szCs w:val="24"/>
          <w:vertAlign w:val="superscript"/>
        </w:rPr>
        <w:t>rd</w:t>
      </w:r>
      <w:r>
        <w:rPr>
          <w:rStyle w:val="Enfasidelicata"/>
          <w:i w:val="0"/>
          <w:iCs w:val="0"/>
          <w:szCs w:val="24"/>
        </w:rPr>
        <w:t xml:space="preserve"> meeting:</w:t>
      </w:r>
      <w:r w:rsidR="00C65B56">
        <w:rPr>
          <w:rStyle w:val="Enfasidelicata"/>
          <w:i w:val="0"/>
          <w:iCs w:val="0"/>
          <w:szCs w:val="24"/>
        </w:rPr>
        <w:t xml:space="preserve"> Revised the R&amp;DD document of the last year’s group.</w:t>
      </w:r>
    </w:p>
    <w:p w14:paraId="472C17D3"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24/10/2020</w:t>
      </w:r>
    </w:p>
    <w:p w14:paraId="7560842B" w14:textId="04F92349" w:rsidR="00243BFD" w:rsidRDefault="003B3FEB" w:rsidP="00243BFD">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sidR="00243BFD">
        <w:rPr>
          <w:rStyle w:val="Enfasidelicata"/>
          <w:i w:val="0"/>
          <w:iCs w:val="0"/>
          <w:szCs w:val="24"/>
        </w:rPr>
        <w:t>4</w:t>
      </w:r>
      <w:r w:rsidR="00243BFD" w:rsidRPr="00923D58">
        <w:rPr>
          <w:rStyle w:val="Enfasidelicata"/>
          <w:i w:val="0"/>
          <w:iCs w:val="0"/>
          <w:szCs w:val="24"/>
          <w:vertAlign w:val="superscript"/>
        </w:rPr>
        <w:t>th</w:t>
      </w:r>
      <w:r w:rsidR="00243BFD">
        <w:rPr>
          <w:rStyle w:val="Enfasidelicata"/>
          <w:i w:val="0"/>
          <w:iCs w:val="0"/>
          <w:szCs w:val="24"/>
        </w:rPr>
        <w:t xml:space="preserve"> meeting:</w:t>
      </w:r>
      <w:r w:rsidR="00243BFD" w:rsidRPr="00243BFD">
        <w:rPr>
          <w:rStyle w:val="Enfasidelicata"/>
          <w:i w:val="0"/>
          <w:iCs w:val="0"/>
          <w:szCs w:val="24"/>
        </w:rPr>
        <w:t xml:space="preserve"> </w:t>
      </w:r>
      <w:r w:rsidR="00243BFD">
        <w:rPr>
          <w:rStyle w:val="Enfasidelicata"/>
          <w:i w:val="0"/>
          <w:iCs w:val="0"/>
          <w:szCs w:val="24"/>
        </w:rPr>
        <w:t xml:space="preserve">Defined Functional Requirements, Domain Assumptions and Goals </w:t>
      </w:r>
    </w:p>
    <w:p w14:paraId="12BB4F20"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t>Duration 1.5h, 14/11/2020</w:t>
      </w:r>
    </w:p>
    <w:p w14:paraId="36D72883"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br/>
      </w:r>
      <w:r>
        <w:rPr>
          <w:rStyle w:val="Enfasidelicata"/>
          <w:i w:val="0"/>
          <w:iCs w:val="0"/>
          <w:szCs w:val="24"/>
        </w:rPr>
        <w:tab/>
        <w:t>5</w:t>
      </w:r>
      <w:r w:rsidRPr="00923D58">
        <w:rPr>
          <w:rStyle w:val="Enfasidelicata"/>
          <w:i w:val="0"/>
          <w:iCs w:val="0"/>
          <w:szCs w:val="24"/>
          <w:vertAlign w:val="superscript"/>
        </w:rPr>
        <w:t>th</w:t>
      </w:r>
      <w:r>
        <w:rPr>
          <w:rStyle w:val="Enfasidelicata"/>
          <w:i w:val="0"/>
          <w:iCs w:val="0"/>
          <w:szCs w:val="24"/>
        </w:rPr>
        <w:t xml:space="preserve"> meeting: Defined Use Cases</w:t>
      </w:r>
      <w:r w:rsidRPr="00923D58">
        <w:rPr>
          <w:rStyle w:val="Enfasidelicata"/>
          <w:i w:val="0"/>
          <w:iCs w:val="0"/>
          <w:szCs w:val="24"/>
        </w:rPr>
        <w:br/>
      </w:r>
      <w:r>
        <w:rPr>
          <w:rStyle w:val="Enfasidelicata"/>
          <w:i w:val="0"/>
          <w:iCs w:val="0"/>
          <w:szCs w:val="24"/>
        </w:rPr>
        <w:t>Duration 2h, 21/11/2020</w:t>
      </w:r>
    </w:p>
    <w:p w14:paraId="6190B79B" w14:textId="77777777" w:rsidR="001A3C22" w:rsidRDefault="001A3C22" w:rsidP="00243BFD">
      <w:pPr>
        <w:pStyle w:val="Paragrafoelenco"/>
        <w:spacing w:line="240" w:lineRule="auto"/>
        <w:rPr>
          <w:rStyle w:val="Enfasidelicata"/>
          <w:i w:val="0"/>
          <w:iCs w:val="0"/>
          <w:szCs w:val="24"/>
        </w:rPr>
      </w:pPr>
    </w:p>
    <w:p w14:paraId="77D8E3F4" w14:textId="08934D3B" w:rsidR="00CC2534" w:rsidRDefault="001A3C22" w:rsidP="00923D58">
      <w:pPr>
        <w:pStyle w:val="Paragrafoelenco"/>
        <w:spacing w:line="240" w:lineRule="auto"/>
        <w:rPr>
          <w:rStyle w:val="Enfasidelicata"/>
          <w:i w:val="0"/>
          <w:iCs w:val="0"/>
          <w:szCs w:val="24"/>
        </w:rPr>
      </w:pPr>
      <w:r>
        <w:rPr>
          <w:rStyle w:val="Enfasidelicata"/>
          <w:i w:val="0"/>
          <w:iCs w:val="0"/>
          <w:szCs w:val="24"/>
        </w:rPr>
        <w:tab/>
        <w:t>6</w:t>
      </w:r>
      <w:r w:rsidRPr="00923D58">
        <w:rPr>
          <w:rStyle w:val="Enfasidelicata"/>
          <w:i w:val="0"/>
          <w:iCs w:val="0"/>
          <w:szCs w:val="24"/>
          <w:vertAlign w:val="superscript"/>
        </w:rPr>
        <w:t>th</w:t>
      </w:r>
      <w:r>
        <w:rPr>
          <w:rStyle w:val="Enfasidelicata"/>
          <w:i w:val="0"/>
          <w:iCs w:val="0"/>
          <w:szCs w:val="24"/>
        </w:rPr>
        <w:t xml:space="preserve"> meeting: Reviewed Goals and defined all the External Interfaces</w:t>
      </w:r>
      <w:r w:rsidRPr="00923D58">
        <w:rPr>
          <w:rStyle w:val="Enfasidelicata"/>
          <w:i w:val="0"/>
          <w:iCs w:val="0"/>
          <w:szCs w:val="24"/>
        </w:rPr>
        <w:br/>
      </w:r>
      <w:r>
        <w:rPr>
          <w:rStyle w:val="Enfasidelicata"/>
          <w:i w:val="0"/>
          <w:iCs w:val="0"/>
          <w:szCs w:val="24"/>
        </w:rPr>
        <w:t>Duration 1.5h, 25/11/2020</w:t>
      </w:r>
    </w:p>
    <w:p w14:paraId="33A3F595" w14:textId="34113710" w:rsidR="00CC2534" w:rsidRDefault="00CC2534" w:rsidP="00923D58">
      <w:pPr>
        <w:pStyle w:val="Paragrafoelenco"/>
        <w:spacing w:line="240" w:lineRule="auto"/>
        <w:rPr>
          <w:rStyle w:val="Enfasidelicata"/>
          <w:i w:val="0"/>
          <w:iCs w:val="0"/>
          <w:szCs w:val="24"/>
        </w:rPr>
      </w:pPr>
    </w:p>
    <w:p w14:paraId="4FBC31C9" w14:textId="5352F149" w:rsidR="00CC2534" w:rsidRDefault="00CC2534">
      <w:pPr>
        <w:pStyle w:val="Paragrafoelenco"/>
        <w:spacing w:line="240" w:lineRule="auto"/>
        <w:ind w:firstLine="720"/>
        <w:rPr>
          <w:rStyle w:val="Enfasidelicata"/>
          <w:i w:val="0"/>
          <w:iCs w:val="0"/>
          <w:szCs w:val="24"/>
        </w:rPr>
      </w:pPr>
      <w:r>
        <w:rPr>
          <w:rStyle w:val="Enfasidelicata"/>
          <w:i w:val="0"/>
          <w:iCs w:val="0"/>
          <w:szCs w:val="24"/>
        </w:rPr>
        <w:t>7</w:t>
      </w:r>
      <w:r w:rsidRPr="00923D58">
        <w:rPr>
          <w:rStyle w:val="Enfasidelicata"/>
          <w:i w:val="0"/>
          <w:iCs w:val="0"/>
          <w:szCs w:val="24"/>
          <w:vertAlign w:val="superscript"/>
        </w:rPr>
        <w:t>th</w:t>
      </w:r>
      <w:r>
        <w:rPr>
          <w:rStyle w:val="Enfasidelicata"/>
          <w:i w:val="0"/>
          <w:iCs w:val="0"/>
          <w:szCs w:val="24"/>
        </w:rPr>
        <w:t xml:space="preserve"> meeting: Reviewed Use Cases and defined new Requirements</w:t>
      </w:r>
      <w:r w:rsidRPr="00923D58">
        <w:rPr>
          <w:rStyle w:val="Enfasidelicata"/>
          <w:i w:val="0"/>
          <w:iCs w:val="0"/>
          <w:szCs w:val="24"/>
        </w:rPr>
        <w:br/>
      </w:r>
      <w:r>
        <w:rPr>
          <w:rStyle w:val="Enfasidelicata"/>
          <w:i w:val="0"/>
          <w:iCs w:val="0"/>
          <w:szCs w:val="24"/>
        </w:rPr>
        <w:t>Duration 1.5h, 01/12/2020</w:t>
      </w:r>
    </w:p>
    <w:p w14:paraId="2FFF514A" w14:textId="77777777" w:rsidR="009B18A7" w:rsidRDefault="009B18A7">
      <w:pPr>
        <w:pStyle w:val="Paragrafoelenco"/>
        <w:spacing w:line="240" w:lineRule="auto"/>
        <w:ind w:firstLine="720"/>
        <w:rPr>
          <w:rStyle w:val="Enfasidelicata"/>
          <w:i w:val="0"/>
          <w:iCs w:val="0"/>
          <w:szCs w:val="24"/>
        </w:rPr>
      </w:pPr>
    </w:p>
    <w:p w14:paraId="2AD72B8E" w14:textId="262913A6" w:rsidR="00960A38" w:rsidRPr="00960A38" w:rsidRDefault="00960A38">
      <w:pPr>
        <w:pStyle w:val="Paragrafoelenco"/>
        <w:spacing w:line="240" w:lineRule="auto"/>
        <w:ind w:firstLine="720"/>
        <w:rPr>
          <w:rStyle w:val="Enfasidelicata"/>
          <w:i w:val="0"/>
          <w:iCs w:val="0"/>
          <w:szCs w:val="24"/>
        </w:rPr>
      </w:pPr>
      <w:r>
        <w:rPr>
          <w:rStyle w:val="Enfasidelicata"/>
          <w:i w:val="0"/>
          <w:iCs w:val="0"/>
          <w:szCs w:val="24"/>
        </w:rPr>
        <w:t>8</w:t>
      </w:r>
      <w:r w:rsidRPr="00A8618B">
        <w:rPr>
          <w:rStyle w:val="Enfasidelicata"/>
          <w:i w:val="0"/>
          <w:iCs w:val="0"/>
          <w:szCs w:val="24"/>
          <w:vertAlign w:val="superscript"/>
        </w:rPr>
        <w:t>th</w:t>
      </w:r>
      <w:r>
        <w:rPr>
          <w:rStyle w:val="Enfasidelicata"/>
          <w:i w:val="0"/>
          <w:iCs w:val="0"/>
          <w:szCs w:val="24"/>
        </w:rPr>
        <w:t xml:space="preserve"> meeting: Added sections of Alloy code into the document</w:t>
      </w:r>
      <w:r>
        <w:rPr>
          <w:rStyle w:val="Enfasidelicata"/>
          <w:i w:val="0"/>
          <w:iCs w:val="0"/>
          <w:szCs w:val="24"/>
        </w:rPr>
        <w:br/>
        <w:t>Duration 1h</w:t>
      </w:r>
      <w:r>
        <w:rPr>
          <w:rStyle w:val="Enfasidelicata"/>
          <w:i w:val="0"/>
          <w:iCs w:val="0"/>
          <w:szCs w:val="24"/>
        </w:rPr>
        <w:tab/>
        <w:t>06/12/2020</w:t>
      </w:r>
    </w:p>
    <w:p w14:paraId="137A23CD" w14:textId="77777777" w:rsidR="00CC2534" w:rsidRDefault="00CC2534" w:rsidP="00923D58">
      <w:pPr>
        <w:pStyle w:val="Paragrafoelenco"/>
        <w:spacing w:line="240" w:lineRule="auto"/>
        <w:rPr>
          <w:rStyle w:val="Enfasidelicata"/>
          <w:i w:val="0"/>
          <w:iCs w:val="0"/>
          <w:szCs w:val="24"/>
        </w:rPr>
      </w:pPr>
    </w:p>
    <w:p w14:paraId="79CA7E60" w14:textId="6C69F1EA" w:rsidR="001118E3" w:rsidRPr="00923D58" w:rsidRDefault="001118E3" w:rsidP="00923D58">
      <w:pPr>
        <w:pStyle w:val="Paragrafoelenco"/>
        <w:spacing w:line="240" w:lineRule="auto"/>
        <w:rPr>
          <w:rStyle w:val="Enfasidelicata"/>
          <w:i w:val="0"/>
          <w:iCs w:val="0"/>
          <w:sz w:val="28"/>
          <w:szCs w:val="28"/>
        </w:rPr>
      </w:pPr>
    </w:p>
    <w:p w14:paraId="012BF370" w14:textId="37D49EBB" w:rsidR="00CC2534" w:rsidRPr="00A8618B" w:rsidRDefault="001118E3" w:rsidP="00CC2534">
      <w:pPr>
        <w:pStyle w:val="Paragrafoelenco"/>
        <w:numPr>
          <w:ilvl w:val="0"/>
          <w:numId w:val="10"/>
        </w:numPr>
        <w:spacing w:line="240" w:lineRule="auto"/>
        <w:rPr>
          <w:rStyle w:val="Enfasidelicata"/>
          <w:sz w:val="32"/>
          <w:szCs w:val="32"/>
        </w:rPr>
      </w:pPr>
      <w:r w:rsidRPr="00A8618B">
        <w:rPr>
          <w:rStyle w:val="Enfasidelicata"/>
          <w:sz w:val="32"/>
          <w:szCs w:val="32"/>
        </w:rPr>
        <w:t>Reference documents</w:t>
      </w:r>
    </w:p>
    <w:p w14:paraId="72DA4086" w14:textId="77777777" w:rsidR="00CC2534" w:rsidRPr="00CC2534" w:rsidRDefault="00CC2534" w:rsidP="00D01022">
      <w:pPr>
        <w:pStyle w:val="Paragrafoelenco"/>
        <w:spacing w:line="240" w:lineRule="auto"/>
        <w:rPr>
          <w:rStyle w:val="Enfasidelicata"/>
          <w:i w:val="0"/>
          <w:iCs w:val="0"/>
          <w:sz w:val="28"/>
          <w:szCs w:val="28"/>
        </w:rPr>
      </w:pPr>
    </w:p>
    <w:p w14:paraId="693A0A5F" w14:textId="7EB1926A" w:rsidR="00775122" w:rsidRPr="00D01022" w:rsidDel="00A71128" w:rsidRDefault="00CC2534">
      <w:pPr>
        <w:pStyle w:val="Paragrafoelenco"/>
        <w:numPr>
          <w:ilvl w:val="0"/>
          <w:numId w:val="65"/>
        </w:numPr>
        <w:spacing w:line="240" w:lineRule="auto"/>
        <w:ind w:left="1094" w:hanging="357"/>
        <w:rPr>
          <w:del w:id="135" w:author="Cristian Sbrolli" w:date="2020-12-20T12:00:00Z"/>
          <w:rStyle w:val="Enfasidelicata"/>
          <w:i w:val="0"/>
          <w:iCs w:val="0"/>
          <w:sz w:val="28"/>
          <w:szCs w:val="28"/>
        </w:rPr>
      </w:pPr>
      <w:del w:id="136" w:author="Cristian Sbrolli" w:date="2020-12-20T12:00:00Z">
        <w:r w:rsidRPr="000A5E1D" w:rsidDel="00A71128">
          <w:rPr>
            <w:rStyle w:val="Enfasidelicata"/>
            <w:i w:val="0"/>
            <w:iCs w:val="0"/>
            <w:szCs w:val="24"/>
          </w:rPr>
          <w:delText xml:space="preserve">Graphic demo of mobile application: </w:delText>
        </w:r>
        <w:r w:rsidR="0044323F" w:rsidDel="00A71128">
          <w:fldChar w:fldCharType="begin"/>
        </w:r>
        <w:r w:rsidR="0044323F" w:rsidDel="00A71128">
          <w:delInstrText xml:space="preserve"> HYPERLINK "https://customerlineup.bubbleapps.io" </w:delInstrText>
        </w:r>
        <w:r w:rsidR="0044323F" w:rsidDel="00A71128">
          <w:fldChar w:fldCharType="separate"/>
        </w:r>
        <w:r w:rsidR="00775122" w:rsidRPr="00FF2302" w:rsidDel="00A71128">
          <w:rPr>
            <w:rStyle w:val="Collegamentoipertestuale"/>
            <w:szCs w:val="24"/>
          </w:rPr>
          <w:delText>https://customerlineup.bubbleapps.io</w:delText>
        </w:r>
        <w:r w:rsidR="0044323F" w:rsidDel="00A71128">
          <w:rPr>
            <w:rStyle w:val="Collegamentoipertestuale"/>
            <w:szCs w:val="24"/>
          </w:rPr>
          <w:fldChar w:fldCharType="end"/>
        </w:r>
      </w:del>
    </w:p>
    <w:p w14:paraId="54D07E83" w14:textId="78B84B15" w:rsidR="001118E3" w:rsidRPr="00CC2534" w:rsidRDefault="00775122" w:rsidP="00D01022">
      <w:pPr>
        <w:pStyle w:val="Paragrafoelenco"/>
        <w:numPr>
          <w:ilvl w:val="0"/>
          <w:numId w:val="65"/>
        </w:numPr>
        <w:spacing w:line="240" w:lineRule="auto"/>
        <w:ind w:left="1094" w:hanging="357"/>
        <w:rPr>
          <w:rStyle w:val="Enfasidelicata"/>
          <w:i w:val="0"/>
          <w:iCs w:val="0"/>
          <w:sz w:val="28"/>
          <w:szCs w:val="28"/>
        </w:rPr>
      </w:pPr>
      <w:r>
        <w:rPr>
          <w:rStyle w:val="Enfasidelicata"/>
          <w:i w:val="0"/>
          <w:iCs w:val="0"/>
          <w:szCs w:val="24"/>
        </w:rPr>
        <w:t xml:space="preserve">ISO/IEEE standards for </w:t>
      </w:r>
      <w:r w:rsidRPr="00775122">
        <w:rPr>
          <w:rStyle w:val="Enfasidelicata"/>
          <w:i w:val="0"/>
          <w:iCs w:val="0"/>
          <w:szCs w:val="24"/>
        </w:rPr>
        <w:t>the engineering of requirements for systems and software products</w:t>
      </w:r>
      <w:r>
        <w:rPr>
          <w:rStyle w:val="Enfasidelicata"/>
          <w:i w:val="0"/>
          <w:iCs w:val="0"/>
          <w:szCs w:val="24"/>
        </w:rPr>
        <w:t xml:space="preserve">: </w:t>
      </w:r>
      <w:r w:rsidR="0081137C">
        <w:fldChar w:fldCharType="begin"/>
      </w:r>
      <w:r w:rsidR="0081137C">
        <w:instrText xml:space="preserve"> HYPERLINK "https://standards.ieee.org/standard/29148-2018.html%20" </w:instrText>
      </w:r>
      <w:r w:rsidR="0081137C">
        <w:fldChar w:fldCharType="separate"/>
      </w:r>
      <w:r w:rsidRPr="00775122">
        <w:rPr>
          <w:rStyle w:val="Collegamentoipertestuale"/>
          <w:szCs w:val="24"/>
        </w:rPr>
        <w:t>https://standards.ieee.org/standard/29148-2018.html</w:t>
      </w:r>
      <w:r w:rsidR="0081137C">
        <w:rPr>
          <w:rStyle w:val="Collegamentoipertestuale"/>
          <w:szCs w:val="24"/>
        </w:rPr>
        <w:fldChar w:fldCharType="end"/>
      </w:r>
      <w:r>
        <w:rPr>
          <w:rStyle w:val="Enfasidelicata"/>
          <w:i w:val="0"/>
          <w:iCs w:val="0"/>
          <w:szCs w:val="24"/>
        </w:rPr>
        <w:t xml:space="preserve"> </w:t>
      </w:r>
      <w:r w:rsidR="001118E3" w:rsidRPr="00CC2534">
        <w:rPr>
          <w:rStyle w:val="Enfasidelicata"/>
          <w:i w:val="0"/>
          <w:iCs w:val="0"/>
          <w:sz w:val="28"/>
          <w:szCs w:val="28"/>
        </w:rPr>
        <w:br/>
      </w:r>
      <w:r w:rsidR="001118E3" w:rsidRPr="00CC2534">
        <w:rPr>
          <w:rStyle w:val="Enfasidelicata"/>
          <w:i w:val="0"/>
          <w:iCs w:val="0"/>
          <w:sz w:val="28"/>
          <w:szCs w:val="28"/>
        </w:rPr>
        <w:br/>
      </w:r>
    </w:p>
    <w:p w14:paraId="3A221D73" w14:textId="771973CF" w:rsidR="00434F51" w:rsidRDefault="00434F51" w:rsidP="00571C1D">
      <w:pPr>
        <w:spacing w:line="240" w:lineRule="auto"/>
        <w:rPr>
          <w:rStyle w:val="Enfasidelicata"/>
          <w:i w:val="0"/>
          <w:iCs w:val="0"/>
          <w:szCs w:val="24"/>
        </w:rPr>
      </w:pPr>
    </w:p>
    <w:p w14:paraId="267CC104" w14:textId="77777777" w:rsidR="00173E72" w:rsidRDefault="00173E72" w:rsidP="00571C1D">
      <w:pPr>
        <w:spacing w:line="240" w:lineRule="auto"/>
        <w:rPr>
          <w:rStyle w:val="Enfasidelicata"/>
          <w:i w:val="0"/>
          <w:iCs w:val="0"/>
          <w:szCs w:val="24"/>
        </w:rPr>
      </w:pPr>
    </w:p>
    <w:p w14:paraId="0CE6F9E2" w14:textId="7D4AF732" w:rsidR="001118E3" w:rsidRDefault="001118E3" w:rsidP="00A8618B">
      <w:pPr>
        <w:rPr>
          <w:ins w:id="137" w:author="Cristian Sbrolli" w:date="2020-12-20T12:00:00Z"/>
          <w:rStyle w:val="Enfasidelicata"/>
          <w:i w:val="0"/>
          <w:iCs w:val="0"/>
          <w:szCs w:val="24"/>
        </w:rPr>
      </w:pPr>
    </w:p>
    <w:p w14:paraId="3FFA41C2" w14:textId="77777777" w:rsidR="00A71128" w:rsidRDefault="00A71128" w:rsidP="00A8618B">
      <w:pPr>
        <w:rPr>
          <w:rStyle w:val="Enfasidelicata"/>
          <w:i w:val="0"/>
          <w:iCs w:val="0"/>
          <w:szCs w:val="24"/>
        </w:rPr>
      </w:pPr>
    </w:p>
    <w:p w14:paraId="267BEADE" w14:textId="77777777" w:rsidR="00173E72" w:rsidRPr="00923D58" w:rsidRDefault="00173E72" w:rsidP="00A8618B">
      <w:pPr>
        <w:rPr>
          <w:rStyle w:val="Enfasidelicata"/>
          <w:i w:val="0"/>
          <w:iCs w:val="0"/>
          <w:szCs w:val="24"/>
        </w:rPr>
      </w:pPr>
    </w:p>
    <w:p w14:paraId="755E5D46" w14:textId="4317CCFB" w:rsidR="001118E3" w:rsidRPr="00923D58" w:rsidRDefault="001118E3">
      <w:pPr>
        <w:pStyle w:val="Paragrafoelenco"/>
        <w:numPr>
          <w:ilvl w:val="0"/>
          <w:numId w:val="9"/>
        </w:numPr>
        <w:spacing w:line="240" w:lineRule="auto"/>
        <w:rPr>
          <w:rStyle w:val="Enfasidelicata"/>
          <w:sz w:val="44"/>
          <w:szCs w:val="44"/>
        </w:rPr>
      </w:pPr>
      <w:r w:rsidRPr="00923D58">
        <w:rPr>
          <w:rStyle w:val="Enfasidelicata"/>
          <w:sz w:val="44"/>
          <w:szCs w:val="44"/>
        </w:rPr>
        <w:lastRenderedPageBreak/>
        <w:t>OVERALL DESCRIPTION</w:t>
      </w:r>
      <w:r w:rsidR="001A5FAF" w:rsidRPr="008B1B38">
        <w:rPr>
          <w:rStyle w:val="Enfasidelicata"/>
          <w:sz w:val="44"/>
          <w:szCs w:val="44"/>
        </w:rPr>
        <w:t xml:space="preserve"> </w:t>
      </w:r>
      <w:r w:rsidRPr="00923D58">
        <w:rPr>
          <w:rStyle w:val="Enfasidelicata"/>
          <w:sz w:val="44"/>
          <w:szCs w:val="44"/>
        </w:rPr>
        <w:br/>
      </w:r>
    </w:p>
    <w:p w14:paraId="1562FF69" w14:textId="53C916C4" w:rsidR="00BD50E7" w:rsidRPr="00A8618B" w:rsidRDefault="001118E3" w:rsidP="00571C1D">
      <w:pPr>
        <w:pStyle w:val="Paragrafoelenco"/>
        <w:numPr>
          <w:ilvl w:val="0"/>
          <w:numId w:val="12"/>
        </w:numPr>
        <w:spacing w:line="240" w:lineRule="auto"/>
        <w:rPr>
          <w:rStyle w:val="Enfasidelicata"/>
          <w:sz w:val="32"/>
          <w:szCs w:val="32"/>
        </w:rPr>
      </w:pPr>
      <w:r w:rsidRPr="00A8618B">
        <w:rPr>
          <w:rStyle w:val="Enfasidelicata"/>
          <w:sz w:val="32"/>
          <w:szCs w:val="32"/>
        </w:rPr>
        <w:t>Product perspective:</w:t>
      </w:r>
    </w:p>
    <w:p w14:paraId="647B3F35" w14:textId="6734C492" w:rsidR="00DC5D58" w:rsidRPr="008B1B38" w:rsidRDefault="00DC5D58" w:rsidP="00DC5D58">
      <w:pPr>
        <w:pStyle w:val="Paragrafoelenco"/>
        <w:spacing w:line="240" w:lineRule="auto"/>
        <w:rPr>
          <w:rStyle w:val="Enfasidelicata"/>
          <w:i w:val="0"/>
          <w:iCs w:val="0"/>
          <w:sz w:val="28"/>
          <w:szCs w:val="28"/>
        </w:rPr>
      </w:pPr>
    </w:p>
    <w:p w14:paraId="6E65F997" w14:textId="42D78AC8" w:rsidR="00DC5D58" w:rsidRDefault="00DC5D58" w:rsidP="00A8618B">
      <w:pPr>
        <w:pStyle w:val="Paragrafoelenco"/>
        <w:numPr>
          <w:ilvl w:val="0"/>
          <w:numId w:val="17"/>
        </w:numPr>
        <w:spacing w:line="240" w:lineRule="auto"/>
        <w:ind w:left="1321" w:hanging="357"/>
        <w:rPr>
          <w:rStyle w:val="Enfasidelicata"/>
          <w:i w:val="0"/>
          <w:iCs w:val="0"/>
          <w:sz w:val="28"/>
          <w:szCs w:val="28"/>
        </w:rPr>
      </w:pPr>
      <w:r w:rsidRPr="00923D58">
        <w:rPr>
          <w:rStyle w:val="Enfasidelicata"/>
          <w:i w:val="0"/>
          <w:iCs w:val="0"/>
          <w:sz w:val="28"/>
          <w:szCs w:val="28"/>
        </w:rPr>
        <w:t>Scenarios</w:t>
      </w:r>
    </w:p>
    <w:p w14:paraId="61F3E343" w14:textId="77777777" w:rsidR="00936631" w:rsidRPr="00923D58" w:rsidRDefault="00936631" w:rsidP="00923D58">
      <w:pPr>
        <w:pStyle w:val="Paragrafoelenco"/>
        <w:spacing w:line="240" w:lineRule="auto"/>
        <w:ind w:left="1080"/>
        <w:rPr>
          <w:rStyle w:val="Enfasidelicata"/>
          <w:i w:val="0"/>
          <w:iCs w:val="0"/>
          <w:sz w:val="28"/>
          <w:szCs w:val="28"/>
        </w:rPr>
      </w:pPr>
    </w:p>
    <w:p w14:paraId="43E384BF" w14:textId="49EFDE5A" w:rsidR="00111780" w:rsidRPr="00923D58" w:rsidRDefault="006332A6" w:rsidP="00295A63">
      <w:pPr>
        <w:pStyle w:val="Paragrafoelenco"/>
        <w:numPr>
          <w:ilvl w:val="0"/>
          <w:numId w:val="19"/>
        </w:numPr>
        <w:jc w:val="both"/>
      </w:pPr>
      <w:r w:rsidRPr="00923D58">
        <w:rPr>
          <w:rStyle w:val="Enfasidelicata"/>
          <w:i w:val="0"/>
          <w:iCs w:val="0"/>
          <w:color w:val="0D0D0D" w:themeColor="text1" w:themeTint="F2"/>
          <w:szCs w:val="24"/>
        </w:rPr>
        <w:t>Ha</w:t>
      </w:r>
      <w:r w:rsidR="00377EC6" w:rsidRPr="00923D58">
        <w:rPr>
          <w:rStyle w:val="Enfasidelicata"/>
          <w:i w:val="0"/>
          <w:iCs w:val="0"/>
          <w:color w:val="0D0D0D" w:themeColor="text1" w:themeTint="F2"/>
          <w:szCs w:val="24"/>
        </w:rPr>
        <w:t>j</w:t>
      </w:r>
      <w:r w:rsidRPr="00923D58">
        <w:rPr>
          <w:rStyle w:val="Enfasidelicata"/>
          <w:i w:val="0"/>
          <w:iCs w:val="0"/>
          <w:color w:val="0D0D0D" w:themeColor="text1" w:themeTint="F2"/>
          <w:szCs w:val="24"/>
        </w:rPr>
        <w:t xml:space="preserve">sen wishes to buy </w:t>
      </w:r>
      <w:r w:rsidR="00200B73" w:rsidRPr="00923D58">
        <w:rPr>
          <w:rStyle w:val="Enfasidelicata"/>
          <w:i w:val="0"/>
          <w:iCs w:val="0"/>
          <w:color w:val="0D0D0D" w:themeColor="text1" w:themeTint="F2"/>
          <w:szCs w:val="24"/>
        </w:rPr>
        <w:t xml:space="preserve">groceries </w:t>
      </w:r>
      <w:r w:rsidRPr="00923D58">
        <w:rPr>
          <w:rStyle w:val="Enfasidelicata"/>
          <w:i w:val="0"/>
          <w:iCs w:val="0"/>
          <w:color w:val="0D0D0D" w:themeColor="text1" w:themeTint="F2"/>
          <w:szCs w:val="24"/>
        </w:rPr>
        <w:t>but remembers that the nearest market</w:t>
      </w:r>
      <w:r w:rsidR="00A2714B" w:rsidRPr="00113680">
        <w:rPr>
          <w:rStyle w:val="Enfasidelicata"/>
          <w:i w:val="0"/>
          <w:iCs w:val="0"/>
          <w:color w:val="0D0D0D" w:themeColor="text1" w:themeTint="F2"/>
          <w:szCs w:val="24"/>
        </w:rPr>
        <w:t xml:space="preserve"> is small</w:t>
      </w:r>
      <w:r w:rsidR="00A2714B" w:rsidRPr="00923D58">
        <w:rPr>
          <w:rStyle w:val="Enfasidelicata"/>
          <w:i w:val="0"/>
          <w:iCs w:val="0"/>
          <w:color w:val="0D0D0D" w:themeColor="text1" w:themeTint="F2"/>
          <w:szCs w:val="24"/>
        </w:rPr>
        <w:t>,</w:t>
      </w:r>
      <w:r w:rsidRPr="00923D58">
        <w:rPr>
          <w:rStyle w:val="Enfasidelicata"/>
          <w:i w:val="0"/>
          <w:iCs w:val="0"/>
          <w:color w:val="0D0D0D" w:themeColor="text1" w:themeTint="F2"/>
          <w:szCs w:val="24"/>
        </w:rPr>
        <w:t xml:space="preserve"> and</w:t>
      </w:r>
      <w:r w:rsidR="00200B73" w:rsidRPr="00923D58">
        <w:rPr>
          <w:rStyle w:val="Enfasidelicata"/>
          <w:i w:val="0"/>
          <w:iCs w:val="0"/>
          <w:color w:val="0D0D0D" w:themeColor="text1" w:themeTint="F2"/>
          <w:szCs w:val="24"/>
        </w:rPr>
        <w:t xml:space="preserve"> he would probably have to wait for an hour</w:t>
      </w:r>
      <w:r w:rsidRPr="00923D58">
        <w:rPr>
          <w:rStyle w:val="Enfasidelicata"/>
          <w:i w:val="0"/>
          <w:iCs w:val="0"/>
          <w:color w:val="0D0D0D" w:themeColor="text1" w:themeTint="F2"/>
          <w:szCs w:val="24"/>
        </w:rPr>
        <w:t>. Instead of going downstairs and waiting in line</w:t>
      </w:r>
      <w:r w:rsidR="00200B73" w:rsidRPr="00923D58">
        <w:rPr>
          <w:rStyle w:val="Enfasidelicata"/>
          <w:i w:val="0"/>
          <w:iCs w:val="0"/>
          <w:color w:val="0D0D0D" w:themeColor="text1" w:themeTint="F2"/>
          <w:szCs w:val="24"/>
        </w:rPr>
        <w:t>:</w:t>
      </w:r>
    </w:p>
    <w:p w14:paraId="623F8213" w14:textId="2021AD9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H</w:t>
      </w:r>
      <w:r w:rsidR="006332A6" w:rsidRPr="699595DC">
        <w:rPr>
          <w:rStyle w:val="Enfasidelicata"/>
          <w:i w:val="0"/>
          <w:iCs w:val="0"/>
          <w:szCs w:val="24"/>
        </w:rPr>
        <w:t>e opens the app</w:t>
      </w:r>
      <w:r w:rsidR="00111780" w:rsidRPr="699595DC">
        <w:rPr>
          <w:rStyle w:val="Enfasidelicata"/>
          <w:i w:val="0"/>
          <w:iCs w:val="0"/>
          <w:szCs w:val="24"/>
        </w:rPr>
        <w:t xml:space="preserve"> on his </w:t>
      </w:r>
      <w:r w:rsidR="03975BFC" w:rsidRPr="699595DC">
        <w:rPr>
          <w:rStyle w:val="Enfasidelicata"/>
          <w:i w:val="0"/>
          <w:iCs w:val="0"/>
          <w:szCs w:val="24"/>
        </w:rPr>
        <w:t xml:space="preserve">device </w:t>
      </w:r>
      <w:r w:rsidR="006332A6" w:rsidRPr="699595DC">
        <w:rPr>
          <w:rStyle w:val="Enfasidelicata"/>
          <w:i w:val="0"/>
          <w:iCs w:val="0"/>
          <w:szCs w:val="24"/>
        </w:rPr>
        <w:t xml:space="preserve">and clicks on the button to </w:t>
      </w:r>
      <w:r w:rsidR="006332A6" w:rsidRPr="699595DC">
        <w:rPr>
          <w:rStyle w:val="Enfasidelicata"/>
          <w:szCs w:val="24"/>
        </w:rPr>
        <w:t>“</w:t>
      </w:r>
      <w:r w:rsidRPr="699595DC">
        <w:rPr>
          <w:rStyle w:val="Enfasidelicata"/>
          <w:szCs w:val="24"/>
        </w:rPr>
        <w:t>Get</w:t>
      </w:r>
      <w:r w:rsidR="006332A6" w:rsidRPr="699595DC">
        <w:rPr>
          <w:rStyle w:val="Enfasidelicata"/>
          <w:szCs w:val="24"/>
        </w:rPr>
        <w:t xml:space="preserve"> a</w:t>
      </w:r>
      <w:r w:rsidRPr="699595DC">
        <w:rPr>
          <w:rStyle w:val="Enfasidelicata"/>
          <w:szCs w:val="24"/>
        </w:rPr>
        <w:t xml:space="preserve"> </w:t>
      </w:r>
      <w:r w:rsidR="006332A6" w:rsidRPr="699595DC">
        <w:rPr>
          <w:rStyle w:val="Enfasidelicata"/>
          <w:szCs w:val="24"/>
        </w:rPr>
        <w:t>ticket”</w:t>
      </w:r>
    </w:p>
    <w:p w14:paraId="79C61AA9" w14:textId="7CF114ED" w:rsidR="006332A6" w:rsidRPr="00923D58" w:rsidRDefault="00200B73" w:rsidP="00295A63">
      <w:pPr>
        <w:pStyle w:val="Paragrafoelenco"/>
        <w:numPr>
          <w:ilvl w:val="0"/>
          <w:numId w:val="4"/>
        </w:numPr>
        <w:spacing w:after="60" w:line="240" w:lineRule="auto"/>
        <w:jc w:val="both"/>
        <w:rPr>
          <w:rStyle w:val="Enfasidelicata"/>
          <w:i w:val="0"/>
          <w:iCs w:val="0"/>
          <w:szCs w:val="24"/>
        </w:rPr>
      </w:pPr>
      <w:commentRangeStart w:id="138"/>
      <w:commentRangeStart w:id="139"/>
      <w:r w:rsidRPr="699595DC">
        <w:rPr>
          <w:rStyle w:val="Enfasidelicata"/>
          <w:i w:val="0"/>
          <w:iCs w:val="0"/>
          <w:szCs w:val="24"/>
        </w:rPr>
        <w:t xml:space="preserve">He chooses the market </w:t>
      </w:r>
      <w:del w:id="140" w:author="Giorgio Romeo" w:date="2020-12-23T08:44:00Z">
        <w:r w:rsidRPr="699595DC" w:rsidDel="0020663D">
          <w:rPr>
            <w:rStyle w:val="Enfasidelicata"/>
            <w:i w:val="0"/>
            <w:iCs w:val="0"/>
            <w:szCs w:val="24"/>
          </w:rPr>
          <w:delText>he wants to go</w:delText>
        </w:r>
      </w:del>
      <w:ins w:id="141" w:author="Giorgio Romeo" w:date="2020-12-23T08:44:00Z">
        <w:r w:rsidR="0020663D">
          <w:rPr>
            <w:rStyle w:val="Enfasidelicata"/>
            <w:i w:val="0"/>
            <w:iCs w:val="0"/>
            <w:szCs w:val="24"/>
          </w:rPr>
          <w:t>“</w:t>
        </w:r>
      </w:ins>
      <w:ins w:id="142" w:author="Giorgio Romeo" w:date="2020-12-23T08:47:00Z">
        <w:r w:rsidR="0020663D">
          <w:rPr>
            <w:rStyle w:val="Enfasidelicata"/>
            <w:i w:val="0"/>
            <w:iCs w:val="0"/>
            <w:szCs w:val="24"/>
          </w:rPr>
          <w:t>Eurospim”</w:t>
        </w:r>
      </w:ins>
      <w:r w:rsidRPr="699595DC">
        <w:rPr>
          <w:rStyle w:val="Enfasidelicata"/>
          <w:i w:val="0"/>
          <w:iCs w:val="0"/>
          <w:szCs w:val="24"/>
        </w:rPr>
        <w:t xml:space="preserve"> from a map</w:t>
      </w:r>
      <w:commentRangeEnd w:id="138"/>
      <w:r>
        <w:commentReference w:id="138"/>
      </w:r>
      <w:commentRangeEnd w:id="139"/>
      <w:r>
        <w:commentReference w:id="139"/>
      </w:r>
    </w:p>
    <w:p w14:paraId="319A9C8B" w14:textId="1A18E85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The system shows the first available </w:t>
      </w:r>
      <w:r w:rsidR="00FA17DD">
        <w:rPr>
          <w:rStyle w:val="Enfasidelicata"/>
          <w:i w:val="0"/>
          <w:iCs w:val="0"/>
          <w:szCs w:val="24"/>
        </w:rPr>
        <w:t>time slot</w:t>
      </w:r>
      <w:r w:rsidR="00FA17DD" w:rsidRPr="00923D58">
        <w:rPr>
          <w:rStyle w:val="Enfasidelicata"/>
          <w:i w:val="0"/>
          <w:iCs w:val="0"/>
          <w:szCs w:val="24"/>
        </w:rPr>
        <w:t xml:space="preserve"> </w:t>
      </w:r>
      <w:r w:rsidRPr="00923D58">
        <w:rPr>
          <w:rStyle w:val="Enfasidelicata"/>
          <w:i w:val="0"/>
          <w:iCs w:val="0"/>
          <w:szCs w:val="24"/>
        </w:rPr>
        <w:t>to enter the market</w:t>
      </w:r>
    </w:p>
    <w:p w14:paraId="5255BE98" w14:textId="52FF62C5"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Ha</w:t>
      </w:r>
      <w:r w:rsidR="00377EC6" w:rsidRPr="00923D58">
        <w:rPr>
          <w:rStyle w:val="Enfasidelicata"/>
          <w:i w:val="0"/>
          <w:iCs w:val="0"/>
          <w:szCs w:val="24"/>
        </w:rPr>
        <w:t>j</w:t>
      </w:r>
      <w:r w:rsidRPr="00923D58">
        <w:rPr>
          <w:rStyle w:val="Enfasidelicata"/>
          <w:i w:val="0"/>
          <w:iCs w:val="0"/>
          <w:szCs w:val="24"/>
        </w:rPr>
        <w:t xml:space="preserve">sen decides </w:t>
      </w:r>
      <w:r w:rsidR="00111780" w:rsidRPr="00923D58">
        <w:rPr>
          <w:rStyle w:val="Enfasidelicata"/>
          <w:i w:val="0"/>
          <w:iCs w:val="0"/>
          <w:szCs w:val="24"/>
        </w:rPr>
        <w:t xml:space="preserve">to </w:t>
      </w:r>
      <w:r w:rsidRPr="00923D58">
        <w:rPr>
          <w:rStyle w:val="Enfasidelicata"/>
          <w:i w:val="0"/>
          <w:iCs w:val="0"/>
          <w:szCs w:val="24"/>
        </w:rPr>
        <w:t>go</w:t>
      </w:r>
      <w:r w:rsidR="00111780" w:rsidRPr="00923D58">
        <w:rPr>
          <w:rStyle w:val="Enfasidelicata"/>
          <w:i w:val="0"/>
          <w:iCs w:val="0"/>
          <w:szCs w:val="24"/>
        </w:rPr>
        <w:t xml:space="preserve"> at that time and clicks on </w:t>
      </w:r>
      <w:r w:rsidR="00111780" w:rsidRPr="00923D58">
        <w:rPr>
          <w:rStyle w:val="Enfasidelicata"/>
          <w:szCs w:val="24"/>
        </w:rPr>
        <w:t>“Confirm”</w:t>
      </w:r>
    </w:p>
    <w:p w14:paraId="6113E197" w14:textId="2D17605B" w:rsidR="00111780" w:rsidRPr="00923D58" w:rsidRDefault="00222115"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The system sends a notification to remind </w:t>
      </w:r>
      <w:ins w:id="143" w:author="Giorgio Romeo" w:date="2020-12-23T08:46:00Z">
        <w:r w:rsidR="0020663D">
          <w:rPr>
            <w:rStyle w:val="Enfasidelicata"/>
            <w:i w:val="0"/>
            <w:iCs w:val="0"/>
            <w:szCs w:val="24"/>
          </w:rPr>
          <w:t xml:space="preserve">him </w:t>
        </w:r>
      </w:ins>
      <w:r w:rsidRPr="699595DC">
        <w:rPr>
          <w:rStyle w:val="Enfasidelicata"/>
          <w:i w:val="0"/>
          <w:iCs w:val="0"/>
          <w:szCs w:val="24"/>
        </w:rPr>
        <w:t xml:space="preserve">about his </w:t>
      </w:r>
      <w:commentRangeStart w:id="144"/>
      <w:commentRangeStart w:id="145"/>
      <w:r w:rsidRPr="00D01022">
        <w:rPr>
          <w:rStyle w:val="Enfasidelicata"/>
          <w:i w:val="0"/>
          <w:iCs w:val="0"/>
          <w:szCs w:val="24"/>
        </w:rPr>
        <w:t>appointment</w:t>
      </w:r>
      <w:commentRangeEnd w:id="144"/>
      <w:r>
        <w:commentReference w:id="144"/>
      </w:r>
      <w:commentRangeEnd w:id="145"/>
      <w:r>
        <w:commentReference w:id="145"/>
      </w:r>
      <w:r w:rsidR="00111780" w:rsidRPr="699595DC">
        <w:rPr>
          <w:rStyle w:val="Enfasidelicata"/>
          <w:i w:val="0"/>
          <w:iCs w:val="0"/>
          <w:szCs w:val="24"/>
        </w:rPr>
        <w:t xml:space="preserve">, </w:t>
      </w:r>
      <w:r w:rsidRPr="699595DC">
        <w:rPr>
          <w:rStyle w:val="Enfasidelicata"/>
          <w:i w:val="0"/>
          <w:iCs w:val="0"/>
          <w:szCs w:val="24"/>
        </w:rPr>
        <w:t>and Hajsen gets ready to go</w:t>
      </w:r>
    </w:p>
    <w:p w14:paraId="6D458FB5" w14:textId="7DC65F41"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He arrives in the market in the assigned time and opens his app again</w:t>
      </w:r>
    </w:p>
    <w:p w14:paraId="243F5785" w14:textId="463A41FD"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clicks on the “Show ticket” and scans it in the </w:t>
      </w:r>
      <w:proofErr w:type="spellStart"/>
      <w:r w:rsidRPr="00923D58">
        <w:rPr>
          <w:rStyle w:val="Enfasidelicata"/>
          <w:i w:val="0"/>
          <w:iCs w:val="0"/>
          <w:szCs w:val="24"/>
        </w:rPr>
        <w:t>apposite</w:t>
      </w:r>
      <w:proofErr w:type="spellEnd"/>
      <w:r w:rsidRPr="00923D58">
        <w:rPr>
          <w:rStyle w:val="Enfasidelicata"/>
          <w:i w:val="0"/>
          <w:iCs w:val="0"/>
          <w:szCs w:val="24"/>
        </w:rPr>
        <w:t xml:space="preserve"> machine</w:t>
      </w:r>
    </w:p>
    <w:p w14:paraId="44026A6A" w14:textId="2ACC79A6"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After he finishes buying the groceries and paying for it, he opens the app and shows the ticket to the cashier</w:t>
      </w:r>
    </w:p>
    <w:p w14:paraId="40A61574" w14:textId="63995FB0" w:rsidR="00222115"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Now he can exit the market</w:t>
      </w:r>
    </w:p>
    <w:p w14:paraId="0DF8CCD1" w14:textId="77777777" w:rsidR="00FA17DD" w:rsidRPr="00923D58" w:rsidRDefault="00FA17DD" w:rsidP="00295A63">
      <w:pPr>
        <w:pStyle w:val="Paragrafoelenco"/>
        <w:spacing w:after="60" w:line="240" w:lineRule="auto"/>
        <w:ind w:left="990"/>
        <w:jc w:val="both"/>
        <w:rPr>
          <w:rStyle w:val="Enfasidelicata"/>
          <w:i w:val="0"/>
          <w:iCs w:val="0"/>
          <w:szCs w:val="24"/>
        </w:rPr>
      </w:pPr>
    </w:p>
    <w:p w14:paraId="7372346B" w14:textId="77777777" w:rsidR="005702C3" w:rsidRPr="00923D58" w:rsidRDefault="005702C3" w:rsidP="00295A63">
      <w:pPr>
        <w:pStyle w:val="Paragrafoelenco"/>
        <w:spacing w:after="60" w:line="240" w:lineRule="auto"/>
        <w:jc w:val="both"/>
        <w:rPr>
          <w:rStyle w:val="Enfasidelicata"/>
          <w:i w:val="0"/>
          <w:iCs w:val="0"/>
          <w:szCs w:val="24"/>
        </w:rPr>
      </w:pPr>
    </w:p>
    <w:p w14:paraId="36860704" w14:textId="515F2CEB" w:rsidR="00A2714B" w:rsidRPr="00923D58" w:rsidRDefault="004539B3" w:rsidP="00295A63">
      <w:pPr>
        <w:pStyle w:val="Paragrafoelenco"/>
        <w:numPr>
          <w:ilvl w:val="0"/>
          <w:numId w:val="19"/>
        </w:numPr>
        <w:jc w:val="both"/>
        <w:rPr>
          <w:rFonts w:eastAsiaTheme="majorEastAsia" w:cstheme="majorBidi"/>
          <w:sz w:val="28"/>
          <w:szCs w:val="28"/>
        </w:rPr>
      </w:pPr>
      <w:r w:rsidRPr="00113680">
        <w:rPr>
          <w:rStyle w:val="Enfasidelicata"/>
          <w:i w:val="0"/>
          <w:iCs w:val="0"/>
          <w:szCs w:val="24"/>
        </w:rPr>
        <w:t>Giulio has just remembered that he promised to her fiancée a special dinner the following day. Since it</w:t>
      </w:r>
      <w:r w:rsidR="006719AB">
        <w:rPr>
          <w:rStyle w:val="Enfasidelicata"/>
          <w:i w:val="0"/>
          <w:iCs w:val="0"/>
          <w:szCs w:val="24"/>
        </w:rPr>
        <w:t xml:space="preserve"> i</w:t>
      </w:r>
      <w:r w:rsidRPr="00113680">
        <w:rPr>
          <w:rStyle w:val="Enfasidelicata"/>
          <w:i w:val="0"/>
          <w:iCs w:val="0"/>
          <w:szCs w:val="24"/>
        </w:rPr>
        <w:t xml:space="preserve">s too late </w:t>
      </w:r>
      <w:r w:rsidR="00C60896" w:rsidRPr="00113680">
        <w:rPr>
          <w:rStyle w:val="Enfasidelicata"/>
          <w:i w:val="0"/>
          <w:iCs w:val="0"/>
          <w:szCs w:val="24"/>
        </w:rPr>
        <w:t xml:space="preserve">and </w:t>
      </w:r>
      <w:r w:rsidRPr="00113680">
        <w:rPr>
          <w:rStyle w:val="Enfasidelicata"/>
          <w:i w:val="0"/>
          <w:iCs w:val="0"/>
          <w:szCs w:val="24"/>
        </w:rPr>
        <w:t xml:space="preserve">he has no time to do the shopping, he decides to book a visit to the nearest supermarket </w:t>
      </w:r>
      <w:r w:rsidR="00C60896" w:rsidRPr="00113680">
        <w:rPr>
          <w:rStyle w:val="Enfasidelicata"/>
          <w:i w:val="0"/>
          <w:iCs w:val="0"/>
          <w:szCs w:val="24"/>
        </w:rPr>
        <w:t>to his home</w:t>
      </w:r>
      <w:r w:rsidRPr="00113680">
        <w:rPr>
          <w:rStyle w:val="Enfasidelicata"/>
          <w:i w:val="0"/>
          <w:iCs w:val="0"/>
          <w:szCs w:val="24"/>
        </w:rPr>
        <w:t xml:space="preserve"> for the following day:</w:t>
      </w:r>
    </w:p>
    <w:p w14:paraId="5F1651C2" w14:textId="39A08E9E"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46"/>
      <w:commentRangeStart w:id="147"/>
      <w:r w:rsidRPr="699595DC">
        <w:rPr>
          <w:rStyle w:val="Enfasidelicata"/>
          <w:i w:val="0"/>
          <w:iCs w:val="0"/>
          <w:szCs w:val="24"/>
        </w:rPr>
        <w:t xml:space="preserve">his </w:t>
      </w:r>
      <w:commentRangeEnd w:id="146"/>
      <w:r>
        <w:commentReference w:id="146"/>
      </w:r>
      <w:commentRangeEnd w:id="147"/>
      <w:r>
        <w:commentReference w:id="147"/>
      </w:r>
      <w:r w:rsidR="4F314F65" w:rsidRPr="699595DC">
        <w:rPr>
          <w:rStyle w:val="Enfasidelicata"/>
          <w:i w:val="0"/>
          <w:iCs w:val="0"/>
          <w:szCs w:val="24"/>
        </w:rPr>
        <w:t xml:space="preserve">device </w:t>
      </w:r>
      <w:r w:rsidRPr="699595DC">
        <w:rPr>
          <w:rStyle w:val="Enfasidelicata"/>
          <w:i w:val="0"/>
          <w:iCs w:val="0"/>
          <w:szCs w:val="24"/>
        </w:rPr>
        <w:t xml:space="preserve">and clicks on the button to </w:t>
      </w:r>
      <w:r w:rsidRPr="699595DC">
        <w:rPr>
          <w:rStyle w:val="Enfasidelicata"/>
          <w:szCs w:val="24"/>
        </w:rPr>
        <w:t>“Book a visit”</w:t>
      </w:r>
    </w:p>
    <w:p w14:paraId="7E0B395F" w14:textId="455DC461"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w:t>
      </w:r>
      <w:r w:rsidR="09A6725E" w:rsidRPr="699595DC">
        <w:rPr>
          <w:rStyle w:val="Enfasidelicata"/>
          <w:i w:val="0"/>
          <w:iCs w:val="0"/>
          <w:szCs w:val="24"/>
        </w:rPr>
        <w:t>selects</w:t>
      </w:r>
      <w:r w:rsidR="004909D9">
        <w:rPr>
          <w:rStyle w:val="Enfasidelicata"/>
          <w:i w:val="0"/>
          <w:iCs w:val="0"/>
          <w:szCs w:val="24"/>
        </w:rPr>
        <w:t xml:space="preserve"> </w:t>
      </w:r>
      <w:ins w:id="148" w:author="Giorgio Romeo" w:date="2020-12-23T08:49:00Z">
        <w:r w:rsidR="0020663D">
          <w:rPr>
            <w:rStyle w:val="Enfasidelicata"/>
            <w:i w:val="0"/>
            <w:iCs w:val="0"/>
            <w:szCs w:val="24"/>
          </w:rPr>
          <w:t xml:space="preserve">“18:00” as </w:t>
        </w:r>
      </w:ins>
      <w:del w:id="149" w:author="Giorgio Romeo" w:date="2020-12-23T08:49:00Z">
        <w:r w:rsidRPr="699595DC" w:rsidDel="0020663D">
          <w:rPr>
            <w:rStyle w:val="Enfasidelicata"/>
            <w:i w:val="0"/>
            <w:iCs w:val="0"/>
            <w:szCs w:val="24"/>
          </w:rPr>
          <w:delText xml:space="preserve">the </w:delText>
        </w:r>
      </w:del>
      <w:r w:rsidRPr="699595DC">
        <w:rPr>
          <w:rStyle w:val="Enfasidelicata"/>
          <w:i w:val="0"/>
          <w:iCs w:val="0"/>
          <w:szCs w:val="24"/>
        </w:rPr>
        <w:t>time</w:t>
      </w:r>
      <w:r w:rsidR="00FE7600">
        <w:rPr>
          <w:rStyle w:val="Enfasidelicata"/>
          <w:i w:val="0"/>
          <w:iCs w:val="0"/>
          <w:szCs w:val="24"/>
        </w:rPr>
        <w:t xml:space="preserve"> slot</w:t>
      </w:r>
      <w:r w:rsidRPr="699595DC">
        <w:rPr>
          <w:rStyle w:val="Enfasidelicata"/>
          <w:i w:val="0"/>
          <w:iCs w:val="0"/>
          <w:szCs w:val="24"/>
        </w:rPr>
        <w:t xml:space="preserve"> </w:t>
      </w:r>
      <w:del w:id="150" w:author="Giorgio Romeo" w:date="2020-12-23T08:49:00Z">
        <w:r w:rsidRPr="699595DC" w:rsidDel="0020663D">
          <w:rPr>
            <w:rStyle w:val="Enfasidelicata"/>
            <w:i w:val="0"/>
            <w:iCs w:val="0"/>
            <w:szCs w:val="24"/>
          </w:rPr>
          <w:delText>he would want to go</w:delText>
        </w:r>
      </w:del>
    </w:p>
    <w:p w14:paraId="4EB5CD68" w14:textId="3D564626" w:rsidR="00C60896" w:rsidRPr="00923D58" w:rsidRDefault="00C60896"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selects </w:t>
      </w:r>
      <w:ins w:id="151" w:author="Giorgio Romeo" w:date="2020-12-23T08:50:00Z">
        <w:r w:rsidR="0020663D">
          <w:rPr>
            <w:rStyle w:val="Enfasidelicata"/>
            <w:i w:val="0"/>
            <w:iCs w:val="0"/>
            <w:szCs w:val="24"/>
          </w:rPr>
          <w:t xml:space="preserve">the </w:t>
        </w:r>
      </w:ins>
      <w:del w:id="152" w:author="Giorgio Romeo" w:date="2020-12-23T08:50:00Z">
        <w:r w:rsidR="00FE7600" w:rsidDel="0020663D">
          <w:rPr>
            <w:rStyle w:val="Enfasidelicata"/>
            <w:i w:val="0"/>
            <w:iCs w:val="0"/>
            <w:szCs w:val="24"/>
          </w:rPr>
          <w:delText xml:space="preserve">a </w:delText>
        </w:r>
      </w:del>
      <w:r w:rsidR="00FE7600">
        <w:rPr>
          <w:rStyle w:val="Enfasidelicata"/>
          <w:i w:val="0"/>
          <w:iCs w:val="0"/>
          <w:szCs w:val="24"/>
        </w:rPr>
        <w:t>store</w:t>
      </w:r>
      <w:ins w:id="153" w:author="Giorgio Romeo" w:date="2020-12-23T08:50:00Z">
        <w:r w:rsidR="0020663D">
          <w:rPr>
            <w:rStyle w:val="Enfasidelicata"/>
            <w:i w:val="0"/>
            <w:iCs w:val="0"/>
            <w:szCs w:val="24"/>
          </w:rPr>
          <w:t xml:space="preserve"> “Ellelunga”</w:t>
        </w:r>
      </w:ins>
      <w:r w:rsidR="00FE7600">
        <w:rPr>
          <w:rStyle w:val="Enfasidelicata"/>
          <w:i w:val="0"/>
          <w:iCs w:val="0"/>
          <w:szCs w:val="24"/>
        </w:rPr>
        <w:t xml:space="preserve"> </w:t>
      </w:r>
      <w:r w:rsidR="0055106F">
        <w:rPr>
          <w:rStyle w:val="Enfasidelicata"/>
          <w:i w:val="0"/>
          <w:iCs w:val="0"/>
          <w:szCs w:val="24"/>
        </w:rPr>
        <w:t>from</w:t>
      </w:r>
      <w:r w:rsidR="00FE7600">
        <w:rPr>
          <w:rStyle w:val="Enfasidelicata"/>
          <w:i w:val="0"/>
          <w:iCs w:val="0"/>
          <w:szCs w:val="24"/>
        </w:rPr>
        <w:t xml:space="preserve"> a map between </w:t>
      </w:r>
      <w:del w:id="154" w:author="Giorgio Romeo" w:date="2020-12-23T08:50:00Z">
        <w:r w:rsidR="00FE7600" w:rsidDel="0020663D">
          <w:rPr>
            <w:rStyle w:val="Enfasidelicata"/>
            <w:i w:val="0"/>
            <w:iCs w:val="0"/>
            <w:szCs w:val="24"/>
          </w:rPr>
          <w:delText xml:space="preserve">those </w:delText>
        </w:r>
        <w:r w:rsidR="0055106F" w:rsidDel="0020663D">
          <w:rPr>
            <w:rStyle w:val="Enfasidelicata"/>
            <w:i w:val="0"/>
            <w:iCs w:val="0"/>
            <w:szCs w:val="24"/>
          </w:rPr>
          <w:delText>ones</w:delText>
        </w:r>
      </w:del>
      <w:ins w:id="155" w:author="Giorgio Romeo" w:date="2020-12-23T08:50:00Z">
        <w:r w:rsidR="0020663D">
          <w:rPr>
            <w:rStyle w:val="Enfasidelicata"/>
            <w:i w:val="0"/>
            <w:iCs w:val="0"/>
            <w:szCs w:val="24"/>
          </w:rPr>
          <w:t>the stores</w:t>
        </w:r>
      </w:ins>
      <w:r w:rsidR="0055106F">
        <w:rPr>
          <w:rStyle w:val="Enfasidelicata"/>
          <w:i w:val="0"/>
          <w:iCs w:val="0"/>
          <w:szCs w:val="24"/>
        </w:rPr>
        <w:t xml:space="preserve"> </w:t>
      </w:r>
      <w:r w:rsidR="00FE7600">
        <w:rPr>
          <w:rStyle w:val="Enfasidelicata"/>
          <w:i w:val="0"/>
          <w:iCs w:val="0"/>
          <w:szCs w:val="24"/>
        </w:rPr>
        <w:t xml:space="preserve">provided </w:t>
      </w:r>
      <w:r w:rsidR="0055106F">
        <w:rPr>
          <w:rStyle w:val="Enfasidelicata"/>
          <w:i w:val="0"/>
          <w:iCs w:val="0"/>
          <w:szCs w:val="24"/>
        </w:rPr>
        <w:t>by the app</w:t>
      </w:r>
    </w:p>
    <w:p w14:paraId="630DBF5A" w14:textId="2C6EA1A8" w:rsidR="00C60896" w:rsidRPr="00923D58" w:rsidRDefault="00C60896" w:rsidP="00295A63">
      <w:pPr>
        <w:pStyle w:val="Paragrafoelenco"/>
        <w:numPr>
          <w:ilvl w:val="0"/>
          <w:numId w:val="4"/>
        </w:numPr>
        <w:spacing w:after="60" w:line="240" w:lineRule="auto"/>
        <w:jc w:val="both"/>
        <w:rPr>
          <w:rStyle w:val="Enfasidelicata"/>
          <w:szCs w:val="24"/>
        </w:rPr>
      </w:pPr>
      <w:r w:rsidRPr="00923D58">
        <w:rPr>
          <w:rStyle w:val="Enfasidelicata"/>
          <w:i w:val="0"/>
          <w:iCs w:val="0"/>
          <w:szCs w:val="24"/>
        </w:rPr>
        <w:t>The system asks Giulio an estimate of how much</w:t>
      </w:r>
      <w:r w:rsidR="00061068" w:rsidRPr="00923D58">
        <w:rPr>
          <w:rStyle w:val="Enfasidelicata"/>
          <w:i w:val="0"/>
          <w:iCs w:val="0"/>
          <w:szCs w:val="24"/>
        </w:rPr>
        <w:t xml:space="preserve"> time his visit will last and a list of items (or categories of items) he intends to buy. Since Giulio has not a clear idea of what he will purchase</w:t>
      </w:r>
      <w:r w:rsidR="00061068">
        <w:rPr>
          <w:rStyle w:val="Enfasidelicata"/>
          <w:i w:val="0"/>
          <w:iCs w:val="0"/>
          <w:szCs w:val="24"/>
        </w:rPr>
        <w:t xml:space="preserve"> and how much the visit will take</w:t>
      </w:r>
      <w:r w:rsidR="00061068" w:rsidRPr="00923D58">
        <w:rPr>
          <w:rStyle w:val="Enfasidelicata"/>
          <w:i w:val="0"/>
          <w:iCs w:val="0"/>
          <w:szCs w:val="24"/>
        </w:rPr>
        <w:t xml:space="preserve">, he clicks on </w:t>
      </w:r>
      <w:r w:rsidR="00061068" w:rsidRPr="00923D58">
        <w:rPr>
          <w:rStyle w:val="Enfasidelicata"/>
          <w:szCs w:val="24"/>
        </w:rPr>
        <w:t xml:space="preserve">“Confirm” </w:t>
      </w:r>
      <w:r w:rsidR="00061068" w:rsidRPr="00923D58">
        <w:rPr>
          <w:rStyle w:val="Enfasidelicata"/>
          <w:i w:val="0"/>
          <w:iCs w:val="0"/>
          <w:szCs w:val="24"/>
        </w:rPr>
        <w:t>leaving the two previous fields empty</w:t>
      </w:r>
    </w:p>
    <w:p w14:paraId="29426369" w14:textId="1B35DF8C"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The</w:t>
      </w:r>
      <w:ins w:id="156" w:author="Giorgio Romeo" w:date="2020-12-23T08:52:00Z">
        <w:r w:rsidR="0020663D">
          <w:rPr>
            <w:rStyle w:val="Enfasidelicata"/>
            <w:i w:val="0"/>
            <w:iCs w:val="0"/>
            <w:szCs w:val="24"/>
          </w:rPr>
          <w:t xml:space="preserve"> following day the</w:t>
        </w:r>
      </w:ins>
      <w:r w:rsidRPr="00061068">
        <w:rPr>
          <w:rStyle w:val="Enfasidelicata"/>
          <w:i w:val="0"/>
          <w:iCs w:val="0"/>
          <w:szCs w:val="24"/>
        </w:rPr>
        <w:t xml:space="preserve"> system sends a notification to remind him the visit, so Giulio gets ready to go</w:t>
      </w:r>
    </w:p>
    <w:p w14:paraId="1ED66899" w14:textId="77777777"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5567350C" w14:textId="11CD9B53" w:rsidR="00061068" w:rsidRPr="00923D58" w:rsidRDefault="00061068" w:rsidP="00295A63">
      <w:pPr>
        <w:pStyle w:val="Paragrafoelenco"/>
        <w:numPr>
          <w:ilvl w:val="0"/>
          <w:numId w:val="4"/>
        </w:numPr>
        <w:spacing w:after="60" w:line="240" w:lineRule="auto"/>
        <w:jc w:val="both"/>
        <w:rPr>
          <w:rStyle w:val="Enfasidelicata"/>
          <w:szCs w:val="24"/>
        </w:rPr>
      </w:pPr>
      <w:r w:rsidRPr="00061068">
        <w:rPr>
          <w:rStyle w:val="Enfasidelicata"/>
          <w:i w:val="0"/>
          <w:iCs w:val="0"/>
          <w:szCs w:val="24"/>
        </w:rPr>
        <w:t xml:space="preserve">He clicks on the “Show ticket” and scans it in the </w:t>
      </w:r>
      <w:proofErr w:type="spellStart"/>
      <w:r w:rsidRPr="00061068">
        <w:rPr>
          <w:rStyle w:val="Enfasidelicata"/>
          <w:i w:val="0"/>
          <w:iCs w:val="0"/>
          <w:szCs w:val="24"/>
        </w:rPr>
        <w:t>apposite</w:t>
      </w:r>
      <w:proofErr w:type="spellEnd"/>
      <w:r w:rsidRPr="00061068">
        <w:rPr>
          <w:rStyle w:val="Enfasidelicata"/>
          <w:i w:val="0"/>
          <w:iCs w:val="0"/>
          <w:szCs w:val="24"/>
        </w:rPr>
        <w:t xml:space="preserve"> machine</w:t>
      </w:r>
    </w:p>
    <w:p w14:paraId="18146AA6" w14:textId="65E3C6FF"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 xml:space="preserve">After he finishes to do the shopping and paying for it, he opens the app and shows the </w:t>
      </w:r>
      <w:commentRangeStart w:id="157"/>
      <w:r w:rsidRPr="00061068">
        <w:rPr>
          <w:rStyle w:val="Enfasidelicata"/>
          <w:i w:val="0"/>
          <w:iCs w:val="0"/>
          <w:szCs w:val="24"/>
        </w:rPr>
        <w:t>ticket to the cashier</w:t>
      </w:r>
      <w:commentRangeEnd w:id="157"/>
      <w:r w:rsidRPr="00061068">
        <w:rPr>
          <w:rStyle w:val="Rimandocommento"/>
        </w:rPr>
        <w:commentReference w:id="157"/>
      </w:r>
    </w:p>
    <w:p w14:paraId="277899B0" w14:textId="1E0C2077" w:rsidR="005702C3" w:rsidRDefault="00AD455C" w:rsidP="00295A63">
      <w:pPr>
        <w:pStyle w:val="Paragrafoelenco"/>
        <w:numPr>
          <w:ilvl w:val="0"/>
          <w:numId w:val="4"/>
        </w:numPr>
        <w:spacing w:after="60" w:line="240" w:lineRule="auto"/>
        <w:jc w:val="both"/>
        <w:rPr>
          <w:rStyle w:val="Enfasidelicata"/>
          <w:i w:val="0"/>
          <w:iCs w:val="0"/>
          <w:szCs w:val="24"/>
        </w:rPr>
      </w:pPr>
      <w:r>
        <w:rPr>
          <w:rStyle w:val="Enfasidelicata"/>
          <w:i w:val="0"/>
          <w:iCs w:val="0"/>
          <w:szCs w:val="24"/>
        </w:rPr>
        <w:t>H</w:t>
      </w:r>
      <w:r w:rsidR="00061068" w:rsidRPr="00AD455C">
        <w:rPr>
          <w:rStyle w:val="Enfasidelicata"/>
          <w:i w:val="0"/>
          <w:iCs w:val="0"/>
          <w:szCs w:val="24"/>
        </w:rPr>
        <w:t>e</w:t>
      </w:r>
      <w:r>
        <w:rPr>
          <w:rStyle w:val="Enfasidelicata"/>
          <w:i w:val="0"/>
          <w:iCs w:val="0"/>
          <w:szCs w:val="24"/>
        </w:rPr>
        <w:t xml:space="preserve"> proceeds to</w:t>
      </w:r>
      <w:r w:rsidR="00061068" w:rsidRPr="00AD455C">
        <w:rPr>
          <w:rStyle w:val="Enfasidelicata"/>
          <w:i w:val="0"/>
          <w:iCs w:val="0"/>
          <w:szCs w:val="24"/>
        </w:rPr>
        <w:t xml:space="preserve"> exit the market</w:t>
      </w:r>
    </w:p>
    <w:p w14:paraId="4E324FA6" w14:textId="7B26705D" w:rsidR="00CA1658" w:rsidRDefault="00CA1658" w:rsidP="00295A63">
      <w:pPr>
        <w:pStyle w:val="Paragrafoelenco"/>
        <w:spacing w:after="60" w:line="240" w:lineRule="auto"/>
        <w:ind w:left="990"/>
        <w:jc w:val="both"/>
        <w:rPr>
          <w:rStyle w:val="Enfasidelicata"/>
          <w:i w:val="0"/>
          <w:iCs w:val="0"/>
          <w:szCs w:val="24"/>
        </w:rPr>
      </w:pPr>
    </w:p>
    <w:p w14:paraId="0CB1908E" w14:textId="1303594D" w:rsidR="00CA1658" w:rsidRDefault="00CA1658" w:rsidP="00295A63">
      <w:pPr>
        <w:pStyle w:val="Paragrafoelenco"/>
        <w:spacing w:after="60" w:line="240" w:lineRule="auto"/>
        <w:ind w:left="990"/>
        <w:jc w:val="both"/>
        <w:rPr>
          <w:rStyle w:val="Enfasidelicata"/>
          <w:i w:val="0"/>
          <w:iCs w:val="0"/>
          <w:szCs w:val="24"/>
        </w:rPr>
      </w:pPr>
    </w:p>
    <w:p w14:paraId="02859DEB" w14:textId="77777777" w:rsidR="00CA1658" w:rsidRPr="00AD455C" w:rsidRDefault="00CA1658" w:rsidP="00295A63">
      <w:pPr>
        <w:pStyle w:val="Paragrafoelenco"/>
        <w:spacing w:after="60" w:line="240" w:lineRule="auto"/>
        <w:ind w:left="990"/>
        <w:jc w:val="both"/>
        <w:rPr>
          <w:szCs w:val="24"/>
        </w:rPr>
      </w:pPr>
    </w:p>
    <w:p w14:paraId="6DCD778D" w14:textId="1FD0ECE9" w:rsidR="00662ED3" w:rsidRDefault="00662ED3" w:rsidP="00571C1D">
      <w:pPr>
        <w:pStyle w:val="Paragrafoelenco"/>
        <w:spacing w:after="60" w:line="240" w:lineRule="auto"/>
        <w:rPr>
          <w:szCs w:val="24"/>
        </w:rPr>
      </w:pPr>
    </w:p>
    <w:p w14:paraId="2D1D79D1" w14:textId="5ED7123A" w:rsidR="00FA17DD" w:rsidRDefault="00FA17DD" w:rsidP="00571C1D">
      <w:pPr>
        <w:pStyle w:val="Paragrafoelenco"/>
        <w:spacing w:after="60" w:line="240" w:lineRule="auto"/>
        <w:rPr>
          <w:szCs w:val="24"/>
        </w:rPr>
      </w:pPr>
    </w:p>
    <w:p w14:paraId="7BE329F6" w14:textId="77777777" w:rsidR="00FA17DD" w:rsidRPr="00923D58" w:rsidRDefault="00FA17DD" w:rsidP="00571C1D">
      <w:pPr>
        <w:pStyle w:val="Paragrafoelenco"/>
        <w:spacing w:after="60" w:line="240" w:lineRule="auto"/>
        <w:rPr>
          <w:szCs w:val="24"/>
        </w:rPr>
      </w:pPr>
    </w:p>
    <w:p w14:paraId="63FFE3FE" w14:textId="77777777" w:rsidR="0055106F" w:rsidRPr="00456E01" w:rsidRDefault="0055106F" w:rsidP="0055106F">
      <w:pPr>
        <w:pStyle w:val="Paragrafoelenco"/>
        <w:numPr>
          <w:ilvl w:val="0"/>
          <w:numId w:val="19"/>
        </w:numPr>
        <w:rPr>
          <w:rStyle w:val="Enfasidelicata"/>
          <w:rFonts w:eastAsiaTheme="majorEastAsia" w:cstheme="majorBidi"/>
          <w:i w:val="0"/>
          <w:iCs w:val="0"/>
          <w:szCs w:val="24"/>
        </w:rPr>
      </w:pPr>
      <w:r w:rsidRPr="00923D58">
        <w:rPr>
          <w:rStyle w:val="Enfasidelicata"/>
          <w:i w:val="0"/>
          <w:iCs w:val="0"/>
          <w:szCs w:val="24"/>
        </w:rPr>
        <w:t>Alberto B. hates technology, so he gambles his luck and tries to enter inside the market, unfortunately there are no available places to enter so he takes a ticket from the dispenser</w:t>
      </w:r>
      <w:r>
        <w:rPr>
          <w:rStyle w:val="Enfasidelicata"/>
          <w:i w:val="0"/>
          <w:iCs w:val="0"/>
          <w:szCs w:val="24"/>
        </w:rPr>
        <w:t>.</w:t>
      </w:r>
    </w:p>
    <w:p w14:paraId="6ADA841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gets to the ticket dispenser in front of the shop and presses the button to get a ticket</w:t>
      </w:r>
    </w:p>
    <w:p w14:paraId="5C0ACACF"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Reading the ticket</w:t>
      </w:r>
      <w:r>
        <w:rPr>
          <w:rStyle w:val="Enfasidelicata"/>
          <w:i w:val="0"/>
          <w:iCs w:val="0"/>
          <w:szCs w:val="24"/>
        </w:rPr>
        <w:t>,</w:t>
      </w:r>
      <w:r w:rsidRPr="00D01022">
        <w:rPr>
          <w:rStyle w:val="Enfasidelicata"/>
          <w:i w:val="0"/>
          <w:iCs w:val="0"/>
          <w:szCs w:val="24"/>
        </w:rPr>
        <w:t xml:space="preserve"> he sees the time </w:t>
      </w:r>
      <w:r>
        <w:rPr>
          <w:rStyle w:val="Enfasidelicata"/>
          <w:i w:val="0"/>
          <w:iCs w:val="0"/>
          <w:szCs w:val="24"/>
        </w:rPr>
        <w:t>slot</w:t>
      </w:r>
      <w:r w:rsidRPr="00D01022">
        <w:rPr>
          <w:rStyle w:val="Enfasidelicata"/>
          <w:i w:val="0"/>
          <w:iCs w:val="0"/>
          <w:szCs w:val="24"/>
        </w:rPr>
        <w:t> in which he can enter the market</w:t>
      </w:r>
    </w:p>
    <w:p w14:paraId="251360A9"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 xml:space="preserve">Since the time </w:t>
      </w:r>
      <w:r>
        <w:rPr>
          <w:rStyle w:val="Enfasidelicata"/>
          <w:i w:val="0"/>
          <w:iCs w:val="0"/>
          <w:szCs w:val="24"/>
        </w:rPr>
        <w:t>slot</w:t>
      </w:r>
      <w:r w:rsidRPr="00D01022">
        <w:rPr>
          <w:rStyle w:val="Enfasidelicata"/>
          <w:i w:val="0"/>
          <w:iCs w:val="0"/>
          <w:szCs w:val="24"/>
        </w:rPr>
        <w:t xml:space="preserve"> assigned is 2 hours later, he decides to do other things he had to do instead of queuing in front of the shop</w:t>
      </w:r>
    </w:p>
    <w:p w14:paraId="736FF7B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When the time is getting close to the appointment time, he gets back to the shop</w:t>
      </w:r>
    </w:p>
    <w:p w14:paraId="297F8D96"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retrieves the ticket from his pocket and scans it in the apposite machine, that lets him enter the market</w:t>
      </w:r>
    </w:p>
    <w:p w14:paraId="1D678671" w14:textId="370E7E25" w:rsidR="0055106F" w:rsidRDefault="0055106F" w:rsidP="0055106F">
      <w:pPr>
        <w:pStyle w:val="Paragrafoelenco"/>
        <w:numPr>
          <w:ilvl w:val="0"/>
          <w:numId w:val="21"/>
        </w:numPr>
        <w:rPr>
          <w:rStyle w:val="Enfasidelicata"/>
          <w:i w:val="0"/>
          <w:iCs w:val="0"/>
          <w:szCs w:val="24"/>
        </w:rPr>
      </w:pPr>
      <w:r w:rsidRPr="00D01022">
        <w:rPr>
          <w:rStyle w:val="Enfasidelicata"/>
          <w:i w:val="0"/>
          <w:iCs w:val="0"/>
          <w:szCs w:val="24"/>
        </w:rPr>
        <w:t>After he finishes buying the groceries and paying for it, he shows the ticket to the cashier</w:t>
      </w:r>
    </w:p>
    <w:p w14:paraId="1B78D757" w14:textId="77777777" w:rsidR="0055106F" w:rsidRPr="00456E01" w:rsidRDefault="0055106F" w:rsidP="0055106F">
      <w:pPr>
        <w:pStyle w:val="Paragrafoelenco"/>
        <w:numPr>
          <w:ilvl w:val="0"/>
          <w:numId w:val="21"/>
        </w:numPr>
        <w:rPr>
          <w:rStyle w:val="Enfasidelicata"/>
          <w:i w:val="0"/>
          <w:iCs w:val="0"/>
          <w:szCs w:val="24"/>
        </w:rPr>
      </w:pPr>
      <w:r w:rsidRPr="00923D58">
        <w:rPr>
          <w:rStyle w:val="Enfasidelicata"/>
          <w:i w:val="0"/>
          <w:iCs w:val="0"/>
          <w:szCs w:val="24"/>
        </w:rPr>
        <w:t>Now he can exit the market</w:t>
      </w:r>
    </w:p>
    <w:p w14:paraId="420A2D4E" w14:textId="77777777" w:rsidR="0055106F" w:rsidRPr="00923D58" w:rsidRDefault="0055106F" w:rsidP="00295A63">
      <w:pPr>
        <w:pStyle w:val="Paragrafoelenco"/>
        <w:ind w:left="990"/>
        <w:rPr>
          <w:rStyle w:val="Enfasidelicata"/>
          <w:i w:val="0"/>
          <w:iCs w:val="0"/>
          <w:szCs w:val="24"/>
        </w:rPr>
      </w:pPr>
    </w:p>
    <w:p w14:paraId="3448C570" w14:textId="77777777" w:rsidR="00B02349" w:rsidRPr="002D6798" w:rsidRDefault="00B02349" w:rsidP="00B02349">
      <w:pPr>
        <w:pStyle w:val="Paragrafoelenco"/>
        <w:numPr>
          <w:ilvl w:val="0"/>
          <w:numId w:val="21"/>
        </w:numPr>
        <w:jc w:val="both"/>
        <w:rPr>
          <w:ins w:id="158" w:author="Cristian Sbrolli" w:date="2020-12-23T11:08:00Z"/>
          <w:rStyle w:val="Enfasidelicata"/>
          <w:rFonts w:eastAsiaTheme="majorEastAsia" w:cstheme="majorBidi"/>
          <w:i w:val="0"/>
          <w:iCs w:val="0"/>
          <w:szCs w:val="24"/>
        </w:rPr>
      </w:pPr>
      <w:ins w:id="159" w:author="Cristian Sbrolli" w:date="2020-12-23T11:08:00Z">
        <w:r>
          <w:rPr>
            <w:rStyle w:val="Enfasidelicata"/>
            <w:i w:val="0"/>
            <w:iCs w:val="0"/>
            <w:szCs w:val="24"/>
          </w:rPr>
          <w:t>Francesco wants to make a delicious dinner with pasta and tuna. Unfortunately, in the afternoon, he discovers that he is run out of pasta. Since he works until evening, he decides to book a visit for the current day:</w:t>
        </w:r>
      </w:ins>
    </w:p>
    <w:p w14:paraId="3E0FB1B5" w14:textId="70E8F696" w:rsidR="002D6798" w:rsidRPr="002D6798" w:rsidDel="00B02349" w:rsidRDefault="0055106F" w:rsidP="00295A63">
      <w:pPr>
        <w:pStyle w:val="Paragrafoelenco"/>
        <w:numPr>
          <w:ilvl w:val="0"/>
          <w:numId w:val="19"/>
        </w:numPr>
        <w:jc w:val="both"/>
        <w:rPr>
          <w:del w:id="160" w:author="Cristian Sbrolli" w:date="2020-12-23T11:08:00Z"/>
          <w:rStyle w:val="Enfasidelicata"/>
          <w:rFonts w:eastAsiaTheme="majorEastAsia" w:cstheme="majorBidi"/>
          <w:i w:val="0"/>
          <w:iCs w:val="0"/>
          <w:szCs w:val="24"/>
        </w:rPr>
      </w:pPr>
      <w:del w:id="161" w:author="Cristian Sbrolli" w:date="2020-12-23T11:08:00Z">
        <w:r w:rsidDel="00B02349">
          <w:rPr>
            <w:rStyle w:val="Enfasidelicata"/>
            <w:i w:val="0"/>
            <w:iCs w:val="0"/>
            <w:szCs w:val="24"/>
          </w:rPr>
          <w:delText xml:space="preserve">Francesco wants to make a delicious dinner with pasta and tuna. Unfortunately, </w:delText>
        </w:r>
        <w:r w:rsidR="002D6798" w:rsidDel="00B02349">
          <w:rPr>
            <w:rStyle w:val="Enfasidelicata"/>
            <w:i w:val="0"/>
            <w:iCs w:val="0"/>
            <w:szCs w:val="24"/>
          </w:rPr>
          <w:delText xml:space="preserve">just before dinner, circa at 19:00, </w:delText>
        </w:r>
        <w:r w:rsidDel="00B02349">
          <w:rPr>
            <w:rStyle w:val="Enfasidelicata"/>
            <w:i w:val="0"/>
            <w:iCs w:val="0"/>
            <w:szCs w:val="24"/>
          </w:rPr>
          <w:delText xml:space="preserve">he discovers that he is run out of pasta. Since </w:delText>
        </w:r>
        <w:r w:rsidR="002D6798" w:rsidDel="00B02349">
          <w:rPr>
            <w:rStyle w:val="Enfasidelicata"/>
            <w:i w:val="0"/>
            <w:iCs w:val="0"/>
            <w:szCs w:val="24"/>
          </w:rPr>
          <w:delText>he cannot wait the day after, he decides to book a visit for the current day:</w:delText>
        </w:r>
      </w:del>
    </w:p>
    <w:p w14:paraId="46F4D937" w14:textId="77777777"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62"/>
      <w:commentRangeStart w:id="163"/>
      <w:r w:rsidRPr="699595DC">
        <w:rPr>
          <w:rStyle w:val="Enfasidelicata"/>
          <w:i w:val="0"/>
          <w:iCs w:val="0"/>
          <w:szCs w:val="24"/>
        </w:rPr>
        <w:t xml:space="preserve">his </w:t>
      </w:r>
      <w:commentRangeEnd w:id="162"/>
      <w:r>
        <w:commentReference w:id="162"/>
      </w:r>
      <w:commentRangeEnd w:id="163"/>
      <w:r>
        <w:commentReference w:id="163"/>
      </w:r>
      <w:r w:rsidRPr="699595DC">
        <w:rPr>
          <w:rStyle w:val="Enfasidelicata"/>
          <w:i w:val="0"/>
          <w:iCs w:val="0"/>
          <w:szCs w:val="24"/>
        </w:rPr>
        <w:t xml:space="preserve">device and clicks on the button to </w:t>
      </w:r>
      <w:r w:rsidRPr="699595DC">
        <w:rPr>
          <w:rStyle w:val="Enfasidelicata"/>
          <w:szCs w:val="24"/>
        </w:rPr>
        <w:t>“Book a visit”</w:t>
      </w:r>
    </w:p>
    <w:p w14:paraId="3A3DECAC" w14:textId="1939FDA1"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He selects</w:t>
      </w:r>
      <w:r>
        <w:rPr>
          <w:rStyle w:val="Enfasidelicata"/>
          <w:i w:val="0"/>
          <w:iCs w:val="0"/>
          <w:szCs w:val="24"/>
        </w:rPr>
        <w:t xml:space="preserve"> the time slot “</w:t>
      </w:r>
      <w:r w:rsidR="00841267">
        <w:rPr>
          <w:rStyle w:val="Enfasidelicata"/>
          <w:i w:val="0"/>
          <w:iCs w:val="0"/>
          <w:szCs w:val="24"/>
        </w:rPr>
        <w:t>20:0</w:t>
      </w:r>
      <w:r>
        <w:rPr>
          <w:rStyle w:val="Enfasidelicata"/>
          <w:i w:val="0"/>
          <w:iCs w:val="0"/>
          <w:szCs w:val="24"/>
        </w:rPr>
        <w:t>0”</w:t>
      </w:r>
    </w:p>
    <w:p w14:paraId="74AD4637" w14:textId="1C68E50F" w:rsidR="002D6798" w:rsidRDefault="00841267">
      <w:pPr>
        <w:pStyle w:val="Paragrafoelenco"/>
        <w:numPr>
          <w:ilvl w:val="0"/>
          <w:numId w:val="21"/>
        </w:numPr>
        <w:spacing w:after="60" w:line="240" w:lineRule="auto"/>
        <w:jc w:val="both"/>
        <w:rPr>
          <w:rStyle w:val="Enfasidelicata"/>
          <w:i w:val="0"/>
          <w:iCs w:val="0"/>
          <w:szCs w:val="24"/>
        </w:rPr>
      </w:pPr>
      <w:r>
        <w:rPr>
          <w:rStyle w:val="Enfasidelicata"/>
          <w:i w:val="0"/>
          <w:iCs w:val="0"/>
          <w:szCs w:val="24"/>
        </w:rPr>
        <w:t xml:space="preserve">Between the </w:t>
      </w:r>
      <w:r w:rsidR="002D6798">
        <w:rPr>
          <w:rStyle w:val="Enfasidelicata"/>
          <w:i w:val="0"/>
          <w:iCs w:val="0"/>
          <w:szCs w:val="24"/>
        </w:rPr>
        <w:t>received</w:t>
      </w:r>
      <w:r>
        <w:rPr>
          <w:rStyle w:val="Enfasidelicata"/>
          <w:i w:val="0"/>
          <w:iCs w:val="0"/>
          <w:szCs w:val="24"/>
        </w:rPr>
        <w:t xml:space="preserve"> </w:t>
      </w:r>
      <w:r w:rsidR="002D6798">
        <w:rPr>
          <w:rStyle w:val="Enfasidelicata"/>
          <w:i w:val="0"/>
          <w:iCs w:val="0"/>
          <w:szCs w:val="24"/>
        </w:rPr>
        <w:t xml:space="preserve">available stores from the application, he is unable to make a choice because there is not a </w:t>
      </w:r>
      <w:proofErr w:type="gramStart"/>
      <w:r w:rsidR="002D6798">
        <w:rPr>
          <w:rStyle w:val="Enfasidelicata"/>
          <w:i w:val="0"/>
          <w:iCs w:val="0"/>
          <w:szCs w:val="24"/>
        </w:rPr>
        <w:t>store</w:t>
      </w:r>
      <w:proofErr w:type="gramEnd"/>
      <w:r w:rsidR="002D6798">
        <w:rPr>
          <w:rStyle w:val="Enfasidelicata"/>
          <w:i w:val="0"/>
          <w:iCs w:val="0"/>
          <w:szCs w:val="24"/>
        </w:rPr>
        <w:t xml:space="preserve"> he likes</w:t>
      </w:r>
    </w:p>
    <w:p w14:paraId="4626B0EB" w14:textId="77777777" w:rsidR="00B02349" w:rsidRDefault="00B02349" w:rsidP="00B02349">
      <w:pPr>
        <w:pStyle w:val="Paragrafoelenco"/>
        <w:numPr>
          <w:ilvl w:val="0"/>
          <w:numId w:val="21"/>
        </w:numPr>
        <w:spacing w:after="60" w:line="240" w:lineRule="auto"/>
        <w:jc w:val="both"/>
        <w:rPr>
          <w:ins w:id="164" w:author="Cristian Sbrolli" w:date="2020-12-23T11:08:00Z"/>
          <w:rStyle w:val="Enfasidelicata"/>
          <w:i w:val="0"/>
          <w:iCs w:val="0"/>
          <w:szCs w:val="24"/>
        </w:rPr>
      </w:pPr>
      <w:ins w:id="165" w:author="Cristian Sbrolli" w:date="2020-12-23T11:08:00Z">
        <w:r>
          <w:rPr>
            <w:rStyle w:val="Enfasidelicata"/>
            <w:i w:val="0"/>
            <w:iCs w:val="0"/>
            <w:szCs w:val="24"/>
          </w:rPr>
          <w:t xml:space="preserve">While he is inactive thinking about the stores, the applications notifies Francesco that there are further </w:t>
        </w:r>
        <w:commentRangeStart w:id="166"/>
        <w:r>
          <w:rPr>
            <w:rStyle w:val="Enfasidelicata"/>
            <w:i w:val="0"/>
            <w:iCs w:val="0"/>
            <w:szCs w:val="24"/>
          </w:rPr>
          <w:t>available</w:t>
        </w:r>
        <w:commentRangeEnd w:id="166"/>
        <w:r>
          <w:rPr>
            <w:rStyle w:val="Rimandocommento"/>
          </w:rPr>
          <w:commentReference w:id="166"/>
        </w:r>
        <w:r>
          <w:rPr>
            <w:rStyle w:val="Enfasidelicata"/>
            <w:i w:val="0"/>
            <w:iCs w:val="0"/>
            <w:szCs w:val="24"/>
          </w:rPr>
          <w:t xml:space="preserve"> stores</w:t>
        </w:r>
      </w:ins>
    </w:p>
    <w:p w14:paraId="46AAB903" w14:textId="5DA60BFC" w:rsidR="002D6798" w:rsidDel="00B02349" w:rsidRDefault="002D6798">
      <w:pPr>
        <w:pStyle w:val="Paragrafoelenco"/>
        <w:numPr>
          <w:ilvl w:val="0"/>
          <w:numId w:val="21"/>
        </w:numPr>
        <w:spacing w:after="60" w:line="240" w:lineRule="auto"/>
        <w:jc w:val="both"/>
        <w:rPr>
          <w:del w:id="167" w:author="Cristian Sbrolli" w:date="2020-12-23T11:08:00Z"/>
          <w:rStyle w:val="Enfasidelicata"/>
          <w:i w:val="0"/>
          <w:iCs w:val="0"/>
          <w:szCs w:val="24"/>
        </w:rPr>
      </w:pPr>
      <w:del w:id="168" w:author="Cristian Sbrolli" w:date="2020-12-23T11:08:00Z">
        <w:r w:rsidDel="00B02349">
          <w:rPr>
            <w:rStyle w:val="Enfasidelicata"/>
            <w:i w:val="0"/>
            <w:iCs w:val="0"/>
            <w:szCs w:val="24"/>
          </w:rPr>
          <w:delText>After 30 seconds of inactivity, the applications notifies Francesco that there are further available stores</w:delText>
        </w:r>
      </w:del>
    </w:p>
    <w:p w14:paraId="0DA49E80" w14:textId="0DD6BCC6"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Francesco clicks on the notification, hopeful to find his preferred store</w:t>
      </w:r>
    </w:p>
    <w:p w14:paraId="0214BF90" w14:textId="4C01B2E9" w:rsidR="002D6798" w:rsidRPr="00923D5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After received the further stores, Francesco selects immediately “</w:t>
      </w:r>
      <w:proofErr w:type="spellStart"/>
      <w:r>
        <w:rPr>
          <w:rStyle w:val="Enfasidelicata"/>
          <w:i w:val="0"/>
          <w:iCs w:val="0"/>
          <w:szCs w:val="24"/>
        </w:rPr>
        <w:t>SicilianPasta</w:t>
      </w:r>
      <w:proofErr w:type="spellEnd"/>
      <w:r>
        <w:rPr>
          <w:rStyle w:val="Enfasidelicata"/>
          <w:i w:val="0"/>
          <w:iCs w:val="0"/>
          <w:szCs w:val="24"/>
        </w:rPr>
        <w:t>” store</w:t>
      </w:r>
    </w:p>
    <w:p w14:paraId="366BB3FA" w14:textId="4A3955E4" w:rsidR="002D6798" w:rsidRPr="00923D58" w:rsidRDefault="002D6798">
      <w:pPr>
        <w:pStyle w:val="Paragrafoelenco"/>
        <w:numPr>
          <w:ilvl w:val="0"/>
          <w:numId w:val="21"/>
        </w:numPr>
        <w:spacing w:after="60" w:line="240" w:lineRule="auto"/>
        <w:jc w:val="both"/>
        <w:rPr>
          <w:rStyle w:val="Enfasidelicata"/>
          <w:szCs w:val="24"/>
        </w:rPr>
      </w:pPr>
      <w:r w:rsidRPr="00923D58">
        <w:rPr>
          <w:rStyle w:val="Enfasidelicata"/>
          <w:i w:val="0"/>
          <w:iCs w:val="0"/>
          <w:szCs w:val="24"/>
        </w:rPr>
        <w:t xml:space="preserve">The system asks </w:t>
      </w:r>
      <w:r>
        <w:rPr>
          <w:rStyle w:val="Enfasidelicata"/>
          <w:i w:val="0"/>
          <w:iCs w:val="0"/>
          <w:szCs w:val="24"/>
        </w:rPr>
        <w:t>Francesco</w:t>
      </w:r>
      <w:r w:rsidRPr="00923D58">
        <w:rPr>
          <w:rStyle w:val="Enfasidelicata"/>
          <w:i w:val="0"/>
          <w:iCs w:val="0"/>
          <w:szCs w:val="24"/>
        </w:rPr>
        <w:t xml:space="preserve"> an estimate of how much time his visit will last and</w:t>
      </w:r>
      <w:ins w:id="169" w:author="Cristian Sbrolli" w:date="2020-12-23T11:08:00Z">
        <w:r w:rsidR="00B02349">
          <w:rPr>
            <w:rStyle w:val="Enfasidelicata"/>
            <w:i w:val="0"/>
            <w:iCs w:val="0"/>
            <w:szCs w:val="24"/>
          </w:rPr>
          <w:t>/or</w:t>
        </w:r>
      </w:ins>
      <w:r w:rsidRPr="00923D58">
        <w:rPr>
          <w:rStyle w:val="Enfasidelicata"/>
          <w:i w:val="0"/>
          <w:iCs w:val="0"/>
          <w:szCs w:val="24"/>
        </w:rPr>
        <w:t xml:space="preserve"> a list of items (or categories of items) he intends to buy. Since</w:t>
      </w:r>
      <w:r>
        <w:rPr>
          <w:rStyle w:val="Enfasidelicata"/>
          <w:i w:val="0"/>
          <w:iCs w:val="0"/>
          <w:szCs w:val="24"/>
        </w:rPr>
        <w:t xml:space="preserve"> he is eager to eat</w:t>
      </w:r>
      <w:r w:rsidR="00841267">
        <w:rPr>
          <w:rStyle w:val="Enfasidelicata"/>
          <w:i w:val="0"/>
          <w:iCs w:val="0"/>
          <w:szCs w:val="24"/>
        </w:rPr>
        <w:t xml:space="preserve"> pasta and tuna</w:t>
      </w:r>
      <w:r>
        <w:rPr>
          <w:rStyle w:val="Enfasidelicata"/>
          <w:i w:val="0"/>
          <w:iCs w:val="0"/>
          <w:szCs w:val="24"/>
        </w:rPr>
        <w:t>,</w:t>
      </w:r>
      <w:r w:rsidRPr="00923D58">
        <w:rPr>
          <w:rStyle w:val="Enfasidelicata"/>
          <w:i w:val="0"/>
          <w:iCs w:val="0"/>
          <w:szCs w:val="24"/>
        </w:rPr>
        <w:t xml:space="preserve"> </w:t>
      </w:r>
      <w:r w:rsidR="00841267">
        <w:rPr>
          <w:rStyle w:val="Enfasidelicata"/>
          <w:i w:val="0"/>
          <w:iCs w:val="0"/>
          <w:szCs w:val="24"/>
        </w:rPr>
        <w:t xml:space="preserve">he inserts just “pasta” as product he intends to buy and “15 minutes” as estimation time. Finally, he clicks on the </w:t>
      </w:r>
      <w:r w:rsidR="00841267" w:rsidRPr="00295A63">
        <w:rPr>
          <w:rStyle w:val="Enfasidelicata"/>
          <w:szCs w:val="24"/>
        </w:rPr>
        <w:t>“Confirm”</w:t>
      </w:r>
      <w:r w:rsidR="00841267">
        <w:rPr>
          <w:rStyle w:val="Enfasidelicata"/>
          <w:i w:val="0"/>
          <w:iCs w:val="0"/>
          <w:szCs w:val="24"/>
        </w:rPr>
        <w:t xml:space="preserve"> button</w:t>
      </w:r>
    </w:p>
    <w:p w14:paraId="5CE44B5F" w14:textId="0884F8B5"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The system sends a notification to remind him the visit, so </w:t>
      </w:r>
      <w:r w:rsidR="00841267">
        <w:rPr>
          <w:rStyle w:val="Enfasidelicata"/>
          <w:i w:val="0"/>
          <w:iCs w:val="0"/>
          <w:szCs w:val="24"/>
        </w:rPr>
        <w:t>Francesco</w:t>
      </w:r>
      <w:r w:rsidR="00841267" w:rsidRPr="00923D58">
        <w:rPr>
          <w:rStyle w:val="Enfasidelicata"/>
          <w:i w:val="0"/>
          <w:iCs w:val="0"/>
          <w:szCs w:val="24"/>
        </w:rPr>
        <w:t xml:space="preserve"> </w:t>
      </w:r>
      <w:r w:rsidRPr="00061068">
        <w:rPr>
          <w:rStyle w:val="Enfasidelicata"/>
          <w:i w:val="0"/>
          <w:iCs w:val="0"/>
          <w:szCs w:val="24"/>
        </w:rPr>
        <w:t>gets ready to go</w:t>
      </w:r>
    </w:p>
    <w:p w14:paraId="3D2C5547" w14:textId="77777777"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68D04F7F" w14:textId="77777777" w:rsidR="002D6798" w:rsidRPr="00923D58" w:rsidRDefault="002D6798">
      <w:pPr>
        <w:pStyle w:val="Paragrafoelenco"/>
        <w:numPr>
          <w:ilvl w:val="0"/>
          <w:numId w:val="21"/>
        </w:numPr>
        <w:spacing w:after="60" w:line="240" w:lineRule="auto"/>
        <w:jc w:val="both"/>
        <w:rPr>
          <w:rStyle w:val="Enfasidelicata"/>
          <w:szCs w:val="24"/>
        </w:rPr>
      </w:pPr>
      <w:r w:rsidRPr="00061068">
        <w:rPr>
          <w:rStyle w:val="Enfasidelicata"/>
          <w:i w:val="0"/>
          <w:iCs w:val="0"/>
          <w:szCs w:val="24"/>
        </w:rPr>
        <w:t xml:space="preserve">He clicks on the “Show ticket” and scans it in the </w:t>
      </w:r>
      <w:proofErr w:type="spellStart"/>
      <w:r w:rsidRPr="00061068">
        <w:rPr>
          <w:rStyle w:val="Enfasidelicata"/>
          <w:i w:val="0"/>
          <w:iCs w:val="0"/>
          <w:szCs w:val="24"/>
        </w:rPr>
        <w:t>apposite</w:t>
      </w:r>
      <w:proofErr w:type="spellEnd"/>
      <w:r w:rsidRPr="00061068">
        <w:rPr>
          <w:rStyle w:val="Enfasidelicata"/>
          <w:i w:val="0"/>
          <w:iCs w:val="0"/>
          <w:szCs w:val="24"/>
        </w:rPr>
        <w:t xml:space="preserve"> machine</w:t>
      </w:r>
    </w:p>
    <w:p w14:paraId="1A8698A6" w14:textId="006AEB43"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After he </w:t>
      </w:r>
      <w:r w:rsidR="00841267">
        <w:rPr>
          <w:rStyle w:val="Enfasidelicata"/>
          <w:i w:val="0"/>
          <w:iCs w:val="0"/>
          <w:szCs w:val="24"/>
        </w:rPr>
        <w:t xml:space="preserve">takes 10 packs of pasta and pays </w:t>
      </w:r>
      <w:r w:rsidRPr="00061068">
        <w:rPr>
          <w:rStyle w:val="Enfasidelicata"/>
          <w:i w:val="0"/>
          <w:iCs w:val="0"/>
          <w:szCs w:val="24"/>
        </w:rPr>
        <w:t xml:space="preserve">for </w:t>
      </w:r>
      <w:r w:rsidR="00841267">
        <w:rPr>
          <w:rStyle w:val="Enfasidelicata"/>
          <w:i w:val="0"/>
          <w:iCs w:val="0"/>
          <w:szCs w:val="24"/>
        </w:rPr>
        <w:t>them</w:t>
      </w:r>
      <w:r w:rsidRPr="00061068">
        <w:rPr>
          <w:rStyle w:val="Enfasidelicata"/>
          <w:i w:val="0"/>
          <w:iCs w:val="0"/>
          <w:szCs w:val="24"/>
        </w:rPr>
        <w:t xml:space="preserve">, he opens the app and shows the </w:t>
      </w:r>
      <w:commentRangeStart w:id="170"/>
      <w:r w:rsidRPr="00061068">
        <w:rPr>
          <w:rStyle w:val="Enfasidelicata"/>
          <w:i w:val="0"/>
          <w:iCs w:val="0"/>
          <w:szCs w:val="24"/>
        </w:rPr>
        <w:t>ticket to the cashier</w:t>
      </w:r>
      <w:commentRangeEnd w:id="170"/>
      <w:r w:rsidRPr="00061068">
        <w:rPr>
          <w:rStyle w:val="Rimandocommento"/>
        </w:rPr>
        <w:commentReference w:id="170"/>
      </w:r>
    </w:p>
    <w:p w14:paraId="389AE628" w14:textId="69392158"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H</w:t>
      </w:r>
      <w:r w:rsidRPr="00AD455C">
        <w:rPr>
          <w:rStyle w:val="Enfasidelicata"/>
          <w:i w:val="0"/>
          <w:iCs w:val="0"/>
          <w:szCs w:val="24"/>
        </w:rPr>
        <w:t>e</w:t>
      </w:r>
      <w:r>
        <w:rPr>
          <w:rStyle w:val="Enfasidelicata"/>
          <w:i w:val="0"/>
          <w:iCs w:val="0"/>
          <w:szCs w:val="24"/>
        </w:rPr>
        <w:t xml:space="preserve"> proceeds to</w:t>
      </w:r>
      <w:r w:rsidRPr="00AD455C">
        <w:rPr>
          <w:rStyle w:val="Enfasidelicata"/>
          <w:i w:val="0"/>
          <w:iCs w:val="0"/>
          <w:szCs w:val="24"/>
        </w:rPr>
        <w:t xml:space="preserve"> exit the market</w:t>
      </w:r>
      <w:r w:rsidR="00841267">
        <w:rPr>
          <w:rStyle w:val="Enfasidelicata"/>
          <w:i w:val="0"/>
          <w:iCs w:val="0"/>
          <w:szCs w:val="24"/>
        </w:rPr>
        <w:t xml:space="preserve"> and run at home to cook his loved pasta and tuna.</w:t>
      </w:r>
    </w:p>
    <w:p w14:paraId="6F3B09D3" w14:textId="77777777" w:rsidR="002D6798" w:rsidRPr="00923D58" w:rsidRDefault="002D6798" w:rsidP="00295A63">
      <w:pPr>
        <w:pStyle w:val="Paragrafoelenco"/>
        <w:ind w:left="990"/>
        <w:rPr>
          <w:rStyle w:val="Enfasidelicata"/>
          <w:i w:val="0"/>
          <w:iCs w:val="0"/>
          <w:szCs w:val="24"/>
        </w:rPr>
      </w:pPr>
    </w:p>
    <w:p w14:paraId="47D7A8FE" w14:textId="429E71E8" w:rsidR="000F5F35" w:rsidRDefault="000F5F35" w:rsidP="000F5F35">
      <w:pPr>
        <w:rPr>
          <w:rStyle w:val="Enfasidelicata"/>
          <w:i w:val="0"/>
          <w:iCs w:val="0"/>
          <w:szCs w:val="24"/>
        </w:rPr>
      </w:pPr>
    </w:p>
    <w:p w14:paraId="44D6EE2F" w14:textId="047C5C6A" w:rsidR="00841267" w:rsidRDefault="00841267" w:rsidP="000F5F35">
      <w:pPr>
        <w:rPr>
          <w:rStyle w:val="Enfasidelicata"/>
          <w:i w:val="0"/>
          <w:iCs w:val="0"/>
          <w:szCs w:val="24"/>
        </w:rPr>
      </w:pPr>
    </w:p>
    <w:p w14:paraId="31F21218" w14:textId="2EACF66A" w:rsidR="00841267" w:rsidRDefault="00841267" w:rsidP="000F5F35">
      <w:pPr>
        <w:rPr>
          <w:rStyle w:val="Enfasidelicata"/>
          <w:i w:val="0"/>
          <w:iCs w:val="0"/>
          <w:szCs w:val="24"/>
        </w:rPr>
      </w:pPr>
    </w:p>
    <w:p w14:paraId="344931C4" w14:textId="77777777" w:rsidR="00841267" w:rsidRPr="00295A63" w:rsidRDefault="00841267" w:rsidP="00295A63">
      <w:pPr>
        <w:rPr>
          <w:rStyle w:val="Enfasidelicata"/>
          <w:rFonts w:eastAsiaTheme="majorEastAsia" w:cstheme="majorBidi"/>
          <w:i w:val="0"/>
          <w:iCs w:val="0"/>
          <w:szCs w:val="24"/>
        </w:rPr>
      </w:pPr>
    </w:p>
    <w:p w14:paraId="468475F9" w14:textId="7FADB8F2" w:rsidR="003D153B" w:rsidRDefault="00C63A2D" w:rsidP="003D153B">
      <w:pPr>
        <w:pStyle w:val="Paragrafoelenco"/>
        <w:numPr>
          <w:ilvl w:val="0"/>
          <w:numId w:val="19"/>
        </w:numPr>
        <w:jc w:val="both"/>
        <w:rPr>
          <w:ins w:id="171" w:author="Giorgio Romeo" w:date="2020-12-23T10:10:00Z"/>
          <w:rStyle w:val="Enfasidelicata"/>
          <w:i w:val="0"/>
          <w:iCs w:val="0"/>
          <w:szCs w:val="24"/>
        </w:rPr>
      </w:pPr>
      <w:r>
        <w:rPr>
          <w:rStyle w:val="Enfasidelicata"/>
          <w:i w:val="0"/>
          <w:iCs w:val="0"/>
          <w:szCs w:val="24"/>
        </w:rPr>
        <w:lastRenderedPageBreak/>
        <w:t xml:space="preserve">It is Monday, </w:t>
      </w:r>
      <w:r w:rsidR="000F5F35">
        <w:rPr>
          <w:rStyle w:val="Enfasidelicata"/>
          <w:i w:val="0"/>
          <w:iCs w:val="0"/>
          <w:szCs w:val="24"/>
        </w:rPr>
        <w:t>Francesco</w:t>
      </w:r>
      <w:r w:rsidR="000F5F35" w:rsidRPr="00923D58">
        <w:rPr>
          <w:rStyle w:val="Enfasidelicata"/>
          <w:i w:val="0"/>
          <w:iCs w:val="0"/>
          <w:szCs w:val="24"/>
        </w:rPr>
        <w:t xml:space="preserve"> </w:t>
      </w:r>
      <w:r w:rsidR="000F5F35">
        <w:rPr>
          <w:rStyle w:val="Enfasidelicata"/>
          <w:i w:val="0"/>
          <w:iCs w:val="0"/>
          <w:szCs w:val="24"/>
        </w:rPr>
        <w:t xml:space="preserve">M. is taking a break from his intense day at work. While he is eating a </w:t>
      </w:r>
      <w:r>
        <w:rPr>
          <w:rStyle w:val="Enfasidelicata"/>
          <w:i w:val="0"/>
          <w:iCs w:val="0"/>
          <w:szCs w:val="24"/>
        </w:rPr>
        <w:t>sandwich,</w:t>
      </w:r>
      <w:r w:rsidR="000F5F35">
        <w:rPr>
          <w:rStyle w:val="Enfasidelicata"/>
          <w:i w:val="0"/>
          <w:iCs w:val="0"/>
          <w:szCs w:val="24"/>
        </w:rPr>
        <w:t xml:space="preserve"> he receives a notification</w:t>
      </w:r>
      <w:r>
        <w:rPr>
          <w:rStyle w:val="Enfasidelicata"/>
          <w:i w:val="0"/>
          <w:iCs w:val="0"/>
          <w:szCs w:val="24"/>
        </w:rPr>
        <w:t xml:space="preserve"> from the application, being informed that his preferred store “The Good Goods” has an available time slot at 18:00 the following day. Since he usually does the shopping  at 18:00 on Tuesday, he decides to book a visit. After he completes the procedure to book a visit and receives the virtual ticket, he continues to eat his sandwich</w:t>
      </w:r>
      <w:r w:rsidR="00FE7600">
        <w:rPr>
          <w:rStyle w:val="Enfasidelicata"/>
          <w:i w:val="0"/>
          <w:iCs w:val="0"/>
          <w:szCs w:val="24"/>
        </w:rPr>
        <w:t xml:space="preserve"> before to come back at work</w:t>
      </w:r>
      <w:r>
        <w:rPr>
          <w:rStyle w:val="Enfasidelicata"/>
          <w:i w:val="0"/>
          <w:iCs w:val="0"/>
          <w:szCs w:val="24"/>
        </w:rPr>
        <w:t>.</w:t>
      </w:r>
    </w:p>
    <w:p w14:paraId="469D190B" w14:textId="77777777" w:rsidR="00074D89" w:rsidRDefault="00074D89">
      <w:pPr>
        <w:pStyle w:val="Paragrafoelenco"/>
        <w:ind w:left="810"/>
        <w:jc w:val="both"/>
        <w:rPr>
          <w:ins w:id="172" w:author="Giorgio Romeo" w:date="2020-12-23T09:53:00Z"/>
          <w:rStyle w:val="Enfasidelicata"/>
          <w:i w:val="0"/>
          <w:iCs w:val="0"/>
          <w:szCs w:val="24"/>
        </w:rPr>
        <w:pPrChange w:id="173" w:author="Giorgio Romeo" w:date="2020-12-23T10:10:00Z">
          <w:pPr>
            <w:pStyle w:val="Paragrafoelenco"/>
            <w:numPr>
              <w:numId w:val="19"/>
            </w:numPr>
            <w:ind w:left="810" w:hanging="360"/>
            <w:jc w:val="both"/>
          </w:pPr>
        </w:pPrChange>
      </w:pPr>
    </w:p>
    <w:p w14:paraId="5D715275" w14:textId="77777777" w:rsidR="003D153B" w:rsidRPr="003D153B" w:rsidRDefault="003D153B">
      <w:pPr>
        <w:pStyle w:val="Paragrafoelenco"/>
        <w:ind w:left="810"/>
        <w:jc w:val="both"/>
        <w:rPr>
          <w:ins w:id="174" w:author="Giorgio Romeo" w:date="2020-12-23T09:53:00Z"/>
          <w:rStyle w:val="Enfasidelicata"/>
          <w:i w:val="0"/>
          <w:iCs w:val="0"/>
          <w:szCs w:val="24"/>
        </w:rPr>
        <w:pPrChange w:id="175" w:author="Giorgio Romeo" w:date="2020-12-23T09:53:00Z">
          <w:pPr>
            <w:pStyle w:val="Paragrafoelenco"/>
            <w:numPr>
              <w:numId w:val="19"/>
            </w:numPr>
            <w:ind w:left="810" w:hanging="360"/>
            <w:jc w:val="both"/>
          </w:pPr>
        </w:pPrChange>
      </w:pPr>
    </w:p>
    <w:p w14:paraId="303AF2B0" w14:textId="7787FFFF" w:rsidR="000340CF" w:rsidRPr="000340CF" w:rsidRDefault="000D4E40">
      <w:pPr>
        <w:pStyle w:val="Paragrafoelenco"/>
        <w:numPr>
          <w:ilvl w:val="0"/>
          <w:numId w:val="19"/>
        </w:numPr>
        <w:jc w:val="both"/>
        <w:rPr>
          <w:ins w:id="176" w:author="Giorgio Romeo" w:date="2020-12-23T09:58:00Z"/>
          <w:rStyle w:val="Enfasidelicata"/>
          <w:i w:val="0"/>
          <w:iCs w:val="0"/>
          <w:szCs w:val="24"/>
        </w:rPr>
      </w:pPr>
      <w:ins w:id="177" w:author="Giorgio Romeo" w:date="2020-12-23T10:25:00Z">
        <w:r>
          <w:rPr>
            <w:rStyle w:val="Enfasidelicata"/>
            <w:i w:val="0"/>
            <w:iCs w:val="0"/>
            <w:szCs w:val="24"/>
          </w:rPr>
          <w:t>Silvia</w:t>
        </w:r>
      </w:ins>
      <w:ins w:id="178" w:author="Giorgio Romeo" w:date="2020-12-23T09:53:00Z">
        <w:r w:rsidR="003D153B">
          <w:rPr>
            <w:rStyle w:val="Enfasidelicata"/>
            <w:i w:val="0"/>
            <w:iCs w:val="0"/>
            <w:szCs w:val="24"/>
          </w:rPr>
          <w:t xml:space="preserve"> loves doing the shoppin</w:t>
        </w:r>
      </w:ins>
      <w:ins w:id="179" w:author="Giorgio Romeo" w:date="2020-12-23T09:54:00Z">
        <w:r w:rsidR="003D153B">
          <w:rPr>
            <w:rStyle w:val="Enfasidelicata"/>
            <w:i w:val="0"/>
            <w:iCs w:val="0"/>
            <w:szCs w:val="24"/>
          </w:rPr>
          <w:t xml:space="preserve">g </w:t>
        </w:r>
      </w:ins>
      <w:ins w:id="180" w:author="Giorgio Romeo" w:date="2020-12-23T09:55:00Z">
        <w:r w:rsidR="003D153B">
          <w:rPr>
            <w:rStyle w:val="Enfasidelicata"/>
            <w:i w:val="0"/>
            <w:iCs w:val="0"/>
            <w:szCs w:val="24"/>
          </w:rPr>
          <w:t>at “</w:t>
        </w:r>
        <w:r w:rsidR="000340CF">
          <w:rPr>
            <w:rStyle w:val="Enfasidelicata"/>
            <w:i w:val="0"/>
            <w:iCs w:val="0"/>
            <w:szCs w:val="24"/>
          </w:rPr>
          <w:t>W-Food” but unfortunately</w:t>
        </w:r>
      </w:ins>
      <w:ins w:id="181" w:author="Giorgio Romeo" w:date="2020-12-23T09:56:00Z">
        <w:r w:rsidR="000340CF">
          <w:rPr>
            <w:rStyle w:val="Enfasidelicata"/>
            <w:i w:val="0"/>
            <w:iCs w:val="0"/>
            <w:szCs w:val="24"/>
          </w:rPr>
          <w:t>, due to the great popularity of the store,</w:t>
        </w:r>
      </w:ins>
      <w:ins w:id="182" w:author="Giorgio Romeo" w:date="2020-12-23T09:55:00Z">
        <w:r w:rsidR="000340CF">
          <w:rPr>
            <w:rStyle w:val="Enfasidelicata"/>
            <w:i w:val="0"/>
            <w:iCs w:val="0"/>
            <w:szCs w:val="24"/>
          </w:rPr>
          <w:t xml:space="preserve"> she sometimes </w:t>
        </w:r>
      </w:ins>
      <w:ins w:id="183" w:author="Giorgio Romeo" w:date="2020-12-23T09:56:00Z">
        <w:r w:rsidR="000340CF">
          <w:rPr>
            <w:rStyle w:val="Enfasidelicata"/>
            <w:i w:val="0"/>
            <w:iCs w:val="0"/>
            <w:szCs w:val="24"/>
          </w:rPr>
          <w:t>does not manage to get a ticket or book a visit at the desired time slot</w:t>
        </w:r>
      </w:ins>
      <w:ins w:id="184" w:author="Giorgio Romeo" w:date="2020-12-23T09:57:00Z">
        <w:r w:rsidR="000340CF">
          <w:rPr>
            <w:rStyle w:val="Enfasidelicata"/>
            <w:i w:val="0"/>
            <w:iCs w:val="0"/>
            <w:szCs w:val="24"/>
          </w:rPr>
          <w:t>. To avoid further similar situations, she decides to activate the periodic notification on the availability of “W</w:t>
        </w:r>
      </w:ins>
      <w:ins w:id="185" w:author="Giorgio Romeo" w:date="2020-12-23T09:58:00Z">
        <w:r w:rsidR="000340CF">
          <w:rPr>
            <w:rStyle w:val="Enfasidelicata"/>
            <w:i w:val="0"/>
            <w:iCs w:val="0"/>
            <w:szCs w:val="24"/>
          </w:rPr>
          <w:t>-Food”. In particular:</w:t>
        </w:r>
      </w:ins>
    </w:p>
    <w:p w14:paraId="1FE079AA" w14:textId="77777777" w:rsidR="000340CF" w:rsidRDefault="000340CF" w:rsidP="000340CF">
      <w:pPr>
        <w:pStyle w:val="Paragrafoelenco"/>
        <w:numPr>
          <w:ilvl w:val="0"/>
          <w:numId w:val="109"/>
        </w:numPr>
        <w:ind w:left="1077" w:hanging="357"/>
        <w:rPr>
          <w:ins w:id="186" w:author="Giorgio Romeo" w:date="2020-12-23T10:01:00Z"/>
          <w:rStyle w:val="Enfasidelicata"/>
          <w:rFonts w:eastAsiaTheme="majorEastAsia" w:cstheme="majorBidi"/>
          <w:i w:val="0"/>
          <w:iCs w:val="0"/>
          <w:szCs w:val="24"/>
        </w:rPr>
      </w:pPr>
      <w:ins w:id="187" w:author="Giorgio Romeo" w:date="2020-12-23T10:01:00Z">
        <w:r w:rsidRPr="699595DC">
          <w:rPr>
            <w:rStyle w:val="Enfasidelicata"/>
            <w:rFonts w:eastAsiaTheme="majorEastAsia" w:cstheme="majorBidi"/>
            <w:i w:val="0"/>
            <w:iCs w:val="0"/>
            <w:szCs w:val="24"/>
          </w:rPr>
          <w:t>She opens the application on  her devic</w:t>
        </w:r>
        <w:r>
          <w:rPr>
            <w:rStyle w:val="Enfasidelicata"/>
            <w:rFonts w:eastAsiaTheme="majorEastAsia" w:cstheme="majorBidi"/>
            <w:i w:val="0"/>
            <w:iCs w:val="0"/>
            <w:szCs w:val="24"/>
          </w:rPr>
          <w:t>e</w:t>
        </w:r>
      </w:ins>
    </w:p>
    <w:p w14:paraId="2FD8EE4E" w14:textId="27A5195E" w:rsidR="000340CF" w:rsidRDefault="000340CF" w:rsidP="000340CF">
      <w:pPr>
        <w:pStyle w:val="Paragrafoelenco"/>
        <w:numPr>
          <w:ilvl w:val="0"/>
          <w:numId w:val="109"/>
        </w:numPr>
        <w:ind w:left="1077" w:hanging="357"/>
        <w:jc w:val="both"/>
        <w:rPr>
          <w:ins w:id="188" w:author="Giorgio Romeo" w:date="2020-12-23T10:01:00Z"/>
          <w:rStyle w:val="Enfasidelicata"/>
          <w:i w:val="0"/>
          <w:iCs w:val="0"/>
          <w:szCs w:val="24"/>
        </w:rPr>
      </w:pPr>
      <w:ins w:id="189" w:author="Giorgio Romeo" w:date="2020-12-23T10:01:00Z">
        <w:r>
          <w:rPr>
            <w:rStyle w:val="Enfasidelicata"/>
            <w:i w:val="0"/>
            <w:iCs w:val="0"/>
            <w:szCs w:val="24"/>
          </w:rPr>
          <w:t>She open the notification panel</w:t>
        </w:r>
      </w:ins>
    </w:p>
    <w:p w14:paraId="03CAE4D9" w14:textId="24893398" w:rsidR="000340CF" w:rsidRDefault="000340CF" w:rsidP="000340CF">
      <w:pPr>
        <w:pStyle w:val="Paragrafoelenco"/>
        <w:numPr>
          <w:ilvl w:val="0"/>
          <w:numId w:val="109"/>
        </w:numPr>
        <w:ind w:left="1077" w:hanging="357"/>
        <w:jc w:val="both"/>
        <w:rPr>
          <w:ins w:id="190" w:author="Giorgio Romeo" w:date="2020-12-23T10:03:00Z"/>
          <w:rStyle w:val="Enfasidelicata"/>
          <w:i w:val="0"/>
          <w:iCs w:val="0"/>
          <w:szCs w:val="24"/>
        </w:rPr>
      </w:pPr>
      <w:ins w:id="191" w:author="Giorgio Romeo" w:date="2020-12-23T10:03:00Z">
        <w:r>
          <w:rPr>
            <w:rStyle w:val="Enfasidelicata"/>
            <w:i w:val="0"/>
            <w:iCs w:val="0"/>
            <w:szCs w:val="24"/>
          </w:rPr>
          <w:t>She insert “W-Food” as the store she wants to be notified about</w:t>
        </w:r>
      </w:ins>
    </w:p>
    <w:p w14:paraId="3E8D201E" w14:textId="15DDAB8D" w:rsidR="000340CF" w:rsidRDefault="000340CF" w:rsidP="000340CF">
      <w:pPr>
        <w:pStyle w:val="Paragrafoelenco"/>
        <w:numPr>
          <w:ilvl w:val="0"/>
          <w:numId w:val="109"/>
        </w:numPr>
        <w:ind w:left="1077" w:hanging="357"/>
        <w:jc w:val="both"/>
        <w:rPr>
          <w:ins w:id="192" w:author="Giorgio Romeo" w:date="2020-12-23T10:05:00Z"/>
          <w:rStyle w:val="Enfasidelicata"/>
          <w:i w:val="0"/>
          <w:iCs w:val="0"/>
          <w:szCs w:val="24"/>
        </w:rPr>
      </w:pPr>
      <w:ins w:id="193" w:author="Giorgio Romeo" w:date="2020-12-23T10:03:00Z">
        <w:r>
          <w:rPr>
            <w:rStyle w:val="Enfasidelicata"/>
            <w:i w:val="0"/>
            <w:iCs w:val="0"/>
            <w:szCs w:val="24"/>
          </w:rPr>
          <w:t xml:space="preserve">She selects </w:t>
        </w:r>
      </w:ins>
      <w:ins w:id="194" w:author="Giorgio Romeo" w:date="2020-12-23T10:04:00Z">
        <w:r>
          <w:rPr>
            <w:rStyle w:val="Enfasidelicata"/>
            <w:i w:val="0"/>
            <w:iCs w:val="0"/>
            <w:szCs w:val="24"/>
          </w:rPr>
          <w:t xml:space="preserve">“Monday, Tuesday, Wednesday, Sunday” as days and “from 14:00 to 20:00” </w:t>
        </w:r>
      </w:ins>
      <w:ins w:id="195" w:author="Giorgio Romeo" w:date="2020-12-23T10:05:00Z">
        <w:r>
          <w:rPr>
            <w:rStyle w:val="Enfasidelicata"/>
            <w:i w:val="0"/>
            <w:iCs w:val="0"/>
            <w:szCs w:val="24"/>
          </w:rPr>
          <w:t>as time range</w:t>
        </w:r>
      </w:ins>
    </w:p>
    <w:p w14:paraId="740B0502" w14:textId="105303B5" w:rsidR="000340CF" w:rsidRDefault="00074D89" w:rsidP="000340CF">
      <w:pPr>
        <w:pStyle w:val="Paragrafoelenco"/>
        <w:numPr>
          <w:ilvl w:val="0"/>
          <w:numId w:val="109"/>
        </w:numPr>
        <w:ind w:left="1077" w:hanging="357"/>
        <w:jc w:val="both"/>
        <w:rPr>
          <w:ins w:id="196" w:author="Giorgio Romeo" w:date="2020-12-23T10:06:00Z"/>
          <w:rStyle w:val="Enfasidelicata"/>
          <w:i w:val="0"/>
          <w:iCs w:val="0"/>
          <w:szCs w:val="24"/>
        </w:rPr>
      </w:pPr>
      <w:ins w:id="197" w:author="Giorgio Romeo" w:date="2020-12-23T10:07:00Z">
        <w:r>
          <w:rPr>
            <w:rStyle w:val="Enfasidelicata"/>
            <w:i w:val="0"/>
            <w:iCs w:val="0"/>
            <w:szCs w:val="24"/>
          </w:rPr>
          <w:t>Since she wants</w:t>
        </w:r>
      </w:ins>
      <w:ins w:id="198" w:author="Giorgio Romeo" w:date="2020-12-23T10:06:00Z">
        <w:r>
          <w:rPr>
            <w:rStyle w:val="Enfasidelicata"/>
            <w:i w:val="0"/>
            <w:iCs w:val="0"/>
            <w:szCs w:val="24"/>
          </w:rPr>
          <w:t xml:space="preserve"> to be notified every hour</w:t>
        </w:r>
      </w:ins>
      <w:ins w:id="199" w:author="Giorgio Romeo" w:date="2020-12-23T10:07:00Z">
        <w:r>
          <w:rPr>
            <w:rStyle w:val="Enfasidelicata"/>
            <w:i w:val="0"/>
            <w:iCs w:val="0"/>
            <w:szCs w:val="24"/>
          </w:rPr>
          <w:t>,</w:t>
        </w:r>
      </w:ins>
      <w:ins w:id="200" w:author="Giorgio Romeo" w:date="2020-12-23T10:06:00Z">
        <w:r>
          <w:rPr>
            <w:rStyle w:val="Enfasidelicata"/>
            <w:i w:val="0"/>
            <w:iCs w:val="0"/>
            <w:szCs w:val="24"/>
          </w:rPr>
          <w:t xml:space="preserve"> </w:t>
        </w:r>
      </w:ins>
      <w:ins w:id="201" w:author="Giorgio Romeo" w:date="2020-12-23T10:07:00Z">
        <w:r>
          <w:rPr>
            <w:rStyle w:val="Enfasidelicata"/>
            <w:i w:val="0"/>
            <w:iCs w:val="0"/>
            <w:szCs w:val="24"/>
          </w:rPr>
          <w:t xml:space="preserve">she </w:t>
        </w:r>
      </w:ins>
      <w:ins w:id="202" w:author="Giorgio Romeo" w:date="2020-12-23T10:06:00Z">
        <w:r>
          <w:rPr>
            <w:rStyle w:val="Enfasidelicata"/>
            <w:i w:val="0"/>
            <w:iCs w:val="0"/>
            <w:szCs w:val="24"/>
          </w:rPr>
          <w:t>insert</w:t>
        </w:r>
      </w:ins>
      <w:ins w:id="203" w:author="Giorgio Romeo" w:date="2020-12-23T10:07:00Z">
        <w:r>
          <w:rPr>
            <w:rStyle w:val="Enfasidelicata"/>
            <w:i w:val="0"/>
            <w:iCs w:val="0"/>
            <w:szCs w:val="24"/>
          </w:rPr>
          <w:t>s</w:t>
        </w:r>
      </w:ins>
      <w:ins w:id="204" w:author="Giorgio Romeo" w:date="2020-12-23T10:06:00Z">
        <w:r>
          <w:rPr>
            <w:rStyle w:val="Enfasidelicata"/>
            <w:i w:val="0"/>
            <w:iCs w:val="0"/>
            <w:szCs w:val="24"/>
          </w:rPr>
          <w:t xml:space="preserve"> “1 hour” as periodic time notification</w:t>
        </w:r>
      </w:ins>
    </w:p>
    <w:p w14:paraId="4D124AE1" w14:textId="5BC1ED9A" w:rsidR="00074D89" w:rsidRDefault="00074D89" w:rsidP="000340CF">
      <w:pPr>
        <w:pStyle w:val="Paragrafoelenco"/>
        <w:numPr>
          <w:ilvl w:val="0"/>
          <w:numId w:val="109"/>
        </w:numPr>
        <w:ind w:left="1077" w:hanging="357"/>
        <w:jc w:val="both"/>
        <w:rPr>
          <w:ins w:id="205" w:author="Giorgio Romeo" w:date="2020-12-23T10:07:00Z"/>
          <w:rStyle w:val="Enfasidelicata"/>
          <w:i w:val="0"/>
          <w:iCs w:val="0"/>
          <w:szCs w:val="24"/>
        </w:rPr>
      </w:pPr>
      <w:ins w:id="206" w:author="Giorgio Romeo" w:date="2020-12-23T10:06:00Z">
        <w:r>
          <w:rPr>
            <w:rStyle w:val="Enfasidelicata"/>
            <w:i w:val="0"/>
            <w:iCs w:val="0"/>
            <w:szCs w:val="24"/>
          </w:rPr>
          <w:t xml:space="preserve">She clicks on the </w:t>
        </w:r>
        <w:r w:rsidRPr="00074D89">
          <w:rPr>
            <w:rStyle w:val="Enfasidelicata"/>
            <w:szCs w:val="24"/>
            <w:rPrChange w:id="207" w:author="Giorgio Romeo" w:date="2020-12-23T10:06:00Z">
              <w:rPr>
                <w:rStyle w:val="Enfasidelicata"/>
                <w:i w:val="0"/>
                <w:iCs w:val="0"/>
                <w:szCs w:val="24"/>
              </w:rPr>
            </w:rPrChange>
          </w:rPr>
          <w:t>“Confirm”</w:t>
        </w:r>
        <w:r>
          <w:rPr>
            <w:rStyle w:val="Enfasidelicata"/>
            <w:i w:val="0"/>
            <w:iCs w:val="0"/>
            <w:szCs w:val="24"/>
          </w:rPr>
          <w:t xml:space="preserve"> button</w:t>
        </w:r>
      </w:ins>
    </w:p>
    <w:p w14:paraId="39C50549" w14:textId="13D6A207" w:rsidR="00074D89" w:rsidRDefault="00074D89" w:rsidP="000340CF">
      <w:pPr>
        <w:pStyle w:val="Paragrafoelenco"/>
        <w:numPr>
          <w:ilvl w:val="0"/>
          <w:numId w:val="109"/>
        </w:numPr>
        <w:ind w:left="1077" w:hanging="357"/>
        <w:jc w:val="both"/>
        <w:rPr>
          <w:ins w:id="208" w:author="Giorgio Romeo" w:date="2020-12-23T10:10:00Z"/>
          <w:rStyle w:val="Enfasidelicata"/>
          <w:i w:val="0"/>
          <w:iCs w:val="0"/>
          <w:szCs w:val="24"/>
        </w:rPr>
      </w:pPr>
      <w:ins w:id="209" w:author="Giorgio Romeo" w:date="2020-12-23T10:07:00Z">
        <w:r>
          <w:rPr>
            <w:rStyle w:val="Enfasidelicata"/>
            <w:i w:val="0"/>
            <w:iCs w:val="0"/>
            <w:szCs w:val="24"/>
          </w:rPr>
          <w:t xml:space="preserve">She receives </w:t>
        </w:r>
      </w:ins>
      <w:ins w:id="210" w:author="Giorgio Romeo" w:date="2020-12-23T10:08:00Z">
        <w:r>
          <w:rPr>
            <w:rStyle w:val="Enfasidelicata"/>
            <w:i w:val="0"/>
            <w:iCs w:val="0"/>
            <w:szCs w:val="24"/>
          </w:rPr>
          <w:t xml:space="preserve">a </w:t>
        </w:r>
      </w:ins>
      <w:ins w:id="211" w:author="Giorgio Romeo" w:date="2020-12-23T10:09:00Z">
        <w:r>
          <w:rPr>
            <w:rStyle w:val="Enfasidelicata"/>
            <w:i w:val="0"/>
            <w:iCs w:val="0"/>
            <w:szCs w:val="24"/>
          </w:rPr>
          <w:t>confirmation about</w:t>
        </w:r>
      </w:ins>
      <w:ins w:id="212" w:author="Giorgio Romeo" w:date="2020-12-23T10:08:00Z">
        <w:r>
          <w:rPr>
            <w:rStyle w:val="Enfasidelicata"/>
            <w:i w:val="0"/>
            <w:iCs w:val="0"/>
            <w:szCs w:val="24"/>
          </w:rPr>
          <w:t xml:space="preserve"> the successful update of the </w:t>
        </w:r>
      </w:ins>
      <w:ins w:id="213" w:author="Giorgio Romeo" w:date="2020-12-23T10:09:00Z">
        <w:r>
          <w:rPr>
            <w:rStyle w:val="Enfasidelicata"/>
            <w:i w:val="0"/>
            <w:iCs w:val="0"/>
            <w:szCs w:val="24"/>
          </w:rPr>
          <w:t xml:space="preserve">periodic </w:t>
        </w:r>
      </w:ins>
      <w:ins w:id="214" w:author="Giorgio Romeo" w:date="2020-12-23T10:08:00Z">
        <w:r>
          <w:rPr>
            <w:rStyle w:val="Enfasidelicata"/>
            <w:i w:val="0"/>
            <w:iCs w:val="0"/>
            <w:szCs w:val="24"/>
          </w:rPr>
          <w:t>notification system</w:t>
        </w:r>
      </w:ins>
    </w:p>
    <w:p w14:paraId="2C1290A7" w14:textId="77777777" w:rsidR="00074D89" w:rsidRPr="00FE7600" w:rsidRDefault="00074D89">
      <w:pPr>
        <w:pStyle w:val="Paragrafoelenco"/>
        <w:ind w:left="1077"/>
        <w:jc w:val="both"/>
        <w:rPr>
          <w:rStyle w:val="Enfasidelicata"/>
          <w:i w:val="0"/>
          <w:iCs w:val="0"/>
          <w:szCs w:val="24"/>
        </w:rPr>
        <w:pPrChange w:id="215" w:author="Giorgio Romeo" w:date="2020-12-23T10:10:00Z">
          <w:pPr>
            <w:pStyle w:val="Paragrafoelenco"/>
            <w:numPr>
              <w:numId w:val="19"/>
            </w:numPr>
            <w:ind w:left="810" w:hanging="360"/>
            <w:jc w:val="both"/>
          </w:pPr>
        </w:pPrChange>
      </w:pPr>
    </w:p>
    <w:p w14:paraId="5FAD5371" w14:textId="435B1EE9" w:rsidR="00FA17DD" w:rsidRDefault="00FA17DD" w:rsidP="00295A63">
      <w:pPr>
        <w:pStyle w:val="Paragrafoelenco"/>
        <w:rPr>
          <w:rStyle w:val="Enfasidelicata"/>
          <w:i w:val="0"/>
          <w:iCs w:val="0"/>
          <w:szCs w:val="24"/>
        </w:rPr>
      </w:pPr>
    </w:p>
    <w:p w14:paraId="16041040" w14:textId="29DAC169" w:rsidR="000B41AE" w:rsidRDefault="000B41AE" w:rsidP="000B41AE">
      <w:pPr>
        <w:pStyle w:val="Paragrafoelenco"/>
        <w:numPr>
          <w:ilvl w:val="0"/>
          <w:numId w:val="19"/>
        </w:numPr>
        <w:rPr>
          <w:ins w:id="216" w:author="Giorgio Romeo" w:date="2020-12-23T09:58:00Z"/>
          <w:rStyle w:val="Enfasidelicata"/>
          <w:rFonts w:eastAsiaTheme="majorEastAsia" w:cstheme="majorBidi"/>
          <w:i w:val="0"/>
          <w:iCs w:val="0"/>
          <w:szCs w:val="24"/>
        </w:rPr>
      </w:pPr>
      <w:r>
        <w:rPr>
          <w:rStyle w:val="Enfasidelicata"/>
          <w:rFonts w:eastAsiaTheme="majorEastAsia" w:cstheme="majorBidi"/>
          <w:i w:val="0"/>
          <w:iCs w:val="0"/>
          <w:szCs w:val="24"/>
        </w:rPr>
        <w:t>Shalini is the manager of one of the grocery shops of the chain “Ellelunga” and she wants to check on peak times how many people are entering inside the shop</w:t>
      </w:r>
      <w:ins w:id="217" w:author="Giorgio Romeo" w:date="2020-12-23T09:58:00Z">
        <w:r w:rsidR="000340CF">
          <w:rPr>
            <w:rStyle w:val="Enfasidelicata"/>
            <w:rFonts w:eastAsiaTheme="majorEastAsia" w:cstheme="majorBidi"/>
            <w:i w:val="0"/>
            <w:iCs w:val="0"/>
            <w:szCs w:val="24"/>
          </w:rPr>
          <w:t>:</w:t>
        </w:r>
      </w:ins>
    </w:p>
    <w:p w14:paraId="483A923D" w14:textId="78645292" w:rsidR="000340CF" w:rsidRDefault="000340CF" w:rsidP="000340CF">
      <w:pPr>
        <w:pStyle w:val="Paragrafoelenco"/>
        <w:numPr>
          <w:ilvl w:val="0"/>
          <w:numId w:val="109"/>
        </w:numPr>
        <w:ind w:left="1077" w:hanging="357"/>
        <w:rPr>
          <w:ins w:id="218" w:author="Giorgio Romeo" w:date="2020-12-23T09:59:00Z"/>
          <w:rStyle w:val="Enfasidelicata"/>
          <w:rFonts w:eastAsiaTheme="majorEastAsia" w:cstheme="majorBidi"/>
          <w:i w:val="0"/>
          <w:iCs w:val="0"/>
          <w:szCs w:val="24"/>
        </w:rPr>
      </w:pPr>
      <w:ins w:id="219" w:author="Giorgio Romeo" w:date="2020-12-23T09:59:00Z">
        <w:r w:rsidRPr="699595DC">
          <w:rPr>
            <w:rStyle w:val="Enfasidelicata"/>
            <w:rFonts w:eastAsiaTheme="majorEastAsia" w:cstheme="majorBidi"/>
            <w:i w:val="0"/>
            <w:iCs w:val="0"/>
            <w:szCs w:val="24"/>
          </w:rPr>
          <w:t xml:space="preserve">She </w:t>
        </w:r>
      </w:ins>
      <w:ins w:id="220"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w:t>
        </w:r>
      </w:ins>
      <w:ins w:id="221" w:author="Giorgio Romeo" w:date="2020-12-23T09:59:00Z">
        <w:del w:id="222" w:author="Cristian Sbrolli" w:date="2020-12-23T11:09:00Z">
          <w:r w:rsidRPr="699595DC" w:rsidDel="00B02349">
            <w:rPr>
              <w:rStyle w:val="Enfasidelicata"/>
              <w:rFonts w:eastAsiaTheme="majorEastAsia" w:cstheme="majorBidi"/>
              <w:i w:val="0"/>
              <w:iCs w:val="0"/>
              <w:szCs w:val="24"/>
            </w:rPr>
            <w:delText xml:space="preserve">opens </w:delText>
          </w:r>
        </w:del>
        <w:r w:rsidRPr="699595DC">
          <w:rPr>
            <w:rStyle w:val="Enfasidelicata"/>
            <w:rFonts w:eastAsiaTheme="majorEastAsia" w:cstheme="majorBidi"/>
            <w:i w:val="0"/>
            <w:iCs w:val="0"/>
            <w:szCs w:val="24"/>
          </w:rPr>
          <w:t>the application on</w:t>
        </w:r>
        <w:del w:id="223" w:author="Cristian Sbrolli" w:date="2020-12-23T11:10:00Z">
          <w:r w:rsidRPr="699595DC" w:rsidDel="00B02349">
            <w:rPr>
              <w:rStyle w:val="Enfasidelicata"/>
              <w:rFonts w:eastAsiaTheme="majorEastAsia" w:cstheme="majorBidi"/>
              <w:i w:val="0"/>
              <w:iCs w:val="0"/>
              <w:szCs w:val="24"/>
            </w:rPr>
            <w:delText xml:space="preserve"> </w:delText>
          </w:r>
        </w:del>
        <w:r w:rsidRPr="699595DC">
          <w:rPr>
            <w:rStyle w:val="Enfasidelicata"/>
            <w:rFonts w:eastAsiaTheme="majorEastAsia" w:cstheme="majorBidi"/>
            <w:i w:val="0"/>
            <w:iCs w:val="0"/>
            <w:szCs w:val="24"/>
          </w:rPr>
          <w:t xml:space="preserve"> her devic</w:t>
        </w:r>
        <w:r>
          <w:rPr>
            <w:rStyle w:val="Enfasidelicata"/>
            <w:rFonts w:eastAsiaTheme="majorEastAsia" w:cstheme="majorBidi"/>
            <w:i w:val="0"/>
            <w:iCs w:val="0"/>
            <w:szCs w:val="24"/>
          </w:rPr>
          <w:t>e</w:t>
        </w:r>
      </w:ins>
    </w:p>
    <w:p w14:paraId="153D86FB" w14:textId="5AA93AD0" w:rsidR="000340CF" w:rsidRPr="000340CF" w:rsidDel="00B02349" w:rsidRDefault="000340CF" w:rsidP="000340CF">
      <w:pPr>
        <w:pStyle w:val="Paragrafoelenco"/>
        <w:numPr>
          <w:ilvl w:val="0"/>
          <w:numId w:val="109"/>
        </w:numPr>
        <w:ind w:left="1077" w:hanging="357"/>
        <w:rPr>
          <w:ins w:id="224" w:author="Giorgio Romeo" w:date="2020-12-23T09:59:00Z"/>
          <w:del w:id="225" w:author="Cristian Sbrolli" w:date="2020-12-23T11:09:00Z"/>
          <w:rStyle w:val="Enfasidelicata"/>
          <w:rFonts w:eastAsiaTheme="majorEastAsia" w:cstheme="majorBidi"/>
          <w:i w:val="0"/>
          <w:iCs w:val="0"/>
          <w:szCs w:val="24"/>
          <w:rPrChange w:id="226" w:author="Giorgio Romeo" w:date="2020-12-23T09:59:00Z">
            <w:rPr>
              <w:ins w:id="227" w:author="Giorgio Romeo" w:date="2020-12-23T09:59:00Z"/>
              <w:del w:id="228" w:author="Cristian Sbrolli" w:date="2020-12-23T11:09:00Z"/>
              <w:rStyle w:val="Enfasidelicata"/>
              <w:rFonts w:eastAsiaTheme="majorEastAsia" w:cstheme="majorBidi"/>
              <w:szCs w:val="24"/>
            </w:rPr>
          </w:rPrChange>
        </w:rPr>
      </w:pPr>
      <w:ins w:id="229" w:author="Giorgio Romeo" w:date="2020-12-23T09:59:00Z">
        <w:del w:id="230" w:author="Cristian Sbrolli" w:date="2020-12-23T11:09:00Z">
          <w:r w:rsidDel="00B02349">
            <w:rPr>
              <w:rStyle w:val="Enfasidelicata"/>
              <w:rFonts w:eastAsiaTheme="majorEastAsia" w:cstheme="majorBidi"/>
              <w:i w:val="0"/>
              <w:iCs w:val="0"/>
              <w:szCs w:val="24"/>
            </w:rPr>
            <w:delText xml:space="preserve">She presses on the button </w:delText>
          </w:r>
          <w:r w:rsidRPr="00295A63" w:rsidDel="00B02349">
            <w:rPr>
              <w:rStyle w:val="Enfasidelicata"/>
              <w:rFonts w:eastAsiaTheme="majorEastAsia" w:cstheme="majorBidi"/>
              <w:szCs w:val="24"/>
            </w:rPr>
            <w:delText>“Log in as manager</w:delText>
          </w:r>
          <w:r w:rsidDel="00B02349">
            <w:rPr>
              <w:rStyle w:val="Enfasidelicata"/>
              <w:rFonts w:eastAsiaTheme="majorEastAsia" w:cstheme="majorBidi"/>
              <w:szCs w:val="24"/>
            </w:rPr>
            <w:delText>”</w:delText>
          </w:r>
        </w:del>
      </w:ins>
    </w:p>
    <w:p w14:paraId="3B6A30CD" w14:textId="39F65084" w:rsidR="000340CF" w:rsidRDefault="000340CF" w:rsidP="000340CF">
      <w:pPr>
        <w:pStyle w:val="Paragrafoelenco"/>
        <w:numPr>
          <w:ilvl w:val="0"/>
          <w:numId w:val="109"/>
        </w:numPr>
        <w:ind w:left="1077" w:hanging="357"/>
        <w:rPr>
          <w:ins w:id="231" w:author="Giorgio Romeo" w:date="2020-12-23T09:59:00Z"/>
          <w:rStyle w:val="Enfasidelicata"/>
          <w:rFonts w:eastAsiaTheme="majorEastAsia" w:cstheme="majorBidi"/>
          <w:i w:val="0"/>
          <w:iCs w:val="0"/>
          <w:szCs w:val="24"/>
        </w:rPr>
      </w:pPr>
      <w:ins w:id="232" w:author="Giorgio Romeo" w:date="2020-12-23T09:59:00Z">
        <w:r>
          <w:rPr>
            <w:rStyle w:val="Enfasidelicata"/>
            <w:rFonts w:eastAsiaTheme="majorEastAsia" w:cstheme="majorBidi"/>
            <w:i w:val="0"/>
            <w:iCs w:val="0"/>
            <w:szCs w:val="24"/>
          </w:rPr>
          <w:t>She logs in with the credentials of her authorized account</w:t>
        </w:r>
      </w:ins>
    </w:p>
    <w:p w14:paraId="397BBBAF" w14:textId="23252197" w:rsidR="000340CF" w:rsidRDefault="000340CF" w:rsidP="000340CF">
      <w:pPr>
        <w:pStyle w:val="Paragrafoelenco"/>
        <w:numPr>
          <w:ilvl w:val="0"/>
          <w:numId w:val="109"/>
        </w:numPr>
        <w:ind w:left="1077" w:hanging="357"/>
        <w:rPr>
          <w:ins w:id="233" w:author="Giorgio Romeo" w:date="2020-12-23T10:00:00Z"/>
          <w:rStyle w:val="Enfasidelicata"/>
          <w:rFonts w:eastAsiaTheme="majorEastAsia" w:cstheme="majorBidi"/>
          <w:i w:val="0"/>
          <w:iCs w:val="0"/>
          <w:szCs w:val="24"/>
        </w:rPr>
      </w:pPr>
      <w:ins w:id="234" w:author="Giorgio Romeo" w:date="2020-12-23T09:59:00Z">
        <w:r>
          <w:rPr>
            <w:rStyle w:val="Enfasidelicata"/>
            <w:rFonts w:eastAsiaTheme="majorEastAsia" w:cstheme="majorBidi"/>
            <w:i w:val="0"/>
            <w:iCs w:val="0"/>
            <w:szCs w:val="24"/>
          </w:rPr>
          <w:t>On the home page she sees the button “Statistics and Diagnostics” and presses it</w:t>
        </w:r>
      </w:ins>
    </w:p>
    <w:p w14:paraId="62866975" w14:textId="6F89ADC8" w:rsidR="000340CF" w:rsidRDefault="000340CF">
      <w:pPr>
        <w:pStyle w:val="Paragrafoelenco"/>
        <w:numPr>
          <w:ilvl w:val="0"/>
          <w:numId w:val="109"/>
        </w:numPr>
        <w:ind w:left="1077" w:hanging="357"/>
        <w:rPr>
          <w:rStyle w:val="Enfasidelicata"/>
          <w:rFonts w:eastAsiaTheme="majorEastAsia" w:cstheme="majorBidi"/>
          <w:i w:val="0"/>
          <w:iCs w:val="0"/>
          <w:szCs w:val="24"/>
        </w:rPr>
        <w:pPrChange w:id="235" w:author="Giorgio Romeo" w:date="2020-12-23T09:58:00Z">
          <w:pPr>
            <w:pStyle w:val="Paragrafoelenco"/>
            <w:numPr>
              <w:numId w:val="19"/>
            </w:numPr>
            <w:ind w:left="810" w:hanging="360"/>
          </w:pPr>
        </w:pPrChange>
      </w:pPr>
      <w:ins w:id="236" w:author="Giorgio Romeo" w:date="2020-12-23T10:00:00Z">
        <w:r w:rsidRPr="699595DC">
          <w:rPr>
            <w:rStyle w:val="Enfasidelicata"/>
            <w:rFonts w:eastAsiaTheme="majorEastAsia" w:cstheme="majorBidi"/>
            <w:i w:val="0"/>
            <w:iCs w:val="0"/>
            <w:szCs w:val="24"/>
          </w:rPr>
          <w:t>In front of her there are number of effective and expected entrances for the current</w:t>
        </w:r>
        <w:r>
          <w:rPr>
            <w:rStyle w:val="Enfasidelicata"/>
            <w:rFonts w:eastAsiaTheme="majorEastAsia" w:cstheme="majorBidi"/>
            <w:i w:val="0"/>
            <w:iCs w:val="0"/>
            <w:szCs w:val="24"/>
          </w:rPr>
          <w:t xml:space="preserve"> week</w:t>
        </w:r>
      </w:ins>
    </w:p>
    <w:p w14:paraId="34F0128F" w14:textId="06EB522F" w:rsidR="000B41AE" w:rsidDel="000340CF" w:rsidRDefault="000B41AE" w:rsidP="000B41AE">
      <w:pPr>
        <w:pStyle w:val="Puntoelenco"/>
        <w:tabs>
          <w:tab w:val="num" w:pos="1080"/>
        </w:tabs>
        <w:ind w:left="1080"/>
        <w:rPr>
          <w:del w:id="237" w:author="Giorgio Romeo" w:date="2020-12-23T09:59:00Z"/>
          <w:rStyle w:val="Enfasidelicata"/>
          <w:rFonts w:eastAsiaTheme="majorEastAsia" w:cstheme="majorBidi"/>
          <w:i w:val="0"/>
          <w:iCs w:val="0"/>
          <w:szCs w:val="24"/>
        </w:rPr>
      </w:pPr>
      <w:del w:id="238" w:author="Giorgio Romeo" w:date="2020-12-23T09:59:00Z">
        <w:r w:rsidRPr="699595DC" w:rsidDel="000340CF">
          <w:rPr>
            <w:rStyle w:val="Enfasidelicata"/>
            <w:rFonts w:eastAsiaTheme="majorEastAsia" w:cstheme="majorBidi"/>
            <w:i w:val="0"/>
            <w:iCs w:val="0"/>
            <w:szCs w:val="24"/>
          </w:rPr>
          <w:delText>She opens the application on  her device</w:delText>
        </w:r>
      </w:del>
    </w:p>
    <w:p w14:paraId="7904D156" w14:textId="2FDBC3F9" w:rsidR="000B41AE" w:rsidRDefault="000B41AE">
      <w:pPr>
        <w:pStyle w:val="Puntoelenco"/>
        <w:numPr>
          <w:ilvl w:val="0"/>
          <w:numId w:val="0"/>
        </w:numPr>
        <w:tabs>
          <w:tab w:val="num" w:pos="1080"/>
        </w:tabs>
        <w:rPr>
          <w:rStyle w:val="Enfasidelicata"/>
          <w:rFonts w:eastAsiaTheme="majorEastAsia" w:cstheme="majorBidi"/>
          <w:i w:val="0"/>
          <w:iCs w:val="0"/>
          <w:szCs w:val="24"/>
        </w:rPr>
        <w:pPrChange w:id="239" w:author="Giorgio Romeo" w:date="2020-12-23T09:59:00Z">
          <w:pPr>
            <w:pStyle w:val="Puntoelenco"/>
            <w:tabs>
              <w:tab w:val="num" w:pos="1080"/>
            </w:tabs>
            <w:ind w:left="1080"/>
          </w:pPr>
        </w:pPrChange>
      </w:pPr>
      <w:del w:id="240" w:author="Giorgio Romeo" w:date="2020-12-23T09:59:00Z">
        <w:r w:rsidDel="000340CF">
          <w:rPr>
            <w:rStyle w:val="Enfasidelicata"/>
            <w:rFonts w:eastAsiaTheme="majorEastAsia" w:cstheme="majorBidi"/>
            <w:i w:val="0"/>
            <w:iCs w:val="0"/>
            <w:szCs w:val="24"/>
          </w:rPr>
          <w:delText xml:space="preserve">She presses on the button </w:delText>
        </w:r>
        <w:r w:rsidRPr="00295A63" w:rsidDel="000340CF">
          <w:rPr>
            <w:rStyle w:val="Enfasidelicata"/>
            <w:rFonts w:eastAsiaTheme="majorEastAsia" w:cstheme="majorBidi"/>
            <w:szCs w:val="24"/>
          </w:rPr>
          <w:delText>“Log in as manager”</w:delText>
        </w:r>
      </w:del>
    </w:p>
    <w:p w14:paraId="48DFC4D5" w14:textId="2304CB3A" w:rsidR="000B41AE" w:rsidDel="000340CF" w:rsidRDefault="000B41AE">
      <w:pPr>
        <w:pStyle w:val="Puntoelenco"/>
        <w:numPr>
          <w:ilvl w:val="0"/>
          <w:numId w:val="0"/>
        </w:numPr>
        <w:tabs>
          <w:tab w:val="num" w:pos="1080"/>
        </w:tabs>
        <w:ind w:left="1080"/>
        <w:rPr>
          <w:del w:id="241" w:author="Giorgio Romeo" w:date="2020-12-23T10:00:00Z"/>
          <w:rStyle w:val="Enfasidelicata"/>
          <w:rFonts w:eastAsiaTheme="majorEastAsia" w:cstheme="majorBidi"/>
          <w:i w:val="0"/>
          <w:iCs w:val="0"/>
          <w:szCs w:val="24"/>
        </w:rPr>
        <w:pPrChange w:id="242" w:author="Giorgio Romeo" w:date="2020-12-23T09:59:00Z">
          <w:pPr>
            <w:pStyle w:val="Puntoelenco"/>
            <w:tabs>
              <w:tab w:val="num" w:pos="1080"/>
            </w:tabs>
            <w:ind w:left="1080"/>
          </w:pPr>
        </w:pPrChange>
      </w:pPr>
      <w:del w:id="243" w:author="Giorgio Romeo" w:date="2020-12-23T09:59:00Z">
        <w:r w:rsidDel="000340CF">
          <w:rPr>
            <w:rStyle w:val="Enfasidelicata"/>
            <w:rFonts w:eastAsiaTheme="majorEastAsia" w:cstheme="majorBidi"/>
            <w:i w:val="0"/>
            <w:iCs w:val="0"/>
            <w:szCs w:val="24"/>
          </w:rPr>
          <w:delText xml:space="preserve">She logs in with </w:delText>
        </w:r>
        <w:r w:rsidR="00187C6E" w:rsidDel="000340CF">
          <w:rPr>
            <w:rStyle w:val="Enfasidelicata"/>
            <w:rFonts w:eastAsiaTheme="majorEastAsia" w:cstheme="majorBidi"/>
            <w:i w:val="0"/>
            <w:iCs w:val="0"/>
            <w:szCs w:val="24"/>
          </w:rPr>
          <w:delText>the</w:delText>
        </w:r>
        <w:r w:rsidDel="000340CF">
          <w:rPr>
            <w:rStyle w:val="Enfasidelicata"/>
            <w:rFonts w:eastAsiaTheme="majorEastAsia" w:cstheme="majorBidi"/>
            <w:i w:val="0"/>
            <w:iCs w:val="0"/>
            <w:szCs w:val="24"/>
          </w:rPr>
          <w:delText xml:space="preserve"> credentials</w:delText>
        </w:r>
        <w:r w:rsidR="00187C6E" w:rsidDel="000340CF">
          <w:rPr>
            <w:rStyle w:val="Enfasidelicata"/>
            <w:rFonts w:eastAsiaTheme="majorEastAsia" w:cstheme="majorBidi"/>
            <w:i w:val="0"/>
            <w:iCs w:val="0"/>
            <w:szCs w:val="24"/>
          </w:rPr>
          <w:delText xml:space="preserve"> of her authorized account</w:delText>
        </w:r>
      </w:del>
    </w:p>
    <w:p w14:paraId="4B8EEB22" w14:textId="20FC49AE" w:rsidR="000B41AE" w:rsidDel="000340CF" w:rsidRDefault="000B41AE">
      <w:pPr>
        <w:pStyle w:val="Puntoelenco"/>
        <w:numPr>
          <w:ilvl w:val="0"/>
          <w:numId w:val="0"/>
        </w:numPr>
        <w:rPr>
          <w:del w:id="244" w:author="Giorgio Romeo" w:date="2020-12-23T10:00:00Z"/>
          <w:rStyle w:val="Enfasidelicata"/>
          <w:rFonts w:eastAsiaTheme="majorEastAsia" w:cstheme="majorBidi"/>
          <w:i w:val="0"/>
          <w:iCs w:val="0"/>
          <w:szCs w:val="24"/>
        </w:rPr>
        <w:pPrChange w:id="245" w:author="Giorgio Romeo" w:date="2020-12-23T10:00:00Z">
          <w:pPr>
            <w:pStyle w:val="Puntoelenco"/>
            <w:tabs>
              <w:tab w:val="num" w:pos="1080"/>
            </w:tabs>
            <w:ind w:left="1080"/>
          </w:pPr>
        </w:pPrChange>
      </w:pPr>
      <w:del w:id="246" w:author="Giorgio Romeo" w:date="2020-12-23T10:00:00Z">
        <w:r w:rsidDel="000340CF">
          <w:rPr>
            <w:rStyle w:val="Enfasidelicata"/>
            <w:rFonts w:eastAsiaTheme="majorEastAsia" w:cstheme="majorBidi"/>
            <w:i w:val="0"/>
            <w:iCs w:val="0"/>
            <w:szCs w:val="24"/>
          </w:rPr>
          <w:delText>On the home page she sees the button “Statistics and Diagnostics” and presses it</w:delText>
        </w:r>
      </w:del>
    </w:p>
    <w:p w14:paraId="44DF4354" w14:textId="112DC9CC" w:rsidR="000B41AE" w:rsidRDefault="000B41AE">
      <w:pPr>
        <w:pStyle w:val="Puntoelenco"/>
        <w:numPr>
          <w:ilvl w:val="0"/>
          <w:numId w:val="0"/>
        </w:numPr>
        <w:tabs>
          <w:tab w:val="num" w:pos="1080"/>
        </w:tabs>
        <w:ind w:left="1080"/>
        <w:rPr>
          <w:rStyle w:val="Enfasidelicata"/>
          <w:rFonts w:eastAsiaTheme="majorEastAsia" w:cstheme="majorBidi"/>
          <w:i w:val="0"/>
          <w:iCs w:val="0"/>
          <w:szCs w:val="24"/>
        </w:rPr>
        <w:pPrChange w:id="247" w:author="Giorgio Romeo" w:date="2020-12-23T10:00:00Z">
          <w:pPr>
            <w:pStyle w:val="Puntoelenco"/>
            <w:tabs>
              <w:tab w:val="num" w:pos="1080"/>
            </w:tabs>
            <w:ind w:left="1080"/>
          </w:pPr>
        </w:pPrChange>
      </w:pPr>
      <w:del w:id="248" w:author="Giorgio Romeo" w:date="2020-12-23T10:00:00Z">
        <w:r w:rsidRPr="699595DC" w:rsidDel="000340CF">
          <w:rPr>
            <w:rStyle w:val="Enfasidelicata"/>
            <w:rFonts w:eastAsiaTheme="majorEastAsia" w:cstheme="majorBidi"/>
            <w:i w:val="0"/>
            <w:iCs w:val="0"/>
            <w:szCs w:val="24"/>
          </w:rPr>
          <w:delText xml:space="preserve">In front of her there are number of effective and expected entrances for the </w:delText>
        </w:r>
        <w:commentRangeStart w:id="249"/>
        <w:r w:rsidRPr="699595DC" w:rsidDel="000340CF">
          <w:rPr>
            <w:rStyle w:val="Enfasidelicata"/>
            <w:rFonts w:eastAsiaTheme="majorEastAsia" w:cstheme="majorBidi"/>
            <w:i w:val="0"/>
            <w:iCs w:val="0"/>
            <w:szCs w:val="24"/>
          </w:rPr>
          <w:delText>current week</w:delText>
        </w:r>
      </w:del>
      <w:commentRangeEnd w:id="249"/>
      <w:r>
        <w:commentReference w:id="249"/>
      </w:r>
    </w:p>
    <w:p w14:paraId="1A87126C" w14:textId="67373F6C" w:rsidR="00FE7600" w:rsidRDefault="00FE7600" w:rsidP="00295A63">
      <w:pPr>
        <w:pStyle w:val="Paragrafoelenco"/>
        <w:ind w:left="810"/>
        <w:rPr>
          <w:ins w:id="250" w:author="Giorgio Romeo" w:date="2020-12-23T09:51:00Z"/>
          <w:rStyle w:val="Enfasidelicata"/>
          <w:rFonts w:eastAsiaTheme="majorEastAsia" w:cstheme="majorBidi"/>
          <w:i w:val="0"/>
          <w:iCs w:val="0"/>
          <w:szCs w:val="24"/>
        </w:rPr>
      </w:pPr>
    </w:p>
    <w:p w14:paraId="4D89045A" w14:textId="1C78BCAD" w:rsidR="003D153B" w:rsidRDefault="003D153B" w:rsidP="00295A63">
      <w:pPr>
        <w:pStyle w:val="Paragrafoelenco"/>
        <w:ind w:left="810"/>
        <w:rPr>
          <w:ins w:id="251" w:author="Giorgio Romeo" w:date="2020-12-23T09:51:00Z"/>
          <w:rStyle w:val="Enfasidelicata"/>
          <w:rFonts w:eastAsiaTheme="majorEastAsia" w:cstheme="majorBidi"/>
          <w:i w:val="0"/>
          <w:iCs w:val="0"/>
          <w:szCs w:val="24"/>
        </w:rPr>
      </w:pPr>
    </w:p>
    <w:p w14:paraId="5EEAF35D" w14:textId="768731AA" w:rsidR="003D153B" w:rsidRDefault="003D153B" w:rsidP="00295A63">
      <w:pPr>
        <w:pStyle w:val="Paragrafoelenco"/>
        <w:ind w:left="810"/>
        <w:rPr>
          <w:ins w:id="252" w:author="Giorgio Romeo" w:date="2020-12-23T09:51:00Z"/>
          <w:rStyle w:val="Enfasidelicata"/>
          <w:rFonts w:eastAsiaTheme="majorEastAsia" w:cstheme="majorBidi"/>
          <w:i w:val="0"/>
          <w:iCs w:val="0"/>
          <w:szCs w:val="24"/>
        </w:rPr>
      </w:pPr>
    </w:p>
    <w:p w14:paraId="3B8942C4" w14:textId="1BD3245C" w:rsidR="003D153B" w:rsidRDefault="003D153B" w:rsidP="00295A63">
      <w:pPr>
        <w:pStyle w:val="Paragrafoelenco"/>
        <w:ind w:left="810"/>
        <w:rPr>
          <w:ins w:id="253" w:author="Giorgio Romeo" w:date="2020-12-23T09:51:00Z"/>
          <w:rStyle w:val="Enfasidelicata"/>
          <w:rFonts w:eastAsiaTheme="majorEastAsia" w:cstheme="majorBidi"/>
          <w:i w:val="0"/>
          <w:iCs w:val="0"/>
          <w:szCs w:val="24"/>
        </w:rPr>
      </w:pPr>
    </w:p>
    <w:p w14:paraId="0E269805" w14:textId="79A2ACF0" w:rsidR="003D153B" w:rsidRDefault="003D153B" w:rsidP="00295A63">
      <w:pPr>
        <w:pStyle w:val="Paragrafoelenco"/>
        <w:ind w:left="810"/>
        <w:rPr>
          <w:ins w:id="254" w:author="Giorgio Romeo" w:date="2020-12-23T09:51:00Z"/>
          <w:rStyle w:val="Enfasidelicata"/>
          <w:rFonts w:eastAsiaTheme="majorEastAsia" w:cstheme="majorBidi"/>
          <w:i w:val="0"/>
          <w:iCs w:val="0"/>
          <w:szCs w:val="24"/>
        </w:rPr>
      </w:pPr>
    </w:p>
    <w:p w14:paraId="70D16B12" w14:textId="2D05835B" w:rsidR="003D153B" w:rsidRDefault="003D153B" w:rsidP="00295A63">
      <w:pPr>
        <w:pStyle w:val="Paragrafoelenco"/>
        <w:ind w:left="810"/>
        <w:rPr>
          <w:ins w:id="255" w:author="Giorgio Romeo" w:date="2020-12-23T09:51:00Z"/>
          <w:rStyle w:val="Enfasidelicata"/>
          <w:rFonts w:eastAsiaTheme="majorEastAsia" w:cstheme="majorBidi"/>
          <w:i w:val="0"/>
          <w:iCs w:val="0"/>
          <w:szCs w:val="24"/>
        </w:rPr>
      </w:pPr>
    </w:p>
    <w:p w14:paraId="215086DF" w14:textId="2952E298" w:rsidR="003D153B" w:rsidRDefault="003D153B" w:rsidP="00295A63">
      <w:pPr>
        <w:pStyle w:val="Paragrafoelenco"/>
        <w:ind w:left="810"/>
        <w:rPr>
          <w:ins w:id="256" w:author="Giorgio Romeo" w:date="2020-12-23T09:51:00Z"/>
          <w:rStyle w:val="Enfasidelicata"/>
          <w:rFonts w:eastAsiaTheme="majorEastAsia" w:cstheme="majorBidi"/>
          <w:i w:val="0"/>
          <w:iCs w:val="0"/>
          <w:szCs w:val="24"/>
        </w:rPr>
      </w:pPr>
    </w:p>
    <w:p w14:paraId="6BCBA2EE" w14:textId="77777777" w:rsidR="003D153B" w:rsidRDefault="003D153B" w:rsidP="00295A63">
      <w:pPr>
        <w:pStyle w:val="Paragrafoelenco"/>
        <w:ind w:left="810"/>
        <w:rPr>
          <w:rStyle w:val="Enfasidelicata"/>
          <w:rFonts w:eastAsiaTheme="majorEastAsia" w:cstheme="majorBidi"/>
          <w:i w:val="0"/>
          <w:iCs w:val="0"/>
          <w:szCs w:val="24"/>
        </w:rPr>
      </w:pPr>
    </w:p>
    <w:p w14:paraId="58A65AF3" w14:textId="583149FA" w:rsidR="000F66EE" w:rsidRPr="000C5B8C" w:rsidRDefault="000F66EE" w:rsidP="000F66EE">
      <w:pPr>
        <w:pStyle w:val="Paragrafoelenco"/>
        <w:numPr>
          <w:ilvl w:val="0"/>
          <w:numId w:val="19"/>
        </w:numPr>
        <w:rPr>
          <w:rStyle w:val="Enfasidelicata"/>
          <w:rFonts w:eastAsiaTheme="majorEastAsia" w:cstheme="majorBidi"/>
          <w:i w:val="0"/>
          <w:iCs w:val="0"/>
          <w:szCs w:val="24"/>
        </w:rPr>
      </w:pPr>
      <w:r>
        <w:rPr>
          <w:rStyle w:val="Enfasidelicata"/>
          <w:rFonts w:eastAsiaTheme="majorEastAsia" w:cstheme="majorBidi"/>
          <w:i w:val="0"/>
          <w:iCs w:val="0"/>
          <w:szCs w:val="24"/>
        </w:rPr>
        <w:lastRenderedPageBreak/>
        <w:t>Etion, who is the manager</w:t>
      </w:r>
      <w:del w:id="257" w:author="Giorgio Romeo" w:date="2020-12-27T22:30:00Z">
        <w:r w:rsidDel="00127DBB">
          <w:rPr>
            <w:rStyle w:val="Enfasidelicata"/>
            <w:rFonts w:eastAsiaTheme="majorEastAsia" w:cstheme="majorBidi"/>
            <w:i w:val="0"/>
            <w:iCs w:val="0"/>
            <w:szCs w:val="24"/>
          </w:rPr>
          <w:delText xml:space="preserve"> of one</w:delText>
        </w:r>
      </w:del>
      <w:r>
        <w:rPr>
          <w:rStyle w:val="Enfasidelicata"/>
          <w:rFonts w:eastAsiaTheme="majorEastAsia" w:cstheme="majorBidi"/>
          <w:i w:val="0"/>
          <w:iCs w:val="0"/>
          <w:szCs w:val="24"/>
        </w:rPr>
        <w:t xml:space="preserve"> of the grocery shop</w:t>
      </w:r>
      <w:ins w:id="258" w:author="Giorgio Romeo" w:date="2020-12-27T22:30:00Z">
        <w:r w:rsidR="00127DBB">
          <w:rPr>
            <w:rStyle w:val="Enfasidelicata"/>
            <w:rFonts w:eastAsiaTheme="majorEastAsia" w:cstheme="majorBidi"/>
            <w:i w:val="0"/>
            <w:iCs w:val="0"/>
            <w:szCs w:val="24"/>
          </w:rPr>
          <w:t xml:space="preserve"> </w:t>
        </w:r>
      </w:ins>
      <w:del w:id="259" w:author="Giorgio Romeo" w:date="2020-12-27T22:30:00Z">
        <w:r w:rsidDel="00127DBB">
          <w:rPr>
            <w:rStyle w:val="Enfasidelicata"/>
            <w:rFonts w:eastAsiaTheme="majorEastAsia" w:cstheme="majorBidi"/>
            <w:i w:val="0"/>
            <w:iCs w:val="0"/>
            <w:szCs w:val="24"/>
          </w:rPr>
          <w:delText xml:space="preserve">s of the chain </w:delText>
        </w:r>
      </w:del>
      <w:r>
        <w:rPr>
          <w:rStyle w:val="Enfasidelicata"/>
          <w:rFonts w:eastAsiaTheme="majorEastAsia" w:cstheme="majorBidi"/>
          <w:i w:val="0"/>
          <w:iCs w:val="0"/>
          <w:szCs w:val="24"/>
        </w:rPr>
        <w:t>“Carre-4”</w:t>
      </w:r>
      <w:ins w:id="260" w:author="Giorgio Romeo" w:date="2020-12-27T22:31:00Z">
        <w:r w:rsidR="00127DBB">
          <w:rPr>
            <w:rStyle w:val="Enfasidelicata"/>
            <w:rFonts w:eastAsiaTheme="majorEastAsia" w:cstheme="majorBidi"/>
            <w:i w:val="0"/>
            <w:iCs w:val="0"/>
            <w:szCs w:val="24"/>
          </w:rPr>
          <w:t xml:space="preserve"> in</w:t>
        </w:r>
      </w:ins>
      <w:ins w:id="261" w:author="Giorgio Romeo" w:date="2020-12-27T22:30:00Z">
        <w:r w:rsidR="00127DBB">
          <w:rPr>
            <w:rStyle w:val="Enfasidelicata"/>
            <w:rFonts w:eastAsiaTheme="majorEastAsia" w:cstheme="majorBidi"/>
            <w:i w:val="0"/>
            <w:iCs w:val="0"/>
            <w:szCs w:val="24"/>
          </w:rPr>
          <w:t xml:space="preserve"> via Pino Daniele, 35 (Milan)</w:t>
        </w:r>
      </w:ins>
      <w:r>
        <w:rPr>
          <w:rStyle w:val="Enfasidelicata"/>
          <w:rFonts w:eastAsiaTheme="majorEastAsia" w:cstheme="majorBidi"/>
          <w:i w:val="0"/>
          <w:iCs w:val="0"/>
          <w:szCs w:val="24"/>
        </w:rPr>
        <w:t xml:space="preserve">, </w:t>
      </w:r>
      <w:del w:id="262" w:author="Giorgio Romeo" w:date="2020-12-27T22:36:00Z">
        <w:r w:rsidDel="007D3597">
          <w:rPr>
            <w:rStyle w:val="Enfasidelicata"/>
            <w:rFonts w:eastAsiaTheme="majorEastAsia" w:cstheme="majorBidi"/>
            <w:i w:val="0"/>
            <w:iCs w:val="0"/>
            <w:szCs w:val="24"/>
          </w:rPr>
          <w:delText>want</w:delText>
        </w:r>
      </w:del>
      <w:del w:id="263" w:author="Giorgio Romeo" w:date="2020-12-27T22:35:00Z">
        <w:r w:rsidDel="007D3597">
          <w:rPr>
            <w:rStyle w:val="Enfasidelicata"/>
            <w:rFonts w:eastAsiaTheme="majorEastAsia" w:cstheme="majorBidi"/>
            <w:i w:val="0"/>
            <w:iCs w:val="0"/>
            <w:szCs w:val="24"/>
          </w:rPr>
          <w:delText>s</w:delText>
        </w:r>
      </w:del>
      <w:del w:id="264" w:author="Giorgio Romeo" w:date="2020-12-27T22:34:00Z">
        <w:r w:rsidDel="007D3597">
          <w:rPr>
            <w:rStyle w:val="Enfasidelicata"/>
            <w:rFonts w:eastAsiaTheme="majorEastAsia" w:cstheme="majorBidi"/>
            <w:i w:val="0"/>
            <w:iCs w:val="0"/>
            <w:szCs w:val="24"/>
          </w:rPr>
          <w:delText xml:space="preserve"> to register </w:delText>
        </w:r>
      </w:del>
      <w:del w:id="265" w:author="Giorgio Romeo" w:date="2020-12-27T22:36:00Z">
        <w:r w:rsidDel="007D3597">
          <w:rPr>
            <w:rStyle w:val="Enfasidelicata"/>
            <w:rFonts w:eastAsiaTheme="majorEastAsia" w:cstheme="majorBidi"/>
            <w:i w:val="0"/>
            <w:iCs w:val="0"/>
            <w:szCs w:val="24"/>
          </w:rPr>
          <w:delText>a</w:delText>
        </w:r>
      </w:del>
      <w:ins w:id="266" w:author="Giorgio Romeo" w:date="2020-12-27T22:36:00Z">
        <w:r w:rsidR="007D3597">
          <w:rPr>
            <w:rStyle w:val="Enfasidelicata"/>
            <w:rFonts w:eastAsiaTheme="majorEastAsia" w:cstheme="majorBidi"/>
            <w:i w:val="0"/>
            <w:iCs w:val="0"/>
            <w:szCs w:val="24"/>
          </w:rPr>
          <w:t xml:space="preserve">needs to update the information about </w:t>
        </w:r>
      </w:ins>
      <w:del w:id="267" w:author="Giorgio Romeo" w:date="2020-12-27T22:37:00Z">
        <w:r w:rsidDel="007D3597">
          <w:rPr>
            <w:rStyle w:val="Enfasidelicata"/>
            <w:rFonts w:eastAsiaTheme="majorEastAsia" w:cstheme="majorBidi"/>
            <w:i w:val="0"/>
            <w:iCs w:val="0"/>
            <w:szCs w:val="24"/>
          </w:rPr>
          <w:delText xml:space="preserve"> further store in CLup</w:delText>
        </w:r>
      </w:del>
      <w:ins w:id="268" w:author="Giorgio Romeo" w:date="2020-12-27T23:41:00Z">
        <w:r w:rsidR="00D767C4">
          <w:rPr>
            <w:rStyle w:val="Enfasidelicata"/>
            <w:rFonts w:eastAsiaTheme="majorEastAsia" w:cstheme="majorBidi"/>
            <w:i w:val="0"/>
            <w:iCs w:val="0"/>
            <w:szCs w:val="24"/>
          </w:rPr>
          <w:t>which</w:t>
        </w:r>
      </w:ins>
      <w:ins w:id="269" w:author="Giorgio Romeo" w:date="2020-12-27T22:37:00Z">
        <w:r w:rsidR="007D3597">
          <w:rPr>
            <w:rStyle w:val="Enfasidelicata"/>
            <w:rFonts w:eastAsiaTheme="majorEastAsia" w:cstheme="majorBidi"/>
            <w:i w:val="0"/>
            <w:iCs w:val="0"/>
            <w:szCs w:val="24"/>
          </w:rPr>
          <w:t xml:space="preserve"> cate</w:t>
        </w:r>
      </w:ins>
      <w:ins w:id="270" w:author="Giorgio Romeo" w:date="2020-12-27T22:40:00Z">
        <w:r w:rsidR="007D3597">
          <w:rPr>
            <w:rStyle w:val="Enfasidelicata"/>
            <w:rFonts w:eastAsiaTheme="majorEastAsia" w:cstheme="majorBidi"/>
            <w:i w:val="0"/>
            <w:iCs w:val="0"/>
            <w:szCs w:val="24"/>
          </w:rPr>
          <w:t xml:space="preserve">gories of goods </w:t>
        </w:r>
      </w:ins>
      <w:ins w:id="271" w:author="Giorgio Romeo" w:date="2020-12-27T23:53:00Z">
        <w:r w:rsidR="00B576AC">
          <w:rPr>
            <w:rStyle w:val="Enfasidelicata"/>
            <w:rFonts w:eastAsiaTheme="majorEastAsia" w:cstheme="majorBidi"/>
            <w:i w:val="0"/>
            <w:iCs w:val="0"/>
            <w:szCs w:val="24"/>
          </w:rPr>
          <w:t>are assigned to</w:t>
        </w:r>
      </w:ins>
      <w:ins w:id="272" w:author="Giorgio Romeo" w:date="2020-12-27T23:42:00Z">
        <w:r w:rsidR="00D767C4">
          <w:rPr>
            <w:rStyle w:val="Enfasidelicata"/>
            <w:rFonts w:eastAsiaTheme="majorEastAsia" w:cstheme="majorBidi"/>
            <w:i w:val="0"/>
            <w:iCs w:val="0"/>
            <w:szCs w:val="24"/>
          </w:rPr>
          <w:t xml:space="preserve"> the store’s departments</w:t>
        </w:r>
      </w:ins>
      <w:r>
        <w:rPr>
          <w:rStyle w:val="Enfasidelicata"/>
          <w:rFonts w:eastAsiaTheme="majorEastAsia" w:cstheme="majorBidi"/>
          <w:i w:val="0"/>
          <w:iCs w:val="0"/>
          <w:szCs w:val="24"/>
        </w:rPr>
        <w:t xml:space="preserve">. In particular: </w:t>
      </w:r>
    </w:p>
    <w:p w14:paraId="00FC0DA6" w14:textId="099FD53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Pr="699595DC">
        <w:rPr>
          <w:rStyle w:val="Enfasidelicata"/>
          <w:rFonts w:eastAsiaTheme="majorEastAsia" w:cstheme="majorBidi"/>
          <w:i w:val="0"/>
          <w:iCs w:val="0"/>
          <w:szCs w:val="24"/>
        </w:rPr>
        <w:t xml:space="preserve"> </w:t>
      </w:r>
      <w:ins w:id="273"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the</w:t>
        </w:r>
        <w:r w:rsidR="00B02349" w:rsidRPr="699595DC" w:rsidDel="00B02349">
          <w:rPr>
            <w:rStyle w:val="Enfasidelicata"/>
            <w:rFonts w:eastAsiaTheme="majorEastAsia" w:cstheme="majorBidi"/>
            <w:i w:val="0"/>
            <w:iCs w:val="0"/>
            <w:szCs w:val="24"/>
          </w:rPr>
          <w:t xml:space="preserve"> </w:t>
        </w:r>
      </w:ins>
      <w:del w:id="274" w:author="Cristian Sbrolli" w:date="2020-12-23T11:09:00Z">
        <w:r w:rsidRPr="699595DC" w:rsidDel="00B02349">
          <w:rPr>
            <w:rStyle w:val="Enfasidelicata"/>
            <w:rFonts w:eastAsiaTheme="majorEastAsia" w:cstheme="majorBidi"/>
            <w:i w:val="0"/>
            <w:iCs w:val="0"/>
            <w:szCs w:val="24"/>
          </w:rPr>
          <w:delText xml:space="preserve">opens the </w:delText>
        </w:r>
      </w:del>
      <w:r w:rsidRPr="699595DC">
        <w:rPr>
          <w:rStyle w:val="Enfasidelicata"/>
          <w:rFonts w:eastAsiaTheme="majorEastAsia" w:cstheme="majorBidi"/>
          <w:i w:val="0"/>
          <w:iCs w:val="0"/>
          <w:szCs w:val="24"/>
        </w:rPr>
        <w:t xml:space="preserve">application on </w:t>
      </w:r>
      <w:del w:id="275" w:author="Cristian Sbrolli" w:date="2020-12-23T11:09:00Z">
        <w:r w:rsidRPr="699595DC" w:rsidDel="00B02349">
          <w:rPr>
            <w:rStyle w:val="Enfasidelicata"/>
            <w:rFonts w:eastAsiaTheme="majorEastAsia" w:cstheme="majorBidi"/>
            <w:i w:val="0"/>
            <w:iCs w:val="0"/>
            <w:szCs w:val="24"/>
          </w:rPr>
          <w:delText xml:space="preserve"> </w:delText>
        </w:r>
      </w:del>
      <w:r>
        <w:rPr>
          <w:rStyle w:val="Enfasidelicata"/>
          <w:rFonts w:eastAsiaTheme="majorEastAsia" w:cstheme="majorBidi"/>
          <w:i w:val="0"/>
          <w:iCs w:val="0"/>
          <w:szCs w:val="24"/>
        </w:rPr>
        <w:t>his</w:t>
      </w:r>
      <w:r w:rsidRPr="699595DC">
        <w:rPr>
          <w:rStyle w:val="Enfasidelicata"/>
          <w:rFonts w:eastAsiaTheme="majorEastAsia" w:cstheme="majorBidi"/>
          <w:i w:val="0"/>
          <w:iCs w:val="0"/>
          <w:szCs w:val="24"/>
        </w:rPr>
        <w:t xml:space="preserve"> device</w:t>
      </w:r>
    </w:p>
    <w:p w14:paraId="60A445F6" w14:textId="46F6494A" w:rsidR="000F66EE" w:rsidDel="00B02349" w:rsidRDefault="000F66EE" w:rsidP="000F66EE">
      <w:pPr>
        <w:pStyle w:val="Puntoelenco"/>
        <w:tabs>
          <w:tab w:val="num" w:pos="1080"/>
        </w:tabs>
        <w:ind w:left="1080"/>
        <w:rPr>
          <w:del w:id="276" w:author="Cristian Sbrolli" w:date="2020-12-23T11:09:00Z"/>
          <w:rStyle w:val="Enfasidelicata"/>
          <w:rFonts w:eastAsiaTheme="majorEastAsia" w:cstheme="majorBidi"/>
          <w:i w:val="0"/>
          <w:iCs w:val="0"/>
          <w:szCs w:val="24"/>
        </w:rPr>
      </w:pPr>
      <w:del w:id="277" w:author="Cristian Sbrolli" w:date="2020-12-23T11:09:00Z">
        <w:r w:rsidDel="00B02349">
          <w:rPr>
            <w:rStyle w:val="Enfasidelicata"/>
            <w:rFonts w:eastAsiaTheme="majorEastAsia" w:cstheme="majorBidi"/>
            <w:i w:val="0"/>
            <w:iCs w:val="0"/>
            <w:szCs w:val="24"/>
          </w:rPr>
          <w:delText xml:space="preserve">He presses on the button </w:delText>
        </w:r>
        <w:r w:rsidRPr="000C5B8C" w:rsidDel="00B02349">
          <w:rPr>
            <w:rStyle w:val="Enfasidelicata"/>
            <w:rFonts w:eastAsiaTheme="majorEastAsia" w:cstheme="majorBidi"/>
            <w:szCs w:val="24"/>
          </w:rPr>
          <w:delText>“Log in as manager”</w:delText>
        </w:r>
      </w:del>
    </w:p>
    <w:p w14:paraId="191CD21A" w14:textId="7777777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logs in with the credentials of his authorized account</w:t>
      </w:r>
    </w:p>
    <w:p w14:paraId="01B4E553" w14:textId="010A55A3"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On the home page he presses the button “</w:t>
      </w:r>
      <w:del w:id="278" w:author="Giorgio Romeo" w:date="2020-12-27T22:40:00Z">
        <w:r w:rsidDel="007D3597">
          <w:rPr>
            <w:rStyle w:val="Enfasidelicata"/>
            <w:rFonts w:eastAsiaTheme="majorEastAsia" w:cstheme="majorBidi"/>
            <w:i w:val="0"/>
            <w:iCs w:val="0"/>
            <w:szCs w:val="24"/>
          </w:rPr>
          <w:delText xml:space="preserve">Register </w:delText>
        </w:r>
      </w:del>
      <w:ins w:id="279" w:author="Giorgio Romeo" w:date="2020-12-27T22:40:00Z">
        <w:r w:rsidR="007D3597">
          <w:rPr>
            <w:rStyle w:val="Enfasidelicata"/>
            <w:rFonts w:eastAsiaTheme="majorEastAsia" w:cstheme="majorBidi"/>
            <w:i w:val="0"/>
            <w:iCs w:val="0"/>
            <w:szCs w:val="24"/>
          </w:rPr>
          <w:t>Update</w:t>
        </w:r>
        <w:r w:rsidR="007D3597">
          <w:rPr>
            <w:rStyle w:val="Enfasidelicata"/>
            <w:rFonts w:eastAsiaTheme="majorEastAsia" w:cstheme="majorBidi"/>
            <w:i w:val="0"/>
            <w:iCs w:val="0"/>
            <w:szCs w:val="24"/>
          </w:rPr>
          <w:t xml:space="preserve"> </w:t>
        </w:r>
      </w:ins>
      <w:r>
        <w:rPr>
          <w:rStyle w:val="Enfasidelicata"/>
          <w:rFonts w:eastAsiaTheme="majorEastAsia" w:cstheme="majorBidi"/>
          <w:i w:val="0"/>
          <w:iCs w:val="0"/>
          <w:szCs w:val="24"/>
        </w:rPr>
        <w:t>Store</w:t>
      </w:r>
      <w:ins w:id="280" w:author="Giorgio Romeo" w:date="2020-12-27T22:40:00Z">
        <w:r w:rsidR="007D3597">
          <w:rPr>
            <w:rStyle w:val="Enfasidelicata"/>
            <w:rFonts w:eastAsiaTheme="majorEastAsia" w:cstheme="majorBidi"/>
            <w:i w:val="0"/>
            <w:iCs w:val="0"/>
            <w:szCs w:val="24"/>
          </w:rPr>
          <w:t xml:space="preserve"> </w:t>
        </w:r>
      </w:ins>
      <w:ins w:id="281" w:author="Giorgio Romeo" w:date="2020-12-27T22:41:00Z">
        <w:r w:rsidR="007D3597">
          <w:rPr>
            <w:rStyle w:val="Enfasidelicata"/>
            <w:rFonts w:eastAsiaTheme="majorEastAsia" w:cstheme="majorBidi"/>
            <w:i w:val="0"/>
            <w:iCs w:val="0"/>
            <w:szCs w:val="24"/>
          </w:rPr>
          <w:t>Info</w:t>
        </w:r>
      </w:ins>
      <w:r>
        <w:rPr>
          <w:rStyle w:val="Enfasidelicata"/>
          <w:rFonts w:eastAsiaTheme="majorEastAsia" w:cstheme="majorBidi"/>
          <w:i w:val="0"/>
          <w:iCs w:val="0"/>
          <w:szCs w:val="24"/>
        </w:rPr>
        <w:t>” and presses it</w:t>
      </w:r>
    </w:p>
    <w:p w14:paraId="13CE4545" w14:textId="0CA35E0B" w:rsidR="000F66EE" w:rsidRDefault="000F66EE" w:rsidP="000F66EE">
      <w:pPr>
        <w:pStyle w:val="Puntoelenco"/>
        <w:tabs>
          <w:tab w:val="num" w:pos="1080"/>
        </w:tabs>
        <w:ind w:left="1080"/>
        <w:rPr>
          <w:ins w:id="282" w:author="Giorgio Romeo" w:date="2020-12-27T22:43:00Z"/>
          <w:rStyle w:val="Enfasidelicata"/>
          <w:rFonts w:eastAsiaTheme="majorEastAsia" w:cstheme="majorBidi"/>
          <w:i w:val="0"/>
          <w:iCs w:val="0"/>
          <w:szCs w:val="24"/>
        </w:rPr>
      </w:pPr>
      <w:r>
        <w:rPr>
          <w:rStyle w:val="Enfasidelicata"/>
          <w:rFonts w:eastAsiaTheme="majorEastAsia" w:cstheme="majorBidi"/>
          <w:i w:val="0"/>
          <w:iCs w:val="0"/>
          <w:szCs w:val="24"/>
        </w:rPr>
        <w:t xml:space="preserve">The system provides him a form where he can </w:t>
      </w:r>
      <w:del w:id="283" w:author="Giorgio Romeo" w:date="2020-12-27T22:41:00Z">
        <w:r w:rsidDel="007D3597">
          <w:rPr>
            <w:rStyle w:val="Enfasidelicata"/>
            <w:rFonts w:eastAsiaTheme="majorEastAsia" w:cstheme="majorBidi"/>
            <w:i w:val="0"/>
            <w:iCs w:val="0"/>
            <w:szCs w:val="24"/>
          </w:rPr>
          <w:delText>insert all the mandatory</w:delText>
        </w:r>
      </w:del>
      <w:ins w:id="284" w:author="Giorgio Romeo" w:date="2020-12-27T22:41:00Z">
        <w:r w:rsidR="007D3597">
          <w:rPr>
            <w:rStyle w:val="Enfasidelicata"/>
            <w:rFonts w:eastAsiaTheme="majorEastAsia" w:cstheme="majorBidi"/>
            <w:i w:val="0"/>
            <w:iCs w:val="0"/>
            <w:szCs w:val="24"/>
          </w:rPr>
          <w:t>update the</w:t>
        </w:r>
      </w:ins>
      <w:r>
        <w:rPr>
          <w:rStyle w:val="Enfasidelicata"/>
          <w:rFonts w:eastAsiaTheme="majorEastAsia" w:cstheme="majorBidi"/>
          <w:i w:val="0"/>
          <w:iCs w:val="0"/>
          <w:szCs w:val="24"/>
        </w:rPr>
        <w:t xml:space="preserve"> information</w:t>
      </w:r>
    </w:p>
    <w:p w14:paraId="725B8F47" w14:textId="64C50165" w:rsidR="007E6D4D" w:rsidRDefault="007E6D4D" w:rsidP="000F66EE">
      <w:pPr>
        <w:pStyle w:val="Puntoelenco"/>
        <w:tabs>
          <w:tab w:val="num" w:pos="1080"/>
        </w:tabs>
        <w:ind w:left="1080"/>
        <w:rPr>
          <w:rStyle w:val="Enfasidelicata"/>
          <w:rFonts w:eastAsiaTheme="majorEastAsia" w:cstheme="majorBidi"/>
          <w:i w:val="0"/>
          <w:iCs w:val="0"/>
          <w:szCs w:val="24"/>
        </w:rPr>
      </w:pPr>
      <w:ins w:id="285" w:author="Giorgio Romeo" w:date="2020-12-27T22:43:00Z">
        <w:r>
          <w:rPr>
            <w:rStyle w:val="Enfasidelicata"/>
            <w:rFonts w:eastAsiaTheme="majorEastAsia" w:cstheme="majorBidi"/>
            <w:i w:val="0"/>
            <w:iCs w:val="0"/>
            <w:szCs w:val="24"/>
          </w:rPr>
          <w:t xml:space="preserve">He deletes “wine” </w:t>
        </w:r>
      </w:ins>
      <w:ins w:id="286" w:author="Giorgio Romeo" w:date="2020-12-27T23:43:00Z">
        <w:r w:rsidR="00D767C4">
          <w:rPr>
            <w:rStyle w:val="Enfasidelicata"/>
            <w:rFonts w:eastAsiaTheme="majorEastAsia" w:cstheme="majorBidi"/>
            <w:i w:val="0"/>
            <w:iCs w:val="0"/>
            <w:szCs w:val="24"/>
          </w:rPr>
          <w:t xml:space="preserve">from department 1 </w:t>
        </w:r>
      </w:ins>
      <w:ins w:id="287" w:author="Giorgio Romeo" w:date="2020-12-27T23:44:00Z">
        <w:r w:rsidR="00D767C4">
          <w:rPr>
            <w:rStyle w:val="Enfasidelicata"/>
            <w:rFonts w:eastAsiaTheme="majorEastAsia" w:cstheme="majorBidi"/>
            <w:i w:val="0"/>
            <w:iCs w:val="0"/>
            <w:szCs w:val="24"/>
          </w:rPr>
          <w:t xml:space="preserve">and “bread” from department 4, </w:t>
        </w:r>
      </w:ins>
      <w:ins w:id="288" w:author="Giorgio Romeo" w:date="2020-12-27T23:43:00Z">
        <w:r w:rsidR="00D767C4">
          <w:rPr>
            <w:rStyle w:val="Enfasidelicata"/>
            <w:rFonts w:eastAsiaTheme="majorEastAsia" w:cstheme="majorBidi"/>
            <w:i w:val="0"/>
            <w:iCs w:val="0"/>
            <w:szCs w:val="24"/>
          </w:rPr>
          <w:t xml:space="preserve">adding </w:t>
        </w:r>
      </w:ins>
      <w:ins w:id="289" w:author="Giorgio Romeo" w:date="2020-12-27T23:45:00Z">
        <w:r w:rsidR="00D767C4">
          <w:rPr>
            <w:rStyle w:val="Enfasidelicata"/>
            <w:rFonts w:eastAsiaTheme="majorEastAsia" w:cstheme="majorBidi"/>
            <w:i w:val="0"/>
            <w:iCs w:val="0"/>
            <w:szCs w:val="24"/>
          </w:rPr>
          <w:t>them</w:t>
        </w:r>
      </w:ins>
      <w:ins w:id="290" w:author="Giorgio Romeo" w:date="2020-12-27T23:43:00Z">
        <w:r w:rsidR="00D767C4">
          <w:rPr>
            <w:rStyle w:val="Enfasidelicata"/>
            <w:rFonts w:eastAsiaTheme="majorEastAsia" w:cstheme="majorBidi"/>
            <w:i w:val="0"/>
            <w:iCs w:val="0"/>
            <w:szCs w:val="24"/>
          </w:rPr>
          <w:t xml:space="preserve"> in department 4</w:t>
        </w:r>
      </w:ins>
      <w:ins w:id="291" w:author="Giorgio Romeo" w:date="2020-12-27T22:43:00Z">
        <w:r>
          <w:rPr>
            <w:rStyle w:val="Enfasidelicata"/>
            <w:rFonts w:eastAsiaTheme="majorEastAsia" w:cstheme="majorBidi"/>
            <w:i w:val="0"/>
            <w:iCs w:val="0"/>
            <w:szCs w:val="24"/>
          </w:rPr>
          <w:t xml:space="preserve"> </w:t>
        </w:r>
      </w:ins>
      <w:ins w:id="292" w:author="Giorgio Romeo" w:date="2020-12-27T23:43:00Z">
        <w:r w:rsidR="00D767C4">
          <w:rPr>
            <w:rStyle w:val="Enfasidelicata"/>
            <w:rFonts w:eastAsiaTheme="majorEastAsia" w:cstheme="majorBidi"/>
            <w:i w:val="0"/>
            <w:iCs w:val="0"/>
            <w:szCs w:val="24"/>
          </w:rPr>
          <w:t xml:space="preserve">and </w:t>
        </w:r>
      </w:ins>
      <w:ins w:id="293" w:author="Giorgio Romeo" w:date="2020-12-27T23:45:00Z">
        <w:r w:rsidR="00D767C4">
          <w:rPr>
            <w:rStyle w:val="Enfasidelicata"/>
            <w:rFonts w:eastAsiaTheme="majorEastAsia" w:cstheme="majorBidi"/>
            <w:i w:val="0"/>
            <w:iCs w:val="0"/>
            <w:szCs w:val="24"/>
          </w:rPr>
          <w:t>1, respectively</w:t>
        </w:r>
      </w:ins>
      <w:ins w:id="294" w:author="Giorgio Romeo" w:date="2020-12-27T23:44:00Z">
        <w:r w:rsidR="00D767C4">
          <w:rPr>
            <w:rStyle w:val="Enfasidelicata"/>
            <w:rFonts w:eastAsiaTheme="majorEastAsia" w:cstheme="majorBidi"/>
            <w:i w:val="0"/>
            <w:iCs w:val="0"/>
            <w:szCs w:val="24"/>
          </w:rPr>
          <w:t>.</w:t>
        </w:r>
      </w:ins>
      <w:ins w:id="295" w:author="Giorgio Romeo" w:date="2020-12-27T22:43:00Z">
        <w:r>
          <w:rPr>
            <w:rStyle w:val="Enfasidelicata"/>
            <w:rFonts w:eastAsiaTheme="majorEastAsia" w:cstheme="majorBidi"/>
            <w:i w:val="0"/>
            <w:iCs w:val="0"/>
            <w:szCs w:val="24"/>
          </w:rPr>
          <w:t xml:space="preserve"> </w:t>
        </w:r>
      </w:ins>
    </w:p>
    <w:p w14:paraId="6B4430AC" w14:textId="6692B189" w:rsidR="000F66EE" w:rsidDel="007E6D4D" w:rsidRDefault="000F66EE" w:rsidP="000F66EE">
      <w:pPr>
        <w:pStyle w:val="Puntoelenco"/>
        <w:tabs>
          <w:tab w:val="num" w:pos="1080"/>
        </w:tabs>
        <w:ind w:left="1080"/>
        <w:rPr>
          <w:del w:id="296" w:author="Giorgio Romeo" w:date="2020-12-27T22:43:00Z"/>
          <w:rStyle w:val="Enfasidelicata"/>
          <w:rFonts w:eastAsiaTheme="majorEastAsia" w:cstheme="majorBidi"/>
          <w:i w:val="0"/>
          <w:iCs w:val="0"/>
          <w:szCs w:val="24"/>
        </w:rPr>
      </w:pPr>
      <w:del w:id="297" w:author="Giorgio Romeo" w:date="2020-12-27T22:43:00Z">
        <w:r w:rsidDel="007E6D4D">
          <w:rPr>
            <w:rStyle w:val="Enfasidelicata"/>
            <w:rFonts w:eastAsiaTheme="majorEastAsia" w:cstheme="majorBidi"/>
            <w:i w:val="0"/>
            <w:iCs w:val="0"/>
            <w:szCs w:val="24"/>
          </w:rPr>
          <w:delText>Etion inserts:</w:delText>
        </w:r>
      </w:del>
    </w:p>
    <w:p w14:paraId="320C27B4" w14:textId="5521A7AE" w:rsidR="000F66EE" w:rsidDel="007E6D4D" w:rsidRDefault="000F66EE" w:rsidP="000F66EE">
      <w:pPr>
        <w:pStyle w:val="Puntoelenco"/>
        <w:numPr>
          <w:ilvl w:val="0"/>
          <w:numId w:val="107"/>
        </w:numPr>
        <w:ind w:left="1491" w:hanging="357"/>
        <w:rPr>
          <w:del w:id="298" w:author="Giorgio Romeo" w:date="2020-12-27T22:43:00Z"/>
          <w:rStyle w:val="Enfasidelicata"/>
          <w:rFonts w:eastAsiaTheme="majorEastAsia" w:cstheme="majorBidi"/>
          <w:i w:val="0"/>
          <w:iCs w:val="0"/>
          <w:szCs w:val="24"/>
        </w:rPr>
      </w:pPr>
      <w:del w:id="299" w:author="Giorgio Romeo" w:date="2020-12-27T22:43:00Z">
        <w:r w:rsidDel="007E6D4D">
          <w:rPr>
            <w:rStyle w:val="Enfasidelicata"/>
            <w:rFonts w:eastAsiaTheme="majorEastAsia" w:cstheme="majorBidi"/>
            <w:i w:val="0"/>
            <w:iCs w:val="0"/>
            <w:szCs w:val="24"/>
          </w:rPr>
          <w:delText xml:space="preserve">“Carre-4” as name </w:delText>
        </w:r>
      </w:del>
    </w:p>
    <w:p w14:paraId="175BE98D" w14:textId="4649448E" w:rsidR="000F66EE" w:rsidDel="007E6D4D" w:rsidRDefault="000F66EE" w:rsidP="000F66EE">
      <w:pPr>
        <w:pStyle w:val="Puntoelenco"/>
        <w:numPr>
          <w:ilvl w:val="0"/>
          <w:numId w:val="107"/>
        </w:numPr>
        <w:ind w:left="1491" w:hanging="357"/>
        <w:rPr>
          <w:del w:id="300" w:author="Giorgio Romeo" w:date="2020-12-27T22:43:00Z"/>
          <w:rStyle w:val="Enfasidelicata"/>
          <w:rFonts w:eastAsiaTheme="majorEastAsia" w:cstheme="majorBidi"/>
          <w:i w:val="0"/>
          <w:iCs w:val="0"/>
          <w:szCs w:val="24"/>
        </w:rPr>
      </w:pPr>
      <w:del w:id="301" w:author="Giorgio Romeo" w:date="2020-12-27T22:43:00Z">
        <w:r w:rsidDel="007E6D4D">
          <w:rPr>
            <w:rStyle w:val="Enfasidelicata"/>
            <w:rFonts w:eastAsiaTheme="majorEastAsia" w:cstheme="majorBidi"/>
            <w:i w:val="0"/>
            <w:iCs w:val="0"/>
            <w:szCs w:val="24"/>
          </w:rPr>
          <w:delText>“Via Pino Daniele, 35 (Milan)” as location</w:delText>
        </w:r>
      </w:del>
    </w:p>
    <w:p w14:paraId="3C1B92CD" w14:textId="1ACA0773" w:rsidR="000F66EE" w:rsidDel="007E6D4D" w:rsidRDefault="000F66EE" w:rsidP="000F66EE">
      <w:pPr>
        <w:pStyle w:val="Puntoelenco"/>
        <w:numPr>
          <w:ilvl w:val="0"/>
          <w:numId w:val="107"/>
        </w:numPr>
        <w:ind w:left="1491" w:hanging="357"/>
        <w:rPr>
          <w:del w:id="302" w:author="Giorgio Romeo" w:date="2020-12-27T22:43:00Z"/>
          <w:rStyle w:val="Enfasidelicata"/>
          <w:rFonts w:eastAsiaTheme="majorEastAsia" w:cstheme="majorBidi"/>
          <w:i w:val="0"/>
          <w:iCs w:val="0"/>
          <w:szCs w:val="24"/>
        </w:rPr>
      </w:pPr>
      <w:del w:id="303" w:author="Giorgio Romeo" w:date="2020-12-27T22:43:00Z">
        <w:r w:rsidDel="007E6D4D">
          <w:rPr>
            <w:rStyle w:val="Enfasidelicata"/>
            <w:rFonts w:eastAsiaTheme="majorEastAsia" w:cstheme="majorBidi"/>
            <w:i w:val="0"/>
            <w:iCs w:val="0"/>
            <w:szCs w:val="24"/>
          </w:rPr>
          <w:delText>“630 m</w:delText>
        </w:r>
        <w:r w:rsidDel="007E6D4D">
          <w:rPr>
            <w:rStyle w:val="Enfasidelicata"/>
            <w:rFonts w:eastAsiaTheme="majorEastAsia" w:cstheme="majorBidi"/>
            <w:i w:val="0"/>
            <w:iCs w:val="0"/>
            <w:szCs w:val="24"/>
            <w:vertAlign w:val="superscript"/>
          </w:rPr>
          <w:delText>2</w:delText>
        </w:r>
        <w:r w:rsidDel="007E6D4D">
          <w:rPr>
            <w:rStyle w:val="Enfasidelicata"/>
            <w:rFonts w:eastAsiaTheme="majorEastAsia" w:cstheme="majorBidi"/>
            <w:i w:val="0"/>
            <w:iCs w:val="0"/>
            <w:szCs w:val="24"/>
          </w:rPr>
          <w:delText>” as dimension</w:delText>
        </w:r>
      </w:del>
    </w:p>
    <w:p w14:paraId="6D1E841F" w14:textId="536CB688" w:rsidR="000F66EE" w:rsidDel="007E6D4D" w:rsidRDefault="000F66EE" w:rsidP="00295A63">
      <w:pPr>
        <w:pStyle w:val="Puntoelenco"/>
        <w:numPr>
          <w:ilvl w:val="2"/>
          <w:numId w:val="19"/>
        </w:numPr>
        <w:ind w:left="1315" w:hanging="181"/>
        <w:rPr>
          <w:del w:id="304" w:author="Giorgio Romeo" w:date="2020-12-27T22:43:00Z"/>
          <w:rStyle w:val="Enfasidelicata"/>
          <w:rFonts w:eastAsiaTheme="majorEastAsia" w:cstheme="majorBidi"/>
          <w:i w:val="0"/>
          <w:iCs w:val="0"/>
          <w:szCs w:val="24"/>
        </w:rPr>
      </w:pPr>
      <w:del w:id="305" w:author="Giorgio Romeo" w:date="2020-12-27T22:43:00Z">
        <w:r w:rsidRPr="00295A63" w:rsidDel="007E6D4D">
          <w:rPr>
            <w:rStyle w:val="Enfasidelicata"/>
            <w:rFonts w:eastAsiaTheme="majorEastAsia" w:cstheme="majorBidi"/>
            <w:i w:val="0"/>
            <w:iCs w:val="0"/>
            <w:szCs w:val="24"/>
          </w:rPr>
          <w:delText>Which categories of goods are available into the store</w:delText>
        </w:r>
      </w:del>
    </w:p>
    <w:p w14:paraId="6135AFBB" w14:textId="5EDEBAFC" w:rsidR="00FA17DD" w:rsidRPr="00295A63" w:rsidRDefault="007E6D4D" w:rsidP="00295A63">
      <w:pPr>
        <w:pStyle w:val="Puntoelenco"/>
        <w:numPr>
          <w:ilvl w:val="1"/>
          <w:numId w:val="19"/>
        </w:numPr>
        <w:ind w:left="1077" w:hanging="357"/>
        <w:rPr>
          <w:rStyle w:val="Enfasidelicata"/>
          <w:rFonts w:eastAsiaTheme="majorEastAsia" w:cstheme="majorBidi"/>
          <w:i w:val="0"/>
          <w:iCs w:val="0"/>
          <w:szCs w:val="24"/>
        </w:rPr>
      </w:pPr>
      <w:ins w:id="306" w:author="Giorgio Romeo" w:date="2020-12-27T22:43:00Z">
        <w:r>
          <w:rPr>
            <w:rStyle w:val="Enfasidelicata"/>
            <w:rFonts w:eastAsiaTheme="majorEastAsia" w:cstheme="majorBidi"/>
            <w:i w:val="0"/>
            <w:iCs w:val="0"/>
            <w:szCs w:val="24"/>
          </w:rPr>
          <w:t>He</w:t>
        </w:r>
      </w:ins>
      <w:del w:id="307" w:author="Giorgio Romeo" w:date="2020-12-27T22:43:00Z">
        <w:r w:rsidR="000F66EE" w:rsidRPr="00295A63" w:rsidDel="007E6D4D">
          <w:rPr>
            <w:rStyle w:val="Enfasidelicata"/>
            <w:rFonts w:eastAsiaTheme="majorEastAsia" w:cstheme="majorBidi"/>
            <w:i w:val="0"/>
            <w:iCs w:val="0"/>
            <w:szCs w:val="24"/>
          </w:rPr>
          <w:delText>Etion</w:delText>
        </w:r>
      </w:del>
      <w:r w:rsidR="000F66EE" w:rsidRPr="00295A63">
        <w:rPr>
          <w:rStyle w:val="Enfasidelicata"/>
          <w:rFonts w:eastAsiaTheme="majorEastAsia" w:cstheme="majorBidi"/>
          <w:i w:val="0"/>
          <w:iCs w:val="0"/>
          <w:szCs w:val="24"/>
        </w:rPr>
        <w:t xml:space="preserve"> receives the notification confirming the successful </w:t>
      </w:r>
      <w:del w:id="308" w:author="Giorgio Romeo" w:date="2020-12-27T23:45:00Z">
        <w:r w:rsidR="000F66EE" w:rsidRPr="00295A63" w:rsidDel="00D767C4">
          <w:rPr>
            <w:rStyle w:val="Enfasidelicata"/>
            <w:rFonts w:eastAsiaTheme="majorEastAsia" w:cstheme="majorBidi"/>
            <w:i w:val="0"/>
            <w:iCs w:val="0"/>
            <w:szCs w:val="24"/>
          </w:rPr>
          <w:delText xml:space="preserve">registration </w:delText>
        </w:r>
      </w:del>
      <w:ins w:id="309" w:author="Giorgio Romeo" w:date="2020-12-27T23:45:00Z">
        <w:r w:rsidR="00D767C4">
          <w:rPr>
            <w:rStyle w:val="Enfasidelicata"/>
            <w:rFonts w:eastAsiaTheme="majorEastAsia" w:cstheme="majorBidi"/>
            <w:i w:val="0"/>
            <w:iCs w:val="0"/>
            <w:szCs w:val="24"/>
          </w:rPr>
          <w:t>update</w:t>
        </w:r>
        <w:r w:rsidR="00D767C4" w:rsidRPr="00295A63">
          <w:rPr>
            <w:rStyle w:val="Enfasidelicata"/>
            <w:rFonts w:eastAsiaTheme="majorEastAsia" w:cstheme="majorBidi"/>
            <w:i w:val="0"/>
            <w:iCs w:val="0"/>
            <w:szCs w:val="24"/>
          </w:rPr>
          <w:t xml:space="preserve"> </w:t>
        </w:r>
      </w:ins>
      <w:r w:rsidR="000F66EE" w:rsidRPr="00295A63">
        <w:rPr>
          <w:rStyle w:val="Enfasidelicata"/>
          <w:rFonts w:eastAsiaTheme="majorEastAsia" w:cstheme="majorBidi"/>
          <w:i w:val="0"/>
          <w:iCs w:val="0"/>
          <w:szCs w:val="24"/>
        </w:rPr>
        <w:t xml:space="preserve">of the store </w:t>
      </w:r>
      <w:ins w:id="310" w:author="Giorgio Romeo" w:date="2020-12-27T23:45:00Z">
        <w:r w:rsidR="00D767C4">
          <w:rPr>
            <w:rStyle w:val="Enfasidelicata"/>
            <w:rFonts w:eastAsiaTheme="majorEastAsia" w:cstheme="majorBidi"/>
            <w:i w:val="0"/>
            <w:iCs w:val="0"/>
            <w:szCs w:val="24"/>
          </w:rPr>
          <w:t xml:space="preserve">information </w:t>
        </w:r>
      </w:ins>
      <w:r w:rsidR="000F66EE" w:rsidRPr="00295A63">
        <w:rPr>
          <w:rStyle w:val="Enfasidelicata"/>
          <w:rFonts w:eastAsiaTheme="majorEastAsia" w:cstheme="majorBidi"/>
          <w:i w:val="0"/>
          <w:iCs w:val="0"/>
          <w:szCs w:val="24"/>
        </w:rPr>
        <w:t>and goes to take a coffee</w:t>
      </w:r>
    </w:p>
    <w:p w14:paraId="161BF4E0" w14:textId="7E3669C3" w:rsidR="000F66EE" w:rsidDel="003D153B" w:rsidRDefault="000F66EE" w:rsidP="000F66EE">
      <w:pPr>
        <w:rPr>
          <w:del w:id="311" w:author="Giorgio Romeo" w:date="2020-12-23T09:51:00Z"/>
          <w:rStyle w:val="Enfasidelicata"/>
          <w:rFonts w:eastAsiaTheme="majorEastAsia" w:cstheme="majorBidi"/>
          <w:i w:val="0"/>
          <w:iCs w:val="0"/>
          <w:szCs w:val="24"/>
        </w:rPr>
      </w:pPr>
    </w:p>
    <w:p w14:paraId="453DDE45" w14:textId="08844DDD" w:rsidR="000F66EE" w:rsidDel="003D153B" w:rsidRDefault="000F66EE" w:rsidP="000F66EE">
      <w:pPr>
        <w:rPr>
          <w:del w:id="312" w:author="Giorgio Romeo" w:date="2020-12-23T09:51:00Z"/>
          <w:rStyle w:val="Enfasidelicata"/>
          <w:rFonts w:eastAsiaTheme="majorEastAsia" w:cstheme="majorBidi"/>
          <w:i w:val="0"/>
          <w:iCs w:val="0"/>
          <w:szCs w:val="24"/>
        </w:rPr>
      </w:pPr>
    </w:p>
    <w:p w14:paraId="11ADE304" w14:textId="56ABB9AD" w:rsidR="000F66EE" w:rsidDel="003D153B" w:rsidRDefault="000F66EE" w:rsidP="000F66EE">
      <w:pPr>
        <w:rPr>
          <w:del w:id="313" w:author="Giorgio Romeo" w:date="2020-12-23T09:51:00Z"/>
          <w:rStyle w:val="Enfasidelicata"/>
          <w:rFonts w:eastAsiaTheme="majorEastAsia" w:cstheme="majorBidi"/>
          <w:i w:val="0"/>
          <w:iCs w:val="0"/>
          <w:szCs w:val="24"/>
        </w:rPr>
      </w:pPr>
    </w:p>
    <w:p w14:paraId="379A3DC5" w14:textId="14FF0A00" w:rsidR="000F66EE" w:rsidDel="003D153B" w:rsidRDefault="000F66EE" w:rsidP="000F66EE">
      <w:pPr>
        <w:rPr>
          <w:del w:id="314" w:author="Giorgio Romeo" w:date="2020-12-23T09:51:00Z"/>
          <w:rStyle w:val="Enfasidelicata"/>
          <w:rFonts w:eastAsiaTheme="majorEastAsia" w:cstheme="majorBidi"/>
          <w:i w:val="0"/>
          <w:iCs w:val="0"/>
          <w:szCs w:val="24"/>
        </w:rPr>
      </w:pPr>
    </w:p>
    <w:p w14:paraId="06F29891" w14:textId="172F67E9" w:rsidR="000F66EE" w:rsidDel="003D153B" w:rsidRDefault="000F66EE" w:rsidP="000F66EE">
      <w:pPr>
        <w:rPr>
          <w:del w:id="315" w:author="Giorgio Romeo" w:date="2020-12-23T09:51:00Z"/>
          <w:rStyle w:val="Enfasidelicata"/>
          <w:rFonts w:eastAsiaTheme="majorEastAsia" w:cstheme="majorBidi"/>
          <w:i w:val="0"/>
          <w:iCs w:val="0"/>
          <w:szCs w:val="24"/>
        </w:rPr>
      </w:pPr>
    </w:p>
    <w:p w14:paraId="7F4C70EB" w14:textId="77777777" w:rsidR="000F66EE" w:rsidRDefault="000F66EE" w:rsidP="00295A63">
      <w:pPr>
        <w:pStyle w:val="Paragrafoelenco"/>
        <w:ind w:left="810"/>
        <w:rPr>
          <w:rStyle w:val="Enfasidelicata"/>
          <w:rFonts w:eastAsiaTheme="majorEastAsia" w:cstheme="majorBidi"/>
          <w:i w:val="0"/>
          <w:iCs w:val="0"/>
          <w:szCs w:val="24"/>
        </w:rPr>
      </w:pPr>
    </w:p>
    <w:p w14:paraId="30215BF2" w14:textId="7601ED09" w:rsidR="000F66EE" w:rsidRPr="00295A63" w:rsidRDefault="000F66EE" w:rsidP="00295A63">
      <w:pPr>
        <w:pStyle w:val="Paragrafoelenco"/>
        <w:numPr>
          <w:ilvl w:val="0"/>
          <w:numId w:val="19"/>
        </w:numPr>
        <w:rPr>
          <w:rStyle w:val="Enfasidelicata"/>
          <w:rFonts w:eastAsiaTheme="majorEastAsia" w:cstheme="majorBidi"/>
          <w:i w:val="0"/>
          <w:iCs w:val="0"/>
          <w:szCs w:val="24"/>
        </w:rPr>
      </w:pPr>
      <w:del w:id="316" w:author="Giorgio Romeo" w:date="2020-12-23T08:53:00Z">
        <w:r w:rsidDel="003A1DD3">
          <w:rPr>
            <w:rStyle w:val="Enfasidelicata"/>
            <w:rFonts w:eastAsiaTheme="majorEastAsia" w:cstheme="majorBidi"/>
            <w:i w:val="0"/>
            <w:iCs w:val="0"/>
            <w:szCs w:val="24"/>
          </w:rPr>
          <w:delText xml:space="preserve">At the moment </w:delText>
        </w:r>
      </w:del>
      <w:r>
        <w:rPr>
          <w:rStyle w:val="Enfasidelicata"/>
          <w:rFonts w:eastAsiaTheme="majorEastAsia" w:cstheme="majorBidi"/>
          <w:i w:val="0"/>
          <w:iCs w:val="0"/>
          <w:szCs w:val="24"/>
        </w:rPr>
        <w:t>Cristian, who is the manager the grocery shop “</w:t>
      </w:r>
      <w:proofErr w:type="spellStart"/>
      <w:r>
        <w:rPr>
          <w:rStyle w:val="Enfasidelicata"/>
          <w:rFonts w:eastAsiaTheme="majorEastAsia" w:cstheme="majorBidi"/>
          <w:i w:val="0"/>
          <w:iCs w:val="0"/>
          <w:szCs w:val="24"/>
        </w:rPr>
        <w:t>Love&amp;Food</w:t>
      </w:r>
      <w:proofErr w:type="spellEnd"/>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is</w:t>
      </w:r>
      <w:ins w:id="317" w:author="Giorgio Romeo" w:date="2020-12-23T08:53:00Z">
        <w:r w:rsidR="003A1DD3">
          <w:rPr>
            <w:rStyle w:val="Enfasidelicata"/>
            <w:rFonts w:eastAsiaTheme="majorEastAsia" w:cstheme="majorBidi"/>
            <w:i w:val="0"/>
            <w:iCs w:val="0"/>
            <w:szCs w:val="24"/>
          </w:rPr>
          <w:t xml:space="preserve"> currently</w:t>
        </w:r>
      </w:ins>
      <w:r w:rsidR="00B51230">
        <w:rPr>
          <w:rStyle w:val="Enfasidelicata"/>
          <w:rFonts w:eastAsiaTheme="majorEastAsia" w:cstheme="majorBidi"/>
          <w:i w:val="0"/>
          <w:iCs w:val="0"/>
          <w:szCs w:val="24"/>
        </w:rPr>
        <w:t xml:space="preserve"> a</w:t>
      </w:r>
      <w:ins w:id="318" w:author="Giorgio Romeo" w:date="2020-12-23T08:53:00Z">
        <w:r w:rsidR="0020663D">
          <w:rPr>
            <w:rStyle w:val="Enfasidelicata"/>
            <w:rFonts w:eastAsiaTheme="majorEastAsia" w:cstheme="majorBidi"/>
            <w:i w:val="0"/>
            <w:iCs w:val="0"/>
            <w:szCs w:val="24"/>
          </w:rPr>
          <w:t>t</w:t>
        </w:r>
      </w:ins>
      <w:r w:rsidR="00B51230">
        <w:rPr>
          <w:rStyle w:val="Enfasidelicata"/>
          <w:rFonts w:eastAsiaTheme="majorEastAsia" w:cstheme="majorBidi"/>
          <w:i w:val="0"/>
          <w:iCs w:val="0"/>
          <w:szCs w:val="24"/>
        </w:rPr>
        <w:t xml:space="preserve"> work controlling how many people are inside the store</w:t>
      </w:r>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After he notices that some bottles of wine were broken and consequently the wine department will be unavailable for 30 minutes, he decides to regulate the influx of people to guarantee the social distancing inside the store.</w:t>
      </w:r>
    </w:p>
    <w:p w14:paraId="63A392D7" w14:textId="37671BBC"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sidRPr="699595DC">
        <w:rPr>
          <w:rStyle w:val="Enfasidelicata"/>
          <w:rFonts w:eastAsiaTheme="majorEastAsia" w:cstheme="majorBidi"/>
          <w:i w:val="0"/>
          <w:iCs w:val="0"/>
          <w:szCs w:val="24"/>
        </w:rPr>
        <w:t xml:space="preserve"> </w:t>
      </w:r>
      <w:ins w:id="319" w:author="Cristian Sbrolli" w:date="2020-12-23T11:09:00Z">
        <w:r w:rsidR="00B02349">
          <w:rPr>
            <w:rStyle w:val="Enfasidelicata"/>
            <w:rFonts w:eastAsiaTheme="majorEastAsia" w:cstheme="majorBidi"/>
            <w:i w:val="0"/>
            <w:iCs w:val="0"/>
            <w:szCs w:val="24"/>
          </w:rPr>
          <w:t xml:space="preserve">connects to </w:t>
        </w:r>
      </w:ins>
      <w:del w:id="320" w:author="Cristian Sbrolli" w:date="2020-12-23T11:09:00Z">
        <w:r w:rsidR="00FA17DD" w:rsidRPr="699595DC" w:rsidDel="00B02349">
          <w:rPr>
            <w:rStyle w:val="Enfasidelicata"/>
            <w:rFonts w:eastAsiaTheme="majorEastAsia" w:cstheme="majorBidi"/>
            <w:i w:val="0"/>
            <w:iCs w:val="0"/>
            <w:szCs w:val="24"/>
          </w:rPr>
          <w:delText xml:space="preserve">opens </w:delText>
        </w:r>
      </w:del>
      <w:r w:rsidR="00FA17DD" w:rsidRPr="699595DC">
        <w:rPr>
          <w:rStyle w:val="Enfasidelicata"/>
          <w:rFonts w:eastAsiaTheme="majorEastAsia" w:cstheme="majorBidi"/>
          <w:i w:val="0"/>
          <w:iCs w:val="0"/>
          <w:szCs w:val="24"/>
        </w:rPr>
        <w:t xml:space="preserve">the application </w:t>
      </w:r>
      <w:del w:id="321" w:author="Cristian Sbrolli" w:date="2020-12-23T11:09:00Z">
        <w:r w:rsidR="00FA17DD" w:rsidRPr="699595DC" w:rsidDel="00B02349">
          <w:rPr>
            <w:rStyle w:val="Enfasidelicata"/>
            <w:rFonts w:eastAsiaTheme="majorEastAsia" w:cstheme="majorBidi"/>
            <w:i w:val="0"/>
            <w:iCs w:val="0"/>
            <w:szCs w:val="24"/>
          </w:rPr>
          <w:delText xml:space="preserve">on  </w:delText>
        </w:r>
        <w:r w:rsidDel="00B02349">
          <w:rPr>
            <w:rStyle w:val="Enfasidelicata"/>
            <w:rFonts w:eastAsiaTheme="majorEastAsia" w:cstheme="majorBidi"/>
            <w:i w:val="0"/>
            <w:iCs w:val="0"/>
            <w:szCs w:val="24"/>
          </w:rPr>
          <w:delText>his</w:delText>
        </w:r>
      </w:del>
      <w:ins w:id="322" w:author="Cristian Sbrolli" w:date="2020-12-23T11:09:00Z">
        <w:r w:rsidR="00B02349" w:rsidRPr="699595DC">
          <w:rPr>
            <w:rStyle w:val="Enfasidelicata"/>
            <w:rFonts w:eastAsiaTheme="majorEastAsia" w:cstheme="majorBidi"/>
            <w:i w:val="0"/>
            <w:iCs w:val="0"/>
            <w:szCs w:val="24"/>
          </w:rPr>
          <w:t>on his</w:t>
        </w:r>
      </w:ins>
      <w:r w:rsidR="00FA17DD" w:rsidRPr="699595DC">
        <w:rPr>
          <w:rStyle w:val="Enfasidelicata"/>
          <w:rFonts w:eastAsiaTheme="majorEastAsia" w:cstheme="majorBidi"/>
          <w:i w:val="0"/>
          <w:iCs w:val="0"/>
          <w:szCs w:val="24"/>
        </w:rPr>
        <w:t xml:space="preserve"> device</w:t>
      </w:r>
    </w:p>
    <w:p w14:paraId="15453041" w14:textId="75F67055" w:rsidR="00FA17DD" w:rsidDel="00B02349" w:rsidRDefault="000B41AE" w:rsidP="00FA17DD">
      <w:pPr>
        <w:pStyle w:val="Puntoelenco"/>
        <w:tabs>
          <w:tab w:val="num" w:pos="1080"/>
        </w:tabs>
        <w:ind w:left="1080"/>
        <w:rPr>
          <w:del w:id="323" w:author="Cristian Sbrolli" w:date="2020-12-23T11:09:00Z"/>
          <w:rStyle w:val="Enfasidelicata"/>
          <w:rFonts w:eastAsiaTheme="majorEastAsia" w:cstheme="majorBidi"/>
          <w:i w:val="0"/>
          <w:iCs w:val="0"/>
          <w:szCs w:val="24"/>
        </w:rPr>
      </w:pPr>
      <w:del w:id="324" w:author="Cristian Sbrolli" w:date="2020-12-23T11:09:00Z">
        <w:r w:rsidDel="00B02349">
          <w:rPr>
            <w:rStyle w:val="Enfasidelicata"/>
            <w:rFonts w:eastAsiaTheme="majorEastAsia" w:cstheme="majorBidi"/>
            <w:i w:val="0"/>
            <w:iCs w:val="0"/>
            <w:szCs w:val="24"/>
          </w:rPr>
          <w:delText>He</w:delText>
        </w:r>
        <w:r w:rsidR="00FA17DD" w:rsidDel="00B02349">
          <w:rPr>
            <w:rStyle w:val="Enfasidelicata"/>
            <w:rFonts w:eastAsiaTheme="majorEastAsia" w:cstheme="majorBidi"/>
            <w:i w:val="0"/>
            <w:iCs w:val="0"/>
            <w:szCs w:val="24"/>
          </w:rPr>
          <w:delText xml:space="preserve"> presses on the button </w:delText>
        </w:r>
        <w:r w:rsidRPr="00295A63" w:rsidDel="00B02349">
          <w:rPr>
            <w:rStyle w:val="Enfasidelicata"/>
            <w:rFonts w:eastAsiaTheme="majorEastAsia" w:cstheme="majorBidi"/>
            <w:szCs w:val="24"/>
          </w:rPr>
          <w:delText>“L</w:delText>
        </w:r>
        <w:r w:rsidR="00FA17DD" w:rsidRPr="00295A63" w:rsidDel="00B02349">
          <w:rPr>
            <w:rStyle w:val="Enfasidelicata"/>
            <w:rFonts w:eastAsiaTheme="majorEastAsia" w:cstheme="majorBidi"/>
            <w:szCs w:val="24"/>
          </w:rPr>
          <w:delText>og in as manager</w:delText>
        </w:r>
        <w:r w:rsidRPr="00295A63" w:rsidDel="00B02349">
          <w:rPr>
            <w:rStyle w:val="Enfasidelicata"/>
            <w:rFonts w:eastAsiaTheme="majorEastAsia" w:cstheme="majorBidi"/>
            <w:szCs w:val="24"/>
          </w:rPr>
          <w:delText>”</w:delText>
        </w:r>
      </w:del>
    </w:p>
    <w:p w14:paraId="1A58E18B" w14:textId="4608EF04"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Pr>
          <w:rStyle w:val="Enfasidelicata"/>
          <w:rFonts w:eastAsiaTheme="majorEastAsia" w:cstheme="majorBidi"/>
          <w:i w:val="0"/>
          <w:iCs w:val="0"/>
          <w:szCs w:val="24"/>
        </w:rPr>
        <w:t xml:space="preserve"> logs in with </w:t>
      </w:r>
      <w:r w:rsidR="00187C6E">
        <w:rPr>
          <w:rStyle w:val="Enfasidelicata"/>
          <w:rFonts w:eastAsiaTheme="majorEastAsia" w:cstheme="majorBidi"/>
          <w:i w:val="0"/>
          <w:iCs w:val="0"/>
          <w:szCs w:val="24"/>
        </w:rPr>
        <w:t>the</w:t>
      </w:r>
      <w:r w:rsidR="00FA17DD">
        <w:rPr>
          <w:rStyle w:val="Enfasidelicata"/>
          <w:rFonts w:eastAsiaTheme="majorEastAsia" w:cstheme="majorBidi"/>
          <w:i w:val="0"/>
          <w:iCs w:val="0"/>
          <w:szCs w:val="24"/>
        </w:rPr>
        <w:t xml:space="preserve"> credentials</w:t>
      </w:r>
      <w:r w:rsidR="00187C6E">
        <w:rPr>
          <w:rStyle w:val="Enfasidelicata"/>
          <w:rFonts w:eastAsiaTheme="majorEastAsia" w:cstheme="majorBidi"/>
          <w:i w:val="0"/>
          <w:iCs w:val="0"/>
          <w:szCs w:val="24"/>
        </w:rPr>
        <w:t xml:space="preserve"> of his authorized account</w:t>
      </w:r>
    </w:p>
    <w:p w14:paraId="5ED14040" w14:textId="527E1432" w:rsidR="00FA17DD" w:rsidRDefault="00FA17DD"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On the home page </w:t>
      </w:r>
      <w:r w:rsidR="000B41AE">
        <w:rPr>
          <w:rStyle w:val="Enfasidelicata"/>
          <w:rFonts w:eastAsiaTheme="majorEastAsia" w:cstheme="majorBidi"/>
          <w:i w:val="0"/>
          <w:iCs w:val="0"/>
          <w:szCs w:val="24"/>
        </w:rPr>
        <w:t>he presses</w:t>
      </w:r>
      <w:r>
        <w:rPr>
          <w:rStyle w:val="Enfasidelicata"/>
          <w:rFonts w:eastAsiaTheme="majorEastAsia" w:cstheme="majorBidi"/>
          <w:i w:val="0"/>
          <w:iCs w:val="0"/>
          <w:szCs w:val="24"/>
        </w:rPr>
        <w:t xml:space="preserve"> the button “</w:t>
      </w:r>
      <w:r w:rsidR="000F66EE">
        <w:rPr>
          <w:rStyle w:val="Enfasidelicata"/>
          <w:rFonts w:eastAsiaTheme="majorEastAsia" w:cstheme="majorBidi"/>
          <w:i w:val="0"/>
          <w:iCs w:val="0"/>
          <w:szCs w:val="24"/>
        </w:rPr>
        <w:t>Regulate Influx</w:t>
      </w:r>
      <w:r>
        <w:rPr>
          <w:rStyle w:val="Enfasidelicata"/>
          <w:rFonts w:eastAsiaTheme="majorEastAsia" w:cstheme="majorBidi"/>
          <w:i w:val="0"/>
          <w:iCs w:val="0"/>
          <w:szCs w:val="24"/>
        </w:rPr>
        <w:t>” and presses it</w:t>
      </w:r>
    </w:p>
    <w:p w14:paraId="1119B77E" w14:textId="6F7364A1"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selects the store “</w:t>
      </w:r>
      <w:proofErr w:type="spellStart"/>
      <w:r>
        <w:rPr>
          <w:rStyle w:val="Enfasidelicata"/>
          <w:rFonts w:eastAsiaTheme="majorEastAsia" w:cstheme="majorBidi"/>
          <w:i w:val="0"/>
          <w:iCs w:val="0"/>
          <w:szCs w:val="24"/>
        </w:rPr>
        <w:t>Love&amp;Food</w:t>
      </w:r>
      <w:proofErr w:type="spellEnd"/>
      <w:r>
        <w:rPr>
          <w:rStyle w:val="Enfasidelicata"/>
          <w:rFonts w:eastAsiaTheme="majorEastAsia" w:cstheme="majorBidi"/>
          <w:i w:val="0"/>
          <w:iCs w:val="0"/>
          <w:szCs w:val="24"/>
        </w:rPr>
        <w:t>” where he is at the moment</w:t>
      </w:r>
    </w:p>
    <w:p w14:paraId="1C9ABE47" w14:textId="3E1FCE91" w:rsidR="00FA17DD"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Cristian decreases the parameter regulating the influx of people in order to temporarily  permit a number of entrances less than usual</w:t>
      </w:r>
    </w:p>
    <w:p w14:paraId="3574F5EC" w14:textId="65C1D996"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After he has received confirmation of the successful change of the parameter, he goes to the wine department to </w:t>
      </w:r>
      <w:r w:rsidR="00625F60">
        <w:rPr>
          <w:rStyle w:val="Enfasidelicata"/>
          <w:rFonts w:eastAsiaTheme="majorEastAsia" w:cstheme="majorBidi"/>
          <w:i w:val="0"/>
          <w:iCs w:val="0"/>
          <w:szCs w:val="24"/>
        </w:rPr>
        <w:t>check how much the cost damage is and at which point is the cleaning of the department.</w:t>
      </w:r>
    </w:p>
    <w:p w14:paraId="32351107" w14:textId="38DB14A8"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47B44613" w14:textId="69F126F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63707FF6" w14:textId="6DE9DCFA"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3FCF5024" w14:textId="0F424F8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7DF15E01" w14:textId="2FB05183"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1A33DFE4" w14:textId="5320E460"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2FE619B5" w14:textId="10B21B2E" w:rsidR="000F66EE" w:rsidDel="003D153B" w:rsidRDefault="000F66EE" w:rsidP="000F66EE">
      <w:pPr>
        <w:pStyle w:val="Puntoelenco"/>
        <w:numPr>
          <w:ilvl w:val="0"/>
          <w:numId w:val="0"/>
        </w:numPr>
        <w:tabs>
          <w:tab w:val="num" w:pos="1080"/>
        </w:tabs>
        <w:rPr>
          <w:del w:id="325" w:author="Giorgio Romeo" w:date="2020-12-23T09:51:00Z"/>
          <w:rStyle w:val="Enfasidelicata"/>
          <w:rFonts w:eastAsiaTheme="majorEastAsia" w:cstheme="majorBidi"/>
          <w:i w:val="0"/>
          <w:iCs w:val="0"/>
          <w:szCs w:val="24"/>
        </w:rPr>
      </w:pPr>
    </w:p>
    <w:p w14:paraId="08596A71" w14:textId="1BC97CC5" w:rsidR="000F66EE" w:rsidDel="003D153B" w:rsidRDefault="000F66EE" w:rsidP="000F66EE">
      <w:pPr>
        <w:pStyle w:val="Puntoelenco"/>
        <w:numPr>
          <w:ilvl w:val="0"/>
          <w:numId w:val="0"/>
        </w:numPr>
        <w:tabs>
          <w:tab w:val="num" w:pos="1080"/>
        </w:tabs>
        <w:rPr>
          <w:del w:id="326" w:author="Giorgio Romeo" w:date="2020-12-23T09:51:00Z"/>
          <w:rStyle w:val="Enfasidelicata"/>
          <w:rFonts w:eastAsiaTheme="majorEastAsia" w:cstheme="majorBidi"/>
          <w:i w:val="0"/>
          <w:iCs w:val="0"/>
          <w:szCs w:val="24"/>
        </w:rPr>
      </w:pPr>
    </w:p>
    <w:p w14:paraId="01A68962" w14:textId="1BC448DE" w:rsidR="000F66EE" w:rsidDel="003D153B" w:rsidRDefault="000F66EE" w:rsidP="000F66EE">
      <w:pPr>
        <w:pStyle w:val="Puntoelenco"/>
        <w:numPr>
          <w:ilvl w:val="0"/>
          <w:numId w:val="0"/>
        </w:numPr>
        <w:tabs>
          <w:tab w:val="num" w:pos="1080"/>
        </w:tabs>
        <w:rPr>
          <w:del w:id="327" w:author="Giorgio Romeo" w:date="2020-12-23T09:51:00Z"/>
          <w:rStyle w:val="Enfasidelicata"/>
          <w:rFonts w:eastAsiaTheme="majorEastAsia" w:cstheme="majorBidi"/>
          <w:i w:val="0"/>
          <w:iCs w:val="0"/>
          <w:szCs w:val="24"/>
        </w:rPr>
      </w:pPr>
    </w:p>
    <w:p w14:paraId="7BAC6CA6" w14:textId="542C2212" w:rsidR="000F66EE" w:rsidDel="003D153B" w:rsidRDefault="000F66EE" w:rsidP="00295A63">
      <w:pPr>
        <w:pStyle w:val="Puntoelenco"/>
        <w:numPr>
          <w:ilvl w:val="0"/>
          <w:numId w:val="0"/>
        </w:numPr>
        <w:ind w:left="360"/>
        <w:rPr>
          <w:del w:id="328" w:author="Giorgio Romeo" w:date="2020-12-23T09:51:00Z"/>
          <w:rStyle w:val="Enfasidelicata"/>
          <w:rFonts w:eastAsiaTheme="majorEastAsia" w:cstheme="majorBidi"/>
          <w:i w:val="0"/>
          <w:iCs w:val="0"/>
          <w:szCs w:val="24"/>
        </w:rPr>
      </w:pPr>
    </w:p>
    <w:p w14:paraId="5BD534B8" w14:textId="3C23F9EF" w:rsidR="00FA17DD" w:rsidDel="003D153B" w:rsidRDefault="00FA17DD" w:rsidP="00FA17DD">
      <w:pPr>
        <w:pStyle w:val="Puntoelenco"/>
        <w:numPr>
          <w:ilvl w:val="0"/>
          <w:numId w:val="0"/>
        </w:numPr>
        <w:tabs>
          <w:tab w:val="num" w:pos="1080"/>
        </w:tabs>
        <w:rPr>
          <w:del w:id="329" w:author="Giorgio Romeo" w:date="2020-12-23T09:51:00Z"/>
          <w:rStyle w:val="Enfasidelicata"/>
          <w:rFonts w:eastAsiaTheme="majorEastAsia" w:cstheme="majorBidi"/>
          <w:i w:val="0"/>
          <w:iCs w:val="0"/>
          <w:szCs w:val="24"/>
        </w:rPr>
      </w:pPr>
    </w:p>
    <w:p w14:paraId="036DCD18" w14:textId="4B382728" w:rsidR="000F5F35" w:rsidDel="003D153B" w:rsidRDefault="000F5F35" w:rsidP="00FA17DD">
      <w:pPr>
        <w:pStyle w:val="Puntoelenco"/>
        <w:numPr>
          <w:ilvl w:val="0"/>
          <w:numId w:val="0"/>
        </w:numPr>
        <w:tabs>
          <w:tab w:val="num" w:pos="1080"/>
        </w:tabs>
        <w:rPr>
          <w:del w:id="330" w:author="Giorgio Romeo" w:date="2020-12-23T09:51:00Z"/>
          <w:rStyle w:val="Enfasidelicata"/>
          <w:rFonts w:eastAsiaTheme="majorEastAsia" w:cstheme="majorBidi"/>
          <w:i w:val="0"/>
          <w:iCs w:val="0"/>
          <w:szCs w:val="24"/>
        </w:rPr>
      </w:pPr>
    </w:p>
    <w:p w14:paraId="3C7C6920" w14:textId="4443017F" w:rsidR="000F5F35" w:rsidDel="003D153B" w:rsidRDefault="000F5F35" w:rsidP="00FA17DD">
      <w:pPr>
        <w:pStyle w:val="Puntoelenco"/>
        <w:numPr>
          <w:ilvl w:val="0"/>
          <w:numId w:val="0"/>
        </w:numPr>
        <w:tabs>
          <w:tab w:val="num" w:pos="1080"/>
        </w:tabs>
        <w:rPr>
          <w:del w:id="331" w:author="Giorgio Romeo" w:date="2020-12-23T09:51:00Z"/>
          <w:rStyle w:val="Enfasidelicata"/>
          <w:rFonts w:eastAsiaTheme="majorEastAsia" w:cstheme="majorBidi"/>
          <w:i w:val="0"/>
          <w:iCs w:val="0"/>
          <w:szCs w:val="24"/>
        </w:rPr>
      </w:pPr>
    </w:p>
    <w:p w14:paraId="3E2D5DE9" w14:textId="599D486A" w:rsidR="000F5F35" w:rsidDel="003D153B" w:rsidRDefault="000F5F35" w:rsidP="00FA17DD">
      <w:pPr>
        <w:pStyle w:val="Puntoelenco"/>
        <w:numPr>
          <w:ilvl w:val="0"/>
          <w:numId w:val="0"/>
        </w:numPr>
        <w:tabs>
          <w:tab w:val="num" w:pos="1080"/>
        </w:tabs>
        <w:rPr>
          <w:del w:id="332" w:author="Giorgio Romeo" w:date="2020-12-23T09:51:00Z"/>
          <w:rStyle w:val="Enfasidelicata"/>
          <w:rFonts w:eastAsiaTheme="majorEastAsia" w:cstheme="majorBidi"/>
          <w:i w:val="0"/>
          <w:iCs w:val="0"/>
          <w:szCs w:val="24"/>
        </w:rPr>
      </w:pPr>
    </w:p>
    <w:p w14:paraId="2E987E50" w14:textId="01EFFE34" w:rsidR="00FA17DD" w:rsidRPr="00923D58" w:rsidDel="003D153B" w:rsidRDefault="00FA17DD" w:rsidP="00295A63">
      <w:pPr>
        <w:pStyle w:val="Puntoelenco"/>
        <w:numPr>
          <w:ilvl w:val="0"/>
          <w:numId w:val="0"/>
        </w:numPr>
        <w:ind w:left="360"/>
        <w:rPr>
          <w:del w:id="333" w:author="Giorgio Romeo" w:date="2020-12-23T09:51:00Z"/>
          <w:rStyle w:val="Enfasidelicata"/>
          <w:rFonts w:eastAsiaTheme="majorEastAsia" w:cstheme="majorBidi"/>
          <w:i w:val="0"/>
          <w:iCs w:val="0"/>
          <w:szCs w:val="24"/>
        </w:rPr>
      </w:pPr>
    </w:p>
    <w:p w14:paraId="1218EC80" w14:textId="6EF7AF62" w:rsidR="00FA17DD" w:rsidRPr="00FA17DD" w:rsidDel="003D153B" w:rsidRDefault="00FA17DD" w:rsidP="00295A63">
      <w:pPr>
        <w:rPr>
          <w:del w:id="334" w:author="Giorgio Romeo" w:date="2020-12-23T09:51:00Z"/>
          <w:rStyle w:val="Enfasidelicata"/>
          <w:i w:val="0"/>
          <w:iCs w:val="0"/>
          <w:szCs w:val="24"/>
        </w:rPr>
      </w:pPr>
    </w:p>
    <w:p w14:paraId="6328BA40" w14:textId="2F104009" w:rsidR="001D5207" w:rsidRPr="00923D58" w:rsidDel="003D153B" w:rsidRDefault="001D5207" w:rsidP="00923D58">
      <w:pPr>
        <w:pStyle w:val="Paragrafoelenco"/>
        <w:ind w:left="990"/>
        <w:rPr>
          <w:del w:id="335" w:author="Giorgio Romeo" w:date="2020-12-23T09:51:00Z"/>
          <w:rStyle w:val="Enfasidelicata"/>
          <w:i w:val="0"/>
          <w:iCs w:val="0"/>
        </w:rPr>
      </w:pPr>
    </w:p>
    <w:p w14:paraId="66FE4BE1" w14:textId="1D756660" w:rsidR="00DC5D58" w:rsidRPr="00923D58" w:rsidDel="003D153B" w:rsidRDefault="00DC5D58" w:rsidP="00A8618B">
      <w:pPr>
        <w:pStyle w:val="Paragrafoelenco"/>
        <w:spacing w:after="60" w:line="240" w:lineRule="auto"/>
        <w:ind w:left="990"/>
        <w:rPr>
          <w:del w:id="336" w:author="Giorgio Romeo" w:date="2020-12-23T09:51:00Z"/>
          <w:rStyle w:val="Enfasidelicata"/>
          <w:i w:val="0"/>
          <w:iCs w:val="0"/>
          <w:szCs w:val="24"/>
        </w:rPr>
      </w:pPr>
    </w:p>
    <w:p w14:paraId="544F04A6" w14:textId="3BE520D4" w:rsidR="00DC5D58" w:rsidRPr="00923D58" w:rsidDel="003D153B" w:rsidRDefault="00DC5D58" w:rsidP="00A8618B">
      <w:pPr>
        <w:rPr>
          <w:del w:id="337" w:author="Giorgio Romeo" w:date="2020-12-23T09:51:00Z"/>
          <w:color w:val="000000"/>
          <w:shd w:val="clear" w:color="auto" w:fill="FFFFFF"/>
        </w:rPr>
      </w:pPr>
    </w:p>
    <w:p w14:paraId="2B6417FF" w14:textId="5BD1DA7C" w:rsidR="002560C6" w:rsidRPr="00A8618B" w:rsidRDefault="00855732" w:rsidP="699595DC">
      <w:pPr>
        <w:pStyle w:val="Paragrafoelenco"/>
        <w:numPr>
          <w:ilvl w:val="0"/>
          <w:numId w:val="17"/>
        </w:numPr>
        <w:rPr>
          <w:rStyle w:val="Enfasidelicata"/>
          <w:i w:val="0"/>
          <w:sz w:val="28"/>
          <w:szCs w:val="28"/>
        </w:rPr>
      </w:pPr>
      <w:r w:rsidRPr="00A8618B">
        <w:rPr>
          <w:i/>
          <w:noProof/>
          <w:sz w:val="28"/>
          <w:szCs w:val="28"/>
        </w:rPr>
        <w:drawing>
          <wp:anchor distT="0" distB="0" distL="114300" distR="114300" simplePos="0" relativeHeight="251658240" behindDoc="0" locked="0" layoutInCell="1" allowOverlap="1" wp14:anchorId="29702CD2" wp14:editId="73B6AFC6">
            <wp:simplePos x="0" y="0"/>
            <wp:positionH relativeFrom="margin">
              <wp:align>center</wp:align>
            </wp:positionH>
            <wp:positionV relativeFrom="paragraph">
              <wp:posOffset>387690</wp:posOffset>
            </wp:positionV>
            <wp:extent cx="7082155" cy="6271895"/>
            <wp:effectExtent l="0" t="0" r="444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7082155" cy="6271895"/>
                    </a:xfrm>
                    <a:prstGeom prst="rect">
                      <a:avLst/>
                    </a:prstGeom>
                  </pic:spPr>
                </pic:pic>
              </a:graphicData>
            </a:graphic>
            <wp14:sizeRelH relativeFrom="margin">
              <wp14:pctWidth>0</wp14:pctWidth>
            </wp14:sizeRelH>
            <wp14:sizeRelV relativeFrom="margin">
              <wp14:pctHeight>0</wp14:pctHeight>
            </wp14:sizeRelV>
          </wp:anchor>
        </w:drawing>
      </w:r>
      <w:r w:rsidR="002560C6" w:rsidRPr="00A8618B">
        <w:rPr>
          <w:rStyle w:val="Enfasidelicata"/>
          <w:iCs w:val="0"/>
          <w:sz w:val="28"/>
          <w:szCs w:val="28"/>
        </w:rPr>
        <w:t>Class</w:t>
      </w:r>
      <w:r w:rsidR="002560C6" w:rsidRPr="00A8618B">
        <w:rPr>
          <w:rStyle w:val="Enfasidelicata"/>
          <w:i w:val="0"/>
          <w:sz w:val="28"/>
          <w:szCs w:val="28"/>
        </w:rPr>
        <w:t xml:space="preserve"> </w:t>
      </w:r>
      <w:r w:rsidR="002560C6" w:rsidRPr="00A8618B">
        <w:rPr>
          <w:rStyle w:val="Enfasidelicata"/>
          <w:iCs w:val="0"/>
          <w:sz w:val="28"/>
          <w:szCs w:val="28"/>
        </w:rPr>
        <w:t>Diagram</w:t>
      </w:r>
    </w:p>
    <w:p w14:paraId="11084F6D" w14:textId="77777777" w:rsidR="003B52A9" w:rsidRDefault="003B52A9">
      <w:pPr>
        <w:jc w:val="both"/>
        <w:rPr>
          <w:ins w:id="338" w:author="Cristian Sbrolli" w:date="2020-12-23T11:11:00Z"/>
          <w:rStyle w:val="Enfasidelicata"/>
          <w:i w:val="0"/>
          <w:iCs w:val="0"/>
          <w:sz w:val="28"/>
          <w:szCs w:val="28"/>
        </w:rPr>
        <w:pPrChange w:id="339" w:author="Giorgio Romeo" w:date="2020-12-23T17:22:00Z">
          <w:pPr/>
        </w:pPrChange>
      </w:pPr>
      <w:ins w:id="340" w:author="Cristian Sbrolli" w:date="2020-12-23T11:10:00Z">
        <w:r>
          <w:rPr>
            <w:rStyle w:val="Enfasidelicata"/>
            <w:i w:val="0"/>
            <w:iCs w:val="0"/>
            <w:sz w:val="28"/>
            <w:szCs w:val="28"/>
          </w:rPr>
          <w:t>The diagram shows the system’s view of the world,</w:t>
        </w:r>
      </w:ins>
      <w:ins w:id="341" w:author="Cristian Sbrolli" w:date="2020-12-23T11:11:00Z">
        <w:r>
          <w:rPr>
            <w:rStyle w:val="Enfasidelicata"/>
            <w:i w:val="0"/>
            <w:iCs w:val="0"/>
            <w:sz w:val="28"/>
            <w:szCs w:val="28"/>
          </w:rPr>
          <w:t xml:space="preserve"> showing different important aspects:</w:t>
        </w:r>
      </w:ins>
    </w:p>
    <w:p w14:paraId="706B045D" w14:textId="5EEE63B3" w:rsidR="00855732" w:rsidRDefault="003B52A9">
      <w:pPr>
        <w:pStyle w:val="Paragrafoelenco"/>
        <w:numPr>
          <w:ilvl w:val="0"/>
          <w:numId w:val="110"/>
        </w:numPr>
        <w:jc w:val="both"/>
        <w:rPr>
          <w:ins w:id="342" w:author="Cristian Sbrolli" w:date="2020-12-23T11:11:00Z"/>
          <w:rStyle w:val="Enfasidelicata"/>
          <w:i w:val="0"/>
          <w:iCs w:val="0"/>
          <w:sz w:val="28"/>
          <w:szCs w:val="28"/>
        </w:rPr>
        <w:pPrChange w:id="343" w:author="Giorgio Romeo" w:date="2020-12-23T17:22:00Z">
          <w:pPr>
            <w:pStyle w:val="Paragrafoelenco"/>
            <w:numPr>
              <w:numId w:val="110"/>
            </w:numPr>
            <w:ind w:hanging="360"/>
          </w:pPr>
        </w:pPrChange>
      </w:pPr>
      <w:ins w:id="344" w:author="Cristian Sbrolli" w:date="2020-12-23T11:11:00Z">
        <w:r w:rsidRPr="003B52A9">
          <w:rPr>
            <w:rStyle w:val="Enfasidelicata"/>
            <w:i w:val="0"/>
            <w:iCs w:val="0"/>
            <w:sz w:val="28"/>
            <w:szCs w:val="28"/>
          </w:rPr>
          <w:t>the organization of markets (used to optimiz</w:t>
        </w:r>
        <w:r>
          <w:rPr>
            <w:rStyle w:val="Enfasidelicata"/>
            <w:i w:val="0"/>
            <w:iCs w:val="0"/>
            <w:sz w:val="28"/>
            <w:szCs w:val="28"/>
          </w:rPr>
          <w:t>e estimated times).</w:t>
        </w:r>
      </w:ins>
    </w:p>
    <w:p w14:paraId="7A73C090" w14:textId="3F5C651B" w:rsidR="003B52A9" w:rsidRDefault="003B52A9">
      <w:pPr>
        <w:pStyle w:val="Paragrafoelenco"/>
        <w:numPr>
          <w:ilvl w:val="0"/>
          <w:numId w:val="110"/>
        </w:numPr>
        <w:jc w:val="both"/>
        <w:rPr>
          <w:ins w:id="345" w:author="Cristian Sbrolli" w:date="2020-12-23T11:12:00Z"/>
          <w:rStyle w:val="Enfasidelicata"/>
          <w:i w:val="0"/>
          <w:iCs w:val="0"/>
          <w:sz w:val="28"/>
          <w:szCs w:val="28"/>
        </w:rPr>
        <w:pPrChange w:id="346" w:author="Giorgio Romeo" w:date="2020-12-23T17:22:00Z">
          <w:pPr>
            <w:pStyle w:val="Paragrafoelenco"/>
            <w:numPr>
              <w:numId w:val="110"/>
            </w:numPr>
            <w:ind w:hanging="360"/>
          </w:pPr>
        </w:pPrChange>
      </w:pPr>
      <w:ins w:id="347" w:author="Cristian Sbrolli" w:date="2020-12-23T11:12:00Z">
        <w:r>
          <w:rPr>
            <w:rStyle w:val="Enfasidelicata"/>
            <w:i w:val="0"/>
            <w:iCs w:val="0"/>
            <w:sz w:val="28"/>
            <w:szCs w:val="28"/>
          </w:rPr>
          <w:t>The presence of QR</w:t>
        </w:r>
      </w:ins>
      <w:ins w:id="348" w:author="Giorgio Romeo" w:date="2020-12-23T17:22:00Z">
        <w:r w:rsidR="00333F17">
          <w:rPr>
            <w:rStyle w:val="Enfasidelicata"/>
            <w:i w:val="0"/>
            <w:iCs w:val="0"/>
            <w:sz w:val="28"/>
            <w:szCs w:val="28"/>
          </w:rPr>
          <w:t xml:space="preserve"> c</w:t>
        </w:r>
      </w:ins>
      <w:ins w:id="349" w:author="Cristian Sbrolli" w:date="2020-12-23T11:12:00Z">
        <w:del w:id="350" w:author="Giorgio Romeo" w:date="2020-12-23T17:22:00Z">
          <w:r w:rsidDel="00333F17">
            <w:rPr>
              <w:rStyle w:val="Enfasidelicata"/>
              <w:i w:val="0"/>
              <w:iCs w:val="0"/>
              <w:sz w:val="28"/>
              <w:szCs w:val="28"/>
            </w:rPr>
            <w:delText>C</w:delText>
          </w:r>
        </w:del>
        <w:r>
          <w:rPr>
            <w:rStyle w:val="Enfasidelicata"/>
            <w:i w:val="0"/>
            <w:iCs w:val="0"/>
            <w:sz w:val="28"/>
            <w:szCs w:val="28"/>
          </w:rPr>
          <w:t>ode readers at entrances and exits.</w:t>
        </w:r>
      </w:ins>
    </w:p>
    <w:p w14:paraId="39752B1A" w14:textId="519749F2" w:rsidR="003B52A9" w:rsidRDefault="003B52A9">
      <w:pPr>
        <w:pStyle w:val="Paragrafoelenco"/>
        <w:numPr>
          <w:ilvl w:val="0"/>
          <w:numId w:val="110"/>
        </w:numPr>
        <w:jc w:val="both"/>
        <w:rPr>
          <w:ins w:id="351" w:author="Cristian Sbrolli" w:date="2020-12-23T11:16:00Z"/>
          <w:rStyle w:val="Enfasidelicata"/>
          <w:i w:val="0"/>
          <w:iCs w:val="0"/>
          <w:sz w:val="28"/>
          <w:szCs w:val="28"/>
        </w:rPr>
        <w:pPrChange w:id="352" w:author="Giorgio Romeo" w:date="2020-12-23T17:22:00Z">
          <w:pPr>
            <w:pStyle w:val="Paragrafoelenco"/>
            <w:numPr>
              <w:numId w:val="110"/>
            </w:numPr>
            <w:ind w:hanging="360"/>
          </w:pPr>
        </w:pPrChange>
      </w:pPr>
      <w:ins w:id="353" w:author="Cristian Sbrolli" w:date="2020-12-23T11:12:00Z">
        <w:r>
          <w:rPr>
            <w:rStyle w:val="Enfasidelicata"/>
            <w:i w:val="0"/>
            <w:iCs w:val="0"/>
            <w:sz w:val="28"/>
            <w:szCs w:val="28"/>
          </w:rPr>
          <w:t>Visits</w:t>
        </w:r>
      </w:ins>
      <w:ins w:id="354" w:author="Cristian Sbrolli" w:date="2020-12-23T11:13:00Z">
        <w:r>
          <w:rPr>
            <w:rStyle w:val="Enfasidelicata"/>
            <w:i w:val="0"/>
            <w:iCs w:val="0"/>
            <w:sz w:val="28"/>
            <w:szCs w:val="28"/>
          </w:rPr>
          <w:t xml:space="preserve"> (called Virtual Booking)</w:t>
        </w:r>
      </w:ins>
      <w:ins w:id="355" w:author="Cristian Sbrolli" w:date="2020-12-23T11:12:00Z">
        <w:r>
          <w:rPr>
            <w:rStyle w:val="Enfasidelicata"/>
            <w:i w:val="0"/>
            <w:iCs w:val="0"/>
            <w:sz w:val="28"/>
            <w:szCs w:val="28"/>
          </w:rPr>
          <w:t xml:space="preserve"> are treated exactly as </w:t>
        </w:r>
      </w:ins>
      <w:ins w:id="356" w:author="Cristian Sbrolli" w:date="2020-12-23T11:17:00Z">
        <w:r>
          <w:rPr>
            <w:rStyle w:val="Enfasidelicata"/>
            <w:i w:val="0"/>
            <w:iCs w:val="0"/>
            <w:sz w:val="28"/>
            <w:szCs w:val="28"/>
          </w:rPr>
          <w:t xml:space="preserve">virtual </w:t>
        </w:r>
      </w:ins>
      <w:ins w:id="357" w:author="Cristian Sbrolli" w:date="2020-12-23T11:12:00Z">
        <w:r>
          <w:rPr>
            <w:rStyle w:val="Enfasidelicata"/>
            <w:i w:val="0"/>
            <w:iCs w:val="0"/>
            <w:sz w:val="28"/>
            <w:szCs w:val="28"/>
          </w:rPr>
          <w:t>tickets</w:t>
        </w:r>
      </w:ins>
      <w:ins w:id="358" w:author="Cristian Sbrolli" w:date="2020-12-23T11:13:00Z">
        <w:r>
          <w:rPr>
            <w:rStyle w:val="Enfasidelicata"/>
            <w:i w:val="0"/>
            <w:iCs w:val="0"/>
            <w:sz w:val="28"/>
            <w:szCs w:val="28"/>
          </w:rPr>
          <w:t xml:space="preserve">, the only </w:t>
        </w:r>
      </w:ins>
      <w:ins w:id="359" w:author="Cristian Sbrolli" w:date="2020-12-23T11:15:00Z">
        <w:r>
          <w:rPr>
            <w:rStyle w:val="Enfasidelicata"/>
            <w:i w:val="0"/>
            <w:iCs w:val="0"/>
            <w:sz w:val="28"/>
            <w:szCs w:val="28"/>
          </w:rPr>
          <w:t>difference</w:t>
        </w:r>
      </w:ins>
      <w:ins w:id="360" w:author="Cristian Sbrolli" w:date="2020-12-23T11:16:00Z">
        <w:r>
          <w:rPr>
            <w:rStyle w:val="Enfasidelicata"/>
            <w:i w:val="0"/>
            <w:iCs w:val="0"/>
            <w:sz w:val="28"/>
            <w:szCs w:val="28"/>
          </w:rPr>
          <w:t>s are</w:t>
        </w:r>
      </w:ins>
      <w:ins w:id="361" w:author="Cristian Sbrolli" w:date="2020-12-23T11:13:00Z">
        <w:r>
          <w:rPr>
            <w:rStyle w:val="Enfasidelicata"/>
            <w:i w:val="0"/>
            <w:iCs w:val="0"/>
            <w:sz w:val="28"/>
            <w:szCs w:val="28"/>
          </w:rPr>
          <w:t xml:space="preserve"> that they have a user decided time slot, while normal tickets assign </w:t>
        </w:r>
        <w:r>
          <w:rPr>
            <w:rStyle w:val="Enfasidelicata"/>
            <w:i w:val="0"/>
            <w:iCs w:val="0"/>
            <w:sz w:val="28"/>
            <w:szCs w:val="28"/>
          </w:rPr>
          <w:lastRenderedPageBreak/>
          <w:t>the first avai</w:t>
        </w:r>
      </w:ins>
      <w:ins w:id="362" w:author="Cristian Sbrolli" w:date="2020-12-23T11:14:00Z">
        <w:r>
          <w:rPr>
            <w:rStyle w:val="Enfasidelicata"/>
            <w:i w:val="0"/>
            <w:iCs w:val="0"/>
            <w:sz w:val="28"/>
            <w:szCs w:val="28"/>
          </w:rPr>
          <w:t>lable timeslot</w:t>
        </w:r>
      </w:ins>
      <w:ins w:id="363" w:author="Cristian Sbrolli" w:date="2020-12-23T11:15:00Z">
        <w:r>
          <w:rPr>
            <w:rStyle w:val="Enfasidelicata"/>
            <w:i w:val="0"/>
            <w:iCs w:val="0"/>
            <w:sz w:val="28"/>
            <w:szCs w:val="28"/>
          </w:rPr>
          <w:t>,</w:t>
        </w:r>
      </w:ins>
      <w:ins w:id="364" w:author="Cristian Sbrolli" w:date="2020-12-23T11:16:00Z">
        <w:r>
          <w:rPr>
            <w:rStyle w:val="Enfasidelicata"/>
            <w:i w:val="0"/>
            <w:iCs w:val="0"/>
            <w:sz w:val="28"/>
            <w:szCs w:val="28"/>
          </w:rPr>
          <w:t xml:space="preserve"> and that on visits users may insert their shopping list and/or the estimated duration of their visit. </w:t>
        </w:r>
      </w:ins>
    </w:p>
    <w:p w14:paraId="25E9516D" w14:textId="2E1D3FDD" w:rsidR="003B52A9" w:rsidRPr="003B52A9" w:rsidDel="004B5A09" w:rsidRDefault="003B52A9">
      <w:pPr>
        <w:pStyle w:val="Paragrafoelenco"/>
        <w:numPr>
          <w:ilvl w:val="0"/>
          <w:numId w:val="110"/>
        </w:numPr>
        <w:jc w:val="both"/>
        <w:rPr>
          <w:del w:id="365" w:author="Cristian Sbrolli" w:date="2020-12-23T11:23:00Z"/>
          <w:rStyle w:val="Enfasidelicata"/>
          <w:i w:val="0"/>
          <w:iCs w:val="0"/>
          <w:sz w:val="28"/>
          <w:szCs w:val="28"/>
        </w:rPr>
        <w:pPrChange w:id="366" w:author="Giorgio Romeo" w:date="2020-12-23T17:22:00Z">
          <w:pPr/>
        </w:pPrChange>
      </w:pPr>
      <w:ins w:id="367" w:author="Cristian Sbrolli" w:date="2020-12-23T11:17:00Z">
        <w:r>
          <w:rPr>
            <w:rStyle w:val="Enfasidelicata"/>
            <w:i w:val="0"/>
            <w:iCs w:val="0"/>
            <w:sz w:val="28"/>
            <w:szCs w:val="28"/>
          </w:rPr>
          <w:t>Both virtual tickets (including visits) and physical tickets are</w:t>
        </w:r>
      </w:ins>
      <w:ins w:id="368" w:author="Cristian Sbrolli" w:date="2020-12-23T11:19:00Z">
        <w:r>
          <w:rPr>
            <w:rStyle w:val="Enfasidelicata"/>
            <w:i w:val="0"/>
            <w:iCs w:val="0"/>
            <w:sz w:val="28"/>
            <w:szCs w:val="28"/>
          </w:rPr>
          <w:t xml:space="preserve"> conceptually</w:t>
        </w:r>
      </w:ins>
      <w:ins w:id="369" w:author="Cristian Sbrolli" w:date="2020-12-23T11:17:00Z">
        <w:r>
          <w:rPr>
            <w:rStyle w:val="Enfasidelicata"/>
            <w:i w:val="0"/>
            <w:iCs w:val="0"/>
            <w:sz w:val="28"/>
            <w:szCs w:val="28"/>
          </w:rPr>
          <w:t xml:space="preserve"> </w:t>
        </w:r>
      </w:ins>
      <w:ins w:id="370" w:author="Cristian Sbrolli" w:date="2020-12-23T11:18:00Z">
        <w:r>
          <w:rPr>
            <w:rStyle w:val="Enfasidelicata"/>
            <w:i w:val="0"/>
            <w:iCs w:val="0"/>
            <w:sz w:val="28"/>
            <w:szCs w:val="28"/>
          </w:rPr>
          <w:t>treated equally when optimizing queues and finding available timeslots. This is clear from the “extends” relation on Ticket.</w:t>
        </w:r>
      </w:ins>
      <w:ins w:id="371" w:author="Cristian Sbrolli" w:date="2020-12-23T11:19:00Z">
        <w:r>
          <w:rPr>
            <w:rStyle w:val="Enfasidelicata"/>
            <w:i w:val="0"/>
            <w:iCs w:val="0"/>
            <w:sz w:val="28"/>
            <w:szCs w:val="28"/>
          </w:rPr>
          <w:t xml:space="preserve"> This</w:t>
        </w:r>
      </w:ins>
      <w:ins w:id="372" w:author="Cristian Sbrolli" w:date="2020-12-23T11:20:00Z">
        <w:r>
          <w:rPr>
            <w:rStyle w:val="Enfasidelicata"/>
            <w:i w:val="0"/>
            <w:iCs w:val="0"/>
            <w:sz w:val="28"/>
            <w:szCs w:val="28"/>
          </w:rPr>
          <w:t xml:space="preserve"> </w:t>
        </w:r>
        <w:r w:rsidR="004B5A09">
          <w:rPr>
            <w:rStyle w:val="Enfasidelicata"/>
            <w:i w:val="0"/>
            <w:iCs w:val="0"/>
            <w:sz w:val="28"/>
            <w:szCs w:val="28"/>
          </w:rPr>
          <w:t>allows t</w:t>
        </w:r>
      </w:ins>
      <w:ins w:id="373" w:author="Cristian Sbrolli" w:date="2020-12-23T11:22:00Z">
        <w:r w:rsidR="004B5A09">
          <w:rPr>
            <w:rStyle w:val="Enfasidelicata"/>
            <w:i w:val="0"/>
            <w:iCs w:val="0"/>
            <w:sz w:val="28"/>
            <w:szCs w:val="28"/>
          </w:rPr>
          <w:t>o correctly consider</w:t>
        </w:r>
      </w:ins>
      <w:ins w:id="374" w:author="Cristian Sbrolli" w:date="2020-12-23T11:23:00Z">
        <w:r w:rsidR="004B5A09">
          <w:rPr>
            <w:rStyle w:val="Enfasidelicata"/>
            <w:i w:val="0"/>
            <w:iCs w:val="0"/>
            <w:sz w:val="28"/>
            <w:szCs w:val="28"/>
          </w:rPr>
          <w:t xml:space="preserve">, </w:t>
        </w:r>
      </w:ins>
      <w:ins w:id="375" w:author="Cristian Sbrolli" w:date="2020-12-23T11:22:00Z">
        <w:r w:rsidR="004B5A09">
          <w:rPr>
            <w:rStyle w:val="Enfasidelicata"/>
            <w:i w:val="0"/>
            <w:iCs w:val="0"/>
            <w:sz w:val="28"/>
            <w:szCs w:val="28"/>
          </w:rPr>
          <w:t>in the queue and optimization of timeslot</w:t>
        </w:r>
      </w:ins>
      <w:ins w:id="376" w:author="Cristian Sbrolli" w:date="2020-12-23T11:23:00Z">
        <w:r w:rsidR="004B5A09">
          <w:rPr>
            <w:rStyle w:val="Enfasidelicata"/>
            <w:i w:val="0"/>
            <w:iCs w:val="0"/>
            <w:sz w:val="28"/>
            <w:szCs w:val="28"/>
          </w:rPr>
          <w:t xml:space="preserve">s, </w:t>
        </w:r>
      </w:ins>
      <w:ins w:id="377" w:author="Cristian Sbrolli" w:date="2020-12-23T11:22:00Z">
        <w:r w:rsidR="004B5A09">
          <w:rPr>
            <w:rStyle w:val="Enfasidelicata"/>
            <w:i w:val="0"/>
            <w:iCs w:val="0"/>
            <w:sz w:val="28"/>
            <w:szCs w:val="28"/>
          </w:rPr>
          <w:t>physical tickets taken by non-users of CLup.</w:t>
        </w:r>
      </w:ins>
      <w:ins w:id="378" w:author="Cristian Sbrolli" w:date="2020-12-23T11:23:00Z">
        <w:r w:rsidR="004B5A09">
          <w:rPr>
            <w:rStyle w:val="Enfasidelicata"/>
            <w:i w:val="0"/>
            <w:iCs w:val="0"/>
            <w:sz w:val="28"/>
            <w:szCs w:val="28"/>
          </w:rPr>
          <w:br/>
        </w:r>
      </w:ins>
    </w:p>
    <w:p w14:paraId="402C4B3F" w14:textId="53C35142" w:rsidR="00855732" w:rsidRPr="004B5A09" w:rsidDel="00B02349" w:rsidRDefault="00855732">
      <w:pPr>
        <w:pStyle w:val="Paragrafoelenco"/>
        <w:numPr>
          <w:ilvl w:val="0"/>
          <w:numId w:val="110"/>
        </w:numPr>
        <w:jc w:val="both"/>
        <w:rPr>
          <w:del w:id="379" w:author="Cristian Sbrolli" w:date="2020-12-23T11:10:00Z"/>
          <w:rStyle w:val="Enfasidelicata"/>
          <w:i w:val="0"/>
          <w:iCs w:val="0"/>
          <w:sz w:val="28"/>
          <w:szCs w:val="28"/>
        </w:rPr>
        <w:pPrChange w:id="380" w:author="Giorgio Romeo" w:date="2020-12-23T17:22:00Z">
          <w:pPr/>
        </w:pPrChange>
      </w:pPr>
    </w:p>
    <w:p w14:paraId="4E7CFE0F" w14:textId="2C2B5B8B" w:rsidR="00855732" w:rsidDel="004B5A09" w:rsidRDefault="00855732">
      <w:pPr>
        <w:pStyle w:val="Paragrafoelenco"/>
        <w:jc w:val="both"/>
        <w:rPr>
          <w:del w:id="381" w:author="Cristian Sbrolli" w:date="2020-12-23T11:23:00Z"/>
          <w:rStyle w:val="Enfasidelicata"/>
          <w:i w:val="0"/>
          <w:iCs w:val="0"/>
          <w:sz w:val="28"/>
          <w:szCs w:val="28"/>
        </w:rPr>
        <w:pPrChange w:id="382" w:author="Giorgio Romeo" w:date="2020-12-23T17:22:00Z">
          <w:pPr/>
        </w:pPrChange>
      </w:pPr>
    </w:p>
    <w:p w14:paraId="1663B206" w14:textId="09B15172" w:rsidR="00855732" w:rsidDel="004B5A09" w:rsidRDefault="00855732">
      <w:pPr>
        <w:pStyle w:val="Paragrafoelenco"/>
        <w:jc w:val="both"/>
        <w:rPr>
          <w:del w:id="383" w:author="Cristian Sbrolli" w:date="2020-12-23T11:23:00Z"/>
          <w:rStyle w:val="Enfasidelicata"/>
          <w:i w:val="0"/>
          <w:iCs w:val="0"/>
          <w:sz w:val="28"/>
          <w:szCs w:val="28"/>
        </w:rPr>
        <w:pPrChange w:id="384" w:author="Giorgio Romeo" w:date="2020-12-23T17:22:00Z">
          <w:pPr/>
        </w:pPrChange>
      </w:pPr>
    </w:p>
    <w:p w14:paraId="05D07345" w14:textId="77777777" w:rsidR="00855732" w:rsidRPr="00855732" w:rsidRDefault="00855732">
      <w:pPr>
        <w:pStyle w:val="Paragrafoelenco"/>
        <w:numPr>
          <w:ilvl w:val="0"/>
          <w:numId w:val="110"/>
        </w:numPr>
        <w:jc w:val="both"/>
        <w:rPr>
          <w:rStyle w:val="Enfasidelicata"/>
          <w:i w:val="0"/>
          <w:iCs w:val="0"/>
          <w:sz w:val="28"/>
          <w:szCs w:val="28"/>
        </w:rPr>
        <w:pPrChange w:id="385" w:author="Giorgio Romeo" w:date="2020-12-23T17:22:00Z">
          <w:pPr/>
        </w:pPrChange>
      </w:pPr>
    </w:p>
    <w:p w14:paraId="259B7791" w14:textId="15B46B9A" w:rsidR="00855732" w:rsidRPr="00A8618B" w:rsidRDefault="002560C6" w:rsidP="00A8618B">
      <w:pPr>
        <w:pStyle w:val="Paragrafoelenco"/>
        <w:numPr>
          <w:ilvl w:val="0"/>
          <w:numId w:val="17"/>
        </w:numPr>
        <w:spacing w:line="360" w:lineRule="auto"/>
        <w:rPr>
          <w:rStyle w:val="Enfasidelicata"/>
          <w:sz w:val="28"/>
          <w:szCs w:val="28"/>
        </w:rPr>
      </w:pPr>
      <w:r w:rsidRPr="00A8618B">
        <w:rPr>
          <w:rStyle w:val="Enfasidelicata"/>
          <w:sz w:val="28"/>
          <w:szCs w:val="28"/>
        </w:rPr>
        <w:t>Statecharts</w:t>
      </w:r>
    </w:p>
    <w:p w14:paraId="03AA0BD9" w14:textId="4590B050" w:rsidR="00F73CE8" w:rsidRPr="00F73CE8" w:rsidRDefault="006232F9" w:rsidP="00A8618B">
      <w:pPr>
        <w:pStyle w:val="Paragrafoelenco"/>
        <w:numPr>
          <w:ilvl w:val="0"/>
          <w:numId w:val="90"/>
        </w:numPr>
        <w:spacing w:line="480" w:lineRule="auto"/>
        <w:rPr>
          <w:rStyle w:val="Enfasidelicata"/>
          <w:i w:val="0"/>
          <w:iCs w:val="0"/>
          <w:sz w:val="28"/>
          <w:szCs w:val="28"/>
        </w:rPr>
      </w:pPr>
      <w:r w:rsidRPr="00A8618B">
        <w:rPr>
          <w:i/>
          <w:iCs/>
          <w:noProof/>
          <w:color w:val="000000"/>
          <w:sz w:val="32"/>
          <w:szCs w:val="32"/>
          <w:shd w:val="clear" w:color="auto" w:fill="FFFFFF"/>
        </w:rPr>
        <w:drawing>
          <wp:anchor distT="0" distB="0" distL="114300" distR="114300" simplePos="0" relativeHeight="251684864" behindDoc="0" locked="0" layoutInCell="1" allowOverlap="1" wp14:anchorId="530122AE" wp14:editId="5C9FD6A3">
            <wp:simplePos x="0" y="0"/>
            <wp:positionH relativeFrom="margin">
              <wp:posOffset>-19229</wp:posOffset>
            </wp:positionH>
            <wp:positionV relativeFrom="paragraph">
              <wp:posOffset>271539</wp:posOffset>
            </wp:positionV>
            <wp:extent cx="6332220" cy="1774190"/>
            <wp:effectExtent l="0" t="0" r="635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a:extLst>
                        <a:ext uri="{28A0092B-C50C-407E-A947-70E740481C1C}">
                          <a14:useLocalDpi xmlns:a14="http://schemas.microsoft.com/office/drawing/2010/main" val="0"/>
                        </a:ext>
                      </a:extLst>
                    </a:blip>
                    <a:stretch>
                      <a:fillRect/>
                    </a:stretch>
                  </pic:blipFill>
                  <pic:spPr>
                    <a:xfrm>
                      <a:off x="0" y="0"/>
                      <a:ext cx="6332220" cy="1774190"/>
                    </a:xfrm>
                    <a:prstGeom prst="rect">
                      <a:avLst/>
                    </a:prstGeom>
                  </pic:spPr>
                </pic:pic>
              </a:graphicData>
            </a:graphic>
            <wp14:sizeRelH relativeFrom="margin">
              <wp14:pctWidth>0</wp14:pctWidth>
            </wp14:sizeRelH>
          </wp:anchor>
        </w:drawing>
      </w:r>
      <w:r w:rsidR="00F73CE8" w:rsidRPr="00A8618B">
        <w:rPr>
          <w:rStyle w:val="Enfasidelicata"/>
          <w:sz w:val="28"/>
          <w:szCs w:val="28"/>
        </w:rPr>
        <w:t>Ticket’s</w:t>
      </w:r>
      <w:r w:rsidR="00F73CE8">
        <w:rPr>
          <w:rStyle w:val="Enfasidelicata"/>
          <w:i w:val="0"/>
          <w:iCs w:val="0"/>
          <w:sz w:val="28"/>
          <w:szCs w:val="28"/>
        </w:rPr>
        <w:t xml:space="preserve"> </w:t>
      </w:r>
      <w:commentRangeStart w:id="386"/>
      <w:commentRangeStart w:id="387"/>
      <w:r w:rsidR="00F73CE8" w:rsidRPr="00A8618B">
        <w:rPr>
          <w:rStyle w:val="Enfasidelicata"/>
          <w:sz w:val="28"/>
          <w:szCs w:val="28"/>
        </w:rPr>
        <w:t>status</w:t>
      </w:r>
      <w:commentRangeEnd w:id="386"/>
      <w:r w:rsidR="00F73CE8" w:rsidRPr="00A8618B">
        <w:rPr>
          <w:rStyle w:val="Rimandocommento"/>
          <w:i/>
          <w:iCs/>
        </w:rPr>
        <w:commentReference w:id="386"/>
      </w:r>
      <w:commentRangeEnd w:id="387"/>
      <w:r w:rsidR="00182C8C" w:rsidRPr="00A8618B">
        <w:rPr>
          <w:rStyle w:val="Rimandocommento"/>
          <w:i/>
          <w:iCs/>
        </w:rPr>
        <w:commentReference w:id="387"/>
      </w:r>
    </w:p>
    <w:p w14:paraId="58C88B3B" w14:textId="5F1AA996" w:rsidR="00855732" w:rsidRPr="00855732" w:rsidRDefault="00855732" w:rsidP="00A8618B">
      <w:pPr>
        <w:rPr>
          <w:rStyle w:val="Enfasidelicata"/>
          <w:i w:val="0"/>
          <w:iCs w:val="0"/>
          <w:sz w:val="28"/>
          <w:szCs w:val="28"/>
        </w:rPr>
      </w:pPr>
    </w:p>
    <w:p w14:paraId="4BDDDDD5" w14:textId="7A465F32" w:rsidR="008B1B38" w:rsidRDefault="008B1B38" w:rsidP="008B1B38">
      <w:pPr>
        <w:pStyle w:val="Paragrafoelenco"/>
        <w:rPr>
          <w:color w:val="000000"/>
          <w:sz w:val="32"/>
          <w:szCs w:val="32"/>
          <w:shd w:val="clear" w:color="auto" w:fill="FFFFFF"/>
        </w:rPr>
      </w:pPr>
    </w:p>
    <w:p w14:paraId="3AFC67A4" w14:textId="32B50B44" w:rsidR="00EE2C0E" w:rsidRPr="00701483" w:rsidRDefault="00EE2C0E" w:rsidP="00EE2C0E">
      <w:pPr>
        <w:pStyle w:val="Paragrafoelenco"/>
        <w:jc w:val="both"/>
        <w:rPr>
          <w:color w:val="000000"/>
          <w:sz w:val="28"/>
          <w:szCs w:val="28"/>
          <w:shd w:val="clear" w:color="auto" w:fill="FFFFFF"/>
        </w:rPr>
      </w:pPr>
      <w:r>
        <w:rPr>
          <w:color w:val="000000"/>
          <w:sz w:val="28"/>
          <w:szCs w:val="28"/>
          <w:shd w:val="clear" w:color="auto" w:fill="FFFFFF"/>
        </w:rPr>
        <w:t xml:space="preserve">Tickets are crucial to guarantee the virtual (and physical) lining up mechanism. An </w:t>
      </w:r>
      <w:r w:rsidRPr="00701483">
        <w:rPr>
          <w:i/>
          <w:iCs/>
          <w:color w:val="000000"/>
          <w:sz w:val="28"/>
          <w:szCs w:val="28"/>
          <w:shd w:val="clear" w:color="auto" w:fill="FFFFFF"/>
        </w:rPr>
        <w:t>“Available”</w:t>
      </w:r>
      <w:r>
        <w:rPr>
          <w:color w:val="000000"/>
          <w:sz w:val="28"/>
          <w:szCs w:val="28"/>
          <w:shd w:val="clear" w:color="auto" w:fill="FFFFFF"/>
        </w:rPr>
        <w:t xml:space="preserve"> ticket becomes </w:t>
      </w:r>
      <w:r w:rsidRPr="00701483">
        <w:rPr>
          <w:i/>
          <w:iCs/>
          <w:color w:val="000000"/>
          <w:sz w:val="28"/>
          <w:szCs w:val="28"/>
          <w:shd w:val="clear" w:color="auto" w:fill="FFFFFF"/>
        </w:rPr>
        <w:t>“Booked”</w:t>
      </w:r>
      <w:r>
        <w:rPr>
          <w:color w:val="000000"/>
          <w:sz w:val="28"/>
          <w:szCs w:val="28"/>
          <w:shd w:val="clear" w:color="auto" w:fill="FFFFFF"/>
        </w:rPr>
        <w:t xml:space="preserve"> when it is booked, or when a user requires to get a ticket either virtually or physically. </w:t>
      </w:r>
      <w:commentRangeStart w:id="388"/>
      <w:r w:rsidR="00EF0FA7">
        <w:rPr>
          <w:color w:val="000000"/>
          <w:sz w:val="28"/>
          <w:szCs w:val="28"/>
          <w:shd w:val="clear" w:color="auto" w:fill="FFFFFF"/>
        </w:rPr>
        <w:t>In order to enter the store</w:t>
      </w:r>
      <w:r w:rsidR="003D5695">
        <w:rPr>
          <w:color w:val="000000"/>
          <w:sz w:val="28"/>
          <w:szCs w:val="28"/>
          <w:shd w:val="clear" w:color="auto" w:fill="FFFFFF"/>
        </w:rPr>
        <w:t xml:space="preserve"> (“Activated” state)</w:t>
      </w:r>
      <w:r w:rsidR="00EF0FA7">
        <w:rPr>
          <w:color w:val="000000"/>
          <w:sz w:val="28"/>
          <w:szCs w:val="28"/>
          <w:shd w:val="clear" w:color="auto" w:fill="FFFFFF"/>
        </w:rPr>
        <w:t>, t</w:t>
      </w:r>
      <w:r>
        <w:rPr>
          <w:color w:val="000000"/>
          <w:sz w:val="28"/>
          <w:szCs w:val="28"/>
          <w:shd w:val="clear" w:color="auto" w:fill="FFFFFF"/>
        </w:rPr>
        <w:t xml:space="preserve">he user must scan the </w:t>
      </w:r>
      <w:r w:rsidRPr="00701483">
        <w:rPr>
          <w:i/>
          <w:iCs/>
          <w:color w:val="000000"/>
          <w:sz w:val="28"/>
          <w:szCs w:val="28"/>
          <w:shd w:val="clear" w:color="auto" w:fill="FFFFFF"/>
        </w:rPr>
        <w:t>“Booked”</w:t>
      </w:r>
      <w:r>
        <w:rPr>
          <w:i/>
          <w:iCs/>
          <w:color w:val="000000"/>
          <w:sz w:val="28"/>
          <w:szCs w:val="28"/>
          <w:shd w:val="clear" w:color="auto" w:fill="FFFFFF"/>
        </w:rPr>
        <w:t xml:space="preserve"> </w:t>
      </w:r>
      <w:r>
        <w:rPr>
          <w:color w:val="000000"/>
          <w:sz w:val="28"/>
          <w:szCs w:val="28"/>
          <w:shd w:val="clear" w:color="auto" w:fill="FFFFFF"/>
        </w:rPr>
        <w:t xml:space="preserve">ticket </w:t>
      </w:r>
      <w:r w:rsidR="00EF0FA7">
        <w:rPr>
          <w:color w:val="000000"/>
          <w:sz w:val="28"/>
          <w:szCs w:val="28"/>
          <w:shd w:val="clear" w:color="auto" w:fill="FFFFFF"/>
        </w:rPr>
        <w:t xml:space="preserve">at the </w:t>
      </w:r>
      <w:r>
        <w:rPr>
          <w:color w:val="000000"/>
          <w:sz w:val="28"/>
          <w:szCs w:val="28"/>
          <w:shd w:val="clear" w:color="auto" w:fill="FFFFFF"/>
        </w:rPr>
        <w:t>indicated time slot</w:t>
      </w:r>
      <w:r w:rsidR="00EF0FA7">
        <w:rPr>
          <w:color w:val="000000"/>
          <w:sz w:val="28"/>
          <w:szCs w:val="28"/>
          <w:shd w:val="clear" w:color="auto" w:fill="FFFFFF"/>
        </w:rPr>
        <w:t xml:space="preserve"> or within a brief </w:t>
      </w:r>
      <w:r w:rsidR="003D5695">
        <w:rPr>
          <w:color w:val="000000"/>
          <w:sz w:val="28"/>
          <w:szCs w:val="28"/>
          <w:shd w:val="clear" w:color="auto" w:fill="FFFFFF"/>
        </w:rPr>
        <w:t>time variation taking into account a small human error</w:t>
      </w:r>
      <w:r>
        <w:rPr>
          <w:color w:val="000000"/>
          <w:sz w:val="28"/>
          <w:szCs w:val="28"/>
          <w:shd w:val="clear" w:color="auto" w:fill="FFFFFF"/>
        </w:rPr>
        <w:t xml:space="preserve">, </w:t>
      </w:r>
      <w:r w:rsidRPr="00701483">
        <w:rPr>
          <w:color w:val="000000"/>
          <w:sz w:val="28"/>
          <w:szCs w:val="28"/>
          <w:shd w:val="clear" w:color="auto" w:fill="FFFFFF"/>
        </w:rPr>
        <w:t xml:space="preserve">otherwise the ticket will expire and become </w:t>
      </w:r>
      <w:commentRangeStart w:id="389"/>
      <w:r w:rsidR="00182C8C">
        <w:rPr>
          <w:color w:val="000000"/>
          <w:sz w:val="28"/>
          <w:szCs w:val="28"/>
          <w:shd w:val="clear" w:color="auto" w:fill="FFFFFF"/>
        </w:rPr>
        <w:t>unusable</w:t>
      </w:r>
      <w:commentRangeEnd w:id="389"/>
      <w:r w:rsidR="00182C8C">
        <w:rPr>
          <w:rStyle w:val="Rimandocommento"/>
        </w:rPr>
        <w:commentReference w:id="389"/>
      </w:r>
      <w:r w:rsidR="00EF0FA7">
        <w:rPr>
          <w:color w:val="000000"/>
          <w:sz w:val="28"/>
          <w:szCs w:val="28"/>
          <w:shd w:val="clear" w:color="auto" w:fill="FFFFFF"/>
        </w:rPr>
        <w:t xml:space="preserve">. </w:t>
      </w:r>
      <w:commentRangeEnd w:id="388"/>
      <w:r w:rsidR="003D5695">
        <w:rPr>
          <w:rStyle w:val="Rimandocommento"/>
        </w:rPr>
        <w:commentReference w:id="388"/>
      </w:r>
      <w:r w:rsidRPr="00701483">
        <w:rPr>
          <w:color w:val="000000"/>
          <w:sz w:val="28"/>
          <w:szCs w:val="28"/>
          <w:shd w:val="clear" w:color="auto" w:fill="FFFFFF"/>
        </w:rPr>
        <w:t>The</w:t>
      </w:r>
      <w:r>
        <w:rPr>
          <w:color w:val="000000"/>
          <w:sz w:val="28"/>
          <w:szCs w:val="28"/>
          <w:shd w:val="clear" w:color="auto" w:fill="FFFFFF"/>
        </w:rPr>
        <w:t xml:space="preserve"> user, who owns the ticket, after scanning it to enter the store, will use the same ticket to exit. If the user’s ticket becomes unavailable (e.g., the </w:t>
      </w:r>
      <w:r w:rsidRPr="00701483">
        <w:rPr>
          <w:color w:val="000000"/>
          <w:sz w:val="28"/>
          <w:szCs w:val="28"/>
          <w:shd w:val="clear" w:color="auto" w:fill="FFFFFF"/>
        </w:rPr>
        <w:t xml:space="preserve">physical ticket is lost, the user’s device has low battery) while he is shopping, the user is allowed to exit the store anyway after asking for assistance from a cashier or a manager inside the store. In this case, the </w:t>
      </w:r>
      <w:r w:rsidRPr="00701483">
        <w:rPr>
          <w:i/>
          <w:iCs/>
          <w:color w:val="000000"/>
          <w:sz w:val="28"/>
          <w:szCs w:val="28"/>
          <w:shd w:val="clear" w:color="auto" w:fill="FFFFFF"/>
        </w:rPr>
        <w:t xml:space="preserve">“Activated” </w:t>
      </w:r>
      <w:r w:rsidRPr="00701483">
        <w:rPr>
          <w:color w:val="000000"/>
          <w:sz w:val="28"/>
          <w:szCs w:val="28"/>
          <w:shd w:val="clear" w:color="auto" w:fill="FFFFFF"/>
        </w:rPr>
        <w:t xml:space="preserve">ticket will expire after </w:t>
      </w:r>
      <w:r w:rsidRPr="00701483">
        <w:rPr>
          <w:rStyle w:val="Enfasidelicata"/>
          <w:i w:val="0"/>
          <w:iCs w:val="0"/>
          <w:sz w:val="28"/>
          <w:szCs w:val="28"/>
        </w:rPr>
        <w:t xml:space="preserve">a time equal to the </w:t>
      </w:r>
      <w:r>
        <w:rPr>
          <w:rStyle w:val="Enfasidelicata"/>
          <w:i w:val="0"/>
          <w:iCs w:val="0"/>
          <w:sz w:val="28"/>
          <w:szCs w:val="28"/>
        </w:rPr>
        <w:t xml:space="preserve">system’s estimated </w:t>
      </w:r>
      <w:r w:rsidRPr="00701483">
        <w:rPr>
          <w:rStyle w:val="Enfasidelicata"/>
          <w:i w:val="0"/>
          <w:iCs w:val="0"/>
          <w:sz w:val="28"/>
          <w:szCs w:val="28"/>
        </w:rPr>
        <w:t>average duration of a grocery shop trip</w:t>
      </w:r>
      <w:r w:rsidRPr="00701483">
        <w:rPr>
          <w:color w:val="000000"/>
          <w:sz w:val="28"/>
          <w:szCs w:val="28"/>
          <w:shd w:val="clear" w:color="auto" w:fill="FFFFFF"/>
        </w:rPr>
        <w:t xml:space="preserve"> from the indicated time slot and </w:t>
      </w:r>
      <w:r>
        <w:rPr>
          <w:color w:val="000000"/>
          <w:sz w:val="28"/>
          <w:szCs w:val="28"/>
          <w:shd w:val="clear" w:color="auto" w:fill="FFFFFF"/>
        </w:rPr>
        <w:t xml:space="preserve">it </w:t>
      </w:r>
      <w:r w:rsidRPr="00701483">
        <w:rPr>
          <w:color w:val="000000"/>
          <w:sz w:val="28"/>
          <w:szCs w:val="28"/>
          <w:shd w:val="clear" w:color="auto" w:fill="FFFFFF"/>
        </w:rPr>
        <w:t>will be considered scanned anyway</w:t>
      </w:r>
      <w:r>
        <w:rPr>
          <w:color w:val="000000"/>
          <w:sz w:val="28"/>
          <w:szCs w:val="28"/>
          <w:shd w:val="clear" w:color="auto" w:fill="FFFFFF"/>
        </w:rPr>
        <w:t>.</w:t>
      </w:r>
    </w:p>
    <w:p w14:paraId="03408321" w14:textId="3B847D74" w:rsidR="000116D9" w:rsidDel="004B5A09" w:rsidRDefault="000116D9" w:rsidP="008B1B38">
      <w:pPr>
        <w:pStyle w:val="Paragrafoelenco"/>
        <w:rPr>
          <w:del w:id="390" w:author="Cristian Sbrolli" w:date="2020-12-23T11:23:00Z"/>
          <w:color w:val="000000"/>
          <w:sz w:val="32"/>
          <w:szCs w:val="32"/>
          <w:shd w:val="clear" w:color="auto" w:fill="FFFFFF"/>
        </w:rPr>
      </w:pPr>
    </w:p>
    <w:p w14:paraId="775E35B1" w14:textId="743EB3B8" w:rsidR="000116D9" w:rsidDel="004B5A09" w:rsidRDefault="000116D9" w:rsidP="008B1B38">
      <w:pPr>
        <w:pStyle w:val="Paragrafoelenco"/>
        <w:rPr>
          <w:del w:id="391" w:author="Cristian Sbrolli" w:date="2020-12-23T11:23:00Z"/>
          <w:color w:val="000000"/>
          <w:sz w:val="32"/>
          <w:szCs w:val="32"/>
          <w:shd w:val="clear" w:color="auto" w:fill="FFFFFF"/>
        </w:rPr>
      </w:pPr>
    </w:p>
    <w:p w14:paraId="248193C1" w14:textId="566E4538" w:rsidR="000116D9" w:rsidDel="004B5A09" w:rsidRDefault="000116D9" w:rsidP="008B1B38">
      <w:pPr>
        <w:pStyle w:val="Paragrafoelenco"/>
        <w:rPr>
          <w:del w:id="392" w:author="Cristian Sbrolli" w:date="2020-12-23T11:23:00Z"/>
          <w:color w:val="000000"/>
          <w:sz w:val="32"/>
          <w:szCs w:val="32"/>
          <w:shd w:val="clear" w:color="auto" w:fill="FFFFFF"/>
        </w:rPr>
      </w:pPr>
    </w:p>
    <w:p w14:paraId="5F624FEE" w14:textId="3835BC9E" w:rsidR="00855732" w:rsidDel="004B5A09" w:rsidRDefault="00855732" w:rsidP="008B1B38">
      <w:pPr>
        <w:pStyle w:val="Paragrafoelenco"/>
        <w:rPr>
          <w:del w:id="393" w:author="Cristian Sbrolli" w:date="2020-12-23T11:23:00Z"/>
          <w:color w:val="000000"/>
          <w:sz w:val="32"/>
          <w:szCs w:val="32"/>
          <w:shd w:val="clear" w:color="auto" w:fill="FFFFFF"/>
        </w:rPr>
      </w:pPr>
    </w:p>
    <w:p w14:paraId="1C4B8EAF" w14:textId="19ADA18C" w:rsidR="00855732" w:rsidDel="004B5A09" w:rsidRDefault="00855732" w:rsidP="008B1B38">
      <w:pPr>
        <w:pStyle w:val="Paragrafoelenco"/>
        <w:rPr>
          <w:del w:id="394" w:author="Cristian Sbrolli" w:date="2020-12-23T11:23:00Z"/>
          <w:color w:val="000000"/>
          <w:sz w:val="32"/>
          <w:szCs w:val="32"/>
          <w:shd w:val="clear" w:color="auto" w:fill="FFFFFF"/>
        </w:rPr>
      </w:pPr>
    </w:p>
    <w:p w14:paraId="351B46C3" w14:textId="72766494" w:rsidR="00855732" w:rsidDel="004B5A09" w:rsidRDefault="00855732" w:rsidP="008B1B38">
      <w:pPr>
        <w:pStyle w:val="Paragrafoelenco"/>
        <w:rPr>
          <w:del w:id="395" w:author="Cristian Sbrolli" w:date="2020-12-23T11:23:00Z"/>
          <w:color w:val="000000"/>
          <w:sz w:val="32"/>
          <w:szCs w:val="32"/>
          <w:shd w:val="clear" w:color="auto" w:fill="FFFFFF"/>
        </w:rPr>
      </w:pPr>
    </w:p>
    <w:p w14:paraId="42FD7561" w14:textId="108CEE92" w:rsidR="00855732" w:rsidDel="004B5A09" w:rsidRDefault="00855732" w:rsidP="008B1B38">
      <w:pPr>
        <w:pStyle w:val="Paragrafoelenco"/>
        <w:rPr>
          <w:del w:id="396" w:author="Cristian Sbrolli" w:date="2020-12-23T11:23:00Z"/>
          <w:color w:val="000000"/>
          <w:sz w:val="32"/>
          <w:szCs w:val="32"/>
          <w:shd w:val="clear" w:color="auto" w:fill="FFFFFF"/>
        </w:rPr>
      </w:pPr>
    </w:p>
    <w:p w14:paraId="51238BB3" w14:textId="5BB34557" w:rsidR="000116D9" w:rsidRPr="00A8618B" w:rsidRDefault="000116D9" w:rsidP="00A8618B">
      <w:pPr>
        <w:rPr>
          <w:color w:val="000000"/>
          <w:sz w:val="32"/>
          <w:szCs w:val="32"/>
          <w:shd w:val="clear" w:color="auto" w:fill="FFFFFF"/>
        </w:rPr>
      </w:pPr>
    </w:p>
    <w:p w14:paraId="0778095A" w14:textId="77777777" w:rsidR="000116D9" w:rsidRPr="00923D58" w:rsidRDefault="000116D9" w:rsidP="008B1B38">
      <w:pPr>
        <w:pStyle w:val="Paragrafoelenco"/>
        <w:rPr>
          <w:color w:val="000000"/>
          <w:sz w:val="32"/>
          <w:szCs w:val="32"/>
          <w:shd w:val="clear" w:color="auto" w:fill="FFFFFF"/>
        </w:rPr>
      </w:pPr>
    </w:p>
    <w:p w14:paraId="0E0F76B3" w14:textId="4AD6C01A" w:rsidR="008B1B38" w:rsidRPr="00923D58" w:rsidRDefault="008B1B38" w:rsidP="008B1B38">
      <w:pPr>
        <w:pStyle w:val="Paragrafoelenco"/>
        <w:numPr>
          <w:ilvl w:val="0"/>
          <w:numId w:val="12"/>
        </w:numPr>
        <w:rPr>
          <w:rStyle w:val="Enfasidelicata"/>
          <w:sz w:val="32"/>
          <w:szCs w:val="32"/>
        </w:rPr>
      </w:pPr>
      <w:r w:rsidRPr="00923D58">
        <w:rPr>
          <w:rStyle w:val="Enfasidelicata"/>
          <w:sz w:val="32"/>
          <w:szCs w:val="32"/>
        </w:rPr>
        <w:t>Product functions</w:t>
      </w:r>
    </w:p>
    <w:p w14:paraId="343EC179" w14:textId="3D41DC11" w:rsidR="004B5A09" w:rsidRDefault="27BE2734" w:rsidP="004B5A09">
      <w:pPr>
        <w:ind w:left="270"/>
        <w:jc w:val="both"/>
        <w:rPr>
          <w:ins w:id="397" w:author="Cristian Sbrolli" w:date="2020-12-23T11:24:00Z"/>
          <w:rStyle w:val="Enfasidelicata"/>
          <w:i w:val="0"/>
          <w:iCs w:val="0"/>
          <w:sz w:val="28"/>
          <w:szCs w:val="28"/>
        </w:rPr>
      </w:pPr>
      <w:del w:id="398" w:author="Cristian Sbrolli" w:date="2020-12-23T11:24:00Z">
        <w:r w:rsidRPr="00A8618B" w:rsidDel="004B5A09">
          <w:rPr>
            <w:rStyle w:val="Enfasidelicata"/>
            <w:i w:val="0"/>
            <w:iCs w:val="0"/>
            <w:sz w:val="28"/>
            <w:szCs w:val="28"/>
          </w:rPr>
          <w:delText>The most important aspects of the system</w:delText>
        </w:r>
      </w:del>
      <w:ins w:id="399" w:author="Giorgio Romeo" w:date="2020-12-23T08:55:00Z">
        <w:del w:id="400" w:author="Cristian Sbrolli" w:date="2020-12-23T11:24:00Z">
          <w:r w:rsidR="003A1DD3" w:rsidDel="004B5A09">
            <w:rPr>
              <w:rStyle w:val="Enfasidelicata"/>
              <w:i w:val="0"/>
              <w:iCs w:val="0"/>
              <w:sz w:val="28"/>
              <w:szCs w:val="28"/>
            </w:rPr>
            <w:delText>-</w:delText>
          </w:r>
        </w:del>
      </w:ins>
      <w:del w:id="401" w:author="Cristian Sbrolli" w:date="2020-12-23T11:24:00Z">
        <w:r w:rsidRPr="00A8618B" w:rsidDel="004B5A09">
          <w:rPr>
            <w:rStyle w:val="Enfasidelicata"/>
            <w:i w:val="0"/>
            <w:iCs w:val="0"/>
            <w:sz w:val="28"/>
            <w:szCs w:val="28"/>
          </w:rPr>
          <w:delText xml:space="preserve"> to</w:delText>
        </w:r>
      </w:del>
      <w:ins w:id="402" w:author="Giorgio Romeo" w:date="2020-12-23T08:55:00Z">
        <w:del w:id="403" w:author="Cristian Sbrolli" w:date="2020-12-23T11:24:00Z">
          <w:r w:rsidR="003A1DD3" w:rsidDel="004B5A09">
            <w:rPr>
              <w:rStyle w:val="Enfasidelicata"/>
              <w:i w:val="0"/>
              <w:iCs w:val="0"/>
              <w:sz w:val="28"/>
              <w:szCs w:val="28"/>
            </w:rPr>
            <w:delText>-</w:delText>
          </w:r>
        </w:del>
      </w:ins>
      <w:del w:id="404" w:author="Cristian Sbrolli" w:date="2020-12-23T11:24:00Z">
        <w:r w:rsidRPr="00A8618B" w:rsidDel="004B5A09">
          <w:rPr>
            <w:rStyle w:val="Enfasidelicata"/>
            <w:i w:val="0"/>
            <w:iCs w:val="0"/>
            <w:sz w:val="28"/>
            <w:szCs w:val="28"/>
          </w:rPr>
          <w:delText xml:space="preserve"> be are the regulation and management </w:delText>
        </w:r>
      </w:del>
      <w:ins w:id="405" w:author="Cristian Sbrolli" w:date="2020-12-23T11:24:00Z">
        <w:r w:rsidR="004B5A09" w:rsidRPr="00A8618B">
          <w:rPr>
            <w:rStyle w:val="Enfasidelicata"/>
            <w:i w:val="0"/>
            <w:iCs w:val="0"/>
            <w:sz w:val="28"/>
            <w:szCs w:val="28"/>
          </w:rPr>
          <w:t>The most important aspects of the system</w:t>
        </w:r>
        <w:r w:rsidR="004B5A09">
          <w:rPr>
            <w:rStyle w:val="Enfasidelicata"/>
            <w:i w:val="0"/>
            <w:iCs w:val="0"/>
            <w:sz w:val="28"/>
            <w:szCs w:val="28"/>
          </w:rPr>
          <w:t>-</w:t>
        </w:r>
        <w:r w:rsidR="004B5A09" w:rsidRPr="00A8618B">
          <w:rPr>
            <w:rStyle w:val="Enfasidelicata"/>
            <w:i w:val="0"/>
            <w:iCs w:val="0"/>
            <w:sz w:val="28"/>
            <w:szCs w:val="28"/>
          </w:rPr>
          <w:t>to</w:t>
        </w:r>
        <w:r w:rsidR="004B5A09">
          <w:rPr>
            <w:rStyle w:val="Enfasidelicata"/>
            <w:i w:val="0"/>
            <w:iCs w:val="0"/>
            <w:sz w:val="28"/>
            <w:szCs w:val="28"/>
          </w:rPr>
          <w:t>-</w:t>
        </w:r>
        <w:r w:rsidR="004B5A09" w:rsidRPr="00A8618B">
          <w:rPr>
            <w:rStyle w:val="Enfasidelicata"/>
            <w:i w:val="0"/>
            <w:iCs w:val="0"/>
            <w:sz w:val="28"/>
            <w:szCs w:val="28"/>
          </w:rPr>
          <w:t xml:space="preserve">be are the regulation and management of the entrances in stores as seen in the above scenarios. </w:t>
        </w:r>
        <w:r w:rsidR="004B5A09">
          <w:rPr>
            <w:rStyle w:val="Enfasidelicata"/>
            <w:i w:val="0"/>
            <w:iCs w:val="0"/>
            <w:sz w:val="28"/>
            <w:szCs w:val="28"/>
          </w:rPr>
          <w:t>These are critical, as they not only depend on the correct handling of tickets, but it is paramount to consider the uncertainty brought by human behavior.</w:t>
        </w:r>
      </w:ins>
    </w:p>
    <w:p w14:paraId="66910B3B" w14:textId="22A43E63" w:rsidR="004B5A09" w:rsidRDefault="004B5A09" w:rsidP="004B5A09">
      <w:pPr>
        <w:ind w:left="270"/>
        <w:jc w:val="both"/>
        <w:rPr>
          <w:ins w:id="406" w:author="Cristian Sbrolli" w:date="2020-12-23T11:24:00Z"/>
          <w:rStyle w:val="Enfasidelicata"/>
          <w:i w:val="0"/>
          <w:iCs w:val="0"/>
          <w:sz w:val="28"/>
          <w:szCs w:val="28"/>
        </w:rPr>
      </w:pPr>
      <w:ins w:id="407" w:author="Cristian Sbrolli" w:date="2020-12-23T11:24:00Z">
        <w:r>
          <w:rPr>
            <w:rStyle w:val="Enfasidelicata"/>
            <w:i w:val="0"/>
            <w:iCs w:val="0"/>
            <w:sz w:val="28"/>
            <w:szCs w:val="28"/>
          </w:rPr>
          <w:t>Queue managing</w:t>
        </w:r>
        <w:r w:rsidRPr="00A8618B">
          <w:rPr>
            <w:rStyle w:val="Enfasidelicata"/>
            <w:i w:val="0"/>
            <w:iCs w:val="0"/>
            <w:sz w:val="28"/>
            <w:szCs w:val="28"/>
          </w:rPr>
          <w:t xml:space="preserve"> </w:t>
        </w:r>
        <w:r>
          <w:rPr>
            <w:rStyle w:val="Enfasidelicata"/>
            <w:i w:val="0"/>
            <w:iCs w:val="0"/>
            <w:sz w:val="28"/>
            <w:szCs w:val="28"/>
          </w:rPr>
          <w:t>is</w:t>
        </w:r>
        <w:r w:rsidRPr="00A8618B">
          <w:rPr>
            <w:rStyle w:val="Enfasidelicata"/>
            <w:i w:val="0"/>
            <w:iCs w:val="0"/>
            <w:sz w:val="28"/>
            <w:szCs w:val="28"/>
          </w:rPr>
          <w:t xml:space="preserve"> applied through the means of time slotted (in fractions of an hour) tickets. Every ticket or booked visit will allow users to enter in the store only in the time slot written on the ticket, plus a brief time variation as not to be extremely strict and as to take into account for a small human error</w:t>
        </w:r>
        <w:r>
          <w:rPr>
            <w:rStyle w:val="Enfasidelicata"/>
            <w:i w:val="0"/>
            <w:iCs w:val="0"/>
            <w:sz w:val="28"/>
            <w:szCs w:val="28"/>
          </w:rPr>
          <w:t>, that if not considered could lead again to the creation of a physical queue</w:t>
        </w:r>
        <w:r w:rsidRPr="00A8618B">
          <w:rPr>
            <w:rStyle w:val="Enfasidelicata"/>
            <w:i w:val="0"/>
            <w:iCs w:val="0"/>
            <w:sz w:val="28"/>
            <w:szCs w:val="28"/>
          </w:rPr>
          <w:t xml:space="preserve">. The system will use time slots as not to have many entrances at the same time and create a </w:t>
        </w:r>
        <w:r>
          <w:rPr>
            <w:rStyle w:val="Enfasidelicata"/>
            <w:i w:val="0"/>
            <w:iCs w:val="0"/>
            <w:sz w:val="28"/>
            <w:szCs w:val="28"/>
          </w:rPr>
          <w:t xml:space="preserve">virtual </w:t>
        </w:r>
        <w:r w:rsidRPr="00A8618B">
          <w:rPr>
            <w:rStyle w:val="Enfasidelicata"/>
            <w:i w:val="0"/>
            <w:iCs w:val="0"/>
            <w:sz w:val="28"/>
            <w:szCs w:val="28"/>
          </w:rPr>
          <w:t>queue for the entrance</w:t>
        </w:r>
        <w:r>
          <w:rPr>
            <w:rStyle w:val="Enfasidelicata"/>
            <w:i w:val="0"/>
            <w:iCs w:val="0"/>
            <w:sz w:val="28"/>
            <w:szCs w:val="28"/>
          </w:rPr>
          <w:t>.</w:t>
        </w:r>
        <w:r w:rsidRPr="00A8618B">
          <w:rPr>
            <w:rStyle w:val="Enfasidelicata"/>
            <w:i w:val="0"/>
            <w:iCs w:val="0"/>
            <w:sz w:val="28"/>
            <w:szCs w:val="28"/>
          </w:rPr>
          <w:t xml:space="preserve"> Afterwards the system will consider the user as being inside a store until the scan in exit is carried out or until a time </w:t>
        </w:r>
        <w:r>
          <w:rPr>
            <w:rStyle w:val="Enfasidelicata"/>
            <w:i w:val="0"/>
            <w:iCs w:val="0"/>
            <w:sz w:val="28"/>
            <w:szCs w:val="28"/>
          </w:rPr>
          <w:t>calculated considering</w:t>
        </w:r>
        <w:r w:rsidRPr="00A8618B">
          <w:rPr>
            <w:rStyle w:val="Enfasidelicata"/>
            <w:i w:val="0"/>
            <w:iCs w:val="0"/>
            <w:sz w:val="28"/>
            <w:szCs w:val="28"/>
          </w:rPr>
          <w:t xml:space="preserve"> to the system’s estimated average duration of a grocery shop trip passes.</w:t>
        </w:r>
      </w:ins>
    </w:p>
    <w:p w14:paraId="11FA1703" w14:textId="1FE1E929" w:rsidR="004B5A09" w:rsidRPr="00A8618B" w:rsidRDefault="004B5A09" w:rsidP="004B5A09">
      <w:pPr>
        <w:ind w:left="270"/>
        <w:jc w:val="both"/>
        <w:rPr>
          <w:ins w:id="408" w:author="Cristian Sbrolli" w:date="2020-12-23T11:24:00Z"/>
          <w:rStyle w:val="Enfasidelicata"/>
          <w:i w:val="0"/>
          <w:iCs w:val="0"/>
          <w:sz w:val="28"/>
          <w:szCs w:val="28"/>
        </w:rPr>
      </w:pPr>
      <w:ins w:id="409" w:author="Cristian Sbrolli" w:date="2020-12-23T11:25:00Z">
        <w:r>
          <w:rPr>
            <w:rStyle w:val="Enfasidelicata"/>
            <w:i w:val="0"/>
            <w:iCs w:val="0"/>
            <w:sz w:val="28"/>
            <w:szCs w:val="28"/>
          </w:rPr>
          <w:t>The system should also consider fallback options for non-users of CLup, th</w:t>
        </w:r>
      </w:ins>
      <w:ins w:id="410" w:author="Cristian Sbrolli" w:date="2020-12-23T11:26:00Z">
        <w:r>
          <w:rPr>
            <w:rStyle w:val="Enfasidelicata"/>
            <w:i w:val="0"/>
            <w:iCs w:val="0"/>
            <w:sz w:val="28"/>
            <w:szCs w:val="28"/>
          </w:rPr>
          <w:t>at may be people unable to use digital devices</w:t>
        </w:r>
      </w:ins>
      <w:ins w:id="411" w:author="Cristian Sbrolli" w:date="2020-12-23T11:27:00Z">
        <w:r>
          <w:rPr>
            <w:rStyle w:val="Enfasidelicata"/>
            <w:i w:val="0"/>
            <w:iCs w:val="0"/>
            <w:sz w:val="28"/>
            <w:szCs w:val="28"/>
          </w:rPr>
          <w:t xml:space="preserve"> or that </w:t>
        </w:r>
      </w:ins>
      <w:ins w:id="412" w:author="Cristian Sbrolli" w:date="2020-12-23T11:31:00Z">
        <w:r w:rsidR="00650F3E">
          <w:rPr>
            <w:rStyle w:val="Enfasidelicata"/>
            <w:i w:val="0"/>
            <w:iCs w:val="0"/>
            <w:sz w:val="28"/>
            <w:szCs w:val="28"/>
          </w:rPr>
          <w:t>do not</w:t>
        </w:r>
      </w:ins>
      <w:ins w:id="413" w:author="Cristian Sbrolli" w:date="2020-12-23T11:27:00Z">
        <w:r>
          <w:rPr>
            <w:rStyle w:val="Enfasidelicata"/>
            <w:i w:val="0"/>
            <w:iCs w:val="0"/>
            <w:sz w:val="28"/>
            <w:szCs w:val="28"/>
          </w:rPr>
          <w:t xml:space="preserve"> want to.</w:t>
        </w:r>
      </w:ins>
      <w:ins w:id="414" w:author="Cristian Sbrolli" w:date="2020-12-23T11:25:00Z">
        <w:r>
          <w:rPr>
            <w:rStyle w:val="Enfasidelicata"/>
            <w:i w:val="0"/>
            <w:iCs w:val="0"/>
            <w:sz w:val="28"/>
            <w:szCs w:val="28"/>
          </w:rPr>
          <w:t xml:space="preserve"> </w:t>
        </w:r>
      </w:ins>
      <w:ins w:id="415" w:author="Cristian Sbrolli" w:date="2020-12-23T11:31:00Z">
        <w:r w:rsidR="00650F3E">
          <w:rPr>
            <w:rStyle w:val="Enfasidelicata"/>
            <w:i w:val="0"/>
            <w:iCs w:val="0"/>
            <w:sz w:val="28"/>
            <w:szCs w:val="28"/>
          </w:rPr>
          <w:t>To</w:t>
        </w:r>
      </w:ins>
      <w:ins w:id="416" w:author="Cristian Sbrolli" w:date="2020-12-23T11:25:00Z">
        <w:r>
          <w:rPr>
            <w:rStyle w:val="Enfasidelicata"/>
            <w:i w:val="0"/>
            <w:iCs w:val="0"/>
            <w:sz w:val="28"/>
            <w:szCs w:val="28"/>
          </w:rPr>
          <w:t xml:space="preserve"> consider them</w:t>
        </w:r>
      </w:ins>
      <w:ins w:id="417" w:author="Cristian Sbrolli" w:date="2020-12-23T11:27:00Z">
        <w:r>
          <w:rPr>
            <w:rStyle w:val="Enfasidelicata"/>
            <w:i w:val="0"/>
            <w:iCs w:val="0"/>
            <w:sz w:val="28"/>
            <w:szCs w:val="28"/>
          </w:rPr>
          <w:t xml:space="preserve"> correctly when </w:t>
        </w:r>
      </w:ins>
      <w:ins w:id="418" w:author="Cristian Sbrolli" w:date="2020-12-23T11:28:00Z">
        <w:r>
          <w:rPr>
            <w:rStyle w:val="Enfasidelicata"/>
            <w:i w:val="0"/>
            <w:iCs w:val="0"/>
            <w:sz w:val="28"/>
            <w:szCs w:val="28"/>
          </w:rPr>
          <w:t>optimizing the queue and the timeslots</w:t>
        </w:r>
      </w:ins>
      <w:ins w:id="419" w:author="Cristian Sbrolli" w:date="2020-12-23T11:27:00Z">
        <w:r>
          <w:rPr>
            <w:rStyle w:val="Enfasidelicata"/>
            <w:i w:val="0"/>
            <w:iCs w:val="0"/>
            <w:sz w:val="28"/>
            <w:szCs w:val="28"/>
          </w:rPr>
          <w:t>, the system should offer a physical proxy</w:t>
        </w:r>
      </w:ins>
      <w:ins w:id="420" w:author="Cristian Sbrolli" w:date="2020-12-23T11:28:00Z">
        <w:r>
          <w:rPr>
            <w:rStyle w:val="Enfasidelicata"/>
            <w:i w:val="0"/>
            <w:iCs w:val="0"/>
            <w:sz w:val="28"/>
            <w:szCs w:val="28"/>
          </w:rPr>
          <w:t>, in order to grant them access to shops</w:t>
        </w:r>
      </w:ins>
      <w:ins w:id="421" w:author="Cristian Sbrolli" w:date="2020-12-23T11:27:00Z">
        <w:r>
          <w:rPr>
            <w:rStyle w:val="Enfasidelicata"/>
            <w:i w:val="0"/>
            <w:iCs w:val="0"/>
            <w:sz w:val="28"/>
            <w:szCs w:val="28"/>
          </w:rPr>
          <w:t>.</w:t>
        </w:r>
      </w:ins>
    </w:p>
    <w:p w14:paraId="6568D330" w14:textId="61A06B8F" w:rsidR="004B5A09" w:rsidRPr="00A8618B" w:rsidRDefault="004B5A09" w:rsidP="004B5A09">
      <w:pPr>
        <w:ind w:left="270"/>
        <w:jc w:val="both"/>
        <w:rPr>
          <w:ins w:id="422" w:author="Cristian Sbrolli" w:date="2020-12-23T11:24:00Z"/>
          <w:rStyle w:val="Enfasidelicata"/>
          <w:i w:val="0"/>
          <w:iCs w:val="0"/>
          <w:sz w:val="28"/>
          <w:szCs w:val="28"/>
        </w:rPr>
      </w:pPr>
      <w:ins w:id="423" w:author="Cristian Sbrolli" w:date="2020-12-23T11:24:00Z">
        <w:r w:rsidRPr="00A8618B">
          <w:rPr>
            <w:rStyle w:val="Enfasidelicata"/>
            <w:i w:val="0"/>
            <w:iCs w:val="0"/>
            <w:sz w:val="28"/>
            <w:szCs w:val="28"/>
          </w:rPr>
          <w:t xml:space="preserve">The system-to-be should inform its users of what stores are available to go to and allow them to take a ticket and line up without needing to be in presence in front of the store. </w:t>
        </w:r>
        <w:commentRangeStart w:id="424"/>
        <w:r w:rsidRPr="00A8618B">
          <w:rPr>
            <w:rStyle w:val="Enfasidelicata"/>
            <w:i w:val="0"/>
            <w:iCs w:val="0"/>
            <w:sz w:val="28"/>
            <w:szCs w:val="28"/>
          </w:rPr>
          <w:t xml:space="preserve">The system will allow its registered virtual users to input the products they are willing to buy. The system will </w:t>
        </w:r>
      </w:ins>
      <w:ins w:id="425" w:author="Cristian Sbrolli" w:date="2020-12-23T11:31:00Z">
        <w:r w:rsidR="00650F3E" w:rsidRPr="00A8618B">
          <w:rPr>
            <w:rStyle w:val="Enfasidelicata"/>
            <w:i w:val="0"/>
            <w:iCs w:val="0"/>
            <w:sz w:val="28"/>
            <w:szCs w:val="28"/>
          </w:rPr>
          <w:t>consider</w:t>
        </w:r>
      </w:ins>
      <w:ins w:id="426" w:author="Cristian Sbrolli" w:date="2020-12-23T11:24:00Z">
        <w:r w:rsidRPr="00A8618B">
          <w:rPr>
            <w:rStyle w:val="Enfasidelicata"/>
            <w:i w:val="0"/>
            <w:iCs w:val="0"/>
            <w:sz w:val="28"/>
            <w:szCs w:val="28"/>
          </w:rPr>
          <w:t xml:space="preserve"> the average time it takes for its registered users to shop and will use that time to infer how long a </w:t>
        </w:r>
        <w:r>
          <w:rPr>
            <w:rStyle w:val="Enfasidelicata"/>
            <w:i w:val="0"/>
            <w:iCs w:val="0"/>
            <w:sz w:val="28"/>
            <w:szCs w:val="28"/>
          </w:rPr>
          <w:t xml:space="preserve">shop </w:t>
        </w:r>
        <w:r w:rsidRPr="00A8618B">
          <w:rPr>
            <w:rStyle w:val="Enfasidelicata"/>
            <w:i w:val="0"/>
            <w:iCs w:val="0"/>
            <w:sz w:val="28"/>
            <w:szCs w:val="28"/>
          </w:rPr>
          <w:t>trip will last based on what products the user plans on buying</w:t>
        </w:r>
        <w:r>
          <w:rPr>
            <w:rStyle w:val="Enfasidelicata"/>
            <w:i w:val="0"/>
            <w:iCs w:val="0"/>
            <w:sz w:val="28"/>
            <w:szCs w:val="28"/>
          </w:rPr>
          <w:t xml:space="preserve">, allowing better optimization of the queue and timeslot </w:t>
        </w:r>
        <w:commentRangeStart w:id="427"/>
        <w:r>
          <w:rPr>
            <w:rStyle w:val="Enfasidelicata"/>
            <w:i w:val="0"/>
            <w:iCs w:val="0"/>
            <w:sz w:val="28"/>
            <w:szCs w:val="28"/>
          </w:rPr>
          <w:t>system</w:t>
        </w:r>
        <w:commentRangeEnd w:id="427"/>
        <w:r>
          <w:rPr>
            <w:rStyle w:val="Rimandocommento"/>
          </w:rPr>
          <w:commentReference w:id="427"/>
        </w:r>
        <w:r w:rsidRPr="00A8618B">
          <w:rPr>
            <w:rStyle w:val="Enfasidelicata"/>
            <w:i w:val="0"/>
            <w:iCs w:val="0"/>
            <w:sz w:val="28"/>
            <w:szCs w:val="28"/>
          </w:rPr>
          <w:t>.</w:t>
        </w:r>
        <w:commentRangeEnd w:id="424"/>
        <w:r w:rsidRPr="00A8618B">
          <w:rPr>
            <w:rStyle w:val="Rimandocommento"/>
            <w:sz w:val="28"/>
            <w:szCs w:val="28"/>
          </w:rPr>
          <w:commentReference w:id="424"/>
        </w:r>
      </w:ins>
    </w:p>
    <w:p w14:paraId="78FC2C02" w14:textId="041F094D" w:rsidR="27BE2734" w:rsidRPr="00A8618B" w:rsidDel="004B5A09" w:rsidRDefault="004B5A09">
      <w:pPr>
        <w:ind w:left="270"/>
        <w:jc w:val="both"/>
        <w:rPr>
          <w:del w:id="428" w:author="Cristian Sbrolli" w:date="2020-12-23T11:24:00Z"/>
          <w:rStyle w:val="Enfasidelicata"/>
          <w:i w:val="0"/>
          <w:iCs w:val="0"/>
          <w:sz w:val="28"/>
          <w:szCs w:val="28"/>
        </w:rPr>
      </w:pPr>
      <w:commentRangeStart w:id="429"/>
      <w:ins w:id="430" w:author="Cristian Sbrolli" w:date="2020-12-23T11:24:00Z">
        <w:r w:rsidRPr="00A8618B">
          <w:rPr>
            <w:rStyle w:val="Enfasidelicata"/>
            <w:i w:val="0"/>
            <w:iCs w:val="0"/>
            <w:sz w:val="28"/>
            <w:szCs w:val="28"/>
          </w:rPr>
          <w:t xml:space="preserve">The system should also be a guidance of help to the store managers by providing information about the number of people who have </w:t>
        </w:r>
        <w:commentRangeStart w:id="431"/>
        <w:r w:rsidRPr="00A8618B">
          <w:rPr>
            <w:rStyle w:val="Enfasidelicata"/>
            <w:i w:val="0"/>
            <w:iCs w:val="0"/>
            <w:sz w:val="28"/>
            <w:szCs w:val="28"/>
          </w:rPr>
          <w:t>entered</w:t>
        </w:r>
        <w:commentRangeEnd w:id="431"/>
        <w:r w:rsidRPr="00A8618B">
          <w:rPr>
            <w:rStyle w:val="Rimandocommento"/>
            <w:sz w:val="28"/>
            <w:szCs w:val="28"/>
          </w:rPr>
          <w:commentReference w:id="431"/>
        </w:r>
        <w:r w:rsidRPr="00A8618B">
          <w:rPr>
            <w:rStyle w:val="Enfasidelicata"/>
            <w:i w:val="0"/>
            <w:iCs w:val="0"/>
            <w:sz w:val="28"/>
            <w:szCs w:val="28"/>
          </w:rPr>
          <w:t xml:space="preserve"> said </w:t>
        </w:r>
      </w:ins>
      <w:ins w:id="432" w:author="Cristian Sbrolli" w:date="2020-12-23T11:32:00Z">
        <w:r w:rsidR="00650F3E" w:rsidRPr="00A8618B">
          <w:rPr>
            <w:rStyle w:val="Enfasidelicata"/>
            <w:i w:val="0"/>
            <w:iCs w:val="0"/>
            <w:sz w:val="28"/>
            <w:szCs w:val="28"/>
          </w:rPr>
          <w:t>stores</w:t>
        </w:r>
        <w:r w:rsidR="00650F3E">
          <w:rPr>
            <w:rStyle w:val="Enfasidelicata"/>
            <w:i w:val="0"/>
            <w:iCs w:val="0"/>
            <w:sz w:val="28"/>
            <w:szCs w:val="28"/>
          </w:rPr>
          <w:t xml:space="preserve"> and</w:t>
        </w:r>
      </w:ins>
      <w:ins w:id="433" w:author="Cristian Sbrolli" w:date="2020-12-23T11:24:00Z">
        <w:r>
          <w:rPr>
            <w:rStyle w:val="Enfasidelicata"/>
            <w:i w:val="0"/>
            <w:iCs w:val="0"/>
            <w:sz w:val="28"/>
            <w:szCs w:val="28"/>
          </w:rPr>
          <w:t xml:space="preserve"> allowing them to regulate the influx too</w:t>
        </w:r>
        <w:r w:rsidRPr="00A8618B">
          <w:rPr>
            <w:rStyle w:val="Enfasidelicata"/>
            <w:i w:val="0"/>
            <w:iCs w:val="0"/>
            <w:sz w:val="28"/>
            <w:szCs w:val="28"/>
          </w:rPr>
          <w:t>.</w:t>
        </w:r>
        <w:commentRangeEnd w:id="429"/>
        <w:r w:rsidRPr="00A8618B">
          <w:rPr>
            <w:rStyle w:val="Rimandocommento"/>
            <w:sz w:val="28"/>
            <w:szCs w:val="28"/>
          </w:rPr>
          <w:commentReference w:id="429"/>
        </w:r>
      </w:ins>
      <w:del w:id="434" w:author="Cristian Sbrolli" w:date="2020-12-23T11:24:00Z">
        <w:r w:rsidR="27BE2734" w:rsidRPr="00A8618B" w:rsidDel="004B5A09">
          <w:rPr>
            <w:rStyle w:val="Enfasidelicata"/>
            <w:i w:val="0"/>
            <w:iCs w:val="0"/>
            <w:sz w:val="28"/>
            <w:szCs w:val="28"/>
          </w:rPr>
          <w:delText>of the entrances in stores</w:delText>
        </w:r>
        <w:r w:rsidR="47FCEBF1" w:rsidRPr="00A8618B" w:rsidDel="004B5A09">
          <w:rPr>
            <w:rStyle w:val="Enfasidelicata"/>
            <w:i w:val="0"/>
            <w:iCs w:val="0"/>
            <w:sz w:val="28"/>
            <w:szCs w:val="28"/>
          </w:rPr>
          <w:delText xml:space="preserve"> as seen in the above scenarios. </w:delText>
        </w:r>
        <w:r w:rsidR="00994DF1" w:rsidRPr="00A8618B" w:rsidDel="004B5A09">
          <w:rPr>
            <w:rStyle w:val="Enfasidelicata"/>
            <w:i w:val="0"/>
            <w:iCs w:val="0"/>
            <w:sz w:val="28"/>
            <w:szCs w:val="28"/>
          </w:rPr>
          <w:delText xml:space="preserve">These are applied through the means of time slotted </w:delText>
        </w:r>
        <w:r w:rsidR="00166CDA" w:rsidRPr="00A8618B" w:rsidDel="004B5A09">
          <w:rPr>
            <w:rStyle w:val="Enfasidelicata"/>
            <w:i w:val="0"/>
            <w:iCs w:val="0"/>
            <w:sz w:val="28"/>
            <w:szCs w:val="28"/>
          </w:rPr>
          <w:delText xml:space="preserve">(in fractions of an hour) </w:delText>
        </w:r>
        <w:r w:rsidR="00994DF1" w:rsidRPr="00A8618B" w:rsidDel="004B5A09">
          <w:rPr>
            <w:rStyle w:val="Enfasidelicata"/>
            <w:i w:val="0"/>
            <w:iCs w:val="0"/>
            <w:sz w:val="28"/>
            <w:szCs w:val="28"/>
          </w:rPr>
          <w:delText xml:space="preserve">tickets. Every ticket </w:delText>
        </w:r>
        <w:r w:rsidR="00CC5FD6" w:rsidRPr="00A8618B" w:rsidDel="004B5A09">
          <w:rPr>
            <w:rStyle w:val="Enfasidelicata"/>
            <w:i w:val="0"/>
            <w:iCs w:val="0"/>
            <w:sz w:val="28"/>
            <w:szCs w:val="28"/>
          </w:rPr>
          <w:delText>or booked visit will allow users to enter in the store only in the time</w:delText>
        </w:r>
        <w:r w:rsidR="00EF0FA7" w:rsidRPr="00A8618B" w:rsidDel="004B5A09">
          <w:rPr>
            <w:rStyle w:val="Enfasidelicata"/>
            <w:i w:val="0"/>
            <w:iCs w:val="0"/>
            <w:sz w:val="28"/>
            <w:szCs w:val="28"/>
          </w:rPr>
          <w:delText xml:space="preserve"> slot</w:delText>
        </w:r>
        <w:r w:rsidR="00CC5FD6" w:rsidRPr="00A8618B" w:rsidDel="004B5A09">
          <w:rPr>
            <w:rStyle w:val="Enfasidelicata"/>
            <w:i w:val="0"/>
            <w:iCs w:val="0"/>
            <w:sz w:val="28"/>
            <w:szCs w:val="28"/>
          </w:rPr>
          <w:delText xml:space="preserve"> written on the ticket, plus a brief time variation</w:delText>
        </w:r>
        <w:r w:rsidR="00553415" w:rsidRPr="00A8618B" w:rsidDel="004B5A09">
          <w:rPr>
            <w:rStyle w:val="Enfasidelicata"/>
            <w:i w:val="0"/>
            <w:iCs w:val="0"/>
            <w:sz w:val="28"/>
            <w:szCs w:val="28"/>
          </w:rPr>
          <w:delText xml:space="preserve"> as not to be extremely strict and as to take into account for a small human error. The system will </w:delText>
        </w:r>
        <w:r w:rsidR="00166CDA" w:rsidRPr="00A8618B" w:rsidDel="004B5A09">
          <w:rPr>
            <w:rStyle w:val="Enfasidelicata"/>
            <w:i w:val="0"/>
            <w:iCs w:val="0"/>
            <w:sz w:val="28"/>
            <w:szCs w:val="28"/>
          </w:rPr>
          <w:delText xml:space="preserve">use time slots as not to have many entrances at the same time and create a queue for the entrance. Afterwards the system will consider the user as being inside a store until the scan in exit is carried out or </w:delText>
        </w:r>
        <w:r w:rsidR="00EE2C0E" w:rsidRPr="00A8618B" w:rsidDel="004B5A09">
          <w:rPr>
            <w:rStyle w:val="Enfasidelicata"/>
            <w:i w:val="0"/>
            <w:iCs w:val="0"/>
            <w:sz w:val="28"/>
            <w:szCs w:val="28"/>
          </w:rPr>
          <w:delText>until a time equal to the system’s estimated average duration of a grocery shop trip passes.</w:delText>
        </w:r>
      </w:del>
    </w:p>
    <w:p w14:paraId="6B674A7B" w14:textId="1244A334" w:rsidR="00EC2B1B" w:rsidRPr="00A8618B" w:rsidDel="004B5A09" w:rsidRDefault="47FCEBF1">
      <w:pPr>
        <w:ind w:left="270"/>
        <w:jc w:val="both"/>
        <w:rPr>
          <w:del w:id="435" w:author="Cristian Sbrolli" w:date="2020-12-23T11:24:00Z"/>
          <w:rStyle w:val="Enfasidelicata"/>
          <w:i w:val="0"/>
          <w:iCs w:val="0"/>
          <w:sz w:val="28"/>
          <w:szCs w:val="28"/>
        </w:rPr>
      </w:pPr>
      <w:del w:id="436" w:author="Cristian Sbrolli" w:date="2020-12-23T11:24:00Z">
        <w:r w:rsidRPr="00A8618B" w:rsidDel="004B5A09">
          <w:rPr>
            <w:rStyle w:val="Enfasidelicata"/>
            <w:i w:val="0"/>
            <w:iCs w:val="0"/>
            <w:sz w:val="28"/>
            <w:szCs w:val="28"/>
          </w:rPr>
          <w:delText>The system</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to</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 xml:space="preserve">be should </w:delText>
        </w:r>
        <w:r w:rsidR="160FCA10" w:rsidRPr="00A8618B" w:rsidDel="004B5A09">
          <w:rPr>
            <w:rStyle w:val="Enfasidelicata"/>
            <w:i w:val="0"/>
            <w:iCs w:val="0"/>
            <w:sz w:val="28"/>
            <w:szCs w:val="28"/>
          </w:rPr>
          <w:delText>inform its users of what stores are available to go</w:delText>
        </w:r>
        <w:r w:rsidR="2AD10596" w:rsidRPr="00A8618B" w:rsidDel="004B5A09">
          <w:rPr>
            <w:rStyle w:val="Enfasidelicata"/>
            <w:i w:val="0"/>
            <w:iCs w:val="0"/>
            <w:sz w:val="28"/>
            <w:szCs w:val="28"/>
          </w:rPr>
          <w:delText xml:space="preserve"> to</w:delText>
        </w:r>
        <w:r w:rsidR="16DB3B7F" w:rsidRPr="00A8618B" w:rsidDel="004B5A09">
          <w:rPr>
            <w:rStyle w:val="Enfasidelicata"/>
            <w:i w:val="0"/>
            <w:iCs w:val="0"/>
            <w:sz w:val="28"/>
            <w:szCs w:val="28"/>
          </w:rPr>
          <w:delText xml:space="preserve"> and allow them to take a ticket and line up without needing to be in presence in front of the store.</w:delText>
        </w:r>
        <w:r w:rsidR="00166CDA" w:rsidRPr="00A8618B" w:rsidDel="004B5A09">
          <w:rPr>
            <w:rStyle w:val="Enfasidelicata"/>
            <w:i w:val="0"/>
            <w:iCs w:val="0"/>
            <w:sz w:val="28"/>
            <w:szCs w:val="28"/>
          </w:rPr>
          <w:delText xml:space="preserve"> </w:delText>
        </w:r>
        <w:commentRangeStart w:id="437"/>
        <w:r w:rsidR="00166CDA" w:rsidRPr="00A8618B" w:rsidDel="004B5A09">
          <w:rPr>
            <w:rStyle w:val="Enfasidelicata"/>
            <w:i w:val="0"/>
            <w:iCs w:val="0"/>
            <w:sz w:val="28"/>
            <w:szCs w:val="28"/>
          </w:rPr>
          <w:delText xml:space="preserve">The system will allow its registered virtual users to input the products they are willing to buy. The system will take into account the average time it takes for its registered users to shop and will use that time to infer how long a </w:delText>
        </w:r>
      </w:del>
      <w:ins w:id="438" w:author="Giorgio Romeo" w:date="2020-12-23T09:14:00Z">
        <w:del w:id="439" w:author="Cristian Sbrolli" w:date="2020-12-23T11:24:00Z">
          <w:r w:rsidR="000A17F5" w:rsidDel="004B5A09">
            <w:rPr>
              <w:rStyle w:val="Enfasidelicata"/>
              <w:i w:val="0"/>
              <w:iCs w:val="0"/>
              <w:sz w:val="28"/>
              <w:szCs w:val="28"/>
            </w:rPr>
            <w:delText xml:space="preserve">shop </w:delText>
          </w:r>
        </w:del>
      </w:ins>
      <w:del w:id="440" w:author="Cristian Sbrolli" w:date="2020-12-23T11:24:00Z">
        <w:r w:rsidR="00166CDA" w:rsidRPr="00A8618B" w:rsidDel="004B5A09">
          <w:rPr>
            <w:rStyle w:val="Enfasidelicata"/>
            <w:i w:val="0"/>
            <w:iCs w:val="0"/>
            <w:sz w:val="28"/>
            <w:szCs w:val="28"/>
          </w:rPr>
          <w:delText>trip will last based on what products the user plans on buying.</w:delText>
        </w:r>
        <w:commentRangeEnd w:id="437"/>
        <w:r w:rsidR="00207E23" w:rsidRPr="00A8618B" w:rsidDel="004B5A09">
          <w:rPr>
            <w:rStyle w:val="Rimandocommento"/>
            <w:sz w:val="28"/>
            <w:szCs w:val="28"/>
          </w:rPr>
          <w:commentReference w:id="437"/>
        </w:r>
      </w:del>
    </w:p>
    <w:p w14:paraId="550282CF" w14:textId="5DE3B837" w:rsidR="47FCEBF1" w:rsidRPr="00A8618B" w:rsidDel="00650F3E" w:rsidRDefault="00EC2B1B">
      <w:pPr>
        <w:ind w:left="270"/>
        <w:jc w:val="both"/>
        <w:rPr>
          <w:del w:id="441" w:author="Cristian Sbrolli" w:date="2020-12-23T11:32:00Z"/>
          <w:rStyle w:val="Enfasidelicata"/>
          <w:i w:val="0"/>
          <w:iCs w:val="0"/>
          <w:sz w:val="28"/>
          <w:szCs w:val="28"/>
        </w:rPr>
      </w:pPr>
      <w:commentRangeStart w:id="442"/>
      <w:del w:id="443" w:author="Cristian Sbrolli" w:date="2020-12-23T11:24:00Z">
        <w:r w:rsidRPr="00A8618B" w:rsidDel="004B5A09">
          <w:rPr>
            <w:rStyle w:val="Enfasidelicata"/>
            <w:i w:val="0"/>
            <w:iCs w:val="0"/>
            <w:sz w:val="28"/>
            <w:szCs w:val="28"/>
          </w:rPr>
          <w:delText>The system should also be a guidance of help to the store managers</w:delText>
        </w:r>
        <w:r w:rsidR="0019584F" w:rsidRPr="00A8618B" w:rsidDel="004B5A09">
          <w:rPr>
            <w:rStyle w:val="Enfasidelicata"/>
            <w:i w:val="0"/>
            <w:iCs w:val="0"/>
            <w:sz w:val="28"/>
            <w:szCs w:val="28"/>
          </w:rPr>
          <w:delText xml:space="preserve"> by providing information about the number of people who have </w:delText>
        </w:r>
        <w:commentRangeStart w:id="444"/>
        <w:r w:rsidR="0019584F" w:rsidRPr="00A8618B" w:rsidDel="004B5A09">
          <w:rPr>
            <w:rStyle w:val="Enfasidelicata"/>
            <w:i w:val="0"/>
            <w:iCs w:val="0"/>
            <w:sz w:val="28"/>
            <w:szCs w:val="28"/>
          </w:rPr>
          <w:delText>entered</w:delText>
        </w:r>
        <w:commentRangeEnd w:id="444"/>
        <w:r w:rsidR="007E288D" w:rsidRPr="00A8618B" w:rsidDel="004B5A09">
          <w:rPr>
            <w:rStyle w:val="Rimandocommento"/>
            <w:sz w:val="28"/>
            <w:szCs w:val="28"/>
          </w:rPr>
          <w:commentReference w:id="444"/>
        </w:r>
        <w:r w:rsidR="00207E23" w:rsidRPr="00A8618B" w:rsidDel="004B5A09">
          <w:rPr>
            <w:rStyle w:val="Enfasidelicata"/>
            <w:i w:val="0"/>
            <w:iCs w:val="0"/>
            <w:sz w:val="28"/>
            <w:szCs w:val="28"/>
          </w:rPr>
          <w:delText xml:space="preserve"> said stores</w:delText>
        </w:r>
      </w:del>
      <w:del w:id="445" w:author="Cristian Sbrolli" w:date="2020-12-23T11:32:00Z">
        <w:r w:rsidR="00AC7136" w:rsidRPr="00A8618B" w:rsidDel="00650F3E">
          <w:rPr>
            <w:rStyle w:val="Enfasidelicata"/>
            <w:i w:val="0"/>
            <w:iCs w:val="0"/>
            <w:sz w:val="28"/>
            <w:szCs w:val="28"/>
          </w:rPr>
          <w:delText>.</w:delText>
        </w:r>
        <w:commentRangeEnd w:id="442"/>
        <w:r w:rsidR="00AC7136" w:rsidRPr="00A8618B" w:rsidDel="00650F3E">
          <w:rPr>
            <w:rStyle w:val="Rimandocommento"/>
            <w:sz w:val="28"/>
            <w:szCs w:val="28"/>
          </w:rPr>
          <w:commentReference w:id="442"/>
        </w:r>
      </w:del>
    </w:p>
    <w:p w14:paraId="1D5E06CF" w14:textId="03277F53" w:rsidR="007E288D" w:rsidRDefault="007E288D">
      <w:pPr>
        <w:ind w:left="270"/>
        <w:jc w:val="both"/>
        <w:rPr>
          <w:rStyle w:val="Enfasidelicata"/>
          <w:i w:val="0"/>
          <w:iCs w:val="0"/>
          <w:szCs w:val="24"/>
        </w:rPr>
        <w:pPrChange w:id="446" w:author="Cristian Sbrolli" w:date="2020-12-23T11:32:00Z">
          <w:pPr/>
        </w:pPrChange>
      </w:pPr>
    </w:p>
    <w:p w14:paraId="1D4C479B" w14:textId="35B470FE" w:rsidR="00333516" w:rsidRDefault="00333516" w:rsidP="699595DC">
      <w:pPr>
        <w:rPr>
          <w:ins w:id="447" w:author="Cristian Sbrolli" w:date="2020-12-23T11:32:00Z"/>
          <w:rStyle w:val="Enfasidelicata"/>
          <w:i w:val="0"/>
          <w:iCs w:val="0"/>
          <w:szCs w:val="24"/>
        </w:rPr>
      </w:pPr>
    </w:p>
    <w:p w14:paraId="665F8595" w14:textId="79947FA4" w:rsidR="00650F3E" w:rsidDel="00650F3E" w:rsidRDefault="00650F3E">
      <w:pPr>
        <w:rPr>
          <w:del w:id="448" w:author="Cristian Sbrolli" w:date="2020-12-23T11:32:00Z"/>
          <w:rStyle w:val="Enfasidelicata"/>
          <w:i w:val="0"/>
          <w:iCs w:val="0"/>
          <w:szCs w:val="24"/>
        </w:rPr>
      </w:pPr>
    </w:p>
    <w:p w14:paraId="50F1A09A" w14:textId="77777777" w:rsidR="00650F3E" w:rsidRDefault="00650F3E" w:rsidP="699595DC">
      <w:pPr>
        <w:rPr>
          <w:ins w:id="449" w:author="Cristian Sbrolli" w:date="2020-12-23T11:32:00Z"/>
          <w:rStyle w:val="Enfasidelicata"/>
          <w:i w:val="0"/>
          <w:iCs w:val="0"/>
          <w:szCs w:val="24"/>
        </w:rPr>
      </w:pPr>
    </w:p>
    <w:p w14:paraId="178F55DE" w14:textId="70DDEFAD" w:rsidR="00333516" w:rsidDel="00650F3E" w:rsidRDefault="00333516" w:rsidP="699595DC">
      <w:pPr>
        <w:rPr>
          <w:del w:id="450" w:author="Cristian Sbrolli" w:date="2020-12-23T11:32:00Z"/>
          <w:rStyle w:val="Enfasidelicata"/>
          <w:i w:val="0"/>
          <w:iCs w:val="0"/>
          <w:szCs w:val="24"/>
        </w:rPr>
      </w:pPr>
    </w:p>
    <w:p w14:paraId="0D40AB60" w14:textId="04FB282B" w:rsidR="00333516" w:rsidDel="00650F3E" w:rsidRDefault="00333516" w:rsidP="699595DC">
      <w:pPr>
        <w:rPr>
          <w:del w:id="451" w:author="Cristian Sbrolli" w:date="2020-12-23T11:32:00Z"/>
          <w:rStyle w:val="Enfasidelicata"/>
          <w:i w:val="0"/>
          <w:iCs w:val="0"/>
          <w:szCs w:val="24"/>
        </w:rPr>
      </w:pPr>
    </w:p>
    <w:p w14:paraId="3240A621" w14:textId="753215C7" w:rsidR="00333516" w:rsidDel="00650F3E" w:rsidRDefault="00333516" w:rsidP="699595DC">
      <w:pPr>
        <w:rPr>
          <w:del w:id="452" w:author="Cristian Sbrolli" w:date="2020-12-23T11:32:00Z"/>
          <w:rStyle w:val="Enfasidelicata"/>
          <w:i w:val="0"/>
          <w:iCs w:val="0"/>
          <w:szCs w:val="24"/>
        </w:rPr>
      </w:pPr>
    </w:p>
    <w:p w14:paraId="1D7A72AC" w14:textId="7D8E023A" w:rsidR="00333516" w:rsidDel="00650F3E" w:rsidRDefault="00333516" w:rsidP="699595DC">
      <w:pPr>
        <w:rPr>
          <w:del w:id="453" w:author="Cristian Sbrolli" w:date="2020-12-23T11:32:00Z"/>
          <w:rStyle w:val="Enfasidelicata"/>
          <w:i w:val="0"/>
          <w:iCs w:val="0"/>
          <w:szCs w:val="24"/>
        </w:rPr>
      </w:pPr>
    </w:p>
    <w:p w14:paraId="4BF871CA" w14:textId="77777777" w:rsidR="00333516" w:rsidRPr="00D01022" w:rsidDel="00650F3E" w:rsidRDefault="00333516" w:rsidP="699595DC">
      <w:pPr>
        <w:rPr>
          <w:del w:id="454" w:author="Cristian Sbrolli" w:date="2020-12-23T11:32:00Z"/>
          <w:rStyle w:val="Enfasidelicata"/>
          <w:i w:val="0"/>
          <w:iCs w:val="0"/>
          <w:szCs w:val="24"/>
        </w:rPr>
      </w:pPr>
    </w:p>
    <w:p w14:paraId="137EEFE3" w14:textId="671C292E" w:rsidR="699595DC" w:rsidDel="00650F3E" w:rsidRDefault="699595DC">
      <w:pPr>
        <w:rPr>
          <w:del w:id="455" w:author="Cristian Sbrolli" w:date="2020-12-23T11:32:00Z"/>
        </w:rPr>
      </w:pPr>
    </w:p>
    <w:p w14:paraId="3E64C0B3" w14:textId="3A415796" w:rsidR="00243BFD" w:rsidDel="00650F3E" w:rsidRDefault="00243BFD">
      <w:pPr>
        <w:rPr>
          <w:del w:id="456" w:author="Cristian Sbrolli" w:date="2020-12-23T11:32:00Z"/>
        </w:rPr>
      </w:pPr>
    </w:p>
    <w:p w14:paraId="77C9F70C" w14:textId="77777777" w:rsidR="00243BFD" w:rsidRDefault="00243BFD"/>
    <w:p w14:paraId="5AFF32D5" w14:textId="59D0CEE2" w:rsidR="008B1B38" w:rsidRPr="00A8618B" w:rsidRDefault="008B1B38" w:rsidP="008B1B38">
      <w:pPr>
        <w:pStyle w:val="Paragrafoelenco"/>
        <w:numPr>
          <w:ilvl w:val="0"/>
          <w:numId w:val="12"/>
        </w:numPr>
        <w:rPr>
          <w:i/>
          <w:iCs/>
          <w:color w:val="000000"/>
          <w:shd w:val="clear" w:color="auto" w:fill="FFFFFF"/>
        </w:rPr>
      </w:pPr>
      <w:r w:rsidRPr="00A8618B">
        <w:rPr>
          <w:i/>
          <w:iCs/>
          <w:color w:val="000000"/>
          <w:sz w:val="32"/>
          <w:szCs w:val="32"/>
          <w:shd w:val="clear" w:color="auto" w:fill="FFFFFF"/>
        </w:rPr>
        <w:t>User Characteristics</w:t>
      </w:r>
    </w:p>
    <w:p w14:paraId="6FBC7F96" w14:textId="5E4C7AAE"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Virtual User:</w:t>
      </w:r>
      <w:r w:rsidR="00590AA7" w:rsidRPr="00A8618B">
        <w:rPr>
          <w:rStyle w:val="Enfasidelicata"/>
          <w:i w:val="0"/>
          <w:iCs w:val="0"/>
          <w:sz w:val="28"/>
          <w:szCs w:val="28"/>
        </w:rPr>
        <w:t xml:space="preserve"> </w:t>
      </w:r>
      <w:r w:rsidR="005077B2" w:rsidRPr="00A8618B">
        <w:rPr>
          <w:rStyle w:val="Enfasidelicata"/>
          <w:i w:val="0"/>
          <w:iCs w:val="0"/>
          <w:sz w:val="28"/>
          <w:szCs w:val="28"/>
        </w:rPr>
        <w:t xml:space="preserve"> A person who has a smartphone or any smart device that can connect to the internet and the application as to virtually line up or book a visit. He will have to show the </w:t>
      </w:r>
      <w:del w:id="457" w:author="Giorgio Romeo" w:date="2020-12-23T09:04:00Z">
        <w:r w:rsidR="005077B2" w:rsidRPr="00A8618B" w:rsidDel="0013257A">
          <w:rPr>
            <w:rStyle w:val="Enfasidelicata"/>
            <w:i w:val="0"/>
            <w:iCs w:val="0"/>
            <w:sz w:val="28"/>
            <w:szCs w:val="28"/>
          </w:rPr>
          <w:delText xml:space="preserve">image </w:delText>
        </w:r>
      </w:del>
      <w:ins w:id="458"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142CDED6" w14:textId="32224AD0"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Physical User:</w:t>
      </w:r>
      <w:r w:rsidR="005077B2" w:rsidRPr="00A8618B">
        <w:rPr>
          <w:rStyle w:val="Enfasidelicata"/>
          <w:i w:val="0"/>
          <w:iCs w:val="0"/>
          <w:sz w:val="28"/>
          <w:szCs w:val="28"/>
        </w:rPr>
        <w:t xml:space="preserve"> A person who goes directly to the shop and takes</w:t>
      </w:r>
      <w:ins w:id="459" w:author="Giorgio Romeo" w:date="2020-12-23T09:06:00Z">
        <w:r w:rsidR="0013257A" w:rsidRPr="00A8618B">
          <w:rPr>
            <w:rStyle w:val="Enfasidelicata"/>
            <w:i w:val="0"/>
            <w:iCs w:val="0"/>
            <w:sz w:val="28"/>
            <w:szCs w:val="28"/>
          </w:rPr>
          <w:t xml:space="preserve">, from </w:t>
        </w:r>
        <w:r w:rsidR="0013257A">
          <w:rPr>
            <w:rStyle w:val="Enfasidelicata"/>
            <w:i w:val="0"/>
            <w:iCs w:val="0"/>
            <w:sz w:val="28"/>
            <w:szCs w:val="28"/>
          </w:rPr>
          <w:t>a</w:t>
        </w:r>
        <w:r w:rsidR="0013257A" w:rsidRPr="00A8618B">
          <w:rPr>
            <w:rStyle w:val="Enfasidelicata"/>
            <w:i w:val="0"/>
            <w:iCs w:val="0"/>
            <w:sz w:val="28"/>
            <w:szCs w:val="28"/>
          </w:rPr>
          <w:t xml:space="preserve"> dispenser</w:t>
        </w:r>
        <w:r w:rsidR="0013257A">
          <w:rPr>
            <w:rStyle w:val="Enfasidelicata"/>
            <w:i w:val="0"/>
            <w:iCs w:val="0"/>
            <w:sz w:val="28"/>
            <w:szCs w:val="28"/>
          </w:rPr>
          <w:t>,</w:t>
        </w:r>
      </w:ins>
      <w:r w:rsidR="005077B2" w:rsidRPr="00A8618B">
        <w:rPr>
          <w:rStyle w:val="Enfasidelicata"/>
          <w:i w:val="0"/>
          <w:iCs w:val="0"/>
          <w:sz w:val="28"/>
          <w:szCs w:val="28"/>
        </w:rPr>
        <w:t xml:space="preserve"> a </w:t>
      </w:r>
      <w:r w:rsidR="00AD455C" w:rsidRPr="00A8618B">
        <w:rPr>
          <w:rStyle w:val="Enfasidelicata"/>
          <w:i w:val="0"/>
          <w:iCs w:val="0"/>
          <w:sz w:val="28"/>
          <w:szCs w:val="28"/>
        </w:rPr>
        <w:t xml:space="preserve">ticket </w:t>
      </w:r>
      <w:del w:id="460" w:author="Giorgio Romeo" w:date="2020-12-23T09:06:00Z">
        <w:r w:rsidR="005077B2" w:rsidRPr="00A8618B" w:rsidDel="0013257A">
          <w:rPr>
            <w:rStyle w:val="Enfasidelicata"/>
            <w:i w:val="0"/>
            <w:iCs w:val="0"/>
            <w:sz w:val="28"/>
            <w:szCs w:val="28"/>
          </w:rPr>
          <w:delText xml:space="preserve">with </w:delText>
        </w:r>
      </w:del>
      <w:ins w:id="461" w:author="Giorgio Romeo" w:date="2020-12-23T09:06:00Z">
        <w:r w:rsidR="0013257A">
          <w:rPr>
            <w:rStyle w:val="Enfasidelicata"/>
            <w:i w:val="0"/>
            <w:iCs w:val="0"/>
            <w:sz w:val="28"/>
            <w:szCs w:val="28"/>
          </w:rPr>
          <w:t>where are indicated:</w:t>
        </w:r>
        <w:r w:rsidR="0013257A" w:rsidRPr="00A8618B">
          <w:rPr>
            <w:rStyle w:val="Enfasidelicata"/>
            <w:i w:val="0"/>
            <w:iCs w:val="0"/>
            <w:sz w:val="28"/>
            <w:szCs w:val="28"/>
          </w:rPr>
          <w:t xml:space="preserve"> </w:t>
        </w:r>
      </w:ins>
      <w:r w:rsidR="005077B2" w:rsidRPr="00A8618B">
        <w:rPr>
          <w:rStyle w:val="Enfasidelicata"/>
          <w:i w:val="0"/>
          <w:iCs w:val="0"/>
          <w:sz w:val="28"/>
          <w:szCs w:val="28"/>
        </w:rPr>
        <w:t>the date</w:t>
      </w:r>
      <w:ins w:id="462" w:author="Giorgio Romeo" w:date="2020-12-23T09:06:00Z">
        <w:r w:rsidR="0013257A">
          <w:rPr>
            <w:rStyle w:val="Enfasidelicata"/>
            <w:i w:val="0"/>
            <w:iCs w:val="0"/>
            <w:sz w:val="28"/>
            <w:szCs w:val="28"/>
          </w:rPr>
          <w:t xml:space="preserve">, </w:t>
        </w:r>
      </w:ins>
      <w:del w:id="463" w:author="Giorgio Romeo" w:date="2020-12-23T09:06:00Z">
        <w:r w:rsidR="005077B2" w:rsidRPr="00A8618B" w:rsidDel="0013257A">
          <w:rPr>
            <w:rStyle w:val="Enfasidelicata"/>
            <w:i w:val="0"/>
            <w:iCs w:val="0"/>
            <w:sz w:val="28"/>
            <w:szCs w:val="28"/>
          </w:rPr>
          <w:delText xml:space="preserve"> and </w:delText>
        </w:r>
      </w:del>
      <w:r w:rsidR="005077B2" w:rsidRPr="00A8618B">
        <w:rPr>
          <w:rStyle w:val="Enfasidelicata"/>
          <w:i w:val="0"/>
          <w:iCs w:val="0"/>
          <w:sz w:val="28"/>
          <w:szCs w:val="28"/>
        </w:rPr>
        <w:t>the time</w:t>
      </w:r>
      <w:ins w:id="464" w:author="Giorgio Romeo" w:date="2020-12-23T09:06:00Z">
        <w:r w:rsidR="0013257A">
          <w:rPr>
            <w:rStyle w:val="Enfasidelicata"/>
            <w:i w:val="0"/>
            <w:iCs w:val="0"/>
            <w:sz w:val="28"/>
            <w:szCs w:val="28"/>
          </w:rPr>
          <w:t>, the store’s name, the store’s location, the QR code</w:t>
        </w:r>
      </w:ins>
      <w:del w:id="465" w:author="Giorgio Romeo" w:date="2020-12-23T09:06:00Z">
        <w:r w:rsidR="005077B2" w:rsidRPr="00A8618B" w:rsidDel="0013257A">
          <w:rPr>
            <w:rStyle w:val="Enfasidelicata"/>
            <w:i w:val="0"/>
            <w:iCs w:val="0"/>
            <w:sz w:val="28"/>
            <w:szCs w:val="28"/>
          </w:rPr>
          <w:delText xml:space="preserve"> written on the card, from the dispenser</w:delText>
        </w:r>
      </w:del>
      <w:r w:rsidR="005077B2" w:rsidRPr="00A8618B">
        <w:rPr>
          <w:rStyle w:val="Enfasidelicata"/>
          <w:i w:val="0"/>
          <w:iCs w:val="0"/>
          <w:sz w:val="28"/>
          <w:szCs w:val="28"/>
        </w:rPr>
        <w:t xml:space="preserve">. He will have to show the </w:t>
      </w:r>
      <w:del w:id="466" w:author="Giorgio Romeo" w:date="2020-12-23T09:04:00Z">
        <w:r w:rsidR="005077B2" w:rsidRPr="00A8618B" w:rsidDel="0013257A">
          <w:rPr>
            <w:rStyle w:val="Enfasidelicata"/>
            <w:i w:val="0"/>
            <w:iCs w:val="0"/>
            <w:sz w:val="28"/>
            <w:szCs w:val="28"/>
          </w:rPr>
          <w:delText xml:space="preserve">card </w:delText>
        </w:r>
      </w:del>
      <w:ins w:id="467"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0988330C" w14:textId="4CBBB9D6"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Cashier: An employee of the shop who will provide with the correct scanning of the </w:t>
      </w:r>
      <w:r w:rsidR="00AD455C" w:rsidRPr="00A8618B">
        <w:rPr>
          <w:rStyle w:val="Enfasidelicata"/>
          <w:i w:val="0"/>
          <w:iCs w:val="0"/>
          <w:sz w:val="28"/>
          <w:szCs w:val="28"/>
        </w:rPr>
        <w:t>ticket</w:t>
      </w:r>
      <w:r w:rsidRPr="00A8618B">
        <w:rPr>
          <w:rStyle w:val="Enfasidelicata"/>
          <w:i w:val="0"/>
          <w:iCs w:val="0"/>
          <w:sz w:val="28"/>
          <w:szCs w:val="28"/>
        </w:rPr>
        <w:t xml:space="preserve"> before the exit of a Physical/Virtual User. If the market has a </w:t>
      </w:r>
      <w:r w:rsidR="00553415" w:rsidRPr="00A8618B">
        <w:rPr>
          <w:rStyle w:val="Enfasidelicata"/>
          <w:i w:val="0"/>
          <w:iCs w:val="0"/>
          <w:sz w:val="28"/>
          <w:szCs w:val="28"/>
        </w:rPr>
        <w:t>self-check-out</w:t>
      </w:r>
      <w:r w:rsidRPr="00A8618B">
        <w:rPr>
          <w:rStyle w:val="Enfasidelicata"/>
          <w:i w:val="0"/>
          <w:iCs w:val="0"/>
          <w:sz w:val="28"/>
          <w:szCs w:val="28"/>
        </w:rPr>
        <w:t xml:space="preserve"> department, the turnstile will serve as the aforementioned employee.</w:t>
      </w:r>
    </w:p>
    <w:p w14:paraId="4E266CD8" w14:textId="0B9CDA92"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Manager: An employee of the shop who is interested in </w:t>
      </w:r>
      <w:r w:rsidR="001D5207" w:rsidRPr="00A8618B">
        <w:rPr>
          <w:rStyle w:val="Enfasidelicata"/>
          <w:i w:val="0"/>
          <w:iCs w:val="0"/>
          <w:sz w:val="28"/>
          <w:szCs w:val="28"/>
        </w:rPr>
        <w:t>checking the number of entrances or exits and in regulating them as needed. He will have the possibility to use our application for the statistics of entrances and exits.</w:t>
      </w:r>
    </w:p>
    <w:p w14:paraId="37796633" w14:textId="475281E0" w:rsidR="00F90645" w:rsidRDefault="00F90645" w:rsidP="005077B2">
      <w:pPr>
        <w:ind w:left="360"/>
        <w:rPr>
          <w:rStyle w:val="Enfasidelicata"/>
          <w:i w:val="0"/>
          <w:iCs w:val="0"/>
          <w:szCs w:val="24"/>
        </w:rPr>
      </w:pPr>
    </w:p>
    <w:p w14:paraId="434D55ED" w14:textId="7BFCF1C7" w:rsidR="00F90645" w:rsidRDefault="00F90645" w:rsidP="005077B2">
      <w:pPr>
        <w:ind w:left="360"/>
        <w:rPr>
          <w:rStyle w:val="Enfasidelicata"/>
          <w:i w:val="0"/>
          <w:iCs w:val="0"/>
          <w:szCs w:val="24"/>
        </w:rPr>
      </w:pPr>
    </w:p>
    <w:p w14:paraId="4F3160FB" w14:textId="76366703" w:rsidR="00D52697" w:rsidRPr="00A8618B" w:rsidRDefault="00F90645" w:rsidP="00D152F5">
      <w:pPr>
        <w:pStyle w:val="Paragrafoelenco"/>
        <w:numPr>
          <w:ilvl w:val="0"/>
          <w:numId w:val="12"/>
        </w:numPr>
        <w:rPr>
          <w:rStyle w:val="Enfasidelicata"/>
          <w:sz w:val="32"/>
          <w:szCs w:val="32"/>
        </w:rPr>
      </w:pPr>
      <w:r>
        <w:rPr>
          <w:rStyle w:val="Enfasidelicata"/>
          <w:i w:val="0"/>
          <w:iCs w:val="0"/>
          <w:szCs w:val="24"/>
        </w:rPr>
        <w:br w:type="page"/>
      </w:r>
      <w:r w:rsidR="00D152F5" w:rsidRPr="00A8618B">
        <w:rPr>
          <w:rStyle w:val="Enfasidelicata"/>
          <w:sz w:val="32"/>
          <w:szCs w:val="32"/>
        </w:rPr>
        <w:lastRenderedPageBreak/>
        <w:t xml:space="preserve">Assumptions, </w:t>
      </w:r>
      <w:commentRangeStart w:id="468"/>
      <w:r w:rsidR="00D152F5" w:rsidRPr="00A8618B">
        <w:rPr>
          <w:rStyle w:val="Enfasidelicata"/>
          <w:sz w:val="32"/>
          <w:szCs w:val="32"/>
        </w:rPr>
        <w:t xml:space="preserve">dependencies </w:t>
      </w:r>
      <w:commentRangeEnd w:id="468"/>
      <w:r w:rsidR="00656675" w:rsidRPr="00A8618B">
        <w:rPr>
          <w:rStyle w:val="Rimandocommento"/>
          <w:iCs/>
        </w:rPr>
        <w:commentReference w:id="468"/>
      </w:r>
      <w:r w:rsidR="00D152F5" w:rsidRPr="00A8618B">
        <w:rPr>
          <w:rStyle w:val="Enfasidelicata"/>
          <w:sz w:val="32"/>
          <w:szCs w:val="32"/>
        </w:rPr>
        <w:t>and constraints</w:t>
      </w:r>
    </w:p>
    <w:p w14:paraId="2CD5AA02" w14:textId="77777777" w:rsidR="00EE2C0E" w:rsidRPr="00A8618B" w:rsidRDefault="00EE2C0E" w:rsidP="00E46EA3">
      <w:pPr>
        <w:rPr>
          <w:rStyle w:val="Enfasidelicata"/>
          <w:i w:val="0"/>
          <w:iCs w:val="0"/>
          <w:szCs w:val="24"/>
        </w:rPr>
      </w:pPr>
    </w:p>
    <w:p w14:paraId="5809B3DA" w14:textId="3F02BC10" w:rsidR="00E46EA3" w:rsidRPr="00EF33EC" w:rsidRDefault="003710A3" w:rsidP="00A8618B">
      <w:pPr>
        <w:jc w:val="both"/>
        <w:rPr>
          <w:rStyle w:val="Enfasidelicata"/>
          <w:i w:val="0"/>
          <w:iCs w:val="0"/>
          <w:sz w:val="28"/>
          <w:szCs w:val="28"/>
          <w:rPrChange w:id="469" w:author="Giorgio Romeo" w:date="2020-12-23T09:33:00Z">
            <w:rPr>
              <w:rStyle w:val="Enfasidelicata"/>
              <w:i w:val="0"/>
              <w:iCs w:val="0"/>
              <w:szCs w:val="24"/>
            </w:rPr>
          </w:rPrChange>
        </w:rPr>
      </w:pPr>
      <w:r w:rsidRPr="00EF33EC">
        <w:rPr>
          <w:rStyle w:val="Enfasidelicata"/>
          <w:i w:val="0"/>
          <w:iCs w:val="0"/>
          <w:sz w:val="28"/>
          <w:szCs w:val="28"/>
          <w:rPrChange w:id="470" w:author="Giorgio Romeo" w:date="2020-12-23T09:33:00Z">
            <w:rPr>
              <w:rStyle w:val="Enfasidelicata"/>
              <w:i w:val="0"/>
              <w:iCs w:val="0"/>
              <w:szCs w:val="24"/>
            </w:rPr>
          </w:rPrChange>
        </w:rPr>
        <w:t>Since the system is a critical part of the defense against the further spread of the virus</w:t>
      </w:r>
      <w:r w:rsidR="00E46EA3" w:rsidRPr="00EF33EC">
        <w:rPr>
          <w:rStyle w:val="Enfasidelicata"/>
          <w:i w:val="0"/>
          <w:iCs w:val="0"/>
          <w:sz w:val="28"/>
          <w:szCs w:val="28"/>
          <w:rPrChange w:id="471" w:author="Giorgio Romeo" w:date="2020-12-23T09:33:00Z">
            <w:rPr>
              <w:rStyle w:val="Enfasidelicata"/>
              <w:i w:val="0"/>
              <w:iCs w:val="0"/>
              <w:szCs w:val="24"/>
            </w:rPr>
          </w:rPrChange>
        </w:rPr>
        <w:t xml:space="preserve">, it is crucial to have some assumptions on undesired </w:t>
      </w:r>
      <w:r w:rsidR="0064228B" w:rsidRPr="00EF33EC">
        <w:rPr>
          <w:rStyle w:val="Enfasidelicata"/>
          <w:i w:val="0"/>
          <w:iCs w:val="0"/>
          <w:sz w:val="28"/>
          <w:szCs w:val="28"/>
          <w:rPrChange w:id="472" w:author="Giorgio Romeo" w:date="2020-12-23T09:33:00Z">
            <w:rPr>
              <w:rStyle w:val="Enfasidelicata"/>
              <w:i w:val="0"/>
              <w:iCs w:val="0"/>
              <w:szCs w:val="24"/>
            </w:rPr>
          </w:rPrChange>
        </w:rPr>
        <w:t xml:space="preserve">behaviors on which the system has no control and cannot check: </w:t>
      </w:r>
      <w:r w:rsidR="00E46EA3" w:rsidRPr="00EF33EC">
        <w:rPr>
          <w:rStyle w:val="Enfasidelicata"/>
          <w:i w:val="0"/>
          <w:iCs w:val="0"/>
          <w:sz w:val="28"/>
          <w:szCs w:val="28"/>
          <w:rPrChange w:id="473"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74" w:author="Giorgio Romeo" w:date="2020-12-23T09:33:00Z">
            <w:rPr>
              <w:rStyle w:val="Enfasidelicata"/>
              <w:i w:val="0"/>
              <w:iCs w:val="0"/>
              <w:szCs w:val="24"/>
            </w:rPr>
          </w:rPrChange>
        </w:rPr>
        <w:t>(</w:t>
      </w:r>
      <w:r w:rsidR="00CB1F98" w:rsidRPr="00EF33EC">
        <w:rPr>
          <w:rStyle w:val="Enfasidelicata"/>
          <w:b/>
          <w:bCs/>
          <w:i w:val="0"/>
          <w:iCs w:val="0"/>
          <w:sz w:val="28"/>
          <w:szCs w:val="28"/>
          <w:rPrChange w:id="475" w:author="Giorgio Romeo" w:date="2020-12-23T09:34:00Z">
            <w:rPr>
              <w:rStyle w:val="Enfasidelicata"/>
              <w:i w:val="0"/>
              <w:iCs w:val="0"/>
              <w:szCs w:val="24"/>
            </w:rPr>
          </w:rPrChange>
        </w:rPr>
        <w:t>A1</w:t>
      </w:r>
      <w:r w:rsidR="00CB1F98" w:rsidRPr="00EF33EC">
        <w:rPr>
          <w:rStyle w:val="Enfasidelicata"/>
          <w:i w:val="0"/>
          <w:iCs w:val="0"/>
          <w:sz w:val="28"/>
          <w:szCs w:val="28"/>
          <w:rPrChange w:id="476" w:author="Giorgio Romeo" w:date="2020-12-23T09:33:00Z">
            <w:rPr>
              <w:rStyle w:val="Enfasidelicata"/>
              <w:i w:val="0"/>
              <w:iCs w:val="0"/>
              <w:szCs w:val="24"/>
            </w:rPr>
          </w:rPrChange>
        </w:rPr>
        <w:t xml:space="preserve">) regards the correct notification of users by the system about their suggested departing time and their distance to the shop; </w:t>
      </w:r>
      <w:r w:rsidR="0064228B" w:rsidRPr="00EF33EC">
        <w:rPr>
          <w:rStyle w:val="Enfasidelicata"/>
          <w:i w:val="0"/>
          <w:iCs w:val="0"/>
          <w:sz w:val="28"/>
          <w:szCs w:val="28"/>
          <w:rPrChange w:id="477" w:author="Giorgio Romeo" w:date="2020-12-23T09:33:00Z">
            <w:rPr>
              <w:rStyle w:val="Enfasidelicata"/>
              <w:i w:val="0"/>
              <w:iCs w:val="0"/>
              <w:szCs w:val="24"/>
            </w:rPr>
          </w:rPrChange>
        </w:rPr>
        <w:t>(</w:t>
      </w:r>
      <w:r w:rsidR="0064228B" w:rsidRPr="00EF33EC">
        <w:rPr>
          <w:rStyle w:val="Enfasidelicata"/>
          <w:b/>
          <w:bCs/>
          <w:i w:val="0"/>
          <w:iCs w:val="0"/>
          <w:sz w:val="28"/>
          <w:szCs w:val="28"/>
          <w:rPrChange w:id="478" w:author="Giorgio Romeo" w:date="2020-12-23T09:34:00Z">
            <w:rPr>
              <w:rStyle w:val="Enfasidelicata"/>
              <w:i w:val="0"/>
              <w:iCs w:val="0"/>
              <w:szCs w:val="24"/>
            </w:rPr>
          </w:rPrChange>
        </w:rPr>
        <w:t>A2</w:t>
      </w:r>
      <w:r w:rsidR="0064228B" w:rsidRPr="00EF33EC">
        <w:rPr>
          <w:rStyle w:val="Enfasidelicata"/>
          <w:i w:val="0"/>
          <w:iCs w:val="0"/>
          <w:sz w:val="28"/>
          <w:szCs w:val="28"/>
          <w:rPrChange w:id="479" w:author="Giorgio Romeo" w:date="2020-12-23T09:33:00Z">
            <w:rPr>
              <w:rStyle w:val="Enfasidelicata"/>
              <w:i w:val="0"/>
              <w:iCs w:val="0"/>
              <w:szCs w:val="24"/>
            </w:rPr>
          </w:rPrChange>
        </w:rPr>
        <w:t xml:space="preserve"> and </w:t>
      </w:r>
      <w:r w:rsidR="0064228B" w:rsidRPr="00EF33EC">
        <w:rPr>
          <w:rStyle w:val="Enfasidelicata"/>
          <w:b/>
          <w:bCs/>
          <w:i w:val="0"/>
          <w:iCs w:val="0"/>
          <w:sz w:val="28"/>
          <w:szCs w:val="28"/>
          <w:rPrChange w:id="480" w:author="Giorgio Romeo" w:date="2020-12-23T09:34:00Z">
            <w:rPr>
              <w:rStyle w:val="Enfasidelicata"/>
              <w:i w:val="0"/>
              <w:iCs w:val="0"/>
              <w:szCs w:val="24"/>
            </w:rPr>
          </w:rPrChange>
        </w:rPr>
        <w:t>A3</w:t>
      </w:r>
      <w:r w:rsidR="0064228B" w:rsidRPr="00EF33EC">
        <w:rPr>
          <w:rStyle w:val="Enfasidelicata"/>
          <w:i w:val="0"/>
          <w:iCs w:val="0"/>
          <w:sz w:val="28"/>
          <w:szCs w:val="28"/>
          <w:rPrChange w:id="481"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82" w:author="Giorgio Romeo" w:date="2020-12-23T09:33:00Z">
            <w:rPr>
              <w:rStyle w:val="Enfasidelicata"/>
              <w:i w:val="0"/>
              <w:iCs w:val="0"/>
              <w:szCs w:val="24"/>
            </w:rPr>
          </w:rPrChange>
        </w:rPr>
        <w:t xml:space="preserve">allow </w:t>
      </w:r>
      <w:r w:rsidR="0064228B" w:rsidRPr="00EF33EC">
        <w:rPr>
          <w:rStyle w:val="Enfasidelicata"/>
          <w:i w:val="0"/>
          <w:iCs w:val="0"/>
          <w:sz w:val="28"/>
          <w:szCs w:val="28"/>
          <w:rPrChange w:id="483" w:author="Giorgio Romeo" w:date="2020-12-23T09:33:00Z">
            <w:rPr>
              <w:rStyle w:val="Enfasidelicata"/>
              <w:i w:val="0"/>
              <w:iCs w:val="0"/>
              <w:szCs w:val="24"/>
            </w:rPr>
          </w:rPrChange>
        </w:rPr>
        <w:t>the system to optimize the space inside the market knowing where the user will be during his visit; (</w:t>
      </w:r>
      <w:r w:rsidR="0064228B" w:rsidRPr="00EF33EC">
        <w:rPr>
          <w:rStyle w:val="Enfasidelicata"/>
          <w:b/>
          <w:bCs/>
          <w:i w:val="0"/>
          <w:iCs w:val="0"/>
          <w:sz w:val="28"/>
          <w:szCs w:val="28"/>
          <w:rPrChange w:id="484" w:author="Giorgio Romeo" w:date="2020-12-23T09:34:00Z">
            <w:rPr>
              <w:rStyle w:val="Enfasidelicata"/>
              <w:i w:val="0"/>
              <w:iCs w:val="0"/>
              <w:szCs w:val="24"/>
            </w:rPr>
          </w:rPrChange>
        </w:rPr>
        <w:t>A4</w:t>
      </w:r>
      <w:r w:rsidR="0064228B" w:rsidRPr="00EF33EC">
        <w:rPr>
          <w:rStyle w:val="Enfasidelicata"/>
          <w:i w:val="0"/>
          <w:iCs w:val="0"/>
          <w:sz w:val="28"/>
          <w:szCs w:val="28"/>
          <w:rPrChange w:id="485" w:author="Giorgio Romeo" w:date="2020-12-23T09:33:00Z">
            <w:rPr>
              <w:rStyle w:val="Enfasidelicata"/>
              <w:i w:val="0"/>
              <w:iCs w:val="0"/>
              <w:szCs w:val="24"/>
            </w:rPr>
          </w:rPrChange>
        </w:rPr>
        <w:t xml:space="preserve">) is </w:t>
      </w:r>
      <w:r w:rsidR="00CB1F98" w:rsidRPr="00EF33EC">
        <w:rPr>
          <w:rStyle w:val="Enfasidelicata"/>
          <w:i w:val="0"/>
          <w:iCs w:val="0"/>
          <w:sz w:val="28"/>
          <w:szCs w:val="28"/>
          <w:rPrChange w:id="486" w:author="Giorgio Romeo" w:date="2020-12-23T09:33:00Z">
            <w:rPr>
              <w:rStyle w:val="Enfasidelicata"/>
              <w:i w:val="0"/>
              <w:iCs w:val="0"/>
              <w:szCs w:val="24"/>
            </w:rPr>
          </w:rPrChange>
        </w:rPr>
        <w:t>crucial</w:t>
      </w:r>
      <w:r w:rsidR="0064228B" w:rsidRPr="00EF33EC">
        <w:rPr>
          <w:rStyle w:val="Enfasidelicata"/>
          <w:i w:val="0"/>
          <w:iCs w:val="0"/>
          <w:sz w:val="28"/>
          <w:szCs w:val="28"/>
          <w:rPrChange w:id="487" w:author="Giorgio Romeo" w:date="2020-12-23T09:33:00Z">
            <w:rPr>
              <w:rStyle w:val="Enfasidelicata"/>
              <w:i w:val="0"/>
              <w:iCs w:val="0"/>
              <w:szCs w:val="24"/>
            </w:rPr>
          </w:rPrChange>
        </w:rPr>
        <w:t xml:space="preserve"> as one of the main goals of the system is user’s safety; (</w:t>
      </w:r>
      <w:r w:rsidR="0064228B" w:rsidRPr="00EF33EC">
        <w:rPr>
          <w:rStyle w:val="Enfasidelicata"/>
          <w:b/>
          <w:bCs/>
          <w:i w:val="0"/>
          <w:iCs w:val="0"/>
          <w:sz w:val="28"/>
          <w:szCs w:val="28"/>
          <w:rPrChange w:id="488" w:author="Giorgio Romeo" w:date="2020-12-23T09:34:00Z">
            <w:rPr>
              <w:rStyle w:val="Enfasidelicata"/>
              <w:i w:val="0"/>
              <w:iCs w:val="0"/>
              <w:szCs w:val="24"/>
            </w:rPr>
          </w:rPrChange>
        </w:rPr>
        <w:t>A5</w:t>
      </w:r>
      <w:r w:rsidR="0064228B" w:rsidRPr="00EF33EC">
        <w:rPr>
          <w:rStyle w:val="Enfasidelicata"/>
          <w:i w:val="0"/>
          <w:iCs w:val="0"/>
          <w:sz w:val="28"/>
          <w:szCs w:val="28"/>
          <w:rPrChange w:id="489" w:author="Giorgio Romeo" w:date="2020-12-23T09:33:00Z">
            <w:rPr>
              <w:rStyle w:val="Enfasidelicata"/>
              <w:i w:val="0"/>
              <w:iCs w:val="0"/>
              <w:szCs w:val="24"/>
            </w:rPr>
          </w:rPrChange>
        </w:rPr>
        <w:t>) instead deals with the correct behavior of people entering the turnstiles, that could be misused, and cannot be checked automatically by the system.</w:t>
      </w:r>
      <w:r w:rsidR="00CB1F98" w:rsidRPr="00EF33EC">
        <w:rPr>
          <w:rStyle w:val="Enfasidelicata"/>
          <w:i w:val="0"/>
          <w:iCs w:val="0"/>
          <w:sz w:val="28"/>
          <w:szCs w:val="28"/>
          <w:rPrChange w:id="490" w:author="Giorgio Romeo" w:date="2020-12-23T09:33:00Z">
            <w:rPr>
              <w:rStyle w:val="Enfasidelicata"/>
              <w:i w:val="0"/>
              <w:iCs w:val="0"/>
              <w:szCs w:val="24"/>
            </w:rPr>
          </w:rPrChange>
        </w:rPr>
        <w:t xml:space="preserve"> (</w:t>
      </w:r>
      <w:r w:rsidR="00CB1F98" w:rsidRPr="00EF33EC">
        <w:rPr>
          <w:rStyle w:val="Enfasidelicata"/>
          <w:b/>
          <w:bCs/>
          <w:i w:val="0"/>
          <w:iCs w:val="0"/>
          <w:sz w:val="28"/>
          <w:szCs w:val="28"/>
          <w:rPrChange w:id="491" w:author="Giorgio Romeo" w:date="2020-12-23T09:34:00Z">
            <w:rPr>
              <w:rStyle w:val="Enfasidelicata"/>
              <w:i w:val="0"/>
              <w:iCs w:val="0"/>
              <w:szCs w:val="24"/>
            </w:rPr>
          </w:rPrChange>
        </w:rPr>
        <w:t>A6</w:t>
      </w:r>
      <w:r w:rsidR="00CB1F98" w:rsidRPr="00EF33EC">
        <w:rPr>
          <w:rStyle w:val="Enfasidelicata"/>
          <w:i w:val="0"/>
          <w:iCs w:val="0"/>
          <w:sz w:val="28"/>
          <w:szCs w:val="28"/>
          <w:rPrChange w:id="492" w:author="Giorgio Romeo" w:date="2020-12-23T09:33:00Z">
            <w:rPr>
              <w:rStyle w:val="Enfasidelicata"/>
              <w:i w:val="0"/>
              <w:iCs w:val="0"/>
              <w:szCs w:val="24"/>
            </w:rPr>
          </w:rPrChange>
        </w:rPr>
        <w:t xml:space="preserve">) </w:t>
      </w:r>
      <w:ins w:id="493" w:author="Cristian Sbrolli" w:date="2020-12-23T11:33:00Z">
        <w:r w:rsidR="00650F3E" w:rsidRPr="007B4DFD">
          <w:rPr>
            <w:rStyle w:val="Enfasidelicata"/>
            <w:i w:val="0"/>
            <w:iCs w:val="0"/>
            <w:sz w:val="28"/>
            <w:szCs w:val="28"/>
          </w:rPr>
          <w:t xml:space="preserve">Deals with another undesired behavior: since system allows to line up virtually, users have no need to stand in queue in front of the store, and </w:t>
        </w:r>
        <w:r w:rsidR="00650F3E">
          <w:rPr>
            <w:rStyle w:val="Enfasidelicata"/>
            <w:i w:val="0"/>
            <w:iCs w:val="0"/>
            <w:sz w:val="28"/>
            <w:szCs w:val="28"/>
          </w:rPr>
          <w:t xml:space="preserve">logically </w:t>
        </w:r>
        <w:r w:rsidR="00650F3E" w:rsidRPr="007B4DFD">
          <w:rPr>
            <w:rStyle w:val="Enfasidelicata"/>
            <w:i w:val="0"/>
            <w:iCs w:val="0"/>
            <w:sz w:val="28"/>
            <w:szCs w:val="28"/>
          </w:rPr>
          <w:t>they should not unless their turn is coming</w:t>
        </w:r>
        <w:r w:rsidR="00650F3E">
          <w:rPr>
            <w:rStyle w:val="Enfasidelicata"/>
            <w:i w:val="0"/>
            <w:iCs w:val="0"/>
            <w:sz w:val="28"/>
            <w:szCs w:val="28"/>
          </w:rPr>
          <w:t>. Plus, (</w:t>
        </w:r>
        <w:r w:rsidR="00650F3E" w:rsidRPr="00650F3E">
          <w:rPr>
            <w:rStyle w:val="Enfasidelicata"/>
            <w:b/>
            <w:bCs/>
            <w:i w:val="0"/>
            <w:iCs w:val="0"/>
            <w:sz w:val="28"/>
            <w:szCs w:val="28"/>
            <w:rPrChange w:id="494" w:author="Cristian Sbrolli" w:date="2020-12-23T11:33:00Z">
              <w:rPr>
                <w:rStyle w:val="Enfasidelicata"/>
                <w:i w:val="0"/>
                <w:iCs w:val="0"/>
                <w:sz w:val="28"/>
                <w:szCs w:val="28"/>
              </w:rPr>
            </w:rPrChange>
          </w:rPr>
          <w:t>A6</w:t>
        </w:r>
        <w:r w:rsidR="00650F3E">
          <w:rPr>
            <w:rStyle w:val="Enfasidelicata"/>
            <w:i w:val="0"/>
            <w:iCs w:val="0"/>
            <w:sz w:val="28"/>
            <w:szCs w:val="28"/>
          </w:rPr>
          <w:t xml:space="preserve">) is needed to consider the eventual presence of other people in front of the store for eventual other reasons, since we cannot assume that each store is </w:t>
        </w:r>
      </w:ins>
      <w:ins w:id="495" w:author="Cristian Sbrolli" w:date="2020-12-23T19:49:00Z">
        <w:r w:rsidR="00793174">
          <w:rPr>
            <w:rStyle w:val="Enfasidelicata"/>
            <w:i w:val="0"/>
            <w:iCs w:val="0"/>
            <w:sz w:val="28"/>
            <w:szCs w:val="28"/>
          </w:rPr>
          <w:t xml:space="preserve">completely </w:t>
        </w:r>
      </w:ins>
      <w:ins w:id="496" w:author="Cristian Sbrolli" w:date="2020-12-23T11:33:00Z">
        <w:r w:rsidR="00650F3E">
          <w:rPr>
            <w:rStyle w:val="Enfasidelicata"/>
            <w:i w:val="0"/>
            <w:iCs w:val="0"/>
            <w:sz w:val="28"/>
            <w:szCs w:val="28"/>
          </w:rPr>
          <w:t>isolated.</w:t>
        </w:r>
      </w:ins>
      <w:del w:id="497" w:author="Cristian Sbrolli" w:date="2020-12-23T11:33:00Z">
        <w:r w:rsidR="00CB1F98" w:rsidRPr="00EF33EC" w:rsidDel="00650F3E">
          <w:rPr>
            <w:rStyle w:val="Enfasidelicata"/>
            <w:i w:val="0"/>
            <w:iCs w:val="0"/>
            <w:sz w:val="28"/>
            <w:szCs w:val="28"/>
            <w:rPrChange w:id="498" w:author="Giorgio Romeo" w:date="2020-12-23T09:33:00Z">
              <w:rPr>
                <w:rStyle w:val="Enfasidelicata"/>
                <w:i w:val="0"/>
                <w:iCs w:val="0"/>
                <w:szCs w:val="24"/>
              </w:rPr>
            </w:rPrChange>
          </w:rPr>
          <w:delText xml:space="preserve">Deals with another undesired behavior: since system allows to line up virtually, users have no need to stand in queue in front of the store, and they </w:delText>
        </w:r>
        <w:r w:rsidR="00F8407C" w:rsidRPr="00EF33EC" w:rsidDel="00650F3E">
          <w:rPr>
            <w:rStyle w:val="Enfasidelicata"/>
            <w:i w:val="0"/>
            <w:iCs w:val="0"/>
            <w:sz w:val="28"/>
            <w:szCs w:val="28"/>
            <w:rPrChange w:id="499" w:author="Giorgio Romeo" w:date="2020-12-23T09:33:00Z">
              <w:rPr>
                <w:rStyle w:val="Enfasidelicata"/>
                <w:i w:val="0"/>
                <w:iCs w:val="0"/>
                <w:szCs w:val="24"/>
              </w:rPr>
            </w:rPrChange>
          </w:rPr>
          <w:delText>should not unless their turn is coming.</w:delText>
        </w:r>
      </w:del>
    </w:p>
    <w:tbl>
      <w:tblPr>
        <w:tblStyle w:val="Grigliatabella"/>
        <w:tblpPr w:leftFromText="141" w:rightFromText="141" w:vertAnchor="page" w:horzAnchor="margin" w:tblpY="2077"/>
        <w:tblW w:w="0" w:type="auto"/>
        <w:tblLayout w:type="fixed"/>
        <w:tblLook w:val="04A0" w:firstRow="1" w:lastRow="0" w:firstColumn="1" w:lastColumn="0" w:noHBand="0" w:noVBand="1"/>
        <w:tblPrChange w:id="500" w:author="Giorgio Romeo" w:date="2020-12-23T09:34:00Z">
          <w:tblPr>
            <w:tblStyle w:val="Grigliatabella"/>
            <w:tblpPr w:leftFromText="141" w:rightFromText="141" w:vertAnchor="page" w:horzAnchor="margin" w:tblpY="2077"/>
            <w:tblW w:w="0" w:type="auto"/>
            <w:tblLayout w:type="fixed"/>
            <w:tblLook w:val="04A0" w:firstRow="1" w:lastRow="0" w:firstColumn="1" w:lastColumn="0" w:noHBand="0" w:noVBand="1"/>
          </w:tblPr>
        </w:tblPrChange>
      </w:tblPr>
      <w:tblGrid>
        <w:gridCol w:w="562"/>
        <w:gridCol w:w="9400"/>
        <w:tblGridChange w:id="501">
          <w:tblGrid>
            <w:gridCol w:w="550"/>
            <w:gridCol w:w="9412"/>
          </w:tblGrid>
        </w:tblGridChange>
      </w:tblGrid>
      <w:tr w:rsidR="00417F4B" w14:paraId="1ADD6A86" w14:textId="77777777" w:rsidTr="00EF33EC">
        <w:trPr>
          <w:trHeight w:val="440"/>
          <w:trPrChange w:id="502" w:author="Giorgio Romeo" w:date="2020-12-23T09:34:00Z">
            <w:trPr>
              <w:trHeight w:val="440"/>
            </w:trPr>
          </w:trPrChange>
        </w:trPr>
        <w:tc>
          <w:tcPr>
            <w:tcW w:w="562" w:type="dxa"/>
            <w:shd w:val="clear" w:color="auto" w:fill="F7CAAC" w:themeFill="accent2" w:themeFillTint="66"/>
            <w:vAlign w:val="center"/>
            <w:tcPrChange w:id="503" w:author="Giorgio Romeo" w:date="2020-12-23T09:34:00Z">
              <w:tcPr>
                <w:tcW w:w="550" w:type="dxa"/>
                <w:shd w:val="clear" w:color="auto" w:fill="F7CAAC" w:themeFill="accent2" w:themeFillTint="66"/>
                <w:vAlign w:val="center"/>
              </w:tcPr>
            </w:tcPrChange>
          </w:tcPr>
          <w:p w14:paraId="34625454" w14:textId="53F554EF" w:rsidR="00417F4B" w:rsidRPr="00EF33EC" w:rsidRDefault="009C389C" w:rsidP="00A8618B">
            <w:pPr>
              <w:spacing w:before="120"/>
              <w:jc w:val="center"/>
              <w:rPr>
                <w:b/>
                <w:bCs/>
                <w:sz w:val="28"/>
                <w:szCs w:val="28"/>
                <w:rPrChange w:id="504" w:author="Giorgio Romeo" w:date="2020-12-23T09:34:00Z">
                  <w:rPr>
                    <w:szCs w:val="24"/>
                  </w:rPr>
                </w:rPrChange>
              </w:rPr>
            </w:pPr>
            <w:r w:rsidRPr="00EF33EC">
              <w:rPr>
                <w:rStyle w:val="Enfasidelicata"/>
                <w:b/>
                <w:bCs/>
                <w:i w:val="0"/>
                <w:iCs w:val="0"/>
                <w:sz w:val="28"/>
                <w:szCs w:val="28"/>
                <w:rPrChange w:id="505" w:author="Giorgio Romeo" w:date="2020-12-23T09:34:00Z">
                  <w:rPr>
                    <w:rStyle w:val="Enfasidelicata"/>
                    <w:i w:val="0"/>
                    <w:iCs w:val="0"/>
                    <w:szCs w:val="24"/>
                  </w:rPr>
                </w:rPrChange>
              </w:rPr>
              <w:t>A1</w:t>
            </w:r>
          </w:p>
        </w:tc>
        <w:tc>
          <w:tcPr>
            <w:tcW w:w="9400" w:type="dxa"/>
            <w:vAlign w:val="center"/>
            <w:tcPrChange w:id="506" w:author="Giorgio Romeo" w:date="2020-12-23T09:34:00Z">
              <w:tcPr>
                <w:tcW w:w="9412" w:type="dxa"/>
                <w:vAlign w:val="center"/>
              </w:tcPr>
            </w:tcPrChange>
          </w:tcPr>
          <w:p w14:paraId="3B49D782" w14:textId="6D343B90" w:rsidR="00417F4B" w:rsidRPr="00EF33EC" w:rsidRDefault="00417F4B" w:rsidP="00417F4B">
            <w:pPr>
              <w:pStyle w:val="Paragrafoelenco"/>
              <w:ind w:left="0"/>
              <w:jc w:val="center"/>
              <w:rPr>
                <w:sz w:val="28"/>
                <w:szCs w:val="28"/>
                <w:shd w:val="clear" w:color="auto" w:fill="FFFFFF"/>
                <w:rPrChange w:id="507" w:author="Giorgio Romeo" w:date="2020-12-23T09:33:00Z">
                  <w:rPr>
                    <w:szCs w:val="24"/>
                    <w:shd w:val="clear" w:color="auto" w:fill="FFFFFF"/>
                  </w:rPr>
                </w:rPrChange>
              </w:rPr>
            </w:pPr>
            <w:commentRangeStart w:id="508"/>
            <w:commentRangeStart w:id="509"/>
            <w:r w:rsidRPr="00EF33EC">
              <w:rPr>
                <w:sz w:val="28"/>
                <w:szCs w:val="28"/>
                <w:shd w:val="clear" w:color="auto" w:fill="FFFFFF"/>
                <w:rPrChange w:id="510" w:author="Giorgio Romeo" w:date="2020-12-23T09:33:00Z">
                  <w:rPr>
                    <w:szCs w:val="24"/>
                    <w:shd w:val="clear" w:color="auto" w:fill="FFFFFF"/>
                  </w:rPr>
                </w:rPrChange>
              </w:rPr>
              <w:t>Users will take the shortest path to shops</w:t>
            </w:r>
            <w:commentRangeEnd w:id="508"/>
            <w:r w:rsidRPr="00EF33EC">
              <w:rPr>
                <w:rStyle w:val="Rimandocommento"/>
                <w:sz w:val="28"/>
                <w:szCs w:val="28"/>
                <w:rPrChange w:id="511" w:author="Giorgio Romeo" w:date="2020-12-23T09:33:00Z">
                  <w:rPr>
                    <w:rStyle w:val="Rimandocommento"/>
                  </w:rPr>
                </w:rPrChange>
              </w:rPr>
              <w:commentReference w:id="508"/>
            </w:r>
            <w:commentRangeEnd w:id="509"/>
            <w:r w:rsidRPr="00EF33EC">
              <w:rPr>
                <w:rStyle w:val="Rimandocommento"/>
                <w:sz w:val="28"/>
                <w:szCs w:val="28"/>
                <w:rPrChange w:id="512" w:author="Giorgio Romeo" w:date="2020-12-23T09:33:00Z">
                  <w:rPr>
                    <w:rStyle w:val="Rimandocommento"/>
                  </w:rPr>
                </w:rPrChange>
              </w:rPr>
              <w:commentReference w:id="509"/>
            </w:r>
          </w:p>
        </w:tc>
      </w:tr>
      <w:tr w:rsidR="00417F4B" w14:paraId="120184EE" w14:textId="77777777" w:rsidTr="00EF33EC">
        <w:trPr>
          <w:trHeight w:val="506"/>
          <w:trPrChange w:id="513" w:author="Giorgio Romeo" w:date="2020-12-23T09:34:00Z">
            <w:trPr>
              <w:trHeight w:val="506"/>
            </w:trPr>
          </w:trPrChange>
        </w:trPr>
        <w:tc>
          <w:tcPr>
            <w:tcW w:w="562" w:type="dxa"/>
            <w:shd w:val="clear" w:color="auto" w:fill="F7CAAC" w:themeFill="accent2" w:themeFillTint="66"/>
            <w:vAlign w:val="center"/>
            <w:tcPrChange w:id="514" w:author="Giorgio Romeo" w:date="2020-12-23T09:34:00Z">
              <w:tcPr>
                <w:tcW w:w="550" w:type="dxa"/>
                <w:shd w:val="clear" w:color="auto" w:fill="F7CAAC" w:themeFill="accent2" w:themeFillTint="66"/>
                <w:vAlign w:val="center"/>
              </w:tcPr>
            </w:tcPrChange>
          </w:tcPr>
          <w:p w14:paraId="3B4C576B" w14:textId="07DDEBEB" w:rsidR="00417F4B" w:rsidRPr="00EF33EC" w:rsidRDefault="009C389C" w:rsidP="00417F4B">
            <w:pPr>
              <w:pStyle w:val="Paragrafoelenco"/>
              <w:ind w:left="0"/>
              <w:jc w:val="center"/>
              <w:rPr>
                <w:b/>
                <w:bCs/>
                <w:sz w:val="28"/>
                <w:szCs w:val="28"/>
                <w:shd w:val="clear" w:color="auto" w:fill="FFFFFF"/>
                <w:rPrChange w:id="515" w:author="Giorgio Romeo" w:date="2020-12-23T09:34:00Z">
                  <w:rPr>
                    <w:sz w:val="28"/>
                    <w:szCs w:val="28"/>
                    <w:shd w:val="clear" w:color="auto" w:fill="FFFFFF"/>
                  </w:rPr>
                </w:rPrChange>
              </w:rPr>
            </w:pPr>
            <w:r w:rsidRPr="00EF33EC">
              <w:rPr>
                <w:rStyle w:val="Enfasidelicata"/>
                <w:b/>
                <w:bCs/>
                <w:i w:val="0"/>
                <w:iCs w:val="0"/>
                <w:sz w:val="28"/>
                <w:szCs w:val="28"/>
                <w:rPrChange w:id="516" w:author="Giorgio Romeo" w:date="2020-12-23T09:34:00Z">
                  <w:rPr>
                    <w:rStyle w:val="Enfasidelicata"/>
                    <w:i w:val="0"/>
                    <w:iCs w:val="0"/>
                    <w:szCs w:val="24"/>
                  </w:rPr>
                </w:rPrChange>
              </w:rPr>
              <w:t>A2</w:t>
            </w:r>
          </w:p>
        </w:tc>
        <w:tc>
          <w:tcPr>
            <w:tcW w:w="9400" w:type="dxa"/>
            <w:vAlign w:val="center"/>
            <w:tcPrChange w:id="517" w:author="Giorgio Romeo" w:date="2020-12-23T09:34:00Z">
              <w:tcPr>
                <w:tcW w:w="9412" w:type="dxa"/>
                <w:vAlign w:val="center"/>
              </w:tcPr>
            </w:tcPrChange>
          </w:tcPr>
          <w:p w14:paraId="7AC27B4F" w14:textId="7727BD4E" w:rsidR="00417F4B" w:rsidRPr="00EF33EC" w:rsidRDefault="00417F4B" w:rsidP="00417F4B">
            <w:pPr>
              <w:pStyle w:val="Paragrafoelenco"/>
              <w:ind w:left="0"/>
              <w:jc w:val="center"/>
              <w:rPr>
                <w:sz w:val="28"/>
                <w:szCs w:val="28"/>
                <w:shd w:val="clear" w:color="auto" w:fill="FFFFFF"/>
                <w:rPrChange w:id="518" w:author="Giorgio Romeo" w:date="2020-12-23T09:33:00Z">
                  <w:rPr>
                    <w:szCs w:val="24"/>
                    <w:shd w:val="clear" w:color="auto" w:fill="FFFFFF"/>
                  </w:rPr>
                </w:rPrChange>
              </w:rPr>
            </w:pPr>
            <w:r w:rsidRPr="00EF33EC">
              <w:rPr>
                <w:sz w:val="28"/>
                <w:szCs w:val="28"/>
                <w:shd w:val="clear" w:color="auto" w:fill="FFFFFF"/>
                <w:rPrChange w:id="519" w:author="Giorgio Romeo" w:date="2020-12-23T09:33:00Z">
                  <w:rPr>
                    <w:szCs w:val="24"/>
                    <w:shd w:val="clear" w:color="auto" w:fill="FFFFFF"/>
                  </w:rPr>
                </w:rPrChange>
              </w:rPr>
              <w:t>User which specified a shopping list will spend 90% of their time within that visit in the departments related to the declared list</w:t>
            </w:r>
          </w:p>
        </w:tc>
      </w:tr>
      <w:tr w:rsidR="00417F4B" w14:paraId="43E31242" w14:textId="77777777" w:rsidTr="00EF33EC">
        <w:trPr>
          <w:trHeight w:val="398"/>
          <w:trPrChange w:id="520" w:author="Giorgio Romeo" w:date="2020-12-23T09:34:00Z">
            <w:trPr>
              <w:trHeight w:val="398"/>
            </w:trPr>
          </w:trPrChange>
        </w:trPr>
        <w:tc>
          <w:tcPr>
            <w:tcW w:w="562" w:type="dxa"/>
            <w:shd w:val="clear" w:color="auto" w:fill="F7CAAC" w:themeFill="accent2" w:themeFillTint="66"/>
            <w:vAlign w:val="center"/>
            <w:tcPrChange w:id="521" w:author="Giorgio Romeo" w:date="2020-12-23T09:34:00Z">
              <w:tcPr>
                <w:tcW w:w="550" w:type="dxa"/>
                <w:shd w:val="clear" w:color="auto" w:fill="F7CAAC" w:themeFill="accent2" w:themeFillTint="66"/>
                <w:vAlign w:val="center"/>
              </w:tcPr>
            </w:tcPrChange>
          </w:tcPr>
          <w:p w14:paraId="5F55626B" w14:textId="4A96484E" w:rsidR="00417F4B" w:rsidRPr="00EF33EC" w:rsidRDefault="009C389C" w:rsidP="00417F4B">
            <w:pPr>
              <w:pStyle w:val="Paragrafoelenco"/>
              <w:ind w:left="0"/>
              <w:jc w:val="center"/>
              <w:rPr>
                <w:b/>
                <w:bCs/>
                <w:sz w:val="28"/>
                <w:szCs w:val="28"/>
                <w:shd w:val="clear" w:color="auto" w:fill="FFFFFF"/>
                <w:rPrChange w:id="522" w:author="Giorgio Romeo" w:date="2020-12-23T09:34:00Z">
                  <w:rPr>
                    <w:sz w:val="28"/>
                    <w:szCs w:val="28"/>
                    <w:shd w:val="clear" w:color="auto" w:fill="FFFFFF"/>
                  </w:rPr>
                </w:rPrChange>
              </w:rPr>
            </w:pPr>
            <w:r w:rsidRPr="00EF33EC">
              <w:rPr>
                <w:rStyle w:val="Enfasidelicata"/>
                <w:b/>
                <w:bCs/>
                <w:i w:val="0"/>
                <w:iCs w:val="0"/>
                <w:sz w:val="28"/>
                <w:szCs w:val="28"/>
                <w:rPrChange w:id="523" w:author="Giorgio Romeo" w:date="2020-12-23T09:34:00Z">
                  <w:rPr>
                    <w:rStyle w:val="Enfasidelicata"/>
                    <w:i w:val="0"/>
                    <w:iCs w:val="0"/>
                    <w:szCs w:val="24"/>
                  </w:rPr>
                </w:rPrChange>
              </w:rPr>
              <w:t>A3</w:t>
            </w:r>
          </w:p>
        </w:tc>
        <w:tc>
          <w:tcPr>
            <w:tcW w:w="9400" w:type="dxa"/>
            <w:vAlign w:val="center"/>
            <w:tcPrChange w:id="524" w:author="Giorgio Romeo" w:date="2020-12-23T09:34:00Z">
              <w:tcPr>
                <w:tcW w:w="9412" w:type="dxa"/>
                <w:vAlign w:val="center"/>
              </w:tcPr>
            </w:tcPrChange>
          </w:tcPr>
          <w:p w14:paraId="69AD9968" w14:textId="7D85268C" w:rsidR="00417F4B" w:rsidRPr="00EF33EC" w:rsidRDefault="00417F4B" w:rsidP="00417F4B">
            <w:pPr>
              <w:pStyle w:val="Paragrafoelenco"/>
              <w:ind w:left="0"/>
              <w:jc w:val="center"/>
              <w:rPr>
                <w:sz w:val="28"/>
                <w:szCs w:val="28"/>
                <w:shd w:val="clear" w:color="auto" w:fill="FFFFFF"/>
                <w:rPrChange w:id="525" w:author="Giorgio Romeo" w:date="2020-12-23T09:33:00Z">
                  <w:rPr>
                    <w:shd w:val="clear" w:color="auto" w:fill="FFFFFF"/>
                  </w:rPr>
                </w:rPrChange>
              </w:rPr>
            </w:pPr>
            <w:r w:rsidRPr="00EF33EC">
              <w:rPr>
                <w:sz w:val="28"/>
                <w:szCs w:val="28"/>
                <w:shd w:val="clear" w:color="auto" w:fill="FFFFFF"/>
                <w:rPrChange w:id="526" w:author="Giorgio Romeo" w:date="2020-12-23T09:33:00Z">
                  <w:rPr>
                    <w:szCs w:val="24"/>
                    <w:shd w:val="clear" w:color="auto" w:fill="FFFFFF"/>
                  </w:rPr>
                </w:rPrChange>
              </w:rPr>
              <w:t>Data about the store’s location, store departments and items collocation in departments are correct</w:t>
            </w:r>
          </w:p>
        </w:tc>
      </w:tr>
      <w:tr w:rsidR="00417F4B" w14:paraId="20868FB0" w14:textId="77777777" w:rsidTr="00EF33EC">
        <w:trPr>
          <w:trHeight w:val="117"/>
          <w:trPrChange w:id="527" w:author="Giorgio Romeo" w:date="2020-12-23T09:34:00Z">
            <w:trPr>
              <w:trHeight w:val="117"/>
            </w:trPr>
          </w:trPrChange>
        </w:trPr>
        <w:tc>
          <w:tcPr>
            <w:tcW w:w="562" w:type="dxa"/>
            <w:shd w:val="clear" w:color="auto" w:fill="F7CAAC" w:themeFill="accent2" w:themeFillTint="66"/>
            <w:vAlign w:val="center"/>
            <w:tcPrChange w:id="528" w:author="Giorgio Romeo" w:date="2020-12-23T09:34:00Z">
              <w:tcPr>
                <w:tcW w:w="550" w:type="dxa"/>
                <w:shd w:val="clear" w:color="auto" w:fill="F7CAAC" w:themeFill="accent2" w:themeFillTint="66"/>
                <w:vAlign w:val="center"/>
              </w:tcPr>
            </w:tcPrChange>
          </w:tcPr>
          <w:p w14:paraId="794041E5" w14:textId="7824D6B2" w:rsidR="00417F4B" w:rsidRPr="00EF33EC" w:rsidRDefault="009C389C" w:rsidP="00417F4B">
            <w:pPr>
              <w:pStyle w:val="Paragrafoelenco"/>
              <w:ind w:left="0"/>
              <w:jc w:val="center"/>
              <w:rPr>
                <w:b/>
                <w:bCs/>
                <w:sz w:val="28"/>
                <w:szCs w:val="28"/>
                <w:shd w:val="clear" w:color="auto" w:fill="FFFFFF"/>
                <w:rPrChange w:id="529" w:author="Giorgio Romeo" w:date="2020-12-23T09:34:00Z">
                  <w:rPr>
                    <w:sz w:val="28"/>
                    <w:szCs w:val="28"/>
                    <w:shd w:val="clear" w:color="auto" w:fill="FFFFFF"/>
                  </w:rPr>
                </w:rPrChange>
              </w:rPr>
            </w:pPr>
            <w:r w:rsidRPr="00EF33EC">
              <w:rPr>
                <w:rStyle w:val="Enfasidelicata"/>
                <w:b/>
                <w:bCs/>
                <w:i w:val="0"/>
                <w:iCs w:val="0"/>
                <w:sz w:val="28"/>
                <w:szCs w:val="28"/>
                <w:rPrChange w:id="530" w:author="Giorgio Romeo" w:date="2020-12-23T09:34:00Z">
                  <w:rPr>
                    <w:rStyle w:val="Enfasidelicata"/>
                    <w:i w:val="0"/>
                    <w:iCs w:val="0"/>
                    <w:szCs w:val="24"/>
                  </w:rPr>
                </w:rPrChange>
              </w:rPr>
              <w:t>A4</w:t>
            </w:r>
          </w:p>
        </w:tc>
        <w:tc>
          <w:tcPr>
            <w:tcW w:w="9400" w:type="dxa"/>
            <w:vAlign w:val="center"/>
            <w:tcPrChange w:id="531" w:author="Giorgio Romeo" w:date="2020-12-23T09:34:00Z">
              <w:tcPr>
                <w:tcW w:w="9412" w:type="dxa"/>
                <w:vAlign w:val="center"/>
              </w:tcPr>
            </w:tcPrChange>
          </w:tcPr>
          <w:p w14:paraId="312CD8D1" w14:textId="384D6506" w:rsidR="00417F4B" w:rsidRPr="00EF33EC" w:rsidRDefault="00417F4B" w:rsidP="00417F4B">
            <w:pPr>
              <w:pStyle w:val="Paragrafoelenco"/>
              <w:ind w:left="0"/>
              <w:jc w:val="center"/>
              <w:rPr>
                <w:sz w:val="28"/>
                <w:szCs w:val="28"/>
                <w:shd w:val="clear" w:color="auto" w:fill="FFFFFF"/>
                <w:rPrChange w:id="532" w:author="Giorgio Romeo" w:date="2020-12-23T09:33:00Z">
                  <w:rPr>
                    <w:szCs w:val="24"/>
                    <w:shd w:val="clear" w:color="auto" w:fill="FFFFFF"/>
                  </w:rPr>
                </w:rPrChange>
              </w:rPr>
            </w:pPr>
            <w:r w:rsidRPr="00EF33EC">
              <w:rPr>
                <w:sz w:val="28"/>
                <w:szCs w:val="28"/>
                <w:shd w:val="clear" w:color="auto" w:fill="FFFFFF"/>
                <w:rPrChange w:id="533" w:author="Giorgio Romeo" w:date="2020-12-23T09:33:00Z">
                  <w:rPr>
                    <w:szCs w:val="24"/>
                    <w:shd w:val="clear" w:color="auto" w:fill="FFFFFF"/>
                  </w:rPr>
                </w:rPrChange>
              </w:rPr>
              <w:t>Users will abide to local norms on social distancing</w:t>
            </w:r>
          </w:p>
        </w:tc>
      </w:tr>
      <w:tr w:rsidR="00417F4B" w14:paraId="5F679816" w14:textId="77777777" w:rsidTr="00EF33EC">
        <w:trPr>
          <w:trHeight w:val="117"/>
          <w:trPrChange w:id="534" w:author="Giorgio Romeo" w:date="2020-12-23T09:34:00Z">
            <w:trPr>
              <w:trHeight w:val="117"/>
            </w:trPr>
          </w:trPrChange>
        </w:trPr>
        <w:tc>
          <w:tcPr>
            <w:tcW w:w="562" w:type="dxa"/>
            <w:shd w:val="clear" w:color="auto" w:fill="F7CAAC" w:themeFill="accent2" w:themeFillTint="66"/>
            <w:vAlign w:val="center"/>
            <w:tcPrChange w:id="535" w:author="Giorgio Romeo" w:date="2020-12-23T09:34:00Z">
              <w:tcPr>
                <w:tcW w:w="550" w:type="dxa"/>
                <w:shd w:val="clear" w:color="auto" w:fill="F7CAAC" w:themeFill="accent2" w:themeFillTint="66"/>
                <w:vAlign w:val="center"/>
              </w:tcPr>
            </w:tcPrChange>
          </w:tcPr>
          <w:p w14:paraId="65430A88" w14:textId="0C29627C" w:rsidR="00417F4B" w:rsidRPr="00EF33EC" w:rsidRDefault="009C389C" w:rsidP="00417F4B">
            <w:pPr>
              <w:pStyle w:val="Paragrafoelenco"/>
              <w:ind w:left="0"/>
              <w:jc w:val="center"/>
              <w:rPr>
                <w:b/>
                <w:bCs/>
                <w:sz w:val="28"/>
                <w:szCs w:val="28"/>
                <w:shd w:val="clear" w:color="auto" w:fill="FFFFFF"/>
                <w:rPrChange w:id="536" w:author="Giorgio Romeo" w:date="2020-12-23T09:34:00Z">
                  <w:rPr>
                    <w:sz w:val="28"/>
                    <w:szCs w:val="28"/>
                    <w:shd w:val="clear" w:color="auto" w:fill="FFFFFF"/>
                  </w:rPr>
                </w:rPrChange>
              </w:rPr>
            </w:pPr>
            <w:r w:rsidRPr="00EF33EC">
              <w:rPr>
                <w:rStyle w:val="Enfasidelicata"/>
                <w:b/>
                <w:bCs/>
                <w:i w:val="0"/>
                <w:iCs w:val="0"/>
                <w:sz w:val="28"/>
                <w:szCs w:val="28"/>
                <w:rPrChange w:id="537" w:author="Giorgio Romeo" w:date="2020-12-23T09:34:00Z">
                  <w:rPr>
                    <w:rStyle w:val="Enfasidelicata"/>
                    <w:i w:val="0"/>
                    <w:iCs w:val="0"/>
                    <w:szCs w:val="24"/>
                  </w:rPr>
                </w:rPrChange>
              </w:rPr>
              <w:t>A5</w:t>
            </w:r>
          </w:p>
        </w:tc>
        <w:tc>
          <w:tcPr>
            <w:tcW w:w="9400" w:type="dxa"/>
            <w:vAlign w:val="center"/>
            <w:tcPrChange w:id="538" w:author="Giorgio Romeo" w:date="2020-12-23T09:34:00Z">
              <w:tcPr>
                <w:tcW w:w="9412" w:type="dxa"/>
                <w:vAlign w:val="center"/>
              </w:tcPr>
            </w:tcPrChange>
          </w:tcPr>
          <w:p w14:paraId="57F7FB11" w14:textId="5692915C" w:rsidR="00417F4B" w:rsidRPr="00EF33EC" w:rsidRDefault="00417F4B" w:rsidP="00417F4B">
            <w:pPr>
              <w:pStyle w:val="Paragrafoelenco"/>
              <w:ind w:left="0"/>
              <w:jc w:val="center"/>
              <w:rPr>
                <w:sz w:val="28"/>
                <w:szCs w:val="28"/>
                <w:shd w:val="clear" w:color="auto" w:fill="FFFFFF"/>
                <w:rPrChange w:id="539" w:author="Giorgio Romeo" w:date="2020-12-23T09:33:00Z">
                  <w:rPr>
                    <w:szCs w:val="24"/>
                    <w:shd w:val="clear" w:color="auto" w:fill="FFFFFF"/>
                  </w:rPr>
                </w:rPrChange>
              </w:rPr>
            </w:pPr>
            <w:r w:rsidRPr="00EF33EC">
              <w:rPr>
                <w:sz w:val="28"/>
                <w:szCs w:val="28"/>
                <w:shd w:val="clear" w:color="auto" w:fill="FFFFFF"/>
                <w:rPrChange w:id="540" w:author="Giorgio Romeo" w:date="2020-12-23T09:33:00Z">
                  <w:rPr>
                    <w:szCs w:val="24"/>
                    <w:shd w:val="clear" w:color="auto" w:fill="FFFFFF"/>
                  </w:rPr>
                </w:rPrChange>
              </w:rPr>
              <w:t>Only one person will enter the store per ticket</w:t>
            </w:r>
          </w:p>
        </w:tc>
      </w:tr>
      <w:tr w:rsidR="00650F3E" w14:paraId="29231CFE" w14:textId="77777777" w:rsidTr="00EF33EC">
        <w:trPr>
          <w:trHeight w:val="117"/>
          <w:trPrChange w:id="541" w:author="Giorgio Romeo" w:date="2020-12-23T09:34:00Z">
            <w:trPr>
              <w:trHeight w:val="117"/>
            </w:trPr>
          </w:trPrChange>
        </w:trPr>
        <w:tc>
          <w:tcPr>
            <w:tcW w:w="562" w:type="dxa"/>
            <w:shd w:val="clear" w:color="auto" w:fill="F7CAAC" w:themeFill="accent2" w:themeFillTint="66"/>
            <w:vAlign w:val="center"/>
            <w:tcPrChange w:id="542" w:author="Giorgio Romeo" w:date="2020-12-23T09:34:00Z">
              <w:tcPr>
                <w:tcW w:w="550" w:type="dxa"/>
                <w:shd w:val="clear" w:color="auto" w:fill="F7CAAC" w:themeFill="accent2" w:themeFillTint="66"/>
                <w:vAlign w:val="center"/>
              </w:tcPr>
            </w:tcPrChange>
          </w:tcPr>
          <w:p w14:paraId="244266D3" w14:textId="4FDF6132" w:rsidR="00650F3E" w:rsidRPr="00EF33EC" w:rsidRDefault="00650F3E" w:rsidP="00650F3E">
            <w:pPr>
              <w:pStyle w:val="Paragrafoelenco"/>
              <w:ind w:left="0"/>
              <w:jc w:val="center"/>
              <w:rPr>
                <w:b/>
                <w:bCs/>
                <w:sz w:val="28"/>
                <w:szCs w:val="28"/>
                <w:shd w:val="clear" w:color="auto" w:fill="FFFFFF"/>
                <w:rPrChange w:id="543" w:author="Giorgio Romeo" w:date="2020-12-23T09:34:00Z">
                  <w:rPr>
                    <w:sz w:val="28"/>
                    <w:szCs w:val="28"/>
                    <w:shd w:val="clear" w:color="auto" w:fill="FFFFFF"/>
                  </w:rPr>
                </w:rPrChange>
              </w:rPr>
            </w:pPr>
            <w:r w:rsidRPr="00EF33EC">
              <w:rPr>
                <w:rStyle w:val="Enfasidelicata"/>
                <w:b/>
                <w:bCs/>
                <w:i w:val="0"/>
                <w:iCs w:val="0"/>
                <w:sz w:val="28"/>
                <w:szCs w:val="28"/>
                <w:rPrChange w:id="544" w:author="Giorgio Romeo" w:date="2020-12-23T09:34:00Z">
                  <w:rPr>
                    <w:rStyle w:val="Enfasidelicata"/>
                    <w:i w:val="0"/>
                    <w:iCs w:val="0"/>
                    <w:szCs w:val="24"/>
                  </w:rPr>
                </w:rPrChange>
              </w:rPr>
              <w:t>A6</w:t>
            </w:r>
          </w:p>
        </w:tc>
        <w:tc>
          <w:tcPr>
            <w:tcW w:w="9400" w:type="dxa"/>
            <w:vAlign w:val="center"/>
            <w:tcPrChange w:id="545" w:author="Giorgio Romeo" w:date="2020-12-23T09:34:00Z">
              <w:tcPr>
                <w:tcW w:w="9412" w:type="dxa"/>
                <w:vAlign w:val="center"/>
              </w:tcPr>
            </w:tcPrChange>
          </w:tcPr>
          <w:p w14:paraId="226F7689" w14:textId="38B56747" w:rsidR="00650F3E" w:rsidRPr="00EF33EC" w:rsidRDefault="00650F3E" w:rsidP="00650F3E">
            <w:pPr>
              <w:pStyle w:val="Paragrafoelenco"/>
              <w:ind w:left="0"/>
              <w:jc w:val="center"/>
              <w:rPr>
                <w:sz w:val="28"/>
                <w:szCs w:val="28"/>
                <w:shd w:val="clear" w:color="auto" w:fill="FFFFFF"/>
                <w:rPrChange w:id="546" w:author="Giorgio Romeo" w:date="2020-12-23T09:33:00Z">
                  <w:rPr>
                    <w:szCs w:val="24"/>
                    <w:shd w:val="clear" w:color="auto" w:fill="FFFFFF"/>
                  </w:rPr>
                </w:rPrChange>
              </w:rPr>
            </w:pPr>
            <w:ins w:id="547" w:author="Cristian Sbrolli" w:date="2020-12-23T11:32:00Z">
              <w:r>
                <w:rPr>
                  <w:sz w:val="28"/>
                  <w:szCs w:val="28"/>
                  <w:shd w:val="clear" w:color="auto" w:fill="FFFFFF"/>
                </w:rPr>
                <w:t xml:space="preserve">90% of </w:t>
              </w:r>
              <w:r w:rsidRPr="007B4DFD">
                <w:rPr>
                  <w:sz w:val="28"/>
                  <w:szCs w:val="28"/>
                  <w:shd w:val="clear" w:color="auto" w:fill="FFFFFF"/>
                </w:rPr>
                <w:t xml:space="preserve">people who are in front of the store have an appointment to enter the store within the next </w:t>
              </w:r>
              <w:r>
                <w:rPr>
                  <w:sz w:val="28"/>
                  <w:szCs w:val="28"/>
                  <w:shd w:val="clear" w:color="auto" w:fill="FFFFFF"/>
                </w:rPr>
                <w:t>timeslot</w:t>
              </w:r>
            </w:ins>
            <w:del w:id="548" w:author="Cristian Sbrolli" w:date="2020-12-23T11:32:00Z">
              <w:r w:rsidRPr="00EF33EC" w:rsidDel="007B4F83">
                <w:rPr>
                  <w:sz w:val="28"/>
                  <w:szCs w:val="28"/>
                  <w:shd w:val="clear" w:color="auto" w:fill="FFFFFF"/>
                  <w:rPrChange w:id="549" w:author="Giorgio Romeo" w:date="2020-12-23T09:33:00Z">
                    <w:rPr>
                      <w:szCs w:val="24"/>
                      <w:shd w:val="clear" w:color="auto" w:fill="FFFFFF"/>
                    </w:rPr>
                  </w:rPrChange>
                </w:rPr>
                <w:delText>All people who are in front of the store have an appointment to enter the store within the next 10 minutes</w:delText>
              </w:r>
            </w:del>
          </w:p>
        </w:tc>
      </w:tr>
    </w:tbl>
    <w:p w14:paraId="5C1718D5" w14:textId="6F6DE3B4" w:rsidR="00D52697" w:rsidRDefault="00D52697" w:rsidP="00A8618B">
      <w:pPr>
        <w:rPr>
          <w:rStyle w:val="Enfasidelicata"/>
          <w:i w:val="0"/>
          <w:iCs w:val="0"/>
          <w:sz w:val="32"/>
          <w:szCs w:val="32"/>
        </w:rPr>
      </w:pPr>
    </w:p>
    <w:p w14:paraId="6AF85BC0" w14:textId="54E4CE5C" w:rsidR="009961E2" w:rsidRDefault="009961E2" w:rsidP="00A8618B">
      <w:pPr>
        <w:rPr>
          <w:rStyle w:val="Enfasidelicata"/>
          <w:i w:val="0"/>
          <w:iCs w:val="0"/>
          <w:szCs w:val="24"/>
        </w:rPr>
      </w:pPr>
    </w:p>
    <w:p w14:paraId="7698ABA5" w14:textId="59FDDCBD" w:rsidR="009961E2" w:rsidRDefault="009961E2" w:rsidP="00D01022">
      <w:pPr>
        <w:rPr>
          <w:rStyle w:val="Enfasidelicata"/>
          <w:i w:val="0"/>
          <w:iCs w:val="0"/>
          <w:szCs w:val="24"/>
        </w:rPr>
      </w:pPr>
    </w:p>
    <w:p w14:paraId="7B0A2BFA" w14:textId="5F717B2F" w:rsidR="009961E2" w:rsidRDefault="009961E2" w:rsidP="00923D58">
      <w:pPr>
        <w:ind w:left="360"/>
        <w:rPr>
          <w:rStyle w:val="Enfasidelicata"/>
          <w:i w:val="0"/>
          <w:iCs w:val="0"/>
          <w:szCs w:val="24"/>
        </w:rPr>
      </w:pPr>
    </w:p>
    <w:p w14:paraId="1F8FAD3E" w14:textId="65F5DDF7" w:rsidR="00F90645" w:rsidRDefault="00F90645" w:rsidP="00923D58">
      <w:pPr>
        <w:ind w:left="360"/>
        <w:rPr>
          <w:rStyle w:val="Enfasidelicata"/>
          <w:i w:val="0"/>
          <w:iCs w:val="0"/>
          <w:szCs w:val="24"/>
        </w:rPr>
      </w:pPr>
    </w:p>
    <w:p w14:paraId="245140A6" w14:textId="5C29D3B4" w:rsidR="00F90645" w:rsidRDefault="00F90645" w:rsidP="00923D58">
      <w:pPr>
        <w:ind w:left="360"/>
        <w:rPr>
          <w:rStyle w:val="Enfasidelicata"/>
          <w:i w:val="0"/>
          <w:iCs w:val="0"/>
          <w:szCs w:val="24"/>
        </w:rPr>
      </w:pPr>
    </w:p>
    <w:p w14:paraId="4BAB9175" w14:textId="0FF81305" w:rsidR="00F90645" w:rsidRDefault="00F90645" w:rsidP="00923D58">
      <w:pPr>
        <w:ind w:left="360"/>
        <w:rPr>
          <w:rStyle w:val="Enfasidelicata"/>
          <w:i w:val="0"/>
          <w:iCs w:val="0"/>
          <w:szCs w:val="24"/>
        </w:rPr>
      </w:pPr>
    </w:p>
    <w:p w14:paraId="3AFE4E4E" w14:textId="490ED59C" w:rsidR="00F90645" w:rsidRDefault="00F90645" w:rsidP="00923D58">
      <w:pPr>
        <w:ind w:left="360"/>
        <w:rPr>
          <w:rStyle w:val="Enfasidelicata"/>
          <w:i w:val="0"/>
          <w:iCs w:val="0"/>
          <w:szCs w:val="24"/>
        </w:rPr>
      </w:pPr>
    </w:p>
    <w:p w14:paraId="5925A241" w14:textId="13CE76A0" w:rsidR="00F90645" w:rsidRDefault="00F90645" w:rsidP="00923D58">
      <w:pPr>
        <w:ind w:left="360"/>
        <w:rPr>
          <w:rStyle w:val="Enfasidelicata"/>
          <w:i w:val="0"/>
          <w:iCs w:val="0"/>
          <w:szCs w:val="24"/>
        </w:rPr>
      </w:pPr>
    </w:p>
    <w:p w14:paraId="6C36A605" w14:textId="77777777" w:rsidR="00417F4B" w:rsidRDefault="00417F4B" w:rsidP="00923D58">
      <w:pPr>
        <w:ind w:left="360"/>
        <w:rPr>
          <w:rStyle w:val="Enfasidelicata"/>
          <w:i w:val="0"/>
          <w:iCs w:val="0"/>
          <w:szCs w:val="24"/>
        </w:rPr>
      </w:pPr>
    </w:p>
    <w:p w14:paraId="48AFA24C" w14:textId="77777777" w:rsidR="00F90645" w:rsidRDefault="00F90645" w:rsidP="00A8618B">
      <w:pPr>
        <w:rPr>
          <w:rStyle w:val="Enfasidelicata"/>
          <w:i w:val="0"/>
          <w:iCs w:val="0"/>
          <w:szCs w:val="24"/>
        </w:rPr>
      </w:pPr>
    </w:p>
    <w:p w14:paraId="7E1118B0" w14:textId="2FE5156D" w:rsidR="00FD6EF9" w:rsidRDefault="001A5FAF" w:rsidP="001A5FAF">
      <w:pPr>
        <w:pStyle w:val="Paragrafoelenco"/>
        <w:numPr>
          <w:ilvl w:val="0"/>
          <w:numId w:val="9"/>
        </w:numPr>
        <w:spacing w:line="240" w:lineRule="auto"/>
        <w:rPr>
          <w:rStyle w:val="Enfasidelicata"/>
          <w:sz w:val="44"/>
          <w:szCs w:val="44"/>
        </w:rPr>
      </w:pPr>
      <w:r w:rsidRPr="001A5FAF">
        <w:rPr>
          <w:rStyle w:val="Enfasidelicata"/>
          <w:sz w:val="44"/>
          <w:szCs w:val="44"/>
        </w:rPr>
        <w:t>SPECIFIC REQUIREMENTS</w:t>
      </w:r>
      <w:r w:rsidR="00B76B18">
        <w:rPr>
          <w:rStyle w:val="Enfasidelicata"/>
          <w:sz w:val="44"/>
          <w:szCs w:val="44"/>
        </w:rPr>
        <w:br/>
      </w:r>
    </w:p>
    <w:p w14:paraId="293417AB" w14:textId="6C69BF84" w:rsidR="00DF3309" w:rsidRDefault="00B76B18" w:rsidP="00DF3309">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sidRPr="00923D58">
        <w:rPr>
          <w:rStyle w:val="Enfasidelicata"/>
          <w:sz w:val="36"/>
          <w:szCs w:val="36"/>
        </w:rPr>
        <w:t>External Interface Requirements</w:t>
      </w:r>
      <w:r w:rsidR="00DF3309">
        <w:rPr>
          <w:rStyle w:val="Enfasidelicata"/>
          <w:sz w:val="36"/>
          <w:szCs w:val="36"/>
        </w:rPr>
        <w:t>:</w:t>
      </w:r>
      <w:r>
        <w:rPr>
          <w:rStyle w:val="Enfasidelicata"/>
          <w:sz w:val="36"/>
          <w:szCs w:val="36"/>
        </w:rPr>
        <w:br/>
      </w:r>
    </w:p>
    <w:p w14:paraId="634709D3" w14:textId="102B1280" w:rsidR="00C03833" w:rsidRDefault="00DF3309" w:rsidP="00C03833">
      <w:pPr>
        <w:pStyle w:val="Paragrafoelenco"/>
        <w:numPr>
          <w:ilvl w:val="1"/>
          <w:numId w:val="22"/>
        </w:numPr>
        <w:spacing w:line="240" w:lineRule="auto"/>
        <w:rPr>
          <w:rStyle w:val="Enfasidelicata"/>
          <w:sz w:val="32"/>
          <w:szCs w:val="32"/>
        </w:rPr>
      </w:pPr>
      <w:r w:rsidRPr="00C03833">
        <w:rPr>
          <w:rStyle w:val="Enfasidelicata"/>
          <w:sz w:val="32"/>
          <w:szCs w:val="32"/>
        </w:rPr>
        <w:t>User Interfaces:</w:t>
      </w:r>
      <w:r w:rsidR="00F90645">
        <w:rPr>
          <w:rStyle w:val="Enfasidelicata"/>
          <w:sz w:val="32"/>
          <w:szCs w:val="32"/>
        </w:rPr>
        <w:br/>
      </w:r>
    </w:p>
    <w:p w14:paraId="7DDB4D30" w14:textId="6C86BE9A" w:rsidR="009961E2" w:rsidRPr="003D153B" w:rsidDel="00B2690D" w:rsidRDefault="00F90645">
      <w:pPr>
        <w:pStyle w:val="Paragrafoelenco"/>
        <w:numPr>
          <w:ilvl w:val="0"/>
          <w:numId w:val="43"/>
        </w:numPr>
        <w:spacing w:line="240" w:lineRule="auto"/>
        <w:jc w:val="both"/>
        <w:rPr>
          <w:del w:id="550" w:author="Cristian Sbrolli" w:date="2020-12-20T12:09:00Z"/>
          <w:rStyle w:val="Enfasidelicata"/>
          <w:sz w:val="36"/>
          <w:szCs w:val="36"/>
          <w:rPrChange w:id="551" w:author="Giorgio Romeo" w:date="2020-12-23T09:51:00Z">
            <w:rPr>
              <w:del w:id="552" w:author="Cristian Sbrolli" w:date="2020-12-20T12:09:00Z"/>
              <w:rStyle w:val="Enfasidelicata"/>
              <w:sz w:val="32"/>
              <w:szCs w:val="32"/>
            </w:rPr>
          </w:rPrChange>
        </w:rPr>
        <w:pPrChange w:id="553" w:author="Giorgio Romeo" w:date="2020-12-23T09:17:00Z">
          <w:pPr>
            <w:pStyle w:val="Paragrafoelenco"/>
            <w:numPr>
              <w:numId w:val="43"/>
            </w:numPr>
            <w:spacing w:line="240" w:lineRule="auto"/>
            <w:ind w:left="1505" w:hanging="360"/>
          </w:pPr>
        </w:pPrChange>
      </w:pPr>
      <w:del w:id="554" w:author="Cristian Sbrolli" w:date="2020-12-20T12:08:00Z">
        <w:r w:rsidRPr="003D153B" w:rsidDel="00B2690D">
          <w:rPr>
            <w:noProof/>
            <w:sz w:val="28"/>
            <w:szCs w:val="28"/>
            <w:rPrChange w:id="555" w:author="Giorgio Romeo" w:date="2020-12-23T09:51:00Z">
              <w:rPr>
                <w:i/>
                <w:iCs/>
                <w:noProof/>
                <w:szCs w:val="24"/>
              </w:rPr>
            </w:rPrChange>
          </w:rPr>
          <w:drawing>
            <wp:anchor distT="0" distB="0" distL="114300" distR="114300" simplePos="0" relativeHeight="251659264" behindDoc="1" locked="0" layoutInCell="1" allowOverlap="1" wp14:anchorId="0CCFAF69" wp14:editId="178086CB">
              <wp:simplePos x="0" y="0"/>
              <wp:positionH relativeFrom="column">
                <wp:posOffset>270510</wp:posOffset>
              </wp:positionH>
              <wp:positionV relativeFrom="paragraph">
                <wp:posOffset>1281430</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00B45AC3" w:rsidRPr="003D153B" w:rsidDel="00B2690D">
          <w:rPr>
            <w:noProof/>
            <w:sz w:val="28"/>
            <w:szCs w:val="28"/>
            <w:rPrChange w:id="556" w:author="Giorgio Romeo" w:date="2020-12-23T09:51:00Z">
              <w:rPr>
                <w:noProof/>
              </w:rPr>
            </w:rPrChange>
          </w:rPr>
          <mc:AlternateContent>
            <mc:Choice Requires="wps">
              <w:drawing>
                <wp:anchor distT="0" distB="0" distL="114300" distR="114300" simplePos="0" relativeHeight="251667456" behindDoc="0" locked="0" layoutInCell="1" allowOverlap="1" wp14:anchorId="66222A5E" wp14:editId="72A3278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794F8FA6" w14:textId="6B50C76B" w:rsidR="00127DBB" w:rsidRPr="00394E50" w:rsidRDefault="00127DBB" w:rsidP="00B920D4">
                              <w:pPr>
                                <w:pStyle w:val="Didascalia"/>
                                <w:jc w:val="center"/>
                                <w:rPr>
                                  <w:noProof/>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2A5E" id="Text Box 7" o:spid="_x0000_s1027" type="#_x0000_t202" style="position:absolute;left:0;text-align:left;margin-left:283.1pt;margin-top:427.35pt;width:198.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794F8FA6" w14:textId="6B50C76B" w:rsidR="00127DBB" w:rsidRPr="00394E50" w:rsidRDefault="00127DBB" w:rsidP="00B920D4">
                        <w:pPr>
                          <w:pStyle w:val="Didascalia"/>
                          <w:jc w:val="center"/>
                          <w:rPr>
                            <w:noProof/>
                            <w:szCs w:val="24"/>
                          </w:rPr>
                        </w:pPr>
                        <w:r>
                          <w:t>Shop selection</w:t>
                        </w:r>
                      </w:p>
                    </w:txbxContent>
                  </v:textbox>
                  <w10:wrap type="topAndBottom"/>
                </v:shape>
              </w:pict>
            </mc:Fallback>
          </mc:AlternateContent>
        </w:r>
        <w:r w:rsidR="00B45AC3" w:rsidRPr="003D153B" w:rsidDel="00B2690D">
          <w:rPr>
            <w:noProof/>
            <w:sz w:val="28"/>
            <w:szCs w:val="28"/>
            <w:rPrChange w:id="557" w:author="Giorgio Romeo" w:date="2020-12-23T09:51:00Z">
              <w:rPr>
                <w:noProof/>
              </w:rPr>
            </w:rPrChange>
          </w:rPr>
          <mc:AlternateContent>
            <mc:Choice Requires="wps">
              <w:drawing>
                <wp:anchor distT="0" distB="0" distL="114300" distR="114300" simplePos="0" relativeHeight="251665408" behindDoc="0" locked="0" layoutInCell="1" allowOverlap="1" wp14:anchorId="4446572E" wp14:editId="2A5E95C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B22C279" w14:textId="554E6737" w:rsidR="00127DBB" w:rsidRPr="00C916B9" w:rsidRDefault="00127DBB" w:rsidP="00B920D4">
                              <w:pPr>
                                <w:pStyle w:val="Didascalia"/>
                                <w:jc w:val="center"/>
                                <w:rPr>
                                  <w:noProof/>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72E" id="Text Box 6" o:spid="_x0000_s1028" type="#_x0000_t202" style="position:absolute;left:0;text-align:left;margin-left:10.6pt;margin-top:425.9pt;width:19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2B22C279" w14:textId="554E6737" w:rsidR="00127DBB" w:rsidRPr="00C916B9" w:rsidRDefault="00127DBB" w:rsidP="00B920D4">
                        <w:pPr>
                          <w:pStyle w:val="Didascalia"/>
                          <w:jc w:val="center"/>
                          <w:rPr>
                            <w:noProof/>
                            <w:szCs w:val="24"/>
                          </w:rPr>
                        </w:pPr>
                        <w:r>
                          <w:t>Home page of the app</w:t>
                        </w:r>
                      </w:p>
                    </w:txbxContent>
                  </v:textbox>
                  <w10:wrap type="topAndBottom"/>
                </v:shape>
              </w:pict>
            </mc:Fallback>
          </mc:AlternateContent>
        </w:r>
        <w:r w:rsidR="00B45AC3" w:rsidRPr="003D153B" w:rsidDel="00B2690D">
          <w:rPr>
            <w:noProof/>
            <w:sz w:val="28"/>
            <w:szCs w:val="28"/>
            <w:rPrChange w:id="558" w:author="Giorgio Romeo" w:date="2020-12-23T09:51:00Z">
              <w:rPr>
                <w:noProof/>
                <w:szCs w:val="24"/>
              </w:rPr>
            </w:rPrChange>
          </w:rPr>
          <w:drawing>
            <wp:anchor distT="0" distB="0" distL="114300" distR="114300" simplePos="0" relativeHeight="251661312" behindDoc="0" locked="0" layoutInCell="1" allowOverlap="1" wp14:anchorId="502C96C5" wp14:editId="78FD8089">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del>
      <w:r w:rsidR="00132955" w:rsidRPr="003D153B">
        <w:rPr>
          <w:rStyle w:val="Enfasidelicata"/>
          <w:i w:val="0"/>
          <w:iCs w:val="0"/>
          <w:sz w:val="28"/>
          <w:szCs w:val="28"/>
          <w:rPrChange w:id="559" w:author="Giorgio Romeo" w:date="2020-12-23T09:51:00Z">
            <w:rPr>
              <w:rStyle w:val="Enfasidelicata"/>
              <w:i w:val="0"/>
              <w:iCs w:val="0"/>
              <w:szCs w:val="24"/>
            </w:rPr>
          </w:rPrChange>
        </w:rPr>
        <w:t>Mobile App</w:t>
      </w:r>
      <w:ins w:id="560" w:author="Giorgio Romeo" w:date="2020-12-23T09:16:00Z">
        <w:r w:rsidR="000A17F5" w:rsidRPr="003D153B">
          <w:rPr>
            <w:rStyle w:val="Enfasidelicata"/>
            <w:i w:val="0"/>
            <w:iCs w:val="0"/>
            <w:sz w:val="28"/>
            <w:szCs w:val="28"/>
            <w:rPrChange w:id="561" w:author="Giorgio Romeo" w:date="2020-12-23T09:51:00Z">
              <w:rPr>
                <w:rStyle w:val="Enfasidelicata"/>
                <w:i w:val="0"/>
                <w:iCs w:val="0"/>
                <w:szCs w:val="24"/>
              </w:rPr>
            </w:rPrChange>
          </w:rPr>
          <w:t>, that</w:t>
        </w:r>
      </w:ins>
      <w:ins w:id="562" w:author="Giorgio Romeo" w:date="2020-12-23T09:11:00Z">
        <w:r w:rsidR="0013257A" w:rsidRPr="003D153B">
          <w:rPr>
            <w:rStyle w:val="Enfasidelicata"/>
            <w:i w:val="0"/>
            <w:iCs w:val="0"/>
            <w:sz w:val="28"/>
            <w:szCs w:val="28"/>
            <w:rPrChange w:id="563" w:author="Giorgio Romeo" w:date="2020-12-23T09:51:00Z">
              <w:rPr>
                <w:rStyle w:val="Enfasidelicata"/>
                <w:i w:val="0"/>
                <w:iCs w:val="0"/>
                <w:szCs w:val="24"/>
              </w:rPr>
            </w:rPrChange>
          </w:rPr>
          <w:t xml:space="preserve"> </w:t>
        </w:r>
      </w:ins>
      <w:del w:id="564" w:author="Giorgio Romeo" w:date="2020-12-23T09:11:00Z">
        <w:r w:rsidR="00881403" w:rsidRPr="003D153B" w:rsidDel="0013257A">
          <w:rPr>
            <w:rStyle w:val="Enfasidelicata"/>
            <w:i w:val="0"/>
            <w:iCs w:val="0"/>
            <w:sz w:val="28"/>
            <w:szCs w:val="28"/>
            <w:rPrChange w:id="565" w:author="Giorgio Romeo" w:date="2020-12-23T09:51:00Z">
              <w:rPr>
                <w:rStyle w:val="Enfasidelicata"/>
                <w:i w:val="0"/>
                <w:iCs w:val="0"/>
                <w:szCs w:val="24"/>
              </w:rPr>
            </w:rPrChange>
          </w:rPr>
          <w:delText>, this</w:delText>
        </w:r>
        <w:r w:rsidR="00132955" w:rsidRPr="003D153B" w:rsidDel="0013257A">
          <w:rPr>
            <w:rStyle w:val="Enfasidelicata"/>
            <w:i w:val="0"/>
            <w:iCs w:val="0"/>
            <w:sz w:val="28"/>
            <w:szCs w:val="28"/>
            <w:rPrChange w:id="566" w:author="Giorgio Romeo" w:date="2020-12-23T09:51:00Z">
              <w:rPr>
                <w:rStyle w:val="Enfasidelicata"/>
                <w:i w:val="0"/>
                <w:iCs w:val="0"/>
                <w:szCs w:val="24"/>
              </w:rPr>
            </w:rPrChange>
          </w:rPr>
          <w:delText xml:space="preserve"> </w:delText>
        </w:r>
      </w:del>
      <w:r w:rsidR="00132955" w:rsidRPr="003D153B">
        <w:rPr>
          <w:rStyle w:val="Enfasidelicata"/>
          <w:i w:val="0"/>
          <w:iCs w:val="0"/>
          <w:sz w:val="28"/>
          <w:szCs w:val="28"/>
          <w:rPrChange w:id="567" w:author="Giorgio Romeo" w:date="2020-12-23T09:51:00Z">
            <w:rPr>
              <w:rStyle w:val="Enfasidelicata"/>
              <w:i w:val="0"/>
              <w:iCs w:val="0"/>
              <w:szCs w:val="24"/>
            </w:rPr>
          </w:rPrChange>
        </w:rPr>
        <w:t>must be easy to use</w:t>
      </w:r>
      <w:del w:id="568" w:author="Giorgio Romeo" w:date="2020-12-23T09:11:00Z">
        <w:r w:rsidR="00132955" w:rsidRPr="003D153B" w:rsidDel="0013257A">
          <w:rPr>
            <w:rStyle w:val="Enfasidelicata"/>
            <w:i w:val="0"/>
            <w:iCs w:val="0"/>
            <w:sz w:val="28"/>
            <w:szCs w:val="28"/>
            <w:rPrChange w:id="569" w:author="Giorgio Romeo" w:date="2020-12-23T09:51:00Z">
              <w:rPr>
                <w:rStyle w:val="Enfasidelicata"/>
                <w:i w:val="0"/>
                <w:iCs w:val="0"/>
                <w:szCs w:val="24"/>
              </w:rPr>
            </w:rPrChange>
          </w:rPr>
          <w:delText>,</w:delText>
        </w:r>
      </w:del>
      <w:r w:rsidR="00132955" w:rsidRPr="003D153B">
        <w:rPr>
          <w:rStyle w:val="Enfasidelicata"/>
          <w:i w:val="0"/>
          <w:iCs w:val="0"/>
          <w:sz w:val="28"/>
          <w:szCs w:val="28"/>
          <w:rPrChange w:id="570" w:author="Giorgio Romeo" w:date="2020-12-23T09:51:00Z">
            <w:rPr>
              <w:rStyle w:val="Enfasidelicata"/>
              <w:i w:val="0"/>
              <w:iCs w:val="0"/>
              <w:szCs w:val="24"/>
            </w:rPr>
          </w:rPrChange>
        </w:rPr>
        <w:t xml:space="preserve"> as it </w:t>
      </w:r>
      <w:r w:rsidR="00307B50" w:rsidRPr="003D153B">
        <w:rPr>
          <w:rStyle w:val="Enfasidelicata"/>
          <w:i w:val="0"/>
          <w:iCs w:val="0"/>
          <w:sz w:val="28"/>
          <w:szCs w:val="28"/>
          <w:rPrChange w:id="571" w:author="Giorgio Romeo" w:date="2020-12-23T09:51:00Z">
            <w:rPr>
              <w:rStyle w:val="Enfasidelicata"/>
              <w:i w:val="0"/>
              <w:iCs w:val="0"/>
              <w:szCs w:val="24"/>
            </w:rPr>
          </w:rPrChange>
        </w:rPr>
        <w:t>will have</w:t>
      </w:r>
      <w:r w:rsidR="00132955" w:rsidRPr="003D153B">
        <w:rPr>
          <w:rStyle w:val="Enfasidelicata"/>
          <w:i w:val="0"/>
          <w:iCs w:val="0"/>
          <w:sz w:val="28"/>
          <w:szCs w:val="28"/>
          <w:rPrChange w:id="572" w:author="Giorgio Romeo" w:date="2020-12-23T09:51:00Z">
            <w:rPr>
              <w:rStyle w:val="Enfasidelicata"/>
              <w:i w:val="0"/>
              <w:iCs w:val="0"/>
              <w:szCs w:val="24"/>
            </w:rPr>
          </w:rPrChange>
        </w:rPr>
        <w:t xml:space="preserve"> to be used from people of all ages, this means that the interface must be very minimal and </w:t>
      </w:r>
      <w:del w:id="573" w:author="Cristian Sbrolli" w:date="2020-12-23T11:33:00Z">
        <w:r w:rsidR="00132955" w:rsidRPr="003D153B" w:rsidDel="00650F3E">
          <w:rPr>
            <w:rStyle w:val="Enfasidelicata"/>
            <w:i w:val="0"/>
            <w:iCs w:val="0"/>
            <w:sz w:val="28"/>
            <w:szCs w:val="28"/>
            <w:rPrChange w:id="574" w:author="Giorgio Romeo" w:date="2020-12-23T09:51:00Z">
              <w:rPr>
                <w:rStyle w:val="Enfasidelicata"/>
                <w:i w:val="0"/>
                <w:iCs w:val="0"/>
                <w:szCs w:val="24"/>
              </w:rPr>
            </w:rPrChange>
          </w:rPr>
          <w:delText>direct</w:delText>
        </w:r>
      </w:del>
      <w:ins w:id="575" w:author="Cristian Sbrolli" w:date="2020-12-23T11:33:00Z">
        <w:r w:rsidR="00650F3E">
          <w:rPr>
            <w:rStyle w:val="Enfasidelicata"/>
            <w:i w:val="0"/>
            <w:iCs w:val="0"/>
            <w:sz w:val="28"/>
            <w:szCs w:val="28"/>
          </w:rPr>
          <w:t>intuitive</w:t>
        </w:r>
      </w:ins>
      <w:r w:rsidR="003A6295" w:rsidRPr="003D153B">
        <w:rPr>
          <w:rStyle w:val="Enfasidelicata"/>
          <w:i w:val="0"/>
          <w:iCs w:val="0"/>
          <w:sz w:val="28"/>
          <w:szCs w:val="28"/>
          <w:rPrChange w:id="576" w:author="Giorgio Romeo" w:date="2020-12-23T09:51:00Z">
            <w:rPr>
              <w:rStyle w:val="Enfasidelicata"/>
              <w:i w:val="0"/>
              <w:iCs w:val="0"/>
              <w:szCs w:val="24"/>
            </w:rPr>
          </w:rPrChange>
        </w:rPr>
        <w:t>. The app will allow virtual users to get a ticket, book visits, as well as monitor their tickets and visit</w:t>
      </w:r>
      <w:r w:rsidR="00C46FED" w:rsidRPr="003D153B">
        <w:rPr>
          <w:rStyle w:val="Enfasidelicata"/>
          <w:i w:val="0"/>
          <w:iCs w:val="0"/>
          <w:sz w:val="28"/>
          <w:szCs w:val="28"/>
          <w:rPrChange w:id="577" w:author="Giorgio Romeo" w:date="2020-12-23T09:51:00Z">
            <w:rPr>
              <w:rStyle w:val="Enfasidelicata"/>
              <w:i w:val="0"/>
              <w:iCs w:val="0"/>
              <w:szCs w:val="24"/>
            </w:rPr>
          </w:rPrChange>
        </w:rPr>
        <w:t xml:space="preserve">s, </w:t>
      </w:r>
      <w:r w:rsidR="00BB10B8" w:rsidRPr="003D153B">
        <w:rPr>
          <w:rStyle w:val="Enfasidelicata"/>
          <w:i w:val="0"/>
          <w:iCs w:val="0"/>
          <w:sz w:val="28"/>
          <w:szCs w:val="28"/>
          <w:rPrChange w:id="578" w:author="Giorgio Romeo" w:date="2020-12-23T09:51:00Z">
            <w:rPr>
              <w:rStyle w:val="Enfasidelicata"/>
              <w:i w:val="0"/>
              <w:iCs w:val="0"/>
              <w:szCs w:val="24"/>
            </w:rPr>
          </w:rPrChange>
        </w:rPr>
        <w:t xml:space="preserve">either if the virtual user has an account </w:t>
      </w:r>
      <w:r w:rsidR="003865BD" w:rsidRPr="003D153B">
        <w:rPr>
          <w:rStyle w:val="Enfasidelicata"/>
          <w:i w:val="0"/>
          <w:iCs w:val="0"/>
          <w:sz w:val="28"/>
          <w:szCs w:val="28"/>
          <w:rPrChange w:id="579" w:author="Giorgio Romeo" w:date="2020-12-23T09:51:00Z">
            <w:rPr>
              <w:rStyle w:val="Enfasidelicata"/>
              <w:i w:val="0"/>
              <w:iCs w:val="0"/>
              <w:szCs w:val="24"/>
            </w:rPr>
          </w:rPrChange>
        </w:rPr>
        <w:t>or not. If user does not login, the app will just consider him as a guest</w:t>
      </w:r>
      <w:r w:rsidR="000A44A8" w:rsidRPr="003D153B">
        <w:rPr>
          <w:rStyle w:val="Enfasidelicata"/>
          <w:i w:val="0"/>
          <w:iCs w:val="0"/>
          <w:sz w:val="28"/>
          <w:szCs w:val="28"/>
          <w:rPrChange w:id="580" w:author="Giorgio Romeo" w:date="2020-12-23T09:51:00Z">
            <w:rPr>
              <w:rStyle w:val="Enfasidelicata"/>
              <w:i w:val="0"/>
              <w:iCs w:val="0"/>
              <w:szCs w:val="24"/>
            </w:rPr>
          </w:rPrChange>
        </w:rPr>
        <w:t>.</w:t>
      </w:r>
      <w:r w:rsidR="001F6074" w:rsidRPr="003D153B">
        <w:rPr>
          <w:rStyle w:val="Enfasidelicata"/>
          <w:i w:val="0"/>
          <w:iCs w:val="0"/>
          <w:sz w:val="28"/>
          <w:szCs w:val="28"/>
          <w:rPrChange w:id="581" w:author="Giorgio Romeo" w:date="2020-12-23T09:51:00Z">
            <w:rPr>
              <w:rStyle w:val="Enfasidelicata"/>
              <w:i w:val="0"/>
              <w:iCs w:val="0"/>
              <w:szCs w:val="24"/>
            </w:rPr>
          </w:rPrChange>
        </w:rPr>
        <w:t xml:space="preserve"> </w:t>
      </w:r>
      <w:del w:id="582" w:author="Cristian Sbrolli" w:date="2020-12-20T12:09:00Z">
        <w:r w:rsidR="009961E2" w:rsidRPr="003D153B" w:rsidDel="00B2690D">
          <w:rPr>
            <w:rStyle w:val="Enfasidelicata"/>
            <w:i w:val="0"/>
            <w:iCs w:val="0"/>
            <w:sz w:val="28"/>
            <w:szCs w:val="28"/>
            <w:rPrChange w:id="583" w:author="Giorgio Romeo" w:date="2020-12-23T09:51:00Z">
              <w:rPr>
                <w:rStyle w:val="Enfasidelicata"/>
                <w:i w:val="0"/>
                <w:iCs w:val="0"/>
                <w:szCs w:val="24"/>
              </w:rPr>
            </w:rPrChange>
          </w:rPr>
          <w:br/>
        </w:r>
        <w:r w:rsidR="001F6074" w:rsidRPr="003D153B" w:rsidDel="00B2690D">
          <w:rPr>
            <w:rStyle w:val="Enfasidelicata"/>
            <w:i w:val="0"/>
            <w:iCs w:val="0"/>
            <w:sz w:val="28"/>
            <w:szCs w:val="28"/>
            <w:rPrChange w:id="584" w:author="Giorgio Romeo" w:date="2020-12-23T09:51:00Z">
              <w:rPr>
                <w:rStyle w:val="Enfasidelicata"/>
                <w:i w:val="0"/>
                <w:iCs w:val="0"/>
                <w:szCs w:val="24"/>
              </w:rPr>
            </w:rPrChange>
          </w:rPr>
          <w:delText>Here we can see some</w:delText>
        </w:r>
        <w:r w:rsidR="00C208EB" w:rsidRPr="003D153B" w:rsidDel="00B2690D">
          <w:rPr>
            <w:rStyle w:val="Enfasidelicata"/>
            <w:i w:val="0"/>
            <w:iCs w:val="0"/>
            <w:sz w:val="28"/>
            <w:szCs w:val="28"/>
            <w:rPrChange w:id="585" w:author="Giorgio Romeo" w:date="2020-12-23T09:51:00Z">
              <w:rPr>
                <w:rStyle w:val="Enfasidelicata"/>
                <w:i w:val="0"/>
                <w:iCs w:val="0"/>
                <w:szCs w:val="24"/>
              </w:rPr>
            </w:rPrChange>
          </w:rPr>
          <w:delText xml:space="preserve"> draft</w:delText>
        </w:r>
        <w:r w:rsidR="001F6074" w:rsidRPr="003D153B" w:rsidDel="00B2690D">
          <w:rPr>
            <w:rStyle w:val="Enfasidelicata"/>
            <w:i w:val="0"/>
            <w:iCs w:val="0"/>
            <w:sz w:val="28"/>
            <w:szCs w:val="28"/>
            <w:rPrChange w:id="586" w:author="Giorgio Romeo" w:date="2020-12-23T09:51:00Z">
              <w:rPr>
                <w:rStyle w:val="Enfasidelicata"/>
                <w:i w:val="0"/>
                <w:iCs w:val="0"/>
                <w:szCs w:val="24"/>
              </w:rPr>
            </w:rPrChange>
          </w:rPr>
          <w:delText xml:space="preserve"> mockups</w:delText>
        </w:r>
        <w:r w:rsidRPr="003D153B" w:rsidDel="00B2690D">
          <w:rPr>
            <w:rStyle w:val="Rimandonotaapidipagina"/>
            <w:sz w:val="28"/>
            <w:szCs w:val="28"/>
            <w:rPrChange w:id="587" w:author="Giorgio Romeo" w:date="2020-12-23T09:51:00Z">
              <w:rPr>
                <w:rStyle w:val="Rimandonotaapidipagina"/>
                <w:szCs w:val="24"/>
              </w:rPr>
            </w:rPrChange>
          </w:rPr>
          <w:footnoteReference w:id="1"/>
        </w:r>
        <w:r w:rsidR="00C208EB" w:rsidRPr="003D153B" w:rsidDel="00B2690D">
          <w:rPr>
            <w:rStyle w:val="Enfasidelicata"/>
            <w:i w:val="0"/>
            <w:iCs w:val="0"/>
            <w:sz w:val="28"/>
            <w:szCs w:val="28"/>
            <w:rPrChange w:id="591" w:author="Giorgio Romeo" w:date="2020-12-23T09:51:00Z">
              <w:rPr>
                <w:rStyle w:val="Enfasidelicata"/>
                <w:i w:val="0"/>
                <w:iCs w:val="0"/>
                <w:szCs w:val="24"/>
              </w:rPr>
            </w:rPrChange>
          </w:rPr>
          <w:delText xml:space="preserve"> with </w:delText>
        </w:r>
        <w:r w:rsidR="007C5236" w:rsidRPr="003D153B" w:rsidDel="00B2690D">
          <w:rPr>
            <w:rStyle w:val="Enfasidelicata"/>
            <w:i w:val="0"/>
            <w:iCs w:val="0"/>
            <w:sz w:val="28"/>
            <w:szCs w:val="28"/>
            <w:rPrChange w:id="592" w:author="Giorgio Romeo" w:date="2020-12-23T09:51:00Z">
              <w:rPr>
                <w:rStyle w:val="Enfasidelicata"/>
                <w:i w:val="0"/>
                <w:iCs w:val="0"/>
                <w:szCs w:val="24"/>
              </w:rPr>
            </w:rPrChange>
          </w:rPr>
          <w:delText>colours and graphics not optimized</w:delText>
        </w:r>
        <w:r w:rsidR="00496130" w:rsidRPr="003D153B" w:rsidDel="00B2690D">
          <w:rPr>
            <w:rStyle w:val="Enfasidelicata"/>
            <w:i w:val="0"/>
            <w:iCs w:val="0"/>
            <w:sz w:val="28"/>
            <w:szCs w:val="28"/>
            <w:rPrChange w:id="593" w:author="Giorgio Romeo" w:date="2020-12-23T09:51:00Z">
              <w:rPr>
                <w:rStyle w:val="Enfasidelicata"/>
                <w:i w:val="0"/>
                <w:iCs w:val="0"/>
                <w:szCs w:val="24"/>
              </w:rPr>
            </w:rPrChange>
          </w:rPr>
          <w:delText>:</w:delText>
        </w:r>
        <w:r w:rsidRPr="003D153B" w:rsidDel="00B2690D">
          <w:rPr>
            <w:rStyle w:val="Enfasidelicata"/>
            <w:i w:val="0"/>
            <w:iCs w:val="0"/>
            <w:sz w:val="28"/>
            <w:szCs w:val="28"/>
            <w:rPrChange w:id="594" w:author="Giorgio Romeo" w:date="2020-12-23T09:51:00Z">
              <w:rPr>
                <w:rStyle w:val="Enfasidelicata"/>
                <w:i w:val="0"/>
                <w:iCs w:val="0"/>
                <w:szCs w:val="24"/>
              </w:rPr>
            </w:rPrChange>
          </w:rPr>
          <w:br/>
        </w:r>
        <w:r w:rsidR="009961E2" w:rsidRPr="003D153B" w:rsidDel="00B2690D">
          <w:rPr>
            <w:rStyle w:val="Enfasidelicata"/>
            <w:i w:val="0"/>
            <w:iCs w:val="0"/>
            <w:sz w:val="28"/>
            <w:szCs w:val="28"/>
            <w:rPrChange w:id="595" w:author="Giorgio Romeo" w:date="2020-12-23T09:51:00Z">
              <w:rPr>
                <w:rStyle w:val="Enfasidelicata"/>
                <w:i w:val="0"/>
                <w:iCs w:val="0"/>
                <w:szCs w:val="24"/>
              </w:rPr>
            </w:rPrChange>
          </w:rPr>
          <w:br/>
        </w:r>
      </w:del>
    </w:p>
    <w:p w14:paraId="1819572C" w14:textId="404C6979" w:rsidR="00B45AC3" w:rsidRPr="003D153B" w:rsidDel="00B2690D" w:rsidRDefault="00B45AC3">
      <w:pPr>
        <w:pStyle w:val="Paragrafoelenco"/>
        <w:numPr>
          <w:ilvl w:val="0"/>
          <w:numId w:val="43"/>
        </w:numPr>
        <w:spacing w:line="240" w:lineRule="auto"/>
        <w:jc w:val="both"/>
        <w:rPr>
          <w:del w:id="596" w:author="Cristian Sbrolli" w:date="2020-12-20T12:09:00Z"/>
          <w:rStyle w:val="Enfasidelicata"/>
          <w:i w:val="0"/>
          <w:iCs w:val="0"/>
          <w:sz w:val="28"/>
          <w:szCs w:val="28"/>
          <w:rPrChange w:id="597" w:author="Giorgio Romeo" w:date="2020-12-23T09:51:00Z">
            <w:rPr>
              <w:del w:id="598" w:author="Cristian Sbrolli" w:date="2020-12-20T12:09:00Z"/>
              <w:rStyle w:val="Enfasidelicata"/>
              <w:i w:val="0"/>
              <w:iCs w:val="0"/>
              <w:szCs w:val="24"/>
            </w:rPr>
          </w:rPrChange>
        </w:rPr>
        <w:pPrChange w:id="599" w:author="Giorgio Romeo" w:date="2020-12-23T09:17:00Z">
          <w:pPr>
            <w:pStyle w:val="Paragrafoelenco"/>
            <w:spacing w:line="240" w:lineRule="auto"/>
            <w:ind w:left="1505"/>
          </w:pPr>
        </w:pPrChange>
      </w:pPr>
    </w:p>
    <w:p w14:paraId="23A51B0A" w14:textId="46B51134" w:rsidR="00F95DA5" w:rsidRPr="003D153B" w:rsidDel="00B2690D" w:rsidRDefault="00F90645">
      <w:pPr>
        <w:pStyle w:val="Paragrafoelenco"/>
        <w:numPr>
          <w:ilvl w:val="0"/>
          <w:numId w:val="43"/>
        </w:numPr>
        <w:spacing w:line="240" w:lineRule="auto"/>
        <w:jc w:val="both"/>
        <w:rPr>
          <w:del w:id="600" w:author="Cristian Sbrolli" w:date="2020-12-20T12:10:00Z"/>
          <w:rStyle w:val="Enfasidelicata"/>
          <w:sz w:val="28"/>
          <w:szCs w:val="28"/>
          <w:rPrChange w:id="601" w:author="Giorgio Romeo" w:date="2020-12-23T09:51:00Z">
            <w:rPr>
              <w:del w:id="602" w:author="Cristian Sbrolli" w:date="2020-12-20T12:10:00Z"/>
              <w:rStyle w:val="Enfasidelicata"/>
              <w:szCs w:val="24"/>
            </w:rPr>
          </w:rPrChange>
        </w:rPr>
        <w:pPrChange w:id="603" w:author="Giorgio Romeo" w:date="2020-12-23T09:17:00Z">
          <w:pPr>
            <w:spacing w:line="240" w:lineRule="auto"/>
            <w:ind w:left="720"/>
          </w:pPr>
        </w:pPrChange>
      </w:pPr>
      <w:r w:rsidRPr="003D153B">
        <w:rPr>
          <w:noProof/>
          <w:sz w:val="28"/>
          <w:szCs w:val="28"/>
          <w:rPrChange w:id="604" w:author="Giorgio Romeo" w:date="2020-12-23T09:51:00Z">
            <w:rPr>
              <w:i/>
              <w:iCs/>
              <w:noProof/>
            </w:rPr>
          </w:rPrChange>
        </w:rPr>
        <mc:AlternateContent>
          <mc:Choice Requires="wps">
            <w:drawing>
              <wp:anchor distT="0" distB="0" distL="114300" distR="114300" simplePos="0" relativeHeight="251677696" behindDoc="0" locked="0" layoutInCell="1" allowOverlap="1" wp14:anchorId="7680DB12" wp14:editId="57EAAFB2">
                <wp:simplePos x="0" y="0"/>
                <wp:positionH relativeFrom="margin">
                  <wp:posOffset>3823915</wp:posOffset>
                </wp:positionH>
                <wp:positionV relativeFrom="paragraph">
                  <wp:posOffset>8135123</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70A33F65" w14:textId="0F7AD6F0" w:rsidR="00127DBB" w:rsidRPr="00F45241" w:rsidRDefault="00127DBB" w:rsidP="00D01022">
                            <w:pPr>
                              <w:pStyle w:val="Didascalia"/>
                              <w:jc w:val="center"/>
                              <w:rPr>
                                <w:noProof/>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DB12" id="Text Box 15" o:spid="_x0000_s1029" type="#_x0000_t202" style="position:absolute;left:0;text-align:left;margin-left:301.1pt;margin-top:640.55pt;width:175.1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" stroked="f">
                <v:textbox style="mso-fit-shape-to-text:t" inset="0,0,0,0">
                  <w:txbxContent>
                    <w:p w14:paraId="70A33F65" w14:textId="0F7AD6F0" w:rsidR="00127DBB" w:rsidRPr="00F45241" w:rsidRDefault="00127DBB" w:rsidP="00D01022">
                      <w:pPr>
                        <w:pStyle w:val="Didascalia"/>
                        <w:jc w:val="center"/>
                        <w:rPr>
                          <w:noProof/>
                          <w:szCs w:val="24"/>
                        </w:rPr>
                      </w:pPr>
                      <w:r>
                        <w:t>book a visit as registered user</w:t>
                      </w:r>
                    </w:p>
                  </w:txbxContent>
                </v:textbox>
                <w10:wrap anchorx="margin"/>
              </v:shape>
            </w:pict>
          </mc:Fallback>
        </mc:AlternateContent>
      </w:r>
      <w:del w:id="605" w:author="Cristian Sbrolli" w:date="2020-12-20T12:08:00Z">
        <w:r w:rsidRPr="003D153B" w:rsidDel="00B2690D">
          <w:rPr>
            <w:noProof/>
            <w:sz w:val="28"/>
            <w:szCs w:val="28"/>
            <w:rPrChange w:id="606" w:author="Giorgio Romeo" w:date="2020-12-23T09:51:00Z">
              <w:rPr>
                <w:noProof/>
              </w:rPr>
            </w:rPrChange>
          </w:rPr>
          <w:drawing>
            <wp:anchor distT="0" distB="0" distL="114300" distR="114300" simplePos="0" relativeHeight="251675648" behindDoc="0" locked="0" layoutInCell="1" allowOverlap="1" wp14:anchorId="50E1E523" wp14:editId="2393C511">
              <wp:simplePos x="0" y="0"/>
              <wp:positionH relativeFrom="column">
                <wp:posOffset>3789928</wp:posOffset>
              </wp:positionH>
              <wp:positionV relativeFrom="paragraph">
                <wp:posOffset>4425812</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del>
      <w:r w:rsidRPr="003D153B">
        <w:rPr>
          <w:noProof/>
          <w:sz w:val="28"/>
          <w:szCs w:val="28"/>
          <w:rPrChange w:id="607" w:author="Giorgio Romeo" w:date="2020-12-23T09:51:00Z">
            <w:rPr>
              <w:noProof/>
            </w:rPr>
          </w:rPrChange>
        </w:rPr>
        <mc:AlternateContent>
          <mc:Choice Requires="wps">
            <w:drawing>
              <wp:anchor distT="0" distB="0" distL="114300" distR="114300" simplePos="0" relativeHeight="251674624" behindDoc="0" locked="0" layoutInCell="1" allowOverlap="1" wp14:anchorId="3DBF00EA" wp14:editId="467175CF">
                <wp:simplePos x="0" y="0"/>
                <wp:positionH relativeFrom="column">
                  <wp:posOffset>267335</wp:posOffset>
                </wp:positionH>
                <wp:positionV relativeFrom="paragraph">
                  <wp:posOffset>8136614</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352947BE" w14:textId="23F0D88D" w:rsidR="00127DBB" w:rsidRPr="00B70500" w:rsidRDefault="00127DBB" w:rsidP="00D01022">
                            <w:pPr>
                              <w:pStyle w:val="Didascalia"/>
                              <w:jc w:val="center"/>
                              <w:rPr>
                                <w:noProof/>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00EA" id="Text Box 13" o:spid="_x0000_s1030" type="#_x0000_t202" style="position:absolute;left:0;text-align:left;margin-left:21.05pt;margin-top:640.7pt;width:174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" stroked="f">
                <v:textbox style="mso-fit-shape-to-text:t" inset="0,0,0,0">
                  <w:txbxContent>
                    <w:p w14:paraId="352947BE" w14:textId="23F0D88D" w:rsidR="00127DBB" w:rsidRPr="00B70500" w:rsidRDefault="00127DBB" w:rsidP="00D01022">
                      <w:pPr>
                        <w:pStyle w:val="Didascalia"/>
                        <w:jc w:val="center"/>
                        <w:rPr>
                          <w:noProof/>
                          <w:szCs w:val="24"/>
                        </w:rPr>
                      </w:pPr>
                      <w:r>
                        <w:t>book a visit as Guest</w:t>
                      </w:r>
                    </w:p>
                  </w:txbxContent>
                </v:textbox>
              </v:shape>
            </w:pict>
          </mc:Fallback>
        </mc:AlternateContent>
      </w:r>
      <w:del w:id="608" w:author="Cristian Sbrolli" w:date="2020-12-20T12:08:00Z">
        <w:r w:rsidRPr="003D153B" w:rsidDel="00B2690D">
          <w:rPr>
            <w:noProof/>
            <w:sz w:val="28"/>
            <w:szCs w:val="28"/>
            <w:rPrChange w:id="609" w:author="Giorgio Romeo" w:date="2020-12-23T09:51:00Z">
              <w:rPr>
                <w:noProof/>
              </w:rPr>
            </w:rPrChange>
          </w:rPr>
          <mc:AlternateContent>
            <mc:Choice Requires="wps">
              <w:drawing>
                <wp:anchor distT="0" distB="0" distL="114300" distR="114300" simplePos="0" relativeHeight="251669504" behindDoc="0" locked="0" layoutInCell="1" allowOverlap="1" wp14:anchorId="5BB0E2B8" wp14:editId="47B16CD4">
                  <wp:simplePos x="0" y="0"/>
                  <wp:positionH relativeFrom="margin">
                    <wp:posOffset>252454</wp:posOffset>
                  </wp:positionH>
                  <wp:positionV relativeFrom="paragraph">
                    <wp:posOffset>4254500</wp:posOffset>
                  </wp:positionV>
                  <wp:extent cx="2505456" cy="292608"/>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505456" cy="292608"/>
                          </a:xfrm>
                          <a:prstGeom prst="rect">
                            <a:avLst/>
                          </a:prstGeom>
                          <a:solidFill>
                            <a:prstClr val="white"/>
                          </a:solidFill>
                          <a:ln>
                            <a:noFill/>
                          </a:ln>
                        </wps:spPr>
                        <wps:txbx>
                          <w:txbxContent>
                            <w:p w14:paraId="1416F928" w14:textId="138269DD" w:rsidR="00127DBB" w:rsidRPr="00126B00" w:rsidRDefault="00127DBB" w:rsidP="00B920D4">
                              <w:pPr>
                                <w:pStyle w:val="Didascalia"/>
                                <w:jc w:val="center"/>
                                <w:rPr>
                                  <w:noProof/>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B0E2B8" id="Text Box 8" o:spid="_x0000_s1031" type="#_x0000_t202" style="position:absolute;left:0;text-align:left;margin-left:19.9pt;margin-top:335pt;width:197.3pt;height:23.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" stroked="f">
                  <v:textbox style="mso-fit-shape-to-text:t" inset="0,0,0,0">
                    <w:txbxContent>
                      <w:p w14:paraId="1416F928" w14:textId="138269DD" w:rsidR="00127DBB" w:rsidRPr="00126B00" w:rsidRDefault="00127DBB" w:rsidP="00B920D4">
                        <w:pPr>
                          <w:pStyle w:val="Didascalia"/>
                          <w:jc w:val="center"/>
                          <w:rPr>
                            <w:noProof/>
                            <w:szCs w:val="24"/>
                          </w:rPr>
                        </w:pPr>
                        <w:r>
                          <w:t>Ticket proposal</w:t>
                        </w:r>
                      </w:p>
                    </w:txbxContent>
                  </v:textbox>
                  <w10:wrap type="topAndBottom" anchorx="margin"/>
                </v:shape>
              </w:pict>
            </mc:Fallback>
          </mc:AlternateContent>
        </w:r>
        <w:r w:rsidRPr="003D153B" w:rsidDel="00B2690D">
          <w:rPr>
            <w:noProof/>
            <w:sz w:val="28"/>
            <w:szCs w:val="28"/>
            <w:rPrChange w:id="610" w:author="Giorgio Romeo" w:date="2020-12-23T09:51:00Z">
              <w:rPr>
                <w:noProof/>
              </w:rPr>
            </w:rPrChange>
          </w:rPr>
          <mc:AlternateContent>
            <mc:Choice Requires="wps">
              <w:drawing>
                <wp:anchor distT="0" distB="0" distL="114300" distR="114300" simplePos="0" relativeHeight="251671552" behindDoc="1" locked="0" layoutInCell="1" allowOverlap="1" wp14:anchorId="22C5DCF2" wp14:editId="774239CF">
                  <wp:simplePos x="0" y="0"/>
                  <wp:positionH relativeFrom="margin">
                    <wp:posOffset>3712596</wp:posOffset>
                  </wp:positionH>
                  <wp:positionV relativeFrom="paragraph">
                    <wp:posOffset>4253230</wp:posOffset>
                  </wp:positionV>
                  <wp:extent cx="2472055" cy="635"/>
                  <wp:effectExtent l="0" t="0" r="4445"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C5092AD" w14:textId="4E598F9A" w:rsidR="00127DBB" w:rsidRPr="00CE15D9" w:rsidRDefault="00127DBB" w:rsidP="00B920D4">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DCF2" id="Text Box 9" o:spid="_x0000_s1032" type="#_x0000_t202" style="position:absolute;left:0;text-align:left;margin-left:292.35pt;margin-top:334.9pt;width:194.65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" stroked="f">
                  <v:textbox style="mso-fit-shape-to-text:t" inset="0,0,0,0">
                    <w:txbxContent>
                      <w:p w14:paraId="0C5092AD" w14:textId="4E598F9A" w:rsidR="00127DBB" w:rsidRPr="00CE15D9" w:rsidRDefault="00127DBB" w:rsidP="00B920D4">
                        <w:pPr>
                          <w:pStyle w:val="Didascalia"/>
                          <w:jc w:val="center"/>
                          <w:rPr>
                            <w:noProof/>
                          </w:rPr>
                        </w:pPr>
                        <w:r>
                          <w:t>Ticket Confirmation</w:t>
                        </w:r>
                      </w:p>
                    </w:txbxContent>
                  </v:textbox>
                  <w10:wrap type="topAndBottom" anchorx="margin"/>
                </v:shape>
              </w:pict>
            </mc:Fallback>
          </mc:AlternateContent>
        </w:r>
        <w:r w:rsidRPr="003D153B" w:rsidDel="00B2690D">
          <w:rPr>
            <w:noProof/>
            <w:sz w:val="28"/>
            <w:szCs w:val="28"/>
            <w:rPrChange w:id="611" w:author="Giorgio Romeo" w:date="2020-12-23T09:51:00Z">
              <w:rPr>
                <w:noProof/>
              </w:rPr>
            </w:rPrChange>
          </w:rPr>
          <w:drawing>
            <wp:anchor distT="0" distB="0" distL="114300" distR="114300" simplePos="0" relativeHeight="251672576" behindDoc="0" locked="0" layoutInCell="1" allowOverlap="1" wp14:anchorId="792670F6" wp14:editId="355B4566">
              <wp:simplePos x="0" y="0"/>
              <wp:positionH relativeFrom="margin">
                <wp:posOffset>323215</wp:posOffset>
              </wp:positionH>
              <wp:positionV relativeFrom="paragraph">
                <wp:posOffset>4425315</wp:posOffset>
              </wp:positionV>
              <wp:extent cx="2209800" cy="3706804"/>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209800" cy="3706804"/>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612" w:author="Giorgio Romeo" w:date="2020-12-23T09:51:00Z">
              <w:rPr>
                <w:noProof/>
              </w:rPr>
            </w:rPrChange>
          </w:rPr>
          <w:drawing>
            <wp:anchor distT="0" distB="0" distL="114300" distR="114300" simplePos="0" relativeHeight="251660288" behindDoc="0" locked="0" layoutInCell="1" allowOverlap="1" wp14:anchorId="66B4B8DA" wp14:editId="3738348E">
              <wp:simplePos x="0" y="0"/>
              <wp:positionH relativeFrom="margin">
                <wp:posOffset>3730625</wp:posOffset>
              </wp:positionH>
              <wp:positionV relativeFrom="paragraph">
                <wp:posOffset>483235</wp:posOffset>
              </wp:positionV>
              <wp:extent cx="2336800" cy="3855720"/>
              <wp:effectExtent l="0" t="0" r="6350" b="0"/>
              <wp:wrapTopAndBottom/>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613" w:author="Giorgio Romeo" w:date="2020-12-23T09:51:00Z">
              <w:rPr>
                <w:noProof/>
              </w:rPr>
            </w:rPrChange>
          </w:rPr>
          <w:drawing>
            <wp:anchor distT="0" distB="0" distL="114300" distR="114300" simplePos="0" relativeHeight="251663360" behindDoc="0" locked="0" layoutInCell="1" allowOverlap="1" wp14:anchorId="727ACF87" wp14:editId="63D400F0">
              <wp:simplePos x="0" y="0"/>
              <wp:positionH relativeFrom="margin">
                <wp:posOffset>304800</wp:posOffset>
              </wp:positionH>
              <wp:positionV relativeFrom="paragraph">
                <wp:posOffset>409575</wp:posOffset>
              </wp:positionV>
              <wp:extent cx="2385695" cy="38944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del>
      <w:r w:rsidR="00E5360E" w:rsidRPr="003D153B">
        <w:rPr>
          <w:rStyle w:val="Enfasidelicata"/>
          <w:i w:val="0"/>
          <w:iCs w:val="0"/>
          <w:sz w:val="28"/>
          <w:szCs w:val="28"/>
          <w:rPrChange w:id="614" w:author="Giorgio Romeo" w:date="2020-12-23T09:51:00Z">
            <w:rPr>
              <w:rStyle w:val="Enfasidelicata"/>
              <w:i w:val="0"/>
              <w:iCs w:val="0"/>
              <w:szCs w:val="24"/>
            </w:rPr>
          </w:rPrChange>
        </w:rPr>
        <w:t xml:space="preserve">The </w:t>
      </w:r>
      <w:r w:rsidR="00B94B8F" w:rsidRPr="003D153B">
        <w:rPr>
          <w:rStyle w:val="Enfasidelicata"/>
          <w:i w:val="0"/>
          <w:iCs w:val="0"/>
          <w:sz w:val="28"/>
          <w:szCs w:val="28"/>
          <w:rPrChange w:id="615" w:author="Giorgio Romeo" w:date="2020-12-23T09:51:00Z">
            <w:rPr>
              <w:rStyle w:val="Enfasidelicata"/>
              <w:i w:val="0"/>
              <w:iCs w:val="0"/>
              <w:szCs w:val="24"/>
            </w:rPr>
          </w:rPrChange>
        </w:rPr>
        <w:t xml:space="preserve">app will allow user to define first either the shop or the </w:t>
      </w:r>
      <w:r w:rsidR="00F057DC" w:rsidRPr="003D153B">
        <w:rPr>
          <w:rStyle w:val="Enfasidelicata"/>
          <w:i w:val="0"/>
          <w:iCs w:val="0"/>
          <w:sz w:val="28"/>
          <w:szCs w:val="28"/>
          <w:rPrChange w:id="616" w:author="Giorgio Romeo" w:date="2020-12-23T09:51:00Z">
            <w:rPr>
              <w:rStyle w:val="Enfasidelicata"/>
              <w:i w:val="0"/>
              <w:iCs w:val="0"/>
              <w:szCs w:val="24"/>
            </w:rPr>
          </w:rPrChange>
        </w:rPr>
        <w:t>date and time, in the case</w:t>
      </w:r>
      <w:r w:rsidR="00B45AC3" w:rsidRPr="003D153B">
        <w:rPr>
          <w:rStyle w:val="Enfasidelicata"/>
          <w:i w:val="0"/>
          <w:iCs w:val="0"/>
          <w:sz w:val="28"/>
          <w:szCs w:val="28"/>
          <w:rPrChange w:id="617" w:author="Giorgio Romeo" w:date="2020-12-23T09:51:00Z">
            <w:rPr>
              <w:rStyle w:val="Enfasidelicata"/>
              <w:i w:val="0"/>
              <w:iCs w:val="0"/>
              <w:szCs w:val="24"/>
            </w:rPr>
          </w:rPrChange>
        </w:rPr>
        <w:t xml:space="preserve"> </w:t>
      </w:r>
      <w:r w:rsidR="00F057DC" w:rsidRPr="003D153B">
        <w:rPr>
          <w:rStyle w:val="Enfasidelicata"/>
          <w:i w:val="0"/>
          <w:iCs w:val="0"/>
          <w:sz w:val="28"/>
          <w:szCs w:val="28"/>
          <w:rPrChange w:id="618" w:author="Giorgio Romeo" w:date="2020-12-23T09:51:00Z">
            <w:rPr>
              <w:rStyle w:val="Enfasidelicata"/>
              <w:i w:val="0"/>
              <w:iCs w:val="0"/>
              <w:szCs w:val="24"/>
            </w:rPr>
          </w:rPrChange>
        </w:rPr>
        <w:t>of  “Book a visit”</w:t>
      </w:r>
      <w:ins w:id="619" w:author="Cristian Sbrolli" w:date="2020-12-20T12:09:00Z">
        <w:r w:rsidR="00B2690D" w:rsidRPr="003D153B">
          <w:rPr>
            <w:rStyle w:val="Enfasidelicata"/>
            <w:i w:val="0"/>
            <w:iCs w:val="0"/>
            <w:sz w:val="28"/>
            <w:szCs w:val="28"/>
            <w:rPrChange w:id="620" w:author="Giorgio Romeo" w:date="2020-12-23T09:51:00Z">
              <w:rPr>
                <w:rStyle w:val="Enfasidelicata"/>
                <w:i w:val="0"/>
                <w:iCs w:val="0"/>
                <w:szCs w:val="24"/>
              </w:rPr>
            </w:rPrChange>
          </w:rPr>
          <w:t>.</w:t>
        </w:r>
      </w:ins>
      <w:del w:id="621" w:author="Cristian Sbrolli" w:date="2020-12-20T12:09:00Z">
        <w:r w:rsidR="00F057DC" w:rsidRPr="003D153B" w:rsidDel="00B2690D">
          <w:rPr>
            <w:rStyle w:val="Enfasidelicata"/>
            <w:i w:val="0"/>
            <w:iCs w:val="0"/>
            <w:sz w:val="28"/>
            <w:szCs w:val="28"/>
            <w:rPrChange w:id="622" w:author="Giorgio Romeo" w:date="2020-12-23T09:51:00Z">
              <w:rPr>
                <w:rStyle w:val="Enfasidelicata"/>
                <w:i w:val="0"/>
                <w:iCs w:val="0"/>
                <w:szCs w:val="24"/>
              </w:rPr>
            </w:rPrChange>
          </w:rPr>
          <w:delText xml:space="preserve">, it is not shown in this demo </w:delText>
        </w:r>
        <w:r w:rsidR="00CD0656" w:rsidRPr="003D153B" w:rsidDel="00B2690D">
          <w:rPr>
            <w:rStyle w:val="Enfasidelicata"/>
            <w:i w:val="0"/>
            <w:iCs w:val="0"/>
            <w:sz w:val="28"/>
            <w:szCs w:val="28"/>
            <w:rPrChange w:id="623" w:author="Giorgio Romeo" w:date="2020-12-23T09:51:00Z">
              <w:rPr>
                <w:rStyle w:val="Enfasidelicata"/>
                <w:i w:val="0"/>
                <w:iCs w:val="0"/>
                <w:szCs w:val="24"/>
              </w:rPr>
            </w:rPrChange>
          </w:rPr>
          <w:delText>because it is similar and irrelevant.</w:delText>
        </w:r>
      </w:del>
      <w:ins w:id="624" w:author="Cristian Sbrolli" w:date="2020-12-20T12:10:00Z">
        <w:r w:rsidR="00B2690D" w:rsidRPr="003D153B">
          <w:rPr>
            <w:rStyle w:val="Enfasidelicata"/>
            <w:i w:val="0"/>
            <w:iCs w:val="0"/>
            <w:sz w:val="28"/>
            <w:szCs w:val="28"/>
            <w:rPrChange w:id="625" w:author="Giorgio Romeo" w:date="2020-12-23T09:51:00Z">
              <w:rPr>
                <w:rStyle w:val="Enfasidelicata"/>
                <w:i w:val="0"/>
                <w:iCs w:val="0"/>
                <w:szCs w:val="24"/>
              </w:rPr>
            </w:rPrChange>
          </w:rPr>
          <w:t xml:space="preserve"> </w:t>
        </w:r>
      </w:ins>
    </w:p>
    <w:p w14:paraId="39657757" w14:textId="231CAA18" w:rsidR="009C361D" w:rsidRPr="00B2690D" w:rsidDel="00B2690D" w:rsidRDefault="00F877BD">
      <w:pPr>
        <w:pStyle w:val="Paragrafoelenco"/>
        <w:numPr>
          <w:ilvl w:val="0"/>
          <w:numId w:val="43"/>
        </w:numPr>
        <w:spacing w:line="240" w:lineRule="auto"/>
        <w:jc w:val="both"/>
        <w:rPr>
          <w:del w:id="626" w:author="Cristian Sbrolli" w:date="2020-12-20T12:10:00Z"/>
          <w:rStyle w:val="Enfasidelicata"/>
          <w:i w:val="0"/>
          <w:iCs w:val="0"/>
          <w:szCs w:val="24"/>
        </w:rPr>
        <w:pPrChange w:id="627" w:author="Giorgio Romeo" w:date="2020-12-23T09:17:00Z">
          <w:pPr>
            <w:spacing w:line="240" w:lineRule="auto"/>
            <w:ind w:left="1505"/>
            <w:jc w:val="both"/>
          </w:pPr>
        </w:pPrChange>
      </w:pPr>
      <w:r w:rsidRPr="003D153B">
        <w:rPr>
          <w:rStyle w:val="Enfasidelicata"/>
          <w:i w:val="0"/>
          <w:iCs w:val="0"/>
          <w:sz w:val="28"/>
          <w:szCs w:val="28"/>
          <w:rPrChange w:id="628" w:author="Giorgio Romeo" w:date="2020-12-23T09:51:00Z">
            <w:rPr>
              <w:rStyle w:val="Enfasidelicata"/>
              <w:i w:val="0"/>
              <w:iCs w:val="0"/>
              <w:szCs w:val="24"/>
            </w:rPr>
          </w:rPrChange>
        </w:rPr>
        <w:t xml:space="preserve">In the case of </w:t>
      </w:r>
      <w:r w:rsidR="00E44E1C" w:rsidRPr="003D153B">
        <w:rPr>
          <w:rStyle w:val="Enfasidelicata"/>
          <w:i w:val="0"/>
          <w:iCs w:val="0"/>
          <w:sz w:val="28"/>
          <w:szCs w:val="28"/>
          <w:rPrChange w:id="629" w:author="Giorgio Romeo" w:date="2020-12-23T09:51:00Z">
            <w:rPr>
              <w:rStyle w:val="Enfasidelicata"/>
              <w:i w:val="0"/>
              <w:iCs w:val="0"/>
              <w:szCs w:val="24"/>
            </w:rPr>
          </w:rPrChange>
        </w:rPr>
        <w:t>“</w:t>
      </w:r>
      <w:r w:rsidRPr="003D153B">
        <w:rPr>
          <w:rStyle w:val="Enfasidelicata"/>
          <w:i w:val="0"/>
          <w:iCs w:val="0"/>
          <w:sz w:val="28"/>
          <w:szCs w:val="28"/>
          <w:rPrChange w:id="630" w:author="Giorgio Romeo" w:date="2020-12-23T09:51:00Z">
            <w:rPr>
              <w:rStyle w:val="Enfasidelicata"/>
              <w:i w:val="0"/>
              <w:iCs w:val="0"/>
              <w:szCs w:val="24"/>
            </w:rPr>
          </w:rPrChange>
        </w:rPr>
        <w:t>book a visit</w:t>
      </w:r>
      <w:r w:rsidR="00E44E1C" w:rsidRPr="003D153B">
        <w:rPr>
          <w:rStyle w:val="Enfasidelicata"/>
          <w:i w:val="0"/>
          <w:iCs w:val="0"/>
          <w:sz w:val="28"/>
          <w:szCs w:val="28"/>
          <w:rPrChange w:id="631" w:author="Giorgio Romeo" w:date="2020-12-23T09:51:00Z">
            <w:rPr>
              <w:rStyle w:val="Enfasidelicata"/>
              <w:i w:val="0"/>
              <w:iCs w:val="0"/>
              <w:szCs w:val="24"/>
            </w:rPr>
          </w:rPrChange>
        </w:rPr>
        <w:t>”</w:t>
      </w:r>
      <w:r w:rsidRPr="003D153B">
        <w:rPr>
          <w:rStyle w:val="Enfasidelicata"/>
          <w:i w:val="0"/>
          <w:iCs w:val="0"/>
          <w:sz w:val="28"/>
          <w:szCs w:val="28"/>
          <w:rPrChange w:id="632" w:author="Giorgio Romeo" w:date="2020-12-23T09:51:00Z">
            <w:rPr>
              <w:rStyle w:val="Enfasidelicata"/>
              <w:i w:val="0"/>
              <w:iCs w:val="0"/>
              <w:szCs w:val="24"/>
            </w:rPr>
          </w:rPrChange>
        </w:rPr>
        <w:t xml:space="preserve">, after the shop selection, the app will allow registered </w:t>
      </w:r>
      <w:r w:rsidR="00166CDA" w:rsidRPr="003D153B">
        <w:rPr>
          <w:rStyle w:val="Enfasidelicata"/>
          <w:i w:val="0"/>
          <w:iCs w:val="0"/>
          <w:sz w:val="28"/>
          <w:szCs w:val="28"/>
          <w:rPrChange w:id="633" w:author="Giorgio Romeo" w:date="2020-12-23T09:51:00Z">
            <w:rPr>
              <w:rStyle w:val="Enfasidelicata"/>
              <w:i w:val="0"/>
              <w:iCs w:val="0"/>
              <w:szCs w:val="24"/>
            </w:rPr>
          </w:rPrChange>
        </w:rPr>
        <w:t xml:space="preserve">virtual </w:t>
      </w:r>
      <w:r w:rsidRPr="003D153B">
        <w:rPr>
          <w:rStyle w:val="Enfasidelicata"/>
          <w:i w:val="0"/>
          <w:iCs w:val="0"/>
          <w:sz w:val="28"/>
          <w:szCs w:val="28"/>
          <w:rPrChange w:id="634" w:author="Giorgio Romeo" w:date="2020-12-23T09:51:00Z">
            <w:rPr>
              <w:rStyle w:val="Enfasidelicata"/>
              <w:i w:val="0"/>
              <w:iCs w:val="0"/>
              <w:szCs w:val="24"/>
            </w:rPr>
          </w:rPrChange>
        </w:rPr>
        <w:t>users to select their shopping list</w:t>
      </w:r>
      <w:r w:rsidR="00E670C8" w:rsidRPr="003D153B">
        <w:rPr>
          <w:rStyle w:val="Enfasidelicata"/>
          <w:i w:val="0"/>
          <w:iCs w:val="0"/>
          <w:sz w:val="28"/>
          <w:szCs w:val="28"/>
          <w:rPrChange w:id="635" w:author="Giorgio Romeo" w:date="2020-12-23T09:51:00Z">
            <w:rPr>
              <w:rStyle w:val="Enfasidelicata"/>
              <w:i w:val="0"/>
              <w:iCs w:val="0"/>
              <w:szCs w:val="24"/>
            </w:rPr>
          </w:rPrChange>
        </w:rPr>
        <w:t>.</w:t>
      </w:r>
      <w:ins w:id="636" w:author="Cristian Sbrolli" w:date="2020-12-20T12:10:00Z">
        <w:r w:rsidR="00B2690D">
          <w:rPr>
            <w:rStyle w:val="Enfasidelicata"/>
            <w:i w:val="0"/>
            <w:iCs w:val="0"/>
            <w:szCs w:val="24"/>
          </w:rPr>
          <w:br/>
        </w:r>
      </w:ins>
    </w:p>
    <w:p w14:paraId="3E4FD0B2" w14:textId="11B41BF1" w:rsidR="00107C29" w:rsidRPr="00B2690D" w:rsidRDefault="00107C29">
      <w:pPr>
        <w:pStyle w:val="Paragrafoelenco"/>
        <w:numPr>
          <w:ilvl w:val="0"/>
          <w:numId w:val="43"/>
        </w:numPr>
        <w:spacing w:line="240" w:lineRule="auto"/>
        <w:jc w:val="both"/>
        <w:rPr>
          <w:rStyle w:val="Enfasidelicata"/>
          <w:i w:val="0"/>
          <w:iCs w:val="0"/>
          <w:szCs w:val="24"/>
        </w:rPr>
        <w:pPrChange w:id="637" w:author="Giorgio Romeo" w:date="2020-12-23T09:17:00Z">
          <w:pPr>
            <w:pStyle w:val="Paragrafoelenco"/>
            <w:spacing w:line="240" w:lineRule="auto"/>
            <w:ind w:left="1505"/>
          </w:pPr>
        </w:pPrChange>
      </w:pPr>
    </w:p>
    <w:p w14:paraId="2658D7D1" w14:textId="717A4430" w:rsidR="00C26CA6" w:rsidRPr="003D153B" w:rsidRDefault="00107C29" w:rsidP="000A17F5">
      <w:pPr>
        <w:pStyle w:val="Paragrafoelenco"/>
        <w:numPr>
          <w:ilvl w:val="0"/>
          <w:numId w:val="43"/>
        </w:numPr>
        <w:spacing w:line="240" w:lineRule="auto"/>
        <w:jc w:val="both"/>
        <w:rPr>
          <w:ins w:id="638" w:author="Giorgio Romeo" w:date="2020-12-23T09:18:00Z"/>
          <w:rFonts w:eastAsia="Bell MT" w:cs="Bell MT"/>
          <w:sz w:val="28"/>
          <w:szCs w:val="28"/>
          <w:rPrChange w:id="639" w:author="Giorgio Romeo" w:date="2020-12-23T09:51:00Z">
            <w:rPr>
              <w:ins w:id="640" w:author="Giorgio Romeo" w:date="2020-12-23T09:18:00Z"/>
              <w:rFonts w:eastAsia="Bell MT" w:cs="Bell MT"/>
              <w:szCs w:val="24"/>
            </w:rPr>
          </w:rPrChange>
        </w:rPr>
      </w:pPr>
      <w:r w:rsidRPr="003D153B">
        <w:rPr>
          <w:rFonts w:eastAsia="Bell MT" w:cs="Bell MT"/>
          <w:sz w:val="28"/>
          <w:szCs w:val="28"/>
          <w:rPrChange w:id="641" w:author="Giorgio Romeo" w:date="2020-12-23T09:51:00Z">
            <w:rPr>
              <w:rFonts w:eastAsia="Bell MT" w:cs="Bell MT"/>
              <w:szCs w:val="24"/>
            </w:rPr>
          </w:rPrChange>
        </w:rPr>
        <w:t xml:space="preserve">Physical </w:t>
      </w:r>
      <w:r w:rsidR="002C7473" w:rsidRPr="003D153B">
        <w:rPr>
          <w:rFonts w:eastAsia="Bell MT" w:cs="Bell MT"/>
          <w:sz w:val="28"/>
          <w:szCs w:val="28"/>
          <w:rPrChange w:id="642" w:author="Giorgio Romeo" w:date="2020-12-23T09:51:00Z">
            <w:rPr>
              <w:rFonts w:eastAsia="Bell MT" w:cs="Bell MT"/>
              <w:szCs w:val="24"/>
            </w:rPr>
          </w:rPrChange>
        </w:rPr>
        <w:t xml:space="preserve">ticket dispensers, that will be installed in front of each shop, </w:t>
      </w:r>
      <w:r w:rsidR="00D63385" w:rsidRPr="003D153B">
        <w:rPr>
          <w:rFonts w:eastAsia="Bell MT" w:cs="Bell MT"/>
          <w:sz w:val="28"/>
          <w:szCs w:val="28"/>
          <w:rPrChange w:id="643" w:author="Giorgio Romeo" w:date="2020-12-23T09:51:00Z">
            <w:rPr>
              <w:rFonts w:eastAsia="Bell MT" w:cs="Bell MT"/>
              <w:szCs w:val="24"/>
            </w:rPr>
          </w:rPrChange>
        </w:rPr>
        <w:t>acting as proxies for the system.</w:t>
      </w:r>
      <w:ins w:id="644" w:author="Giorgio Romeo" w:date="2020-12-23T09:18:00Z">
        <w:r w:rsidR="000A17F5" w:rsidRPr="003D153B">
          <w:rPr>
            <w:rFonts w:eastAsia="Bell MT" w:cs="Bell MT"/>
            <w:sz w:val="28"/>
            <w:szCs w:val="28"/>
            <w:rPrChange w:id="645" w:author="Giorgio Romeo" w:date="2020-12-23T09:51:00Z">
              <w:rPr>
                <w:rFonts w:eastAsia="Bell MT" w:cs="Bell MT"/>
                <w:szCs w:val="24"/>
              </w:rPr>
            </w:rPrChange>
          </w:rPr>
          <w:t xml:space="preserve"> Physical ticket dispensers will allow physical users to get a ticket for the shop to which the dispenser belongs to.</w:t>
        </w:r>
      </w:ins>
      <w:del w:id="646" w:author="Giorgio Romeo" w:date="2020-12-23T09:18:00Z">
        <w:r w:rsidR="00D63385" w:rsidRPr="003D153B" w:rsidDel="000A17F5">
          <w:rPr>
            <w:rFonts w:eastAsia="Bell MT" w:cs="Bell MT"/>
            <w:sz w:val="28"/>
            <w:szCs w:val="28"/>
            <w:rPrChange w:id="647" w:author="Giorgio Romeo" w:date="2020-12-23T09:51:00Z">
              <w:rPr>
                <w:rFonts w:eastAsia="Bell MT" w:cs="Bell MT"/>
                <w:szCs w:val="24"/>
              </w:rPr>
            </w:rPrChange>
          </w:rPr>
          <w:delText xml:space="preserve"> </w:delText>
        </w:r>
      </w:del>
      <w:del w:id="648" w:author="Giorgio Romeo" w:date="2020-12-23T09:17:00Z">
        <w:r w:rsidR="00D63385" w:rsidRPr="003D153B" w:rsidDel="000A17F5">
          <w:rPr>
            <w:rFonts w:eastAsia="Bell MT" w:cs="Bell MT"/>
            <w:sz w:val="28"/>
            <w:szCs w:val="28"/>
            <w:rPrChange w:id="649" w:author="Giorgio Romeo" w:date="2020-12-23T09:51:00Z">
              <w:rPr>
                <w:rFonts w:eastAsia="Bell MT" w:cs="Bell MT"/>
                <w:szCs w:val="24"/>
              </w:rPr>
            </w:rPrChange>
          </w:rPr>
          <w:delText xml:space="preserve">Physical ticket dispensers will allow </w:delText>
        </w:r>
        <w:r w:rsidR="001D5F33" w:rsidRPr="003D153B" w:rsidDel="000A17F5">
          <w:rPr>
            <w:rFonts w:eastAsia="Bell MT" w:cs="Bell MT"/>
            <w:sz w:val="28"/>
            <w:szCs w:val="28"/>
            <w:rPrChange w:id="650" w:author="Giorgio Romeo" w:date="2020-12-23T09:51:00Z">
              <w:rPr>
                <w:rFonts w:eastAsia="Bell MT" w:cs="Bell MT"/>
                <w:szCs w:val="24"/>
              </w:rPr>
            </w:rPrChange>
          </w:rPr>
          <w:delText>physical users to get a ticket for the shop</w:delText>
        </w:r>
        <w:r w:rsidR="008544B3" w:rsidRPr="003D153B" w:rsidDel="000A17F5">
          <w:rPr>
            <w:rFonts w:eastAsia="Bell MT" w:cs="Bell MT"/>
            <w:sz w:val="28"/>
            <w:szCs w:val="28"/>
            <w:rPrChange w:id="651" w:author="Giorgio Romeo" w:date="2020-12-23T09:51:00Z">
              <w:rPr>
                <w:rFonts w:eastAsia="Bell MT" w:cs="Bell MT"/>
                <w:szCs w:val="24"/>
              </w:rPr>
            </w:rPrChange>
          </w:rPr>
          <w:delText xml:space="preserve"> to which</w:delText>
        </w:r>
        <w:r w:rsidR="001D5F33" w:rsidRPr="003D153B" w:rsidDel="000A17F5">
          <w:rPr>
            <w:rFonts w:eastAsia="Bell MT" w:cs="Bell MT"/>
            <w:sz w:val="28"/>
            <w:szCs w:val="28"/>
            <w:rPrChange w:id="652" w:author="Giorgio Romeo" w:date="2020-12-23T09:51:00Z">
              <w:rPr>
                <w:rFonts w:eastAsia="Bell MT" w:cs="Bell MT"/>
                <w:szCs w:val="24"/>
              </w:rPr>
            </w:rPrChange>
          </w:rPr>
          <w:delText xml:space="preserve"> the dispenser belong</w:delText>
        </w:r>
        <w:r w:rsidR="008544B3" w:rsidRPr="003D153B" w:rsidDel="000A17F5">
          <w:rPr>
            <w:rFonts w:eastAsia="Bell MT" w:cs="Bell MT"/>
            <w:sz w:val="28"/>
            <w:szCs w:val="28"/>
            <w:rPrChange w:id="653" w:author="Giorgio Romeo" w:date="2020-12-23T09:51:00Z">
              <w:rPr>
                <w:rFonts w:eastAsia="Bell MT" w:cs="Bell MT"/>
                <w:szCs w:val="24"/>
              </w:rPr>
            </w:rPrChange>
          </w:rPr>
          <w:delText>s</w:delText>
        </w:r>
        <w:r w:rsidR="001D5F33" w:rsidRPr="003D153B" w:rsidDel="000A17F5">
          <w:rPr>
            <w:rFonts w:eastAsia="Bell MT" w:cs="Bell MT"/>
            <w:sz w:val="28"/>
            <w:szCs w:val="28"/>
            <w:rPrChange w:id="654" w:author="Giorgio Romeo" w:date="2020-12-23T09:51:00Z">
              <w:rPr>
                <w:rFonts w:eastAsia="Bell MT" w:cs="Bell MT"/>
                <w:szCs w:val="24"/>
              </w:rPr>
            </w:rPrChange>
          </w:rPr>
          <w:delText xml:space="preserve"> </w:delText>
        </w:r>
        <w:commentRangeStart w:id="655"/>
        <w:r w:rsidR="001D5F33" w:rsidRPr="003D153B" w:rsidDel="000A17F5">
          <w:rPr>
            <w:rFonts w:eastAsia="Bell MT" w:cs="Bell MT"/>
            <w:sz w:val="28"/>
            <w:szCs w:val="28"/>
            <w:rPrChange w:id="656" w:author="Giorgio Romeo" w:date="2020-12-23T09:51:00Z">
              <w:rPr>
                <w:rFonts w:eastAsia="Bell MT" w:cs="Bell MT"/>
                <w:szCs w:val="24"/>
              </w:rPr>
            </w:rPrChange>
          </w:rPr>
          <w:delText>t</w:delText>
        </w:r>
        <w:r w:rsidR="00564211" w:rsidRPr="003D153B" w:rsidDel="000A17F5">
          <w:rPr>
            <w:rFonts w:eastAsia="Bell MT" w:cs="Bell MT"/>
            <w:sz w:val="28"/>
            <w:szCs w:val="28"/>
            <w:rPrChange w:id="657" w:author="Giorgio Romeo" w:date="2020-12-23T09:51:00Z">
              <w:rPr>
                <w:rFonts w:eastAsia="Bell MT" w:cs="Bell MT"/>
                <w:szCs w:val="24"/>
              </w:rPr>
            </w:rPrChange>
          </w:rPr>
          <w:delText>o</w:delText>
        </w:r>
        <w:commentRangeEnd w:id="655"/>
        <w:r w:rsidRPr="003D153B" w:rsidDel="000A17F5">
          <w:rPr>
            <w:sz w:val="28"/>
            <w:szCs w:val="28"/>
            <w:rPrChange w:id="658" w:author="Giorgio Romeo" w:date="2020-12-23T09:51:00Z">
              <w:rPr/>
            </w:rPrChange>
          </w:rPr>
          <w:commentReference w:id="655"/>
        </w:r>
        <w:r w:rsidR="00564211" w:rsidRPr="003D153B" w:rsidDel="000A17F5">
          <w:rPr>
            <w:rFonts w:eastAsia="Bell MT" w:cs="Bell MT"/>
            <w:sz w:val="28"/>
            <w:szCs w:val="28"/>
            <w:rPrChange w:id="659" w:author="Giorgio Romeo" w:date="2020-12-23T09:51:00Z">
              <w:rPr>
                <w:rFonts w:eastAsia="Bell MT" w:cs="Bell MT"/>
                <w:szCs w:val="24"/>
              </w:rPr>
            </w:rPrChange>
          </w:rPr>
          <w:delText>.</w:delText>
        </w:r>
      </w:del>
      <w:ins w:id="660" w:author="Cristian Sbrolli" w:date="2020-12-20T12:10:00Z">
        <w:del w:id="661" w:author="Giorgio Romeo" w:date="2020-12-23T09:18:00Z">
          <w:r w:rsidR="00B2690D" w:rsidRPr="003D153B" w:rsidDel="000A17F5">
            <w:rPr>
              <w:rFonts w:eastAsia="Bell MT" w:cs="Bell MT"/>
              <w:sz w:val="28"/>
              <w:szCs w:val="28"/>
              <w:rPrChange w:id="662" w:author="Giorgio Romeo" w:date="2020-12-23T09:51:00Z">
                <w:rPr>
                  <w:rFonts w:eastAsia="Bell MT" w:cs="Bell MT"/>
                  <w:szCs w:val="24"/>
                </w:rPr>
              </w:rPrChange>
            </w:rPr>
            <w:br/>
          </w:r>
        </w:del>
      </w:ins>
    </w:p>
    <w:p w14:paraId="2FA53F4D" w14:textId="77777777" w:rsidR="000A17F5" w:rsidRPr="00B920D4" w:rsidRDefault="000A17F5">
      <w:pPr>
        <w:pStyle w:val="Paragrafoelenco"/>
        <w:spacing w:line="240" w:lineRule="auto"/>
        <w:ind w:left="1505"/>
        <w:jc w:val="both"/>
        <w:rPr>
          <w:rFonts w:eastAsia="Bell MT" w:cs="Bell MT"/>
          <w:szCs w:val="24"/>
        </w:rPr>
        <w:pPrChange w:id="663" w:author="Giorgio Romeo" w:date="2020-12-23T09:18:00Z">
          <w:pPr>
            <w:pStyle w:val="Paragrafoelenco"/>
            <w:numPr>
              <w:numId w:val="43"/>
            </w:numPr>
            <w:spacing w:line="240" w:lineRule="auto"/>
            <w:ind w:left="1505" w:hanging="360"/>
          </w:pPr>
        </w:pPrChange>
      </w:pPr>
    </w:p>
    <w:p w14:paraId="080859F3" w14:textId="036B393F" w:rsidR="00DF3309" w:rsidRPr="00B920D4" w:rsidRDefault="00C26CA6">
      <w:pPr>
        <w:pStyle w:val="Paragrafoelenco"/>
        <w:numPr>
          <w:ilvl w:val="0"/>
          <w:numId w:val="43"/>
        </w:numPr>
        <w:spacing w:line="240" w:lineRule="auto"/>
        <w:jc w:val="both"/>
        <w:rPr>
          <w:rStyle w:val="Enfasidelicata"/>
          <w:rFonts w:eastAsia="Bell MT" w:cs="Bell MT"/>
          <w:i w:val="0"/>
          <w:iCs w:val="0"/>
          <w:szCs w:val="24"/>
        </w:rPr>
        <w:pPrChange w:id="664" w:author="Giorgio Romeo" w:date="2020-12-23T09:17:00Z">
          <w:pPr>
            <w:pStyle w:val="Paragrafoelenco"/>
            <w:numPr>
              <w:numId w:val="43"/>
            </w:numPr>
            <w:spacing w:line="240" w:lineRule="auto"/>
            <w:ind w:left="1505" w:hanging="360"/>
          </w:pPr>
        </w:pPrChange>
      </w:pPr>
      <w:r w:rsidRPr="003D153B">
        <w:rPr>
          <w:rFonts w:eastAsia="Bell MT" w:cs="Bell MT"/>
          <w:sz w:val="28"/>
          <w:szCs w:val="28"/>
          <w:rPrChange w:id="665" w:author="Giorgio Romeo" w:date="2020-12-23T09:51:00Z">
            <w:rPr>
              <w:rFonts w:eastAsia="Bell MT" w:cs="Bell MT"/>
              <w:szCs w:val="24"/>
            </w:rPr>
          </w:rPrChange>
        </w:rPr>
        <w:t xml:space="preserve">Admin interface, that will be </w:t>
      </w:r>
      <w:r w:rsidR="002758CE" w:rsidRPr="003D153B">
        <w:rPr>
          <w:rFonts w:eastAsia="Bell MT" w:cs="Bell MT"/>
          <w:sz w:val="28"/>
          <w:szCs w:val="28"/>
          <w:rPrChange w:id="666" w:author="Giorgio Romeo" w:date="2020-12-23T09:51:00Z">
            <w:rPr>
              <w:rFonts w:eastAsia="Bell MT" w:cs="Bell MT"/>
              <w:szCs w:val="24"/>
            </w:rPr>
          </w:rPrChange>
        </w:rPr>
        <w:t xml:space="preserve">a more </w:t>
      </w:r>
      <w:r w:rsidR="00E44E1C" w:rsidRPr="003D153B">
        <w:rPr>
          <w:rFonts w:eastAsia="Bell MT" w:cs="Bell MT"/>
          <w:sz w:val="28"/>
          <w:szCs w:val="28"/>
          <w:rPrChange w:id="667" w:author="Giorgio Romeo" w:date="2020-12-23T09:51:00Z">
            <w:rPr>
              <w:rFonts w:eastAsia="Bell MT" w:cs="Bell MT"/>
              <w:szCs w:val="24"/>
            </w:rPr>
          </w:rPrChange>
        </w:rPr>
        <w:t>statistics-oriented</w:t>
      </w:r>
      <w:r w:rsidR="002758CE" w:rsidRPr="003D153B">
        <w:rPr>
          <w:rFonts w:eastAsia="Bell MT" w:cs="Bell MT"/>
          <w:sz w:val="28"/>
          <w:szCs w:val="28"/>
          <w:rPrChange w:id="668" w:author="Giorgio Romeo" w:date="2020-12-23T09:51:00Z">
            <w:rPr>
              <w:rFonts w:eastAsia="Bell MT" w:cs="Bell MT"/>
              <w:szCs w:val="24"/>
            </w:rPr>
          </w:rPrChange>
        </w:rPr>
        <w:t xml:space="preserve"> </w:t>
      </w:r>
      <w:r w:rsidR="00E559C0" w:rsidRPr="003D153B">
        <w:rPr>
          <w:rFonts w:eastAsia="Bell MT" w:cs="Bell MT"/>
          <w:sz w:val="28"/>
          <w:szCs w:val="28"/>
          <w:rPrChange w:id="669" w:author="Giorgio Romeo" w:date="2020-12-23T09:51:00Z">
            <w:rPr>
              <w:rFonts w:eastAsia="Bell MT" w:cs="Bell MT"/>
              <w:szCs w:val="24"/>
            </w:rPr>
          </w:rPrChange>
        </w:rPr>
        <w:t>panel</w:t>
      </w:r>
      <w:r w:rsidR="00380D90" w:rsidRPr="003D153B">
        <w:rPr>
          <w:rFonts w:eastAsia="Bell MT" w:cs="Bell MT"/>
          <w:sz w:val="28"/>
          <w:szCs w:val="28"/>
          <w:rPrChange w:id="670" w:author="Giorgio Romeo" w:date="2020-12-23T09:51:00Z">
            <w:rPr>
              <w:rFonts w:eastAsia="Bell MT" w:cs="Bell MT"/>
              <w:szCs w:val="24"/>
            </w:rPr>
          </w:rPrChange>
        </w:rPr>
        <w:t>, accessible through a desktop app (requiring an Authorized Account)</w:t>
      </w:r>
      <w:r w:rsidR="00E559C0" w:rsidRPr="003D153B">
        <w:rPr>
          <w:rFonts w:eastAsia="Bell MT" w:cs="Bell MT"/>
          <w:sz w:val="28"/>
          <w:szCs w:val="28"/>
          <w:rPrChange w:id="671" w:author="Giorgio Romeo" w:date="2020-12-23T09:51:00Z">
            <w:rPr>
              <w:rFonts w:eastAsia="Bell MT" w:cs="Bell MT"/>
              <w:szCs w:val="24"/>
            </w:rPr>
          </w:rPrChange>
        </w:rPr>
        <w:t xml:space="preserve">, </w:t>
      </w:r>
      <w:del w:id="672" w:author="Giorgio Romeo" w:date="2020-12-23T09:16:00Z">
        <w:r w:rsidR="00E559C0" w:rsidRPr="003D153B" w:rsidDel="000A17F5">
          <w:rPr>
            <w:rFonts w:eastAsia="Bell MT" w:cs="Bell MT"/>
            <w:sz w:val="28"/>
            <w:szCs w:val="28"/>
            <w:rPrChange w:id="673" w:author="Giorgio Romeo" w:date="2020-12-23T09:51:00Z">
              <w:rPr>
                <w:rFonts w:eastAsia="Bell MT" w:cs="Bell MT"/>
                <w:szCs w:val="24"/>
              </w:rPr>
            </w:rPrChange>
          </w:rPr>
          <w:delText xml:space="preserve">that </w:delText>
        </w:r>
      </w:del>
      <w:ins w:id="674" w:author="Giorgio Romeo" w:date="2020-12-23T09:16:00Z">
        <w:r w:rsidR="000A17F5" w:rsidRPr="003D153B">
          <w:rPr>
            <w:rFonts w:eastAsia="Bell MT" w:cs="Bell MT"/>
            <w:sz w:val="28"/>
            <w:szCs w:val="28"/>
            <w:rPrChange w:id="675" w:author="Giorgio Romeo" w:date="2020-12-23T09:51:00Z">
              <w:rPr>
                <w:rFonts w:eastAsia="Bell MT" w:cs="Bell MT"/>
                <w:szCs w:val="24"/>
              </w:rPr>
            </w:rPrChange>
          </w:rPr>
          <w:t xml:space="preserve">and  </w:t>
        </w:r>
      </w:ins>
      <w:r w:rsidR="00E559C0" w:rsidRPr="003D153B">
        <w:rPr>
          <w:rFonts w:eastAsia="Bell MT" w:cs="Bell MT"/>
          <w:sz w:val="28"/>
          <w:szCs w:val="28"/>
          <w:rPrChange w:id="676" w:author="Giorgio Romeo" w:date="2020-12-23T09:51:00Z">
            <w:rPr>
              <w:rFonts w:eastAsia="Bell MT" w:cs="Bell MT"/>
              <w:szCs w:val="24"/>
            </w:rPr>
          </w:rPrChange>
        </w:rPr>
        <w:t>will allow the shop manager to login from an authorized device and monitor entrances and statistics as the average duration of a visit.</w:t>
      </w:r>
      <w:r w:rsidR="00355E1B">
        <w:tab/>
      </w:r>
      <w:r w:rsidR="00DF3309">
        <w:br/>
      </w:r>
    </w:p>
    <w:p w14:paraId="4ACD7C6C" w14:textId="77777777" w:rsidR="00D7758F" w:rsidRDefault="00DF3309" w:rsidP="00DF3309">
      <w:pPr>
        <w:pStyle w:val="Paragrafoelenco"/>
        <w:numPr>
          <w:ilvl w:val="1"/>
          <w:numId w:val="22"/>
        </w:numPr>
        <w:spacing w:line="240" w:lineRule="auto"/>
        <w:rPr>
          <w:rStyle w:val="Enfasidelicata"/>
          <w:sz w:val="32"/>
          <w:szCs w:val="32"/>
        </w:rPr>
      </w:pPr>
      <w:r>
        <w:rPr>
          <w:rStyle w:val="Enfasidelicata"/>
          <w:sz w:val="32"/>
          <w:szCs w:val="32"/>
        </w:rPr>
        <w:t>Hardware Interfaces:</w:t>
      </w:r>
      <w:r w:rsidR="00992B7C">
        <w:rPr>
          <w:rStyle w:val="Enfasidelicata"/>
          <w:sz w:val="32"/>
          <w:szCs w:val="32"/>
        </w:rPr>
        <w:br/>
      </w:r>
    </w:p>
    <w:p w14:paraId="49DD81AD" w14:textId="632FC0E9" w:rsidR="00D7758F" w:rsidRPr="003D153B" w:rsidRDefault="0000765C">
      <w:pPr>
        <w:pStyle w:val="Paragrafoelenco"/>
        <w:numPr>
          <w:ilvl w:val="0"/>
          <w:numId w:val="44"/>
        </w:numPr>
        <w:spacing w:line="240" w:lineRule="auto"/>
        <w:jc w:val="both"/>
        <w:rPr>
          <w:rStyle w:val="Enfasidelicata"/>
          <w:i w:val="0"/>
          <w:iCs w:val="0"/>
          <w:sz w:val="36"/>
          <w:szCs w:val="36"/>
          <w:rPrChange w:id="677" w:author="Giorgio Romeo" w:date="2020-12-23T09:51:00Z">
            <w:rPr>
              <w:rStyle w:val="Enfasidelicata"/>
              <w:i w:val="0"/>
              <w:iCs w:val="0"/>
              <w:sz w:val="32"/>
              <w:szCs w:val="32"/>
            </w:rPr>
          </w:rPrChange>
        </w:rPr>
        <w:pPrChange w:id="678"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679" w:author="Giorgio Romeo" w:date="2020-12-23T09:51:00Z">
            <w:rPr>
              <w:rStyle w:val="Enfasidelicata"/>
              <w:i w:val="0"/>
              <w:iCs w:val="0"/>
              <w:szCs w:val="24"/>
            </w:rPr>
          </w:rPrChange>
        </w:rPr>
        <w:t xml:space="preserve">Virtual Users must have a device that </w:t>
      </w:r>
      <w:r w:rsidR="00992B7C" w:rsidRPr="003D153B">
        <w:rPr>
          <w:rStyle w:val="Enfasidelicata"/>
          <w:i w:val="0"/>
          <w:iCs w:val="0"/>
          <w:sz w:val="28"/>
          <w:szCs w:val="28"/>
          <w:rPrChange w:id="680" w:author="Giorgio Romeo" w:date="2020-12-23T09:51:00Z">
            <w:rPr>
              <w:rStyle w:val="Enfasidelicata"/>
              <w:i w:val="0"/>
              <w:iCs w:val="0"/>
              <w:szCs w:val="24"/>
            </w:rPr>
          </w:rPrChange>
        </w:rPr>
        <w:t>can download and run the app</w:t>
      </w:r>
      <w:r w:rsidR="008E2DC4" w:rsidRPr="003D153B">
        <w:rPr>
          <w:rStyle w:val="Enfasidelicata"/>
          <w:i w:val="0"/>
          <w:iCs w:val="0"/>
          <w:sz w:val="28"/>
          <w:szCs w:val="28"/>
          <w:rPrChange w:id="681" w:author="Giorgio Romeo" w:date="2020-12-23T09:51:00Z">
            <w:rPr>
              <w:rStyle w:val="Enfasidelicata"/>
              <w:i w:val="0"/>
              <w:iCs w:val="0"/>
              <w:szCs w:val="24"/>
            </w:rPr>
          </w:rPrChange>
        </w:rPr>
        <w:t xml:space="preserve">. </w:t>
      </w:r>
      <w:r w:rsidR="00C93545" w:rsidRPr="003D153B">
        <w:rPr>
          <w:rStyle w:val="Enfasidelicata"/>
          <w:i w:val="0"/>
          <w:iCs w:val="0"/>
          <w:sz w:val="28"/>
          <w:szCs w:val="28"/>
          <w:rPrChange w:id="682" w:author="Giorgio Romeo" w:date="2020-12-23T09:51:00Z">
            <w:rPr>
              <w:rStyle w:val="Enfasidelicata"/>
              <w:i w:val="0"/>
              <w:iCs w:val="0"/>
              <w:szCs w:val="24"/>
            </w:rPr>
          </w:rPrChange>
        </w:rPr>
        <w:t>To</w:t>
      </w:r>
      <w:r w:rsidR="008E2DC4" w:rsidRPr="003D153B">
        <w:rPr>
          <w:rStyle w:val="Enfasidelicata"/>
          <w:i w:val="0"/>
          <w:iCs w:val="0"/>
          <w:sz w:val="28"/>
          <w:szCs w:val="28"/>
          <w:rPrChange w:id="683" w:author="Giorgio Romeo" w:date="2020-12-23T09:51:00Z">
            <w:rPr>
              <w:rStyle w:val="Enfasidelicata"/>
              <w:i w:val="0"/>
              <w:iCs w:val="0"/>
              <w:szCs w:val="24"/>
            </w:rPr>
          </w:rPrChange>
        </w:rPr>
        <w:t xml:space="preserve"> use </w:t>
      </w:r>
      <w:r w:rsidR="008D5406" w:rsidRPr="003D153B">
        <w:rPr>
          <w:rStyle w:val="Enfasidelicata"/>
          <w:i w:val="0"/>
          <w:iCs w:val="0"/>
          <w:sz w:val="28"/>
          <w:szCs w:val="28"/>
          <w:rPrChange w:id="684" w:author="Giorgio Romeo" w:date="2020-12-23T09:51:00Z">
            <w:rPr>
              <w:rStyle w:val="Enfasidelicata"/>
              <w:i w:val="0"/>
              <w:iCs w:val="0"/>
              <w:szCs w:val="24"/>
            </w:rPr>
          </w:rPrChange>
        </w:rPr>
        <w:t>all</w:t>
      </w:r>
      <w:r w:rsidR="008E2DC4" w:rsidRPr="003D153B">
        <w:rPr>
          <w:rStyle w:val="Enfasidelicata"/>
          <w:i w:val="0"/>
          <w:iCs w:val="0"/>
          <w:sz w:val="28"/>
          <w:szCs w:val="28"/>
          <w:rPrChange w:id="685" w:author="Giorgio Romeo" w:date="2020-12-23T09:51:00Z">
            <w:rPr>
              <w:rStyle w:val="Enfasidelicata"/>
              <w:i w:val="0"/>
              <w:iCs w:val="0"/>
              <w:szCs w:val="24"/>
            </w:rPr>
          </w:rPrChange>
        </w:rPr>
        <w:t xml:space="preserve"> the functionalities, as the notifications </w:t>
      </w:r>
      <w:r w:rsidR="00E23EC8" w:rsidRPr="003D153B">
        <w:rPr>
          <w:rStyle w:val="Enfasidelicata"/>
          <w:i w:val="0"/>
          <w:iCs w:val="0"/>
          <w:sz w:val="28"/>
          <w:szCs w:val="28"/>
          <w:rPrChange w:id="686" w:author="Giorgio Romeo" w:date="2020-12-23T09:51:00Z">
            <w:rPr>
              <w:rStyle w:val="Enfasidelicata"/>
              <w:i w:val="0"/>
              <w:iCs w:val="0"/>
              <w:szCs w:val="24"/>
            </w:rPr>
          </w:rPrChange>
        </w:rPr>
        <w:t xml:space="preserve">about the traveling time to a shop when the time is close to user’s turn, the </w:t>
      </w:r>
      <w:r w:rsidR="00C53971" w:rsidRPr="003D153B">
        <w:rPr>
          <w:rStyle w:val="Enfasidelicata"/>
          <w:i w:val="0"/>
          <w:iCs w:val="0"/>
          <w:sz w:val="28"/>
          <w:szCs w:val="28"/>
          <w:rPrChange w:id="687" w:author="Giorgio Romeo" w:date="2020-12-23T09:51:00Z">
            <w:rPr>
              <w:rStyle w:val="Enfasidelicata"/>
              <w:i w:val="0"/>
              <w:iCs w:val="0"/>
              <w:szCs w:val="24"/>
            </w:rPr>
          </w:rPrChange>
        </w:rPr>
        <w:t>device must have GPS</w:t>
      </w:r>
      <w:r w:rsidR="00060634" w:rsidRPr="003D153B">
        <w:rPr>
          <w:rStyle w:val="Enfasidelicata"/>
          <w:i w:val="0"/>
          <w:iCs w:val="0"/>
          <w:sz w:val="28"/>
          <w:szCs w:val="28"/>
          <w:rPrChange w:id="688" w:author="Giorgio Romeo" w:date="2020-12-23T09:51:00Z">
            <w:rPr>
              <w:rStyle w:val="Enfasidelicata"/>
              <w:i w:val="0"/>
              <w:iCs w:val="0"/>
              <w:szCs w:val="24"/>
            </w:rPr>
          </w:rPrChange>
        </w:rPr>
        <w:t xml:space="preserve"> turned on.</w:t>
      </w:r>
    </w:p>
    <w:p w14:paraId="4C760542" w14:textId="3B1D3312" w:rsidR="008D5406" w:rsidRPr="00650F3E" w:rsidRDefault="00FB16C1">
      <w:pPr>
        <w:pStyle w:val="Paragrafoelenco"/>
        <w:numPr>
          <w:ilvl w:val="0"/>
          <w:numId w:val="44"/>
        </w:numPr>
        <w:spacing w:line="240" w:lineRule="auto"/>
        <w:jc w:val="both"/>
        <w:rPr>
          <w:ins w:id="689" w:author="Cristian Sbrolli" w:date="2020-12-23T11:34:00Z"/>
          <w:rStyle w:val="Enfasidelicata"/>
          <w:sz w:val="36"/>
          <w:szCs w:val="36"/>
          <w:rPrChange w:id="690" w:author="Cristian Sbrolli" w:date="2020-12-23T11:34:00Z">
            <w:rPr>
              <w:ins w:id="691" w:author="Cristian Sbrolli" w:date="2020-12-23T11:34:00Z"/>
              <w:rStyle w:val="Enfasidelicata"/>
              <w:sz w:val="28"/>
              <w:szCs w:val="28"/>
            </w:rPr>
          </w:rPrChange>
        </w:rPr>
      </w:pPr>
      <w:r w:rsidRPr="003D153B">
        <w:rPr>
          <w:rStyle w:val="Enfasidelicata"/>
          <w:i w:val="0"/>
          <w:iCs w:val="0"/>
          <w:sz w:val="28"/>
          <w:szCs w:val="28"/>
          <w:rPrChange w:id="692" w:author="Giorgio Romeo" w:date="2020-12-23T09:51:00Z">
            <w:rPr>
              <w:rStyle w:val="Enfasidelicata"/>
              <w:i w:val="0"/>
              <w:iCs w:val="0"/>
              <w:szCs w:val="24"/>
            </w:rPr>
          </w:rPrChange>
        </w:rPr>
        <w:t>Dispens</w:t>
      </w:r>
      <w:r w:rsidR="00B36225" w:rsidRPr="003D153B">
        <w:rPr>
          <w:rStyle w:val="Enfasidelicata"/>
          <w:i w:val="0"/>
          <w:iCs w:val="0"/>
          <w:sz w:val="28"/>
          <w:szCs w:val="28"/>
          <w:rPrChange w:id="693" w:author="Giorgio Romeo" w:date="2020-12-23T09:51:00Z">
            <w:rPr>
              <w:rStyle w:val="Enfasidelicata"/>
              <w:i w:val="0"/>
              <w:iCs w:val="0"/>
              <w:szCs w:val="24"/>
            </w:rPr>
          </w:rPrChange>
        </w:rPr>
        <w:t>ers must have a</w:t>
      </w:r>
      <w:r w:rsidR="001E571D" w:rsidRPr="003D153B">
        <w:rPr>
          <w:rStyle w:val="Enfasidelicata"/>
          <w:i w:val="0"/>
          <w:iCs w:val="0"/>
          <w:sz w:val="28"/>
          <w:szCs w:val="28"/>
          <w:rPrChange w:id="694" w:author="Giorgio Romeo" w:date="2020-12-23T09:51:00Z">
            <w:rPr>
              <w:rStyle w:val="Enfasidelicata"/>
              <w:i w:val="0"/>
              <w:iCs w:val="0"/>
              <w:szCs w:val="24"/>
            </w:rPr>
          </w:rPrChange>
        </w:rPr>
        <w:t>t least a</w:t>
      </w:r>
      <w:r w:rsidR="00B36225" w:rsidRPr="003D153B">
        <w:rPr>
          <w:rStyle w:val="Enfasidelicata"/>
          <w:i w:val="0"/>
          <w:iCs w:val="0"/>
          <w:sz w:val="28"/>
          <w:szCs w:val="28"/>
          <w:rPrChange w:id="695" w:author="Giorgio Romeo" w:date="2020-12-23T09:51:00Z">
            <w:rPr>
              <w:rStyle w:val="Enfasidelicata"/>
              <w:i w:val="0"/>
              <w:iCs w:val="0"/>
              <w:szCs w:val="24"/>
            </w:rPr>
          </w:rPrChange>
        </w:rPr>
        <w:t xml:space="preserve"> screen to display the first available time slot for a ticket and to ask for confirmation. There must also be two clearly distinguishable buttons for accepting or declining tickets, as to allow for an </w:t>
      </w:r>
      <w:r w:rsidR="00B36225" w:rsidRPr="003D153B">
        <w:rPr>
          <w:rStyle w:val="Enfasidelicata"/>
          <w:i w:val="0"/>
          <w:iCs w:val="0"/>
          <w:sz w:val="28"/>
          <w:szCs w:val="28"/>
          <w:rPrChange w:id="696" w:author="Giorgio Romeo" w:date="2020-12-23T09:51:00Z">
            <w:rPr>
              <w:rStyle w:val="Enfasidelicata"/>
              <w:i w:val="0"/>
              <w:iCs w:val="0"/>
              <w:szCs w:val="24"/>
            </w:rPr>
          </w:rPrChange>
        </w:rPr>
        <w:lastRenderedPageBreak/>
        <w:t>easy interaction with the customers</w:t>
      </w:r>
      <w:r w:rsidR="001E571D" w:rsidRPr="003D153B">
        <w:rPr>
          <w:rStyle w:val="Enfasidelicata"/>
          <w:i w:val="0"/>
          <w:iCs w:val="0"/>
          <w:sz w:val="28"/>
          <w:szCs w:val="28"/>
          <w:rPrChange w:id="697" w:author="Giorgio Romeo" w:date="2020-12-23T09:51:00Z">
            <w:rPr>
              <w:rStyle w:val="Enfasidelicata"/>
              <w:i w:val="0"/>
              <w:iCs w:val="0"/>
              <w:szCs w:val="24"/>
            </w:rPr>
          </w:rPrChange>
        </w:rPr>
        <w:t xml:space="preserve">, there could be then other types of interface </w:t>
      </w:r>
      <w:r w:rsidR="00782C65" w:rsidRPr="003D153B">
        <w:rPr>
          <w:rStyle w:val="Enfasidelicata"/>
          <w:i w:val="0"/>
          <w:iCs w:val="0"/>
          <w:sz w:val="28"/>
          <w:szCs w:val="28"/>
          <w:rPrChange w:id="698" w:author="Giorgio Romeo" w:date="2020-12-23T09:51:00Z">
            <w:rPr>
              <w:rStyle w:val="Enfasidelicata"/>
              <w:i w:val="0"/>
              <w:iCs w:val="0"/>
              <w:szCs w:val="24"/>
            </w:rPr>
          </w:rPrChange>
        </w:rPr>
        <w:t>to</w:t>
      </w:r>
      <w:r w:rsidR="001E571D" w:rsidRPr="003D153B">
        <w:rPr>
          <w:rStyle w:val="Enfasidelicata"/>
          <w:i w:val="0"/>
          <w:iCs w:val="0"/>
          <w:sz w:val="28"/>
          <w:szCs w:val="28"/>
          <w:rPrChange w:id="699" w:author="Giorgio Romeo" w:date="2020-12-23T09:51:00Z">
            <w:rPr>
              <w:rStyle w:val="Enfasidelicata"/>
              <w:i w:val="0"/>
              <w:iCs w:val="0"/>
              <w:szCs w:val="24"/>
            </w:rPr>
          </w:rPrChange>
        </w:rPr>
        <w:t xml:space="preserve"> </w:t>
      </w:r>
      <w:r w:rsidR="00782C65" w:rsidRPr="003D153B">
        <w:rPr>
          <w:rStyle w:val="Enfasidelicata"/>
          <w:i w:val="0"/>
          <w:iCs w:val="0"/>
          <w:sz w:val="28"/>
          <w:szCs w:val="28"/>
          <w:rPrChange w:id="700" w:author="Giorgio Romeo" w:date="2020-12-23T09:51:00Z">
            <w:rPr>
              <w:rStyle w:val="Enfasidelicata"/>
              <w:i w:val="0"/>
              <w:iCs w:val="0"/>
              <w:szCs w:val="24"/>
            </w:rPr>
          </w:rPrChange>
        </w:rPr>
        <w:t>provide</w:t>
      </w:r>
      <w:r w:rsidR="001E571D" w:rsidRPr="003D153B">
        <w:rPr>
          <w:rStyle w:val="Enfasidelicata"/>
          <w:i w:val="0"/>
          <w:iCs w:val="0"/>
          <w:sz w:val="28"/>
          <w:szCs w:val="28"/>
          <w:rPrChange w:id="701" w:author="Giorgio Romeo" w:date="2020-12-23T09:51:00Z">
            <w:rPr>
              <w:rStyle w:val="Enfasidelicata"/>
              <w:i w:val="0"/>
              <w:iCs w:val="0"/>
              <w:szCs w:val="24"/>
            </w:rPr>
          </w:rPrChange>
        </w:rPr>
        <w:t xml:space="preserve"> more accessibility</w:t>
      </w:r>
      <w:r w:rsidR="00B36225" w:rsidRPr="003D153B">
        <w:rPr>
          <w:rStyle w:val="Enfasidelicata"/>
          <w:sz w:val="28"/>
          <w:szCs w:val="28"/>
          <w:rPrChange w:id="702" w:author="Giorgio Romeo" w:date="2020-12-23T09:51:00Z">
            <w:rPr>
              <w:rStyle w:val="Enfasidelicata"/>
              <w:szCs w:val="24"/>
            </w:rPr>
          </w:rPrChange>
        </w:rPr>
        <w:t>.</w:t>
      </w:r>
    </w:p>
    <w:p w14:paraId="6A3D1ADE" w14:textId="11DB9C80" w:rsidR="00650F3E" w:rsidRPr="00650F3E" w:rsidRDefault="00650F3E">
      <w:pPr>
        <w:pStyle w:val="Paragrafoelenco"/>
        <w:numPr>
          <w:ilvl w:val="0"/>
          <w:numId w:val="44"/>
        </w:numPr>
        <w:spacing w:line="240" w:lineRule="auto"/>
        <w:jc w:val="both"/>
        <w:rPr>
          <w:rStyle w:val="Enfasidelicata"/>
          <w:i w:val="0"/>
          <w:iCs w:val="0"/>
          <w:sz w:val="36"/>
          <w:szCs w:val="36"/>
          <w:rPrChange w:id="703" w:author="Cristian Sbrolli" w:date="2020-12-23T11:34:00Z">
            <w:rPr>
              <w:rStyle w:val="Enfasidelicata"/>
              <w:sz w:val="32"/>
              <w:szCs w:val="32"/>
            </w:rPr>
          </w:rPrChange>
        </w:rPr>
        <w:pPrChange w:id="704" w:author="Cristian Sbrolli" w:date="2020-12-23T11:34:00Z">
          <w:pPr>
            <w:pStyle w:val="Paragrafoelenco"/>
            <w:numPr>
              <w:numId w:val="44"/>
            </w:numPr>
            <w:spacing w:line="240" w:lineRule="auto"/>
            <w:ind w:left="1440" w:hanging="360"/>
          </w:pPr>
        </w:pPrChange>
      </w:pPr>
      <w:ins w:id="705" w:author="Cristian Sbrolli" w:date="2020-12-23T11:34:00Z">
        <w:r w:rsidRPr="00650F3E">
          <w:rPr>
            <w:rStyle w:val="Enfasidelicata"/>
            <w:i w:val="0"/>
            <w:iCs w:val="0"/>
            <w:sz w:val="28"/>
            <w:szCs w:val="28"/>
          </w:rPr>
          <w:t>Shop entrances must have devices to communicate users which are the tickets allowed to enter in that moment.</w:t>
        </w:r>
      </w:ins>
    </w:p>
    <w:p w14:paraId="05179F1F" w14:textId="6722BE33" w:rsidR="00AE1191" w:rsidRPr="003D153B" w:rsidRDefault="008D5406">
      <w:pPr>
        <w:pStyle w:val="Paragrafoelenco"/>
        <w:numPr>
          <w:ilvl w:val="0"/>
          <w:numId w:val="44"/>
        </w:numPr>
        <w:spacing w:line="240" w:lineRule="auto"/>
        <w:jc w:val="both"/>
        <w:rPr>
          <w:rStyle w:val="Enfasidelicata"/>
          <w:i w:val="0"/>
          <w:iCs w:val="0"/>
          <w:sz w:val="36"/>
          <w:szCs w:val="36"/>
          <w:rPrChange w:id="706" w:author="Giorgio Romeo" w:date="2020-12-23T09:51:00Z">
            <w:rPr>
              <w:rStyle w:val="Enfasidelicata"/>
              <w:i w:val="0"/>
              <w:iCs w:val="0"/>
              <w:sz w:val="32"/>
              <w:szCs w:val="32"/>
            </w:rPr>
          </w:rPrChange>
        </w:rPr>
        <w:pPrChange w:id="707"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708" w:author="Giorgio Romeo" w:date="2020-12-23T09:51:00Z">
            <w:rPr>
              <w:rStyle w:val="Enfasidelicata"/>
              <w:i w:val="0"/>
              <w:iCs w:val="0"/>
              <w:szCs w:val="24"/>
            </w:rPr>
          </w:rPrChange>
        </w:rPr>
        <w:t xml:space="preserve">The users of the system-to-be </w:t>
      </w:r>
      <w:r w:rsidR="00AE1191" w:rsidRPr="003D153B">
        <w:rPr>
          <w:rStyle w:val="Enfasidelicata"/>
          <w:i w:val="0"/>
          <w:iCs w:val="0"/>
          <w:sz w:val="28"/>
          <w:szCs w:val="28"/>
          <w:rPrChange w:id="709" w:author="Giorgio Romeo" w:date="2020-12-23T09:51:00Z">
            <w:rPr>
              <w:rStyle w:val="Enfasidelicata"/>
              <w:i w:val="0"/>
              <w:iCs w:val="0"/>
              <w:szCs w:val="24"/>
            </w:rPr>
          </w:rPrChange>
        </w:rPr>
        <w:t>will have to interact with t</w:t>
      </w:r>
      <w:r w:rsidRPr="003D153B">
        <w:rPr>
          <w:rStyle w:val="Enfasidelicata"/>
          <w:i w:val="0"/>
          <w:iCs w:val="0"/>
          <w:sz w:val="28"/>
          <w:szCs w:val="28"/>
          <w:rPrChange w:id="710" w:author="Giorgio Romeo" w:date="2020-12-23T09:51:00Z">
            <w:rPr>
              <w:rStyle w:val="Enfasidelicata"/>
              <w:i w:val="0"/>
              <w:iCs w:val="0"/>
              <w:szCs w:val="24"/>
            </w:rPr>
          </w:rPrChange>
        </w:rPr>
        <w:t>urnstiles</w:t>
      </w:r>
      <w:r w:rsidR="00A004DA" w:rsidRPr="003D153B">
        <w:rPr>
          <w:rStyle w:val="Enfasidelicata"/>
          <w:i w:val="0"/>
          <w:iCs w:val="0"/>
          <w:sz w:val="28"/>
          <w:szCs w:val="28"/>
          <w:rPrChange w:id="711"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712" w:author="Giorgio Romeo" w:date="2020-12-23T09:51:00Z">
            <w:rPr>
              <w:rStyle w:val="Enfasidelicata"/>
              <w:i w:val="0"/>
              <w:iCs w:val="0"/>
              <w:szCs w:val="24"/>
            </w:rPr>
          </w:rPrChange>
        </w:rPr>
        <w:t xml:space="preserve"> in entrance and possibly in exit, in special cases documented above. In addition, the turnstiles</w:t>
      </w:r>
      <w:r w:rsidR="00F17D24" w:rsidRPr="003D153B">
        <w:rPr>
          <w:rStyle w:val="Enfasidelicata"/>
          <w:i w:val="0"/>
          <w:iCs w:val="0"/>
          <w:sz w:val="28"/>
          <w:szCs w:val="28"/>
          <w:rPrChange w:id="713"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714" w:author="Giorgio Romeo" w:date="2020-12-23T09:51:00Z">
            <w:rPr>
              <w:rStyle w:val="Enfasidelicata"/>
              <w:i w:val="0"/>
              <w:iCs w:val="0"/>
              <w:szCs w:val="24"/>
            </w:rPr>
          </w:rPrChange>
        </w:rPr>
        <w:t xml:space="preserve"> will have a QR code scanner.</w:t>
      </w:r>
    </w:p>
    <w:p w14:paraId="76FC40BD" w14:textId="3A08A959" w:rsidR="00DF3309" w:rsidRPr="003D153B" w:rsidRDefault="00AE1191">
      <w:pPr>
        <w:pStyle w:val="Paragrafoelenco"/>
        <w:numPr>
          <w:ilvl w:val="0"/>
          <w:numId w:val="44"/>
        </w:numPr>
        <w:spacing w:line="240" w:lineRule="auto"/>
        <w:jc w:val="both"/>
        <w:rPr>
          <w:rStyle w:val="Enfasidelicata"/>
          <w:i w:val="0"/>
          <w:iCs w:val="0"/>
          <w:sz w:val="36"/>
          <w:szCs w:val="36"/>
          <w:rPrChange w:id="715" w:author="Giorgio Romeo" w:date="2020-12-23T09:51:00Z">
            <w:rPr>
              <w:rStyle w:val="Enfasidelicata"/>
              <w:i w:val="0"/>
              <w:iCs w:val="0"/>
              <w:sz w:val="32"/>
              <w:szCs w:val="32"/>
            </w:rPr>
          </w:rPrChange>
        </w:rPr>
        <w:pPrChange w:id="716"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717" w:author="Giorgio Romeo" w:date="2020-12-23T09:51:00Z">
            <w:rPr>
              <w:rStyle w:val="Enfasidelicata"/>
              <w:i w:val="0"/>
              <w:iCs w:val="0"/>
              <w:szCs w:val="24"/>
            </w:rPr>
          </w:rPrChange>
        </w:rPr>
        <w:t>The cash register will have a QR code scanner for all the users who are about to exit from the store.</w:t>
      </w:r>
      <w:r w:rsidRPr="003D153B" w:rsidDel="008D5406">
        <w:rPr>
          <w:i/>
          <w:sz w:val="28"/>
          <w:szCs w:val="28"/>
          <w:rPrChange w:id="718" w:author="Giorgio Romeo" w:date="2020-12-23T09:51:00Z">
            <w:rPr>
              <w:i/>
            </w:rPr>
          </w:rPrChange>
        </w:rPr>
        <w:t xml:space="preserve"> </w:t>
      </w:r>
    </w:p>
    <w:p w14:paraId="06171E08" w14:textId="6B6FC8E8" w:rsidR="008D5406" w:rsidRDefault="008D5406" w:rsidP="00D01022">
      <w:pPr>
        <w:pStyle w:val="Paragrafoelenco"/>
        <w:spacing w:line="240" w:lineRule="auto"/>
        <w:ind w:left="1440"/>
        <w:rPr>
          <w:ins w:id="719" w:author="Giorgio Romeo" w:date="2020-12-23T09:34:00Z"/>
          <w:rStyle w:val="Enfasidelicata"/>
          <w:i w:val="0"/>
          <w:iCs w:val="0"/>
          <w:sz w:val="32"/>
          <w:szCs w:val="32"/>
        </w:rPr>
      </w:pPr>
    </w:p>
    <w:p w14:paraId="3A7B624B" w14:textId="2A76B462" w:rsidR="00EF33EC" w:rsidRDefault="00EF33EC" w:rsidP="00D01022">
      <w:pPr>
        <w:pStyle w:val="Paragrafoelenco"/>
        <w:spacing w:line="240" w:lineRule="auto"/>
        <w:ind w:left="1440"/>
        <w:rPr>
          <w:ins w:id="720" w:author="Giorgio Romeo" w:date="2020-12-23T09:34:00Z"/>
          <w:rStyle w:val="Enfasidelicata"/>
          <w:i w:val="0"/>
          <w:iCs w:val="0"/>
          <w:sz w:val="32"/>
          <w:szCs w:val="32"/>
        </w:rPr>
      </w:pPr>
    </w:p>
    <w:p w14:paraId="26F2E4FA" w14:textId="77777777" w:rsidR="00EF33EC" w:rsidRPr="00D01022" w:rsidRDefault="00EF33EC" w:rsidP="00D01022">
      <w:pPr>
        <w:pStyle w:val="Paragrafoelenco"/>
        <w:spacing w:line="240" w:lineRule="auto"/>
        <w:ind w:left="1440"/>
        <w:rPr>
          <w:rStyle w:val="Enfasidelicata"/>
          <w:i w:val="0"/>
          <w:iCs w:val="0"/>
          <w:sz w:val="32"/>
          <w:szCs w:val="32"/>
        </w:rPr>
      </w:pPr>
    </w:p>
    <w:p w14:paraId="2BD87754" w14:textId="2B915535" w:rsidR="00DF3309" w:rsidRDefault="00DF3309" w:rsidP="00DF3309">
      <w:pPr>
        <w:pStyle w:val="Paragrafoelenco"/>
        <w:numPr>
          <w:ilvl w:val="1"/>
          <w:numId w:val="22"/>
        </w:numPr>
        <w:spacing w:line="240" w:lineRule="auto"/>
        <w:rPr>
          <w:rStyle w:val="Enfasidelicata"/>
          <w:sz w:val="32"/>
          <w:szCs w:val="32"/>
        </w:rPr>
      </w:pPr>
      <w:r>
        <w:rPr>
          <w:rStyle w:val="Enfasidelicata"/>
          <w:sz w:val="32"/>
          <w:szCs w:val="32"/>
        </w:rPr>
        <w:t>Software Interfaces:</w:t>
      </w:r>
      <w:r w:rsidR="00C93545">
        <w:rPr>
          <w:rStyle w:val="Enfasidelicata"/>
          <w:sz w:val="32"/>
          <w:szCs w:val="32"/>
        </w:rPr>
        <w:br/>
      </w:r>
    </w:p>
    <w:p w14:paraId="15892EFA" w14:textId="4EE8245D" w:rsidR="00FB16C1" w:rsidRPr="003D153B" w:rsidRDefault="00E75F51">
      <w:pPr>
        <w:pStyle w:val="Paragrafoelenco"/>
        <w:numPr>
          <w:ilvl w:val="0"/>
          <w:numId w:val="45"/>
        </w:numPr>
        <w:spacing w:line="240" w:lineRule="auto"/>
        <w:jc w:val="both"/>
        <w:rPr>
          <w:rStyle w:val="Enfasidelicata"/>
          <w:i w:val="0"/>
          <w:iCs w:val="0"/>
          <w:sz w:val="28"/>
          <w:szCs w:val="28"/>
          <w:rPrChange w:id="721" w:author="Giorgio Romeo" w:date="2020-12-23T09:52:00Z">
            <w:rPr>
              <w:rStyle w:val="Enfasidelicata"/>
              <w:i w:val="0"/>
              <w:iCs w:val="0"/>
              <w:szCs w:val="24"/>
            </w:rPr>
          </w:rPrChange>
        </w:rPr>
        <w:pPrChange w:id="722" w:author="Giorgio Romeo" w:date="2020-12-23T09:18:00Z">
          <w:pPr>
            <w:pStyle w:val="Paragrafoelenco"/>
            <w:numPr>
              <w:numId w:val="45"/>
            </w:numPr>
            <w:spacing w:line="240" w:lineRule="auto"/>
            <w:ind w:left="1440" w:hanging="360"/>
          </w:pPr>
        </w:pPrChange>
      </w:pPr>
      <w:r w:rsidRPr="003D153B">
        <w:rPr>
          <w:rStyle w:val="Enfasidelicata"/>
          <w:i w:val="0"/>
          <w:iCs w:val="0"/>
          <w:sz w:val="28"/>
          <w:szCs w:val="28"/>
          <w:rPrChange w:id="723" w:author="Giorgio Romeo" w:date="2020-12-23T09:52:00Z">
            <w:rPr>
              <w:rStyle w:val="Enfasidelicata"/>
              <w:i w:val="0"/>
              <w:iCs w:val="0"/>
              <w:szCs w:val="24"/>
            </w:rPr>
          </w:rPrChange>
        </w:rPr>
        <w:t>The s</w:t>
      </w:r>
      <w:r w:rsidR="00101732" w:rsidRPr="003D153B">
        <w:rPr>
          <w:rStyle w:val="Enfasidelicata"/>
          <w:i w:val="0"/>
          <w:iCs w:val="0"/>
          <w:sz w:val="28"/>
          <w:szCs w:val="28"/>
          <w:rPrChange w:id="724" w:author="Giorgio Romeo" w:date="2020-12-23T09:52:00Z">
            <w:rPr>
              <w:rStyle w:val="Enfasidelicata"/>
              <w:i w:val="0"/>
              <w:iCs w:val="0"/>
              <w:szCs w:val="24"/>
            </w:rPr>
          </w:rPrChange>
        </w:rPr>
        <w:t xml:space="preserve">ystem will need to </w:t>
      </w:r>
      <w:r w:rsidRPr="003D153B">
        <w:rPr>
          <w:rStyle w:val="Enfasidelicata"/>
          <w:i w:val="0"/>
          <w:iCs w:val="0"/>
          <w:sz w:val="28"/>
          <w:szCs w:val="28"/>
          <w:rPrChange w:id="725" w:author="Giorgio Romeo" w:date="2020-12-23T09:52:00Z">
            <w:rPr>
              <w:rStyle w:val="Enfasidelicata"/>
              <w:i w:val="0"/>
              <w:iCs w:val="0"/>
              <w:szCs w:val="24"/>
            </w:rPr>
          </w:rPrChange>
        </w:rPr>
        <w:t xml:space="preserve">access to </w:t>
      </w:r>
      <w:r w:rsidR="00C028CD" w:rsidRPr="003D153B">
        <w:rPr>
          <w:rStyle w:val="Enfasidelicata"/>
          <w:i w:val="0"/>
          <w:iCs w:val="0"/>
          <w:sz w:val="28"/>
          <w:szCs w:val="28"/>
          <w:rPrChange w:id="726" w:author="Giorgio Romeo" w:date="2020-12-23T09:52:00Z">
            <w:rPr>
              <w:rStyle w:val="Enfasidelicata"/>
              <w:i w:val="0"/>
              <w:iCs w:val="0"/>
              <w:szCs w:val="24"/>
            </w:rPr>
          </w:rPrChange>
        </w:rPr>
        <w:t xml:space="preserve">some external </w:t>
      </w:r>
      <w:r w:rsidR="000445A6" w:rsidRPr="003D153B">
        <w:rPr>
          <w:rStyle w:val="Enfasidelicata"/>
          <w:i w:val="0"/>
          <w:iCs w:val="0"/>
          <w:sz w:val="28"/>
          <w:szCs w:val="28"/>
          <w:rPrChange w:id="727" w:author="Giorgio Romeo" w:date="2020-12-23T09:52:00Z">
            <w:rPr>
              <w:rStyle w:val="Enfasidelicata"/>
              <w:i w:val="0"/>
              <w:iCs w:val="0"/>
              <w:szCs w:val="24"/>
            </w:rPr>
          </w:rPrChange>
        </w:rPr>
        <w:t xml:space="preserve">APIs </w:t>
      </w:r>
      <w:r w:rsidR="00C93545" w:rsidRPr="003D153B">
        <w:rPr>
          <w:rStyle w:val="Enfasidelicata"/>
          <w:i w:val="0"/>
          <w:iCs w:val="0"/>
          <w:sz w:val="28"/>
          <w:szCs w:val="28"/>
          <w:rPrChange w:id="728" w:author="Giorgio Romeo" w:date="2020-12-23T09:52:00Z">
            <w:rPr>
              <w:rStyle w:val="Enfasidelicata"/>
              <w:i w:val="0"/>
              <w:iCs w:val="0"/>
              <w:szCs w:val="24"/>
            </w:rPr>
          </w:rPrChange>
        </w:rPr>
        <w:t>to</w:t>
      </w:r>
      <w:r w:rsidR="000445A6" w:rsidRPr="003D153B">
        <w:rPr>
          <w:rStyle w:val="Enfasidelicata"/>
          <w:i w:val="0"/>
          <w:iCs w:val="0"/>
          <w:sz w:val="28"/>
          <w:szCs w:val="28"/>
          <w:rPrChange w:id="729" w:author="Giorgio Romeo" w:date="2020-12-23T09:52:00Z">
            <w:rPr>
              <w:rStyle w:val="Enfasidelicata"/>
              <w:i w:val="0"/>
              <w:iCs w:val="0"/>
              <w:szCs w:val="24"/>
            </w:rPr>
          </w:rPrChange>
        </w:rPr>
        <w:t xml:space="preserve"> </w:t>
      </w:r>
      <w:r w:rsidR="000C0004" w:rsidRPr="003D153B">
        <w:rPr>
          <w:rStyle w:val="Enfasidelicata"/>
          <w:i w:val="0"/>
          <w:iCs w:val="0"/>
          <w:sz w:val="28"/>
          <w:szCs w:val="28"/>
          <w:rPrChange w:id="730" w:author="Giorgio Romeo" w:date="2020-12-23T09:52:00Z">
            <w:rPr>
              <w:rStyle w:val="Enfasidelicata"/>
              <w:i w:val="0"/>
              <w:iCs w:val="0"/>
              <w:szCs w:val="24"/>
            </w:rPr>
          </w:rPrChange>
        </w:rPr>
        <w:t>access to maps</w:t>
      </w:r>
      <w:r w:rsidR="00C028CD" w:rsidRPr="003D153B">
        <w:rPr>
          <w:rStyle w:val="Enfasidelicata"/>
          <w:i w:val="0"/>
          <w:iCs w:val="0"/>
          <w:sz w:val="28"/>
          <w:szCs w:val="28"/>
          <w:rPrChange w:id="731" w:author="Giorgio Romeo" w:date="2020-12-23T09:52:00Z">
            <w:rPr>
              <w:rStyle w:val="Enfasidelicata"/>
              <w:i w:val="0"/>
              <w:iCs w:val="0"/>
              <w:szCs w:val="24"/>
            </w:rPr>
          </w:rPrChange>
        </w:rPr>
        <w:t>, needed for user localization, user</w:t>
      </w:r>
      <w:r w:rsidR="005B16B3" w:rsidRPr="003D153B">
        <w:rPr>
          <w:rStyle w:val="Enfasidelicata"/>
          <w:i w:val="0"/>
          <w:iCs w:val="0"/>
          <w:sz w:val="28"/>
          <w:szCs w:val="28"/>
          <w:rPrChange w:id="732" w:author="Giorgio Romeo" w:date="2020-12-23T09:52:00Z">
            <w:rPr>
              <w:rStyle w:val="Enfasidelicata"/>
              <w:i w:val="0"/>
              <w:iCs w:val="0"/>
              <w:szCs w:val="24"/>
            </w:rPr>
          </w:rPrChange>
        </w:rPr>
        <w:t>-</w:t>
      </w:r>
      <w:r w:rsidR="00C028CD" w:rsidRPr="003D153B">
        <w:rPr>
          <w:rStyle w:val="Enfasidelicata"/>
          <w:i w:val="0"/>
          <w:iCs w:val="0"/>
          <w:sz w:val="28"/>
          <w:szCs w:val="28"/>
          <w:rPrChange w:id="733" w:author="Giorgio Romeo" w:date="2020-12-23T09:52:00Z">
            <w:rPr>
              <w:rStyle w:val="Enfasidelicata"/>
              <w:i w:val="0"/>
              <w:iCs w:val="0"/>
              <w:szCs w:val="24"/>
            </w:rPr>
          </w:rPrChange>
        </w:rPr>
        <w:t>to</w:t>
      </w:r>
      <w:r w:rsidR="005B16B3" w:rsidRPr="003D153B">
        <w:rPr>
          <w:rStyle w:val="Enfasidelicata"/>
          <w:i w:val="0"/>
          <w:iCs w:val="0"/>
          <w:sz w:val="28"/>
          <w:szCs w:val="28"/>
          <w:rPrChange w:id="734" w:author="Giorgio Romeo" w:date="2020-12-23T09:52:00Z">
            <w:rPr>
              <w:rStyle w:val="Enfasidelicata"/>
              <w:i w:val="0"/>
              <w:iCs w:val="0"/>
              <w:szCs w:val="24"/>
            </w:rPr>
          </w:rPrChange>
        </w:rPr>
        <w:t>-s</w:t>
      </w:r>
      <w:r w:rsidR="00C028CD" w:rsidRPr="003D153B">
        <w:rPr>
          <w:rStyle w:val="Enfasidelicata"/>
          <w:i w:val="0"/>
          <w:iCs w:val="0"/>
          <w:sz w:val="28"/>
          <w:szCs w:val="28"/>
          <w:rPrChange w:id="735" w:author="Giorgio Romeo" w:date="2020-12-23T09:52:00Z">
            <w:rPr>
              <w:rStyle w:val="Enfasidelicata"/>
              <w:i w:val="0"/>
              <w:iCs w:val="0"/>
              <w:szCs w:val="24"/>
            </w:rPr>
          </w:rPrChange>
        </w:rPr>
        <w:t xml:space="preserve">tore </w:t>
      </w:r>
      <w:proofErr w:type="gramStart"/>
      <w:r w:rsidR="005B16B3" w:rsidRPr="003D153B">
        <w:rPr>
          <w:rStyle w:val="Enfasidelicata"/>
          <w:i w:val="0"/>
          <w:iCs w:val="0"/>
          <w:sz w:val="28"/>
          <w:szCs w:val="28"/>
          <w:rPrChange w:id="736" w:author="Giorgio Romeo" w:date="2020-12-23T09:52:00Z">
            <w:rPr>
              <w:rStyle w:val="Enfasidelicata"/>
              <w:i w:val="0"/>
              <w:iCs w:val="0"/>
              <w:szCs w:val="24"/>
            </w:rPr>
          </w:rPrChange>
        </w:rPr>
        <w:t>distance</w:t>
      </w:r>
      <w:proofErr w:type="gramEnd"/>
      <w:r w:rsidR="005B16B3" w:rsidRPr="003D153B">
        <w:rPr>
          <w:rStyle w:val="Enfasidelicata"/>
          <w:i w:val="0"/>
          <w:iCs w:val="0"/>
          <w:sz w:val="28"/>
          <w:szCs w:val="28"/>
          <w:rPrChange w:id="737" w:author="Giorgio Romeo" w:date="2020-12-23T09:52:00Z">
            <w:rPr>
              <w:rStyle w:val="Enfasidelicata"/>
              <w:i w:val="0"/>
              <w:iCs w:val="0"/>
              <w:szCs w:val="24"/>
            </w:rPr>
          </w:rPrChange>
        </w:rPr>
        <w:t xml:space="preserve"> </w:t>
      </w:r>
      <w:r w:rsidR="00C20BFD" w:rsidRPr="003D153B">
        <w:rPr>
          <w:rStyle w:val="Enfasidelicata"/>
          <w:i w:val="0"/>
          <w:iCs w:val="0"/>
          <w:sz w:val="28"/>
          <w:szCs w:val="28"/>
          <w:rPrChange w:id="738" w:author="Giorgio Romeo" w:date="2020-12-23T09:52:00Z">
            <w:rPr>
              <w:rStyle w:val="Enfasidelicata"/>
              <w:i w:val="0"/>
              <w:iCs w:val="0"/>
              <w:szCs w:val="24"/>
            </w:rPr>
          </w:rPrChange>
        </w:rPr>
        <w:t>and time estimation and to find</w:t>
      </w:r>
      <w:r w:rsidR="000C0004" w:rsidRPr="003D153B">
        <w:rPr>
          <w:rStyle w:val="Enfasidelicata"/>
          <w:i w:val="0"/>
          <w:iCs w:val="0"/>
          <w:sz w:val="28"/>
          <w:szCs w:val="28"/>
          <w:rPrChange w:id="739" w:author="Giorgio Romeo" w:date="2020-12-23T09:52:00Z">
            <w:rPr>
              <w:rStyle w:val="Enfasidelicata"/>
              <w:i w:val="0"/>
              <w:iCs w:val="0"/>
              <w:szCs w:val="24"/>
            </w:rPr>
          </w:rPrChange>
        </w:rPr>
        <w:t xml:space="preserve"> stor</w:t>
      </w:r>
      <w:r w:rsidR="00C20BFD" w:rsidRPr="003D153B">
        <w:rPr>
          <w:rStyle w:val="Enfasidelicata"/>
          <w:i w:val="0"/>
          <w:iCs w:val="0"/>
          <w:sz w:val="28"/>
          <w:szCs w:val="28"/>
          <w:rPrChange w:id="740" w:author="Giorgio Romeo" w:date="2020-12-23T09:52:00Z">
            <w:rPr>
              <w:rStyle w:val="Enfasidelicata"/>
              <w:i w:val="0"/>
              <w:iCs w:val="0"/>
              <w:szCs w:val="24"/>
            </w:rPr>
          </w:rPrChange>
        </w:rPr>
        <w:t>es near a given address</w:t>
      </w:r>
      <w:r w:rsidR="000C0004" w:rsidRPr="003D153B">
        <w:rPr>
          <w:rStyle w:val="Enfasidelicata"/>
          <w:i w:val="0"/>
          <w:iCs w:val="0"/>
          <w:sz w:val="28"/>
          <w:szCs w:val="28"/>
          <w:rPrChange w:id="741" w:author="Giorgio Romeo" w:date="2020-12-23T09:52:00Z">
            <w:rPr>
              <w:rStyle w:val="Enfasidelicata"/>
              <w:i w:val="0"/>
              <w:iCs w:val="0"/>
              <w:szCs w:val="24"/>
            </w:rPr>
          </w:rPrChange>
        </w:rPr>
        <w:t>.</w:t>
      </w:r>
    </w:p>
    <w:p w14:paraId="16069BF5" w14:textId="57C9CCE1" w:rsidR="00376F86" w:rsidRPr="003D153B" w:rsidRDefault="001C30C0">
      <w:pPr>
        <w:pStyle w:val="Paragrafoelenco"/>
        <w:numPr>
          <w:ilvl w:val="0"/>
          <w:numId w:val="45"/>
        </w:numPr>
        <w:spacing w:line="240" w:lineRule="auto"/>
        <w:rPr>
          <w:rStyle w:val="Enfasidelicata"/>
          <w:i w:val="0"/>
          <w:iCs w:val="0"/>
          <w:sz w:val="36"/>
          <w:szCs w:val="36"/>
          <w:rPrChange w:id="742" w:author="Giorgio Romeo" w:date="2020-12-23T09:52:00Z">
            <w:rPr>
              <w:rStyle w:val="Enfasidelicata"/>
              <w:i w:val="0"/>
              <w:iCs w:val="0"/>
              <w:sz w:val="32"/>
              <w:szCs w:val="32"/>
            </w:rPr>
          </w:rPrChange>
        </w:rPr>
      </w:pPr>
      <w:r w:rsidRPr="003D153B">
        <w:rPr>
          <w:rStyle w:val="Enfasidelicata"/>
          <w:i w:val="0"/>
          <w:iCs w:val="0"/>
          <w:sz w:val="28"/>
          <w:szCs w:val="28"/>
          <w:rPrChange w:id="743" w:author="Giorgio Romeo" w:date="2020-12-23T09:52:00Z">
            <w:rPr>
              <w:rStyle w:val="Enfasidelicata"/>
              <w:i w:val="0"/>
              <w:iCs w:val="0"/>
              <w:szCs w:val="24"/>
            </w:rPr>
          </w:rPrChange>
        </w:rPr>
        <w:t>The system will require an interface with a memory storage unit to manage store and ticket data and to allow lookups.</w:t>
      </w:r>
    </w:p>
    <w:p w14:paraId="1B9DC401" w14:textId="77777777" w:rsidR="00DF3309" w:rsidRDefault="00DF3309" w:rsidP="00923D58">
      <w:pPr>
        <w:pStyle w:val="Paragrafoelenco"/>
        <w:spacing w:line="240" w:lineRule="auto"/>
        <w:rPr>
          <w:rStyle w:val="Enfasidelicata"/>
          <w:sz w:val="32"/>
          <w:szCs w:val="32"/>
        </w:rPr>
      </w:pPr>
    </w:p>
    <w:p w14:paraId="6B279E7A" w14:textId="55DF8681" w:rsidR="00DF3309" w:rsidRDefault="00DF3309">
      <w:pPr>
        <w:pStyle w:val="Paragrafoelenco"/>
        <w:numPr>
          <w:ilvl w:val="1"/>
          <w:numId w:val="22"/>
        </w:numPr>
        <w:spacing w:line="360" w:lineRule="auto"/>
        <w:rPr>
          <w:rStyle w:val="Enfasidelicata"/>
          <w:sz w:val="32"/>
          <w:szCs w:val="32"/>
        </w:rPr>
        <w:pPrChange w:id="744" w:author="Giorgio Romeo" w:date="2020-12-23T09:19:00Z">
          <w:pPr>
            <w:pStyle w:val="Paragrafoelenco"/>
            <w:numPr>
              <w:ilvl w:val="1"/>
              <w:numId w:val="22"/>
            </w:numPr>
            <w:spacing w:line="240" w:lineRule="auto"/>
            <w:ind w:hanging="360"/>
          </w:pPr>
        </w:pPrChange>
      </w:pPr>
      <w:r>
        <w:rPr>
          <w:rStyle w:val="Enfasidelicata"/>
          <w:sz w:val="32"/>
          <w:szCs w:val="32"/>
        </w:rPr>
        <w:t>Communication Interfaces:</w:t>
      </w:r>
    </w:p>
    <w:p w14:paraId="7B37E77D" w14:textId="178B4F19" w:rsidR="0050796D" w:rsidRPr="003D153B" w:rsidRDefault="001053E4">
      <w:pPr>
        <w:pStyle w:val="Paragrafoelenco"/>
        <w:numPr>
          <w:ilvl w:val="0"/>
          <w:numId w:val="46"/>
        </w:numPr>
        <w:spacing w:line="360" w:lineRule="auto"/>
        <w:rPr>
          <w:rStyle w:val="Enfasidelicata"/>
          <w:i w:val="0"/>
          <w:iCs w:val="0"/>
          <w:sz w:val="28"/>
          <w:szCs w:val="28"/>
          <w:rPrChange w:id="745" w:author="Giorgio Romeo" w:date="2020-12-23T09:52:00Z">
            <w:rPr>
              <w:rStyle w:val="Enfasidelicata"/>
              <w:i w:val="0"/>
              <w:iCs w:val="0"/>
              <w:szCs w:val="24"/>
            </w:rPr>
          </w:rPrChange>
        </w:rPr>
        <w:pPrChange w:id="746"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47" w:author="Giorgio Romeo" w:date="2020-12-23T09:52:00Z">
            <w:rPr>
              <w:rStyle w:val="Enfasidelicata"/>
              <w:i w:val="0"/>
              <w:iCs w:val="0"/>
              <w:szCs w:val="24"/>
            </w:rPr>
          </w:rPrChange>
        </w:rPr>
        <w:t xml:space="preserve">Virtual user devices connect to the system via </w:t>
      </w:r>
      <w:r w:rsidR="00533346" w:rsidRPr="003D153B">
        <w:rPr>
          <w:rStyle w:val="Enfasidelicata"/>
          <w:i w:val="0"/>
          <w:iCs w:val="0"/>
          <w:sz w:val="28"/>
          <w:szCs w:val="28"/>
          <w:rPrChange w:id="748" w:author="Giorgio Romeo" w:date="2020-12-23T09:52:00Z">
            <w:rPr>
              <w:rStyle w:val="Enfasidelicata"/>
              <w:i w:val="0"/>
              <w:iCs w:val="0"/>
              <w:szCs w:val="24"/>
            </w:rPr>
          </w:rPrChange>
        </w:rPr>
        <w:t>Internet</w:t>
      </w:r>
      <w:r w:rsidR="00684D5E" w:rsidRPr="003D153B">
        <w:rPr>
          <w:rStyle w:val="Enfasidelicata"/>
          <w:i w:val="0"/>
          <w:iCs w:val="0"/>
          <w:sz w:val="28"/>
          <w:szCs w:val="28"/>
          <w:rPrChange w:id="749" w:author="Giorgio Romeo" w:date="2020-12-23T09:52:00Z">
            <w:rPr>
              <w:rStyle w:val="Enfasidelicata"/>
              <w:i w:val="0"/>
              <w:iCs w:val="0"/>
              <w:szCs w:val="24"/>
            </w:rPr>
          </w:rPrChange>
        </w:rPr>
        <w:t>.</w:t>
      </w:r>
    </w:p>
    <w:p w14:paraId="0028FAE0" w14:textId="1A0674D3" w:rsidR="00533346" w:rsidRPr="003D153B" w:rsidRDefault="00533346">
      <w:pPr>
        <w:pStyle w:val="Paragrafoelenco"/>
        <w:numPr>
          <w:ilvl w:val="0"/>
          <w:numId w:val="46"/>
        </w:numPr>
        <w:spacing w:line="360" w:lineRule="auto"/>
        <w:rPr>
          <w:rStyle w:val="Enfasidelicata"/>
          <w:i w:val="0"/>
          <w:iCs w:val="0"/>
          <w:sz w:val="28"/>
          <w:szCs w:val="28"/>
          <w:rPrChange w:id="750" w:author="Giorgio Romeo" w:date="2020-12-23T09:52:00Z">
            <w:rPr>
              <w:rStyle w:val="Enfasidelicata"/>
              <w:i w:val="0"/>
              <w:iCs w:val="0"/>
              <w:szCs w:val="24"/>
            </w:rPr>
          </w:rPrChange>
        </w:rPr>
        <w:pPrChange w:id="751"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52" w:author="Giorgio Romeo" w:date="2020-12-23T09:52:00Z">
            <w:rPr>
              <w:rStyle w:val="Enfasidelicata"/>
              <w:i w:val="0"/>
              <w:iCs w:val="0"/>
              <w:szCs w:val="24"/>
            </w:rPr>
          </w:rPrChange>
        </w:rPr>
        <w:t xml:space="preserve">Ticket dispensers </w:t>
      </w:r>
      <w:r w:rsidR="0012126E" w:rsidRPr="003D153B">
        <w:rPr>
          <w:rStyle w:val="Enfasidelicata"/>
          <w:i w:val="0"/>
          <w:iCs w:val="0"/>
          <w:sz w:val="28"/>
          <w:szCs w:val="28"/>
          <w:rPrChange w:id="753" w:author="Giorgio Romeo" w:date="2020-12-23T09:52:00Z">
            <w:rPr>
              <w:rStyle w:val="Enfasidelicata"/>
              <w:i w:val="0"/>
              <w:iCs w:val="0"/>
              <w:szCs w:val="24"/>
            </w:rPr>
          </w:rPrChange>
        </w:rPr>
        <w:t>can</w:t>
      </w:r>
      <w:r w:rsidR="00BC5397" w:rsidRPr="003D153B">
        <w:rPr>
          <w:rStyle w:val="Enfasidelicata"/>
          <w:i w:val="0"/>
          <w:iCs w:val="0"/>
          <w:sz w:val="28"/>
          <w:szCs w:val="28"/>
          <w:rPrChange w:id="754" w:author="Giorgio Romeo" w:date="2020-12-23T09:52:00Z">
            <w:rPr>
              <w:rStyle w:val="Enfasidelicata"/>
              <w:i w:val="0"/>
              <w:iCs w:val="0"/>
              <w:szCs w:val="24"/>
            </w:rPr>
          </w:rPrChange>
        </w:rPr>
        <w:t xml:space="preserve"> </w:t>
      </w:r>
      <w:r w:rsidRPr="003D153B">
        <w:rPr>
          <w:rStyle w:val="Enfasidelicata"/>
          <w:i w:val="0"/>
          <w:iCs w:val="0"/>
          <w:sz w:val="28"/>
          <w:szCs w:val="28"/>
          <w:rPrChange w:id="755" w:author="Giorgio Romeo" w:date="2020-12-23T09:52:00Z">
            <w:rPr>
              <w:rStyle w:val="Enfasidelicata"/>
              <w:i w:val="0"/>
              <w:iCs w:val="0"/>
              <w:szCs w:val="24"/>
            </w:rPr>
          </w:rPrChange>
        </w:rPr>
        <w:t xml:space="preserve">connect to system via </w:t>
      </w:r>
      <w:r w:rsidR="00684D5E" w:rsidRPr="003D153B">
        <w:rPr>
          <w:rStyle w:val="Enfasidelicata"/>
          <w:i w:val="0"/>
          <w:iCs w:val="0"/>
          <w:sz w:val="28"/>
          <w:szCs w:val="28"/>
          <w:rPrChange w:id="756" w:author="Giorgio Romeo" w:date="2020-12-23T09:52:00Z">
            <w:rPr>
              <w:rStyle w:val="Enfasidelicata"/>
              <w:i w:val="0"/>
              <w:iCs w:val="0"/>
              <w:szCs w:val="24"/>
            </w:rPr>
          </w:rPrChange>
        </w:rPr>
        <w:t xml:space="preserve">ethernet </w:t>
      </w:r>
      <w:r w:rsidR="00BC5397" w:rsidRPr="003D153B">
        <w:rPr>
          <w:rStyle w:val="Enfasidelicata"/>
          <w:i w:val="0"/>
          <w:iCs w:val="0"/>
          <w:sz w:val="28"/>
          <w:szCs w:val="28"/>
          <w:rPrChange w:id="757" w:author="Giorgio Romeo" w:date="2020-12-23T09:52:00Z">
            <w:rPr>
              <w:rStyle w:val="Enfasidelicata"/>
              <w:i w:val="0"/>
              <w:iCs w:val="0"/>
              <w:szCs w:val="24"/>
            </w:rPr>
          </w:rPrChange>
        </w:rPr>
        <w:t>cable</w:t>
      </w:r>
      <w:r w:rsidR="00706224" w:rsidRPr="003D153B">
        <w:rPr>
          <w:rStyle w:val="Enfasidelicata"/>
          <w:i w:val="0"/>
          <w:iCs w:val="0"/>
          <w:sz w:val="28"/>
          <w:szCs w:val="28"/>
          <w:rPrChange w:id="758" w:author="Giorgio Romeo" w:date="2020-12-23T09:52:00Z">
            <w:rPr>
              <w:rStyle w:val="Enfasidelicata"/>
              <w:i w:val="0"/>
              <w:iCs w:val="0"/>
              <w:szCs w:val="24"/>
            </w:rPr>
          </w:rPrChange>
        </w:rPr>
        <w:t xml:space="preserve"> or </w:t>
      </w:r>
      <w:r w:rsidR="00684D5E" w:rsidRPr="003D153B">
        <w:rPr>
          <w:rStyle w:val="Enfasidelicata"/>
          <w:i w:val="0"/>
          <w:iCs w:val="0"/>
          <w:sz w:val="28"/>
          <w:szCs w:val="28"/>
          <w:rPrChange w:id="759" w:author="Giorgio Romeo" w:date="2020-12-23T09:52:00Z">
            <w:rPr>
              <w:rStyle w:val="Enfasidelicata"/>
              <w:i w:val="0"/>
              <w:iCs w:val="0"/>
              <w:szCs w:val="24"/>
            </w:rPr>
          </w:rPrChange>
        </w:rPr>
        <w:t>by a wireless connection</w:t>
      </w:r>
      <w:r w:rsidR="0012126E" w:rsidRPr="003D153B">
        <w:rPr>
          <w:rStyle w:val="Enfasidelicata"/>
          <w:i w:val="0"/>
          <w:iCs w:val="0"/>
          <w:sz w:val="28"/>
          <w:szCs w:val="28"/>
          <w:rPrChange w:id="760" w:author="Giorgio Romeo" w:date="2020-12-23T09:52:00Z">
            <w:rPr>
              <w:rStyle w:val="Enfasidelicata"/>
              <w:i w:val="0"/>
              <w:iCs w:val="0"/>
              <w:szCs w:val="24"/>
            </w:rPr>
          </w:rPrChange>
        </w:rPr>
        <w:t>.</w:t>
      </w:r>
      <w:r w:rsidR="00BC5397" w:rsidRPr="003D153B">
        <w:rPr>
          <w:rStyle w:val="Enfasidelicata"/>
          <w:i w:val="0"/>
          <w:iCs w:val="0"/>
          <w:sz w:val="28"/>
          <w:szCs w:val="28"/>
          <w:rPrChange w:id="761" w:author="Giorgio Romeo" w:date="2020-12-23T09:52:00Z">
            <w:rPr>
              <w:rStyle w:val="Enfasidelicata"/>
              <w:i w:val="0"/>
              <w:iCs w:val="0"/>
              <w:szCs w:val="24"/>
            </w:rPr>
          </w:rPrChange>
        </w:rPr>
        <w:t xml:space="preserve"> </w:t>
      </w:r>
    </w:p>
    <w:p w14:paraId="5E6DDC43" w14:textId="056F4C9A" w:rsidR="00B25FA1" w:rsidRPr="003D153B" w:rsidRDefault="2CD14F06" w:rsidP="699595DC">
      <w:pPr>
        <w:pStyle w:val="Paragrafoelenco"/>
        <w:numPr>
          <w:ilvl w:val="0"/>
          <w:numId w:val="46"/>
        </w:numPr>
        <w:spacing w:line="240" w:lineRule="auto"/>
        <w:rPr>
          <w:rStyle w:val="Enfasidelicata"/>
          <w:i w:val="0"/>
          <w:iCs w:val="0"/>
          <w:sz w:val="36"/>
          <w:szCs w:val="36"/>
          <w:rPrChange w:id="762" w:author="Giorgio Romeo" w:date="2020-12-23T09:52:00Z">
            <w:rPr>
              <w:rStyle w:val="Enfasidelicata"/>
              <w:i w:val="0"/>
              <w:iCs w:val="0"/>
              <w:sz w:val="32"/>
              <w:szCs w:val="32"/>
            </w:rPr>
          </w:rPrChange>
        </w:rPr>
      </w:pPr>
      <w:r w:rsidRPr="003D153B">
        <w:rPr>
          <w:rStyle w:val="Enfasidelicata"/>
          <w:i w:val="0"/>
          <w:iCs w:val="0"/>
          <w:sz w:val="28"/>
          <w:szCs w:val="28"/>
          <w:rPrChange w:id="763" w:author="Giorgio Romeo" w:date="2020-12-23T09:52:00Z">
            <w:rPr>
              <w:rStyle w:val="Enfasidelicata"/>
              <w:i w:val="0"/>
              <w:iCs w:val="0"/>
              <w:szCs w:val="24"/>
            </w:rPr>
          </w:rPrChange>
        </w:rPr>
        <w:t xml:space="preserve">Shop manager’s device </w:t>
      </w:r>
      <w:r w:rsidR="00684D5E" w:rsidRPr="003D153B">
        <w:rPr>
          <w:rStyle w:val="Enfasidelicata"/>
          <w:i w:val="0"/>
          <w:iCs w:val="0"/>
          <w:sz w:val="28"/>
          <w:szCs w:val="28"/>
          <w:rPrChange w:id="764" w:author="Giorgio Romeo" w:date="2020-12-23T09:52:00Z">
            <w:rPr>
              <w:rStyle w:val="Enfasidelicata"/>
              <w:i w:val="0"/>
              <w:iCs w:val="0"/>
              <w:szCs w:val="24"/>
            </w:rPr>
          </w:rPrChange>
        </w:rPr>
        <w:t>connects to the system</w:t>
      </w:r>
      <w:r w:rsidR="00B43D73" w:rsidRPr="003D153B">
        <w:rPr>
          <w:rStyle w:val="Enfasidelicata"/>
          <w:i w:val="0"/>
          <w:iCs w:val="0"/>
          <w:sz w:val="28"/>
          <w:szCs w:val="28"/>
          <w:rPrChange w:id="765" w:author="Giorgio Romeo" w:date="2020-12-23T09:52:00Z">
            <w:rPr>
              <w:rStyle w:val="Enfasidelicata"/>
              <w:i w:val="0"/>
              <w:iCs w:val="0"/>
              <w:szCs w:val="24"/>
            </w:rPr>
          </w:rPrChange>
        </w:rPr>
        <w:t xml:space="preserve"> via </w:t>
      </w:r>
      <w:commentRangeStart w:id="766"/>
      <w:r w:rsidR="00B43D73" w:rsidRPr="003D153B">
        <w:rPr>
          <w:rStyle w:val="Enfasidelicata"/>
          <w:i w:val="0"/>
          <w:iCs w:val="0"/>
          <w:sz w:val="28"/>
          <w:szCs w:val="28"/>
          <w:rPrChange w:id="767" w:author="Giorgio Romeo" w:date="2020-12-23T09:52:00Z">
            <w:rPr>
              <w:rStyle w:val="Enfasidelicata"/>
              <w:i w:val="0"/>
              <w:iCs w:val="0"/>
              <w:szCs w:val="24"/>
            </w:rPr>
          </w:rPrChange>
        </w:rPr>
        <w:t>Internet</w:t>
      </w:r>
      <w:commentRangeEnd w:id="766"/>
      <w:r w:rsidR="00684D5E" w:rsidRPr="003D153B">
        <w:rPr>
          <w:sz w:val="28"/>
          <w:szCs w:val="28"/>
          <w:rPrChange w:id="768" w:author="Giorgio Romeo" w:date="2020-12-23T09:52:00Z">
            <w:rPr/>
          </w:rPrChange>
        </w:rPr>
        <w:commentReference w:id="766"/>
      </w:r>
      <w:r w:rsidR="00B43D73" w:rsidRPr="003D153B">
        <w:rPr>
          <w:rStyle w:val="Enfasidelicata"/>
          <w:i w:val="0"/>
          <w:iCs w:val="0"/>
          <w:sz w:val="28"/>
          <w:szCs w:val="28"/>
          <w:rPrChange w:id="769" w:author="Giorgio Romeo" w:date="2020-12-23T09:52:00Z">
            <w:rPr>
              <w:rStyle w:val="Enfasidelicata"/>
              <w:i w:val="0"/>
              <w:iCs w:val="0"/>
              <w:szCs w:val="24"/>
            </w:rPr>
          </w:rPrChange>
        </w:rPr>
        <w:t>.</w:t>
      </w:r>
      <w:r w:rsidR="00B43D73" w:rsidRPr="003D153B">
        <w:rPr>
          <w:rStyle w:val="Enfasidelicata"/>
          <w:i w:val="0"/>
          <w:iCs w:val="0"/>
          <w:sz w:val="36"/>
          <w:szCs w:val="36"/>
          <w:rPrChange w:id="770" w:author="Giorgio Romeo" w:date="2020-12-23T09:52:00Z">
            <w:rPr>
              <w:rStyle w:val="Enfasidelicata"/>
              <w:i w:val="0"/>
              <w:iCs w:val="0"/>
              <w:sz w:val="32"/>
              <w:szCs w:val="32"/>
            </w:rPr>
          </w:rPrChange>
        </w:rPr>
        <w:t xml:space="preserve"> </w:t>
      </w:r>
    </w:p>
    <w:p w14:paraId="1C35903A" w14:textId="5C3BD332" w:rsidR="00290739" w:rsidRDefault="00290739" w:rsidP="00923D58">
      <w:pPr>
        <w:pStyle w:val="Paragrafoelenco"/>
        <w:rPr>
          <w:rStyle w:val="Enfasidelicata"/>
          <w:sz w:val="32"/>
          <w:szCs w:val="32"/>
        </w:rPr>
      </w:pPr>
    </w:p>
    <w:p w14:paraId="7E2218B3" w14:textId="7D1A8EAC" w:rsidR="00D64D7E" w:rsidRDefault="00D64D7E" w:rsidP="00923D58">
      <w:pPr>
        <w:pStyle w:val="Paragrafoelenco"/>
        <w:rPr>
          <w:rStyle w:val="Enfasidelicata"/>
          <w:sz w:val="32"/>
          <w:szCs w:val="32"/>
        </w:rPr>
      </w:pPr>
    </w:p>
    <w:p w14:paraId="7EE0623A" w14:textId="4AF14A06" w:rsidR="00D64D7E" w:rsidRDefault="00D64D7E" w:rsidP="00923D58">
      <w:pPr>
        <w:pStyle w:val="Paragrafoelenco"/>
        <w:rPr>
          <w:rStyle w:val="Enfasidelicata"/>
          <w:sz w:val="32"/>
          <w:szCs w:val="32"/>
        </w:rPr>
      </w:pPr>
    </w:p>
    <w:p w14:paraId="45ACB61A" w14:textId="35A0D82E" w:rsidR="00417F4B" w:rsidRDefault="00417F4B" w:rsidP="00A8618B">
      <w:pPr>
        <w:rPr>
          <w:ins w:id="771" w:author="Cristian Sbrolli" w:date="2020-12-20T12:10:00Z"/>
          <w:rStyle w:val="Enfasidelicata"/>
          <w:sz w:val="36"/>
          <w:szCs w:val="36"/>
        </w:rPr>
      </w:pPr>
    </w:p>
    <w:p w14:paraId="76922098" w14:textId="5EF956C9" w:rsidR="00B2690D" w:rsidRDefault="00B2690D" w:rsidP="00A8618B">
      <w:pPr>
        <w:rPr>
          <w:ins w:id="772" w:author="Cristian Sbrolli" w:date="2020-12-20T12:10:00Z"/>
          <w:rStyle w:val="Enfasidelicata"/>
          <w:sz w:val="36"/>
          <w:szCs w:val="36"/>
        </w:rPr>
      </w:pPr>
    </w:p>
    <w:p w14:paraId="1E8348B2" w14:textId="2D8888D1" w:rsidR="00B2690D" w:rsidRDefault="00B2690D" w:rsidP="00A8618B">
      <w:pPr>
        <w:rPr>
          <w:ins w:id="773" w:author="Cristian Sbrolli" w:date="2020-12-20T12:10:00Z"/>
          <w:rStyle w:val="Enfasidelicata"/>
          <w:sz w:val="36"/>
          <w:szCs w:val="36"/>
        </w:rPr>
      </w:pPr>
    </w:p>
    <w:p w14:paraId="69F57D95" w14:textId="4D86A594" w:rsidR="00B2690D" w:rsidDel="003D153B" w:rsidRDefault="00B2690D" w:rsidP="00A8618B">
      <w:pPr>
        <w:rPr>
          <w:ins w:id="774" w:author="Cristian Sbrolli" w:date="2020-12-20T12:10:00Z"/>
          <w:del w:id="775" w:author="Giorgio Romeo" w:date="2020-12-23T09:52:00Z"/>
          <w:rStyle w:val="Enfasidelicata"/>
          <w:sz w:val="36"/>
          <w:szCs w:val="36"/>
        </w:rPr>
      </w:pPr>
    </w:p>
    <w:p w14:paraId="678ED620" w14:textId="418B080A" w:rsidR="00B2690D" w:rsidDel="003D153B" w:rsidRDefault="00B2690D" w:rsidP="00A8618B">
      <w:pPr>
        <w:rPr>
          <w:ins w:id="776" w:author="Cristian Sbrolli" w:date="2020-12-20T12:10:00Z"/>
          <w:del w:id="777" w:author="Giorgio Romeo" w:date="2020-12-23T09:52:00Z"/>
          <w:rStyle w:val="Enfasidelicata"/>
          <w:sz w:val="36"/>
          <w:szCs w:val="36"/>
        </w:rPr>
      </w:pPr>
    </w:p>
    <w:p w14:paraId="00CCC87F" w14:textId="0DC04958" w:rsidR="00B2690D" w:rsidDel="003D153B" w:rsidRDefault="00B2690D" w:rsidP="00A8618B">
      <w:pPr>
        <w:rPr>
          <w:ins w:id="778" w:author="Cristian Sbrolli" w:date="2020-12-20T12:10:00Z"/>
          <w:del w:id="779" w:author="Giorgio Romeo" w:date="2020-12-23T09:52:00Z"/>
          <w:rStyle w:val="Enfasidelicata"/>
          <w:sz w:val="36"/>
          <w:szCs w:val="36"/>
        </w:rPr>
      </w:pPr>
    </w:p>
    <w:p w14:paraId="31B6688A" w14:textId="24CA630D" w:rsidR="00B2690D" w:rsidDel="003D153B" w:rsidRDefault="00B2690D" w:rsidP="00A8618B">
      <w:pPr>
        <w:rPr>
          <w:ins w:id="780" w:author="Cristian Sbrolli" w:date="2020-12-20T12:10:00Z"/>
          <w:del w:id="781" w:author="Giorgio Romeo" w:date="2020-12-23T09:52:00Z"/>
          <w:rStyle w:val="Enfasidelicata"/>
          <w:sz w:val="36"/>
          <w:szCs w:val="36"/>
        </w:rPr>
      </w:pPr>
    </w:p>
    <w:p w14:paraId="3AE87AF3" w14:textId="0346B867" w:rsidR="00B2690D" w:rsidDel="003D153B" w:rsidRDefault="00B2690D" w:rsidP="00A8618B">
      <w:pPr>
        <w:rPr>
          <w:ins w:id="782" w:author="Cristian Sbrolli" w:date="2020-12-20T12:10:00Z"/>
          <w:del w:id="783" w:author="Giorgio Romeo" w:date="2020-12-23T09:52:00Z"/>
          <w:rStyle w:val="Enfasidelicata"/>
          <w:sz w:val="36"/>
          <w:szCs w:val="36"/>
        </w:rPr>
      </w:pPr>
    </w:p>
    <w:p w14:paraId="6BDC2E4A" w14:textId="4F470856" w:rsidR="00B2690D" w:rsidDel="00EF33EC" w:rsidRDefault="00B2690D" w:rsidP="00A8618B">
      <w:pPr>
        <w:rPr>
          <w:ins w:id="784" w:author="Cristian Sbrolli" w:date="2020-12-20T12:10:00Z"/>
          <w:del w:id="785" w:author="Giorgio Romeo" w:date="2020-12-23T09:35:00Z"/>
          <w:rStyle w:val="Enfasidelicata"/>
          <w:sz w:val="36"/>
          <w:szCs w:val="36"/>
        </w:rPr>
      </w:pPr>
    </w:p>
    <w:p w14:paraId="14924804" w14:textId="7317A9F3" w:rsidR="00B2690D" w:rsidDel="00EF33EC" w:rsidRDefault="00B2690D" w:rsidP="00A8618B">
      <w:pPr>
        <w:rPr>
          <w:ins w:id="786" w:author="Cristian Sbrolli" w:date="2020-12-20T12:10:00Z"/>
          <w:del w:id="787" w:author="Giorgio Romeo" w:date="2020-12-23T09:35:00Z"/>
          <w:rStyle w:val="Enfasidelicata"/>
          <w:sz w:val="36"/>
          <w:szCs w:val="36"/>
        </w:rPr>
      </w:pPr>
    </w:p>
    <w:p w14:paraId="49FE75B7" w14:textId="41F6BDE1" w:rsidR="00B2690D" w:rsidDel="000A17F5" w:rsidRDefault="00B2690D" w:rsidP="00A8618B">
      <w:pPr>
        <w:rPr>
          <w:ins w:id="788" w:author="Cristian Sbrolli" w:date="2020-12-20T12:10:00Z"/>
          <w:del w:id="789" w:author="Giorgio Romeo" w:date="2020-12-23T09:20:00Z"/>
          <w:rStyle w:val="Enfasidelicata"/>
          <w:sz w:val="36"/>
          <w:szCs w:val="36"/>
        </w:rPr>
      </w:pPr>
    </w:p>
    <w:p w14:paraId="31DF36C2" w14:textId="77777777" w:rsidR="00B2690D" w:rsidRDefault="00B2690D" w:rsidP="00A8618B">
      <w:pPr>
        <w:rPr>
          <w:rStyle w:val="Enfasidelicata"/>
          <w:sz w:val="36"/>
          <w:szCs w:val="36"/>
        </w:rPr>
      </w:pPr>
    </w:p>
    <w:p w14:paraId="1D55C8A8" w14:textId="2C9A8F99" w:rsidR="00417F4B" w:rsidRDefault="00DF3309" w:rsidP="00A8618B">
      <w:pPr>
        <w:pStyle w:val="Paragrafoelenco"/>
        <w:numPr>
          <w:ilvl w:val="0"/>
          <w:numId w:val="22"/>
        </w:numPr>
        <w:rPr>
          <w:rStyle w:val="Enfasidelicata"/>
          <w:sz w:val="36"/>
          <w:szCs w:val="36"/>
        </w:rPr>
      </w:pPr>
      <w:r w:rsidRPr="00417F4B">
        <w:rPr>
          <w:rStyle w:val="Enfasidelicata"/>
          <w:sz w:val="36"/>
          <w:szCs w:val="36"/>
        </w:rPr>
        <w:lastRenderedPageBreak/>
        <w:t>Functional Requirements</w:t>
      </w:r>
      <w:r w:rsidR="00207E23" w:rsidRPr="00417F4B">
        <w:rPr>
          <w:rStyle w:val="Enfasidelicata"/>
          <w:sz w:val="36"/>
          <w:szCs w:val="36"/>
        </w:rPr>
        <w:t xml:space="preserve"> and mappin</w:t>
      </w:r>
      <w:r w:rsidR="00417F4B">
        <w:rPr>
          <w:rStyle w:val="Enfasidelicata"/>
          <w:sz w:val="36"/>
          <w:szCs w:val="36"/>
        </w:rPr>
        <w:t>g</w:t>
      </w:r>
    </w:p>
    <w:p w14:paraId="4083AA89" w14:textId="6D0E5613" w:rsidR="00417F4B" w:rsidRPr="00417F4B" w:rsidRDefault="004A61D8" w:rsidP="00A8618B">
      <w:pPr>
        <w:pStyle w:val="Paragrafoelenco"/>
        <w:spacing w:line="360" w:lineRule="auto"/>
        <w:ind w:left="360"/>
        <w:rPr>
          <w:rStyle w:val="Enfasidelicata"/>
          <w:sz w:val="32"/>
          <w:szCs w:val="32"/>
        </w:rPr>
      </w:pPr>
      <w:r>
        <w:rPr>
          <w:rStyle w:val="Enfasidelicata"/>
          <w:color w:val="auto"/>
          <w:sz w:val="32"/>
          <w:szCs w:val="32"/>
        </w:rPr>
        <w:t xml:space="preserve">B.1.1) </w:t>
      </w:r>
      <w:r w:rsidR="00417F4B" w:rsidRPr="00417F4B">
        <w:rPr>
          <w:rStyle w:val="Enfasidelicata"/>
          <w:color w:val="FF7C80"/>
          <w:sz w:val="32"/>
          <w:szCs w:val="32"/>
        </w:rPr>
        <w:t xml:space="preserve">Users and </w:t>
      </w:r>
      <w:r>
        <w:rPr>
          <w:rStyle w:val="Enfasidelicata"/>
          <w:color w:val="FF7C80"/>
          <w:sz w:val="32"/>
          <w:szCs w:val="32"/>
        </w:rPr>
        <w:t>C</w:t>
      </w:r>
      <w:r w:rsidR="00417F4B" w:rsidRPr="00417F4B">
        <w:rPr>
          <w:rStyle w:val="Enfasidelicata"/>
          <w:color w:val="FF7C80"/>
          <w:sz w:val="32"/>
          <w:szCs w:val="32"/>
        </w:rPr>
        <w:t>ustomers</w:t>
      </w:r>
      <w:r>
        <w:rPr>
          <w:rStyle w:val="Enfasidelicata"/>
          <w:color w:val="FF7C80"/>
          <w:sz w:val="32"/>
          <w:szCs w:val="32"/>
        </w:rPr>
        <w:t xml:space="preserve"> Requirements</w:t>
      </w:r>
      <w:r w:rsidR="00417F4B" w:rsidRPr="00417F4B">
        <w:rPr>
          <w:rStyle w:val="Enfasidelicata"/>
          <w:color w:val="FF7C80"/>
          <w:sz w:val="32"/>
          <w:szCs w:val="32"/>
        </w:rPr>
        <w:t>:</w:t>
      </w:r>
    </w:p>
    <w:tbl>
      <w:tblPr>
        <w:tblStyle w:val="Grigliatabella"/>
        <w:tblpPr w:leftFromText="141" w:rightFromText="141" w:vertAnchor="page" w:horzAnchor="margin" w:tblpY="3211"/>
        <w:tblW w:w="5147" w:type="pct"/>
        <w:tblLayout w:type="fixed"/>
        <w:tblLook w:val="04A0" w:firstRow="1" w:lastRow="0" w:firstColumn="1" w:lastColumn="0" w:noHBand="0" w:noVBand="1"/>
      </w:tblPr>
      <w:tblGrid>
        <w:gridCol w:w="984"/>
        <w:gridCol w:w="9271"/>
      </w:tblGrid>
      <w:tr w:rsidR="00417F4B" w:rsidDel="000A17F5" w14:paraId="459A1121" w14:textId="2D94A414" w:rsidTr="00417F4B">
        <w:trPr>
          <w:trHeight w:val="411"/>
          <w:del w:id="790" w:author="Giorgio Romeo" w:date="2020-12-23T09:21:00Z"/>
        </w:trPr>
        <w:tc>
          <w:tcPr>
            <w:tcW w:w="480" w:type="pct"/>
            <w:shd w:val="clear" w:color="auto" w:fill="FF7C80"/>
          </w:tcPr>
          <w:p w14:paraId="4333F1C9" w14:textId="7277D156" w:rsidR="00417F4B" w:rsidRPr="003F5A77" w:rsidDel="000A17F5" w:rsidRDefault="00417F4B" w:rsidP="00417F4B">
            <w:pPr>
              <w:pStyle w:val="Paragrafoelenco"/>
              <w:ind w:left="0"/>
              <w:rPr>
                <w:del w:id="791" w:author="Giorgio Romeo" w:date="2020-12-23T09:21:00Z"/>
                <w:b/>
                <w:color w:val="FF7C80"/>
                <w:sz w:val="28"/>
                <w:szCs w:val="28"/>
                <w:shd w:val="clear" w:color="auto" w:fill="FFFFFF"/>
              </w:rPr>
            </w:pPr>
            <w:bookmarkStart w:id="792" w:name="_Hlk57922340"/>
            <w:del w:id="793" w:author="Giorgio Romeo" w:date="2020-12-23T09:21:00Z">
              <w:r w:rsidRPr="001A00D5" w:rsidDel="000A17F5">
                <w:rPr>
                  <w:b/>
                  <w:sz w:val="28"/>
                  <w:szCs w:val="28"/>
                </w:rPr>
                <w:delText>R1</w:delText>
              </w:r>
            </w:del>
          </w:p>
        </w:tc>
        <w:tc>
          <w:tcPr>
            <w:tcW w:w="4520" w:type="pct"/>
          </w:tcPr>
          <w:p w14:paraId="3ACF8124" w14:textId="4AE4260D" w:rsidR="00417F4B" w:rsidRPr="001A00D5" w:rsidDel="000A17F5" w:rsidRDefault="00417F4B" w:rsidP="00417F4B">
            <w:pPr>
              <w:pStyle w:val="Paragrafoelenco"/>
              <w:ind w:left="0"/>
              <w:rPr>
                <w:del w:id="794" w:author="Giorgio Romeo" w:date="2020-12-23T09:21:00Z"/>
                <w:b/>
                <w:color w:val="000000"/>
                <w:sz w:val="26"/>
                <w:shd w:val="clear" w:color="auto" w:fill="FFFFFF"/>
              </w:rPr>
            </w:pPr>
            <w:del w:id="795"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virtually</w:delText>
              </w:r>
            </w:del>
          </w:p>
        </w:tc>
      </w:tr>
      <w:tr w:rsidR="00417F4B" w:rsidDel="000A17F5" w14:paraId="43C341FE" w14:textId="3D0F7963" w:rsidTr="00417F4B">
        <w:trPr>
          <w:trHeight w:val="474"/>
          <w:del w:id="796" w:author="Giorgio Romeo" w:date="2020-12-23T09:21:00Z"/>
        </w:trPr>
        <w:tc>
          <w:tcPr>
            <w:tcW w:w="480" w:type="pct"/>
            <w:shd w:val="clear" w:color="auto" w:fill="FF7C80"/>
          </w:tcPr>
          <w:p w14:paraId="428FEAAB" w14:textId="2BFCC00D" w:rsidR="00417F4B" w:rsidRPr="001A00D5" w:rsidDel="000A17F5" w:rsidRDefault="00417F4B" w:rsidP="00417F4B">
            <w:pPr>
              <w:pStyle w:val="Paragrafoelenco"/>
              <w:ind w:left="0"/>
              <w:rPr>
                <w:del w:id="797" w:author="Giorgio Romeo" w:date="2020-12-23T09:21:00Z"/>
                <w:b/>
                <w:color w:val="000000"/>
                <w:sz w:val="28"/>
                <w:szCs w:val="28"/>
                <w:shd w:val="clear" w:color="auto" w:fill="FFFFFF"/>
              </w:rPr>
            </w:pPr>
            <w:del w:id="798" w:author="Giorgio Romeo" w:date="2020-12-23T09:21:00Z">
              <w:r w:rsidRPr="001A00D5" w:rsidDel="000A17F5">
                <w:rPr>
                  <w:b/>
                  <w:sz w:val="28"/>
                  <w:szCs w:val="28"/>
                </w:rPr>
                <w:delText>R2</w:delText>
              </w:r>
            </w:del>
          </w:p>
        </w:tc>
        <w:tc>
          <w:tcPr>
            <w:tcW w:w="4520" w:type="pct"/>
            <w:shd w:val="clear" w:color="auto" w:fill="auto"/>
          </w:tcPr>
          <w:p w14:paraId="262A6722" w14:textId="079A1475" w:rsidR="00417F4B" w:rsidRPr="001A00D5" w:rsidDel="000A17F5" w:rsidRDefault="00417F4B" w:rsidP="00417F4B">
            <w:pPr>
              <w:pStyle w:val="Paragrafoelenco"/>
              <w:ind w:left="0"/>
              <w:rPr>
                <w:del w:id="799" w:author="Giorgio Romeo" w:date="2020-12-23T09:21:00Z"/>
                <w:color w:val="000000"/>
                <w:sz w:val="26"/>
                <w:shd w:val="clear" w:color="auto" w:fill="FFFFFF"/>
              </w:rPr>
            </w:pPr>
            <w:del w:id="800"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physically</w:delText>
              </w:r>
              <w:commentRangeStart w:id="801"/>
              <w:commentRangeEnd w:id="801"/>
              <w:r w:rsidRPr="001A00D5" w:rsidDel="000A17F5">
                <w:rPr>
                  <w:rStyle w:val="Rimandocommento"/>
                  <w:sz w:val="26"/>
                  <w:szCs w:val="26"/>
                </w:rPr>
                <w:commentReference w:id="801"/>
              </w:r>
            </w:del>
          </w:p>
        </w:tc>
      </w:tr>
      <w:tr w:rsidR="00417F4B" w:rsidDel="000A17F5" w14:paraId="37F99BF4" w14:textId="44C5F08C" w:rsidTr="00417F4B">
        <w:trPr>
          <w:trHeight w:val="373"/>
          <w:del w:id="802" w:author="Giorgio Romeo" w:date="2020-12-23T09:21:00Z"/>
        </w:trPr>
        <w:tc>
          <w:tcPr>
            <w:tcW w:w="480" w:type="pct"/>
            <w:shd w:val="clear" w:color="auto" w:fill="FF7C80"/>
          </w:tcPr>
          <w:p w14:paraId="34C7816B" w14:textId="338CF192" w:rsidR="00417F4B" w:rsidRPr="001A00D5" w:rsidDel="000A17F5" w:rsidRDefault="00417F4B" w:rsidP="00417F4B">
            <w:pPr>
              <w:pStyle w:val="Paragrafoelenco"/>
              <w:ind w:left="0"/>
              <w:rPr>
                <w:del w:id="803" w:author="Giorgio Romeo" w:date="2020-12-23T09:21:00Z"/>
                <w:b/>
                <w:color w:val="000000"/>
                <w:sz w:val="28"/>
                <w:szCs w:val="28"/>
                <w:shd w:val="clear" w:color="auto" w:fill="FFFFFF"/>
              </w:rPr>
            </w:pPr>
            <w:del w:id="804" w:author="Giorgio Romeo" w:date="2020-12-23T09:21:00Z">
              <w:r w:rsidRPr="001A00D5" w:rsidDel="000A17F5">
                <w:rPr>
                  <w:b/>
                  <w:sz w:val="28"/>
                  <w:szCs w:val="28"/>
                </w:rPr>
                <w:delText>R3</w:delText>
              </w:r>
            </w:del>
          </w:p>
        </w:tc>
        <w:tc>
          <w:tcPr>
            <w:tcW w:w="4520" w:type="pct"/>
          </w:tcPr>
          <w:p w14:paraId="64BCBF09" w14:textId="48A6DF00" w:rsidR="00417F4B" w:rsidRPr="001A00D5" w:rsidDel="000A17F5" w:rsidRDefault="00417F4B" w:rsidP="00417F4B">
            <w:pPr>
              <w:pStyle w:val="Paragrafoelenco"/>
              <w:ind w:left="0"/>
              <w:rPr>
                <w:del w:id="805" w:author="Giorgio Romeo" w:date="2020-12-23T09:21:00Z"/>
                <w:color w:val="000000"/>
                <w:sz w:val="26"/>
                <w:shd w:val="clear" w:color="auto" w:fill="FFFFFF"/>
              </w:rPr>
            </w:pPr>
            <w:del w:id="806"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book a visit virtually with their desired store</w:delText>
              </w:r>
            </w:del>
            <w:ins w:id="807" w:author="Cristian Sbrolli" w:date="2020-12-20T11:47:00Z">
              <w:del w:id="808" w:author="Giorgio Romeo" w:date="2020-12-23T09:21:00Z">
                <w:r w:rsidR="0031699F" w:rsidDel="000A17F5">
                  <w:rPr>
                    <w:color w:val="000000"/>
                    <w:sz w:val="26"/>
                    <w:shd w:val="clear" w:color="auto" w:fill="FFFFFF"/>
                  </w:rPr>
                  <w:delText>.</w:delText>
                </w:r>
              </w:del>
            </w:ins>
            <w:del w:id="809" w:author="Giorgio Romeo" w:date="2020-12-23T09:21:00Z">
              <w:r w:rsidRPr="001A00D5" w:rsidDel="000A17F5">
                <w:rPr>
                  <w:color w:val="000000"/>
                  <w:sz w:val="26"/>
                  <w:shd w:val="clear" w:color="auto" w:fill="FFFFFF"/>
                </w:rPr>
                <w:delText xml:space="preserve">, up to the next 7 upcoming days </w:delText>
              </w:r>
            </w:del>
          </w:p>
        </w:tc>
      </w:tr>
      <w:tr w:rsidR="00417F4B" w:rsidDel="000A17F5" w14:paraId="75A77A09" w14:textId="04EC4AD3" w:rsidTr="00417F4B">
        <w:trPr>
          <w:trHeight w:val="108"/>
          <w:del w:id="810" w:author="Giorgio Romeo" w:date="2020-12-23T09:21:00Z"/>
        </w:trPr>
        <w:tc>
          <w:tcPr>
            <w:tcW w:w="480" w:type="pct"/>
            <w:shd w:val="clear" w:color="auto" w:fill="FF7C80"/>
          </w:tcPr>
          <w:p w14:paraId="7DE0B7C1" w14:textId="2AF975EE" w:rsidR="00417F4B" w:rsidRPr="001A00D5" w:rsidDel="000A17F5" w:rsidRDefault="00417F4B" w:rsidP="00417F4B">
            <w:pPr>
              <w:pStyle w:val="Paragrafoelenco"/>
              <w:ind w:left="0"/>
              <w:rPr>
                <w:del w:id="811" w:author="Giorgio Romeo" w:date="2020-12-23T09:21:00Z"/>
                <w:b/>
                <w:color w:val="000000"/>
                <w:sz w:val="28"/>
                <w:szCs w:val="28"/>
                <w:shd w:val="clear" w:color="auto" w:fill="FFFFFF"/>
              </w:rPr>
            </w:pPr>
            <w:del w:id="812" w:author="Giorgio Romeo" w:date="2020-12-23T09:21:00Z">
              <w:r w:rsidRPr="001A00D5" w:rsidDel="000A17F5">
                <w:rPr>
                  <w:b/>
                  <w:sz w:val="28"/>
                  <w:szCs w:val="28"/>
                </w:rPr>
                <w:delText>R4</w:delText>
              </w:r>
            </w:del>
          </w:p>
        </w:tc>
        <w:tc>
          <w:tcPr>
            <w:tcW w:w="4520" w:type="pct"/>
          </w:tcPr>
          <w:p w14:paraId="30F65855" w14:textId="2898B1DE" w:rsidR="00417F4B" w:rsidRPr="001A00D5" w:rsidDel="000A17F5" w:rsidRDefault="00417F4B" w:rsidP="00417F4B">
            <w:pPr>
              <w:pStyle w:val="Paragrafoelenco"/>
              <w:ind w:left="0"/>
              <w:rPr>
                <w:del w:id="813" w:author="Giorgio Romeo" w:date="2020-12-23T09:21:00Z"/>
                <w:color w:val="000000"/>
                <w:sz w:val="26"/>
                <w:shd w:val="clear" w:color="auto" w:fill="FFFFFF"/>
              </w:rPr>
            </w:pPr>
            <w:del w:id="814"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look up on a map available registered stores where to go to</w:delText>
              </w:r>
            </w:del>
          </w:p>
        </w:tc>
      </w:tr>
      <w:tr w:rsidR="00417F4B" w:rsidDel="000A17F5" w14:paraId="3D5A0CF9" w14:textId="4D1578D5" w:rsidTr="00417F4B">
        <w:trPr>
          <w:trHeight w:val="108"/>
          <w:del w:id="815" w:author="Giorgio Romeo" w:date="2020-12-23T09:21:00Z"/>
        </w:trPr>
        <w:tc>
          <w:tcPr>
            <w:tcW w:w="480" w:type="pct"/>
            <w:shd w:val="clear" w:color="auto" w:fill="FF7C80"/>
          </w:tcPr>
          <w:p w14:paraId="35019E36" w14:textId="1226E2B1" w:rsidR="00417F4B" w:rsidRPr="001A00D5" w:rsidDel="000A17F5" w:rsidRDefault="00417F4B" w:rsidP="00417F4B">
            <w:pPr>
              <w:pStyle w:val="Paragrafoelenco"/>
              <w:ind w:left="0"/>
              <w:rPr>
                <w:del w:id="816" w:author="Giorgio Romeo" w:date="2020-12-23T09:21:00Z"/>
                <w:b/>
                <w:color w:val="000000"/>
                <w:sz w:val="28"/>
                <w:szCs w:val="28"/>
                <w:shd w:val="clear" w:color="auto" w:fill="FFFFFF"/>
              </w:rPr>
            </w:pPr>
            <w:del w:id="817" w:author="Giorgio Romeo" w:date="2020-12-23T09:21:00Z">
              <w:r w:rsidRPr="001A00D5" w:rsidDel="000A17F5">
                <w:rPr>
                  <w:b/>
                  <w:sz w:val="28"/>
                  <w:szCs w:val="28"/>
                </w:rPr>
                <w:delText>R5</w:delText>
              </w:r>
            </w:del>
          </w:p>
        </w:tc>
        <w:tc>
          <w:tcPr>
            <w:tcW w:w="4520" w:type="pct"/>
          </w:tcPr>
          <w:p w14:paraId="1A1F49AC" w14:textId="29EEE6B5" w:rsidR="00417F4B" w:rsidRPr="001A00D5" w:rsidDel="000A17F5" w:rsidRDefault="00417F4B" w:rsidP="00417F4B">
            <w:pPr>
              <w:pStyle w:val="Paragrafoelenco"/>
              <w:ind w:left="0"/>
              <w:rPr>
                <w:del w:id="818" w:author="Giorgio Romeo" w:date="2020-12-23T09:21:00Z"/>
                <w:sz w:val="26"/>
              </w:rPr>
            </w:pPr>
            <w:del w:id="819" w:author="Giorgio Romeo" w:date="2020-12-23T09:21:00Z">
              <w:r w:rsidRPr="001A00D5" w:rsidDel="000A17F5">
                <w:rPr>
                  <w:b/>
                  <w:sz w:val="26"/>
                </w:rPr>
                <w:delText>The system shall</w:delText>
              </w:r>
              <w:r w:rsidRPr="001A00D5" w:rsidDel="000A17F5">
                <w:rPr>
                  <w:sz w:val="26"/>
                </w:rPr>
                <w:delText xml:space="preserve"> ask users how much he or she thinks the trip </w:delText>
              </w:r>
              <w:r w:rsidDel="000A17F5">
                <w:rPr>
                  <w:sz w:val="26"/>
                </w:rPr>
                <w:delText xml:space="preserve">to the store </w:delText>
              </w:r>
              <w:r w:rsidRPr="001A00D5" w:rsidDel="000A17F5">
                <w:rPr>
                  <w:sz w:val="26"/>
                </w:rPr>
                <w:delText>will last</w:delText>
              </w:r>
            </w:del>
          </w:p>
        </w:tc>
      </w:tr>
      <w:tr w:rsidR="00417F4B" w:rsidDel="000A17F5" w14:paraId="6D9FFC52" w14:textId="443A867F" w:rsidTr="00417F4B">
        <w:trPr>
          <w:trHeight w:val="108"/>
          <w:del w:id="820" w:author="Giorgio Romeo" w:date="2020-12-23T09:21:00Z"/>
        </w:trPr>
        <w:tc>
          <w:tcPr>
            <w:tcW w:w="480" w:type="pct"/>
            <w:shd w:val="clear" w:color="auto" w:fill="FF7C80"/>
          </w:tcPr>
          <w:p w14:paraId="42B07CDB" w14:textId="070FBEC3" w:rsidR="00417F4B" w:rsidRPr="001A00D5" w:rsidDel="000A17F5" w:rsidRDefault="00417F4B" w:rsidP="00417F4B">
            <w:pPr>
              <w:pStyle w:val="Paragrafoelenco"/>
              <w:ind w:left="0"/>
              <w:rPr>
                <w:del w:id="821" w:author="Giorgio Romeo" w:date="2020-12-23T09:21:00Z"/>
                <w:b/>
                <w:color w:val="000000"/>
                <w:sz w:val="28"/>
                <w:szCs w:val="28"/>
                <w:shd w:val="clear" w:color="auto" w:fill="FFFFFF"/>
              </w:rPr>
            </w:pPr>
            <w:del w:id="822" w:author="Giorgio Romeo" w:date="2020-12-23T09:21:00Z">
              <w:r w:rsidRPr="001A00D5" w:rsidDel="000A17F5">
                <w:rPr>
                  <w:b/>
                  <w:sz w:val="28"/>
                  <w:szCs w:val="28"/>
                </w:rPr>
                <w:delText>R6</w:delText>
              </w:r>
            </w:del>
          </w:p>
        </w:tc>
        <w:tc>
          <w:tcPr>
            <w:tcW w:w="4520" w:type="pct"/>
          </w:tcPr>
          <w:p w14:paraId="07B2B394" w14:textId="17FF9D19" w:rsidR="00417F4B" w:rsidRPr="001A00D5" w:rsidDel="000A17F5" w:rsidRDefault="00417F4B" w:rsidP="00417F4B">
            <w:pPr>
              <w:pStyle w:val="Paragrafoelenco"/>
              <w:ind w:left="0"/>
              <w:rPr>
                <w:del w:id="823" w:author="Giorgio Romeo" w:date="2020-12-23T09:21:00Z"/>
                <w:color w:val="000000"/>
                <w:sz w:val="26"/>
                <w:shd w:val="clear" w:color="auto" w:fill="FFFFFF"/>
              </w:rPr>
            </w:pPr>
            <w:del w:id="824"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w:delText>
              </w:r>
              <w:commentRangeStart w:id="825"/>
              <w:commentRangeEnd w:id="825"/>
              <w:r w:rsidRPr="001A00D5" w:rsidDel="000A17F5">
                <w:rPr>
                  <w:rStyle w:val="Rimandocommento"/>
                  <w:sz w:val="26"/>
                  <w:szCs w:val="26"/>
                </w:rPr>
                <w:commentReference w:id="825"/>
              </w:r>
              <w:r w:rsidRPr="001A00D5" w:rsidDel="000A17F5">
                <w:rPr>
                  <w:color w:val="000000"/>
                  <w:sz w:val="26"/>
                  <w:shd w:val="clear" w:color="auto" w:fill="FFFFFF"/>
                </w:rPr>
                <w:delText xml:space="preserve">by their </w:delText>
              </w:r>
              <w:commentRangeStart w:id="826"/>
              <w:r w:rsidR="00DC7F1F" w:rsidDel="000A17F5">
                <w:rPr>
                  <w:color w:val="000000"/>
                  <w:sz w:val="26"/>
                  <w:shd w:val="clear" w:color="auto" w:fill="FFFFFF"/>
                </w:rPr>
                <w:delText>device</w:delText>
              </w:r>
              <w:r w:rsidR="00DC7F1F" w:rsidRPr="001A00D5" w:rsidDel="000A17F5">
                <w:rPr>
                  <w:color w:val="000000"/>
                  <w:sz w:val="26"/>
                  <w:shd w:val="clear" w:color="auto" w:fill="FFFFFF"/>
                </w:rPr>
                <w:delText xml:space="preserve"> </w:delText>
              </w:r>
              <w:commentRangeEnd w:id="826"/>
              <w:r w:rsidR="00DC7F1F" w:rsidDel="000A17F5">
                <w:rPr>
                  <w:rStyle w:val="Rimandocommento"/>
                </w:rPr>
                <w:commentReference w:id="826"/>
              </w:r>
              <w:r w:rsidRPr="001A00D5" w:rsidDel="000A17F5">
                <w:rPr>
                  <w:color w:val="000000"/>
                  <w:sz w:val="26"/>
                  <w:shd w:val="clear" w:color="auto" w:fill="FFFFFF"/>
                </w:rPr>
                <w:delText xml:space="preserve">unique ID </w:delText>
              </w:r>
            </w:del>
          </w:p>
        </w:tc>
      </w:tr>
      <w:tr w:rsidR="00417F4B" w:rsidDel="000A17F5" w14:paraId="2EC0EAE5" w14:textId="02E6B052" w:rsidTr="00417F4B">
        <w:trPr>
          <w:trHeight w:val="108"/>
          <w:del w:id="827" w:author="Giorgio Romeo" w:date="2020-12-23T09:21:00Z"/>
        </w:trPr>
        <w:tc>
          <w:tcPr>
            <w:tcW w:w="480" w:type="pct"/>
            <w:shd w:val="clear" w:color="auto" w:fill="FF7C80"/>
          </w:tcPr>
          <w:p w14:paraId="2D9FC18A" w14:textId="73D1872F" w:rsidR="00417F4B" w:rsidRPr="001A00D5" w:rsidDel="000A17F5" w:rsidRDefault="00417F4B" w:rsidP="00417F4B">
            <w:pPr>
              <w:pStyle w:val="Paragrafoelenco"/>
              <w:ind w:left="0"/>
              <w:rPr>
                <w:del w:id="828" w:author="Giorgio Romeo" w:date="2020-12-23T09:21:00Z"/>
                <w:b/>
                <w:color w:val="000000"/>
                <w:sz w:val="28"/>
                <w:szCs w:val="28"/>
                <w:shd w:val="clear" w:color="auto" w:fill="FFFFFF"/>
              </w:rPr>
            </w:pPr>
            <w:del w:id="829" w:author="Giorgio Romeo" w:date="2020-12-23T09:21:00Z">
              <w:r w:rsidRPr="001A00D5" w:rsidDel="000A17F5">
                <w:rPr>
                  <w:b/>
                  <w:sz w:val="28"/>
                  <w:szCs w:val="28"/>
                </w:rPr>
                <w:delText>R7</w:delText>
              </w:r>
            </w:del>
          </w:p>
        </w:tc>
        <w:tc>
          <w:tcPr>
            <w:tcW w:w="4520" w:type="pct"/>
          </w:tcPr>
          <w:p w14:paraId="64D08666" w14:textId="0D9AB38C" w:rsidR="00417F4B" w:rsidRPr="001A00D5" w:rsidDel="000A17F5" w:rsidRDefault="00417F4B" w:rsidP="00417F4B">
            <w:pPr>
              <w:pStyle w:val="Paragrafoelenco"/>
              <w:ind w:left="0"/>
              <w:rPr>
                <w:del w:id="830" w:author="Giorgio Romeo" w:date="2020-12-23T09:21:00Z"/>
                <w:color w:val="000000"/>
                <w:sz w:val="26"/>
                <w:shd w:val="clear" w:color="auto" w:fill="FFFFFF"/>
              </w:rPr>
            </w:pPr>
            <w:del w:id="83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by a username of their choosing</w:delText>
              </w:r>
            </w:del>
          </w:p>
        </w:tc>
      </w:tr>
      <w:tr w:rsidR="00417F4B" w:rsidDel="000A17F5" w14:paraId="4453EE6F" w14:textId="7F120FD3" w:rsidTr="00417F4B">
        <w:trPr>
          <w:trHeight w:val="108"/>
          <w:del w:id="832" w:author="Giorgio Romeo" w:date="2020-12-23T09:21:00Z"/>
        </w:trPr>
        <w:tc>
          <w:tcPr>
            <w:tcW w:w="480" w:type="pct"/>
            <w:shd w:val="clear" w:color="auto" w:fill="FF7C80"/>
          </w:tcPr>
          <w:p w14:paraId="3A0025FD" w14:textId="0D95B4BB" w:rsidR="00417F4B" w:rsidRPr="001A00D5" w:rsidDel="000A17F5" w:rsidRDefault="00417F4B" w:rsidP="00417F4B">
            <w:pPr>
              <w:pStyle w:val="Paragrafoelenco"/>
              <w:ind w:left="0"/>
              <w:rPr>
                <w:del w:id="833" w:author="Giorgio Romeo" w:date="2020-12-23T09:21:00Z"/>
                <w:b/>
                <w:sz w:val="28"/>
                <w:szCs w:val="28"/>
              </w:rPr>
            </w:pPr>
            <w:del w:id="834" w:author="Giorgio Romeo" w:date="2020-12-23T09:21:00Z">
              <w:r w:rsidDel="000A17F5">
                <w:rPr>
                  <w:b/>
                  <w:bCs/>
                  <w:sz w:val="28"/>
                  <w:szCs w:val="28"/>
                </w:rPr>
                <w:delText>R8.1</w:delText>
              </w:r>
            </w:del>
          </w:p>
        </w:tc>
        <w:tc>
          <w:tcPr>
            <w:tcW w:w="4520" w:type="pct"/>
          </w:tcPr>
          <w:p w14:paraId="32BE29BC" w14:textId="43967BA4" w:rsidR="00417F4B" w:rsidRPr="001A00D5" w:rsidDel="000A17F5" w:rsidRDefault="00417F4B" w:rsidP="00417F4B">
            <w:pPr>
              <w:pStyle w:val="Paragrafoelenco"/>
              <w:ind w:left="0"/>
              <w:rPr>
                <w:del w:id="835" w:author="Giorgio Romeo" w:date="2020-12-23T09:21:00Z"/>
                <w:sz w:val="26"/>
              </w:rPr>
            </w:pPr>
            <w:del w:id="836" w:author="Giorgio Romeo" w:date="2020-12-23T09:21:00Z">
              <w:r w:rsidRPr="001A00D5" w:rsidDel="000A17F5">
                <w:rPr>
                  <w:b/>
                  <w:sz w:val="26"/>
                </w:rPr>
                <w:delText>The system shall</w:delText>
              </w:r>
              <w:r w:rsidRPr="001A00D5" w:rsidDel="000A17F5">
                <w:rPr>
                  <w:sz w:val="26"/>
                </w:rPr>
                <w:delText xml:space="preserve"> notify the user who has been inactive for 30 seconds while on the confirmation page of booking a </w:delText>
              </w:r>
              <w:r w:rsidDel="000A17F5">
                <w:rPr>
                  <w:sz w:val="26"/>
                </w:rPr>
                <w:delText>visit</w:delText>
              </w:r>
              <w:r w:rsidRPr="001A00D5" w:rsidDel="000A17F5">
                <w:rPr>
                  <w:sz w:val="26"/>
                </w:rPr>
                <w:delText>, on other available stores he could go to</w:delText>
              </w:r>
              <w:r w:rsidDel="000A17F5">
                <w:rPr>
                  <w:sz w:val="26"/>
                </w:rPr>
                <w:delText xml:space="preserve"> and other timeslots of the same store</w:delText>
              </w:r>
              <w:commentRangeStart w:id="837"/>
              <w:commentRangeEnd w:id="837"/>
              <w:r w:rsidDel="000A17F5">
                <w:rPr>
                  <w:rStyle w:val="Rimandocommento"/>
                </w:rPr>
                <w:commentReference w:id="837"/>
              </w:r>
            </w:del>
          </w:p>
        </w:tc>
      </w:tr>
      <w:tr w:rsidR="00417F4B" w:rsidDel="000A17F5" w14:paraId="3E7AF435" w14:textId="62F0F741" w:rsidTr="00417F4B">
        <w:trPr>
          <w:trHeight w:val="108"/>
          <w:del w:id="838" w:author="Giorgio Romeo" w:date="2020-12-23T09:21:00Z"/>
        </w:trPr>
        <w:tc>
          <w:tcPr>
            <w:tcW w:w="480" w:type="pct"/>
            <w:shd w:val="clear" w:color="auto" w:fill="FF7C80"/>
          </w:tcPr>
          <w:p w14:paraId="62EEE9B2" w14:textId="66A75E67" w:rsidR="00417F4B" w:rsidDel="000A17F5" w:rsidRDefault="00417F4B" w:rsidP="00417F4B">
            <w:pPr>
              <w:pStyle w:val="Paragrafoelenco"/>
              <w:ind w:left="0"/>
              <w:rPr>
                <w:del w:id="839" w:author="Giorgio Romeo" w:date="2020-12-23T09:21:00Z"/>
                <w:b/>
                <w:bCs/>
                <w:sz w:val="28"/>
                <w:szCs w:val="28"/>
              </w:rPr>
            </w:pPr>
            <w:del w:id="840" w:author="Giorgio Romeo" w:date="2020-12-23T09:21:00Z">
              <w:r w:rsidDel="000A17F5">
                <w:rPr>
                  <w:b/>
                  <w:bCs/>
                  <w:sz w:val="28"/>
                  <w:szCs w:val="28"/>
                </w:rPr>
                <w:delText>R8.2</w:delText>
              </w:r>
            </w:del>
          </w:p>
        </w:tc>
        <w:tc>
          <w:tcPr>
            <w:tcW w:w="4520" w:type="pct"/>
          </w:tcPr>
          <w:p w14:paraId="0288358C" w14:textId="267B4ACA" w:rsidR="00417F4B" w:rsidRPr="001A00D5" w:rsidDel="000A17F5" w:rsidRDefault="00417F4B" w:rsidP="00417F4B">
            <w:pPr>
              <w:pStyle w:val="Paragrafoelenco"/>
              <w:ind w:left="0"/>
              <w:rPr>
                <w:del w:id="841" w:author="Giorgio Romeo" w:date="2020-12-23T09:21:00Z"/>
                <w:sz w:val="26"/>
              </w:rPr>
            </w:pPr>
            <w:del w:id="842" w:author="Giorgio Romeo" w:date="2020-12-23T09:21:00Z">
              <w:r w:rsidDel="000A17F5">
                <w:rPr>
                  <w:b/>
                  <w:sz w:val="26"/>
                </w:rPr>
                <w:delText xml:space="preserve">The system shall </w:delText>
              </w:r>
              <w:r w:rsidRPr="001A00D5" w:rsidDel="000A17F5">
                <w:rPr>
                  <w:sz w:val="26"/>
                </w:rPr>
                <w:delText>n</w:delText>
              </w:r>
              <w:r w:rsidDel="000A17F5">
                <w:rPr>
                  <w:bCs/>
                  <w:sz w:val="26"/>
                </w:rPr>
                <w:delText>otify the user who has been inactive for 30 seconds while on the confirmation page of getting a ticket, on other available stores he could go to</w:delText>
              </w:r>
            </w:del>
          </w:p>
        </w:tc>
      </w:tr>
      <w:tr w:rsidR="00417F4B" w:rsidDel="000A17F5" w14:paraId="3F43EDC2" w14:textId="432FA245" w:rsidTr="00417F4B">
        <w:trPr>
          <w:trHeight w:val="108"/>
          <w:del w:id="843" w:author="Giorgio Romeo" w:date="2020-12-23T09:21:00Z"/>
        </w:trPr>
        <w:tc>
          <w:tcPr>
            <w:tcW w:w="480" w:type="pct"/>
            <w:shd w:val="clear" w:color="auto" w:fill="FF7C80"/>
          </w:tcPr>
          <w:p w14:paraId="0DF75F83" w14:textId="2EE7942C" w:rsidR="00417F4B" w:rsidRPr="001A00D5" w:rsidDel="000A17F5" w:rsidRDefault="00417F4B" w:rsidP="00417F4B">
            <w:pPr>
              <w:pStyle w:val="Paragrafoelenco"/>
              <w:ind w:left="0"/>
              <w:rPr>
                <w:del w:id="844" w:author="Giorgio Romeo" w:date="2020-12-23T09:21:00Z"/>
                <w:b/>
                <w:sz w:val="28"/>
                <w:szCs w:val="28"/>
              </w:rPr>
            </w:pPr>
            <w:del w:id="845" w:author="Giorgio Romeo" w:date="2020-12-23T09:21:00Z">
              <w:r w:rsidRPr="001A00D5" w:rsidDel="000A17F5">
                <w:rPr>
                  <w:b/>
                  <w:sz w:val="28"/>
                  <w:szCs w:val="28"/>
                </w:rPr>
                <w:delText>R9</w:delText>
              </w:r>
            </w:del>
          </w:p>
        </w:tc>
        <w:tc>
          <w:tcPr>
            <w:tcW w:w="4520" w:type="pct"/>
          </w:tcPr>
          <w:p w14:paraId="6617EF4B" w14:textId="23FD3038" w:rsidR="00417F4B" w:rsidRPr="001A00D5" w:rsidDel="000A17F5" w:rsidRDefault="00417F4B" w:rsidP="00417F4B">
            <w:pPr>
              <w:pStyle w:val="Paragrafoelenco"/>
              <w:ind w:left="0"/>
              <w:rPr>
                <w:del w:id="846" w:author="Giorgio Romeo" w:date="2020-12-23T09:21:00Z"/>
                <w:sz w:val="26"/>
              </w:rPr>
            </w:pPr>
            <w:del w:id="847" w:author="Giorgio Romeo" w:date="2020-12-23T09:21:00Z">
              <w:r w:rsidRPr="001A00D5" w:rsidDel="000A17F5">
                <w:rPr>
                  <w:b/>
                  <w:sz w:val="26"/>
                </w:rPr>
                <w:delText>The system shall</w:delText>
              </w:r>
              <w:r w:rsidRPr="001A00D5" w:rsidDel="000A17F5">
                <w:rPr>
                  <w:sz w:val="26"/>
                </w:rPr>
                <w:delText xml:space="preserve"> allow its users to insert information about which categories or items they want to buy</w:delText>
              </w:r>
            </w:del>
          </w:p>
        </w:tc>
      </w:tr>
      <w:tr w:rsidR="00417F4B" w:rsidDel="000A17F5" w14:paraId="3B1F57F7" w14:textId="1F271CB5" w:rsidTr="00417F4B">
        <w:trPr>
          <w:trHeight w:val="108"/>
          <w:del w:id="848" w:author="Giorgio Romeo" w:date="2020-12-23T09:21:00Z"/>
        </w:trPr>
        <w:tc>
          <w:tcPr>
            <w:tcW w:w="480" w:type="pct"/>
            <w:shd w:val="clear" w:color="auto" w:fill="FF7C80"/>
          </w:tcPr>
          <w:p w14:paraId="2C04F954" w14:textId="2C323E2A" w:rsidR="00417F4B" w:rsidRPr="001A00D5" w:rsidDel="000A17F5" w:rsidRDefault="00417F4B" w:rsidP="00417F4B">
            <w:pPr>
              <w:pStyle w:val="Paragrafoelenco"/>
              <w:ind w:left="0"/>
              <w:rPr>
                <w:del w:id="849" w:author="Giorgio Romeo" w:date="2020-12-23T09:21:00Z"/>
                <w:b/>
                <w:sz w:val="28"/>
                <w:szCs w:val="28"/>
              </w:rPr>
            </w:pPr>
            <w:del w:id="850" w:author="Giorgio Romeo" w:date="2020-12-23T09:21:00Z">
              <w:r w:rsidRPr="001A00D5" w:rsidDel="000A17F5">
                <w:rPr>
                  <w:b/>
                  <w:sz w:val="28"/>
                  <w:szCs w:val="28"/>
                </w:rPr>
                <w:delText>R10</w:delText>
              </w:r>
            </w:del>
          </w:p>
        </w:tc>
        <w:tc>
          <w:tcPr>
            <w:tcW w:w="4520" w:type="pct"/>
          </w:tcPr>
          <w:p w14:paraId="55DDDACA" w14:textId="7E084AB6" w:rsidR="00417F4B" w:rsidRPr="001A00D5" w:rsidDel="000A17F5" w:rsidRDefault="00417F4B" w:rsidP="00417F4B">
            <w:pPr>
              <w:pStyle w:val="Paragrafoelenco"/>
              <w:ind w:left="0"/>
              <w:rPr>
                <w:del w:id="851" w:author="Giorgio Romeo" w:date="2020-12-23T09:21:00Z"/>
                <w:sz w:val="26"/>
              </w:rPr>
            </w:pPr>
            <w:del w:id="852" w:author="Giorgio Romeo" w:date="2020-12-23T09:21:00Z">
              <w:r w:rsidRPr="001A00D5" w:rsidDel="000A17F5">
                <w:rPr>
                  <w:b/>
                  <w:sz w:val="26"/>
                </w:rPr>
                <w:delText>The system shall</w:delText>
              </w:r>
              <w:r w:rsidRPr="001A00D5" w:rsidDel="000A17F5">
                <w:rPr>
                  <w:sz w:val="26"/>
                </w:rPr>
                <w:delText xml:space="preserve"> infer how long it will take for </w:delText>
              </w:r>
            </w:del>
            <w:ins w:id="853" w:author="Cristian Sbrolli" w:date="2020-12-20T11:52:00Z">
              <w:del w:id="854" w:author="Giorgio Romeo" w:date="2020-12-23T09:21:00Z">
                <w:r w:rsidR="00356036" w:rsidDel="000A17F5">
                  <w:rPr>
                    <w:sz w:val="26"/>
                  </w:rPr>
                  <w:delText xml:space="preserve">“Book a Visit” </w:delText>
                </w:r>
              </w:del>
            </w:ins>
            <w:del w:id="855" w:author="Giorgio Romeo" w:date="2020-12-23T09:21:00Z">
              <w:r w:rsidRPr="001A00D5" w:rsidDel="000A17F5">
                <w:rPr>
                  <w:sz w:val="26"/>
                </w:rPr>
                <w:delText xml:space="preserve">customers to buy </w:delText>
              </w:r>
            </w:del>
            <w:ins w:id="856" w:author="Cristian Sbrolli" w:date="2020-12-20T11:52:00Z">
              <w:del w:id="857" w:author="Giorgio Romeo" w:date="2020-12-23T09:21:00Z">
                <w:r w:rsidR="00356036" w:rsidDel="000A17F5">
                  <w:rPr>
                    <w:sz w:val="26"/>
                  </w:rPr>
                  <w:delText>the expressed shopping list, if any</w:delText>
                </w:r>
              </w:del>
            </w:ins>
            <w:del w:id="858" w:author="Giorgio Romeo" w:date="2020-12-23T09:21:00Z">
              <w:r w:rsidRPr="001A00D5" w:rsidDel="000A17F5">
                <w:rPr>
                  <w:sz w:val="26"/>
                </w:rPr>
                <w:delText>all products</w:delText>
              </w:r>
            </w:del>
          </w:p>
        </w:tc>
      </w:tr>
      <w:tr w:rsidR="00417F4B" w:rsidDel="000A17F5" w14:paraId="3C0D8BF7" w14:textId="052352AD" w:rsidTr="00417F4B">
        <w:trPr>
          <w:trHeight w:val="108"/>
          <w:del w:id="859" w:author="Giorgio Romeo" w:date="2020-12-23T09:21:00Z"/>
        </w:trPr>
        <w:tc>
          <w:tcPr>
            <w:tcW w:w="480" w:type="pct"/>
            <w:shd w:val="clear" w:color="auto" w:fill="FF7C80"/>
          </w:tcPr>
          <w:p w14:paraId="3C7E7DBD" w14:textId="1EE3A235" w:rsidR="00417F4B" w:rsidRPr="001A00D5" w:rsidDel="000A17F5" w:rsidRDefault="00417F4B" w:rsidP="00417F4B">
            <w:pPr>
              <w:pStyle w:val="Paragrafoelenco"/>
              <w:ind w:left="0"/>
              <w:rPr>
                <w:del w:id="860" w:author="Giorgio Romeo" w:date="2020-12-23T09:21:00Z"/>
                <w:b/>
                <w:sz w:val="28"/>
                <w:szCs w:val="28"/>
              </w:rPr>
            </w:pPr>
            <w:del w:id="861" w:author="Giorgio Romeo" w:date="2020-12-23T09:21:00Z">
              <w:r w:rsidRPr="001A00D5" w:rsidDel="000A17F5">
                <w:rPr>
                  <w:b/>
                  <w:sz w:val="28"/>
                  <w:szCs w:val="28"/>
                </w:rPr>
                <w:delText>R11</w:delText>
              </w:r>
            </w:del>
          </w:p>
        </w:tc>
        <w:tc>
          <w:tcPr>
            <w:tcW w:w="4520" w:type="pct"/>
          </w:tcPr>
          <w:p w14:paraId="5BAAA1C9" w14:textId="7079A106" w:rsidR="00417F4B" w:rsidRPr="001A00D5" w:rsidDel="000A17F5" w:rsidRDefault="00417F4B" w:rsidP="00417F4B">
            <w:pPr>
              <w:pStyle w:val="Paragrafoelenco"/>
              <w:ind w:left="0"/>
              <w:rPr>
                <w:del w:id="862" w:author="Giorgio Romeo" w:date="2020-12-23T09:21:00Z"/>
                <w:sz w:val="26"/>
              </w:rPr>
            </w:pPr>
            <w:del w:id="863" w:author="Giorgio Romeo" w:date="2020-12-23T09:21:00Z">
              <w:r w:rsidRPr="001A00D5" w:rsidDel="000A17F5">
                <w:rPr>
                  <w:b/>
                  <w:sz w:val="26"/>
                </w:rPr>
                <w:delText>The system shall</w:delText>
              </w:r>
              <w:r w:rsidRPr="001A00D5" w:rsidDel="000A17F5">
                <w:rPr>
                  <w:sz w:val="26"/>
                </w:rPr>
                <w:delText xml:space="preserve"> store data about registered </w:delText>
              </w:r>
              <w:r w:rsidDel="000A17F5">
                <w:rPr>
                  <w:sz w:val="26"/>
                </w:rPr>
                <w:delText xml:space="preserve">virtual </w:delText>
              </w:r>
              <w:r w:rsidRPr="001A00D5" w:rsidDel="000A17F5">
                <w:rPr>
                  <w:sz w:val="26"/>
                </w:rPr>
                <w:delText>users'</w:delText>
              </w:r>
            </w:del>
            <w:ins w:id="864" w:author="Cristian Sbrolli" w:date="2020-12-20T11:53:00Z">
              <w:del w:id="865" w:author="Giorgio Romeo" w:date="2020-12-23T09:21:00Z">
                <w:r w:rsidR="00356036" w:rsidDel="000A17F5">
                  <w:rPr>
                    <w:sz w:val="26"/>
                  </w:rPr>
                  <w:delText xml:space="preserve"> visits durations </w:delText>
                </w:r>
              </w:del>
            </w:ins>
            <w:ins w:id="866" w:author="Cristian Sbrolli" w:date="2020-12-20T11:54:00Z">
              <w:del w:id="867" w:author="Giorgio Romeo" w:date="2020-12-23T09:21:00Z">
                <w:r w:rsidR="00356036" w:rsidDel="000A17F5">
                  <w:rPr>
                    <w:sz w:val="26"/>
                  </w:rPr>
                  <w:delText>and expressed</w:delText>
                </w:r>
              </w:del>
            </w:ins>
            <w:ins w:id="868" w:author="Cristian Sbrolli" w:date="2020-12-20T11:53:00Z">
              <w:del w:id="869" w:author="Giorgio Romeo" w:date="2020-12-23T09:21:00Z">
                <w:r w:rsidR="00356036" w:rsidDel="000A17F5">
                  <w:rPr>
                    <w:sz w:val="26"/>
                  </w:rPr>
                  <w:delText xml:space="preserve"> shopping lists </w:delText>
                </w:r>
              </w:del>
            </w:ins>
            <w:del w:id="870" w:author="Giorgio Romeo" w:date="2020-12-23T09:21:00Z">
              <w:r w:rsidRPr="001A00D5" w:rsidDel="000A17F5">
                <w:rPr>
                  <w:sz w:val="26"/>
                </w:rPr>
                <w:delText xml:space="preserve"> habits of expenses</w:delText>
              </w:r>
            </w:del>
          </w:p>
        </w:tc>
      </w:tr>
      <w:tr w:rsidR="00417F4B" w:rsidDel="000A17F5" w14:paraId="47C8D4B7" w14:textId="4E539A4F" w:rsidTr="00417F4B">
        <w:trPr>
          <w:trHeight w:val="108"/>
          <w:del w:id="871" w:author="Giorgio Romeo" w:date="2020-12-23T09:21:00Z"/>
        </w:trPr>
        <w:tc>
          <w:tcPr>
            <w:tcW w:w="480" w:type="pct"/>
            <w:shd w:val="clear" w:color="auto" w:fill="FF7C80"/>
          </w:tcPr>
          <w:p w14:paraId="6EBF4471" w14:textId="7FC4B133" w:rsidR="00417F4B" w:rsidRPr="001A00D5" w:rsidDel="000A17F5" w:rsidRDefault="00417F4B" w:rsidP="00417F4B">
            <w:pPr>
              <w:pStyle w:val="Paragrafoelenco"/>
              <w:ind w:left="0"/>
              <w:rPr>
                <w:del w:id="872" w:author="Giorgio Romeo" w:date="2020-12-23T09:21:00Z"/>
                <w:b/>
                <w:sz w:val="28"/>
                <w:szCs w:val="28"/>
              </w:rPr>
            </w:pPr>
            <w:del w:id="873" w:author="Giorgio Romeo" w:date="2020-12-23T09:21:00Z">
              <w:r w:rsidRPr="001A00D5" w:rsidDel="000A17F5">
                <w:rPr>
                  <w:b/>
                  <w:sz w:val="28"/>
                  <w:szCs w:val="28"/>
                </w:rPr>
                <w:delText>R12</w:delText>
              </w:r>
            </w:del>
          </w:p>
        </w:tc>
        <w:tc>
          <w:tcPr>
            <w:tcW w:w="4520" w:type="pct"/>
          </w:tcPr>
          <w:p w14:paraId="3AB1885B" w14:textId="3DF07F62" w:rsidR="00417F4B" w:rsidRPr="001A00D5" w:rsidDel="000A17F5" w:rsidRDefault="00F56E4B" w:rsidP="00417F4B">
            <w:pPr>
              <w:pStyle w:val="Paragrafoelenco"/>
              <w:ind w:left="0"/>
              <w:rPr>
                <w:del w:id="874" w:author="Giorgio Romeo" w:date="2020-12-23T09:21:00Z"/>
                <w:sz w:val="26"/>
              </w:rPr>
            </w:pPr>
            <w:ins w:id="875" w:author="Cristian Sbrolli" w:date="2020-12-20T11:50:00Z">
              <w:del w:id="876" w:author="Giorgio Romeo" w:date="2020-12-23T09:21:00Z">
                <w:r w:rsidRPr="001A00D5" w:rsidDel="000A17F5">
                  <w:rPr>
                    <w:b/>
                    <w:sz w:val="26"/>
                  </w:rPr>
                  <w:delText>The system shall</w:delText>
                </w:r>
                <w:r w:rsidRPr="001A00D5" w:rsidDel="000A17F5">
                  <w:rPr>
                    <w:sz w:val="26"/>
                  </w:rPr>
                  <w:delText xml:space="preserve"> inform users periodically of the available time slots</w:delText>
                </w:r>
                <w:r w:rsidDel="000A17F5">
                  <w:rPr>
                    <w:sz w:val="26"/>
                  </w:rPr>
                  <w:delText xml:space="preserve"> in the store for which he subscribed to the service</w:delText>
                </w:r>
              </w:del>
            </w:ins>
            <w:del w:id="877" w:author="Giorgio Romeo" w:date="2020-12-23T09:21:00Z">
              <w:r w:rsidR="00417F4B" w:rsidRPr="001A00D5" w:rsidDel="000A17F5">
                <w:rPr>
                  <w:b/>
                  <w:sz w:val="26"/>
                </w:rPr>
                <w:delText>The system shall</w:delText>
              </w:r>
              <w:r w:rsidR="00417F4B" w:rsidRPr="001A00D5" w:rsidDel="000A17F5">
                <w:rPr>
                  <w:sz w:val="26"/>
                </w:rPr>
                <w:delText xml:space="preserve"> inform users periodically of the (at most) 10 closest stores' available time slots for the day</w:delText>
              </w:r>
            </w:del>
          </w:p>
        </w:tc>
      </w:tr>
      <w:tr w:rsidR="00417F4B" w:rsidDel="000A17F5" w14:paraId="591BB85E" w14:textId="2D079753" w:rsidTr="00417F4B">
        <w:trPr>
          <w:trHeight w:val="108"/>
          <w:del w:id="878" w:author="Giorgio Romeo" w:date="2020-12-23T09:21:00Z"/>
        </w:trPr>
        <w:tc>
          <w:tcPr>
            <w:tcW w:w="480" w:type="pct"/>
            <w:shd w:val="clear" w:color="auto" w:fill="FF7C80"/>
          </w:tcPr>
          <w:p w14:paraId="7E953928" w14:textId="3A95450F" w:rsidR="00417F4B" w:rsidRPr="001A00D5" w:rsidDel="000A17F5" w:rsidRDefault="00417F4B" w:rsidP="00417F4B">
            <w:pPr>
              <w:pStyle w:val="Paragrafoelenco"/>
              <w:ind w:left="0"/>
              <w:rPr>
                <w:del w:id="879" w:author="Giorgio Romeo" w:date="2020-12-23T09:21:00Z"/>
                <w:b/>
                <w:sz w:val="28"/>
                <w:szCs w:val="28"/>
              </w:rPr>
            </w:pPr>
            <w:del w:id="880" w:author="Giorgio Romeo" w:date="2020-12-23T09:21:00Z">
              <w:r w:rsidRPr="001A00D5" w:rsidDel="000A17F5">
                <w:rPr>
                  <w:b/>
                  <w:sz w:val="28"/>
                  <w:szCs w:val="28"/>
                </w:rPr>
                <w:delText>R12.1</w:delText>
              </w:r>
            </w:del>
          </w:p>
        </w:tc>
        <w:tc>
          <w:tcPr>
            <w:tcW w:w="4520" w:type="pct"/>
          </w:tcPr>
          <w:p w14:paraId="3DBEBB14" w14:textId="7C5391A6" w:rsidR="00417F4B" w:rsidRPr="001A00D5" w:rsidDel="000A17F5" w:rsidRDefault="00417F4B" w:rsidP="00417F4B">
            <w:pPr>
              <w:pStyle w:val="Paragrafoelenco"/>
              <w:ind w:left="0"/>
              <w:rPr>
                <w:del w:id="881" w:author="Giorgio Romeo" w:date="2020-12-23T09:21:00Z"/>
                <w:sz w:val="26"/>
              </w:rPr>
            </w:pPr>
            <w:del w:id="882" w:author="Giorgio Romeo" w:date="2020-12-23T09:21:00Z">
              <w:r w:rsidRPr="001A00D5" w:rsidDel="000A17F5">
                <w:rPr>
                  <w:b/>
                  <w:sz w:val="26"/>
                </w:rPr>
                <w:delText>The system shall</w:delText>
              </w:r>
              <w:r w:rsidRPr="001A00D5" w:rsidDel="000A17F5">
                <w:rPr>
                  <w:sz w:val="26"/>
                </w:rPr>
                <w:delText xml:space="preserve"> allow its users to select which store(s) to get informed about, by default none</w:delText>
              </w:r>
            </w:del>
          </w:p>
        </w:tc>
      </w:tr>
      <w:tr w:rsidR="00417F4B" w:rsidDel="000A17F5" w14:paraId="45B4718C" w14:textId="526BC42D" w:rsidTr="00417F4B">
        <w:trPr>
          <w:trHeight w:val="108"/>
          <w:del w:id="883" w:author="Giorgio Romeo" w:date="2020-12-23T09:21:00Z"/>
        </w:trPr>
        <w:tc>
          <w:tcPr>
            <w:tcW w:w="480" w:type="pct"/>
            <w:shd w:val="clear" w:color="auto" w:fill="FF7C80"/>
          </w:tcPr>
          <w:p w14:paraId="177CE0A4" w14:textId="5047915D" w:rsidR="00417F4B" w:rsidRPr="001A00D5" w:rsidDel="000A17F5" w:rsidRDefault="00417F4B" w:rsidP="00417F4B">
            <w:pPr>
              <w:pStyle w:val="Paragrafoelenco"/>
              <w:ind w:left="0"/>
              <w:rPr>
                <w:del w:id="884" w:author="Giorgio Romeo" w:date="2020-12-23T09:21:00Z"/>
                <w:b/>
                <w:sz w:val="28"/>
                <w:szCs w:val="28"/>
              </w:rPr>
            </w:pPr>
            <w:del w:id="885" w:author="Giorgio Romeo" w:date="2020-12-23T09:21:00Z">
              <w:r w:rsidRPr="001A00D5" w:rsidDel="000A17F5">
                <w:rPr>
                  <w:b/>
                  <w:sz w:val="28"/>
                  <w:szCs w:val="28"/>
                </w:rPr>
                <w:delText>R12.2</w:delText>
              </w:r>
            </w:del>
          </w:p>
        </w:tc>
        <w:tc>
          <w:tcPr>
            <w:tcW w:w="4520" w:type="pct"/>
          </w:tcPr>
          <w:p w14:paraId="2CC2BC09" w14:textId="5D7E5410" w:rsidR="00417F4B" w:rsidRPr="001A00D5" w:rsidDel="000A17F5" w:rsidRDefault="00417F4B" w:rsidP="00417F4B">
            <w:pPr>
              <w:pStyle w:val="Paragrafoelenco"/>
              <w:ind w:left="0"/>
              <w:rPr>
                <w:del w:id="886" w:author="Giorgio Romeo" w:date="2020-12-23T09:21:00Z"/>
                <w:sz w:val="26"/>
              </w:rPr>
            </w:pPr>
            <w:del w:id="887" w:author="Giorgio Romeo" w:date="2020-12-23T09:21:00Z">
              <w:r w:rsidRPr="001A00D5" w:rsidDel="000A17F5">
                <w:rPr>
                  <w:b/>
                  <w:sz w:val="26"/>
                </w:rPr>
                <w:delText>The system shall</w:delText>
              </w:r>
              <w:r w:rsidRPr="001A00D5" w:rsidDel="000A17F5">
                <w:rPr>
                  <w:sz w:val="26"/>
                </w:rPr>
                <w:delText xml:space="preserve"> allow its users to select which time slots he is interested to get informed about, by default none</w:delText>
              </w:r>
            </w:del>
          </w:p>
        </w:tc>
      </w:tr>
      <w:tr w:rsidR="00417F4B" w:rsidDel="000A17F5" w14:paraId="7520E272" w14:textId="38579CB3" w:rsidTr="00417F4B">
        <w:trPr>
          <w:trHeight w:val="344"/>
          <w:del w:id="888" w:author="Giorgio Romeo" w:date="2020-12-23T09:21:00Z"/>
        </w:trPr>
        <w:tc>
          <w:tcPr>
            <w:tcW w:w="480" w:type="pct"/>
            <w:shd w:val="clear" w:color="auto" w:fill="FF7C80"/>
          </w:tcPr>
          <w:p w14:paraId="3674DE41" w14:textId="5C695B3A" w:rsidR="00417F4B" w:rsidRPr="001A00D5" w:rsidDel="000A17F5" w:rsidRDefault="00417F4B" w:rsidP="00417F4B">
            <w:pPr>
              <w:pStyle w:val="Paragrafoelenco"/>
              <w:ind w:left="0"/>
              <w:rPr>
                <w:del w:id="889" w:author="Giorgio Romeo" w:date="2020-12-23T09:21:00Z"/>
                <w:b/>
                <w:sz w:val="28"/>
                <w:szCs w:val="28"/>
              </w:rPr>
            </w:pPr>
            <w:del w:id="890" w:author="Giorgio Romeo" w:date="2020-12-23T09:21:00Z">
              <w:r w:rsidRPr="001A00D5" w:rsidDel="000A17F5">
                <w:rPr>
                  <w:b/>
                  <w:sz w:val="28"/>
                  <w:szCs w:val="28"/>
                </w:rPr>
                <w:delText>R12.3</w:delText>
              </w:r>
            </w:del>
          </w:p>
        </w:tc>
        <w:tc>
          <w:tcPr>
            <w:tcW w:w="4520" w:type="pct"/>
          </w:tcPr>
          <w:p w14:paraId="3C7F27A6" w14:textId="197F010A" w:rsidR="00417F4B" w:rsidRPr="001A00D5" w:rsidDel="000A17F5" w:rsidRDefault="00417F4B" w:rsidP="00417F4B">
            <w:pPr>
              <w:pStyle w:val="Paragrafoelenco"/>
              <w:ind w:left="0"/>
              <w:rPr>
                <w:del w:id="891" w:author="Giorgio Romeo" w:date="2020-12-23T09:21:00Z"/>
                <w:sz w:val="26"/>
              </w:rPr>
            </w:pPr>
            <w:del w:id="892" w:author="Giorgio Romeo" w:date="2020-12-23T09:21:00Z">
              <w:r w:rsidRPr="001A00D5" w:rsidDel="000A17F5">
                <w:rPr>
                  <w:b/>
                  <w:sz w:val="26"/>
                </w:rPr>
                <w:delText>The system shall</w:delText>
              </w:r>
              <w:r w:rsidRPr="001A00D5" w:rsidDel="000A17F5">
                <w:rPr>
                  <w:sz w:val="26"/>
                </w:rPr>
                <w:delText xml:space="preserve"> allow its users to select how often to get notified, by default never</w:delText>
              </w:r>
            </w:del>
          </w:p>
        </w:tc>
      </w:tr>
      <w:tr w:rsidR="00417F4B" w:rsidDel="000A17F5" w14:paraId="75A015C3" w14:textId="3966D412" w:rsidTr="00417F4B">
        <w:trPr>
          <w:trHeight w:val="391"/>
          <w:del w:id="893" w:author="Giorgio Romeo" w:date="2020-12-23T09:21:00Z"/>
        </w:trPr>
        <w:tc>
          <w:tcPr>
            <w:tcW w:w="480" w:type="pct"/>
            <w:shd w:val="clear" w:color="auto" w:fill="FF7C80"/>
          </w:tcPr>
          <w:p w14:paraId="099C12C6" w14:textId="2712DC7E" w:rsidR="00417F4B" w:rsidRPr="001A00D5" w:rsidDel="000A17F5" w:rsidRDefault="00417F4B" w:rsidP="00417F4B">
            <w:pPr>
              <w:pStyle w:val="Paragrafoelenco"/>
              <w:ind w:left="0"/>
              <w:rPr>
                <w:del w:id="894" w:author="Giorgio Romeo" w:date="2020-12-23T09:21:00Z"/>
                <w:b/>
                <w:sz w:val="28"/>
                <w:szCs w:val="28"/>
              </w:rPr>
            </w:pPr>
            <w:del w:id="895" w:author="Giorgio Romeo" w:date="2020-12-23T09:21:00Z">
              <w:r w:rsidDel="000A17F5">
                <w:rPr>
                  <w:b/>
                  <w:bCs/>
                  <w:sz w:val="28"/>
                  <w:szCs w:val="28"/>
                </w:rPr>
                <w:delText>R13.1</w:delText>
              </w:r>
            </w:del>
          </w:p>
        </w:tc>
        <w:tc>
          <w:tcPr>
            <w:tcW w:w="4520" w:type="pct"/>
          </w:tcPr>
          <w:p w14:paraId="4388E403" w14:textId="4AE11EC9" w:rsidR="00417F4B" w:rsidRPr="001A00D5" w:rsidDel="000A17F5" w:rsidRDefault="00417F4B" w:rsidP="00417F4B">
            <w:pPr>
              <w:pStyle w:val="Paragrafoelenco"/>
              <w:ind w:left="0"/>
              <w:rPr>
                <w:del w:id="896" w:author="Giorgio Romeo" w:date="2020-12-23T09:21:00Z"/>
                <w:sz w:val="26"/>
              </w:rPr>
            </w:pPr>
            <w:del w:id="897" w:author="Giorgio Romeo" w:date="2020-12-23T09:21:00Z">
              <w:r w:rsidRPr="001A00D5" w:rsidDel="000A17F5">
                <w:rPr>
                  <w:b/>
                  <w:sz w:val="26"/>
                </w:rPr>
                <w:delText>The system shall</w:delText>
              </w:r>
              <w:commentRangeStart w:id="898"/>
              <w:commentRangeEnd w:id="898"/>
              <w:r w:rsidRPr="001A00D5" w:rsidDel="000A17F5">
                <w:rPr>
                  <w:rStyle w:val="Rimandocommento"/>
                  <w:b/>
                  <w:sz w:val="26"/>
                  <w:szCs w:val="26"/>
                </w:rPr>
                <w:commentReference w:id="898"/>
              </w:r>
              <w:r w:rsidRPr="001A00D5" w:rsidDel="000A17F5">
                <w:rPr>
                  <w:sz w:val="26"/>
                </w:rPr>
                <w:delText xml:space="preserve"> allow the user to scan its QR code in entrance through the turnstiles</w:delText>
              </w:r>
              <w:commentRangeStart w:id="899"/>
              <w:commentRangeEnd w:id="899"/>
              <w:r w:rsidRPr="001A00D5" w:rsidDel="000A17F5">
                <w:rPr>
                  <w:rStyle w:val="Rimandocommento"/>
                  <w:sz w:val="26"/>
                  <w:szCs w:val="26"/>
                </w:rPr>
                <w:commentReference w:id="899"/>
              </w:r>
            </w:del>
          </w:p>
        </w:tc>
      </w:tr>
      <w:tr w:rsidR="00417F4B" w:rsidDel="000A17F5" w14:paraId="1CCA01E9" w14:textId="2D9B7E6B" w:rsidTr="00417F4B">
        <w:trPr>
          <w:trHeight w:val="108"/>
          <w:del w:id="900" w:author="Giorgio Romeo" w:date="2020-12-23T09:21:00Z"/>
        </w:trPr>
        <w:tc>
          <w:tcPr>
            <w:tcW w:w="480" w:type="pct"/>
            <w:shd w:val="clear" w:color="auto" w:fill="FF7C80"/>
          </w:tcPr>
          <w:p w14:paraId="196FCF68" w14:textId="64AA635A" w:rsidR="00417F4B" w:rsidRPr="001A00D5" w:rsidDel="000A17F5" w:rsidRDefault="00417F4B" w:rsidP="00417F4B">
            <w:pPr>
              <w:pStyle w:val="Paragrafoelenco"/>
              <w:ind w:left="0"/>
              <w:rPr>
                <w:del w:id="901" w:author="Giorgio Romeo" w:date="2020-12-23T09:21:00Z"/>
                <w:b/>
                <w:sz w:val="28"/>
                <w:szCs w:val="28"/>
              </w:rPr>
            </w:pPr>
            <w:del w:id="902" w:author="Giorgio Romeo" w:date="2020-12-23T09:21:00Z">
              <w:r w:rsidDel="000A17F5">
                <w:rPr>
                  <w:b/>
                  <w:bCs/>
                  <w:sz w:val="28"/>
                  <w:szCs w:val="28"/>
                </w:rPr>
                <w:delText>R14</w:delText>
              </w:r>
            </w:del>
          </w:p>
        </w:tc>
        <w:tc>
          <w:tcPr>
            <w:tcW w:w="4520" w:type="pct"/>
          </w:tcPr>
          <w:p w14:paraId="71747C1B" w14:textId="3894555C" w:rsidR="00417F4B" w:rsidRPr="001A00D5" w:rsidDel="000A17F5" w:rsidRDefault="00417F4B" w:rsidP="00417F4B">
            <w:pPr>
              <w:pStyle w:val="Paragrafoelenco"/>
              <w:ind w:left="0"/>
              <w:rPr>
                <w:del w:id="903" w:author="Giorgio Romeo" w:date="2020-12-23T09:21:00Z"/>
                <w:sz w:val="26"/>
              </w:rPr>
            </w:pPr>
            <w:del w:id="904" w:author="Giorgio Romeo" w:date="2020-12-23T09:21:00Z">
              <w:r w:rsidRPr="001A00D5" w:rsidDel="000A17F5">
                <w:rPr>
                  <w:b/>
                  <w:sz w:val="26"/>
                </w:rPr>
                <w:delText>The system shall</w:delText>
              </w:r>
              <w:commentRangeStart w:id="905"/>
              <w:commentRangeEnd w:id="905"/>
              <w:r w:rsidRPr="001A00D5" w:rsidDel="000A17F5">
                <w:rPr>
                  <w:rStyle w:val="Rimandocommento"/>
                  <w:b/>
                  <w:sz w:val="26"/>
                  <w:szCs w:val="26"/>
                </w:rPr>
                <w:commentReference w:id="905"/>
              </w:r>
              <w:r w:rsidRPr="001A00D5" w:rsidDel="000A17F5">
                <w:rPr>
                  <w:sz w:val="26"/>
                </w:rPr>
                <w:delText xml:space="preserve"> allow the user to scan its QR code in exit through the turnstiles or cash register</w:delText>
              </w:r>
            </w:del>
          </w:p>
        </w:tc>
      </w:tr>
      <w:tr w:rsidR="00417F4B" w:rsidDel="000A17F5" w14:paraId="6A6A9FD7" w14:textId="133C03E7" w:rsidTr="00417F4B">
        <w:trPr>
          <w:trHeight w:val="108"/>
          <w:del w:id="906" w:author="Giorgio Romeo" w:date="2020-12-23T09:21:00Z"/>
        </w:trPr>
        <w:tc>
          <w:tcPr>
            <w:tcW w:w="480" w:type="pct"/>
            <w:shd w:val="clear" w:color="auto" w:fill="FF7C80"/>
          </w:tcPr>
          <w:p w14:paraId="0CB802EB" w14:textId="591D9902" w:rsidR="00417F4B" w:rsidDel="000A17F5" w:rsidRDefault="00417F4B" w:rsidP="00417F4B">
            <w:pPr>
              <w:pStyle w:val="Paragrafoelenco"/>
              <w:ind w:left="0"/>
              <w:rPr>
                <w:del w:id="907" w:author="Giorgio Romeo" w:date="2020-12-23T09:21:00Z"/>
                <w:b/>
                <w:bCs/>
                <w:sz w:val="28"/>
                <w:szCs w:val="28"/>
              </w:rPr>
            </w:pPr>
            <w:del w:id="908" w:author="Giorgio Romeo" w:date="2020-12-23T09:21:00Z">
              <w:r w:rsidRPr="001A00D5" w:rsidDel="000A17F5">
                <w:rPr>
                  <w:b/>
                  <w:sz w:val="28"/>
                  <w:szCs w:val="28"/>
                </w:rPr>
                <w:delText>R15.1</w:delText>
              </w:r>
            </w:del>
          </w:p>
        </w:tc>
        <w:tc>
          <w:tcPr>
            <w:tcW w:w="4520" w:type="pct"/>
          </w:tcPr>
          <w:p w14:paraId="0A54987D" w14:textId="15F5D6BE" w:rsidR="00417F4B" w:rsidRPr="001A00D5" w:rsidDel="000A17F5" w:rsidRDefault="00417F4B" w:rsidP="00417F4B">
            <w:pPr>
              <w:pStyle w:val="Paragrafoelenco"/>
              <w:ind w:left="0"/>
              <w:rPr>
                <w:del w:id="909" w:author="Giorgio Romeo" w:date="2020-12-23T09:21:00Z"/>
                <w:sz w:val="26"/>
              </w:rPr>
            </w:pPr>
            <w:del w:id="910" w:author="Giorgio Romeo" w:date="2020-12-23T09:21:00Z">
              <w:r w:rsidRPr="001A00D5" w:rsidDel="000A17F5">
                <w:rPr>
                  <w:b/>
                  <w:sz w:val="26"/>
                </w:rPr>
                <w:delText>The system shall</w:delText>
              </w:r>
              <w:r w:rsidRPr="001A00D5" w:rsidDel="000A17F5">
                <w:rPr>
                  <w:sz w:val="26"/>
                </w:rPr>
                <w:delText xml:space="preserve"> unlock turnstiles after a unique QR code scan in entrance</w:delText>
              </w:r>
              <w:commentRangeStart w:id="911"/>
              <w:commentRangeEnd w:id="911"/>
              <w:r w:rsidRPr="001A00D5" w:rsidDel="000A17F5">
                <w:rPr>
                  <w:rStyle w:val="Rimandocommento"/>
                  <w:sz w:val="26"/>
                  <w:szCs w:val="26"/>
                </w:rPr>
                <w:commentReference w:id="911"/>
              </w:r>
            </w:del>
          </w:p>
        </w:tc>
      </w:tr>
      <w:tr w:rsidR="00417F4B" w:rsidDel="000A17F5" w14:paraId="37B762F9" w14:textId="2B67E15D" w:rsidTr="00417F4B">
        <w:trPr>
          <w:trHeight w:val="108"/>
          <w:del w:id="912" w:author="Giorgio Romeo" w:date="2020-12-23T09:21:00Z"/>
        </w:trPr>
        <w:tc>
          <w:tcPr>
            <w:tcW w:w="480" w:type="pct"/>
            <w:shd w:val="clear" w:color="auto" w:fill="FF7C80"/>
          </w:tcPr>
          <w:p w14:paraId="1782F04C" w14:textId="28BE644F" w:rsidR="00417F4B" w:rsidRPr="001A00D5" w:rsidDel="000A17F5" w:rsidRDefault="00417F4B" w:rsidP="00417F4B">
            <w:pPr>
              <w:pStyle w:val="Paragrafoelenco"/>
              <w:ind w:left="0"/>
              <w:rPr>
                <w:del w:id="913" w:author="Giorgio Romeo" w:date="2020-12-23T09:21:00Z"/>
                <w:b/>
                <w:sz w:val="28"/>
                <w:szCs w:val="28"/>
              </w:rPr>
            </w:pPr>
            <w:del w:id="914" w:author="Giorgio Romeo" w:date="2020-12-23T09:21:00Z">
              <w:r w:rsidRPr="001A00D5" w:rsidDel="000A17F5">
                <w:rPr>
                  <w:b/>
                  <w:sz w:val="28"/>
                  <w:szCs w:val="28"/>
                </w:rPr>
                <w:delText>R15.2</w:delText>
              </w:r>
            </w:del>
          </w:p>
        </w:tc>
        <w:tc>
          <w:tcPr>
            <w:tcW w:w="4520" w:type="pct"/>
          </w:tcPr>
          <w:p w14:paraId="15494A63" w14:textId="702DE2EF" w:rsidR="00417F4B" w:rsidRPr="001A00D5" w:rsidDel="000A17F5" w:rsidRDefault="00417F4B" w:rsidP="00417F4B">
            <w:pPr>
              <w:pStyle w:val="Paragrafoelenco"/>
              <w:ind w:left="0"/>
              <w:rPr>
                <w:del w:id="915" w:author="Giorgio Romeo" w:date="2020-12-23T09:21:00Z"/>
                <w:sz w:val="26"/>
              </w:rPr>
            </w:pPr>
            <w:del w:id="916" w:author="Giorgio Romeo" w:date="2020-12-23T09:21:00Z">
              <w:r w:rsidRPr="001A00D5" w:rsidDel="000A17F5">
                <w:rPr>
                  <w:b/>
                  <w:sz w:val="26"/>
                </w:rPr>
                <w:delText>The system shall</w:delText>
              </w:r>
              <w:r w:rsidRPr="001A00D5" w:rsidDel="000A17F5">
                <w:rPr>
                  <w:sz w:val="26"/>
                </w:rPr>
                <w:delText xml:space="preserve"> unlock turnstiles after a unique QR code scan in exit</w:delText>
              </w:r>
            </w:del>
          </w:p>
        </w:tc>
      </w:tr>
      <w:tr w:rsidR="00417F4B" w:rsidDel="000A17F5" w14:paraId="1E2635E6" w14:textId="40C0FB5C" w:rsidTr="00417F4B">
        <w:trPr>
          <w:trHeight w:val="108"/>
          <w:del w:id="917" w:author="Giorgio Romeo" w:date="2020-12-23T09:21:00Z"/>
        </w:trPr>
        <w:tc>
          <w:tcPr>
            <w:tcW w:w="480" w:type="pct"/>
            <w:shd w:val="clear" w:color="auto" w:fill="FF7C80"/>
          </w:tcPr>
          <w:p w14:paraId="115CCE57" w14:textId="0EB3A438" w:rsidR="00417F4B" w:rsidRPr="001A00D5" w:rsidDel="000A17F5" w:rsidRDefault="00417F4B" w:rsidP="00417F4B">
            <w:pPr>
              <w:pStyle w:val="Paragrafoelenco"/>
              <w:ind w:left="0"/>
              <w:rPr>
                <w:del w:id="918" w:author="Giorgio Romeo" w:date="2020-12-23T09:21:00Z"/>
                <w:b/>
                <w:sz w:val="28"/>
                <w:szCs w:val="28"/>
              </w:rPr>
            </w:pPr>
            <w:del w:id="919" w:author="Giorgio Romeo" w:date="2020-12-23T09:21:00Z">
              <w:r w:rsidRPr="001A00D5" w:rsidDel="000A17F5">
                <w:rPr>
                  <w:b/>
                  <w:sz w:val="28"/>
                  <w:szCs w:val="28"/>
                </w:rPr>
                <w:delText>R15.3</w:delText>
              </w:r>
            </w:del>
          </w:p>
        </w:tc>
        <w:tc>
          <w:tcPr>
            <w:tcW w:w="4520" w:type="pct"/>
          </w:tcPr>
          <w:p w14:paraId="306497F4" w14:textId="11E95DD2" w:rsidR="00417F4B" w:rsidRPr="001A00D5" w:rsidDel="000A17F5" w:rsidRDefault="00417F4B" w:rsidP="00417F4B">
            <w:pPr>
              <w:pStyle w:val="Paragrafoelenco"/>
              <w:ind w:left="0"/>
              <w:rPr>
                <w:del w:id="920" w:author="Giorgio Romeo" w:date="2020-12-23T09:21:00Z"/>
                <w:sz w:val="26"/>
              </w:rPr>
            </w:pPr>
            <w:del w:id="921" w:author="Giorgio Romeo" w:date="2020-12-23T09:21:00Z">
              <w:r w:rsidRPr="001A00D5" w:rsidDel="000A17F5">
                <w:rPr>
                  <w:b/>
                  <w:sz w:val="26"/>
                </w:rPr>
                <w:delText xml:space="preserve">The system shall </w:delText>
              </w:r>
              <w:r w:rsidRPr="001A00D5" w:rsidDel="000A17F5">
                <w:rPr>
                  <w:sz w:val="26"/>
                </w:rPr>
                <w:delText>lock the turnstiles after a push has occurred</w:delText>
              </w:r>
              <w:commentRangeStart w:id="922"/>
              <w:commentRangeEnd w:id="922"/>
              <w:r w:rsidRPr="001A00D5" w:rsidDel="000A17F5">
                <w:rPr>
                  <w:rStyle w:val="Rimandocommento"/>
                  <w:sz w:val="26"/>
                  <w:szCs w:val="26"/>
                </w:rPr>
                <w:commentReference w:id="922"/>
              </w:r>
            </w:del>
          </w:p>
        </w:tc>
      </w:tr>
    </w:tbl>
    <w:tbl>
      <w:tblPr>
        <w:tblStyle w:val="Grigliatabella"/>
        <w:tblpPr w:leftFromText="141" w:rightFromText="141" w:vertAnchor="page" w:horzAnchor="margin" w:tblpY="3570"/>
        <w:tblW w:w="5147" w:type="pct"/>
        <w:tblLayout w:type="fixed"/>
        <w:tblLook w:val="04A0" w:firstRow="1" w:lastRow="0" w:firstColumn="1" w:lastColumn="0" w:noHBand="0" w:noVBand="1"/>
        <w:tblPrChange w:id="923" w:author="Cristian Sbrolli" w:date="2020-12-23T11:34:00Z">
          <w:tblPr>
            <w:tblStyle w:val="Grigliatabella"/>
            <w:tblpPr w:leftFromText="141" w:rightFromText="141" w:vertAnchor="page" w:horzAnchor="margin" w:tblpY="2625"/>
            <w:tblW w:w="5147" w:type="pct"/>
            <w:tblLayout w:type="fixed"/>
            <w:tblLook w:val="04A0" w:firstRow="1" w:lastRow="0" w:firstColumn="1" w:lastColumn="0" w:noHBand="0" w:noVBand="1"/>
          </w:tblPr>
        </w:tblPrChange>
      </w:tblPr>
      <w:tblGrid>
        <w:gridCol w:w="984"/>
        <w:gridCol w:w="9271"/>
        <w:tblGridChange w:id="924">
          <w:tblGrid>
            <w:gridCol w:w="984"/>
            <w:gridCol w:w="9271"/>
          </w:tblGrid>
        </w:tblGridChange>
      </w:tblGrid>
      <w:tr w:rsidR="000A17F5" w:rsidDel="00525390" w14:paraId="68F2B545" w14:textId="252E8322" w:rsidTr="00650F3E">
        <w:trPr>
          <w:trHeight w:val="411"/>
          <w:ins w:id="925" w:author="Giorgio Romeo" w:date="2020-12-23T09:21:00Z"/>
          <w:del w:id="926" w:author="Cristian Sbrolli" w:date="2020-12-23T11:57:00Z"/>
          <w:trPrChange w:id="927" w:author="Cristian Sbrolli" w:date="2020-12-23T11:34:00Z">
            <w:trPr>
              <w:trHeight w:val="411"/>
            </w:trPr>
          </w:trPrChange>
        </w:trPr>
        <w:tc>
          <w:tcPr>
            <w:tcW w:w="480" w:type="pct"/>
            <w:shd w:val="clear" w:color="auto" w:fill="FF7C80"/>
            <w:tcPrChange w:id="928" w:author="Cristian Sbrolli" w:date="2020-12-23T11:34:00Z">
              <w:tcPr>
                <w:tcW w:w="480" w:type="pct"/>
                <w:shd w:val="clear" w:color="auto" w:fill="FF7C80"/>
              </w:tcPr>
            </w:tcPrChange>
          </w:tcPr>
          <w:p w14:paraId="4677C97F" w14:textId="413E3D32" w:rsidR="000A17F5" w:rsidRPr="003F5A77" w:rsidDel="00525390" w:rsidRDefault="000A17F5" w:rsidP="00650F3E">
            <w:pPr>
              <w:pStyle w:val="Paragrafoelenco"/>
              <w:ind w:left="0"/>
              <w:rPr>
                <w:ins w:id="929" w:author="Giorgio Romeo" w:date="2020-12-23T09:21:00Z"/>
                <w:del w:id="930" w:author="Cristian Sbrolli" w:date="2020-12-23T11:57:00Z"/>
                <w:moveFrom w:id="931" w:author="Cristian Sbrolli" w:date="2020-12-23T11:35:00Z"/>
                <w:b/>
                <w:color w:val="FF7C80"/>
                <w:sz w:val="28"/>
                <w:szCs w:val="28"/>
                <w:shd w:val="clear" w:color="auto" w:fill="FFFFFF"/>
              </w:rPr>
            </w:pPr>
            <w:moveFromRangeStart w:id="932" w:author="Cristian Sbrolli" w:date="2020-12-23T11:35:00Z" w:name="move59615717"/>
            <w:moveFrom w:id="933" w:author="Cristian Sbrolli" w:date="2020-12-23T11:35:00Z">
              <w:ins w:id="934" w:author="Giorgio Romeo" w:date="2020-12-23T09:21:00Z">
                <w:del w:id="935" w:author="Cristian Sbrolli" w:date="2020-12-23T11:57:00Z">
                  <w:r w:rsidRPr="001A00D5" w:rsidDel="00525390">
                    <w:rPr>
                      <w:b/>
                      <w:sz w:val="28"/>
                      <w:szCs w:val="28"/>
                    </w:rPr>
                    <w:delText>R1</w:delText>
                  </w:r>
                </w:del>
              </w:ins>
            </w:moveFrom>
          </w:p>
        </w:tc>
        <w:tc>
          <w:tcPr>
            <w:tcW w:w="4520" w:type="pct"/>
            <w:tcPrChange w:id="936" w:author="Cristian Sbrolli" w:date="2020-12-23T11:34:00Z">
              <w:tcPr>
                <w:tcW w:w="4520" w:type="pct"/>
              </w:tcPr>
            </w:tcPrChange>
          </w:tcPr>
          <w:p w14:paraId="7C79D524" w14:textId="0BBE78D7" w:rsidR="000A17F5" w:rsidRPr="001A00D5" w:rsidDel="00525390" w:rsidRDefault="000A17F5" w:rsidP="00650F3E">
            <w:pPr>
              <w:pStyle w:val="Paragrafoelenco"/>
              <w:ind w:left="0"/>
              <w:rPr>
                <w:ins w:id="937" w:author="Giorgio Romeo" w:date="2020-12-23T09:21:00Z"/>
                <w:del w:id="938" w:author="Cristian Sbrolli" w:date="2020-12-23T11:57:00Z"/>
                <w:moveFrom w:id="939" w:author="Cristian Sbrolli" w:date="2020-12-23T11:35:00Z"/>
                <w:b/>
                <w:color w:val="000000"/>
                <w:sz w:val="26"/>
                <w:shd w:val="clear" w:color="auto" w:fill="FFFFFF"/>
              </w:rPr>
            </w:pPr>
            <w:moveFrom w:id="940" w:author="Cristian Sbrolli" w:date="2020-12-23T11:35:00Z">
              <w:ins w:id="941" w:author="Giorgio Romeo" w:date="2020-12-23T09:21:00Z">
                <w:del w:id="942"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virtually</w:delText>
                  </w:r>
                </w:del>
              </w:ins>
            </w:moveFrom>
          </w:p>
        </w:tc>
      </w:tr>
      <w:tr w:rsidR="000A17F5" w:rsidDel="00525390" w14:paraId="6E803CFA" w14:textId="42E7544B" w:rsidTr="00650F3E">
        <w:trPr>
          <w:trHeight w:val="474"/>
          <w:ins w:id="943" w:author="Giorgio Romeo" w:date="2020-12-23T09:21:00Z"/>
          <w:del w:id="944" w:author="Cristian Sbrolli" w:date="2020-12-23T11:57:00Z"/>
          <w:trPrChange w:id="945" w:author="Cristian Sbrolli" w:date="2020-12-23T11:34:00Z">
            <w:trPr>
              <w:trHeight w:val="474"/>
            </w:trPr>
          </w:trPrChange>
        </w:trPr>
        <w:tc>
          <w:tcPr>
            <w:tcW w:w="480" w:type="pct"/>
            <w:shd w:val="clear" w:color="auto" w:fill="FF7C80"/>
            <w:tcPrChange w:id="946" w:author="Cristian Sbrolli" w:date="2020-12-23T11:34:00Z">
              <w:tcPr>
                <w:tcW w:w="480" w:type="pct"/>
                <w:shd w:val="clear" w:color="auto" w:fill="FF7C80"/>
              </w:tcPr>
            </w:tcPrChange>
          </w:tcPr>
          <w:p w14:paraId="4221072F" w14:textId="04697D95" w:rsidR="000A17F5" w:rsidRPr="001A00D5" w:rsidDel="00525390" w:rsidRDefault="000A17F5" w:rsidP="00650F3E">
            <w:pPr>
              <w:pStyle w:val="Paragrafoelenco"/>
              <w:ind w:left="0"/>
              <w:rPr>
                <w:ins w:id="947" w:author="Giorgio Romeo" w:date="2020-12-23T09:21:00Z"/>
                <w:del w:id="948" w:author="Cristian Sbrolli" w:date="2020-12-23T11:57:00Z"/>
                <w:moveFrom w:id="949" w:author="Cristian Sbrolli" w:date="2020-12-23T11:35:00Z"/>
                <w:b/>
                <w:color w:val="000000"/>
                <w:sz w:val="28"/>
                <w:szCs w:val="28"/>
                <w:shd w:val="clear" w:color="auto" w:fill="FFFFFF"/>
              </w:rPr>
            </w:pPr>
            <w:moveFrom w:id="950" w:author="Cristian Sbrolli" w:date="2020-12-23T11:35:00Z">
              <w:ins w:id="951" w:author="Giorgio Romeo" w:date="2020-12-23T09:21:00Z">
                <w:del w:id="952" w:author="Cristian Sbrolli" w:date="2020-12-23T11:57:00Z">
                  <w:r w:rsidRPr="001A00D5" w:rsidDel="00525390">
                    <w:rPr>
                      <w:b/>
                      <w:sz w:val="28"/>
                      <w:szCs w:val="28"/>
                    </w:rPr>
                    <w:delText>R2</w:delText>
                  </w:r>
                </w:del>
              </w:ins>
            </w:moveFrom>
          </w:p>
        </w:tc>
        <w:tc>
          <w:tcPr>
            <w:tcW w:w="4520" w:type="pct"/>
            <w:shd w:val="clear" w:color="auto" w:fill="auto"/>
            <w:tcPrChange w:id="953" w:author="Cristian Sbrolli" w:date="2020-12-23T11:34:00Z">
              <w:tcPr>
                <w:tcW w:w="4520" w:type="pct"/>
                <w:shd w:val="clear" w:color="auto" w:fill="auto"/>
              </w:tcPr>
            </w:tcPrChange>
          </w:tcPr>
          <w:p w14:paraId="081D7E3A" w14:textId="5E036284" w:rsidR="000A17F5" w:rsidRPr="001A00D5" w:rsidDel="00525390" w:rsidRDefault="000A17F5" w:rsidP="00650F3E">
            <w:pPr>
              <w:pStyle w:val="Paragrafoelenco"/>
              <w:ind w:left="0"/>
              <w:rPr>
                <w:ins w:id="954" w:author="Giorgio Romeo" w:date="2020-12-23T09:21:00Z"/>
                <w:del w:id="955" w:author="Cristian Sbrolli" w:date="2020-12-23T11:57:00Z"/>
                <w:moveFrom w:id="956" w:author="Cristian Sbrolli" w:date="2020-12-23T11:35:00Z"/>
                <w:color w:val="000000"/>
                <w:sz w:val="26"/>
                <w:shd w:val="clear" w:color="auto" w:fill="FFFFFF"/>
              </w:rPr>
            </w:pPr>
            <w:moveFrom w:id="957" w:author="Cristian Sbrolli" w:date="2020-12-23T11:35:00Z">
              <w:ins w:id="958" w:author="Giorgio Romeo" w:date="2020-12-23T09:21:00Z">
                <w:del w:id="959"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physically</w:delText>
                  </w:r>
                  <w:commentRangeStart w:id="960"/>
                  <w:commentRangeEnd w:id="960"/>
                  <w:r w:rsidRPr="001A00D5" w:rsidDel="00525390">
                    <w:rPr>
                      <w:rStyle w:val="Rimandocommento"/>
                      <w:sz w:val="26"/>
                      <w:szCs w:val="26"/>
                    </w:rPr>
                    <w:commentReference w:id="960"/>
                  </w:r>
                </w:del>
              </w:ins>
            </w:moveFrom>
          </w:p>
        </w:tc>
      </w:tr>
      <w:tr w:rsidR="000A17F5" w:rsidDel="00525390" w14:paraId="6CA48236" w14:textId="4E3370DE" w:rsidTr="00650F3E">
        <w:trPr>
          <w:trHeight w:val="373"/>
          <w:ins w:id="961" w:author="Giorgio Romeo" w:date="2020-12-23T09:21:00Z"/>
          <w:del w:id="962" w:author="Cristian Sbrolli" w:date="2020-12-23T11:57:00Z"/>
          <w:trPrChange w:id="963" w:author="Cristian Sbrolli" w:date="2020-12-23T11:34:00Z">
            <w:trPr>
              <w:trHeight w:val="373"/>
            </w:trPr>
          </w:trPrChange>
        </w:trPr>
        <w:tc>
          <w:tcPr>
            <w:tcW w:w="480" w:type="pct"/>
            <w:shd w:val="clear" w:color="auto" w:fill="FF7C80"/>
            <w:tcPrChange w:id="964" w:author="Cristian Sbrolli" w:date="2020-12-23T11:34:00Z">
              <w:tcPr>
                <w:tcW w:w="480" w:type="pct"/>
                <w:shd w:val="clear" w:color="auto" w:fill="FF7C80"/>
              </w:tcPr>
            </w:tcPrChange>
          </w:tcPr>
          <w:p w14:paraId="48B02EB8" w14:textId="3F99A221" w:rsidR="000A17F5" w:rsidRPr="001A00D5" w:rsidDel="00525390" w:rsidRDefault="000A17F5" w:rsidP="00650F3E">
            <w:pPr>
              <w:pStyle w:val="Paragrafoelenco"/>
              <w:ind w:left="0"/>
              <w:rPr>
                <w:ins w:id="965" w:author="Giorgio Romeo" w:date="2020-12-23T09:21:00Z"/>
                <w:del w:id="966" w:author="Cristian Sbrolli" w:date="2020-12-23T11:57:00Z"/>
                <w:moveFrom w:id="967" w:author="Cristian Sbrolli" w:date="2020-12-23T11:35:00Z"/>
                <w:b/>
                <w:color w:val="000000"/>
                <w:sz w:val="28"/>
                <w:szCs w:val="28"/>
                <w:shd w:val="clear" w:color="auto" w:fill="FFFFFF"/>
              </w:rPr>
            </w:pPr>
            <w:moveFrom w:id="968" w:author="Cristian Sbrolli" w:date="2020-12-23T11:35:00Z">
              <w:ins w:id="969" w:author="Giorgio Romeo" w:date="2020-12-23T09:21:00Z">
                <w:del w:id="970" w:author="Cristian Sbrolli" w:date="2020-12-23T11:57:00Z">
                  <w:r w:rsidRPr="001A00D5" w:rsidDel="00525390">
                    <w:rPr>
                      <w:b/>
                      <w:sz w:val="28"/>
                      <w:szCs w:val="28"/>
                    </w:rPr>
                    <w:delText>R3</w:delText>
                  </w:r>
                </w:del>
              </w:ins>
            </w:moveFrom>
          </w:p>
        </w:tc>
        <w:tc>
          <w:tcPr>
            <w:tcW w:w="4520" w:type="pct"/>
            <w:tcPrChange w:id="971" w:author="Cristian Sbrolli" w:date="2020-12-23T11:34:00Z">
              <w:tcPr>
                <w:tcW w:w="4520" w:type="pct"/>
              </w:tcPr>
            </w:tcPrChange>
          </w:tcPr>
          <w:p w14:paraId="29FD11E7" w14:textId="03EDA083" w:rsidR="000A17F5" w:rsidRPr="001A00D5" w:rsidDel="00525390" w:rsidRDefault="000A17F5" w:rsidP="00650F3E">
            <w:pPr>
              <w:pStyle w:val="Paragrafoelenco"/>
              <w:ind w:left="0"/>
              <w:rPr>
                <w:ins w:id="972" w:author="Giorgio Romeo" w:date="2020-12-23T09:21:00Z"/>
                <w:del w:id="973" w:author="Cristian Sbrolli" w:date="2020-12-23T11:57:00Z"/>
                <w:moveFrom w:id="974" w:author="Cristian Sbrolli" w:date="2020-12-23T11:35:00Z"/>
                <w:color w:val="000000"/>
                <w:sz w:val="26"/>
                <w:shd w:val="clear" w:color="auto" w:fill="FFFFFF"/>
              </w:rPr>
            </w:pPr>
            <w:moveFrom w:id="975" w:author="Cristian Sbrolli" w:date="2020-12-23T11:35:00Z">
              <w:ins w:id="976" w:author="Giorgio Romeo" w:date="2020-12-23T09:21:00Z">
                <w:del w:id="977"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book a visit virtually with their desired store</w:delText>
                  </w:r>
                  <w:r w:rsidDel="00525390">
                    <w:rPr>
                      <w:color w:val="000000"/>
                      <w:sz w:val="26"/>
                      <w:shd w:val="clear" w:color="auto" w:fill="FFFFFF"/>
                    </w:rPr>
                    <w:delText>.</w:delText>
                  </w:r>
                  <w:r w:rsidRPr="001A00D5" w:rsidDel="00525390">
                    <w:rPr>
                      <w:color w:val="000000"/>
                      <w:sz w:val="26"/>
                      <w:shd w:val="clear" w:color="auto" w:fill="FFFFFF"/>
                    </w:rPr>
                    <w:delText xml:space="preserve"> </w:delText>
                  </w:r>
                </w:del>
              </w:ins>
            </w:moveFrom>
          </w:p>
        </w:tc>
      </w:tr>
      <w:tr w:rsidR="000A17F5" w:rsidDel="00525390" w14:paraId="099875DD" w14:textId="20F54194" w:rsidTr="00650F3E">
        <w:trPr>
          <w:trHeight w:val="108"/>
          <w:ins w:id="978" w:author="Giorgio Romeo" w:date="2020-12-23T09:21:00Z"/>
          <w:del w:id="979" w:author="Cristian Sbrolli" w:date="2020-12-23T11:57:00Z"/>
          <w:trPrChange w:id="980" w:author="Cristian Sbrolli" w:date="2020-12-23T11:34:00Z">
            <w:trPr>
              <w:trHeight w:val="108"/>
            </w:trPr>
          </w:trPrChange>
        </w:trPr>
        <w:tc>
          <w:tcPr>
            <w:tcW w:w="480" w:type="pct"/>
            <w:shd w:val="clear" w:color="auto" w:fill="FF7C80"/>
            <w:tcPrChange w:id="981" w:author="Cristian Sbrolli" w:date="2020-12-23T11:34:00Z">
              <w:tcPr>
                <w:tcW w:w="480" w:type="pct"/>
                <w:shd w:val="clear" w:color="auto" w:fill="FF7C80"/>
              </w:tcPr>
            </w:tcPrChange>
          </w:tcPr>
          <w:p w14:paraId="7E2453C4" w14:textId="267DE617" w:rsidR="000A17F5" w:rsidRPr="001A00D5" w:rsidDel="00525390" w:rsidRDefault="000A17F5" w:rsidP="00650F3E">
            <w:pPr>
              <w:pStyle w:val="Paragrafoelenco"/>
              <w:ind w:left="0"/>
              <w:rPr>
                <w:ins w:id="982" w:author="Giorgio Romeo" w:date="2020-12-23T09:21:00Z"/>
                <w:del w:id="983" w:author="Cristian Sbrolli" w:date="2020-12-23T11:57:00Z"/>
                <w:moveFrom w:id="984" w:author="Cristian Sbrolli" w:date="2020-12-23T11:35:00Z"/>
                <w:b/>
                <w:color w:val="000000"/>
                <w:sz w:val="28"/>
                <w:szCs w:val="28"/>
                <w:shd w:val="clear" w:color="auto" w:fill="FFFFFF"/>
              </w:rPr>
            </w:pPr>
            <w:moveFrom w:id="985" w:author="Cristian Sbrolli" w:date="2020-12-23T11:35:00Z">
              <w:ins w:id="986" w:author="Giorgio Romeo" w:date="2020-12-23T09:21:00Z">
                <w:del w:id="987" w:author="Cristian Sbrolli" w:date="2020-12-23T11:57:00Z">
                  <w:r w:rsidRPr="001A00D5" w:rsidDel="00525390">
                    <w:rPr>
                      <w:b/>
                      <w:sz w:val="28"/>
                      <w:szCs w:val="28"/>
                    </w:rPr>
                    <w:delText>R4</w:delText>
                  </w:r>
                </w:del>
              </w:ins>
            </w:moveFrom>
          </w:p>
        </w:tc>
        <w:tc>
          <w:tcPr>
            <w:tcW w:w="4520" w:type="pct"/>
            <w:tcPrChange w:id="988" w:author="Cristian Sbrolli" w:date="2020-12-23T11:34:00Z">
              <w:tcPr>
                <w:tcW w:w="4520" w:type="pct"/>
              </w:tcPr>
            </w:tcPrChange>
          </w:tcPr>
          <w:p w14:paraId="52AE73AC" w14:textId="46F0DA58" w:rsidR="000A17F5" w:rsidRPr="001A00D5" w:rsidDel="00525390" w:rsidRDefault="000A17F5" w:rsidP="00650F3E">
            <w:pPr>
              <w:pStyle w:val="Paragrafoelenco"/>
              <w:ind w:left="0"/>
              <w:rPr>
                <w:ins w:id="989" w:author="Giorgio Romeo" w:date="2020-12-23T09:21:00Z"/>
                <w:del w:id="990" w:author="Cristian Sbrolli" w:date="2020-12-23T11:57:00Z"/>
                <w:moveFrom w:id="991" w:author="Cristian Sbrolli" w:date="2020-12-23T11:35:00Z"/>
                <w:color w:val="000000"/>
                <w:sz w:val="26"/>
                <w:shd w:val="clear" w:color="auto" w:fill="FFFFFF"/>
              </w:rPr>
            </w:pPr>
            <w:moveFrom w:id="992" w:author="Cristian Sbrolli" w:date="2020-12-23T11:35:00Z">
              <w:ins w:id="993" w:author="Giorgio Romeo" w:date="2020-12-23T09:21:00Z">
                <w:del w:id="99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look up on a map available registered stores where to go to</w:delText>
                  </w:r>
                </w:del>
              </w:ins>
            </w:moveFrom>
          </w:p>
        </w:tc>
      </w:tr>
      <w:tr w:rsidR="000A17F5" w:rsidDel="00525390" w14:paraId="241DDF8F" w14:textId="0F423E69" w:rsidTr="00650F3E">
        <w:trPr>
          <w:trHeight w:val="108"/>
          <w:ins w:id="995" w:author="Giorgio Romeo" w:date="2020-12-23T09:21:00Z"/>
          <w:del w:id="996" w:author="Cristian Sbrolli" w:date="2020-12-23T11:57:00Z"/>
          <w:trPrChange w:id="997" w:author="Cristian Sbrolli" w:date="2020-12-23T11:34:00Z">
            <w:trPr>
              <w:trHeight w:val="108"/>
            </w:trPr>
          </w:trPrChange>
        </w:trPr>
        <w:tc>
          <w:tcPr>
            <w:tcW w:w="480" w:type="pct"/>
            <w:shd w:val="clear" w:color="auto" w:fill="FF7C80"/>
            <w:tcPrChange w:id="998" w:author="Cristian Sbrolli" w:date="2020-12-23T11:34:00Z">
              <w:tcPr>
                <w:tcW w:w="480" w:type="pct"/>
                <w:shd w:val="clear" w:color="auto" w:fill="FF7C80"/>
              </w:tcPr>
            </w:tcPrChange>
          </w:tcPr>
          <w:p w14:paraId="38EE53BC" w14:textId="7BE19BE9" w:rsidR="000A17F5" w:rsidRPr="001A00D5" w:rsidDel="00525390" w:rsidRDefault="000A17F5" w:rsidP="00650F3E">
            <w:pPr>
              <w:pStyle w:val="Paragrafoelenco"/>
              <w:ind w:left="0"/>
              <w:rPr>
                <w:ins w:id="999" w:author="Giorgio Romeo" w:date="2020-12-23T09:21:00Z"/>
                <w:del w:id="1000" w:author="Cristian Sbrolli" w:date="2020-12-23T11:57:00Z"/>
                <w:moveFrom w:id="1001" w:author="Cristian Sbrolli" w:date="2020-12-23T11:35:00Z"/>
                <w:b/>
                <w:color w:val="000000"/>
                <w:sz w:val="28"/>
                <w:szCs w:val="28"/>
                <w:shd w:val="clear" w:color="auto" w:fill="FFFFFF"/>
              </w:rPr>
            </w:pPr>
            <w:moveFrom w:id="1002" w:author="Cristian Sbrolli" w:date="2020-12-23T11:35:00Z">
              <w:ins w:id="1003" w:author="Giorgio Romeo" w:date="2020-12-23T09:21:00Z">
                <w:del w:id="1004" w:author="Cristian Sbrolli" w:date="2020-12-23T11:57:00Z">
                  <w:r w:rsidRPr="001A00D5" w:rsidDel="00525390">
                    <w:rPr>
                      <w:b/>
                      <w:sz w:val="28"/>
                      <w:szCs w:val="28"/>
                    </w:rPr>
                    <w:delText>R5</w:delText>
                  </w:r>
                </w:del>
              </w:ins>
            </w:moveFrom>
          </w:p>
        </w:tc>
        <w:tc>
          <w:tcPr>
            <w:tcW w:w="4520" w:type="pct"/>
            <w:tcPrChange w:id="1005" w:author="Cristian Sbrolli" w:date="2020-12-23T11:34:00Z">
              <w:tcPr>
                <w:tcW w:w="4520" w:type="pct"/>
              </w:tcPr>
            </w:tcPrChange>
          </w:tcPr>
          <w:p w14:paraId="2A0F32D5" w14:textId="19272EFC" w:rsidR="000A17F5" w:rsidRPr="001A00D5" w:rsidDel="00525390" w:rsidRDefault="000A17F5" w:rsidP="00650F3E">
            <w:pPr>
              <w:pStyle w:val="Paragrafoelenco"/>
              <w:ind w:left="0"/>
              <w:rPr>
                <w:ins w:id="1006" w:author="Giorgio Romeo" w:date="2020-12-23T09:21:00Z"/>
                <w:del w:id="1007" w:author="Cristian Sbrolli" w:date="2020-12-23T11:57:00Z"/>
                <w:moveFrom w:id="1008" w:author="Cristian Sbrolli" w:date="2020-12-23T11:35:00Z"/>
                <w:sz w:val="26"/>
              </w:rPr>
            </w:pPr>
            <w:moveFrom w:id="1009" w:author="Cristian Sbrolli" w:date="2020-12-23T11:35:00Z">
              <w:ins w:id="1010" w:author="Giorgio Romeo" w:date="2020-12-23T09:21:00Z">
                <w:del w:id="1011" w:author="Cristian Sbrolli" w:date="2020-12-23T11:57:00Z">
                  <w:r w:rsidRPr="001A00D5" w:rsidDel="00525390">
                    <w:rPr>
                      <w:b/>
                      <w:sz w:val="26"/>
                    </w:rPr>
                    <w:delText>The system shall</w:delText>
                  </w:r>
                  <w:r w:rsidRPr="001A00D5" w:rsidDel="00525390">
                    <w:rPr>
                      <w:sz w:val="26"/>
                    </w:rPr>
                    <w:delText xml:space="preserve"> ask users how much he or she thinks the trip </w:delText>
                  </w:r>
                  <w:r w:rsidDel="00525390">
                    <w:rPr>
                      <w:sz w:val="26"/>
                    </w:rPr>
                    <w:delText xml:space="preserve">to the store </w:delText>
                  </w:r>
                  <w:r w:rsidRPr="001A00D5" w:rsidDel="00525390">
                    <w:rPr>
                      <w:sz w:val="26"/>
                    </w:rPr>
                    <w:delText>will last</w:delText>
                  </w:r>
                </w:del>
              </w:ins>
            </w:moveFrom>
          </w:p>
        </w:tc>
      </w:tr>
      <w:tr w:rsidR="000A17F5" w:rsidDel="00525390" w14:paraId="07812D52" w14:textId="36BF7BD6" w:rsidTr="00650F3E">
        <w:trPr>
          <w:trHeight w:val="108"/>
          <w:ins w:id="1012" w:author="Giorgio Romeo" w:date="2020-12-23T09:21:00Z"/>
          <w:del w:id="1013" w:author="Cristian Sbrolli" w:date="2020-12-23T11:57:00Z"/>
          <w:trPrChange w:id="1014" w:author="Cristian Sbrolli" w:date="2020-12-23T11:34:00Z">
            <w:trPr>
              <w:trHeight w:val="108"/>
            </w:trPr>
          </w:trPrChange>
        </w:trPr>
        <w:tc>
          <w:tcPr>
            <w:tcW w:w="480" w:type="pct"/>
            <w:shd w:val="clear" w:color="auto" w:fill="FF7C80"/>
            <w:tcPrChange w:id="1015" w:author="Cristian Sbrolli" w:date="2020-12-23T11:34:00Z">
              <w:tcPr>
                <w:tcW w:w="480" w:type="pct"/>
                <w:shd w:val="clear" w:color="auto" w:fill="FF7C80"/>
              </w:tcPr>
            </w:tcPrChange>
          </w:tcPr>
          <w:p w14:paraId="2916440C" w14:textId="7B60F2D8" w:rsidR="000A17F5" w:rsidRPr="001A00D5" w:rsidDel="00525390" w:rsidRDefault="000A17F5" w:rsidP="00650F3E">
            <w:pPr>
              <w:pStyle w:val="Paragrafoelenco"/>
              <w:ind w:left="0"/>
              <w:rPr>
                <w:ins w:id="1016" w:author="Giorgio Romeo" w:date="2020-12-23T09:21:00Z"/>
                <w:del w:id="1017" w:author="Cristian Sbrolli" w:date="2020-12-23T11:57:00Z"/>
                <w:moveFrom w:id="1018" w:author="Cristian Sbrolli" w:date="2020-12-23T11:35:00Z"/>
                <w:b/>
                <w:color w:val="000000"/>
                <w:sz w:val="28"/>
                <w:szCs w:val="28"/>
                <w:shd w:val="clear" w:color="auto" w:fill="FFFFFF"/>
              </w:rPr>
            </w:pPr>
            <w:moveFrom w:id="1019" w:author="Cristian Sbrolli" w:date="2020-12-23T11:35:00Z">
              <w:ins w:id="1020" w:author="Giorgio Romeo" w:date="2020-12-23T09:21:00Z">
                <w:del w:id="1021" w:author="Cristian Sbrolli" w:date="2020-12-23T11:57:00Z">
                  <w:r w:rsidRPr="001A00D5" w:rsidDel="00525390">
                    <w:rPr>
                      <w:b/>
                      <w:sz w:val="28"/>
                      <w:szCs w:val="28"/>
                    </w:rPr>
                    <w:delText>R6</w:delText>
                  </w:r>
                </w:del>
              </w:ins>
            </w:moveFrom>
          </w:p>
        </w:tc>
        <w:tc>
          <w:tcPr>
            <w:tcW w:w="4520" w:type="pct"/>
            <w:tcPrChange w:id="1022" w:author="Cristian Sbrolli" w:date="2020-12-23T11:34:00Z">
              <w:tcPr>
                <w:tcW w:w="4520" w:type="pct"/>
              </w:tcPr>
            </w:tcPrChange>
          </w:tcPr>
          <w:p w14:paraId="563D44B1" w14:textId="51514B38" w:rsidR="000A17F5" w:rsidRPr="001A00D5" w:rsidDel="00525390" w:rsidRDefault="000A17F5" w:rsidP="00650F3E">
            <w:pPr>
              <w:pStyle w:val="Paragrafoelenco"/>
              <w:ind w:left="0"/>
              <w:rPr>
                <w:ins w:id="1023" w:author="Giorgio Romeo" w:date="2020-12-23T09:21:00Z"/>
                <w:del w:id="1024" w:author="Cristian Sbrolli" w:date="2020-12-23T11:57:00Z"/>
                <w:moveFrom w:id="1025" w:author="Cristian Sbrolli" w:date="2020-12-23T11:35:00Z"/>
                <w:color w:val="000000"/>
                <w:sz w:val="26"/>
                <w:shd w:val="clear" w:color="auto" w:fill="FFFFFF"/>
              </w:rPr>
            </w:pPr>
            <w:moveFrom w:id="1026" w:author="Cristian Sbrolli" w:date="2020-12-23T11:35:00Z">
              <w:ins w:id="1027" w:author="Giorgio Romeo" w:date="2020-12-23T09:21:00Z">
                <w:del w:id="1028"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w:delText>
                  </w:r>
                  <w:commentRangeStart w:id="1029"/>
                  <w:commentRangeEnd w:id="1029"/>
                  <w:r w:rsidRPr="001A00D5" w:rsidDel="00525390">
                    <w:rPr>
                      <w:rStyle w:val="Rimandocommento"/>
                      <w:sz w:val="26"/>
                      <w:szCs w:val="26"/>
                    </w:rPr>
                    <w:commentReference w:id="1029"/>
                  </w:r>
                  <w:r w:rsidRPr="001A00D5" w:rsidDel="00525390">
                    <w:rPr>
                      <w:color w:val="000000"/>
                      <w:sz w:val="26"/>
                      <w:shd w:val="clear" w:color="auto" w:fill="FFFFFF"/>
                    </w:rPr>
                    <w:delText xml:space="preserve">by their </w:delText>
                  </w:r>
                  <w:commentRangeStart w:id="1030"/>
                  <w:r w:rsidDel="00525390">
                    <w:rPr>
                      <w:color w:val="000000"/>
                      <w:sz w:val="26"/>
                      <w:shd w:val="clear" w:color="auto" w:fill="FFFFFF"/>
                    </w:rPr>
                    <w:delText>device</w:delText>
                  </w:r>
                  <w:r w:rsidRPr="001A00D5" w:rsidDel="00525390">
                    <w:rPr>
                      <w:color w:val="000000"/>
                      <w:sz w:val="26"/>
                      <w:shd w:val="clear" w:color="auto" w:fill="FFFFFF"/>
                    </w:rPr>
                    <w:delText xml:space="preserve"> </w:delText>
                  </w:r>
                  <w:commentRangeEnd w:id="1030"/>
                  <w:r w:rsidDel="00525390">
                    <w:rPr>
                      <w:rStyle w:val="Rimandocommento"/>
                    </w:rPr>
                    <w:commentReference w:id="1030"/>
                  </w:r>
                  <w:r w:rsidRPr="001A00D5" w:rsidDel="00525390">
                    <w:rPr>
                      <w:color w:val="000000"/>
                      <w:sz w:val="26"/>
                      <w:shd w:val="clear" w:color="auto" w:fill="FFFFFF"/>
                    </w:rPr>
                    <w:delText xml:space="preserve">unique ID </w:delText>
                  </w:r>
                </w:del>
              </w:ins>
            </w:moveFrom>
          </w:p>
        </w:tc>
      </w:tr>
      <w:tr w:rsidR="000A17F5" w:rsidDel="00525390" w14:paraId="7144046F" w14:textId="2816C1F2" w:rsidTr="00650F3E">
        <w:trPr>
          <w:trHeight w:val="108"/>
          <w:ins w:id="1031" w:author="Giorgio Romeo" w:date="2020-12-23T09:21:00Z"/>
          <w:del w:id="1032" w:author="Cristian Sbrolli" w:date="2020-12-23T11:57:00Z"/>
          <w:trPrChange w:id="1033" w:author="Cristian Sbrolli" w:date="2020-12-23T11:34:00Z">
            <w:trPr>
              <w:trHeight w:val="108"/>
            </w:trPr>
          </w:trPrChange>
        </w:trPr>
        <w:tc>
          <w:tcPr>
            <w:tcW w:w="480" w:type="pct"/>
            <w:shd w:val="clear" w:color="auto" w:fill="FF7C80"/>
            <w:tcPrChange w:id="1034" w:author="Cristian Sbrolli" w:date="2020-12-23T11:34:00Z">
              <w:tcPr>
                <w:tcW w:w="480" w:type="pct"/>
                <w:shd w:val="clear" w:color="auto" w:fill="FF7C80"/>
              </w:tcPr>
            </w:tcPrChange>
          </w:tcPr>
          <w:p w14:paraId="01B44F4D" w14:textId="6AFE8812" w:rsidR="000A17F5" w:rsidRPr="001A00D5" w:rsidDel="00525390" w:rsidRDefault="000A17F5" w:rsidP="00650F3E">
            <w:pPr>
              <w:pStyle w:val="Paragrafoelenco"/>
              <w:ind w:left="0"/>
              <w:rPr>
                <w:ins w:id="1035" w:author="Giorgio Romeo" w:date="2020-12-23T09:21:00Z"/>
                <w:del w:id="1036" w:author="Cristian Sbrolli" w:date="2020-12-23T11:57:00Z"/>
                <w:moveFrom w:id="1037" w:author="Cristian Sbrolli" w:date="2020-12-23T11:35:00Z"/>
                <w:b/>
                <w:color w:val="000000"/>
                <w:sz w:val="28"/>
                <w:szCs w:val="28"/>
                <w:shd w:val="clear" w:color="auto" w:fill="FFFFFF"/>
              </w:rPr>
            </w:pPr>
            <w:moveFrom w:id="1038" w:author="Cristian Sbrolli" w:date="2020-12-23T11:35:00Z">
              <w:ins w:id="1039" w:author="Giorgio Romeo" w:date="2020-12-23T09:21:00Z">
                <w:del w:id="1040" w:author="Cristian Sbrolli" w:date="2020-12-23T11:57:00Z">
                  <w:r w:rsidRPr="001A00D5" w:rsidDel="00525390">
                    <w:rPr>
                      <w:b/>
                      <w:sz w:val="28"/>
                      <w:szCs w:val="28"/>
                    </w:rPr>
                    <w:delText>R7</w:delText>
                  </w:r>
                </w:del>
              </w:ins>
            </w:moveFrom>
          </w:p>
        </w:tc>
        <w:tc>
          <w:tcPr>
            <w:tcW w:w="4520" w:type="pct"/>
            <w:tcPrChange w:id="1041" w:author="Cristian Sbrolli" w:date="2020-12-23T11:34:00Z">
              <w:tcPr>
                <w:tcW w:w="4520" w:type="pct"/>
              </w:tcPr>
            </w:tcPrChange>
          </w:tcPr>
          <w:p w14:paraId="7D52EC66" w14:textId="41B717BF" w:rsidR="000A17F5" w:rsidRPr="001A00D5" w:rsidDel="00525390" w:rsidRDefault="000A17F5" w:rsidP="00650F3E">
            <w:pPr>
              <w:pStyle w:val="Paragrafoelenco"/>
              <w:ind w:left="0"/>
              <w:rPr>
                <w:ins w:id="1042" w:author="Giorgio Romeo" w:date="2020-12-23T09:21:00Z"/>
                <w:del w:id="1043" w:author="Cristian Sbrolli" w:date="2020-12-23T11:57:00Z"/>
                <w:moveFrom w:id="1044" w:author="Cristian Sbrolli" w:date="2020-12-23T11:35:00Z"/>
                <w:color w:val="000000"/>
                <w:sz w:val="26"/>
                <w:shd w:val="clear" w:color="auto" w:fill="FFFFFF"/>
              </w:rPr>
            </w:pPr>
            <w:moveFrom w:id="1045" w:author="Cristian Sbrolli" w:date="2020-12-23T11:35:00Z">
              <w:ins w:id="1046" w:author="Giorgio Romeo" w:date="2020-12-23T09:21:00Z">
                <w:del w:id="1047"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by a username of their choosing</w:delText>
                  </w:r>
                </w:del>
              </w:ins>
            </w:moveFrom>
          </w:p>
        </w:tc>
      </w:tr>
      <w:tr w:rsidR="000A17F5" w:rsidDel="00525390" w14:paraId="2675B9DB" w14:textId="737E3F41" w:rsidTr="00650F3E">
        <w:trPr>
          <w:trHeight w:val="108"/>
          <w:ins w:id="1048" w:author="Giorgio Romeo" w:date="2020-12-23T09:21:00Z"/>
          <w:del w:id="1049" w:author="Cristian Sbrolli" w:date="2020-12-23T11:57:00Z"/>
          <w:trPrChange w:id="1050" w:author="Cristian Sbrolli" w:date="2020-12-23T11:34:00Z">
            <w:trPr>
              <w:trHeight w:val="108"/>
            </w:trPr>
          </w:trPrChange>
        </w:trPr>
        <w:tc>
          <w:tcPr>
            <w:tcW w:w="480" w:type="pct"/>
            <w:shd w:val="clear" w:color="auto" w:fill="FF7C80"/>
            <w:tcPrChange w:id="1051" w:author="Cristian Sbrolli" w:date="2020-12-23T11:34:00Z">
              <w:tcPr>
                <w:tcW w:w="480" w:type="pct"/>
                <w:shd w:val="clear" w:color="auto" w:fill="FF7C80"/>
              </w:tcPr>
            </w:tcPrChange>
          </w:tcPr>
          <w:p w14:paraId="596AFF26" w14:textId="0C1B264D" w:rsidR="000A17F5" w:rsidRPr="001A00D5" w:rsidDel="00525390" w:rsidRDefault="000A17F5" w:rsidP="00650F3E">
            <w:pPr>
              <w:pStyle w:val="Paragrafoelenco"/>
              <w:ind w:left="0"/>
              <w:rPr>
                <w:ins w:id="1052" w:author="Giorgio Romeo" w:date="2020-12-23T09:21:00Z"/>
                <w:del w:id="1053" w:author="Cristian Sbrolli" w:date="2020-12-23T11:57:00Z"/>
                <w:moveFrom w:id="1054" w:author="Cristian Sbrolli" w:date="2020-12-23T11:35:00Z"/>
                <w:b/>
                <w:sz w:val="28"/>
                <w:szCs w:val="28"/>
              </w:rPr>
            </w:pPr>
            <w:moveFrom w:id="1055" w:author="Cristian Sbrolli" w:date="2020-12-23T11:35:00Z">
              <w:ins w:id="1056" w:author="Giorgio Romeo" w:date="2020-12-23T09:21:00Z">
                <w:del w:id="1057" w:author="Cristian Sbrolli" w:date="2020-12-23T11:57:00Z">
                  <w:r w:rsidDel="00525390">
                    <w:rPr>
                      <w:b/>
                      <w:bCs/>
                      <w:sz w:val="28"/>
                      <w:szCs w:val="28"/>
                    </w:rPr>
                    <w:delText>R8.1</w:delText>
                  </w:r>
                </w:del>
              </w:ins>
            </w:moveFrom>
          </w:p>
        </w:tc>
        <w:tc>
          <w:tcPr>
            <w:tcW w:w="4520" w:type="pct"/>
            <w:tcPrChange w:id="1058" w:author="Cristian Sbrolli" w:date="2020-12-23T11:34:00Z">
              <w:tcPr>
                <w:tcW w:w="4520" w:type="pct"/>
              </w:tcPr>
            </w:tcPrChange>
          </w:tcPr>
          <w:p w14:paraId="78CB3323" w14:textId="08991318" w:rsidR="000A17F5" w:rsidRPr="001A00D5" w:rsidDel="00525390" w:rsidRDefault="000A17F5" w:rsidP="00650F3E">
            <w:pPr>
              <w:pStyle w:val="Paragrafoelenco"/>
              <w:ind w:left="0"/>
              <w:rPr>
                <w:ins w:id="1059" w:author="Giorgio Romeo" w:date="2020-12-23T09:21:00Z"/>
                <w:del w:id="1060" w:author="Cristian Sbrolli" w:date="2020-12-23T11:57:00Z"/>
                <w:moveFrom w:id="1061" w:author="Cristian Sbrolli" w:date="2020-12-23T11:35:00Z"/>
                <w:sz w:val="26"/>
              </w:rPr>
            </w:pPr>
            <w:moveFrom w:id="1062" w:author="Cristian Sbrolli" w:date="2020-12-23T11:35:00Z">
              <w:ins w:id="1063" w:author="Giorgio Romeo" w:date="2020-12-23T09:21:00Z">
                <w:del w:id="1064" w:author="Cristian Sbrolli" w:date="2020-12-23T11:57:00Z">
                  <w:r w:rsidRPr="001A00D5" w:rsidDel="00525390">
                    <w:rPr>
                      <w:b/>
                      <w:sz w:val="26"/>
                    </w:rPr>
                    <w:delText>The system shall</w:delText>
                  </w:r>
                  <w:r w:rsidRPr="001A00D5" w:rsidDel="00525390">
                    <w:rPr>
                      <w:sz w:val="26"/>
                    </w:rPr>
                    <w:delText xml:space="preserve"> notify the user who has been inactive for 30 seconds while on the confirmation page of booking a </w:delText>
                  </w:r>
                  <w:r w:rsidDel="00525390">
                    <w:rPr>
                      <w:sz w:val="26"/>
                    </w:rPr>
                    <w:delText>visit</w:delText>
                  </w:r>
                  <w:r w:rsidRPr="001A00D5" w:rsidDel="00525390">
                    <w:rPr>
                      <w:sz w:val="26"/>
                    </w:rPr>
                    <w:delText>, on other available stores he could go to</w:delText>
                  </w:r>
                  <w:r w:rsidDel="00525390">
                    <w:rPr>
                      <w:sz w:val="26"/>
                    </w:rPr>
                    <w:delText xml:space="preserve"> and other timeslots of the same store</w:delText>
                  </w:r>
                  <w:commentRangeStart w:id="1065"/>
                  <w:commentRangeEnd w:id="1065"/>
                  <w:r w:rsidDel="00525390">
                    <w:rPr>
                      <w:rStyle w:val="Rimandocommento"/>
                    </w:rPr>
                    <w:commentReference w:id="1065"/>
                  </w:r>
                </w:del>
              </w:ins>
            </w:moveFrom>
          </w:p>
        </w:tc>
      </w:tr>
      <w:tr w:rsidR="000A17F5" w:rsidDel="00525390" w14:paraId="07591454" w14:textId="4CDA9C18" w:rsidTr="00650F3E">
        <w:trPr>
          <w:trHeight w:val="108"/>
          <w:ins w:id="1066" w:author="Giorgio Romeo" w:date="2020-12-23T09:21:00Z"/>
          <w:del w:id="1067" w:author="Cristian Sbrolli" w:date="2020-12-23T11:57:00Z"/>
          <w:trPrChange w:id="1068" w:author="Cristian Sbrolli" w:date="2020-12-23T11:34:00Z">
            <w:trPr>
              <w:trHeight w:val="108"/>
            </w:trPr>
          </w:trPrChange>
        </w:trPr>
        <w:tc>
          <w:tcPr>
            <w:tcW w:w="480" w:type="pct"/>
            <w:shd w:val="clear" w:color="auto" w:fill="FF7C80"/>
            <w:tcPrChange w:id="1069" w:author="Cristian Sbrolli" w:date="2020-12-23T11:34:00Z">
              <w:tcPr>
                <w:tcW w:w="480" w:type="pct"/>
                <w:shd w:val="clear" w:color="auto" w:fill="FF7C80"/>
              </w:tcPr>
            </w:tcPrChange>
          </w:tcPr>
          <w:p w14:paraId="0D67CF05" w14:textId="4D4DA204" w:rsidR="000A17F5" w:rsidDel="00525390" w:rsidRDefault="000A17F5" w:rsidP="00650F3E">
            <w:pPr>
              <w:pStyle w:val="Paragrafoelenco"/>
              <w:ind w:left="0"/>
              <w:rPr>
                <w:ins w:id="1070" w:author="Giorgio Romeo" w:date="2020-12-23T09:21:00Z"/>
                <w:del w:id="1071" w:author="Cristian Sbrolli" w:date="2020-12-23T11:57:00Z"/>
                <w:moveFrom w:id="1072" w:author="Cristian Sbrolli" w:date="2020-12-23T11:35:00Z"/>
                <w:b/>
                <w:bCs/>
                <w:sz w:val="28"/>
                <w:szCs w:val="28"/>
              </w:rPr>
            </w:pPr>
            <w:moveFrom w:id="1073" w:author="Cristian Sbrolli" w:date="2020-12-23T11:35:00Z">
              <w:ins w:id="1074" w:author="Giorgio Romeo" w:date="2020-12-23T09:21:00Z">
                <w:del w:id="1075" w:author="Cristian Sbrolli" w:date="2020-12-23T11:57:00Z">
                  <w:r w:rsidDel="00525390">
                    <w:rPr>
                      <w:b/>
                      <w:bCs/>
                      <w:sz w:val="28"/>
                      <w:szCs w:val="28"/>
                    </w:rPr>
                    <w:delText>R8.2</w:delText>
                  </w:r>
                </w:del>
              </w:ins>
            </w:moveFrom>
          </w:p>
        </w:tc>
        <w:tc>
          <w:tcPr>
            <w:tcW w:w="4520" w:type="pct"/>
            <w:tcPrChange w:id="1076" w:author="Cristian Sbrolli" w:date="2020-12-23T11:34:00Z">
              <w:tcPr>
                <w:tcW w:w="4520" w:type="pct"/>
              </w:tcPr>
            </w:tcPrChange>
          </w:tcPr>
          <w:p w14:paraId="627D98BA" w14:textId="364D419B" w:rsidR="000A17F5" w:rsidRPr="001A00D5" w:rsidDel="00525390" w:rsidRDefault="000A17F5" w:rsidP="00650F3E">
            <w:pPr>
              <w:pStyle w:val="Paragrafoelenco"/>
              <w:ind w:left="0"/>
              <w:rPr>
                <w:ins w:id="1077" w:author="Giorgio Romeo" w:date="2020-12-23T09:21:00Z"/>
                <w:del w:id="1078" w:author="Cristian Sbrolli" w:date="2020-12-23T11:57:00Z"/>
                <w:moveFrom w:id="1079" w:author="Cristian Sbrolli" w:date="2020-12-23T11:35:00Z"/>
                <w:sz w:val="26"/>
              </w:rPr>
            </w:pPr>
            <w:moveFrom w:id="1080" w:author="Cristian Sbrolli" w:date="2020-12-23T11:35:00Z">
              <w:ins w:id="1081" w:author="Giorgio Romeo" w:date="2020-12-23T09:21:00Z">
                <w:del w:id="1082" w:author="Cristian Sbrolli" w:date="2020-12-23T11:57:00Z">
                  <w:r w:rsidDel="00525390">
                    <w:rPr>
                      <w:b/>
                      <w:sz w:val="26"/>
                    </w:rPr>
                    <w:delText xml:space="preserve">The system shall </w:delText>
                  </w:r>
                  <w:r w:rsidRPr="001A00D5" w:rsidDel="00525390">
                    <w:rPr>
                      <w:sz w:val="26"/>
                    </w:rPr>
                    <w:delText>n</w:delText>
                  </w:r>
                  <w:r w:rsidDel="00525390">
                    <w:rPr>
                      <w:bCs/>
                      <w:sz w:val="26"/>
                    </w:rPr>
                    <w:delText>otify the user who has been inactive for 30 seconds while on the confirmation page of getting a ticket, on other available stores he could go to</w:delText>
                  </w:r>
                </w:del>
              </w:ins>
            </w:moveFrom>
          </w:p>
        </w:tc>
      </w:tr>
      <w:tr w:rsidR="000A17F5" w:rsidDel="00525390" w14:paraId="5DF8F937" w14:textId="5C66585D" w:rsidTr="00650F3E">
        <w:trPr>
          <w:trHeight w:val="108"/>
          <w:ins w:id="1083" w:author="Giorgio Romeo" w:date="2020-12-23T09:21:00Z"/>
          <w:del w:id="1084" w:author="Cristian Sbrolli" w:date="2020-12-23T11:57:00Z"/>
          <w:trPrChange w:id="1085" w:author="Cristian Sbrolli" w:date="2020-12-23T11:34:00Z">
            <w:trPr>
              <w:trHeight w:val="108"/>
            </w:trPr>
          </w:trPrChange>
        </w:trPr>
        <w:tc>
          <w:tcPr>
            <w:tcW w:w="480" w:type="pct"/>
            <w:shd w:val="clear" w:color="auto" w:fill="FF7C80"/>
            <w:tcPrChange w:id="1086" w:author="Cristian Sbrolli" w:date="2020-12-23T11:34:00Z">
              <w:tcPr>
                <w:tcW w:w="480" w:type="pct"/>
                <w:shd w:val="clear" w:color="auto" w:fill="FF7C80"/>
              </w:tcPr>
            </w:tcPrChange>
          </w:tcPr>
          <w:p w14:paraId="7F6D9E8C" w14:textId="79A314D0" w:rsidR="000A17F5" w:rsidRPr="001A00D5" w:rsidDel="00525390" w:rsidRDefault="000A17F5" w:rsidP="00650F3E">
            <w:pPr>
              <w:pStyle w:val="Paragrafoelenco"/>
              <w:ind w:left="0"/>
              <w:rPr>
                <w:ins w:id="1087" w:author="Giorgio Romeo" w:date="2020-12-23T09:21:00Z"/>
                <w:del w:id="1088" w:author="Cristian Sbrolli" w:date="2020-12-23T11:57:00Z"/>
                <w:moveFrom w:id="1089" w:author="Cristian Sbrolli" w:date="2020-12-23T11:35:00Z"/>
                <w:b/>
                <w:sz w:val="28"/>
                <w:szCs w:val="28"/>
              </w:rPr>
            </w:pPr>
            <w:moveFrom w:id="1090" w:author="Cristian Sbrolli" w:date="2020-12-23T11:35:00Z">
              <w:ins w:id="1091" w:author="Giorgio Romeo" w:date="2020-12-23T09:21:00Z">
                <w:del w:id="1092" w:author="Cristian Sbrolli" w:date="2020-12-23T11:57:00Z">
                  <w:r w:rsidRPr="001A00D5" w:rsidDel="00525390">
                    <w:rPr>
                      <w:b/>
                      <w:sz w:val="28"/>
                      <w:szCs w:val="28"/>
                    </w:rPr>
                    <w:delText>R9</w:delText>
                  </w:r>
                </w:del>
              </w:ins>
            </w:moveFrom>
          </w:p>
        </w:tc>
        <w:tc>
          <w:tcPr>
            <w:tcW w:w="4520" w:type="pct"/>
            <w:tcPrChange w:id="1093" w:author="Cristian Sbrolli" w:date="2020-12-23T11:34:00Z">
              <w:tcPr>
                <w:tcW w:w="4520" w:type="pct"/>
              </w:tcPr>
            </w:tcPrChange>
          </w:tcPr>
          <w:p w14:paraId="2B685E5E" w14:textId="00627670" w:rsidR="000A17F5" w:rsidRPr="001A00D5" w:rsidDel="00525390" w:rsidRDefault="000A17F5" w:rsidP="00650F3E">
            <w:pPr>
              <w:pStyle w:val="Paragrafoelenco"/>
              <w:ind w:left="0"/>
              <w:rPr>
                <w:ins w:id="1094" w:author="Giorgio Romeo" w:date="2020-12-23T09:21:00Z"/>
                <w:del w:id="1095" w:author="Cristian Sbrolli" w:date="2020-12-23T11:57:00Z"/>
                <w:moveFrom w:id="1096" w:author="Cristian Sbrolli" w:date="2020-12-23T11:35:00Z"/>
                <w:sz w:val="26"/>
              </w:rPr>
            </w:pPr>
            <w:moveFrom w:id="1097" w:author="Cristian Sbrolli" w:date="2020-12-23T11:35:00Z">
              <w:ins w:id="1098" w:author="Giorgio Romeo" w:date="2020-12-23T09:21:00Z">
                <w:del w:id="1099" w:author="Cristian Sbrolli" w:date="2020-12-23T11:57:00Z">
                  <w:r w:rsidRPr="001A00D5" w:rsidDel="00525390">
                    <w:rPr>
                      <w:b/>
                      <w:sz w:val="26"/>
                    </w:rPr>
                    <w:delText>The system shall</w:delText>
                  </w:r>
                  <w:r w:rsidRPr="001A00D5" w:rsidDel="00525390">
                    <w:rPr>
                      <w:sz w:val="26"/>
                    </w:rPr>
                    <w:delText xml:space="preserve"> allow its users to insert information about which categories or items they want to buy</w:delText>
                  </w:r>
                </w:del>
              </w:ins>
            </w:moveFrom>
          </w:p>
        </w:tc>
      </w:tr>
      <w:tr w:rsidR="000A17F5" w:rsidDel="00525390" w14:paraId="4E4703AE" w14:textId="163C30BA" w:rsidTr="00650F3E">
        <w:trPr>
          <w:trHeight w:val="108"/>
          <w:ins w:id="1100" w:author="Giorgio Romeo" w:date="2020-12-23T09:21:00Z"/>
          <w:del w:id="1101" w:author="Cristian Sbrolli" w:date="2020-12-23T11:57:00Z"/>
          <w:trPrChange w:id="1102" w:author="Cristian Sbrolli" w:date="2020-12-23T11:34:00Z">
            <w:trPr>
              <w:trHeight w:val="108"/>
            </w:trPr>
          </w:trPrChange>
        </w:trPr>
        <w:tc>
          <w:tcPr>
            <w:tcW w:w="480" w:type="pct"/>
            <w:shd w:val="clear" w:color="auto" w:fill="FF7C80"/>
            <w:tcPrChange w:id="1103" w:author="Cristian Sbrolli" w:date="2020-12-23T11:34:00Z">
              <w:tcPr>
                <w:tcW w:w="480" w:type="pct"/>
                <w:shd w:val="clear" w:color="auto" w:fill="FF7C80"/>
              </w:tcPr>
            </w:tcPrChange>
          </w:tcPr>
          <w:p w14:paraId="337D8E3F" w14:textId="5D58D209" w:rsidR="000A17F5" w:rsidRPr="001A00D5" w:rsidDel="00525390" w:rsidRDefault="000A17F5" w:rsidP="00650F3E">
            <w:pPr>
              <w:pStyle w:val="Paragrafoelenco"/>
              <w:ind w:left="0"/>
              <w:rPr>
                <w:ins w:id="1104" w:author="Giorgio Romeo" w:date="2020-12-23T09:21:00Z"/>
                <w:del w:id="1105" w:author="Cristian Sbrolli" w:date="2020-12-23T11:57:00Z"/>
                <w:moveFrom w:id="1106" w:author="Cristian Sbrolli" w:date="2020-12-23T11:35:00Z"/>
                <w:b/>
                <w:sz w:val="28"/>
                <w:szCs w:val="28"/>
              </w:rPr>
            </w:pPr>
            <w:moveFrom w:id="1107" w:author="Cristian Sbrolli" w:date="2020-12-23T11:35:00Z">
              <w:ins w:id="1108" w:author="Giorgio Romeo" w:date="2020-12-23T09:21:00Z">
                <w:del w:id="1109" w:author="Cristian Sbrolli" w:date="2020-12-23T11:57:00Z">
                  <w:r w:rsidRPr="001A00D5" w:rsidDel="00525390">
                    <w:rPr>
                      <w:b/>
                      <w:sz w:val="28"/>
                      <w:szCs w:val="28"/>
                    </w:rPr>
                    <w:delText>R10</w:delText>
                  </w:r>
                </w:del>
              </w:ins>
            </w:moveFrom>
          </w:p>
        </w:tc>
        <w:tc>
          <w:tcPr>
            <w:tcW w:w="4520" w:type="pct"/>
            <w:tcPrChange w:id="1110" w:author="Cristian Sbrolli" w:date="2020-12-23T11:34:00Z">
              <w:tcPr>
                <w:tcW w:w="4520" w:type="pct"/>
              </w:tcPr>
            </w:tcPrChange>
          </w:tcPr>
          <w:p w14:paraId="72C6C380" w14:textId="337E7ADD" w:rsidR="000A17F5" w:rsidRPr="001A00D5" w:rsidDel="00525390" w:rsidRDefault="000A17F5" w:rsidP="00650F3E">
            <w:pPr>
              <w:pStyle w:val="Paragrafoelenco"/>
              <w:ind w:left="0"/>
              <w:rPr>
                <w:ins w:id="1111" w:author="Giorgio Romeo" w:date="2020-12-23T09:21:00Z"/>
                <w:del w:id="1112" w:author="Cristian Sbrolli" w:date="2020-12-23T11:57:00Z"/>
                <w:moveFrom w:id="1113" w:author="Cristian Sbrolli" w:date="2020-12-23T11:35:00Z"/>
                <w:sz w:val="26"/>
              </w:rPr>
            </w:pPr>
            <w:moveFrom w:id="1114" w:author="Cristian Sbrolli" w:date="2020-12-23T11:35:00Z">
              <w:ins w:id="1115" w:author="Giorgio Romeo" w:date="2020-12-23T09:21:00Z">
                <w:del w:id="1116" w:author="Cristian Sbrolli" w:date="2020-12-23T11:57:00Z">
                  <w:r w:rsidRPr="001A00D5" w:rsidDel="00525390">
                    <w:rPr>
                      <w:b/>
                      <w:sz w:val="26"/>
                    </w:rPr>
                    <w:delText>The system shall</w:delText>
                  </w:r>
                  <w:r w:rsidRPr="001A00D5" w:rsidDel="00525390">
                    <w:rPr>
                      <w:sz w:val="26"/>
                    </w:rPr>
                    <w:delText xml:space="preserve"> infer how long it will take for </w:delText>
                  </w:r>
                  <w:r w:rsidDel="00525390">
                    <w:rPr>
                      <w:sz w:val="26"/>
                    </w:rPr>
                    <w:delText xml:space="preserve">“Book a Visit” </w:delText>
                  </w:r>
                  <w:r w:rsidRPr="001A00D5" w:rsidDel="00525390">
                    <w:rPr>
                      <w:sz w:val="26"/>
                    </w:rPr>
                    <w:delText xml:space="preserve">customers to buy </w:delText>
                  </w:r>
                  <w:r w:rsidDel="00525390">
                    <w:rPr>
                      <w:sz w:val="26"/>
                    </w:rPr>
                    <w:delText>the expressed shopping list, if any</w:delText>
                  </w:r>
                </w:del>
              </w:ins>
            </w:moveFrom>
          </w:p>
        </w:tc>
      </w:tr>
      <w:tr w:rsidR="000A17F5" w:rsidDel="00525390" w14:paraId="245482A5" w14:textId="1995797D" w:rsidTr="00650F3E">
        <w:trPr>
          <w:trHeight w:val="108"/>
          <w:ins w:id="1117" w:author="Giorgio Romeo" w:date="2020-12-23T09:21:00Z"/>
          <w:del w:id="1118" w:author="Cristian Sbrolli" w:date="2020-12-23T11:57:00Z"/>
          <w:trPrChange w:id="1119" w:author="Cristian Sbrolli" w:date="2020-12-23T11:34:00Z">
            <w:trPr>
              <w:trHeight w:val="108"/>
            </w:trPr>
          </w:trPrChange>
        </w:trPr>
        <w:tc>
          <w:tcPr>
            <w:tcW w:w="480" w:type="pct"/>
            <w:shd w:val="clear" w:color="auto" w:fill="FF7C80"/>
            <w:tcPrChange w:id="1120" w:author="Cristian Sbrolli" w:date="2020-12-23T11:34:00Z">
              <w:tcPr>
                <w:tcW w:w="480" w:type="pct"/>
                <w:shd w:val="clear" w:color="auto" w:fill="FF7C80"/>
              </w:tcPr>
            </w:tcPrChange>
          </w:tcPr>
          <w:p w14:paraId="1564FF8F" w14:textId="1E260B24" w:rsidR="000A17F5" w:rsidRPr="001A00D5" w:rsidDel="00525390" w:rsidRDefault="000A17F5" w:rsidP="00650F3E">
            <w:pPr>
              <w:pStyle w:val="Paragrafoelenco"/>
              <w:ind w:left="0"/>
              <w:rPr>
                <w:ins w:id="1121" w:author="Giorgio Romeo" w:date="2020-12-23T09:21:00Z"/>
                <w:del w:id="1122" w:author="Cristian Sbrolli" w:date="2020-12-23T11:57:00Z"/>
                <w:moveFrom w:id="1123" w:author="Cristian Sbrolli" w:date="2020-12-23T11:35:00Z"/>
                <w:b/>
                <w:sz w:val="28"/>
                <w:szCs w:val="28"/>
              </w:rPr>
            </w:pPr>
            <w:moveFrom w:id="1124" w:author="Cristian Sbrolli" w:date="2020-12-23T11:35:00Z">
              <w:ins w:id="1125" w:author="Giorgio Romeo" w:date="2020-12-23T09:21:00Z">
                <w:del w:id="1126" w:author="Cristian Sbrolli" w:date="2020-12-23T11:57:00Z">
                  <w:r w:rsidRPr="001A00D5" w:rsidDel="00525390">
                    <w:rPr>
                      <w:b/>
                      <w:sz w:val="28"/>
                      <w:szCs w:val="28"/>
                    </w:rPr>
                    <w:delText>R11</w:delText>
                  </w:r>
                </w:del>
              </w:ins>
            </w:moveFrom>
          </w:p>
        </w:tc>
        <w:tc>
          <w:tcPr>
            <w:tcW w:w="4520" w:type="pct"/>
            <w:tcPrChange w:id="1127" w:author="Cristian Sbrolli" w:date="2020-12-23T11:34:00Z">
              <w:tcPr>
                <w:tcW w:w="4520" w:type="pct"/>
              </w:tcPr>
            </w:tcPrChange>
          </w:tcPr>
          <w:p w14:paraId="5EACC027" w14:textId="34862711" w:rsidR="000A17F5" w:rsidRPr="001A00D5" w:rsidDel="00525390" w:rsidRDefault="000A17F5" w:rsidP="00650F3E">
            <w:pPr>
              <w:pStyle w:val="Paragrafoelenco"/>
              <w:ind w:left="0"/>
              <w:rPr>
                <w:ins w:id="1128" w:author="Giorgio Romeo" w:date="2020-12-23T09:21:00Z"/>
                <w:del w:id="1129" w:author="Cristian Sbrolli" w:date="2020-12-23T11:57:00Z"/>
                <w:moveFrom w:id="1130" w:author="Cristian Sbrolli" w:date="2020-12-23T11:35:00Z"/>
                <w:sz w:val="26"/>
              </w:rPr>
            </w:pPr>
            <w:moveFrom w:id="1131" w:author="Cristian Sbrolli" w:date="2020-12-23T11:35:00Z">
              <w:ins w:id="1132" w:author="Giorgio Romeo" w:date="2020-12-23T09:21:00Z">
                <w:del w:id="1133" w:author="Cristian Sbrolli" w:date="2020-12-23T11:57:00Z">
                  <w:r w:rsidRPr="001A00D5" w:rsidDel="00525390">
                    <w:rPr>
                      <w:b/>
                      <w:sz w:val="26"/>
                    </w:rPr>
                    <w:delText>The system shall</w:delText>
                  </w:r>
                  <w:r w:rsidRPr="001A00D5" w:rsidDel="00525390">
                    <w:rPr>
                      <w:sz w:val="26"/>
                    </w:rPr>
                    <w:delText xml:space="preserve"> store data about registered </w:delText>
                  </w:r>
                  <w:r w:rsidDel="00525390">
                    <w:rPr>
                      <w:sz w:val="26"/>
                    </w:rPr>
                    <w:delText xml:space="preserve">virtual </w:delText>
                  </w:r>
                  <w:r w:rsidRPr="001A00D5" w:rsidDel="00525390">
                    <w:rPr>
                      <w:sz w:val="26"/>
                    </w:rPr>
                    <w:delText>users'</w:delText>
                  </w:r>
                  <w:r w:rsidDel="00525390">
                    <w:rPr>
                      <w:sz w:val="26"/>
                    </w:rPr>
                    <w:delText xml:space="preserve"> visits durations and expressed shopping lists </w:delText>
                  </w:r>
                </w:del>
              </w:ins>
            </w:moveFrom>
          </w:p>
        </w:tc>
      </w:tr>
      <w:tr w:rsidR="000A17F5" w:rsidDel="00525390" w14:paraId="70B892A7" w14:textId="5A15D102" w:rsidTr="00650F3E">
        <w:trPr>
          <w:trHeight w:val="108"/>
          <w:ins w:id="1134" w:author="Giorgio Romeo" w:date="2020-12-23T09:21:00Z"/>
          <w:del w:id="1135" w:author="Cristian Sbrolli" w:date="2020-12-23T11:57:00Z"/>
          <w:trPrChange w:id="1136" w:author="Cristian Sbrolli" w:date="2020-12-23T11:34:00Z">
            <w:trPr>
              <w:trHeight w:val="108"/>
            </w:trPr>
          </w:trPrChange>
        </w:trPr>
        <w:tc>
          <w:tcPr>
            <w:tcW w:w="480" w:type="pct"/>
            <w:shd w:val="clear" w:color="auto" w:fill="FF7C80"/>
            <w:tcPrChange w:id="1137" w:author="Cristian Sbrolli" w:date="2020-12-23T11:34:00Z">
              <w:tcPr>
                <w:tcW w:w="480" w:type="pct"/>
                <w:shd w:val="clear" w:color="auto" w:fill="FF7C80"/>
              </w:tcPr>
            </w:tcPrChange>
          </w:tcPr>
          <w:p w14:paraId="5924ABB0" w14:textId="166280BC" w:rsidR="000A17F5" w:rsidRPr="001A00D5" w:rsidDel="00525390" w:rsidRDefault="000A17F5" w:rsidP="00650F3E">
            <w:pPr>
              <w:pStyle w:val="Paragrafoelenco"/>
              <w:ind w:left="0"/>
              <w:rPr>
                <w:ins w:id="1138" w:author="Giorgio Romeo" w:date="2020-12-23T09:21:00Z"/>
                <w:del w:id="1139" w:author="Cristian Sbrolli" w:date="2020-12-23T11:57:00Z"/>
                <w:moveFrom w:id="1140" w:author="Cristian Sbrolli" w:date="2020-12-23T11:35:00Z"/>
                <w:b/>
                <w:sz w:val="28"/>
                <w:szCs w:val="28"/>
              </w:rPr>
            </w:pPr>
            <w:moveFrom w:id="1141" w:author="Cristian Sbrolli" w:date="2020-12-23T11:35:00Z">
              <w:ins w:id="1142" w:author="Giorgio Romeo" w:date="2020-12-23T09:21:00Z">
                <w:del w:id="1143" w:author="Cristian Sbrolli" w:date="2020-12-23T11:57:00Z">
                  <w:r w:rsidRPr="001A00D5" w:rsidDel="00525390">
                    <w:rPr>
                      <w:b/>
                      <w:sz w:val="28"/>
                      <w:szCs w:val="28"/>
                    </w:rPr>
                    <w:delText>R12</w:delText>
                  </w:r>
                </w:del>
              </w:ins>
            </w:moveFrom>
          </w:p>
        </w:tc>
        <w:tc>
          <w:tcPr>
            <w:tcW w:w="4520" w:type="pct"/>
            <w:tcPrChange w:id="1144" w:author="Cristian Sbrolli" w:date="2020-12-23T11:34:00Z">
              <w:tcPr>
                <w:tcW w:w="4520" w:type="pct"/>
              </w:tcPr>
            </w:tcPrChange>
          </w:tcPr>
          <w:p w14:paraId="6EDB5E2B" w14:textId="5BF17B58" w:rsidR="000A17F5" w:rsidRPr="001A00D5" w:rsidDel="00525390" w:rsidRDefault="000A17F5" w:rsidP="00650F3E">
            <w:pPr>
              <w:pStyle w:val="Paragrafoelenco"/>
              <w:ind w:left="0"/>
              <w:rPr>
                <w:ins w:id="1145" w:author="Giorgio Romeo" w:date="2020-12-23T09:21:00Z"/>
                <w:del w:id="1146" w:author="Cristian Sbrolli" w:date="2020-12-23T11:57:00Z"/>
                <w:moveFrom w:id="1147" w:author="Cristian Sbrolli" w:date="2020-12-23T11:35:00Z"/>
                <w:sz w:val="26"/>
              </w:rPr>
            </w:pPr>
            <w:moveFrom w:id="1148" w:author="Cristian Sbrolli" w:date="2020-12-23T11:35:00Z">
              <w:ins w:id="1149" w:author="Giorgio Romeo" w:date="2020-12-23T09:21:00Z">
                <w:del w:id="1150" w:author="Cristian Sbrolli" w:date="2020-12-23T11:57:00Z">
                  <w:r w:rsidRPr="001A00D5" w:rsidDel="00525390">
                    <w:rPr>
                      <w:b/>
                      <w:sz w:val="26"/>
                    </w:rPr>
                    <w:delText>The system shall</w:delText>
                  </w:r>
                  <w:r w:rsidRPr="001A00D5" w:rsidDel="00525390">
                    <w:rPr>
                      <w:sz w:val="26"/>
                    </w:rPr>
                    <w:delText xml:space="preserve"> inform users periodically of the available time slots</w:delText>
                  </w:r>
                  <w:r w:rsidDel="00525390">
                    <w:rPr>
                      <w:sz w:val="26"/>
                    </w:rPr>
                    <w:delText xml:space="preserve"> in the store for which he subscribed to the service</w:delText>
                  </w:r>
                </w:del>
              </w:ins>
            </w:moveFrom>
          </w:p>
        </w:tc>
      </w:tr>
      <w:tr w:rsidR="000A17F5" w:rsidDel="00525390" w14:paraId="404C2075" w14:textId="40E1C123" w:rsidTr="00650F3E">
        <w:trPr>
          <w:trHeight w:val="108"/>
          <w:ins w:id="1151" w:author="Giorgio Romeo" w:date="2020-12-23T09:21:00Z"/>
          <w:del w:id="1152" w:author="Cristian Sbrolli" w:date="2020-12-23T11:57:00Z"/>
          <w:trPrChange w:id="1153" w:author="Cristian Sbrolli" w:date="2020-12-23T11:34:00Z">
            <w:trPr>
              <w:trHeight w:val="108"/>
            </w:trPr>
          </w:trPrChange>
        </w:trPr>
        <w:tc>
          <w:tcPr>
            <w:tcW w:w="480" w:type="pct"/>
            <w:shd w:val="clear" w:color="auto" w:fill="FF7C80"/>
            <w:tcPrChange w:id="1154" w:author="Cristian Sbrolli" w:date="2020-12-23T11:34:00Z">
              <w:tcPr>
                <w:tcW w:w="480" w:type="pct"/>
                <w:shd w:val="clear" w:color="auto" w:fill="FF7C80"/>
              </w:tcPr>
            </w:tcPrChange>
          </w:tcPr>
          <w:p w14:paraId="73DEF465" w14:textId="1200251A" w:rsidR="000A17F5" w:rsidRPr="001A00D5" w:rsidDel="00525390" w:rsidRDefault="000A17F5" w:rsidP="00650F3E">
            <w:pPr>
              <w:pStyle w:val="Paragrafoelenco"/>
              <w:ind w:left="0"/>
              <w:rPr>
                <w:ins w:id="1155" w:author="Giorgio Romeo" w:date="2020-12-23T09:21:00Z"/>
                <w:del w:id="1156" w:author="Cristian Sbrolli" w:date="2020-12-23T11:57:00Z"/>
                <w:moveFrom w:id="1157" w:author="Cristian Sbrolli" w:date="2020-12-23T11:35:00Z"/>
                <w:b/>
                <w:sz w:val="28"/>
                <w:szCs w:val="28"/>
              </w:rPr>
            </w:pPr>
            <w:moveFrom w:id="1158" w:author="Cristian Sbrolli" w:date="2020-12-23T11:35:00Z">
              <w:ins w:id="1159" w:author="Giorgio Romeo" w:date="2020-12-23T09:21:00Z">
                <w:del w:id="1160" w:author="Cristian Sbrolli" w:date="2020-12-23T11:57:00Z">
                  <w:r w:rsidRPr="001A00D5" w:rsidDel="00525390">
                    <w:rPr>
                      <w:b/>
                      <w:sz w:val="28"/>
                      <w:szCs w:val="28"/>
                    </w:rPr>
                    <w:delText>R12.1</w:delText>
                  </w:r>
                </w:del>
              </w:ins>
            </w:moveFrom>
          </w:p>
        </w:tc>
        <w:tc>
          <w:tcPr>
            <w:tcW w:w="4520" w:type="pct"/>
            <w:tcPrChange w:id="1161" w:author="Cristian Sbrolli" w:date="2020-12-23T11:34:00Z">
              <w:tcPr>
                <w:tcW w:w="4520" w:type="pct"/>
              </w:tcPr>
            </w:tcPrChange>
          </w:tcPr>
          <w:p w14:paraId="4B52BDE7" w14:textId="2A9C1516" w:rsidR="000A17F5" w:rsidRPr="001A00D5" w:rsidDel="00525390" w:rsidRDefault="000A17F5" w:rsidP="00650F3E">
            <w:pPr>
              <w:pStyle w:val="Paragrafoelenco"/>
              <w:ind w:left="0"/>
              <w:rPr>
                <w:ins w:id="1162" w:author="Giorgio Romeo" w:date="2020-12-23T09:21:00Z"/>
                <w:del w:id="1163" w:author="Cristian Sbrolli" w:date="2020-12-23T11:57:00Z"/>
                <w:moveFrom w:id="1164" w:author="Cristian Sbrolli" w:date="2020-12-23T11:35:00Z"/>
                <w:sz w:val="26"/>
              </w:rPr>
            </w:pPr>
            <w:moveFrom w:id="1165" w:author="Cristian Sbrolli" w:date="2020-12-23T11:35:00Z">
              <w:ins w:id="1166" w:author="Giorgio Romeo" w:date="2020-12-23T09:21:00Z">
                <w:del w:id="1167" w:author="Cristian Sbrolli" w:date="2020-12-23T11:57:00Z">
                  <w:r w:rsidRPr="001A00D5" w:rsidDel="00525390">
                    <w:rPr>
                      <w:b/>
                      <w:sz w:val="26"/>
                    </w:rPr>
                    <w:delText>The system shall</w:delText>
                  </w:r>
                  <w:r w:rsidRPr="001A00D5" w:rsidDel="00525390">
                    <w:rPr>
                      <w:sz w:val="26"/>
                    </w:rPr>
                    <w:delText xml:space="preserve"> allow its users to select which store(s) to get informed about</w:delText>
                  </w:r>
                </w:del>
              </w:ins>
            </w:moveFrom>
          </w:p>
        </w:tc>
      </w:tr>
      <w:tr w:rsidR="000A17F5" w:rsidDel="00525390" w14:paraId="1BF62E95" w14:textId="60D3B659" w:rsidTr="00650F3E">
        <w:trPr>
          <w:trHeight w:val="108"/>
          <w:ins w:id="1168" w:author="Giorgio Romeo" w:date="2020-12-23T09:21:00Z"/>
          <w:del w:id="1169" w:author="Cristian Sbrolli" w:date="2020-12-23T11:57:00Z"/>
          <w:trPrChange w:id="1170" w:author="Cristian Sbrolli" w:date="2020-12-23T11:34:00Z">
            <w:trPr>
              <w:trHeight w:val="108"/>
            </w:trPr>
          </w:trPrChange>
        </w:trPr>
        <w:tc>
          <w:tcPr>
            <w:tcW w:w="480" w:type="pct"/>
            <w:shd w:val="clear" w:color="auto" w:fill="FF7C80"/>
            <w:tcPrChange w:id="1171" w:author="Cristian Sbrolli" w:date="2020-12-23T11:34:00Z">
              <w:tcPr>
                <w:tcW w:w="480" w:type="pct"/>
                <w:shd w:val="clear" w:color="auto" w:fill="FF7C80"/>
              </w:tcPr>
            </w:tcPrChange>
          </w:tcPr>
          <w:p w14:paraId="438604AA" w14:textId="2FBB34E1" w:rsidR="000A17F5" w:rsidRPr="001A00D5" w:rsidDel="00525390" w:rsidRDefault="000A17F5" w:rsidP="00650F3E">
            <w:pPr>
              <w:pStyle w:val="Paragrafoelenco"/>
              <w:ind w:left="0"/>
              <w:rPr>
                <w:ins w:id="1172" w:author="Giorgio Romeo" w:date="2020-12-23T09:21:00Z"/>
                <w:del w:id="1173" w:author="Cristian Sbrolli" w:date="2020-12-23T11:57:00Z"/>
                <w:moveFrom w:id="1174" w:author="Cristian Sbrolli" w:date="2020-12-23T11:35:00Z"/>
                <w:b/>
                <w:sz w:val="28"/>
                <w:szCs w:val="28"/>
              </w:rPr>
            </w:pPr>
            <w:moveFrom w:id="1175" w:author="Cristian Sbrolli" w:date="2020-12-23T11:35:00Z">
              <w:ins w:id="1176" w:author="Giorgio Romeo" w:date="2020-12-23T09:21:00Z">
                <w:del w:id="1177" w:author="Cristian Sbrolli" w:date="2020-12-23T11:57:00Z">
                  <w:r w:rsidRPr="001A00D5" w:rsidDel="00525390">
                    <w:rPr>
                      <w:b/>
                      <w:sz w:val="28"/>
                      <w:szCs w:val="28"/>
                    </w:rPr>
                    <w:delText>R12.2</w:delText>
                  </w:r>
                </w:del>
              </w:ins>
            </w:moveFrom>
          </w:p>
        </w:tc>
        <w:tc>
          <w:tcPr>
            <w:tcW w:w="4520" w:type="pct"/>
            <w:tcPrChange w:id="1178" w:author="Cristian Sbrolli" w:date="2020-12-23T11:34:00Z">
              <w:tcPr>
                <w:tcW w:w="4520" w:type="pct"/>
              </w:tcPr>
            </w:tcPrChange>
          </w:tcPr>
          <w:p w14:paraId="076DD7A3" w14:textId="3BE87B6C" w:rsidR="000A17F5" w:rsidRPr="001A00D5" w:rsidDel="00525390" w:rsidRDefault="000A17F5" w:rsidP="00650F3E">
            <w:pPr>
              <w:pStyle w:val="Paragrafoelenco"/>
              <w:ind w:left="0"/>
              <w:rPr>
                <w:ins w:id="1179" w:author="Giorgio Romeo" w:date="2020-12-23T09:21:00Z"/>
                <w:del w:id="1180" w:author="Cristian Sbrolli" w:date="2020-12-23T11:57:00Z"/>
                <w:moveFrom w:id="1181" w:author="Cristian Sbrolli" w:date="2020-12-23T11:35:00Z"/>
                <w:sz w:val="26"/>
              </w:rPr>
            </w:pPr>
            <w:moveFrom w:id="1182" w:author="Cristian Sbrolli" w:date="2020-12-23T11:35:00Z">
              <w:ins w:id="1183" w:author="Giorgio Romeo" w:date="2020-12-23T09:21:00Z">
                <w:del w:id="1184" w:author="Cristian Sbrolli" w:date="2020-12-23T11:57:00Z">
                  <w:r w:rsidRPr="001A00D5" w:rsidDel="00525390">
                    <w:rPr>
                      <w:b/>
                      <w:sz w:val="26"/>
                    </w:rPr>
                    <w:delText>The system shall</w:delText>
                  </w:r>
                  <w:r w:rsidRPr="001A00D5" w:rsidDel="00525390">
                    <w:rPr>
                      <w:sz w:val="26"/>
                    </w:rPr>
                    <w:delText xml:space="preserve"> allow its users to select which time slots he is interested to get informed about</w:delText>
                  </w:r>
                </w:del>
              </w:ins>
            </w:moveFrom>
          </w:p>
        </w:tc>
      </w:tr>
      <w:tr w:rsidR="000A17F5" w:rsidDel="00525390" w14:paraId="7E56DA92" w14:textId="71EC774E" w:rsidTr="00650F3E">
        <w:trPr>
          <w:trHeight w:val="344"/>
          <w:ins w:id="1185" w:author="Giorgio Romeo" w:date="2020-12-23T09:21:00Z"/>
          <w:del w:id="1186" w:author="Cristian Sbrolli" w:date="2020-12-23T11:57:00Z"/>
          <w:trPrChange w:id="1187" w:author="Cristian Sbrolli" w:date="2020-12-23T11:34:00Z">
            <w:trPr>
              <w:trHeight w:val="344"/>
            </w:trPr>
          </w:trPrChange>
        </w:trPr>
        <w:tc>
          <w:tcPr>
            <w:tcW w:w="480" w:type="pct"/>
            <w:shd w:val="clear" w:color="auto" w:fill="FF7C80"/>
            <w:tcPrChange w:id="1188" w:author="Cristian Sbrolli" w:date="2020-12-23T11:34:00Z">
              <w:tcPr>
                <w:tcW w:w="480" w:type="pct"/>
                <w:shd w:val="clear" w:color="auto" w:fill="FF7C80"/>
              </w:tcPr>
            </w:tcPrChange>
          </w:tcPr>
          <w:p w14:paraId="4E65BD9B" w14:textId="3507658D" w:rsidR="000A17F5" w:rsidRPr="001A00D5" w:rsidDel="00525390" w:rsidRDefault="000A17F5" w:rsidP="00650F3E">
            <w:pPr>
              <w:pStyle w:val="Paragrafoelenco"/>
              <w:ind w:left="0"/>
              <w:rPr>
                <w:ins w:id="1189" w:author="Giorgio Romeo" w:date="2020-12-23T09:21:00Z"/>
                <w:del w:id="1190" w:author="Cristian Sbrolli" w:date="2020-12-23T11:57:00Z"/>
                <w:moveFrom w:id="1191" w:author="Cristian Sbrolli" w:date="2020-12-23T11:35:00Z"/>
                <w:b/>
                <w:sz w:val="28"/>
                <w:szCs w:val="28"/>
              </w:rPr>
            </w:pPr>
            <w:moveFrom w:id="1192" w:author="Cristian Sbrolli" w:date="2020-12-23T11:35:00Z">
              <w:ins w:id="1193" w:author="Giorgio Romeo" w:date="2020-12-23T09:21:00Z">
                <w:del w:id="1194" w:author="Cristian Sbrolli" w:date="2020-12-23T11:57:00Z">
                  <w:r w:rsidRPr="001A00D5" w:rsidDel="00525390">
                    <w:rPr>
                      <w:b/>
                      <w:sz w:val="28"/>
                      <w:szCs w:val="28"/>
                    </w:rPr>
                    <w:delText>R12.3</w:delText>
                  </w:r>
                </w:del>
              </w:ins>
            </w:moveFrom>
          </w:p>
        </w:tc>
        <w:tc>
          <w:tcPr>
            <w:tcW w:w="4520" w:type="pct"/>
            <w:tcPrChange w:id="1195" w:author="Cristian Sbrolli" w:date="2020-12-23T11:34:00Z">
              <w:tcPr>
                <w:tcW w:w="4520" w:type="pct"/>
              </w:tcPr>
            </w:tcPrChange>
          </w:tcPr>
          <w:p w14:paraId="3027B4FB" w14:textId="77CF974E" w:rsidR="000A17F5" w:rsidRPr="001A00D5" w:rsidDel="00525390" w:rsidRDefault="000A17F5" w:rsidP="00650F3E">
            <w:pPr>
              <w:pStyle w:val="Paragrafoelenco"/>
              <w:ind w:left="0"/>
              <w:rPr>
                <w:ins w:id="1196" w:author="Giorgio Romeo" w:date="2020-12-23T09:21:00Z"/>
                <w:del w:id="1197" w:author="Cristian Sbrolli" w:date="2020-12-23T11:57:00Z"/>
                <w:moveFrom w:id="1198" w:author="Cristian Sbrolli" w:date="2020-12-23T11:35:00Z"/>
                <w:sz w:val="26"/>
              </w:rPr>
            </w:pPr>
            <w:moveFrom w:id="1199" w:author="Cristian Sbrolli" w:date="2020-12-23T11:35:00Z">
              <w:ins w:id="1200" w:author="Giorgio Romeo" w:date="2020-12-23T09:21:00Z">
                <w:del w:id="1201" w:author="Cristian Sbrolli" w:date="2020-12-23T11:57:00Z">
                  <w:r w:rsidRPr="001A00D5" w:rsidDel="00525390">
                    <w:rPr>
                      <w:b/>
                      <w:sz w:val="26"/>
                    </w:rPr>
                    <w:delText>The system shall</w:delText>
                  </w:r>
                  <w:r w:rsidRPr="001A00D5" w:rsidDel="00525390">
                    <w:rPr>
                      <w:sz w:val="26"/>
                    </w:rPr>
                    <w:delText xml:space="preserve"> allow its users to select how often to get notified</w:delText>
                  </w:r>
                </w:del>
              </w:ins>
            </w:moveFrom>
          </w:p>
        </w:tc>
      </w:tr>
      <w:tr w:rsidR="000A17F5" w:rsidDel="00525390" w14:paraId="63245180" w14:textId="4B5A784F" w:rsidTr="00650F3E">
        <w:trPr>
          <w:trHeight w:val="391"/>
          <w:ins w:id="1202" w:author="Giorgio Romeo" w:date="2020-12-23T09:21:00Z"/>
          <w:del w:id="1203" w:author="Cristian Sbrolli" w:date="2020-12-23T11:57:00Z"/>
          <w:trPrChange w:id="1204" w:author="Cristian Sbrolli" w:date="2020-12-23T11:34:00Z">
            <w:trPr>
              <w:trHeight w:val="391"/>
            </w:trPr>
          </w:trPrChange>
        </w:trPr>
        <w:tc>
          <w:tcPr>
            <w:tcW w:w="480" w:type="pct"/>
            <w:shd w:val="clear" w:color="auto" w:fill="FF7C80"/>
            <w:tcPrChange w:id="1205" w:author="Cristian Sbrolli" w:date="2020-12-23T11:34:00Z">
              <w:tcPr>
                <w:tcW w:w="480" w:type="pct"/>
                <w:shd w:val="clear" w:color="auto" w:fill="FF7C80"/>
              </w:tcPr>
            </w:tcPrChange>
          </w:tcPr>
          <w:p w14:paraId="650C07A0" w14:textId="17A9E1CD" w:rsidR="000A17F5" w:rsidRPr="001A00D5" w:rsidDel="00525390" w:rsidRDefault="000A17F5" w:rsidP="00650F3E">
            <w:pPr>
              <w:pStyle w:val="Paragrafoelenco"/>
              <w:ind w:left="0"/>
              <w:rPr>
                <w:ins w:id="1206" w:author="Giorgio Romeo" w:date="2020-12-23T09:21:00Z"/>
                <w:del w:id="1207" w:author="Cristian Sbrolli" w:date="2020-12-23T11:57:00Z"/>
                <w:moveFrom w:id="1208" w:author="Cristian Sbrolli" w:date="2020-12-23T11:35:00Z"/>
                <w:b/>
                <w:sz w:val="28"/>
                <w:szCs w:val="28"/>
              </w:rPr>
            </w:pPr>
            <w:moveFrom w:id="1209" w:author="Cristian Sbrolli" w:date="2020-12-23T11:35:00Z">
              <w:ins w:id="1210" w:author="Giorgio Romeo" w:date="2020-12-23T09:21:00Z">
                <w:del w:id="1211" w:author="Cristian Sbrolli" w:date="2020-12-23T11:57:00Z">
                  <w:r w:rsidDel="00525390">
                    <w:rPr>
                      <w:b/>
                      <w:bCs/>
                      <w:sz w:val="28"/>
                      <w:szCs w:val="28"/>
                    </w:rPr>
                    <w:delText>R13.1</w:delText>
                  </w:r>
                </w:del>
              </w:ins>
            </w:moveFrom>
          </w:p>
        </w:tc>
        <w:tc>
          <w:tcPr>
            <w:tcW w:w="4520" w:type="pct"/>
            <w:tcPrChange w:id="1212" w:author="Cristian Sbrolli" w:date="2020-12-23T11:34:00Z">
              <w:tcPr>
                <w:tcW w:w="4520" w:type="pct"/>
              </w:tcPr>
            </w:tcPrChange>
          </w:tcPr>
          <w:p w14:paraId="198D773E" w14:textId="6B482FB1" w:rsidR="000A17F5" w:rsidRPr="001A00D5" w:rsidDel="00525390" w:rsidRDefault="000A17F5" w:rsidP="00650F3E">
            <w:pPr>
              <w:pStyle w:val="Paragrafoelenco"/>
              <w:ind w:left="0"/>
              <w:rPr>
                <w:ins w:id="1213" w:author="Giorgio Romeo" w:date="2020-12-23T09:21:00Z"/>
                <w:del w:id="1214" w:author="Cristian Sbrolli" w:date="2020-12-23T11:57:00Z"/>
                <w:moveFrom w:id="1215" w:author="Cristian Sbrolli" w:date="2020-12-23T11:35:00Z"/>
                <w:sz w:val="26"/>
              </w:rPr>
            </w:pPr>
            <w:moveFrom w:id="1216" w:author="Cristian Sbrolli" w:date="2020-12-23T11:35:00Z">
              <w:ins w:id="1217" w:author="Giorgio Romeo" w:date="2020-12-23T09:21:00Z">
                <w:del w:id="1218" w:author="Cristian Sbrolli" w:date="2020-12-23T11:57:00Z">
                  <w:r w:rsidRPr="001A00D5" w:rsidDel="00525390">
                    <w:rPr>
                      <w:b/>
                      <w:sz w:val="26"/>
                    </w:rPr>
                    <w:delText>The system shall</w:delText>
                  </w:r>
                  <w:commentRangeStart w:id="1219"/>
                  <w:commentRangeEnd w:id="1219"/>
                  <w:r w:rsidRPr="001A00D5" w:rsidDel="00525390">
                    <w:rPr>
                      <w:rStyle w:val="Rimandocommento"/>
                      <w:b/>
                      <w:sz w:val="26"/>
                      <w:szCs w:val="26"/>
                    </w:rPr>
                    <w:commentReference w:id="1219"/>
                  </w:r>
                  <w:r w:rsidRPr="001A00D5" w:rsidDel="00525390">
                    <w:rPr>
                      <w:sz w:val="26"/>
                    </w:rPr>
                    <w:delText xml:space="preserve"> allow the user to scan its QR code in entrance through the turnstiles</w:delText>
                  </w:r>
                  <w:commentRangeStart w:id="1220"/>
                  <w:commentRangeEnd w:id="1220"/>
                  <w:r w:rsidRPr="001A00D5" w:rsidDel="00525390">
                    <w:rPr>
                      <w:rStyle w:val="Rimandocommento"/>
                      <w:sz w:val="26"/>
                      <w:szCs w:val="26"/>
                    </w:rPr>
                    <w:commentReference w:id="1220"/>
                  </w:r>
                </w:del>
              </w:ins>
            </w:moveFrom>
          </w:p>
        </w:tc>
      </w:tr>
      <w:tr w:rsidR="000A17F5" w:rsidDel="00525390" w14:paraId="43E4CAE8" w14:textId="7323394B" w:rsidTr="00650F3E">
        <w:trPr>
          <w:trHeight w:val="108"/>
          <w:ins w:id="1221" w:author="Giorgio Romeo" w:date="2020-12-23T09:21:00Z"/>
          <w:del w:id="1222" w:author="Cristian Sbrolli" w:date="2020-12-23T11:57:00Z"/>
          <w:trPrChange w:id="1223" w:author="Cristian Sbrolli" w:date="2020-12-23T11:34:00Z">
            <w:trPr>
              <w:trHeight w:val="108"/>
            </w:trPr>
          </w:trPrChange>
        </w:trPr>
        <w:tc>
          <w:tcPr>
            <w:tcW w:w="480" w:type="pct"/>
            <w:shd w:val="clear" w:color="auto" w:fill="FF7C80"/>
            <w:tcPrChange w:id="1224" w:author="Cristian Sbrolli" w:date="2020-12-23T11:34:00Z">
              <w:tcPr>
                <w:tcW w:w="480" w:type="pct"/>
                <w:shd w:val="clear" w:color="auto" w:fill="FF7C80"/>
              </w:tcPr>
            </w:tcPrChange>
          </w:tcPr>
          <w:p w14:paraId="03577C63" w14:textId="68C654D3" w:rsidR="000A17F5" w:rsidRPr="001A00D5" w:rsidDel="00525390" w:rsidRDefault="000A17F5" w:rsidP="00650F3E">
            <w:pPr>
              <w:pStyle w:val="Paragrafoelenco"/>
              <w:ind w:left="0"/>
              <w:rPr>
                <w:ins w:id="1225" w:author="Giorgio Romeo" w:date="2020-12-23T09:21:00Z"/>
                <w:del w:id="1226" w:author="Cristian Sbrolli" w:date="2020-12-23T11:57:00Z"/>
                <w:moveFrom w:id="1227" w:author="Cristian Sbrolli" w:date="2020-12-23T11:35:00Z"/>
                <w:b/>
                <w:sz w:val="28"/>
                <w:szCs w:val="28"/>
              </w:rPr>
            </w:pPr>
            <w:moveFrom w:id="1228" w:author="Cristian Sbrolli" w:date="2020-12-23T11:35:00Z">
              <w:ins w:id="1229" w:author="Giorgio Romeo" w:date="2020-12-23T09:21:00Z">
                <w:del w:id="1230" w:author="Cristian Sbrolli" w:date="2020-12-23T11:57:00Z">
                  <w:r w:rsidDel="00525390">
                    <w:rPr>
                      <w:b/>
                      <w:bCs/>
                      <w:sz w:val="28"/>
                      <w:szCs w:val="28"/>
                    </w:rPr>
                    <w:delText>R14</w:delText>
                  </w:r>
                </w:del>
              </w:ins>
            </w:moveFrom>
          </w:p>
        </w:tc>
        <w:tc>
          <w:tcPr>
            <w:tcW w:w="4520" w:type="pct"/>
            <w:tcPrChange w:id="1231" w:author="Cristian Sbrolli" w:date="2020-12-23T11:34:00Z">
              <w:tcPr>
                <w:tcW w:w="4520" w:type="pct"/>
              </w:tcPr>
            </w:tcPrChange>
          </w:tcPr>
          <w:p w14:paraId="4E4B901F" w14:textId="1BB11299" w:rsidR="000A17F5" w:rsidRPr="001A00D5" w:rsidDel="00525390" w:rsidRDefault="000A17F5" w:rsidP="00650F3E">
            <w:pPr>
              <w:pStyle w:val="Paragrafoelenco"/>
              <w:ind w:left="0"/>
              <w:rPr>
                <w:ins w:id="1232" w:author="Giorgio Romeo" w:date="2020-12-23T09:21:00Z"/>
                <w:del w:id="1233" w:author="Cristian Sbrolli" w:date="2020-12-23T11:57:00Z"/>
                <w:moveFrom w:id="1234" w:author="Cristian Sbrolli" w:date="2020-12-23T11:35:00Z"/>
                <w:sz w:val="26"/>
              </w:rPr>
            </w:pPr>
            <w:moveFrom w:id="1235" w:author="Cristian Sbrolli" w:date="2020-12-23T11:35:00Z">
              <w:ins w:id="1236" w:author="Giorgio Romeo" w:date="2020-12-23T09:21:00Z">
                <w:del w:id="1237" w:author="Cristian Sbrolli" w:date="2020-12-23T11:57:00Z">
                  <w:r w:rsidRPr="001A00D5" w:rsidDel="00525390">
                    <w:rPr>
                      <w:b/>
                      <w:sz w:val="26"/>
                    </w:rPr>
                    <w:delText>The system shall</w:delText>
                  </w:r>
                  <w:commentRangeStart w:id="1238"/>
                  <w:commentRangeEnd w:id="1238"/>
                  <w:r w:rsidRPr="001A00D5" w:rsidDel="00525390">
                    <w:rPr>
                      <w:rStyle w:val="Rimandocommento"/>
                      <w:b/>
                      <w:sz w:val="26"/>
                      <w:szCs w:val="26"/>
                    </w:rPr>
                    <w:commentReference w:id="1238"/>
                  </w:r>
                  <w:r w:rsidRPr="001A00D5" w:rsidDel="00525390">
                    <w:rPr>
                      <w:sz w:val="26"/>
                    </w:rPr>
                    <w:delText xml:space="preserve"> allow the user to scan its QR code in exit through the turnstiles or cash register</w:delText>
                  </w:r>
                </w:del>
              </w:ins>
            </w:moveFrom>
          </w:p>
        </w:tc>
      </w:tr>
      <w:tr w:rsidR="000A17F5" w:rsidDel="00525390" w14:paraId="1D2E0BC1" w14:textId="3381516B" w:rsidTr="00650F3E">
        <w:trPr>
          <w:trHeight w:val="108"/>
          <w:ins w:id="1239" w:author="Giorgio Romeo" w:date="2020-12-23T09:21:00Z"/>
          <w:del w:id="1240" w:author="Cristian Sbrolli" w:date="2020-12-23T11:57:00Z"/>
          <w:trPrChange w:id="1241" w:author="Cristian Sbrolli" w:date="2020-12-23T11:34:00Z">
            <w:trPr>
              <w:trHeight w:val="108"/>
            </w:trPr>
          </w:trPrChange>
        </w:trPr>
        <w:tc>
          <w:tcPr>
            <w:tcW w:w="480" w:type="pct"/>
            <w:shd w:val="clear" w:color="auto" w:fill="FF7C80"/>
            <w:tcPrChange w:id="1242" w:author="Cristian Sbrolli" w:date="2020-12-23T11:34:00Z">
              <w:tcPr>
                <w:tcW w:w="480" w:type="pct"/>
                <w:shd w:val="clear" w:color="auto" w:fill="FF7C80"/>
              </w:tcPr>
            </w:tcPrChange>
          </w:tcPr>
          <w:p w14:paraId="3B48F15C" w14:textId="2959D78D" w:rsidR="000A17F5" w:rsidDel="00525390" w:rsidRDefault="000A17F5" w:rsidP="00650F3E">
            <w:pPr>
              <w:pStyle w:val="Paragrafoelenco"/>
              <w:ind w:left="0"/>
              <w:rPr>
                <w:ins w:id="1243" w:author="Giorgio Romeo" w:date="2020-12-23T09:21:00Z"/>
                <w:del w:id="1244" w:author="Cristian Sbrolli" w:date="2020-12-23T11:57:00Z"/>
                <w:moveFrom w:id="1245" w:author="Cristian Sbrolli" w:date="2020-12-23T11:35:00Z"/>
                <w:b/>
                <w:bCs/>
                <w:sz w:val="28"/>
                <w:szCs w:val="28"/>
              </w:rPr>
            </w:pPr>
            <w:moveFrom w:id="1246" w:author="Cristian Sbrolli" w:date="2020-12-23T11:35:00Z">
              <w:ins w:id="1247" w:author="Giorgio Romeo" w:date="2020-12-23T09:21:00Z">
                <w:del w:id="1248" w:author="Cristian Sbrolli" w:date="2020-12-23T11:57:00Z">
                  <w:r w:rsidRPr="001A00D5" w:rsidDel="00525390">
                    <w:rPr>
                      <w:b/>
                      <w:sz w:val="28"/>
                      <w:szCs w:val="28"/>
                    </w:rPr>
                    <w:delText>R15.1</w:delText>
                  </w:r>
                </w:del>
              </w:ins>
            </w:moveFrom>
          </w:p>
        </w:tc>
        <w:tc>
          <w:tcPr>
            <w:tcW w:w="4520" w:type="pct"/>
            <w:tcPrChange w:id="1249" w:author="Cristian Sbrolli" w:date="2020-12-23T11:34:00Z">
              <w:tcPr>
                <w:tcW w:w="4520" w:type="pct"/>
              </w:tcPr>
            </w:tcPrChange>
          </w:tcPr>
          <w:p w14:paraId="78603068" w14:textId="76AF05E0" w:rsidR="000A17F5" w:rsidRPr="001A00D5" w:rsidDel="00525390" w:rsidRDefault="000A17F5" w:rsidP="00650F3E">
            <w:pPr>
              <w:pStyle w:val="Paragrafoelenco"/>
              <w:ind w:left="0"/>
              <w:rPr>
                <w:ins w:id="1250" w:author="Giorgio Romeo" w:date="2020-12-23T09:21:00Z"/>
                <w:del w:id="1251" w:author="Cristian Sbrolli" w:date="2020-12-23T11:57:00Z"/>
                <w:moveFrom w:id="1252" w:author="Cristian Sbrolli" w:date="2020-12-23T11:35:00Z"/>
                <w:sz w:val="26"/>
              </w:rPr>
            </w:pPr>
            <w:moveFrom w:id="1253" w:author="Cristian Sbrolli" w:date="2020-12-23T11:35:00Z">
              <w:ins w:id="1254" w:author="Giorgio Romeo" w:date="2020-12-23T09:21:00Z">
                <w:del w:id="1255" w:author="Cristian Sbrolli" w:date="2020-12-23T11:57:00Z">
                  <w:r w:rsidRPr="001A00D5" w:rsidDel="00525390">
                    <w:rPr>
                      <w:b/>
                      <w:sz w:val="26"/>
                    </w:rPr>
                    <w:delText>The system shall</w:delText>
                  </w:r>
                  <w:r w:rsidRPr="001A00D5" w:rsidDel="00525390">
                    <w:rPr>
                      <w:sz w:val="26"/>
                    </w:rPr>
                    <w:delText xml:space="preserve"> unlock turnstiles after a unique QR code scan in entrance</w:delText>
                  </w:r>
                  <w:commentRangeStart w:id="1256"/>
                  <w:commentRangeEnd w:id="1256"/>
                  <w:r w:rsidRPr="001A00D5" w:rsidDel="00525390">
                    <w:rPr>
                      <w:rStyle w:val="Rimandocommento"/>
                      <w:sz w:val="26"/>
                      <w:szCs w:val="26"/>
                    </w:rPr>
                    <w:commentReference w:id="1256"/>
                  </w:r>
                </w:del>
              </w:ins>
            </w:moveFrom>
          </w:p>
        </w:tc>
      </w:tr>
      <w:tr w:rsidR="000A17F5" w:rsidDel="00525390" w14:paraId="19685923" w14:textId="05FCDDD8" w:rsidTr="00650F3E">
        <w:trPr>
          <w:trHeight w:val="108"/>
          <w:ins w:id="1257" w:author="Giorgio Romeo" w:date="2020-12-23T09:21:00Z"/>
          <w:del w:id="1258" w:author="Cristian Sbrolli" w:date="2020-12-23T11:57:00Z"/>
          <w:trPrChange w:id="1259" w:author="Cristian Sbrolli" w:date="2020-12-23T11:34:00Z">
            <w:trPr>
              <w:trHeight w:val="108"/>
            </w:trPr>
          </w:trPrChange>
        </w:trPr>
        <w:tc>
          <w:tcPr>
            <w:tcW w:w="480" w:type="pct"/>
            <w:shd w:val="clear" w:color="auto" w:fill="FF7C80"/>
            <w:tcPrChange w:id="1260" w:author="Cristian Sbrolli" w:date="2020-12-23T11:34:00Z">
              <w:tcPr>
                <w:tcW w:w="480" w:type="pct"/>
                <w:shd w:val="clear" w:color="auto" w:fill="FF7C80"/>
              </w:tcPr>
            </w:tcPrChange>
          </w:tcPr>
          <w:p w14:paraId="0A85BC44" w14:textId="031D5735" w:rsidR="000A17F5" w:rsidRPr="001A00D5" w:rsidDel="00525390" w:rsidRDefault="000A17F5" w:rsidP="00650F3E">
            <w:pPr>
              <w:pStyle w:val="Paragrafoelenco"/>
              <w:ind w:left="0"/>
              <w:rPr>
                <w:ins w:id="1261" w:author="Giorgio Romeo" w:date="2020-12-23T09:21:00Z"/>
                <w:del w:id="1262" w:author="Cristian Sbrolli" w:date="2020-12-23T11:57:00Z"/>
                <w:moveFrom w:id="1263" w:author="Cristian Sbrolli" w:date="2020-12-23T11:35:00Z"/>
                <w:b/>
                <w:sz w:val="28"/>
                <w:szCs w:val="28"/>
              </w:rPr>
            </w:pPr>
            <w:moveFrom w:id="1264" w:author="Cristian Sbrolli" w:date="2020-12-23T11:35:00Z">
              <w:ins w:id="1265" w:author="Giorgio Romeo" w:date="2020-12-23T09:21:00Z">
                <w:del w:id="1266" w:author="Cristian Sbrolli" w:date="2020-12-23T11:57:00Z">
                  <w:r w:rsidRPr="001A00D5" w:rsidDel="00525390">
                    <w:rPr>
                      <w:b/>
                      <w:sz w:val="28"/>
                      <w:szCs w:val="28"/>
                    </w:rPr>
                    <w:delText>R15.2</w:delText>
                  </w:r>
                </w:del>
              </w:ins>
            </w:moveFrom>
          </w:p>
        </w:tc>
        <w:tc>
          <w:tcPr>
            <w:tcW w:w="4520" w:type="pct"/>
            <w:tcPrChange w:id="1267" w:author="Cristian Sbrolli" w:date="2020-12-23T11:34:00Z">
              <w:tcPr>
                <w:tcW w:w="4520" w:type="pct"/>
              </w:tcPr>
            </w:tcPrChange>
          </w:tcPr>
          <w:p w14:paraId="47942550" w14:textId="17A73DDC" w:rsidR="000A17F5" w:rsidRPr="001A00D5" w:rsidDel="00525390" w:rsidRDefault="000A17F5" w:rsidP="00650F3E">
            <w:pPr>
              <w:pStyle w:val="Paragrafoelenco"/>
              <w:ind w:left="0"/>
              <w:rPr>
                <w:ins w:id="1268" w:author="Giorgio Romeo" w:date="2020-12-23T09:21:00Z"/>
                <w:del w:id="1269" w:author="Cristian Sbrolli" w:date="2020-12-23T11:57:00Z"/>
                <w:moveFrom w:id="1270" w:author="Cristian Sbrolli" w:date="2020-12-23T11:35:00Z"/>
                <w:sz w:val="26"/>
              </w:rPr>
            </w:pPr>
            <w:moveFrom w:id="1271" w:author="Cristian Sbrolli" w:date="2020-12-23T11:35:00Z">
              <w:ins w:id="1272" w:author="Giorgio Romeo" w:date="2020-12-23T09:21:00Z">
                <w:del w:id="1273" w:author="Cristian Sbrolli" w:date="2020-12-23T11:57:00Z">
                  <w:r w:rsidRPr="001A00D5" w:rsidDel="00525390">
                    <w:rPr>
                      <w:b/>
                      <w:sz w:val="26"/>
                    </w:rPr>
                    <w:delText>The system shall</w:delText>
                  </w:r>
                  <w:r w:rsidRPr="001A00D5" w:rsidDel="00525390">
                    <w:rPr>
                      <w:sz w:val="26"/>
                    </w:rPr>
                    <w:delText xml:space="preserve"> unlock turnstiles after a unique QR code scan in exit</w:delText>
                  </w:r>
                </w:del>
              </w:ins>
            </w:moveFrom>
          </w:p>
        </w:tc>
      </w:tr>
      <w:tr w:rsidR="000A17F5" w:rsidDel="00525390" w14:paraId="5B5829BF" w14:textId="301F8793" w:rsidTr="00650F3E">
        <w:trPr>
          <w:trHeight w:val="108"/>
          <w:ins w:id="1274" w:author="Giorgio Romeo" w:date="2020-12-23T09:21:00Z"/>
          <w:del w:id="1275" w:author="Cristian Sbrolli" w:date="2020-12-23T11:57:00Z"/>
          <w:trPrChange w:id="1276" w:author="Cristian Sbrolli" w:date="2020-12-23T11:34:00Z">
            <w:trPr>
              <w:trHeight w:val="108"/>
            </w:trPr>
          </w:trPrChange>
        </w:trPr>
        <w:tc>
          <w:tcPr>
            <w:tcW w:w="480" w:type="pct"/>
            <w:shd w:val="clear" w:color="auto" w:fill="FF7C80"/>
            <w:tcPrChange w:id="1277" w:author="Cristian Sbrolli" w:date="2020-12-23T11:34:00Z">
              <w:tcPr>
                <w:tcW w:w="480" w:type="pct"/>
                <w:shd w:val="clear" w:color="auto" w:fill="FF7C80"/>
              </w:tcPr>
            </w:tcPrChange>
          </w:tcPr>
          <w:p w14:paraId="53305CD8" w14:textId="50D7656F" w:rsidR="000A17F5" w:rsidRPr="001A00D5" w:rsidDel="00525390" w:rsidRDefault="000A17F5" w:rsidP="00650F3E">
            <w:pPr>
              <w:pStyle w:val="Paragrafoelenco"/>
              <w:ind w:left="0"/>
              <w:rPr>
                <w:ins w:id="1278" w:author="Giorgio Romeo" w:date="2020-12-23T09:21:00Z"/>
                <w:del w:id="1279" w:author="Cristian Sbrolli" w:date="2020-12-23T11:57:00Z"/>
                <w:moveFrom w:id="1280" w:author="Cristian Sbrolli" w:date="2020-12-23T11:35:00Z"/>
                <w:b/>
                <w:sz w:val="28"/>
                <w:szCs w:val="28"/>
              </w:rPr>
            </w:pPr>
            <w:moveFrom w:id="1281" w:author="Cristian Sbrolli" w:date="2020-12-23T11:35:00Z">
              <w:ins w:id="1282" w:author="Giorgio Romeo" w:date="2020-12-23T09:21:00Z">
                <w:del w:id="1283" w:author="Cristian Sbrolli" w:date="2020-12-23T11:57:00Z">
                  <w:r w:rsidRPr="001A00D5" w:rsidDel="00525390">
                    <w:rPr>
                      <w:b/>
                      <w:sz w:val="28"/>
                      <w:szCs w:val="28"/>
                    </w:rPr>
                    <w:delText>R15.3</w:delText>
                  </w:r>
                </w:del>
              </w:ins>
            </w:moveFrom>
          </w:p>
        </w:tc>
        <w:tc>
          <w:tcPr>
            <w:tcW w:w="4520" w:type="pct"/>
            <w:tcPrChange w:id="1284" w:author="Cristian Sbrolli" w:date="2020-12-23T11:34:00Z">
              <w:tcPr>
                <w:tcW w:w="4520" w:type="pct"/>
              </w:tcPr>
            </w:tcPrChange>
          </w:tcPr>
          <w:p w14:paraId="0166AF1A" w14:textId="725B357A" w:rsidR="000A17F5" w:rsidRPr="001A00D5" w:rsidDel="00525390" w:rsidRDefault="000A17F5" w:rsidP="00650F3E">
            <w:pPr>
              <w:pStyle w:val="Paragrafoelenco"/>
              <w:ind w:left="0"/>
              <w:rPr>
                <w:ins w:id="1285" w:author="Giorgio Romeo" w:date="2020-12-23T09:21:00Z"/>
                <w:del w:id="1286" w:author="Cristian Sbrolli" w:date="2020-12-23T11:57:00Z"/>
                <w:moveFrom w:id="1287" w:author="Cristian Sbrolli" w:date="2020-12-23T11:35:00Z"/>
                <w:sz w:val="26"/>
              </w:rPr>
            </w:pPr>
            <w:moveFrom w:id="1288" w:author="Cristian Sbrolli" w:date="2020-12-23T11:35:00Z">
              <w:ins w:id="1289" w:author="Giorgio Romeo" w:date="2020-12-23T09:21:00Z">
                <w:del w:id="1290" w:author="Cristian Sbrolli" w:date="2020-12-23T11:57:00Z">
                  <w:r w:rsidRPr="001A00D5" w:rsidDel="00525390">
                    <w:rPr>
                      <w:b/>
                      <w:sz w:val="26"/>
                    </w:rPr>
                    <w:delText xml:space="preserve">The system shall </w:delText>
                  </w:r>
                  <w:r w:rsidRPr="001A00D5" w:rsidDel="00525390">
                    <w:rPr>
                      <w:sz w:val="26"/>
                    </w:rPr>
                    <w:delText>lock the turnstiles after a push has occurred</w:delText>
                  </w:r>
                  <w:commentRangeStart w:id="1291"/>
                  <w:commentRangeEnd w:id="1291"/>
                  <w:r w:rsidRPr="001A00D5" w:rsidDel="00525390">
                    <w:rPr>
                      <w:rStyle w:val="Rimandocommento"/>
                      <w:sz w:val="26"/>
                      <w:szCs w:val="26"/>
                    </w:rPr>
                    <w:commentReference w:id="1291"/>
                  </w:r>
                </w:del>
              </w:ins>
            </w:moveFrom>
          </w:p>
        </w:tc>
      </w:tr>
    </w:tbl>
    <w:tbl>
      <w:tblPr>
        <w:tblStyle w:val="Grigliatabella"/>
        <w:tblpPr w:leftFromText="141" w:rightFromText="141" w:vertAnchor="page" w:horzAnchor="margin" w:tblpY="2494"/>
        <w:tblW w:w="5147" w:type="pct"/>
        <w:tblLayout w:type="fixed"/>
        <w:tblLook w:val="04A0" w:firstRow="1" w:lastRow="0" w:firstColumn="1" w:lastColumn="0" w:noHBand="0" w:noVBand="1"/>
      </w:tblPr>
      <w:tblGrid>
        <w:gridCol w:w="984"/>
        <w:gridCol w:w="9271"/>
      </w:tblGrid>
      <w:tr w:rsidR="00650F3E" w14:paraId="2C8828B9" w14:textId="77777777" w:rsidTr="00650F3E">
        <w:trPr>
          <w:trHeight w:val="411"/>
        </w:trPr>
        <w:tc>
          <w:tcPr>
            <w:tcW w:w="480" w:type="pct"/>
            <w:shd w:val="clear" w:color="auto" w:fill="FF7C80"/>
          </w:tcPr>
          <w:moveFromRangeEnd w:id="932"/>
          <w:p w14:paraId="60D39AA4" w14:textId="77777777" w:rsidR="00650F3E" w:rsidRPr="003F5A77" w:rsidRDefault="00650F3E" w:rsidP="00650F3E">
            <w:pPr>
              <w:pStyle w:val="Paragrafoelenco"/>
              <w:ind w:left="0"/>
              <w:rPr>
                <w:moveTo w:id="1292" w:author="Cristian Sbrolli" w:date="2020-12-23T11:35:00Z"/>
                <w:b/>
                <w:color w:val="FF7C80"/>
                <w:sz w:val="28"/>
                <w:szCs w:val="28"/>
                <w:shd w:val="clear" w:color="auto" w:fill="FFFFFF"/>
              </w:rPr>
            </w:pPr>
            <w:moveToRangeStart w:id="1293" w:author="Cristian Sbrolli" w:date="2020-12-23T11:35:00Z" w:name="move59615717"/>
            <w:moveTo w:id="1294" w:author="Cristian Sbrolli" w:date="2020-12-23T11:35:00Z">
              <w:r w:rsidRPr="001A00D5">
                <w:rPr>
                  <w:b/>
                  <w:sz w:val="28"/>
                  <w:szCs w:val="28"/>
                </w:rPr>
                <w:t>R1</w:t>
              </w:r>
            </w:moveTo>
          </w:p>
        </w:tc>
        <w:tc>
          <w:tcPr>
            <w:tcW w:w="4520" w:type="pct"/>
          </w:tcPr>
          <w:p w14:paraId="30E06B7B" w14:textId="77777777" w:rsidR="00650F3E" w:rsidRPr="001A00D5" w:rsidRDefault="00650F3E" w:rsidP="00650F3E">
            <w:pPr>
              <w:pStyle w:val="Paragrafoelenco"/>
              <w:ind w:left="0"/>
              <w:rPr>
                <w:moveTo w:id="1295" w:author="Cristian Sbrolli" w:date="2020-12-23T11:35:00Z"/>
                <w:b/>
                <w:color w:val="000000"/>
                <w:sz w:val="26"/>
                <w:shd w:val="clear" w:color="auto" w:fill="FFFFFF"/>
              </w:rPr>
            </w:pPr>
            <w:moveTo w:id="1296"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virtually</w:t>
              </w:r>
            </w:moveTo>
          </w:p>
        </w:tc>
      </w:tr>
      <w:tr w:rsidR="00650F3E" w14:paraId="23EDB48A" w14:textId="77777777" w:rsidTr="00650F3E">
        <w:trPr>
          <w:trHeight w:val="474"/>
        </w:trPr>
        <w:tc>
          <w:tcPr>
            <w:tcW w:w="480" w:type="pct"/>
            <w:shd w:val="clear" w:color="auto" w:fill="FF7C80"/>
          </w:tcPr>
          <w:p w14:paraId="7E8F0F47" w14:textId="77777777" w:rsidR="00650F3E" w:rsidRPr="001A00D5" w:rsidRDefault="00650F3E" w:rsidP="00650F3E">
            <w:pPr>
              <w:pStyle w:val="Paragrafoelenco"/>
              <w:ind w:left="0"/>
              <w:rPr>
                <w:moveTo w:id="1297" w:author="Cristian Sbrolli" w:date="2020-12-23T11:35:00Z"/>
                <w:b/>
                <w:color w:val="000000"/>
                <w:sz w:val="28"/>
                <w:szCs w:val="28"/>
                <w:shd w:val="clear" w:color="auto" w:fill="FFFFFF"/>
              </w:rPr>
            </w:pPr>
            <w:moveTo w:id="1298" w:author="Cristian Sbrolli" w:date="2020-12-23T11:35:00Z">
              <w:r w:rsidRPr="001A00D5">
                <w:rPr>
                  <w:b/>
                  <w:sz w:val="28"/>
                  <w:szCs w:val="28"/>
                </w:rPr>
                <w:t>R2</w:t>
              </w:r>
            </w:moveTo>
          </w:p>
        </w:tc>
        <w:tc>
          <w:tcPr>
            <w:tcW w:w="4520" w:type="pct"/>
            <w:shd w:val="clear" w:color="auto" w:fill="auto"/>
          </w:tcPr>
          <w:p w14:paraId="514A2156" w14:textId="77777777" w:rsidR="00650F3E" w:rsidRPr="001A00D5" w:rsidRDefault="00650F3E" w:rsidP="00650F3E">
            <w:pPr>
              <w:pStyle w:val="Paragrafoelenco"/>
              <w:ind w:left="0"/>
              <w:rPr>
                <w:moveTo w:id="1299" w:author="Cristian Sbrolli" w:date="2020-12-23T11:35:00Z"/>
                <w:color w:val="000000"/>
                <w:sz w:val="26"/>
                <w:shd w:val="clear" w:color="auto" w:fill="FFFFFF"/>
              </w:rPr>
            </w:pPr>
            <w:moveTo w:id="1300"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physically</w:t>
              </w:r>
              <w:commentRangeStart w:id="1301"/>
              <w:commentRangeEnd w:id="1301"/>
              <w:r w:rsidRPr="001A00D5">
                <w:rPr>
                  <w:rStyle w:val="Rimandocommento"/>
                  <w:sz w:val="26"/>
                  <w:szCs w:val="26"/>
                </w:rPr>
                <w:commentReference w:id="1301"/>
              </w:r>
            </w:moveTo>
          </w:p>
        </w:tc>
      </w:tr>
      <w:tr w:rsidR="00650F3E" w14:paraId="2A721715" w14:textId="77777777" w:rsidTr="00650F3E">
        <w:trPr>
          <w:trHeight w:val="373"/>
        </w:trPr>
        <w:tc>
          <w:tcPr>
            <w:tcW w:w="480" w:type="pct"/>
            <w:shd w:val="clear" w:color="auto" w:fill="FF7C80"/>
          </w:tcPr>
          <w:p w14:paraId="7133D2DE" w14:textId="77777777" w:rsidR="00650F3E" w:rsidRPr="001A00D5" w:rsidRDefault="00650F3E" w:rsidP="00650F3E">
            <w:pPr>
              <w:pStyle w:val="Paragrafoelenco"/>
              <w:ind w:left="0"/>
              <w:rPr>
                <w:moveTo w:id="1302" w:author="Cristian Sbrolli" w:date="2020-12-23T11:35:00Z"/>
                <w:b/>
                <w:color w:val="000000"/>
                <w:sz w:val="28"/>
                <w:szCs w:val="28"/>
                <w:shd w:val="clear" w:color="auto" w:fill="FFFFFF"/>
              </w:rPr>
            </w:pPr>
            <w:moveTo w:id="1303" w:author="Cristian Sbrolli" w:date="2020-12-23T11:35:00Z">
              <w:r w:rsidRPr="001A00D5">
                <w:rPr>
                  <w:b/>
                  <w:sz w:val="28"/>
                  <w:szCs w:val="28"/>
                </w:rPr>
                <w:t>R3</w:t>
              </w:r>
            </w:moveTo>
          </w:p>
        </w:tc>
        <w:tc>
          <w:tcPr>
            <w:tcW w:w="4520" w:type="pct"/>
          </w:tcPr>
          <w:p w14:paraId="6C2D8C73" w14:textId="77777777" w:rsidR="00650F3E" w:rsidRPr="001A00D5" w:rsidRDefault="00650F3E" w:rsidP="00650F3E">
            <w:pPr>
              <w:pStyle w:val="Paragrafoelenco"/>
              <w:ind w:left="0"/>
              <w:rPr>
                <w:moveTo w:id="1304" w:author="Cristian Sbrolli" w:date="2020-12-23T11:35:00Z"/>
                <w:color w:val="000000"/>
                <w:sz w:val="26"/>
                <w:shd w:val="clear" w:color="auto" w:fill="FFFFFF"/>
              </w:rPr>
            </w:pPr>
            <w:moveTo w:id="1305"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book a visit virtually with their desired store</w:t>
              </w:r>
              <w:r>
                <w:rPr>
                  <w:color w:val="000000"/>
                  <w:sz w:val="26"/>
                  <w:shd w:val="clear" w:color="auto" w:fill="FFFFFF"/>
                </w:rPr>
                <w:t>.</w:t>
              </w:r>
              <w:r w:rsidRPr="001A00D5">
                <w:rPr>
                  <w:color w:val="000000"/>
                  <w:sz w:val="26"/>
                  <w:shd w:val="clear" w:color="auto" w:fill="FFFFFF"/>
                </w:rPr>
                <w:t xml:space="preserve"> </w:t>
              </w:r>
            </w:moveTo>
          </w:p>
        </w:tc>
      </w:tr>
      <w:tr w:rsidR="00650F3E" w14:paraId="1BB7731D" w14:textId="77777777" w:rsidTr="00650F3E">
        <w:trPr>
          <w:trHeight w:val="108"/>
        </w:trPr>
        <w:tc>
          <w:tcPr>
            <w:tcW w:w="480" w:type="pct"/>
            <w:shd w:val="clear" w:color="auto" w:fill="FF7C80"/>
          </w:tcPr>
          <w:p w14:paraId="75EC4B7B" w14:textId="77777777" w:rsidR="00650F3E" w:rsidRPr="001A00D5" w:rsidRDefault="00650F3E" w:rsidP="00650F3E">
            <w:pPr>
              <w:pStyle w:val="Paragrafoelenco"/>
              <w:ind w:left="0"/>
              <w:rPr>
                <w:moveTo w:id="1306" w:author="Cristian Sbrolli" w:date="2020-12-23T11:35:00Z"/>
                <w:b/>
                <w:color w:val="000000"/>
                <w:sz w:val="28"/>
                <w:szCs w:val="28"/>
                <w:shd w:val="clear" w:color="auto" w:fill="FFFFFF"/>
              </w:rPr>
            </w:pPr>
            <w:moveTo w:id="1307" w:author="Cristian Sbrolli" w:date="2020-12-23T11:35:00Z">
              <w:r w:rsidRPr="001A00D5">
                <w:rPr>
                  <w:b/>
                  <w:sz w:val="28"/>
                  <w:szCs w:val="28"/>
                </w:rPr>
                <w:t>R4</w:t>
              </w:r>
            </w:moveTo>
          </w:p>
        </w:tc>
        <w:tc>
          <w:tcPr>
            <w:tcW w:w="4520" w:type="pct"/>
          </w:tcPr>
          <w:p w14:paraId="05189922" w14:textId="77777777" w:rsidR="00650F3E" w:rsidRPr="001A00D5" w:rsidRDefault="00650F3E" w:rsidP="00650F3E">
            <w:pPr>
              <w:pStyle w:val="Paragrafoelenco"/>
              <w:ind w:left="0"/>
              <w:rPr>
                <w:moveTo w:id="1308" w:author="Cristian Sbrolli" w:date="2020-12-23T11:35:00Z"/>
                <w:color w:val="000000"/>
                <w:sz w:val="26"/>
                <w:shd w:val="clear" w:color="auto" w:fill="FFFFFF"/>
              </w:rPr>
            </w:pPr>
            <w:moveTo w:id="1309"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look up on a map available registered stores where to go to</w:t>
              </w:r>
            </w:moveTo>
          </w:p>
        </w:tc>
      </w:tr>
      <w:tr w:rsidR="00650F3E" w14:paraId="07E03138" w14:textId="77777777" w:rsidTr="00650F3E">
        <w:trPr>
          <w:trHeight w:val="108"/>
        </w:trPr>
        <w:tc>
          <w:tcPr>
            <w:tcW w:w="480" w:type="pct"/>
            <w:shd w:val="clear" w:color="auto" w:fill="FF7C80"/>
          </w:tcPr>
          <w:p w14:paraId="67C7D721" w14:textId="77777777" w:rsidR="00650F3E" w:rsidRPr="001A00D5" w:rsidRDefault="00650F3E" w:rsidP="00650F3E">
            <w:pPr>
              <w:pStyle w:val="Paragrafoelenco"/>
              <w:ind w:left="0"/>
              <w:rPr>
                <w:moveTo w:id="1310" w:author="Cristian Sbrolli" w:date="2020-12-23T11:35:00Z"/>
                <w:b/>
                <w:color w:val="000000"/>
                <w:sz w:val="28"/>
                <w:szCs w:val="28"/>
                <w:shd w:val="clear" w:color="auto" w:fill="FFFFFF"/>
              </w:rPr>
            </w:pPr>
            <w:moveTo w:id="1311" w:author="Cristian Sbrolli" w:date="2020-12-23T11:35:00Z">
              <w:r w:rsidRPr="001A00D5">
                <w:rPr>
                  <w:b/>
                  <w:sz w:val="28"/>
                  <w:szCs w:val="28"/>
                </w:rPr>
                <w:t>R5</w:t>
              </w:r>
            </w:moveTo>
          </w:p>
        </w:tc>
        <w:tc>
          <w:tcPr>
            <w:tcW w:w="4520" w:type="pct"/>
          </w:tcPr>
          <w:p w14:paraId="789504A5" w14:textId="77777777" w:rsidR="00650F3E" w:rsidRPr="001A00D5" w:rsidRDefault="00650F3E" w:rsidP="00650F3E">
            <w:pPr>
              <w:pStyle w:val="Paragrafoelenco"/>
              <w:ind w:left="0"/>
              <w:rPr>
                <w:moveTo w:id="1312" w:author="Cristian Sbrolli" w:date="2020-12-23T11:35:00Z"/>
                <w:sz w:val="26"/>
              </w:rPr>
            </w:pPr>
            <w:moveTo w:id="1313" w:author="Cristian Sbrolli" w:date="2020-12-23T11:35:00Z">
              <w:r w:rsidRPr="001A00D5">
                <w:rPr>
                  <w:b/>
                  <w:sz w:val="26"/>
                </w:rPr>
                <w:t>The system shall</w:t>
              </w:r>
              <w:r w:rsidRPr="001A00D5">
                <w:rPr>
                  <w:sz w:val="26"/>
                </w:rPr>
                <w:t xml:space="preserve"> ask users how much he or she thinks the trip </w:t>
              </w:r>
              <w:r>
                <w:rPr>
                  <w:sz w:val="26"/>
                </w:rPr>
                <w:t xml:space="preserve">to the store </w:t>
              </w:r>
              <w:r w:rsidRPr="001A00D5">
                <w:rPr>
                  <w:sz w:val="26"/>
                </w:rPr>
                <w:t>will last</w:t>
              </w:r>
            </w:moveTo>
          </w:p>
        </w:tc>
      </w:tr>
      <w:tr w:rsidR="00650F3E" w14:paraId="6D52E2A2" w14:textId="77777777" w:rsidTr="00650F3E">
        <w:trPr>
          <w:trHeight w:val="108"/>
        </w:trPr>
        <w:tc>
          <w:tcPr>
            <w:tcW w:w="480" w:type="pct"/>
            <w:shd w:val="clear" w:color="auto" w:fill="FF7C80"/>
          </w:tcPr>
          <w:p w14:paraId="3ECCEDD0" w14:textId="77777777" w:rsidR="00650F3E" w:rsidRPr="001A00D5" w:rsidRDefault="00650F3E" w:rsidP="00650F3E">
            <w:pPr>
              <w:pStyle w:val="Paragrafoelenco"/>
              <w:ind w:left="0"/>
              <w:rPr>
                <w:moveTo w:id="1314" w:author="Cristian Sbrolli" w:date="2020-12-23T11:35:00Z"/>
                <w:b/>
                <w:color w:val="000000"/>
                <w:sz w:val="28"/>
                <w:szCs w:val="28"/>
                <w:shd w:val="clear" w:color="auto" w:fill="FFFFFF"/>
              </w:rPr>
            </w:pPr>
            <w:moveTo w:id="1315" w:author="Cristian Sbrolli" w:date="2020-12-23T11:35:00Z">
              <w:r w:rsidRPr="001A00D5">
                <w:rPr>
                  <w:b/>
                  <w:sz w:val="28"/>
                  <w:szCs w:val="28"/>
                </w:rPr>
                <w:t>R6</w:t>
              </w:r>
            </w:moveTo>
          </w:p>
        </w:tc>
        <w:tc>
          <w:tcPr>
            <w:tcW w:w="4520" w:type="pct"/>
          </w:tcPr>
          <w:p w14:paraId="56CC0E71" w14:textId="77777777" w:rsidR="00650F3E" w:rsidRPr="001A00D5" w:rsidRDefault="00650F3E" w:rsidP="00650F3E">
            <w:pPr>
              <w:pStyle w:val="Paragrafoelenco"/>
              <w:ind w:left="0"/>
              <w:rPr>
                <w:moveTo w:id="1316" w:author="Cristian Sbrolli" w:date="2020-12-23T11:35:00Z"/>
                <w:color w:val="000000"/>
                <w:sz w:val="26"/>
                <w:shd w:val="clear" w:color="auto" w:fill="FFFFFF"/>
              </w:rPr>
            </w:pPr>
            <w:moveTo w:id="1317"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w:t>
              </w:r>
              <w:commentRangeStart w:id="1318"/>
              <w:commentRangeEnd w:id="1318"/>
              <w:r w:rsidRPr="001A00D5">
                <w:rPr>
                  <w:rStyle w:val="Rimandocommento"/>
                  <w:sz w:val="26"/>
                  <w:szCs w:val="26"/>
                </w:rPr>
                <w:commentReference w:id="1318"/>
              </w:r>
              <w:r w:rsidRPr="001A00D5">
                <w:rPr>
                  <w:color w:val="000000"/>
                  <w:sz w:val="26"/>
                  <w:shd w:val="clear" w:color="auto" w:fill="FFFFFF"/>
                </w:rPr>
                <w:t xml:space="preserve">by their </w:t>
              </w:r>
              <w:commentRangeStart w:id="1319"/>
              <w:r>
                <w:rPr>
                  <w:color w:val="000000"/>
                  <w:sz w:val="26"/>
                  <w:shd w:val="clear" w:color="auto" w:fill="FFFFFF"/>
                </w:rPr>
                <w:t>device</w:t>
              </w:r>
              <w:r w:rsidRPr="001A00D5">
                <w:rPr>
                  <w:color w:val="000000"/>
                  <w:sz w:val="26"/>
                  <w:shd w:val="clear" w:color="auto" w:fill="FFFFFF"/>
                </w:rPr>
                <w:t xml:space="preserve"> </w:t>
              </w:r>
              <w:commentRangeEnd w:id="1319"/>
              <w:r>
                <w:rPr>
                  <w:rStyle w:val="Rimandocommento"/>
                </w:rPr>
                <w:commentReference w:id="1319"/>
              </w:r>
              <w:r w:rsidRPr="001A00D5">
                <w:rPr>
                  <w:color w:val="000000"/>
                  <w:sz w:val="26"/>
                  <w:shd w:val="clear" w:color="auto" w:fill="FFFFFF"/>
                </w:rPr>
                <w:t xml:space="preserve">unique ID </w:t>
              </w:r>
            </w:moveTo>
          </w:p>
        </w:tc>
      </w:tr>
      <w:tr w:rsidR="00650F3E" w14:paraId="41C16031" w14:textId="77777777" w:rsidTr="00650F3E">
        <w:trPr>
          <w:trHeight w:val="108"/>
        </w:trPr>
        <w:tc>
          <w:tcPr>
            <w:tcW w:w="480" w:type="pct"/>
            <w:shd w:val="clear" w:color="auto" w:fill="FF7C80"/>
          </w:tcPr>
          <w:p w14:paraId="1FCD5C09" w14:textId="77777777" w:rsidR="00650F3E" w:rsidRPr="001A00D5" w:rsidRDefault="00650F3E" w:rsidP="00650F3E">
            <w:pPr>
              <w:pStyle w:val="Paragrafoelenco"/>
              <w:ind w:left="0"/>
              <w:rPr>
                <w:moveTo w:id="1320" w:author="Cristian Sbrolli" w:date="2020-12-23T11:35:00Z"/>
                <w:b/>
                <w:color w:val="000000"/>
                <w:sz w:val="28"/>
                <w:szCs w:val="28"/>
                <w:shd w:val="clear" w:color="auto" w:fill="FFFFFF"/>
              </w:rPr>
            </w:pPr>
            <w:moveTo w:id="1321" w:author="Cristian Sbrolli" w:date="2020-12-23T11:35:00Z">
              <w:r w:rsidRPr="001A00D5">
                <w:rPr>
                  <w:b/>
                  <w:sz w:val="28"/>
                  <w:szCs w:val="28"/>
                </w:rPr>
                <w:t>R7</w:t>
              </w:r>
            </w:moveTo>
          </w:p>
        </w:tc>
        <w:tc>
          <w:tcPr>
            <w:tcW w:w="4520" w:type="pct"/>
          </w:tcPr>
          <w:p w14:paraId="2450906D" w14:textId="77777777" w:rsidR="00650F3E" w:rsidRPr="001A00D5" w:rsidRDefault="00650F3E" w:rsidP="00650F3E">
            <w:pPr>
              <w:pStyle w:val="Paragrafoelenco"/>
              <w:ind w:left="0"/>
              <w:rPr>
                <w:moveTo w:id="1322" w:author="Cristian Sbrolli" w:date="2020-12-23T11:35:00Z"/>
                <w:color w:val="000000"/>
                <w:sz w:val="26"/>
                <w:shd w:val="clear" w:color="auto" w:fill="FFFFFF"/>
              </w:rPr>
            </w:pPr>
            <w:moveTo w:id="1323"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by a username of their choosing</w:t>
              </w:r>
            </w:moveTo>
          </w:p>
        </w:tc>
      </w:tr>
      <w:tr w:rsidR="00650F3E" w14:paraId="3485943C" w14:textId="77777777" w:rsidTr="00650F3E">
        <w:trPr>
          <w:trHeight w:val="108"/>
        </w:trPr>
        <w:tc>
          <w:tcPr>
            <w:tcW w:w="480" w:type="pct"/>
            <w:shd w:val="clear" w:color="auto" w:fill="FF7C80"/>
          </w:tcPr>
          <w:p w14:paraId="3294134A" w14:textId="77777777" w:rsidR="00650F3E" w:rsidRPr="001A00D5" w:rsidRDefault="00650F3E" w:rsidP="00650F3E">
            <w:pPr>
              <w:pStyle w:val="Paragrafoelenco"/>
              <w:ind w:left="0"/>
              <w:rPr>
                <w:moveTo w:id="1324" w:author="Cristian Sbrolli" w:date="2020-12-23T11:35:00Z"/>
                <w:b/>
                <w:sz w:val="28"/>
                <w:szCs w:val="28"/>
              </w:rPr>
            </w:pPr>
            <w:moveTo w:id="1325" w:author="Cristian Sbrolli" w:date="2020-12-23T11:35:00Z">
              <w:r>
                <w:rPr>
                  <w:b/>
                  <w:bCs/>
                  <w:sz w:val="28"/>
                  <w:szCs w:val="28"/>
                </w:rPr>
                <w:t>R8.1</w:t>
              </w:r>
            </w:moveTo>
          </w:p>
        </w:tc>
        <w:tc>
          <w:tcPr>
            <w:tcW w:w="4520" w:type="pct"/>
          </w:tcPr>
          <w:p w14:paraId="75B4CF67" w14:textId="139B8003" w:rsidR="00650F3E" w:rsidRPr="001A00D5" w:rsidRDefault="00650F3E" w:rsidP="00650F3E">
            <w:pPr>
              <w:pStyle w:val="Paragrafoelenco"/>
              <w:ind w:left="0"/>
              <w:rPr>
                <w:moveTo w:id="1326" w:author="Cristian Sbrolli" w:date="2020-12-23T11:35:00Z"/>
                <w:sz w:val="26"/>
              </w:rPr>
            </w:pPr>
            <w:moveTo w:id="1327" w:author="Cristian Sbrolli" w:date="2020-12-23T11:35:00Z">
              <w:r w:rsidRPr="001A00D5">
                <w:rPr>
                  <w:b/>
                  <w:sz w:val="26"/>
                </w:rPr>
                <w:t>The system shall</w:t>
              </w:r>
              <w:r w:rsidRPr="001A00D5">
                <w:rPr>
                  <w:sz w:val="26"/>
                </w:rPr>
                <w:t xml:space="preserve"> </w:t>
              </w:r>
              <w:del w:id="1328" w:author="Cristian Sbrolli" w:date="2020-12-23T11:40:00Z">
                <w:r w:rsidRPr="001A00D5" w:rsidDel="00650F3E">
                  <w:rPr>
                    <w:sz w:val="26"/>
                  </w:rPr>
                  <w:delText>notify the user who has been inactive for 30 seconds</w:delText>
                </w:r>
              </w:del>
            </w:moveTo>
            <w:ins w:id="1329" w:author="Cristian Sbrolli" w:date="2020-12-23T11:40:00Z">
              <w:r>
                <w:rPr>
                  <w:sz w:val="26"/>
                </w:rPr>
                <w:t>notify the user who is inactive</w:t>
              </w:r>
            </w:ins>
            <w:moveTo w:id="1330" w:author="Cristian Sbrolli" w:date="2020-12-23T11:35:00Z">
              <w:r w:rsidRPr="001A00D5">
                <w:rPr>
                  <w:sz w:val="26"/>
                </w:rPr>
                <w:t xml:space="preserve"> while on the confirmation page of booking a </w:t>
              </w:r>
              <w:r>
                <w:rPr>
                  <w:sz w:val="26"/>
                </w:rPr>
                <w:t>visit</w:t>
              </w:r>
              <w:del w:id="1331" w:author="Cristian Sbrolli" w:date="2020-12-23T11:41:00Z">
                <w:r w:rsidRPr="001A00D5" w:rsidDel="00650F3E">
                  <w:rPr>
                    <w:sz w:val="26"/>
                  </w:rPr>
                  <w:delText>,</w:delText>
                </w:r>
              </w:del>
              <w:r w:rsidRPr="001A00D5">
                <w:rPr>
                  <w:sz w:val="26"/>
                </w:rPr>
                <w:t xml:space="preserve"> on other available stores he could go to</w:t>
              </w:r>
              <w:r>
                <w:rPr>
                  <w:sz w:val="26"/>
                </w:rPr>
                <w:t xml:space="preserve"> and other timeslots of the same store</w:t>
              </w:r>
              <w:commentRangeStart w:id="1332"/>
              <w:commentRangeEnd w:id="1332"/>
              <w:r>
                <w:rPr>
                  <w:rStyle w:val="Rimandocommento"/>
                </w:rPr>
                <w:commentReference w:id="1332"/>
              </w:r>
            </w:moveTo>
          </w:p>
        </w:tc>
      </w:tr>
      <w:tr w:rsidR="00650F3E" w14:paraId="35ECE3AB" w14:textId="77777777" w:rsidTr="00650F3E">
        <w:trPr>
          <w:trHeight w:val="108"/>
        </w:trPr>
        <w:tc>
          <w:tcPr>
            <w:tcW w:w="480" w:type="pct"/>
            <w:shd w:val="clear" w:color="auto" w:fill="FF7C80"/>
          </w:tcPr>
          <w:p w14:paraId="03949858" w14:textId="77777777" w:rsidR="00650F3E" w:rsidRDefault="00650F3E" w:rsidP="00650F3E">
            <w:pPr>
              <w:pStyle w:val="Paragrafoelenco"/>
              <w:ind w:left="0"/>
              <w:rPr>
                <w:moveTo w:id="1333" w:author="Cristian Sbrolli" w:date="2020-12-23T11:35:00Z"/>
                <w:b/>
                <w:bCs/>
                <w:sz w:val="28"/>
                <w:szCs w:val="28"/>
              </w:rPr>
            </w:pPr>
            <w:moveTo w:id="1334" w:author="Cristian Sbrolli" w:date="2020-12-23T11:35:00Z">
              <w:r>
                <w:rPr>
                  <w:b/>
                  <w:bCs/>
                  <w:sz w:val="28"/>
                  <w:szCs w:val="28"/>
                </w:rPr>
                <w:t>R8.2</w:t>
              </w:r>
            </w:moveTo>
          </w:p>
        </w:tc>
        <w:tc>
          <w:tcPr>
            <w:tcW w:w="4520" w:type="pct"/>
          </w:tcPr>
          <w:p w14:paraId="76A51393" w14:textId="287FC205" w:rsidR="00650F3E" w:rsidRPr="001A00D5" w:rsidRDefault="00650F3E" w:rsidP="00650F3E">
            <w:pPr>
              <w:pStyle w:val="Paragrafoelenco"/>
              <w:ind w:left="0"/>
              <w:rPr>
                <w:moveTo w:id="1335" w:author="Cristian Sbrolli" w:date="2020-12-23T11:35:00Z"/>
                <w:sz w:val="26"/>
              </w:rPr>
            </w:pPr>
            <w:moveTo w:id="1336" w:author="Cristian Sbrolli" w:date="2020-12-23T11:35:00Z">
              <w:r>
                <w:rPr>
                  <w:b/>
                  <w:sz w:val="26"/>
                </w:rPr>
                <w:t xml:space="preserve">The system shall </w:t>
              </w:r>
              <w:del w:id="1337" w:author="Cristian Sbrolli" w:date="2020-12-23T11:40:00Z">
                <w:r w:rsidRPr="001A00D5" w:rsidDel="00650F3E">
                  <w:rPr>
                    <w:sz w:val="26"/>
                  </w:rPr>
                  <w:delText>n</w:delText>
                </w:r>
                <w:r w:rsidDel="00650F3E">
                  <w:rPr>
                    <w:bCs/>
                    <w:sz w:val="26"/>
                  </w:rPr>
                  <w:delText>otify the user who has been inactive for 30 seconds</w:delText>
                </w:r>
              </w:del>
            </w:moveTo>
            <w:ins w:id="1338" w:author="Cristian Sbrolli" w:date="2020-12-23T11:40:00Z">
              <w:r>
                <w:rPr>
                  <w:sz w:val="26"/>
                </w:rPr>
                <w:t>notify the user who is inactive</w:t>
              </w:r>
            </w:ins>
            <w:moveTo w:id="1339" w:author="Cristian Sbrolli" w:date="2020-12-23T11:35:00Z">
              <w:r>
                <w:rPr>
                  <w:bCs/>
                  <w:sz w:val="26"/>
                </w:rPr>
                <w:t xml:space="preserve"> while on the confirmation page of getting a ticket</w:t>
              </w:r>
              <w:del w:id="1340" w:author="Cristian Sbrolli" w:date="2020-12-23T11:41:00Z">
                <w:r w:rsidDel="00650F3E">
                  <w:rPr>
                    <w:bCs/>
                    <w:sz w:val="26"/>
                  </w:rPr>
                  <w:delText>,</w:delText>
                </w:r>
              </w:del>
              <w:r>
                <w:rPr>
                  <w:bCs/>
                  <w:sz w:val="26"/>
                </w:rPr>
                <w:t xml:space="preserve"> on other available stores he could go to</w:t>
              </w:r>
            </w:moveTo>
          </w:p>
        </w:tc>
      </w:tr>
      <w:tr w:rsidR="00650F3E" w14:paraId="78B8A8E9" w14:textId="77777777" w:rsidTr="00650F3E">
        <w:trPr>
          <w:trHeight w:val="108"/>
        </w:trPr>
        <w:tc>
          <w:tcPr>
            <w:tcW w:w="480" w:type="pct"/>
            <w:shd w:val="clear" w:color="auto" w:fill="FF7C80"/>
          </w:tcPr>
          <w:p w14:paraId="5BE6D4F0" w14:textId="77777777" w:rsidR="00650F3E" w:rsidRPr="001A00D5" w:rsidRDefault="00650F3E" w:rsidP="00650F3E">
            <w:pPr>
              <w:pStyle w:val="Paragrafoelenco"/>
              <w:ind w:left="0"/>
              <w:rPr>
                <w:moveTo w:id="1341" w:author="Cristian Sbrolli" w:date="2020-12-23T11:35:00Z"/>
                <w:b/>
                <w:sz w:val="28"/>
                <w:szCs w:val="28"/>
              </w:rPr>
            </w:pPr>
            <w:moveTo w:id="1342" w:author="Cristian Sbrolli" w:date="2020-12-23T11:35:00Z">
              <w:r w:rsidRPr="001A00D5">
                <w:rPr>
                  <w:b/>
                  <w:sz w:val="28"/>
                  <w:szCs w:val="28"/>
                </w:rPr>
                <w:t>R9</w:t>
              </w:r>
            </w:moveTo>
          </w:p>
        </w:tc>
        <w:tc>
          <w:tcPr>
            <w:tcW w:w="4520" w:type="pct"/>
          </w:tcPr>
          <w:p w14:paraId="4183CF68" w14:textId="77777777" w:rsidR="00650F3E" w:rsidRPr="001A00D5" w:rsidRDefault="00650F3E" w:rsidP="00650F3E">
            <w:pPr>
              <w:pStyle w:val="Paragrafoelenco"/>
              <w:ind w:left="0"/>
              <w:rPr>
                <w:moveTo w:id="1343" w:author="Cristian Sbrolli" w:date="2020-12-23T11:35:00Z"/>
                <w:sz w:val="26"/>
              </w:rPr>
            </w:pPr>
            <w:moveTo w:id="1344" w:author="Cristian Sbrolli" w:date="2020-12-23T11:35:00Z">
              <w:r w:rsidRPr="001A00D5">
                <w:rPr>
                  <w:b/>
                  <w:sz w:val="26"/>
                </w:rPr>
                <w:t>The system shall</w:t>
              </w:r>
              <w:r w:rsidRPr="001A00D5">
                <w:rPr>
                  <w:sz w:val="26"/>
                </w:rPr>
                <w:t xml:space="preserve"> allow its users to insert information about which categories or items they want to buy</w:t>
              </w:r>
            </w:moveTo>
          </w:p>
        </w:tc>
      </w:tr>
      <w:tr w:rsidR="00650F3E" w14:paraId="02F1B17C" w14:textId="77777777" w:rsidTr="00650F3E">
        <w:trPr>
          <w:trHeight w:val="108"/>
        </w:trPr>
        <w:tc>
          <w:tcPr>
            <w:tcW w:w="480" w:type="pct"/>
            <w:shd w:val="clear" w:color="auto" w:fill="FF7C80"/>
          </w:tcPr>
          <w:p w14:paraId="5F34F492" w14:textId="77777777" w:rsidR="00650F3E" w:rsidRPr="001A00D5" w:rsidRDefault="00650F3E" w:rsidP="00650F3E">
            <w:pPr>
              <w:pStyle w:val="Paragrafoelenco"/>
              <w:ind w:left="0"/>
              <w:rPr>
                <w:moveTo w:id="1345" w:author="Cristian Sbrolli" w:date="2020-12-23T11:35:00Z"/>
                <w:b/>
                <w:sz w:val="28"/>
                <w:szCs w:val="28"/>
              </w:rPr>
            </w:pPr>
            <w:moveTo w:id="1346" w:author="Cristian Sbrolli" w:date="2020-12-23T11:35:00Z">
              <w:r w:rsidRPr="001A00D5">
                <w:rPr>
                  <w:b/>
                  <w:sz w:val="28"/>
                  <w:szCs w:val="28"/>
                </w:rPr>
                <w:t>R10</w:t>
              </w:r>
            </w:moveTo>
          </w:p>
        </w:tc>
        <w:tc>
          <w:tcPr>
            <w:tcW w:w="4520" w:type="pct"/>
          </w:tcPr>
          <w:p w14:paraId="0D975DAF" w14:textId="346C7BDC" w:rsidR="00650F3E" w:rsidRPr="001A00D5" w:rsidRDefault="00650F3E" w:rsidP="00650F3E">
            <w:pPr>
              <w:pStyle w:val="Paragrafoelenco"/>
              <w:ind w:left="0"/>
              <w:rPr>
                <w:moveTo w:id="1347" w:author="Cristian Sbrolli" w:date="2020-12-23T11:35:00Z"/>
                <w:sz w:val="26"/>
              </w:rPr>
            </w:pPr>
            <w:moveTo w:id="1348" w:author="Cristian Sbrolli" w:date="2020-12-23T11:35: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del w:id="1349" w:author="Cristian Sbrolli" w:date="2020-12-23T11:41:00Z">
                <w:r w:rsidDel="00AA655F">
                  <w:rPr>
                    <w:sz w:val="26"/>
                  </w:rPr>
                  <w:delText>, if any</w:delText>
                </w:r>
              </w:del>
            </w:moveTo>
          </w:p>
        </w:tc>
      </w:tr>
      <w:tr w:rsidR="00650F3E" w14:paraId="1AA7EC7B" w14:textId="77777777" w:rsidTr="00650F3E">
        <w:trPr>
          <w:trHeight w:val="108"/>
        </w:trPr>
        <w:tc>
          <w:tcPr>
            <w:tcW w:w="480" w:type="pct"/>
            <w:shd w:val="clear" w:color="auto" w:fill="FF7C80"/>
          </w:tcPr>
          <w:p w14:paraId="0D328A49" w14:textId="77777777" w:rsidR="00650F3E" w:rsidRPr="001A00D5" w:rsidRDefault="00650F3E" w:rsidP="00650F3E">
            <w:pPr>
              <w:pStyle w:val="Paragrafoelenco"/>
              <w:ind w:left="0"/>
              <w:rPr>
                <w:moveTo w:id="1350" w:author="Cristian Sbrolli" w:date="2020-12-23T11:35:00Z"/>
                <w:b/>
                <w:sz w:val="28"/>
                <w:szCs w:val="28"/>
              </w:rPr>
            </w:pPr>
            <w:moveTo w:id="1351" w:author="Cristian Sbrolli" w:date="2020-12-23T11:35:00Z">
              <w:r w:rsidRPr="001A00D5">
                <w:rPr>
                  <w:b/>
                  <w:sz w:val="28"/>
                  <w:szCs w:val="28"/>
                </w:rPr>
                <w:t>R11</w:t>
              </w:r>
            </w:moveTo>
          </w:p>
        </w:tc>
        <w:tc>
          <w:tcPr>
            <w:tcW w:w="4520" w:type="pct"/>
          </w:tcPr>
          <w:p w14:paraId="66EFDAC0" w14:textId="77777777" w:rsidR="00650F3E" w:rsidRPr="001A00D5" w:rsidRDefault="00650F3E" w:rsidP="00650F3E">
            <w:pPr>
              <w:pStyle w:val="Paragrafoelenco"/>
              <w:ind w:left="0"/>
              <w:rPr>
                <w:moveTo w:id="1352" w:author="Cristian Sbrolli" w:date="2020-12-23T11:35:00Z"/>
                <w:sz w:val="26"/>
              </w:rPr>
            </w:pPr>
            <w:moveTo w:id="1353" w:author="Cristian Sbrolli" w:date="2020-12-23T11:35:00Z">
              <w:r w:rsidRPr="001A00D5">
                <w:rPr>
                  <w:b/>
                  <w:sz w:val="26"/>
                </w:rPr>
                <w:t>The system shall</w:t>
              </w:r>
              <w:r w:rsidRPr="001A00D5">
                <w:rPr>
                  <w:sz w:val="26"/>
                </w:rPr>
                <w:t xml:space="preserve"> store data about registered </w:t>
              </w:r>
              <w:r>
                <w:rPr>
                  <w:sz w:val="26"/>
                </w:rPr>
                <w:t xml:space="preserve">virtual </w:t>
              </w:r>
              <w:r w:rsidRPr="001A00D5">
                <w:rPr>
                  <w:sz w:val="26"/>
                </w:rPr>
                <w:t>users'</w:t>
              </w:r>
              <w:r>
                <w:rPr>
                  <w:sz w:val="26"/>
                </w:rPr>
                <w:t xml:space="preserve"> visits durations and expressed shopping lists </w:t>
              </w:r>
            </w:moveTo>
          </w:p>
        </w:tc>
      </w:tr>
      <w:tr w:rsidR="00650F3E" w14:paraId="70E7D29B" w14:textId="77777777" w:rsidTr="00650F3E">
        <w:trPr>
          <w:trHeight w:val="108"/>
        </w:trPr>
        <w:tc>
          <w:tcPr>
            <w:tcW w:w="480" w:type="pct"/>
            <w:shd w:val="clear" w:color="auto" w:fill="FF7C80"/>
          </w:tcPr>
          <w:p w14:paraId="3727F517" w14:textId="77777777" w:rsidR="00650F3E" w:rsidRPr="001A00D5" w:rsidRDefault="00650F3E" w:rsidP="00650F3E">
            <w:pPr>
              <w:pStyle w:val="Paragrafoelenco"/>
              <w:ind w:left="0"/>
              <w:rPr>
                <w:moveTo w:id="1354" w:author="Cristian Sbrolli" w:date="2020-12-23T11:35:00Z"/>
                <w:b/>
                <w:sz w:val="28"/>
                <w:szCs w:val="28"/>
              </w:rPr>
            </w:pPr>
            <w:moveTo w:id="1355" w:author="Cristian Sbrolli" w:date="2020-12-23T11:35:00Z">
              <w:r w:rsidRPr="001A00D5">
                <w:rPr>
                  <w:b/>
                  <w:sz w:val="28"/>
                  <w:szCs w:val="28"/>
                </w:rPr>
                <w:t>R12</w:t>
              </w:r>
            </w:moveTo>
          </w:p>
        </w:tc>
        <w:tc>
          <w:tcPr>
            <w:tcW w:w="4520" w:type="pct"/>
          </w:tcPr>
          <w:p w14:paraId="12F234FF" w14:textId="77777777" w:rsidR="00650F3E" w:rsidRPr="001A00D5" w:rsidRDefault="00650F3E" w:rsidP="00650F3E">
            <w:pPr>
              <w:pStyle w:val="Paragrafoelenco"/>
              <w:ind w:left="0"/>
              <w:rPr>
                <w:moveTo w:id="1356" w:author="Cristian Sbrolli" w:date="2020-12-23T11:35:00Z"/>
                <w:sz w:val="26"/>
              </w:rPr>
            </w:pPr>
            <w:moveTo w:id="1357" w:author="Cristian Sbrolli" w:date="2020-12-23T11:35: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moveTo>
          </w:p>
        </w:tc>
      </w:tr>
      <w:tr w:rsidR="00650F3E" w14:paraId="278A7613" w14:textId="77777777" w:rsidTr="00650F3E">
        <w:trPr>
          <w:trHeight w:val="108"/>
        </w:trPr>
        <w:tc>
          <w:tcPr>
            <w:tcW w:w="480" w:type="pct"/>
            <w:shd w:val="clear" w:color="auto" w:fill="FF7C80"/>
          </w:tcPr>
          <w:p w14:paraId="08877873" w14:textId="77777777" w:rsidR="00650F3E" w:rsidRPr="001A00D5" w:rsidRDefault="00650F3E" w:rsidP="00650F3E">
            <w:pPr>
              <w:pStyle w:val="Paragrafoelenco"/>
              <w:ind w:left="0"/>
              <w:rPr>
                <w:moveTo w:id="1358" w:author="Cristian Sbrolli" w:date="2020-12-23T11:35:00Z"/>
                <w:b/>
                <w:sz w:val="28"/>
                <w:szCs w:val="28"/>
              </w:rPr>
            </w:pPr>
            <w:moveTo w:id="1359" w:author="Cristian Sbrolli" w:date="2020-12-23T11:35:00Z">
              <w:r w:rsidRPr="001A00D5">
                <w:rPr>
                  <w:b/>
                  <w:sz w:val="28"/>
                  <w:szCs w:val="28"/>
                </w:rPr>
                <w:t>R12.1</w:t>
              </w:r>
            </w:moveTo>
          </w:p>
        </w:tc>
        <w:tc>
          <w:tcPr>
            <w:tcW w:w="4520" w:type="pct"/>
          </w:tcPr>
          <w:p w14:paraId="50249C3B" w14:textId="77777777" w:rsidR="00650F3E" w:rsidRPr="001A00D5" w:rsidRDefault="00650F3E" w:rsidP="00650F3E">
            <w:pPr>
              <w:pStyle w:val="Paragrafoelenco"/>
              <w:ind w:left="0"/>
              <w:rPr>
                <w:moveTo w:id="1360" w:author="Cristian Sbrolli" w:date="2020-12-23T11:35:00Z"/>
                <w:sz w:val="26"/>
              </w:rPr>
            </w:pPr>
            <w:moveTo w:id="1361" w:author="Cristian Sbrolli" w:date="2020-12-23T11:35:00Z">
              <w:r w:rsidRPr="001A00D5">
                <w:rPr>
                  <w:b/>
                  <w:sz w:val="26"/>
                </w:rPr>
                <w:t>The system shall</w:t>
              </w:r>
              <w:r w:rsidRPr="001A00D5">
                <w:rPr>
                  <w:sz w:val="26"/>
                </w:rPr>
                <w:t xml:space="preserve"> allow its users to select which store(s) to get informed about</w:t>
              </w:r>
            </w:moveTo>
          </w:p>
        </w:tc>
      </w:tr>
      <w:tr w:rsidR="00650F3E" w14:paraId="211D7116" w14:textId="77777777" w:rsidTr="00650F3E">
        <w:trPr>
          <w:trHeight w:val="108"/>
        </w:trPr>
        <w:tc>
          <w:tcPr>
            <w:tcW w:w="480" w:type="pct"/>
            <w:shd w:val="clear" w:color="auto" w:fill="FF7C80"/>
          </w:tcPr>
          <w:p w14:paraId="05E08D4C" w14:textId="77777777" w:rsidR="00650F3E" w:rsidRPr="001A00D5" w:rsidRDefault="00650F3E" w:rsidP="00650F3E">
            <w:pPr>
              <w:pStyle w:val="Paragrafoelenco"/>
              <w:ind w:left="0"/>
              <w:rPr>
                <w:moveTo w:id="1362" w:author="Cristian Sbrolli" w:date="2020-12-23T11:35:00Z"/>
                <w:b/>
                <w:sz w:val="28"/>
                <w:szCs w:val="28"/>
              </w:rPr>
            </w:pPr>
            <w:moveTo w:id="1363" w:author="Cristian Sbrolli" w:date="2020-12-23T11:35:00Z">
              <w:r w:rsidRPr="001A00D5">
                <w:rPr>
                  <w:b/>
                  <w:sz w:val="28"/>
                  <w:szCs w:val="28"/>
                </w:rPr>
                <w:t>R12.2</w:t>
              </w:r>
            </w:moveTo>
          </w:p>
        </w:tc>
        <w:tc>
          <w:tcPr>
            <w:tcW w:w="4520" w:type="pct"/>
          </w:tcPr>
          <w:p w14:paraId="129960A6" w14:textId="77777777" w:rsidR="00650F3E" w:rsidRPr="001A00D5" w:rsidRDefault="00650F3E" w:rsidP="00650F3E">
            <w:pPr>
              <w:pStyle w:val="Paragrafoelenco"/>
              <w:ind w:left="0"/>
              <w:rPr>
                <w:moveTo w:id="1364" w:author="Cristian Sbrolli" w:date="2020-12-23T11:35:00Z"/>
                <w:sz w:val="26"/>
              </w:rPr>
            </w:pPr>
            <w:moveTo w:id="1365" w:author="Cristian Sbrolli" w:date="2020-12-23T11:35:00Z">
              <w:r w:rsidRPr="001A00D5">
                <w:rPr>
                  <w:b/>
                  <w:sz w:val="26"/>
                </w:rPr>
                <w:t>The system shall</w:t>
              </w:r>
              <w:r w:rsidRPr="001A00D5">
                <w:rPr>
                  <w:sz w:val="26"/>
                </w:rPr>
                <w:t xml:space="preserve"> allow its users to select which time slots he is interested to get informed about</w:t>
              </w:r>
            </w:moveTo>
          </w:p>
        </w:tc>
      </w:tr>
      <w:tr w:rsidR="00650F3E" w14:paraId="55517735" w14:textId="77777777" w:rsidTr="00650F3E">
        <w:trPr>
          <w:trHeight w:val="344"/>
        </w:trPr>
        <w:tc>
          <w:tcPr>
            <w:tcW w:w="480" w:type="pct"/>
            <w:shd w:val="clear" w:color="auto" w:fill="FF7C80"/>
          </w:tcPr>
          <w:p w14:paraId="018815FD" w14:textId="77777777" w:rsidR="00650F3E" w:rsidRPr="001A00D5" w:rsidRDefault="00650F3E" w:rsidP="00650F3E">
            <w:pPr>
              <w:pStyle w:val="Paragrafoelenco"/>
              <w:ind w:left="0"/>
              <w:rPr>
                <w:moveTo w:id="1366" w:author="Cristian Sbrolli" w:date="2020-12-23T11:35:00Z"/>
                <w:b/>
                <w:sz w:val="28"/>
                <w:szCs w:val="28"/>
              </w:rPr>
            </w:pPr>
            <w:moveTo w:id="1367" w:author="Cristian Sbrolli" w:date="2020-12-23T11:35:00Z">
              <w:r w:rsidRPr="001A00D5">
                <w:rPr>
                  <w:b/>
                  <w:sz w:val="28"/>
                  <w:szCs w:val="28"/>
                </w:rPr>
                <w:t>R12.3</w:t>
              </w:r>
            </w:moveTo>
          </w:p>
        </w:tc>
        <w:tc>
          <w:tcPr>
            <w:tcW w:w="4520" w:type="pct"/>
          </w:tcPr>
          <w:p w14:paraId="5CC038D7" w14:textId="77777777" w:rsidR="00650F3E" w:rsidRPr="001A00D5" w:rsidRDefault="00650F3E" w:rsidP="00650F3E">
            <w:pPr>
              <w:pStyle w:val="Paragrafoelenco"/>
              <w:ind w:left="0"/>
              <w:rPr>
                <w:moveTo w:id="1368" w:author="Cristian Sbrolli" w:date="2020-12-23T11:35:00Z"/>
                <w:sz w:val="26"/>
              </w:rPr>
            </w:pPr>
            <w:moveTo w:id="1369" w:author="Cristian Sbrolli" w:date="2020-12-23T11:35:00Z">
              <w:r w:rsidRPr="001A00D5">
                <w:rPr>
                  <w:b/>
                  <w:sz w:val="26"/>
                </w:rPr>
                <w:t>The system shall</w:t>
              </w:r>
              <w:r w:rsidRPr="001A00D5">
                <w:rPr>
                  <w:sz w:val="26"/>
                </w:rPr>
                <w:t xml:space="preserve"> allow its users to select how often to get notified</w:t>
              </w:r>
            </w:moveTo>
          </w:p>
        </w:tc>
      </w:tr>
      <w:tr w:rsidR="00650F3E" w14:paraId="75D81A7C" w14:textId="77777777" w:rsidTr="00650F3E">
        <w:trPr>
          <w:trHeight w:val="391"/>
        </w:trPr>
        <w:tc>
          <w:tcPr>
            <w:tcW w:w="480" w:type="pct"/>
            <w:shd w:val="clear" w:color="auto" w:fill="FF7C80"/>
          </w:tcPr>
          <w:p w14:paraId="31570F29" w14:textId="77777777" w:rsidR="00650F3E" w:rsidRPr="001A00D5" w:rsidRDefault="00650F3E" w:rsidP="00650F3E">
            <w:pPr>
              <w:pStyle w:val="Paragrafoelenco"/>
              <w:ind w:left="0"/>
              <w:rPr>
                <w:moveTo w:id="1370" w:author="Cristian Sbrolli" w:date="2020-12-23T11:35:00Z"/>
                <w:b/>
                <w:sz w:val="28"/>
                <w:szCs w:val="28"/>
              </w:rPr>
            </w:pPr>
            <w:moveTo w:id="1371" w:author="Cristian Sbrolli" w:date="2020-12-23T11:35:00Z">
              <w:r>
                <w:rPr>
                  <w:b/>
                  <w:bCs/>
                  <w:sz w:val="28"/>
                  <w:szCs w:val="28"/>
                </w:rPr>
                <w:t>R13.1</w:t>
              </w:r>
            </w:moveTo>
          </w:p>
        </w:tc>
        <w:tc>
          <w:tcPr>
            <w:tcW w:w="4520" w:type="pct"/>
          </w:tcPr>
          <w:p w14:paraId="73ED68BD" w14:textId="77777777" w:rsidR="00650F3E" w:rsidRPr="001A00D5" w:rsidRDefault="00650F3E" w:rsidP="00650F3E">
            <w:pPr>
              <w:pStyle w:val="Paragrafoelenco"/>
              <w:ind w:left="0"/>
              <w:rPr>
                <w:moveTo w:id="1372" w:author="Cristian Sbrolli" w:date="2020-12-23T11:35:00Z"/>
                <w:sz w:val="26"/>
              </w:rPr>
            </w:pPr>
            <w:moveTo w:id="1373" w:author="Cristian Sbrolli" w:date="2020-12-23T11:35:00Z">
              <w:r w:rsidRPr="001A00D5">
                <w:rPr>
                  <w:b/>
                  <w:sz w:val="26"/>
                </w:rPr>
                <w:t>The system shall</w:t>
              </w:r>
              <w:commentRangeStart w:id="1374"/>
              <w:commentRangeEnd w:id="1374"/>
              <w:r w:rsidRPr="001A00D5">
                <w:rPr>
                  <w:rStyle w:val="Rimandocommento"/>
                  <w:b/>
                  <w:sz w:val="26"/>
                  <w:szCs w:val="26"/>
                </w:rPr>
                <w:commentReference w:id="1374"/>
              </w:r>
              <w:r w:rsidRPr="001A00D5">
                <w:rPr>
                  <w:sz w:val="26"/>
                </w:rPr>
                <w:t xml:space="preserve"> allow the user to scan its QR code in entrance through the turnstiles</w:t>
              </w:r>
              <w:commentRangeStart w:id="1375"/>
              <w:commentRangeEnd w:id="1375"/>
              <w:r w:rsidRPr="001A00D5">
                <w:rPr>
                  <w:rStyle w:val="Rimandocommento"/>
                  <w:sz w:val="26"/>
                  <w:szCs w:val="26"/>
                </w:rPr>
                <w:commentReference w:id="1375"/>
              </w:r>
            </w:moveTo>
          </w:p>
        </w:tc>
      </w:tr>
      <w:tr w:rsidR="00650F3E" w14:paraId="449B8CA1" w14:textId="77777777" w:rsidTr="00650F3E">
        <w:trPr>
          <w:trHeight w:val="108"/>
        </w:trPr>
        <w:tc>
          <w:tcPr>
            <w:tcW w:w="480" w:type="pct"/>
            <w:shd w:val="clear" w:color="auto" w:fill="FF7C80"/>
          </w:tcPr>
          <w:p w14:paraId="7E7D02C0" w14:textId="77777777" w:rsidR="00650F3E" w:rsidRPr="001A00D5" w:rsidRDefault="00650F3E" w:rsidP="00650F3E">
            <w:pPr>
              <w:pStyle w:val="Paragrafoelenco"/>
              <w:ind w:left="0"/>
              <w:rPr>
                <w:moveTo w:id="1376" w:author="Cristian Sbrolli" w:date="2020-12-23T11:35:00Z"/>
                <w:b/>
                <w:sz w:val="28"/>
                <w:szCs w:val="28"/>
              </w:rPr>
            </w:pPr>
            <w:moveTo w:id="1377" w:author="Cristian Sbrolli" w:date="2020-12-23T11:35:00Z">
              <w:r>
                <w:rPr>
                  <w:b/>
                  <w:bCs/>
                  <w:sz w:val="28"/>
                  <w:szCs w:val="28"/>
                </w:rPr>
                <w:t>R14</w:t>
              </w:r>
            </w:moveTo>
          </w:p>
        </w:tc>
        <w:tc>
          <w:tcPr>
            <w:tcW w:w="4520" w:type="pct"/>
          </w:tcPr>
          <w:p w14:paraId="1CDF7BC2" w14:textId="77777777" w:rsidR="00650F3E" w:rsidRPr="001A00D5" w:rsidRDefault="00650F3E" w:rsidP="00650F3E">
            <w:pPr>
              <w:pStyle w:val="Paragrafoelenco"/>
              <w:ind w:left="0"/>
              <w:rPr>
                <w:moveTo w:id="1378" w:author="Cristian Sbrolli" w:date="2020-12-23T11:35:00Z"/>
                <w:sz w:val="26"/>
              </w:rPr>
            </w:pPr>
            <w:moveTo w:id="1379" w:author="Cristian Sbrolli" w:date="2020-12-23T11:35:00Z">
              <w:r w:rsidRPr="001A00D5">
                <w:rPr>
                  <w:b/>
                  <w:sz w:val="26"/>
                </w:rPr>
                <w:t>The system shall</w:t>
              </w:r>
              <w:commentRangeStart w:id="1380"/>
              <w:commentRangeEnd w:id="1380"/>
              <w:r w:rsidRPr="001A00D5">
                <w:rPr>
                  <w:rStyle w:val="Rimandocommento"/>
                  <w:b/>
                  <w:sz w:val="26"/>
                  <w:szCs w:val="26"/>
                </w:rPr>
                <w:commentReference w:id="1380"/>
              </w:r>
              <w:r w:rsidRPr="001A00D5">
                <w:rPr>
                  <w:sz w:val="26"/>
                </w:rPr>
                <w:t xml:space="preserve"> allow the user to scan its QR code in exit through the turnstiles or cash register</w:t>
              </w:r>
            </w:moveTo>
          </w:p>
        </w:tc>
      </w:tr>
      <w:tr w:rsidR="00650F3E" w14:paraId="07E42472" w14:textId="77777777" w:rsidTr="00650F3E">
        <w:trPr>
          <w:trHeight w:val="108"/>
        </w:trPr>
        <w:tc>
          <w:tcPr>
            <w:tcW w:w="480" w:type="pct"/>
            <w:shd w:val="clear" w:color="auto" w:fill="FF7C80"/>
          </w:tcPr>
          <w:p w14:paraId="1E6EDD73" w14:textId="77777777" w:rsidR="00650F3E" w:rsidRDefault="00650F3E" w:rsidP="00650F3E">
            <w:pPr>
              <w:pStyle w:val="Paragrafoelenco"/>
              <w:ind w:left="0"/>
              <w:rPr>
                <w:moveTo w:id="1381" w:author="Cristian Sbrolli" w:date="2020-12-23T11:35:00Z"/>
                <w:b/>
                <w:bCs/>
                <w:sz w:val="28"/>
                <w:szCs w:val="28"/>
              </w:rPr>
            </w:pPr>
            <w:moveTo w:id="1382" w:author="Cristian Sbrolli" w:date="2020-12-23T11:35:00Z">
              <w:r w:rsidRPr="001A00D5">
                <w:rPr>
                  <w:b/>
                  <w:sz w:val="28"/>
                  <w:szCs w:val="28"/>
                </w:rPr>
                <w:t>R15.1</w:t>
              </w:r>
            </w:moveTo>
          </w:p>
        </w:tc>
        <w:tc>
          <w:tcPr>
            <w:tcW w:w="4520" w:type="pct"/>
          </w:tcPr>
          <w:p w14:paraId="1E3239E7" w14:textId="77777777" w:rsidR="00650F3E" w:rsidRPr="001A00D5" w:rsidRDefault="00650F3E" w:rsidP="00650F3E">
            <w:pPr>
              <w:pStyle w:val="Paragrafoelenco"/>
              <w:ind w:left="0"/>
              <w:rPr>
                <w:moveTo w:id="1383" w:author="Cristian Sbrolli" w:date="2020-12-23T11:35:00Z"/>
                <w:sz w:val="26"/>
              </w:rPr>
            </w:pPr>
            <w:moveTo w:id="1384" w:author="Cristian Sbrolli" w:date="2020-12-23T11:35:00Z">
              <w:r w:rsidRPr="001A00D5">
                <w:rPr>
                  <w:b/>
                  <w:sz w:val="26"/>
                </w:rPr>
                <w:t>The system shall</w:t>
              </w:r>
              <w:r w:rsidRPr="001A00D5">
                <w:rPr>
                  <w:sz w:val="26"/>
                </w:rPr>
                <w:t xml:space="preserve"> unlock turnstiles after a unique QR code scan in entrance</w:t>
              </w:r>
              <w:commentRangeStart w:id="1385"/>
              <w:commentRangeEnd w:id="1385"/>
              <w:r w:rsidRPr="001A00D5">
                <w:rPr>
                  <w:rStyle w:val="Rimandocommento"/>
                  <w:sz w:val="26"/>
                  <w:szCs w:val="26"/>
                </w:rPr>
                <w:commentReference w:id="1385"/>
              </w:r>
            </w:moveTo>
          </w:p>
        </w:tc>
      </w:tr>
      <w:tr w:rsidR="00650F3E" w14:paraId="4E68E4E2" w14:textId="77777777" w:rsidTr="00650F3E">
        <w:trPr>
          <w:trHeight w:val="108"/>
        </w:trPr>
        <w:tc>
          <w:tcPr>
            <w:tcW w:w="480" w:type="pct"/>
            <w:shd w:val="clear" w:color="auto" w:fill="FF7C80"/>
          </w:tcPr>
          <w:p w14:paraId="5656CE81" w14:textId="77777777" w:rsidR="00650F3E" w:rsidRPr="001A00D5" w:rsidRDefault="00650F3E" w:rsidP="00650F3E">
            <w:pPr>
              <w:pStyle w:val="Paragrafoelenco"/>
              <w:ind w:left="0"/>
              <w:rPr>
                <w:moveTo w:id="1386" w:author="Cristian Sbrolli" w:date="2020-12-23T11:35:00Z"/>
                <w:b/>
                <w:sz w:val="28"/>
                <w:szCs w:val="28"/>
              </w:rPr>
            </w:pPr>
            <w:moveTo w:id="1387" w:author="Cristian Sbrolli" w:date="2020-12-23T11:35:00Z">
              <w:r w:rsidRPr="001A00D5">
                <w:rPr>
                  <w:b/>
                  <w:sz w:val="28"/>
                  <w:szCs w:val="28"/>
                </w:rPr>
                <w:t>R15.2</w:t>
              </w:r>
            </w:moveTo>
          </w:p>
        </w:tc>
        <w:tc>
          <w:tcPr>
            <w:tcW w:w="4520" w:type="pct"/>
          </w:tcPr>
          <w:p w14:paraId="5B3D0154" w14:textId="77777777" w:rsidR="00650F3E" w:rsidRPr="001A00D5" w:rsidRDefault="00650F3E" w:rsidP="00650F3E">
            <w:pPr>
              <w:pStyle w:val="Paragrafoelenco"/>
              <w:ind w:left="0"/>
              <w:rPr>
                <w:moveTo w:id="1388" w:author="Cristian Sbrolli" w:date="2020-12-23T11:35:00Z"/>
                <w:sz w:val="26"/>
              </w:rPr>
            </w:pPr>
            <w:moveTo w:id="1389" w:author="Cristian Sbrolli" w:date="2020-12-23T11:35:00Z">
              <w:r w:rsidRPr="001A00D5">
                <w:rPr>
                  <w:b/>
                  <w:sz w:val="26"/>
                </w:rPr>
                <w:t>The system shall</w:t>
              </w:r>
              <w:r w:rsidRPr="001A00D5">
                <w:rPr>
                  <w:sz w:val="26"/>
                </w:rPr>
                <w:t xml:space="preserve"> unlock turnstiles after a unique QR code scan in exit</w:t>
              </w:r>
            </w:moveTo>
          </w:p>
        </w:tc>
      </w:tr>
      <w:tr w:rsidR="00650F3E" w14:paraId="5043B60C" w14:textId="77777777" w:rsidTr="00650F3E">
        <w:trPr>
          <w:trHeight w:val="108"/>
        </w:trPr>
        <w:tc>
          <w:tcPr>
            <w:tcW w:w="480" w:type="pct"/>
            <w:shd w:val="clear" w:color="auto" w:fill="FF7C80"/>
          </w:tcPr>
          <w:p w14:paraId="29218520" w14:textId="77777777" w:rsidR="00650F3E" w:rsidRPr="001A00D5" w:rsidRDefault="00650F3E" w:rsidP="00650F3E">
            <w:pPr>
              <w:pStyle w:val="Paragrafoelenco"/>
              <w:ind w:left="0"/>
              <w:rPr>
                <w:moveTo w:id="1390" w:author="Cristian Sbrolli" w:date="2020-12-23T11:35:00Z"/>
                <w:b/>
                <w:sz w:val="28"/>
                <w:szCs w:val="28"/>
              </w:rPr>
            </w:pPr>
            <w:moveTo w:id="1391" w:author="Cristian Sbrolli" w:date="2020-12-23T11:35:00Z">
              <w:r w:rsidRPr="001A00D5">
                <w:rPr>
                  <w:b/>
                  <w:sz w:val="28"/>
                  <w:szCs w:val="28"/>
                </w:rPr>
                <w:t>R15.3</w:t>
              </w:r>
            </w:moveTo>
          </w:p>
        </w:tc>
        <w:tc>
          <w:tcPr>
            <w:tcW w:w="4520" w:type="pct"/>
          </w:tcPr>
          <w:p w14:paraId="05FCD9FF" w14:textId="77777777" w:rsidR="00650F3E" w:rsidRPr="001A00D5" w:rsidRDefault="00650F3E" w:rsidP="00650F3E">
            <w:pPr>
              <w:pStyle w:val="Paragrafoelenco"/>
              <w:ind w:left="0"/>
              <w:rPr>
                <w:moveTo w:id="1392" w:author="Cristian Sbrolli" w:date="2020-12-23T11:35:00Z"/>
                <w:sz w:val="26"/>
              </w:rPr>
            </w:pPr>
            <w:moveTo w:id="1393" w:author="Cristian Sbrolli" w:date="2020-12-23T11:35:00Z">
              <w:r w:rsidRPr="001A00D5">
                <w:rPr>
                  <w:b/>
                  <w:sz w:val="26"/>
                </w:rPr>
                <w:t xml:space="preserve">The system shall </w:t>
              </w:r>
              <w:r w:rsidRPr="001A00D5">
                <w:rPr>
                  <w:sz w:val="26"/>
                </w:rPr>
                <w:t>lock the turnstiles after a push has occurred</w:t>
              </w:r>
              <w:commentRangeStart w:id="1394"/>
              <w:commentRangeEnd w:id="1394"/>
              <w:r w:rsidRPr="001A00D5">
                <w:rPr>
                  <w:rStyle w:val="Rimandocommento"/>
                  <w:sz w:val="26"/>
                  <w:szCs w:val="26"/>
                </w:rPr>
                <w:commentReference w:id="1394"/>
              </w:r>
            </w:moveTo>
          </w:p>
        </w:tc>
      </w:tr>
      <w:moveToRangeEnd w:id="1293"/>
    </w:tbl>
    <w:p w14:paraId="3AB90538" w14:textId="556E41E0" w:rsidR="00417F4B" w:rsidRPr="00417F4B" w:rsidRDefault="00417F4B" w:rsidP="00A8618B">
      <w:pPr>
        <w:rPr>
          <w:rStyle w:val="Enfasidelicata"/>
          <w:sz w:val="36"/>
          <w:szCs w:val="36"/>
        </w:rPr>
      </w:pPr>
    </w:p>
    <w:p w14:paraId="5D0C2D19" w14:textId="7007C51C" w:rsidR="00417F4B" w:rsidDel="000A17F5" w:rsidRDefault="00417F4B" w:rsidP="00417F4B">
      <w:pPr>
        <w:spacing w:line="360" w:lineRule="auto"/>
        <w:ind w:left="360"/>
        <w:rPr>
          <w:del w:id="1395" w:author="Giorgio Romeo" w:date="2020-12-23T09:20:00Z"/>
          <w:rStyle w:val="Enfasidelicata"/>
          <w:color w:val="FF7C80"/>
          <w:sz w:val="32"/>
          <w:szCs w:val="32"/>
        </w:rPr>
      </w:pPr>
    </w:p>
    <w:p w14:paraId="2D111B5E" w14:textId="524BF79A"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1663"/>
        <w:tblW w:w="5147" w:type="pct"/>
        <w:tblLayout w:type="fixed"/>
        <w:tblLook w:val="04A0" w:firstRow="1" w:lastRow="0" w:firstColumn="1" w:lastColumn="0" w:noHBand="0" w:noVBand="1"/>
      </w:tblPr>
      <w:tblGrid>
        <w:gridCol w:w="984"/>
        <w:gridCol w:w="9271"/>
      </w:tblGrid>
      <w:tr w:rsidR="00417F4B" w14:paraId="0D06DE4A" w14:textId="77777777" w:rsidTr="00EE2C0E">
        <w:trPr>
          <w:trHeight w:val="108"/>
        </w:trPr>
        <w:tc>
          <w:tcPr>
            <w:tcW w:w="480" w:type="pct"/>
            <w:shd w:val="clear" w:color="auto" w:fill="FF7C80"/>
          </w:tcPr>
          <w:p w14:paraId="0453C343" w14:textId="77777777" w:rsidR="00417F4B" w:rsidRPr="00560B5F" w:rsidRDefault="00417F4B" w:rsidP="00EE2C0E">
            <w:pPr>
              <w:pStyle w:val="Paragrafoelenco"/>
              <w:ind w:left="0"/>
              <w:rPr>
                <w:b/>
                <w:sz w:val="28"/>
                <w:szCs w:val="28"/>
              </w:rPr>
            </w:pPr>
            <w:r w:rsidRPr="00560B5F">
              <w:rPr>
                <w:b/>
                <w:sz w:val="28"/>
                <w:szCs w:val="28"/>
              </w:rPr>
              <w:lastRenderedPageBreak/>
              <w:t>R16</w:t>
            </w:r>
          </w:p>
        </w:tc>
        <w:tc>
          <w:tcPr>
            <w:tcW w:w="4520" w:type="pct"/>
          </w:tcPr>
          <w:p w14:paraId="1C769A37" w14:textId="77777777" w:rsidR="00417F4B" w:rsidRPr="00560B5F" w:rsidRDefault="00417F4B" w:rsidP="00EE2C0E">
            <w:pPr>
              <w:pStyle w:val="Paragrafoelenco"/>
              <w:ind w:left="0"/>
              <w:rPr>
                <w:sz w:val="26"/>
              </w:rPr>
            </w:pPr>
            <w:r w:rsidRPr="00D14E3C">
              <w:rPr>
                <w:b/>
                <w:bCs/>
                <w:sz w:val="26"/>
              </w:rPr>
              <w:t>T</w:t>
            </w:r>
            <w:r w:rsidRPr="00D14E3C">
              <w:rPr>
                <w:b/>
                <w:sz w:val="26"/>
              </w:rPr>
              <w:t>he system shall</w:t>
            </w:r>
            <w:r>
              <w:rPr>
                <w:b/>
                <w:bCs/>
                <w:sz w:val="26"/>
              </w:rPr>
              <w:t xml:space="preserve"> </w:t>
            </w:r>
            <w:r w:rsidRPr="00560B5F">
              <w:rPr>
                <w:sz w:val="26"/>
              </w:rPr>
              <w:t>map</w:t>
            </w:r>
            <w:r>
              <w:rPr>
                <w:b/>
                <w:bCs/>
                <w:sz w:val="26"/>
              </w:rPr>
              <w:t xml:space="preserve"> </w:t>
            </w:r>
            <w:r w:rsidRPr="00560B5F">
              <w:rPr>
                <w:sz w:val="26"/>
              </w:rPr>
              <w:t xml:space="preserve">the </w:t>
            </w:r>
            <w:r w:rsidRPr="00383262">
              <w:rPr>
                <w:sz w:val="26"/>
              </w:rPr>
              <w:t>QR</w:t>
            </w:r>
            <w:r>
              <w:rPr>
                <w:sz w:val="26"/>
              </w:rPr>
              <w:t xml:space="preserve"> </w:t>
            </w:r>
            <w:r w:rsidRPr="00560B5F">
              <w:rPr>
                <w:sz w:val="26"/>
              </w:rPr>
              <w:t>c</w:t>
            </w:r>
            <w:r>
              <w:rPr>
                <w:sz w:val="26"/>
              </w:rPr>
              <w:t xml:space="preserve">ode of a scan to the virtual user </w:t>
            </w:r>
            <w:r>
              <w:t>who owns the QR code</w:t>
            </w:r>
            <w:r>
              <w:rPr>
                <w:sz w:val="26"/>
              </w:rPr>
              <w:tab/>
            </w:r>
          </w:p>
        </w:tc>
      </w:tr>
      <w:tr w:rsidR="00417F4B" w14:paraId="0AE076E6" w14:textId="77777777" w:rsidTr="00EE2C0E">
        <w:trPr>
          <w:trHeight w:val="108"/>
        </w:trPr>
        <w:tc>
          <w:tcPr>
            <w:tcW w:w="480" w:type="pct"/>
            <w:shd w:val="clear" w:color="auto" w:fill="FF7C80"/>
          </w:tcPr>
          <w:p w14:paraId="5B8A7A19" w14:textId="77777777" w:rsidR="00417F4B" w:rsidRPr="00560B5F" w:rsidRDefault="00417F4B" w:rsidP="00EE2C0E">
            <w:pPr>
              <w:pStyle w:val="Paragrafoelenco"/>
              <w:ind w:left="0"/>
              <w:rPr>
                <w:b/>
                <w:sz w:val="28"/>
                <w:szCs w:val="28"/>
              </w:rPr>
            </w:pPr>
            <w:r w:rsidRPr="00560B5F">
              <w:rPr>
                <w:b/>
                <w:sz w:val="28"/>
                <w:szCs w:val="28"/>
              </w:rPr>
              <w:t>R17</w:t>
            </w:r>
          </w:p>
        </w:tc>
        <w:tc>
          <w:tcPr>
            <w:tcW w:w="4520" w:type="pct"/>
          </w:tcPr>
          <w:p w14:paraId="6A7AFA47" w14:textId="77777777" w:rsidR="00417F4B" w:rsidRPr="00560B5F" w:rsidRDefault="00417F4B" w:rsidP="00EE2C0E">
            <w:pPr>
              <w:pStyle w:val="Paragrafoelenco"/>
              <w:tabs>
                <w:tab w:val="left" w:pos="6993"/>
              </w:tabs>
              <w:ind w:left="0"/>
              <w:rPr>
                <w:sz w:val="26"/>
              </w:rPr>
            </w:pPr>
            <w:commentRangeStart w:id="1396"/>
            <w:r>
              <w:rPr>
                <w:b/>
                <w:bCs/>
                <w:sz w:val="26"/>
              </w:rPr>
              <w:t xml:space="preserve">The system shall </w:t>
            </w:r>
            <w:r>
              <w:rPr>
                <w:sz w:val="26"/>
              </w:rPr>
              <w:t>send a reminder to the user when it is time for him to leave so that he can arrive at the store in time</w:t>
            </w:r>
            <w:commentRangeStart w:id="1397"/>
            <w:commentRangeEnd w:id="1397"/>
            <w:r>
              <w:rPr>
                <w:rStyle w:val="Rimandocommento"/>
              </w:rPr>
              <w:commentReference w:id="1397"/>
            </w:r>
            <w:commentRangeEnd w:id="1396"/>
            <w:r>
              <w:rPr>
                <w:rStyle w:val="Rimandocommento"/>
              </w:rPr>
              <w:commentReference w:id="1396"/>
            </w:r>
          </w:p>
        </w:tc>
      </w:tr>
      <w:tr w:rsidR="00417F4B" w14:paraId="457F8404" w14:textId="77777777" w:rsidTr="00EE2C0E">
        <w:trPr>
          <w:trHeight w:val="108"/>
        </w:trPr>
        <w:tc>
          <w:tcPr>
            <w:tcW w:w="480" w:type="pct"/>
            <w:shd w:val="clear" w:color="auto" w:fill="FF7C80"/>
          </w:tcPr>
          <w:p w14:paraId="603E07C1" w14:textId="77777777" w:rsidR="00417F4B" w:rsidRPr="00560B5F" w:rsidRDefault="00417F4B" w:rsidP="00EE2C0E">
            <w:pPr>
              <w:pStyle w:val="Paragrafoelenco"/>
              <w:ind w:left="0"/>
              <w:rPr>
                <w:b/>
                <w:sz w:val="28"/>
                <w:szCs w:val="28"/>
              </w:rPr>
            </w:pPr>
            <w:r w:rsidRPr="00560B5F">
              <w:rPr>
                <w:b/>
                <w:sz w:val="28"/>
                <w:szCs w:val="28"/>
              </w:rPr>
              <w:t>R18</w:t>
            </w:r>
          </w:p>
        </w:tc>
        <w:tc>
          <w:tcPr>
            <w:tcW w:w="4520" w:type="pct"/>
          </w:tcPr>
          <w:p w14:paraId="46BC6BC7" w14:textId="77777777" w:rsidR="00417F4B" w:rsidRPr="00560B5F" w:rsidRDefault="00417F4B" w:rsidP="00EE2C0E">
            <w:pPr>
              <w:pStyle w:val="Paragrafoelenco"/>
              <w:tabs>
                <w:tab w:val="left" w:pos="6993"/>
              </w:tabs>
              <w:ind w:left="0"/>
              <w:rPr>
                <w:sz w:val="26"/>
              </w:rPr>
            </w:pPr>
            <w:r>
              <w:rPr>
                <w:b/>
                <w:bCs/>
                <w:sz w:val="26"/>
              </w:rPr>
              <w:t xml:space="preserve">The system shall </w:t>
            </w:r>
            <w:r>
              <w:rPr>
                <w:sz w:val="26"/>
              </w:rPr>
              <w:t>calculate the time it takes the user to go to a shop in which he has an appointment</w:t>
            </w:r>
          </w:p>
        </w:tc>
      </w:tr>
      <w:tr w:rsidR="00417F4B" w14:paraId="6211C000" w14:textId="77777777" w:rsidTr="00EE2C0E">
        <w:trPr>
          <w:trHeight w:val="108"/>
        </w:trPr>
        <w:tc>
          <w:tcPr>
            <w:tcW w:w="480" w:type="pct"/>
            <w:shd w:val="clear" w:color="auto" w:fill="FF7C80"/>
          </w:tcPr>
          <w:p w14:paraId="47F8554F" w14:textId="77777777" w:rsidR="00417F4B" w:rsidRPr="00560B5F" w:rsidRDefault="00417F4B" w:rsidP="00EE2C0E">
            <w:pPr>
              <w:pStyle w:val="Paragrafoelenco"/>
              <w:ind w:left="0"/>
              <w:rPr>
                <w:b/>
                <w:sz w:val="28"/>
                <w:szCs w:val="28"/>
              </w:rPr>
            </w:pPr>
            <w:r w:rsidRPr="00560B5F">
              <w:rPr>
                <w:b/>
                <w:sz w:val="28"/>
                <w:szCs w:val="28"/>
              </w:rPr>
              <w:t>R19</w:t>
            </w:r>
          </w:p>
        </w:tc>
        <w:tc>
          <w:tcPr>
            <w:tcW w:w="4520" w:type="pct"/>
          </w:tcPr>
          <w:p w14:paraId="1CED98F5" w14:textId="77777777" w:rsidR="00417F4B" w:rsidRPr="00560B5F" w:rsidRDefault="00417F4B" w:rsidP="00EE2C0E">
            <w:pPr>
              <w:pStyle w:val="Paragrafoelenco"/>
              <w:ind w:left="0"/>
              <w:rPr>
                <w:bCs/>
                <w:sz w:val="26"/>
              </w:rPr>
            </w:pPr>
            <w:r>
              <w:rPr>
                <w:b/>
                <w:sz w:val="26"/>
              </w:rPr>
              <w:t xml:space="preserve">The system shall </w:t>
            </w:r>
            <w:r w:rsidRPr="00560B5F">
              <w:rPr>
                <w:sz w:val="26"/>
              </w:rPr>
              <w:t>manage how many people can enter inside the store for each timeslot, as to not exceed the maximum number of people allowed inside the store</w:t>
            </w:r>
          </w:p>
        </w:tc>
      </w:tr>
      <w:tr w:rsidR="00417F4B" w14:paraId="4A49EFE4" w14:textId="77777777" w:rsidTr="00EE2C0E">
        <w:trPr>
          <w:trHeight w:val="108"/>
        </w:trPr>
        <w:tc>
          <w:tcPr>
            <w:tcW w:w="480" w:type="pct"/>
            <w:shd w:val="clear" w:color="auto" w:fill="FF7C80"/>
          </w:tcPr>
          <w:p w14:paraId="5DFFA766" w14:textId="77777777" w:rsidR="00417F4B" w:rsidRPr="00560B5F" w:rsidRDefault="00417F4B" w:rsidP="00EE2C0E">
            <w:pPr>
              <w:pStyle w:val="Paragrafoelenco"/>
              <w:ind w:left="0"/>
              <w:rPr>
                <w:b/>
                <w:sz w:val="28"/>
                <w:szCs w:val="28"/>
              </w:rPr>
            </w:pPr>
            <w:r w:rsidRPr="00560B5F">
              <w:rPr>
                <w:b/>
                <w:sz w:val="28"/>
                <w:szCs w:val="28"/>
              </w:rPr>
              <w:t>R20</w:t>
            </w:r>
          </w:p>
        </w:tc>
        <w:tc>
          <w:tcPr>
            <w:tcW w:w="4520" w:type="pct"/>
          </w:tcPr>
          <w:p w14:paraId="33C5E75F" w14:textId="77777777" w:rsidR="00417F4B" w:rsidRPr="00560B5F" w:rsidRDefault="00417F4B" w:rsidP="00EE2C0E">
            <w:pPr>
              <w:pStyle w:val="Paragrafoelenco"/>
              <w:ind w:left="0"/>
              <w:rPr>
                <w:sz w:val="26"/>
              </w:rPr>
            </w:pPr>
            <w:r>
              <w:rPr>
                <w:b/>
                <w:sz w:val="26"/>
              </w:rPr>
              <w:t xml:space="preserve">The system shall </w:t>
            </w:r>
            <w:r w:rsidRPr="00560B5F">
              <w:rPr>
                <w:sz w:val="26"/>
              </w:rPr>
              <w:t>calculate the maximum number of people allowed inside each store, as to allow for social distancing to take place</w:t>
            </w:r>
          </w:p>
        </w:tc>
      </w:tr>
    </w:tbl>
    <w:p w14:paraId="3EB94240" w14:textId="77777777" w:rsidR="003765A5" w:rsidRDefault="003765A5" w:rsidP="00417F4B">
      <w:pPr>
        <w:spacing w:line="360" w:lineRule="auto"/>
        <w:rPr>
          <w:rStyle w:val="Enfasidelicata"/>
          <w:i w:val="0"/>
          <w:szCs w:val="24"/>
        </w:rPr>
      </w:pPr>
    </w:p>
    <w:p w14:paraId="4D269A33" w14:textId="2051B016" w:rsidR="00417F4B" w:rsidRPr="00295A63" w:rsidRDefault="00417F4B">
      <w:pPr>
        <w:spacing w:line="360" w:lineRule="auto"/>
        <w:jc w:val="both"/>
        <w:rPr>
          <w:rStyle w:val="Enfasidelicata"/>
          <w:i w:val="0"/>
          <w:szCs w:val="24"/>
        </w:rPr>
        <w:pPrChange w:id="1398" w:author="Giorgio Romeo" w:date="2020-12-23T10:13:00Z">
          <w:pPr>
            <w:spacing w:line="360" w:lineRule="auto"/>
          </w:pPr>
        </w:pPrChange>
      </w:pPr>
      <w:r w:rsidRPr="00295A63">
        <w:rPr>
          <w:rStyle w:val="Enfasidelicata"/>
          <w:i w:val="0"/>
          <w:szCs w:val="24"/>
        </w:rPr>
        <w:t>There is a subtle difference between the last two functional requirements, in which the last provides the social distance inside stores, so customers might have their personal space while the second to last provides the social distance outside stores, in the sense that people enter divided in sections as to not have crowds outside of the store.</w:t>
      </w:r>
    </w:p>
    <w:p w14:paraId="53893891" w14:textId="77777777"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8131"/>
        <w:tblW w:w="5000" w:type="pct"/>
        <w:tblLook w:val="04A0" w:firstRow="1" w:lastRow="0" w:firstColumn="1" w:lastColumn="0" w:noHBand="0" w:noVBand="1"/>
      </w:tblPr>
      <w:tblGrid>
        <w:gridCol w:w="1202"/>
        <w:gridCol w:w="8760"/>
      </w:tblGrid>
      <w:tr w:rsidR="00417F4B" w:rsidRPr="0031257B" w14:paraId="1F4F7A2C" w14:textId="77777777" w:rsidTr="00417F4B">
        <w:trPr>
          <w:trHeight w:val="117"/>
        </w:trPr>
        <w:tc>
          <w:tcPr>
            <w:tcW w:w="411" w:type="pct"/>
            <w:shd w:val="clear" w:color="auto" w:fill="A8D08D" w:themeFill="accent6" w:themeFillTint="99"/>
          </w:tcPr>
          <w:p w14:paraId="52CD8B7D" w14:textId="77777777" w:rsidR="00417F4B" w:rsidRPr="00826901" w:rsidRDefault="00417F4B" w:rsidP="00417F4B">
            <w:pPr>
              <w:pStyle w:val="Paragrafoelenco"/>
              <w:ind w:left="0"/>
              <w:rPr>
                <w:b/>
                <w:bCs/>
                <w:sz w:val="28"/>
                <w:szCs w:val="28"/>
              </w:rPr>
            </w:pPr>
            <w:r w:rsidRPr="00826901">
              <w:rPr>
                <w:b/>
                <w:bCs/>
                <w:sz w:val="28"/>
                <w:szCs w:val="28"/>
              </w:rPr>
              <w:t>R21</w:t>
            </w:r>
          </w:p>
        </w:tc>
        <w:tc>
          <w:tcPr>
            <w:tcW w:w="4589" w:type="pct"/>
          </w:tcPr>
          <w:p w14:paraId="326D1F1D" w14:textId="40D86D6E"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count the number of entrances and exits each day</w:t>
            </w:r>
            <w:ins w:id="1399" w:author="Cristian Sbrolli" w:date="2020-12-23T11:43:00Z">
              <w:r w:rsidR="00AA655F">
                <w:rPr>
                  <w:color w:val="000000"/>
                  <w:sz w:val="26"/>
                  <w:shd w:val="clear" w:color="auto" w:fill="FFFFFF"/>
                </w:rPr>
                <w:t xml:space="preserve"> </w:t>
              </w:r>
            </w:ins>
            <w:del w:id="1400" w:author="Cristian Sbrolli" w:date="2020-12-23T11:43:00Z">
              <w:r w:rsidRPr="009049C4" w:rsidDel="00AA655F">
                <w:rPr>
                  <w:color w:val="000000"/>
                  <w:sz w:val="26"/>
                  <w:shd w:val="clear" w:color="auto" w:fill="FFFFFF"/>
                </w:rPr>
                <w:delText xml:space="preserve">, </w:delText>
              </w:r>
            </w:del>
            <w:r w:rsidRPr="009049C4">
              <w:rPr>
                <w:color w:val="000000"/>
                <w:sz w:val="26"/>
                <w:shd w:val="clear" w:color="auto" w:fill="FFFFFF"/>
              </w:rPr>
              <w:t>for each market</w:t>
            </w:r>
          </w:p>
        </w:tc>
      </w:tr>
      <w:tr w:rsidR="00417F4B" w:rsidRPr="0031257B" w14:paraId="17A19374" w14:textId="77777777" w:rsidTr="00417F4B">
        <w:trPr>
          <w:trHeight w:val="117"/>
        </w:trPr>
        <w:tc>
          <w:tcPr>
            <w:tcW w:w="411" w:type="pct"/>
            <w:shd w:val="clear" w:color="auto" w:fill="A8D08D" w:themeFill="accent6" w:themeFillTint="99"/>
          </w:tcPr>
          <w:p w14:paraId="470EAD45" w14:textId="77777777" w:rsidR="00417F4B" w:rsidRPr="00826901" w:rsidRDefault="00417F4B" w:rsidP="00417F4B">
            <w:pPr>
              <w:pStyle w:val="Paragrafoelenco"/>
              <w:ind w:left="0"/>
              <w:rPr>
                <w:b/>
                <w:bCs/>
                <w:sz w:val="28"/>
                <w:szCs w:val="28"/>
              </w:rPr>
            </w:pPr>
            <w:r w:rsidRPr="00826901">
              <w:rPr>
                <w:b/>
                <w:bCs/>
                <w:sz w:val="28"/>
                <w:szCs w:val="28"/>
              </w:rPr>
              <w:t>R22</w:t>
            </w:r>
          </w:p>
        </w:tc>
        <w:tc>
          <w:tcPr>
            <w:tcW w:w="4589" w:type="pct"/>
          </w:tcPr>
          <w:p w14:paraId="191A0E41" w14:textId="77777777"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store the number of </w:t>
            </w:r>
            <w:r>
              <w:rPr>
                <w:color w:val="000000"/>
                <w:sz w:val="26"/>
                <w:shd w:val="clear" w:color="auto" w:fill="FFFFFF"/>
              </w:rPr>
              <w:t xml:space="preserve">daily </w:t>
            </w:r>
            <w:r w:rsidRPr="009049C4">
              <w:rPr>
                <w:color w:val="000000"/>
                <w:sz w:val="26"/>
                <w:shd w:val="clear" w:color="auto" w:fill="FFFFFF"/>
              </w:rPr>
              <w:t>entrances and exits for each market</w:t>
            </w:r>
            <w:r w:rsidRPr="009049C4">
              <w:rPr>
                <w:sz w:val="26"/>
              </w:rPr>
              <w:t xml:space="preserve">  </w:t>
            </w:r>
          </w:p>
        </w:tc>
      </w:tr>
      <w:tr w:rsidR="00417F4B" w:rsidRPr="0031257B" w14:paraId="0A038882" w14:textId="77777777" w:rsidTr="00417F4B">
        <w:trPr>
          <w:trHeight w:val="117"/>
        </w:trPr>
        <w:tc>
          <w:tcPr>
            <w:tcW w:w="411" w:type="pct"/>
            <w:shd w:val="clear" w:color="auto" w:fill="A8D08D" w:themeFill="accent6" w:themeFillTint="99"/>
          </w:tcPr>
          <w:p w14:paraId="2CA299B1" w14:textId="77777777" w:rsidR="00417F4B" w:rsidRPr="00826901" w:rsidRDefault="00417F4B" w:rsidP="00417F4B">
            <w:pPr>
              <w:pStyle w:val="Paragrafoelenco"/>
              <w:ind w:left="0"/>
              <w:rPr>
                <w:b/>
                <w:bCs/>
                <w:sz w:val="28"/>
                <w:szCs w:val="28"/>
              </w:rPr>
            </w:pPr>
            <w:r w:rsidRPr="00826901">
              <w:rPr>
                <w:b/>
                <w:bCs/>
                <w:sz w:val="28"/>
                <w:szCs w:val="28"/>
              </w:rPr>
              <w:t>R23</w:t>
            </w:r>
          </w:p>
        </w:tc>
        <w:tc>
          <w:tcPr>
            <w:tcW w:w="4589" w:type="pct"/>
          </w:tcPr>
          <w:p w14:paraId="74EED8E4" w14:textId="77777777" w:rsidR="00417F4B" w:rsidRPr="009049C4" w:rsidRDefault="00417F4B" w:rsidP="00417F4B">
            <w:pPr>
              <w:pStyle w:val="Paragrafoelenco"/>
              <w:ind w:left="0"/>
              <w:rPr>
                <w:sz w:val="26"/>
              </w:rPr>
            </w:pPr>
            <w:r>
              <w:rPr>
                <w:b/>
                <w:sz w:val="26"/>
              </w:rPr>
              <w:t xml:space="preserve">The system shall </w:t>
            </w:r>
            <w:r w:rsidRPr="00A8618B">
              <w:rPr>
                <w:bCs/>
                <w:sz w:val="26"/>
              </w:rPr>
              <w:t>manage</w:t>
            </w:r>
            <w:r>
              <w:rPr>
                <w:b/>
                <w:sz w:val="26"/>
              </w:rPr>
              <w:t xml:space="preserve"> </w:t>
            </w:r>
            <w:r w:rsidRPr="00AF56B6">
              <w:rPr>
                <w:sz w:val="26"/>
              </w:rPr>
              <w:t xml:space="preserve">how many people can enter inside the store for each timeslot, as to not exceed the maximum number of people allowed inside the store hourly, without </w:t>
            </w:r>
            <w:r>
              <w:rPr>
                <w:bCs/>
                <w:sz w:val="26"/>
              </w:rPr>
              <w:t>exceeding the maximum calculated by the system</w:t>
            </w:r>
          </w:p>
        </w:tc>
      </w:tr>
      <w:tr w:rsidR="00417F4B" w:rsidRPr="0031257B" w14:paraId="7DF52CDD" w14:textId="77777777" w:rsidTr="00417F4B">
        <w:trPr>
          <w:trHeight w:val="117"/>
        </w:trPr>
        <w:tc>
          <w:tcPr>
            <w:tcW w:w="411" w:type="pct"/>
            <w:shd w:val="clear" w:color="auto" w:fill="A8D08D" w:themeFill="accent6" w:themeFillTint="99"/>
          </w:tcPr>
          <w:p w14:paraId="4498A96F" w14:textId="77777777" w:rsidR="00417F4B" w:rsidRPr="00826901" w:rsidRDefault="00417F4B" w:rsidP="00417F4B">
            <w:pPr>
              <w:pStyle w:val="Paragrafoelenco"/>
              <w:ind w:left="0"/>
              <w:rPr>
                <w:b/>
                <w:bCs/>
                <w:sz w:val="28"/>
                <w:szCs w:val="28"/>
              </w:rPr>
            </w:pPr>
            <w:r w:rsidRPr="00826901">
              <w:rPr>
                <w:b/>
                <w:bCs/>
                <w:sz w:val="28"/>
                <w:szCs w:val="28"/>
              </w:rPr>
              <w:t>R24</w:t>
            </w:r>
          </w:p>
        </w:tc>
        <w:tc>
          <w:tcPr>
            <w:tcW w:w="4589" w:type="pct"/>
          </w:tcPr>
          <w:p w14:paraId="2FA8E8BB" w14:textId="5C5758D3"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see how many customers have entered the store </w:t>
            </w:r>
            <w:del w:id="1401" w:author="Cristian Sbrolli" w:date="2020-12-20T11:45:00Z">
              <w:r w:rsidRPr="009049C4" w:rsidDel="0031699F">
                <w:rPr>
                  <w:sz w:val="26"/>
                </w:rPr>
                <w:delText>for the past 7 days</w:delText>
              </w:r>
            </w:del>
            <w:ins w:id="1402" w:author="Cristian Sbrolli" w:date="2020-12-20T11:45:00Z">
              <w:r w:rsidR="0031699F">
                <w:rPr>
                  <w:sz w:val="26"/>
                </w:rPr>
                <w:t>in any day.</w:t>
              </w:r>
            </w:ins>
          </w:p>
        </w:tc>
      </w:tr>
      <w:tr w:rsidR="00417F4B" w:rsidRPr="0031257B" w14:paraId="4386BFFF" w14:textId="77777777" w:rsidTr="00417F4B">
        <w:trPr>
          <w:trHeight w:val="117"/>
        </w:trPr>
        <w:tc>
          <w:tcPr>
            <w:tcW w:w="411" w:type="pct"/>
            <w:shd w:val="clear" w:color="auto" w:fill="A8D08D" w:themeFill="accent6" w:themeFillTint="99"/>
          </w:tcPr>
          <w:p w14:paraId="41C71FCF" w14:textId="77777777" w:rsidR="00417F4B" w:rsidRPr="00B52C18" w:rsidRDefault="00417F4B" w:rsidP="00417F4B">
            <w:pPr>
              <w:pStyle w:val="Paragrafoelenco"/>
              <w:ind w:left="0"/>
              <w:rPr>
                <w:b/>
                <w:sz w:val="28"/>
                <w:szCs w:val="28"/>
              </w:rPr>
            </w:pPr>
            <w:bookmarkStart w:id="1403" w:name="_Hlk58669851"/>
            <w:r w:rsidRPr="00B52C18">
              <w:rPr>
                <w:b/>
                <w:sz w:val="28"/>
                <w:szCs w:val="28"/>
              </w:rPr>
              <w:t>R25</w:t>
            </w:r>
          </w:p>
        </w:tc>
        <w:tc>
          <w:tcPr>
            <w:tcW w:w="4589" w:type="pct"/>
          </w:tcPr>
          <w:p w14:paraId="0F1C160E" w14:textId="1E2E09B9"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w:t>
            </w:r>
            <w:del w:id="1404" w:author="Giorgio Romeo" w:date="2020-12-27T22:44:00Z">
              <w:r w:rsidRPr="009049C4" w:rsidDel="007E6D4D">
                <w:rPr>
                  <w:sz w:val="26"/>
                </w:rPr>
                <w:delText>register</w:delText>
              </w:r>
            </w:del>
            <w:ins w:id="1405" w:author="Giorgio Romeo" w:date="2020-12-27T22:44:00Z">
              <w:r w:rsidR="007E6D4D">
                <w:rPr>
                  <w:sz w:val="26"/>
                </w:rPr>
                <w:t>update the information abou</w:t>
              </w:r>
            </w:ins>
            <w:ins w:id="1406" w:author="Giorgio Romeo" w:date="2020-12-27T22:45:00Z">
              <w:r w:rsidR="007E6D4D">
                <w:rPr>
                  <w:sz w:val="26"/>
                </w:rPr>
                <w:t>t</w:t>
              </w:r>
            </w:ins>
            <w:r w:rsidRPr="009049C4">
              <w:rPr>
                <w:sz w:val="26"/>
              </w:rPr>
              <w:t xml:space="preserve"> their stores </w:t>
            </w:r>
          </w:p>
        </w:tc>
      </w:tr>
      <w:tr w:rsidR="00417F4B" w:rsidRPr="0031257B" w:rsidDel="007E6D4D" w14:paraId="59B783D2" w14:textId="68A5AC83" w:rsidTr="00417F4B">
        <w:trPr>
          <w:trHeight w:val="117"/>
          <w:del w:id="1407" w:author="Giorgio Romeo" w:date="2020-12-27T22:45:00Z"/>
        </w:trPr>
        <w:tc>
          <w:tcPr>
            <w:tcW w:w="411" w:type="pct"/>
            <w:shd w:val="clear" w:color="auto" w:fill="A8D08D" w:themeFill="accent6" w:themeFillTint="99"/>
          </w:tcPr>
          <w:p w14:paraId="23807A39" w14:textId="5E383D4A" w:rsidR="00417F4B" w:rsidRPr="00B52C18" w:rsidDel="007E6D4D" w:rsidRDefault="00417F4B" w:rsidP="00417F4B">
            <w:pPr>
              <w:pStyle w:val="Paragrafoelenco"/>
              <w:ind w:left="0"/>
              <w:rPr>
                <w:del w:id="1408" w:author="Giorgio Romeo" w:date="2020-12-27T22:45:00Z"/>
                <w:b/>
                <w:sz w:val="28"/>
                <w:szCs w:val="28"/>
              </w:rPr>
            </w:pPr>
            <w:del w:id="1409" w:author="Giorgio Romeo" w:date="2020-12-27T22:45:00Z">
              <w:r w:rsidRPr="00B52C18" w:rsidDel="007E6D4D">
                <w:rPr>
                  <w:b/>
                  <w:sz w:val="28"/>
                  <w:szCs w:val="28"/>
                </w:rPr>
                <w:delText>R26</w:delText>
              </w:r>
            </w:del>
          </w:p>
        </w:tc>
        <w:tc>
          <w:tcPr>
            <w:tcW w:w="4589" w:type="pct"/>
          </w:tcPr>
          <w:p w14:paraId="12DD955B" w14:textId="16B2E91D" w:rsidR="00417F4B" w:rsidRPr="009049C4" w:rsidDel="007E6D4D" w:rsidRDefault="00417F4B" w:rsidP="00417F4B">
            <w:pPr>
              <w:pStyle w:val="Paragrafoelenco"/>
              <w:tabs>
                <w:tab w:val="left" w:pos="7753"/>
              </w:tabs>
              <w:ind w:left="0"/>
              <w:rPr>
                <w:del w:id="1410" w:author="Giorgio Romeo" w:date="2020-12-27T22:45:00Z"/>
                <w:bCs/>
                <w:sz w:val="26"/>
              </w:rPr>
            </w:pPr>
            <w:del w:id="1411" w:author="Giorgio Romeo" w:date="2020-12-27T22:45:00Z">
              <w:r w:rsidRPr="009049C4" w:rsidDel="007E6D4D">
                <w:rPr>
                  <w:b/>
                  <w:sz w:val="26"/>
                </w:rPr>
                <w:delText xml:space="preserve">The system shall </w:delText>
              </w:r>
              <w:r w:rsidRPr="009049C4" w:rsidDel="007E6D4D">
                <w:rPr>
                  <w:sz w:val="26"/>
                </w:rPr>
                <w:delText xml:space="preserve">allow store managers to input </w:delText>
              </w:r>
              <w:r w:rsidDel="007E6D4D">
                <w:rPr>
                  <w:sz w:val="26"/>
                </w:rPr>
                <w:delText xml:space="preserve">the </w:delText>
              </w:r>
              <w:r w:rsidRPr="009049C4" w:rsidDel="007E6D4D">
                <w:rPr>
                  <w:sz w:val="26"/>
                </w:rPr>
                <w:delText>store</w:delText>
              </w:r>
              <w:r w:rsidDel="007E6D4D">
                <w:rPr>
                  <w:sz w:val="26"/>
                </w:rPr>
                <w:delText xml:space="preserve">’s </w:delText>
              </w:r>
              <w:r w:rsidRPr="009049C4" w:rsidDel="007E6D4D">
                <w:rPr>
                  <w:sz w:val="26"/>
                </w:rPr>
                <w:delText>location</w:delText>
              </w:r>
            </w:del>
          </w:p>
        </w:tc>
      </w:tr>
      <w:tr w:rsidR="00417F4B" w:rsidRPr="0031257B" w14:paraId="7AF3FA9A" w14:textId="77777777" w:rsidTr="00417F4B">
        <w:trPr>
          <w:trHeight w:val="117"/>
        </w:trPr>
        <w:tc>
          <w:tcPr>
            <w:tcW w:w="411" w:type="pct"/>
            <w:shd w:val="clear" w:color="auto" w:fill="A8D08D" w:themeFill="accent6" w:themeFillTint="99"/>
          </w:tcPr>
          <w:p w14:paraId="7048FF3B" w14:textId="45CACC0A" w:rsidR="00417F4B" w:rsidRPr="00B52C18" w:rsidRDefault="00417F4B" w:rsidP="00417F4B">
            <w:pPr>
              <w:pStyle w:val="Paragrafoelenco"/>
              <w:ind w:left="0"/>
              <w:rPr>
                <w:b/>
                <w:sz w:val="28"/>
                <w:szCs w:val="28"/>
              </w:rPr>
            </w:pPr>
            <w:del w:id="1412" w:author="Giorgio Romeo" w:date="2020-12-27T23:02:00Z">
              <w:r w:rsidRPr="00B52C18" w:rsidDel="001F00C3">
                <w:rPr>
                  <w:b/>
                  <w:sz w:val="28"/>
                  <w:szCs w:val="28"/>
                </w:rPr>
                <w:delText>R27</w:delText>
              </w:r>
            </w:del>
            <w:ins w:id="1413" w:author="Giorgio Romeo" w:date="2020-12-27T23:02:00Z">
              <w:r w:rsidR="001F00C3">
                <w:rPr>
                  <w:b/>
                  <w:sz w:val="28"/>
                  <w:szCs w:val="28"/>
                </w:rPr>
                <w:t>R26</w:t>
              </w:r>
            </w:ins>
          </w:p>
        </w:tc>
        <w:tc>
          <w:tcPr>
            <w:tcW w:w="4589" w:type="pct"/>
          </w:tcPr>
          <w:p w14:paraId="3B746282" w14:textId="4D59B06F" w:rsidR="00417F4B" w:rsidRPr="009049C4" w:rsidRDefault="00417F4B" w:rsidP="00417F4B">
            <w:pPr>
              <w:pStyle w:val="Paragrafoelenco"/>
              <w:tabs>
                <w:tab w:val="left" w:pos="7753"/>
              </w:tabs>
              <w:ind w:left="0"/>
              <w:rPr>
                <w:bCs/>
                <w:sz w:val="26"/>
              </w:rPr>
            </w:pPr>
            <w:r>
              <w:rPr>
                <w:b/>
                <w:sz w:val="26"/>
              </w:rPr>
              <w:t xml:space="preserve">The system shall </w:t>
            </w:r>
            <w:r w:rsidRPr="00AF56B6">
              <w:rPr>
                <w:sz w:val="26"/>
              </w:rPr>
              <w:t xml:space="preserve">allow store managers to input what </w:t>
            </w:r>
            <w:r w:rsidR="00034636">
              <w:rPr>
                <w:sz w:val="26"/>
              </w:rPr>
              <w:t>categories</w:t>
            </w:r>
            <w:r w:rsidRPr="00AF56B6">
              <w:rPr>
                <w:sz w:val="26"/>
              </w:rPr>
              <w:t xml:space="preserve"> of goods and what products are contained in the store</w:t>
            </w:r>
            <w:ins w:id="1414" w:author="Giorgio Romeo" w:date="2020-12-27T23:47:00Z">
              <w:r w:rsidR="00D767C4">
                <w:rPr>
                  <w:sz w:val="26"/>
                </w:rPr>
                <w:t xml:space="preserve"> and how they are assigned to the store’s departments</w:t>
              </w:r>
            </w:ins>
          </w:p>
        </w:tc>
      </w:tr>
      <w:tr w:rsidR="00417F4B" w:rsidRPr="0031257B" w:rsidDel="001F00C3" w14:paraId="22A16E3C" w14:textId="3DBA44E5" w:rsidTr="00417F4B">
        <w:trPr>
          <w:trHeight w:val="117"/>
          <w:del w:id="1415" w:author="Giorgio Romeo" w:date="2020-12-27T22:53:00Z"/>
        </w:trPr>
        <w:tc>
          <w:tcPr>
            <w:tcW w:w="411" w:type="pct"/>
            <w:shd w:val="clear" w:color="auto" w:fill="A8D08D" w:themeFill="accent6" w:themeFillTint="99"/>
          </w:tcPr>
          <w:p w14:paraId="7CE1DCEE" w14:textId="1C7858B1" w:rsidR="00417F4B" w:rsidRPr="00B52C18" w:rsidDel="001F00C3" w:rsidRDefault="00417F4B" w:rsidP="00417F4B">
            <w:pPr>
              <w:pStyle w:val="Paragrafoelenco"/>
              <w:ind w:left="0"/>
              <w:rPr>
                <w:del w:id="1416" w:author="Giorgio Romeo" w:date="2020-12-27T22:53:00Z"/>
                <w:b/>
                <w:sz w:val="28"/>
                <w:szCs w:val="28"/>
              </w:rPr>
            </w:pPr>
            <w:del w:id="1417" w:author="Giorgio Romeo" w:date="2020-12-27T22:53:00Z">
              <w:r w:rsidRPr="00B52C18" w:rsidDel="001F00C3">
                <w:rPr>
                  <w:b/>
                  <w:sz w:val="28"/>
                  <w:szCs w:val="28"/>
                </w:rPr>
                <w:delText>R28</w:delText>
              </w:r>
            </w:del>
          </w:p>
        </w:tc>
        <w:tc>
          <w:tcPr>
            <w:tcW w:w="4589" w:type="pct"/>
          </w:tcPr>
          <w:p w14:paraId="7FE58161" w14:textId="06C7E574" w:rsidR="00417F4B" w:rsidRPr="009049C4" w:rsidDel="001F00C3" w:rsidRDefault="00417F4B" w:rsidP="00417F4B">
            <w:pPr>
              <w:pStyle w:val="Paragrafoelenco"/>
              <w:tabs>
                <w:tab w:val="left" w:pos="7753"/>
              </w:tabs>
              <w:ind w:left="0"/>
              <w:rPr>
                <w:del w:id="1418" w:author="Giorgio Romeo" w:date="2020-12-27T22:53:00Z"/>
                <w:bCs/>
                <w:sz w:val="26"/>
              </w:rPr>
            </w:pPr>
            <w:del w:id="1419" w:author="Giorgio Romeo" w:date="2020-12-27T22:53:00Z">
              <w:r w:rsidRPr="009049C4" w:rsidDel="001F00C3">
                <w:rPr>
                  <w:b/>
                  <w:sz w:val="26"/>
                </w:rPr>
                <w:delText xml:space="preserve">The system shall </w:delText>
              </w:r>
              <w:r w:rsidRPr="009049C4" w:rsidDel="001F00C3">
                <w:rPr>
                  <w:sz w:val="26"/>
                </w:rPr>
                <w:delText>allow store managers to input the dimensions of the store</w:delText>
              </w:r>
            </w:del>
          </w:p>
        </w:tc>
      </w:tr>
    </w:tbl>
    <w:bookmarkEnd w:id="1403"/>
    <w:p w14:paraId="38501F5D" w14:textId="1C715FC7" w:rsidR="00417F4B" w:rsidRDefault="004A61D8" w:rsidP="00295A63">
      <w:pPr>
        <w:ind w:left="360"/>
        <w:rPr>
          <w:ins w:id="1420" w:author="Giorgio Romeo" w:date="2020-12-23T09:20:00Z"/>
          <w:rStyle w:val="Enfasidelicata"/>
          <w:color w:val="70AD47" w:themeColor="accent6"/>
          <w:sz w:val="32"/>
          <w:szCs w:val="32"/>
        </w:rPr>
      </w:pPr>
      <w:r>
        <w:rPr>
          <w:rStyle w:val="Enfasidelicata"/>
          <w:color w:val="auto"/>
          <w:sz w:val="32"/>
          <w:szCs w:val="32"/>
        </w:rPr>
        <w:t>B.1.2)</w:t>
      </w:r>
      <w:r w:rsidR="00417F4B">
        <w:rPr>
          <w:rStyle w:val="Enfasidelicata"/>
          <w:color w:val="70AD47" w:themeColor="accent6"/>
          <w:sz w:val="32"/>
          <w:szCs w:val="32"/>
        </w:rPr>
        <w:t xml:space="preserve"> </w:t>
      </w:r>
      <w:r w:rsidR="00417F4B" w:rsidRPr="003F5A77">
        <w:rPr>
          <w:rStyle w:val="Enfasidelicata"/>
          <w:color w:val="70AD47" w:themeColor="accent6"/>
          <w:sz w:val="32"/>
          <w:szCs w:val="32"/>
        </w:rPr>
        <w:t>Store Managers</w:t>
      </w:r>
      <w:r>
        <w:rPr>
          <w:rStyle w:val="Enfasidelicata"/>
          <w:color w:val="70AD47" w:themeColor="accent6"/>
          <w:sz w:val="32"/>
          <w:szCs w:val="32"/>
        </w:rPr>
        <w:t xml:space="preserve"> Requirements</w:t>
      </w:r>
      <w:r w:rsidR="00417F4B" w:rsidRPr="003F5A77">
        <w:rPr>
          <w:rStyle w:val="Enfasidelicata"/>
          <w:color w:val="70AD47" w:themeColor="accent6"/>
          <w:sz w:val="32"/>
          <w:szCs w:val="32"/>
        </w:rPr>
        <w:t>:</w:t>
      </w:r>
    </w:p>
    <w:p w14:paraId="44741069" w14:textId="77777777" w:rsidR="000A17F5" w:rsidRDefault="000A17F5" w:rsidP="00295A63">
      <w:pPr>
        <w:ind w:left="360"/>
        <w:rPr>
          <w:rStyle w:val="Enfasidelicata"/>
          <w:i w:val="0"/>
          <w:iCs w:val="0"/>
          <w:szCs w:val="24"/>
        </w:rPr>
      </w:pPr>
    </w:p>
    <w:p w14:paraId="1BC682CA" w14:textId="4F209D29" w:rsidR="00417F4B" w:rsidRDefault="00417F4B">
      <w:pPr>
        <w:spacing w:line="360" w:lineRule="auto"/>
        <w:jc w:val="both"/>
        <w:rPr>
          <w:rStyle w:val="Enfasidelicata"/>
          <w:i w:val="0"/>
          <w:iCs w:val="0"/>
          <w:szCs w:val="24"/>
        </w:rPr>
        <w:pPrChange w:id="1421" w:author="Giorgio Romeo" w:date="2020-12-23T10:15:00Z">
          <w:pPr>
            <w:spacing w:line="360" w:lineRule="auto"/>
          </w:pPr>
        </w:pPrChange>
      </w:pPr>
      <w:commentRangeStart w:id="1422"/>
      <w:r>
        <w:rPr>
          <w:rStyle w:val="Enfasidelicata"/>
          <w:i w:val="0"/>
          <w:iCs w:val="0"/>
          <w:szCs w:val="24"/>
        </w:rPr>
        <w:t>The most important functional requirements for store managers are allowing them to register their stores and input their location and further details as to allow users to see the store on the map and to allow the system to provide its functionalities towards users</w:t>
      </w:r>
      <w:commentRangeEnd w:id="1422"/>
      <w:r>
        <w:rPr>
          <w:rStyle w:val="Rimandocommento"/>
        </w:rPr>
        <w:commentReference w:id="1422"/>
      </w:r>
      <w:r>
        <w:rPr>
          <w:rStyle w:val="Enfasidelicata"/>
          <w:i w:val="0"/>
          <w:iCs w:val="0"/>
          <w:szCs w:val="24"/>
        </w:rPr>
        <w:t>.</w:t>
      </w:r>
    </w:p>
    <w:p w14:paraId="54F1480F" w14:textId="4BC8DA78" w:rsidR="003765A5" w:rsidRDefault="003765A5" w:rsidP="00417F4B">
      <w:pPr>
        <w:spacing w:line="360" w:lineRule="auto"/>
        <w:rPr>
          <w:rStyle w:val="Enfasidelicata"/>
          <w:i w:val="0"/>
          <w:iCs w:val="0"/>
          <w:szCs w:val="24"/>
        </w:rPr>
      </w:pPr>
    </w:p>
    <w:p w14:paraId="737217D7" w14:textId="77777777" w:rsidR="003765A5" w:rsidRPr="003F5A77" w:rsidRDefault="003765A5" w:rsidP="00417F4B">
      <w:pPr>
        <w:spacing w:line="360" w:lineRule="auto"/>
        <w:rPr>
          <w:rStyle w:val="Enfasidelicata"/>
          <w:i w:val="0"/>
          <w:iCs w:val="0"/>
          <w:szCs w:val="24"/>
        </w:rPr>
      </w:pPr>
    </w:p>
    <w:p w14:paraId="69DA7C6C" w14:textId="4F0B6741" w:rsidR="00417F4B" w:rsidRPr="004A61D8" w:rsidRDefault="004A61D8" w:rsidP="00A8618B">
      <w:pPr>
        <w:spacing w:line="360" w:lineRule="auto"/>
        <w:ind w:left="720"/>
        <w:rPr>
          <w:rStyle w:val="Enfasidelicata"/>
          <w:sz w:val="32"/>
          <w:szCs w:val="32"/>
        </w:rPr>
      </w:pPr>
      <w:r w:rsidRPr="004A61D8">
        <w:rPr>
          <w:rStyle w:val="Enfasidelicata"/>
          <w:sz w:val="32"/>
          <w:szCs w:val="32"/>
        </w:rPr>
        <w:t xml:space="preserve">B.1.3) </w:t>
      </w:r>
      <w:r w:rsidR="00417F4B" w:rsidRPr="004A61D8">
        <w:rPr>
          <w:rStyle w:val="Enfasidelicata"/>
          <w:sz w:val="32"/>
          <w:szCs w:val="32"/>
        </w:rPr>
        <w:t>Functional Requirement and Goal Mapping</w:t>
      </w:r>
    </w:p>
    <w:p w14:paraId="7DE41BF7" w14:textId="77777777" w:rsidR="00417F4B" w:rsidRDefault="00417F4B" w:rsidP="00417F4B">
      <w:pPr>
        <w:pStyle w:val="Paragrafoelenco"/>
        <w:spacing w:line="360" w:lineRule="auto"/>
        <w:ind w:left="0"/>
        <w:rPr>
          <w:rStyle w:val="Enfasidelicata"/>
          <w:i w:val="0"/>
          <w:iCs w:val="0"/>
          <w:szCs w:val="24"/>
        </w:rPr>
      </w:pPr>
    </w:p>
    <w:tbl>
      <w:tblPr>
        <w:tblStyle w:val="Grigliatabella"/>
        <w:tblW w:w="4995" w:type="pct"/>
        <w:tblLook w:val="04A0" w:firstRow="1" w:lastRow="0" w:firstColumn="1" w:lastColumn="0" w:noHBand="0" w:noVBand="1"/>
      </w:tblPr>
      <w:tblGrid>
        <w:gridCol w:w="1256"/>
        <w:gridCol w:w="8696"/>
      </w:tblGrid>
      <w:tr w:rsidR="00417F4B" w14:paraId="6E340F5D" w14:textId="77777777" w:rsidTr="00EE2C0E">
        <w:tc>
          <w:tcPr>
            <w:tcW w:w="631" w:type="pct"/>
            <w:shd w:val="clear" w:color="auto" w:fill="B4C6E7" w:themeFill="accent1" w:themeFillTint="66"/>
          </w:tcPr>
          <w:p w14:paraId="3311BFA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G1</w:t>
            </w:r>
          </w:p>
        </w:tc>
        <w:tc>
          <w:tcPr>
            <w:tcW w:w="4369" w:type="pct"/>
          </w:tcPr>
          <w:p w14:paraId="4AF32DE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track how many people are inside the store at any point in time,</w:t>
            </w:r>
            <w:r w:rsidRPr="003F5A77">
              <w:rPr>
                <w:rStyle w:val="Enfasidelicata"/>
                <w:sz w:val="26"/>
              </w:rPr>
              <w:t xml:space="preserve"> </w:t>
            </w:r>
            <w:r w:rsidRPr="003F5A77">
              <w:rPr>
                <w:rStyle w:val="Enfasidelicata"/>
                <w:i w:val="0"/>
                <w:iCs w:val="0"/>
                <w:sz w:val="26"/>
              </w:rPr>
              <w:t>within one week</w:t>
            </w:r>
          </w:p>
        </w:tc>
      </w:tr>
      <w:tr w:rsidR="00417F4B" w14:paraId="27D123EC" w14:textId="77777777" w:rsidTr="00A8618B">
        <w:tc>
          <w:tcPr>
            <w:tcW w:w="631" w:type="pct"/>
            <w:shd w:val="clear" w:color="auto" w:fill="F7CAAC" w:themeFill="accent2" w:themeFillTint="66"/>
          </w:tcPr>
          <w:p w14:paraId="5E3E61F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1A40177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03CE93E9" w14:textId="77777777" w:rsidTr="00EE2C0E">
        <w:tc>
          <w:tcPr>
            <w:tcW w:w="631" w:type="pct"/>
            <w:shd w:val="clear" w:color="auto" w:fill="FF7C80"/>
          </w:tcPr>
          <w:p w14:paraId="1D5BD999" w14:textId="77777777" w:rsidR="00417F4B" w:rsidRPr="003F5A77" w:rsidRDefault="00417F4B" w:rsidP="00EE2C0E">
            <w:pPr>
              <w:pStyle w:val="Paragrafoelenco"/>
              <w:spacing w:line="360" w:lineRule="auto"/>
              <w:ind w:left="0"/>
              <w:rPr>
                <w:rStyle w:val="Enfasidelicata"/>
                <w:i w:val="0"/>
                <w:iCs w:val="0"/>
                <w:sz w:val="26"/>
              </w:rPr>
            </w:pPr>
            <w:r>
              <w:rPr>
                <w:sz w:val="26"/>
              </w:rPr>
              <w:t>R13.1</w:t>
            </w:r>
          </w:p>
        </w:tc>
        <w:tc>
          <w:tcPr>
            <w:tcW w:w="4369" w:type="pct"/>
          </w:tcPr>
          <w:p w14:paraId="67B77349"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23"/>
            <w:commentRangeEnd w:id="1423"/>
            <w:r w:rsidRPr="003F5A77">
              <w:rPr>
                <w:rStyle w:val="Rimandocommento"/>
                <w:b/>
                <w:sz w:val="26"/>
                <w:szCs w:val="26"/>
              </w:rPr>
              <w:commentReference w:id="1423"/>
            </w:r>
            <w:r w:rsidRPr="003F5A77">
              <w:rPr>
                <w:sz w:val="26"/>
              </w:rPr>
              <w:t xml:space="preserve"> allow the user to scan its QR code in entrance through the turnstiles</w:t>
            </w:r>
            <w:commentRangeStart w:id="1424"/>
            <w:commentRangeEnd w:id="1424"/>
            <w:r w:rsidRPr="003F5A77">
              <w:rPr>
                <w:rStyle w:val="Rimandocommento"/>
                <w:sz w:val="26"/>
                <w:szCs w:val="26"/>
              </w:rPr>
              <w:commentReference w:id="1424"/>
            </w:r>
          </w:p>
        </w:tc>
      </w:tr>
      <w:tr w:rsidR="00417F4B" w14:paraId="59BC994A" w14:textId="77777777" w:rsidTr="00EE2C0E">
        <w:tc>
          <w:tcPr>
            <w:tcW w:w="631" w:type="pct"/>
            <w:shd w:val="clear" w:color="auto" w:fill="FF7C80"/>
          </w:tcPr>
          <w:p w14:paraId="270D03B3" w14:textId="77777777" w:rsidR="00417F4B" w:rsidRPr="003F5A77" w:rsidRDefault="00417F4B" w:rsidP="00EE2C0E">
            <w:pPr>
              <w:pStyle w:val="Paragrafoelenco"/>
              <w:spacing w:line="360" w:lineRule="auto"/>
              <w:ind w:left="0"/>
              <w:rPr>
                <w:sz w:val="26"/>
              </w:rPr>
            </w:pPr>
            <w:r>
              <w:rPr>
                <w:sz w:val="26"/>
              </w:rPr>
              <w:t>R14</w:t>
            </w:r>
          </w:p>
        </w:tc>
        <w:tc>
          <w:tcPr>
            <w:tcW w:w="4369" w:type="pct"/>
          </w:tcPr>
          <w:p w14:paraId="3953AA64"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25"/>
            <w:commentRangeEnd w:id="1425"/>
            <w:r w:rsidRPr="003F5A77">
              <w:rPr>
                <w:rStyle w:val="Rimandocommento"/>
                <w:b/>
                <w:sz w:val="26"/>
                <w:szCs w:val="26"/>
              </w:rPr>
              <w:commentReference w:id="1425"/>
            </w:r>
            <w:r w:rsidRPr="003F5A77">
              <w:rPr>
                <w:sz w:val="26"/>
              </w:rPr>
              <w:t xml:space="preserve"> allow the user to scan its QR code in exit through the turnstiles or cash register</w:t>
            </w:r>
          </w:p>
        </w:tc>
      </w:tr>
      <w:tr w:rsidR="00417F4B" w14:paraId="0EA77F7C" w14:textId="77777777" w:rsidTr="00EE2C0E">
        <w:tc>
          <w:tcPr>
            <w:tcW w:w="631" w:type="pct"/>
            <w:shd w:val="clear" w:color="auto" w:fill="FF7C80"/>
          </w:tcPr>
          <w:p w14:paraId="3351995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15.1</w:t>
            </w:r>
          </w:p>
        </w:tc>
        <w:tc>
          <w:tcPr>
            <w:tcW w:w="4369" w:type="pct"/>
          </w:tcPr>
          <w:p w14:paraId="5C74F9FE"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26"/>
            <w:commentRangeEnd w:id="1426"/>
            <w:r w:rsidRPr="003F5A77">
              <w:rPr>
                <w:rStyle w:val="Rimandocommento"/>
                <w:sz w:val="26"/>
                <w:szCs w:val="26"/>
              </w:rPr>
              <w:commentReference w:id="1426"/>
            </w:r>
          </w:p>
        </w:tc>
      </w:tr>
      <w:tr w:rsidR="00417F4B" w14:paraId="336F16C3" w14:textId="77777777" w:rsidTr="00EE2C0E">
        <w:tc>
          <w:tcPr>
            <w:tcW w:w="631" w:type="pct"/>
            <w:shd w:val="clear" w:color="auto" w:fill="FF7C80"/>
          </w:tcPr>
          <w:p w14:paraId="4AD275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R15.2</w:t>
            </w:r>
          </w:p>
        </w:tc>
        <w:tc>
          <w:tcPr>
            <w:tcW w:w="4369" w:type="pct"/>
          </w:tcPr>
          <w:p w14:paraId="06EC546A"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508824CD" w14:textId="77777777" w:rsidTr="00EE2C0E">
        <w:tc>
          <w:tcPr>
            <w:tcW w:w="631" w:type="pct"/>
            <w:shd w:val="clear" w:color="auto" w:fill="FF7C80"/>
          </w:tcPr>
          <w:p w14:paraId="47C90FC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R15.3</w:t>
            </w:r>
          </w:p>
        </w:tc>
        <w:tc>
          <w:tcPr>
            <w:tcW w:w="4369" w:type="pct"/>
          </w:tcPr>
          <w:p w14:paraId="076F3670"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27"/>
            <w:r w:rsidRPr="003F5A77">
              <w:rPr>
                <w:sz w:val="26"/>
              </w:rPr>
              <w:t>occurred</w:t>
            </w:r>
            <w:commentRangeEnd w:id="1427"/>
            <w:r w:rsidRPr="003F5A77">
              <w:rPr>
                <w:rStyle w:val="Rimandocommento"/>
                <w:sz w:val="26"/>
                <w:szCs w:val="26"/>
              </w:rPr>
              <w:commentReference w:id="1427"/>
            </w:r>
          </w:p>
        </w:tc>
      </w:tr>
      <w:tr w:rsidR="00417F4B" w14:paraId="1A390B37" w14:textId="77777777" w:rsidTr="00EE2C0E">
        <w:tc>
          <w:tcPr>
            <w:tcW w:w="631" w:type="pct"/>
            <w:shd w:val="clear" w:color="auto" w:fill="A8D08D" w:themeFill="accent6" w:themeFillTint="99"/>
          </w:tcPr>
          <w:p w14:paraId="11F8BC92"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i w:val="0"/>
                <w:iCs w:val="0"/>
                <w:sz w:val="26"/>
              </w:rPr>
              <w:t>R</w:t>
            </w:r>
            <w:r w:rsidRPr="003F5A77">
              <w:rPr>
                <w:rStyle w:val="Enfasidelicata"/>
                <w:sz w:val="26"/>
              </w:rPr>
              <w:t>21</w:t>
            </w:r>
          </w:p>
        </w:tc>
        <w:tc>
          <w:tcPr>
            <w:tcW w:w="4369" w:type="pct"/>
          </w:tcPr>
          <w:p w14:paraId="0E66D65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14:paraId="73B44C47" w14:textId="77777777" w:rsidTr="00EE2C0E">
        <w:tc>
          <w:tcPr>
            <w:tcW w:w="631" w:type="pct"/>
            <w:shd w:val="clear" w:color="auto" w:fill="A8D08D" w:themeFill="accent6" w:themeFillTint="99"/>
          </w:tcPr>
          <w:p w14:paraId="1970076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22</w:t>
            </w:r>
          </w:p>
        </w:tc>
        <w:tc>
          <w:tcPr>
            <w:tcW w:w="4369" w:type="pct"/>
          </w:tcPr>
          <w:p w14:paraId="79D8229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store the number of</w:t>
            </w:r>
            <w:r>
              <w:rPr>
                <w:rStyle w:val="Enfasidelicata"/>
                <w:i w:val="0"/>
                <w:iCs w:val="0"/>
                <w:sz w:val="26"/>
              </w:rPr>
              <w:t xml:space="preserve"> </w:t>
            </w:r>
            <w:r w:rsidRPr="003F5A77">
              <w:rPr>
                <w:rStyle w:val="Enfasidelicata"/>
                <w:i w:val="0"/>
                <w:iCs w:val="0"/>
                <w:sz w:val="26"/>
              </w:rPr>
              <w:t xml:space="preserve">daily entrances and exits for each market  </w:t>
            </w:r>
          </w:p>
        </w:tc>
      </w:tr>
      <w:tr w:rsidR="00417F4B" w14:paraId="3B9EC074" w14:textId="77777777" w:rsidTr="00EE2C0E">
        <w:tc>
          <w:tcPr>
            <w:tcW w:w="631" w:type="pct"/>
            <w:shd w:val="clear" w:color="auto" w:fill="A8D08D" w:themeFill="accent6" w:themeFillTint="99"/>
          </w:tcPr>
          <w:p w14:paraId="66DF340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24</w:t>
            </w:r>
          </w:p>
        </w:tc>
        <w:tc>
          <w:tcPr>
            <w:tcW w:w="4369" w:type="pct"/>
          </w:tcPr>
          <w:p w14:paraId="1BDB0014" w14:textId="0CD9CE3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w:t>
            </w:r>
            <w:r w:rsidRPr="0031699F">
              <w:rPr>
                <w:rStyle w:val="Enfasidelicata"/>
                <w:i w:val="0"/>
                <w:iCs w:val="0"/>
                <w:sz w:val="26"/>
              </w:rPr>
              <w:t xml:space="preserve">ow store managers to see how many customers have entered the store </w:t>
            </w:r>
            <w:del w:id="1428" w:author="Cristian Sbrolli" w:date="2020-12-20T11:45:00Z">
              <w:r w:rsidRPr="0031699F" w:rsidDel="0031699F">
                <w:rPr>
                  <w:rStyle w:val="Enfasidelicata"/>
                  <w:i w:val="0"/>
                  <w:iCs w:val="0"/>
                  <w:sz w:val="26"/>
                </w:rPr>
                <w:delText>for the past 7 days</w:delText>
              </w:r>
            </w:del>
            <w:ins w:id="1429" w:author="Cristian Sbrolli" w:date="2020-12-20T11:45:00Z">
              <w:r w:rsidR="0031699F" w:rsidRPr="0031699F">
                <w:rPr>
                  <w:rStyle w:val="Enfasidelicata"/>
                  <w:i w:val="0"/>
                  <w:iCs w:val="0"/>
                  <w:sz w:val="26"/>
                </w:rPr>
                <w:t>i</w:t>
              </w:r>
              <w:r w:rsidR="0031699F" w:rsidRPr="0031699F">
                <w:rPr>
                  <w:rStyle w:val="Enfasidelicata"/>
                  <w:i w:val="0"/>
                  <w:iCs w:val="0"/>
                  <w:sz w:val="26"/>
                  <w:rPrChange w:id="1430" w:author="Cristian Sbrolli" w:date="2020-12-20T11:46:00Z">
                    <w:rPr>
                      <w:rStyle w:val="Enfasidelicata"/>
                      <w:sz w:val="26"/>
                    </w:rPr>
                  </w:rPrChange>
                </w:rPr>
                <w:t>n</w:t>
              </w:r>
              <w:r w:rsidR="0031699F" w:rsidRPr="0031699F">
                <w:rPr>
                  <w:rStyle w:val="Enfasidelicata"/>
                  <w:sz w:val="26"/>
                </w:rPr>
                <w:t xml:space="preserve"> </w:t>
              </w:r>
              <w:r w:rsidR="0031699F" w:rsidRPr="0031699F">
                <w:rPr>
                  <w:rStyle w:val="Enfasidelicata"/>
                  <w:i w:val="0"/>
                  <w:iCs w:val="0"/>
                  <w:sz w:val="26"/>
                  <w:rPrChange w:id="1431" w:author="Cristian Sbrolli" w:date="2020-12-20T11:46:00Z">
                    <w:rPr>
                      <w:rStyle w:val="Enfasidelicata"/>
                      <w:sz w:val="26"/>
                    </w:rPr>
                  </w:rPrChange>
                </w:rPr>
                <w:t>any day.</w:t>
              </w:r>
            </w:ins>
          </w:p>
        </w:tc>
      </w:tr>
    </w:tbl>
    <w:p w14:paraId="5449FD07" w14:textId="77777777" w:rsidR="00417F4B" w:rsidRDefault="00417F4B" w:rsidP="00417F4B"/>
    <w:p w14:paraId="357CDC0C" w14:textId="1A17743C" w:rsidR="00417F4B" w:rsidRDefault="00417F4B">
      <w:pPr>
        <w:jc w:val="both"/>
        <w:pPrChange w:id="1432" w:author="Giorgio Romeo" w:date="2020-12-23T10:15:00Z">
          <w:pPr/>
        </w:pPrChange>
      </w:pPr>
      <w:r>
        <w:t>Supposing that for each ticket only one person will physically enter the store (</w:t>
      </w:r>
      <w:r w:rsidRPr="0058414F">
        <w:rPr>
          <w:b/>
          <w:bCs/>
          <w:rPrChange w:id="1433" w:author="Giorgio Romeo" w:date="2020-12-23T09:35:00Z">
            <w:rPr/>
          </w:rPrChange>
        </w:rPr>
        <w:t>A5</w:t>
      </w:r>
      <w:r>
        <w:t xml:space="preserve">), the system shall allow the person to enter inside the store through the requirements </w:t>
      </w:r>
      <w:r w:rsidRPr="0058414F">
        <w:rPr>
          <w:b/>
          <w:bCs/>
          <w:rPrChange w:id="1434" w:author="Giorgio Romeo" w:date="2020-12-23T09:35:00Z">
            <w:rPr/>
          </w:rPrChange>
        </w:rPr>
        <w:t>(R13.1</w:t>
      </w:r>
      <w:r>
        <w:t xml:space="preserve"> - </w:t>
      </w:r>
      <w:r w:rsidRPr="0058414F">
        <w:rPr>
          <w:b/>
          <w:bCs/>
          <w:rPrChange w:id="1435" w:author="Giorgio Romeo" w:date="2020-12-23T09:35:00Z">
            <w:rPr/>
          </w:rPrChange>
        </w:rPr>
        <w:t>R15.3</w:t>
      </w:r>
      <w:r>
        <w:t>), count these entrances (and successive exit) through the requirement (</w:t>
      </w:r>
      <w:r w:rsidRPr="0058414F">
        <w:rPr>
          <w:b/>
          <w:bCs/>
          <w:rPrChange w:id="1436" w:author="Giorgio Romeo" w:date="2020-12-23T09:36:00Z">
            <w:rPr/>
          </w:rPrChange>
        </w:rPr>
        <w:t>R21</w:t>
      </w:r>
      <w:r>
        <w:t>), store the sum of all entrances and exits per day and display them to the store manager having fulfilled goal (</w:t>
      </w:r>
      <w:r w:rsidRPr="0058414F">
        <w:rPr>
          <w:b/>
          <w:bCs/>
          <w:rPrChange w:id="1437" w:author="Giorgio Romeo" w:date="2020-12-23T09:36:00Z">
            <w:rPr/>
          </w:rPrChange>
        </w:rPr>
        <w:t>G1</w:t>
      </w:r>
      <w:r>
        <w:t>).</w:t>
      </w:r>
    </w:p>
    <w:p w14:paraId="10D2D26E" w14:textId="02DF7505" w:rsidR="00243BFD" w:rsidRDefault="00243BFD" w:rsidP="00417F4B"/>
    <w:p w14:paraId="5198F6FD" w14:textId="74482E43" w:rsidR="00243BFD" w:rsidRDefault="00243BFD" w:rsidP="00417F4B"/>
    <w:p w14:paraId="1023B5D5" w14:textId="450358A9" w:rsidR="00243BFD" w:rsidRDefault="00243BFD" w:rsidP="00417F4B"/>
    <w:p w14:paraId="2C6D32A6" w14:textId="743CC951" w:rsidR="00243BFD" w:rsidRDefault="00243BFD" w:rsidP="00417F4B"/>
    <w:p w14:paraId="5B041F69" w14:textId="4835EA11" w:rsidR="00243BFD" w:rsidRDefault="00243BFD" w:rsidP="00417F4B"/>
    <w:p w14:paraId="57616FBB" w14:textId="77777777" w:rsidR="00243BFD" w:rsidRDefault="00243BFD" w:rsidP="00417F4B"/>
    <w:tbl>
      <w:tblPr>
        <w:tblStyle w:val="Grigliatabella"/>
        <w:tblW w:w="4995" w:type="pct"/>
        <w:tblLook w:val="04A0" w:firstRow="1" w:lastRow="0" w:firstColumn="1" w:lastColumn="0" w:noHBand="0" w:noVBand="1"/>
      </w:tblPr>
      <w:tblGrid>
        <w:gridCol w:w="1256"/>
        <w:gridCol w:w="8696"/>
      </w:tblGrid>
      <w:tr w:rsidR="00417F4B" w14:paraId="16C8CAC9" w14:textId="77777777" w:rsidTr="00EE2C0E">
        <w:tc>
          <w:tcPr>
            <w:tcW w:w="631" w:type="pct"/>
            <w:shd w:val="clear" w:color="auto" w:fill="B4C6E7" w:themeFill="accent1" w:themeFillTint="66"/>
          </w:tcPr>
          <w:p w14:paraId="12127E6C"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G2</w:t>
            </w:r>
          </w:p>
        </w:tc>
        <w:tc>
          <w:tcPr>
            <w:tcW w:w="4369" w:type="pct"/>
          </w:tcPr>
          <w:p w14:paraId="6A88A25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regulate the influx of people that can enter inside the store.</w:t>
            </w:r>
          </w:p>
        </w:tc>
      </w:tr>
      <w:tr w:rsidR="00417F4B" w14:paraId="641FC2EB" w14:textId="77777777" w:rsidTr="00EE2C0E">
        <w:tc>
          <w:tcPr>
            <w:tcW w:w="631" w:type="pct"/>
            <w:shd w:val="clear" w:color="auto" w:fill="F7CAAC" w:themeFill="accent2" w:themeFillTint="66"/>
          </w:tcPr>
          <w:p w14:paraId="30183911" w14:textId="77777777" w:rsidR="00417F4B" w:rsidRPr="006B1264" w:rsidRDefault="00417F4B" w:rsidP="00EE2C0E">
            <w:pPr>
              <w:pStyle w:val="Paragrafoelenco"/>
              <w:tabs>
                <w:tab w:val="left" w:pos="657"/>
              </w:tabs>
              <w:spacing w:line="360" w:lineRule="auto"/>
              <w:ind w:left="0"/>
              <w:rPr>
                <w:rStyle w:val="Enfasidelicata"/>
                <w:i w:val="0"/>
                <w:iCs w:val="0"/>
                <w:szCs w:val="24"/>
              </w:rPr>
            </w:pPr>
            <w:r>
              <w:rPr>
                <w:rStyle w:val="Enfasidelicata"/>
                <w:i w:val="0"/>
                <w:iCs w:val="0"/>
                <w:szCs w:val="24"/>
              </w:rPr>
              <w:t>A5</w:t>
            </w:r>
          </w:p>
        </w:tc>
        <w:tc>
          <w:tcPr>
            <w:tcW w:w="4369" w:type="pct"/>
          </w:tcPr>
          <w:p w14:paraId="2C5215E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5801C3DF" w14:textId="77777777" w:rsidTr="00EE2C0E">
        <w:tc>
          <w:tcPr>
            <w:tcW w:w="631" w:type="pct"/>
            <w:shd w:val="clear" w:color="auto" w:fill="FF7C80"/>
          </w:tcPr>
          <w:p w14:paraId="31859673" w14:textId="77777777" w:rsidR="00417F4B" w:rsidRPr="003F5A77" w:rsidRDefault="00417F4B" w:rsidP="00EE2C0E">
            <w:pPr>
              <w:pStyle w:val="Paragrafoelenco"/>
              <w:spacing w:line="360" w:lineRule="auto"/>
              <w:ind w:left="0"/>
              <w:rPr>
                <w:sz w:val="26"/>
              </w:rPr>
            </w:pPr>
            <w:r>
              <w:rPr>
                <w:rStyle w:val="Enfasidelicata"/>
                <w:i w:val="0"/>
                <w:iCs w:val="0"/>
                <w:sz w:val="26"/>
              </w:rPr>
              <w:t>R13.1</w:t>
            </w:r>
          </w:p>
        </w:tc>
        <w:tc>
          <w:tcPr>
            <w:tcW w:w="4369" w:type="pct"/>
          </w:tcPr>
          <w:p w14:paraId="6CE994E3"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71F1BDA" w14:textId="77777777" w:rsidTr="00EE2C0E">
        <w:tc>
          <w:tcPr>
            <w:tcW w:w="631" w:type="pct"/>
            <w:shd w:val="clear" w:color="auto" w:fill="FF7C80"/>
          </w:tcPr>
          <w:p w14:paraId="56C42225" w14:textId="77777777" w:rsidR="00417F4B" w:rsidRPr="0066394C" w:rsidRDefault="00417F4B" w:rsidP="00EE2C0E">
            <w:pPr>
              <w:pStyle w:val="Paragrafoelenco"/>
              <w:spacing w:line="360" w:lineRule="auto"/>
              <w:ind w:left="0"/>
              <w:rPr>
                <w:rStyle w:val="Enfasidelicata"/>
                <w:i w:val="0"/>
                <w:iCs w:val="0"/>
                <w:sz w:val="26"/>
              </w:rPr>
            </w:pPr>
            <w:r>
              <w:rPr>
                <w:sz w:val="26"/>
              </w:rPr>
              <w:t>R14</w:t>
            </w:r>
          </w:p>
        </w:tc>
        <w:tc>
          <w:tcPr>
            <w:tcW w:w="4369" w:type="pct"/>
          </w:tcPr>
          <w:p w14:paraId="3D5EC101"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commentRangeStart w:id="1438"/>
            <w:commentRangeEnd w:id="1438"/>
            <w:r w:rsidRPr="003F5A77">
              <w:rPr>
                <w:rStyle w:val="Rimandocommento"/>
                <w:b/>
                <w:sz w:val="26"/>
                <w:szCs w:val="26"/>
              </w:rPr>
              <w:commentReference w:id="1438"/>
            </w:r>
            <w:r w:rsidRPr="003F5A77">
              <w:rPr>
                <w:sz w:val="26"/>
              </w:rPr>
              <w:t xml:space="preserve"> allow the user to scan its QR code in exit through the turnstiles or cash register</w:t>
            </w:r>
          </w:p>
        </w:tc>
      </w:tr>
      <w:tr w:rsidR="00417F4B" w14:paraId="3F17CA0B" w14:textId="77777777" w:rsidTr="00EE2C0E">
        <w:tc>
          <w:tcPr>
            <w:tcW w:w="631" w:type="pct"/>
            <w:shd w:val="clear" w:color="auto" w:fill="FF7C80"/>
          </w:tcPr>
          <w:p w14:paraId="7F7C67E3" w14:textId="77777777" w:rsidR="00417F4B" w:rsidRDefault="00417F4B" w:rsidP="00EE2C0E">
            <w:pPr>
              <w:pStyle w:val="Paragrafoelenco"/>
              <w:spacing w:line="360" w:lineRule="auto"/>
              <w:ind w:left="0"/>
              <w:rPr>
                <w:sz w:val="26"/>
              </w:rPr>
            </w:pPr>
            <w:r>
              <w:rPr>
                <w:sz w:val="26"/>
              </w:rPr>
              <w:t>R14</w:t>
            </w:r>
          </w:p>
        </w:tc>
        <w:tc>
          <w:tcPr>
            <w:tcW w:w="4369" w:type="pct"/>
          </w:tcPr>
          <w:p w14:paraId="62AA6CAB" w14:textId="77777777" w:rsidR="00417F4B" w:rsidRPr="003F5A77" w:rsidRDefault="00417F4B" w:rsidP="00EE2C0E">
            <w:pPr>
              <w:pStyle w:val="Paragrafoelenco"/>
              <w:spacing w:line="360" w:lineRule="auto"/>
              <w:ind w:left="0"/>
              <w:rPr>
                <w:b/>
                <w:sz w:val="26"/>
              </w:rPr>
            </w:pPr>
            <w:r>
              <w:rPr>
                <w:b/>
                <w:sz w:val="26"/>
              </w:rPr>
              <w:t xml:space="preserve">The system shall </w:t>
            </w:r>
            <w:r w:rsidRPr="003F5A77">
              <w:rPr>
                <w:sz w:val="26"/>
              </w:rPr>
              <w:t>give out</w:t>
            </w:r>
            <w:r>
              <w:rPr>
                <w:b/>
                <w:sz w:val="26"/>
              </w:rPr>
              <w:t xml:space="preserve"> </w:t>
            </w:r>
            <w:r w:rsidRPr="003F5A77">
              <w:rPr>
                <w:sz w:val="26"/>
              </w:rPr>
              <w:t>tickets and v</w:t>
            </w:r>
            <w:r>
              <w:rPr>
                <w:bCs/>
                <w:sz w:val="26"/>
              </w:rPr>
              <w:t>isits per timeslot, to each store at most equal to the difference of the maximum number of people allowed inside the store and people currently inside the store</w:t>
            </w:r>
          </w:p>
        </w:tc>
      </w:tr>
      <w:tr w:rsidR="00417F4B" w14:paraId="0D71EFC0" w14:textId="77777777" w:rsidTr="00EE2C0E">
        <w:tc>
          <w:tcPr>
            <w:tcW w:w="631" w:type="pct"/>
            <w:shd w:val="clear" w:color="auto" w:fill="FF7C80"/>
          </w:tcPr>
          <w:p w14:paraId="0EAECD62"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R15.1</w:t>
            </w:r>
          </w:p>
        </w:tc>
        <w:tc>
          <w:tcPr>
            <w:tcW w:w="4369" w:type="pct"/>
          </w:tcPr>
          <w:p w14:paraId="6309E3B8"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39"/>
            <w:commentRangeEnd w:id="1439"/>
            <w:r w:rsidRPr="003F5A77">
              <w:rPr>
                <w:rStyle w:val="Rimandocommento"/>
                <w:sz w:val="26"/>
                <w:szCs w:val="26"/>
              </w:rPr>
              <w:commentReference w:id="1439"/>
            </w:r>
          </w:p>
        </w:tc>
      </w:tr>
      <w:tr w:rsidR="00417F4B" w14:paraId="0382D6AB" w14:textId="77777777" w:rsidTr="00EE2C0E">
        <w:tc>
          <w:tcPr>
            <w:tcW w:w="631" w:type="pct"/>
            <w:shd w:val="clear" w:color="auto" w:fill="FF7C80"/>
          </w:tcPr>
          <w:p w14:paraId="67074D6C"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R15.2</w:t>
            </w:r>
          </w:p>
        </w:tc>
        <w:tc>
          <w:tcPr>
            <w:tcW w:w="4369" w:type="pct"/>
          </w:tcPr>
          <w:p w14:paraId="1E321CA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2AE84D34" w14:textId="77777777" w:rsidTr="00EE2C0E">
        <w:tc>
          <w:tcPr>
            <w:tcW w:w="631" w:type="pct"/>
            <w:shd w:val="clear" w:color="auto" w:fill="FF7C80"/>
          </w:tcPr>
          <w:p w14:paraId="4D720BFA"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R15.3</w:t>
            </w:r>
          </w:p>
        </w:tc>
        <w:tc>
          <w:tcPr>
            <w:tcW w:w="4369" w:type="pct"/>
          </w:tcPr>
          <w:p w14:paraId="2B4255F4"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40"/>
            <w:r w:rsidRPr="003F5A77">
              <w:rPr>
                <w:sz w:val="26"/>
              </w:rPr>
              <w:t>occurred</w:t>
            </w:r>
            <w:commentRangeEnd w:id="1440"/>
            <w:r w:rsidRPr="003F5A77">
              <w:rPr>
                <w:rStyle w:val="Rimandocommento"/>
                <w:sz w:val="26"/>
                <w:szCs w:val="26"/>
              </w:rPr>
              <w:commentReference w:id="1440"/>
            </w:r>
          </w:p>
        </w:tc>
      </w:tr>
      <w:tr w:rsidR="00417F4B" w14:paraId="6DEB01AA" w14:textId="77777777" w:rsidTr="00EE2C0E">
        <w:tc>
          <w:tcPr>
            <w:tcW w:w="631" w:type="pct"/>
            <w:shd w:val="clear" w:color="auto" w:fill="FF7C80"/>
          </w:tcPr>
          <w:p w14:paraId="2CE69C62"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R19</w:t>
            </w:r>
          </w:p>
        </w:tc>
        <w:tc>
          <w:tcPr>
            <w:tcW w:w="4369" w:type="pct"/>
          </w:tcPr>
          <w:p w14:paraId="260A22EF" w14:textId="77777777" w:rsidR="00417F4B" w:rsidRDefault="00417F4B" w:rsidP="00EE2C0E">
            <w:pPr>
              <w:pStyle w:val="Paragrafoelenco"/>
              <w:spacing w:line="360" w:lineRule="auto"/>
              <w:ind w:left="0"/>
              <w:rPr>
                <w:rStyle w:val="Enfasidelicata"/>
                <w:b/>
                <w:bC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63A05AA0" w14:textId="77777777" w:rsidTr="00EE2C0E">
        <w:tc>
          <w:tcPr>
            <w:tcW w:w="631" w:type="pct"/>
            <w:shd w:val="clear" w:color="auto" w:fill="FF7C80"/>
          </w:tcPr>
          <w:p w14:paraId="6BABC49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20</w:t>
            </w:r>
          </w:p>
        </w:tc>
        <w:tc>
          <w:tcPr>
            <w:tcW w:w="4369" w:type="pct"/>
          </w:tcPr>
          <w:p w14:paraId="37A22CE0"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1532959D" w14:textId="77777777" w:rsidTr="00EE2C0E">
        <w:tc>
          <w:tcPr>
            <w:tcW w:w="631" w:type="pct"/>
            <w:shd w:val="clear" w:color="auto" w:fill="A8D08D" w:themeFill="accent6" w:themeFillTint="99"/>
          </w:tcPr>
          <w:p w14:paraId="19C1906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23</w:t>
            </w:r>
          </w:p>
        </w:tc>
        <w:tc>
          <w:tcPr>
            <w:tcW w:w="4369" w:type="pct"/>
          </w:tcPr>
          <w:p w14:paraId="31CCB46D"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bl>
    <w:p w14:paraId="50A25D9C" w14:textId="77777777" w:rsidR="00417F4B" w:rsidRDefault="00417F4B">
      <w:pPr>
        <w:jc w:val="both"/>
        <w:pPrChange w:id="1441" w:author="Giorgio Romeo" w:date="2020-12-23T10:15:00Z">
          <w:pPr/>
        </w:pPrChange>
      </w:pPr>
    </w:p>
    <w:p w14:paraId="7FEDFEA3" w14:textId="77777777" w:rsidR="00417F4B" w:rsidRDefault="00417F4B">
      <w:pPr>
        <w:jc w:val="both"/>
        <w:pPrChange w:id="1442" w:author="Giorgio Romeo" w:date="2020-12-23T10:15:00Z">
          <w:pPr/>
        </w:pPrChange>
      </w:pPr>
      <w:r>
        <w:t>Assuming that (</w:t>
      </w:r>
      <w:r w:rsidRPr="0058414F">
        <w:rPr>
          <w:b/>
          <w:bCs/>
          <w:rPrChange w:id="1443" w:author="Giorgio Romeo" w:date="2020-12-23T09:36:00Z">
            <w:rPr/>
          </w:rPrChange>
        </w:rPr>
        <w:t>A5</w:t>
      </w:r>
      <w:r>
        <w:t>) one person enters in the store per ticket, we force entrances only after the QR code has been scanned (</w:t>
      </w:r>
      <w:r w:rsidRPr="0058414F">
        <w:rPr>
          <w:b/>
          <w:bCs/>
          <w:rPrChange w:id="1444" w:author="Giorgio Romeo" w:date="2020-12-23T09:36:00Z">
            <w:rPr/>
          </w:rPrChange>
        </w:rPr>
        <w:t>R13.1</w:t>
      </w:r>
      <w:r>
        <w:t xml:space="preserve"> - </w:t>
      </w:r>
      <w:r w:rsidRPr="0058414F">
        <w:rPr>
          <w:b/>
          <w:bCs/>
          <w:rPrChange w:id="1445" w:author="Giorgio Romeo" w:date="2020-12-23T09:36:00Z">
            <w:rPr/>
          </w:rPrChange>
        </w:rPr>
        <w:t>R15.3</w:t>
      </w:r>
      <w:r>
        <w:t>) equal to the number of people allowed inside the store either by the manager’s decision (</w:t>
      </w:r>
      <w:r w:rsidRPr="0058414F">
        <w:rPr>
          <w:b/>
          <w:bCs/>
          <w:rPrChange w:id="1446" w:author="Giorgio Romeo" w:date="2020-12-23T09:36:00Z">
            <w:rPr/>
          </w:rPrChange>
        </w:rPr>
        <w:t>R23</w:t>
      </w:r>
      <w:r>
        <w:t>) or the law’s maximum number of people allowed inside the same area (</w:t>
      </w:r>
      <w:r w:rsidRPr="0058414F">
        <w:rPr>
          <w:b/>
          <w:bCs/>
          <w:rPrChange w:id="1447" w:author="Giorgio Romeo" w:date="2020-12-23T09:36:00Z">
            <w:rPr/>
          </w:rPrChange>
        </w:rPr>
        <w:t>R19</w:t>
      </w:r>
      <w:r>
        <w:t xml:space="preserve">, </w:t>
      </w:r>
      <w:r w:rsidRPr="0058414F">
        <w:rPr>
          <w:b/>
          <w:bCs/>
          <w:rPrChange w:id="1448" w:author="Giorgio Romeo" w:date="2020-12-23T09:36:00Z">
            <w:rPr/>
          </w:rPrChange>
        </w:rPr>
        <w:t>R20</w:t>
      </w:r>
      <w:r>
        <w:t>). In this way the system accomplishes goal (</w:t>
      </w:r>
      <w:r w:rsidRPr="0058414F">
        <w:rPr>
          <w:b/>
          <w:bCs/>
          <w:rPrChange w:id="1449" w:author="Giorgio Romeo" w:date="2020-12-23T09:36:00Z">
            <w:rPr/>
          </w:rPrChange>
        </w:rPr>
        <w:t>G2</w:t>
      </w:r>
      <w:r>
        <w:t>).</w:t>
      </w:r>
    </w:p>
    <w:p w14:paraId="684EB2AA" w14:textId="77777777" w:rsidR="00417F4B" w:rsidRDefault="00417F4B" w:rsidP="00417F4B"/>
    <w:p w14:paraId="2E2922EA" w14:textId="77777777" w:rsidR="00417F4B" w:rsidRDefault="00417F4B" w:rsidP="00417F4B"/>
    <w:p w14:paraId="7B2D27D9" w14:textId="77777777" w:rsidR="00417F4B" w:rsidRDefault="00417F4B" w:rsidP="00417F4B"/>
    <w:p w14:paraId="0E5E9C8E" w14:textId="77777777" w:rsidR="00417F4B" w:rsidRDefault="00417F4B" w:rsidP="00417F4B"/>
    <w:tbl>
      <w:tblPr>
        <w:tblStyle w:val="Grigliatabella"/>
        <w:tblW w:w="5000" w:type="pct"/>
        <w:tblLook w:val="04A0" w:firstRow="1" w:lastRow="0" w:firstColumn="1" w:lastColumn="0" w:noHBand="0" w:noVBand="1"/>
      </w:tblPr>
      <w:tblGrid>
        <w:gridCol w:w="1257"/>
        <w:gridCol w:w="8705"/>
      </w:tblGrid>
      <w:tr w:rsidR="00417F4B" w14:paraId="32F65B93" w14:textId="77777777" w:rsidTr="00EE2C0E">
        <w:tc>
          <w:tcPr>
            <w:tcW w:w="631" w:type="pct"/>
            <w:shd w:val="clear" w:color="auto" w:fill="B4C6E7" w:themeFill="accent1" w:themeFillTint="66"/>
          </w:tcPr>
          <w:p w14:paraId="6A19A3DF"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G3</w:t>
            </w:r>
          </w:p>
        </w:tc>
        <w:tc>
          <w:tcPr>
            <w:tcW w:w="4369" w:type="pct"/>
          </w:tcPr>
          <w:p w14:paraId="74B0854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Everybody should be able to maintain social distancing inside the stores.</w:t>
            </w:r>
          </w:p>
        </w:tc>
      </w:tr>
      <w:tr w:rsidR="00417F4B" w14:paraId="01A8222C" w14:textId="77777777" w:rsidTr="00EE2C0E">
        <w:tc>
          <w:tcPr>
            <w:tcW w:w="631" w:type="pct"/>
            <w:shd w:val="clear" w:color="auto" w:fill="F7CAAC" w:themeFill="accent2" w:themeFillTint="66"/>
          </w:tcPr>
          <w:p w14:paraId="3023DB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A2</w:t>
            </w:r>
          </w:p>
        </w:tc>
        <w:tc>
          <w:tcPr>
            <w:tcW w:w="4369" w:type="pct"/>
          </w:tcPr>
          <w:p w14:paraId="6A9F706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p>
        </w:tc>
      </w:tr>
      <w:tr w:rsidR="00417F4B" w14:paraId="2B59C41A" w14:textId="77777777" w:rsidTr="00EE2C0E">
        <w:tc>
          <w:tcPr>
            <w:tcW w:w="631" w:type="pct"/>
            <w:shd w:val="clear" w:color="auto" w:fill="F7CAAC" w:themeFill="accent2" w:themeFillTint="66"/>
          </w:tcPr>
          <w:p w14:paraId="2A33A40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A4</w:t>
            </w:r>
          </w:p>
        </w:tc>
        <w:tc>
          <w:tcPr>
            <w:tcW w:w="4369" w:type="pct"/>
          </w:tcPr>
          <w:p w14:paraId="1A28D400"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Users will abide to local norms on social distancing</w:t>
            </w:r>
          </w:p>
        </w:tc>
      </w:tr>
      <w:tr w:rsidR="00417F4B" w14:paraId="238DEB27" w14:textId="77777777" w:rsidTr="00EE2C0E">
        <w:tc>
          <w:tcPr>
            <w:tcW w:w="631" w:type="pct"/>
            <w:shd w:val="clear" w:color="auto" w:fill="F7CAAC" w:themeFill="accent2" w:themeFillTint="66"/>
          </w:tcPr>
          <w:p w14:paraId="2DC4EF3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7719603D" w14:textId="77777777" w:rsidR="00417F4B" w:rsidRPr="003F5A77" w:rsidRDefault="00417F4B" w:rsidP="00EE2C0E">
            <w:pPr>
              <w:pStyle w:val="Paragrafoelenco"/>
              <w:tabs>
                <w:tab w:val="left" w:pos="956"/>
              </w:tabs>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7F9D2C05" w14:textId="77777777" w:rsidTr="00EE2C0E">
        <w:tc>
          <w:tcPr>
            <w:tcW w:w="631" w:type="pct"/>
            <w:shd w:val="clear" w:color="auto" w:fill="FF7C80"/>
          </w:tcPr>
          <w:p w14:paraId="1682F11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3867C27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0C669575" w14:textId="77777777" w:rsidTr="00EE2C0E">
        <w:tc>
          <w:tcPr>
            <w:tcW w:w="631" w:type="pct"/>
            <w:shd w:val="clear" w:color="auto" w:fill="FF7C80"/>
          </w:tcPr>
          <w:p w14:paraId="4BAEAA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w:t>
            </w:r>
          </w:p>
        </w:tc>
        <w:tc>
          <w:tcPr>
            <w:tcW w:w="4369" w:type="pct"/>
          </w:tcPr>
          <w:p w14:paraId="06C69C4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572F6F8B" w14:textId="77777777" w:rsidTr="00EE2C0E">
        <w:tc>
          <w:tcPr>
            <w:tcW w:w="631" w:type="pct"/>
            <w:shd w:val="clear" w:color="auto" w:fill="FF7C80"/>
          </w:tcPr>
          <w:p w14:paraId="5680636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16730FBC" w14:textId="65D7DCA1"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450" w:author="Cristian Sbrolli" w:date="2020-12-20T11:48:00Z">
              <w:r w:rsidRPr="003F5A77" w:rsidDel="0031699F">
                <w:rPr>
                  <w:rStyle w:val="Enfasidelicata"/>
                  <w:i w:val="0"/>
                  <w:iCs w:val="0"/>
                  <w:sz w:val="26"/>
                </w:rPr>
                <w:delText>, up to the next 7 upcoming days</w:delText>
              </w:r>
            </w:del>
            <w:ins w:id="1451" w:author="Cristian Sbrolli" w:date="2020-12-20T11:48:00Z">
              <w:r w:rsidR="0031699F">
                <w:rPr>
                  <w:rStyle w:val="Enfasidelicata"/>
                  <w:i w:val="0"/>
                  <w:iCs w:val="0"/>
                  <w:sz w:val="26"/>
                </w:rPr>
                <w:t>.</w:t>
              </w:r>
            </w:ins>
          </w:p>
        </w:tc>
      </w:tr>
      <w:tr w:rsidR="00417F4B" w14:paraId="766ED754" w14:textId="77777777" w:rsidTr="00EE2C0E">
        <w:tc>
          <w:tcPr>
            <w:tcW w:w="631" w:type="pct"/>
            <w:shd w:val="clear" w:color="auto" w:fill="FF7C80"/>
          </w:tcPr>
          <w:p w14:paraId="51D715F1"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R13.1</w:t>
            </w:r>
          </w:p>
        </w:tc>
        <w:tc>
          <w:tcPr>
            <w:tcW w:w="4369" w:type="pct"/>
          </w:tcPr>
          <w:p w14:paraId="43718E5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0AB418C4" w14:textId="77777777" w:rsidTr="00EE2C0E">
        <w:tc>
          <w:tcPr>
            <w:tcW w:w="631" w:type="pct"/>
            <w:shd w:val="clear" w:color="auto" w:fill="FF7C80"/>
          </w:tcPr>
          <w:p w14:paraId="15479A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76ED5A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3F41B110" w14:textId="77777777" w:rsidTr="00EE2C0E">
        <w:tc>
          <w:tcPr>
            <w:tcW w:w="631" w:type="pct"/>
            <w:shd w:val="clear" w:color="auto" w:fill="FF7C80"/>
          </w:tcPr>
          <w:p w14:paraId="3A26DE29"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R15.2</w:t>
            </w:r>
          </w:p>
        </w:tc>
        <w:tc>
          <w:tcPr>
            <w:tcW w:w="4369" w:type="pct"/>
          </w:tcPr>
          <w:p w14:paraId="0025A54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The system shall</w:t>
            </w:r>
            <w:r w:rsidRPr="003F5A77">
              <w:rPr>
                <w:sz w:val="26"/>
              </w:rPr>
              <w:t xml:space="preserve"> unlock turnstiles after a unique QR code scan in exit</w:t>
            </w:r>
          </w:p>
        </w:tc>
      </w:tr>
      <w:tr w:rsidR="00417F4B" w14:paraId="2A653AF0" w14:textId="77777777" w:rsidTr="00EE2C0E">
        <w:tc>
          <w:tcPr>
            <w:tcW w:w="631" w:type="pct"/>
            <w:shd w:val="clear" w:color="auto" w:fill="FF7C80"/>
          </w:tcPr>
          <w:p w14:paraId="563295B8"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R15.3</w:t>
            </w:r>
          </w:p>
        </w:tc>
        <w:tc>
          <w:tcPr>
            <w:tcW w:w="4369" w:type="pct"/>
          </w:tcPr>
          <w:p w14:paraId="6DA6931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 xml:space="preserve">The system shall </w:t>
            </w:r>
            <w:r w:rsidRPr="003F5A77">
              <w:rPr>
                <w:sz w:val="26"/>
              </w:rPr>
              <w:t xml:space="preserve">lock the turnstiles after a push has </w:t>
            </w:r>
            <w:commentRangeStart w:id="1452"/>
            <w:r w:rsidRPr="003F5A77">
              <w:rPr>
                <w:sz w:val="26"/>
              </w:rPr>
              <w:t>occurred</w:t>
            </w:r>
            <w:commentRangeEnd w:id="1452"/>
            <w:r w:rsidRPr="003F5A77">
              <w:rPr>
                <w:rStyle w:val="Rimandocommento"/>
                <w:sz w:val="26"/>
                <w:szCs w:val="26"/>
              </w:rPr>
              <w:commentReference w:id="1452"/>
            </w:r>
          </w:p>
        </w:tc>
      </w:tr>
      <w:tr w:rsidR="00417F4B" w14:paraId="5778C9EB" w14:textId="77777777" w:rsidTr="00EE2C0E">
        <w:tc>
          <w:tcPr>
            <w:tcW w:w="631" w:type="pct"/>
            <w:shd w:val="clear" w:color="auto" w:fill="FF7C80"/>
          </w:tcPr>
          <w:p w14:paraId="0892C68F" w14:textId="77777777" w:rsidR="00417F4B" w:rsidRPr="0066394C"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01D8065D" w14:textId="77777777" w:rsidR="00417F4B" w:rsidRPr="003F5A77" w:rsidRDefault="00417F4B" w:rsidP="00EE2C0E">
            <w:pPr>
              <w:pStyle w:val="Paragrafoelenco"/>
              <w:spacing w:line="360" w:lineRule="auto"/>
              <w:ind w:left="0"/>
              <w:rPr>
                <w:rStyle w:val="Enfasidelicata"/>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r w:rsidR="00417F4B" w14:paraId="4D7A6E56" w14:textId="77777777" w:rsidTr="00EE2C0E">
        <w:tc>
          <w:tcPr>
            <w:tcW w:w="631" w:type="pct"/>
            <w:shd w:val="clear" w:color="auto" w:fill="FF7C80"/>
          </w:tcPr>
          <w:p w14:paraId="4FE715B0" w14:textId="77777777" w:rsidR="00417F4B" w:rsidRPr="0066394C" w:rsidRDefault="00417F4B" w:rsidP="00EE2C0E">
            <w:pPr>
              <w:pStyle w:val="Paragrafoelenco"/>
              <w:spacing w:line="360" w:lineRule="auto"/>
              <w:ind w:left="0"/>
              <w:rPr>
                <w:rStyle w:val="Enfasidelicata"/>
                <w:i w:val="0"/>
                <w:iCs w:val="0"/>
                <w:sz w:val="26"/>
              </w:rPr>
            </w:pPr>
            <w:r>
              <w:rPr>
                <w:sz w:val="28"/>
                <w:szCs w:val="28"/>
              </w:rPr>
              <w:t>R19</w:t>
            </w:r>
          </w:p>
        </w:tc>
        <w:tc>
          <w:tcPr>
            <w:tcW w:w="4369" w:type="pct"/>
          </w:tcPr>
          <w:p w14:paraId="6F37DF32" w14:textId="77777777" w:rsidR="00417F4B" w:rsidRPr="003F5A77" w:rsidRDefault="00417F4B" w:rsidP="00EE2C0E">
            <w:pPr>
              <w:pStyle w:val="Paragrafoelenco"/>
              <w:spacing w:line="360" w:lineRule="auto"/>
              <w:ind w:left="0"/>
              <w:rPr>
                <w:rStyle w:val="Enfasidelicata"/>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3FAC08D3" w14:textId="77777777" w:rsidTr="00EE2C0E">
        <w:tc>
          <w:tcPr>
            <w:tcW w:w="631" w:type="pct"/>
            <w:shd w:val="clear" w:color="auto" w:fill="FF7C80"/>
          </w:tcPr>
          <w:p w14:paraId="6CE7A5B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R20</w:t>
            </w:r>
          </w:p>
        </w:tc>
        <w:tc>
          <w:tcPr>
            <w:tcW w:w="4369" w:type="pct"/>
          </w:tcPr>
          <w:p w14:paraId="0DCE5553" w14:textId="77777777" w:rsidR="00417F4B" w:rsidRPr="003F5A77" w:rsidRDefault="00417F4B" w:rsidP="00EE2C0E">
            <w:pPr>
              <w:pStyle w:val="Paragrafoelenco"/>
              <w:tabs>
                <w:tab w:val="left" w:pos="1129"/>
              </w:tabs>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0D8BA61A" w14:textId="77777777" w:rsidTr="00EE2C0E">
        <w:tc>
          <w:tcPr>
            <w:tcW w:w="631" w:type="pct"/>
            <w:shd w:val="clear" w:color="auto" w:fill="A8D08D" w:themeFill="accent6" w:themeFillTint="99"/>
          </w:tcPr>
          <w:p w14:paraId="45DB5EEB" w14:textId="77777777" w:rsidR="00417F4B" w:rsidRDefault="00417F4B" w:rsidP="00EE2C0E">
            <w:pPr>
              <w:pStyle w:val="Paragrafoelenco"/>
              <w:spacing w:line="360" w:lineRule="auto"/>
              <w:ind w:left="0"/>
              <w:rPr>
                <w:sz w:val="28"/>
                <w:szCs w:val="28"/>
              </w:rPr>
            </w:pPr>
            <w:r w:rsidRPr="003F5A77">
              <w:rPr>
                <w:rStyle w:val="Enfasidelicata"/>
                <w:i w:val="0"/>
                <w:iCs w:val="0"/>
                <w:sz w:val="26"/>
              </w:rPr>
              <w:t>R</w:t>
            </w:r>
            <w:r w:rsidRPr="003F5A77">
              <w:rPr>
                <w:rStyle w:val="Enfasidelicata"/>
                <w:sz w:val="26"/>
              </w:rPr>
              <w:t>23</w:t>
            </w:r>
          </w:p>
        </w:tc>
        <w:tc>
          <w:tcPr>
            <w:tcW w:w="4369" w:type="pct"/>
          </w:tcPr>
          <w:p w14:paraId="0BD5362A" w14:textId="77777777" w:rsidR="00417F4B" w:rsidRPr="003F5A77" w:rsidRDefault="00417F4B" w:rsidP="00EE2C0E">
            <w:pPr>
              <w:pStyle w:val="Paragrafoelenco"/>
              <w:tabs>
                <w:tab w:val="left" w:pos="1129"/>
              </w:tabs>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rsidDel="001F00C3" w14:paraId="4791549E" w14:textId="732B86B6" w:rsidTr="00EE2C0E">
        <w:trPr>
          <w:del w:id="1453" w:author="Giorgio Romeo" w:date="2020-12-27T22:55:00Z"/>
        </w:trPr>
        <w:tc>
          <w:tcPr>
            <w:tcW w:w="631" w:type="pct"/>
            <w:shd w:val="clear" w:color="auto" w:fill="A8D08D" w:themeFill="accent6" w:themeFillTint="99"/>
          </w:tcPr>
          <w:p w14:paraId="416FF9CE" w14:textId="5FDDDCE7" w:rsidR="00417F4B" w:rsidDel="001F00C3" w:rsidRDefault="00417F4B" w:rsidP="00EE2C0E">
            <w:pPr>
              <w:pStyle w:val="Paragrafoelenco"/>
              <w:spacing w:line="360" w:lineRule="auto"/>
              <w:ind w:left="0"/>
              <w:rPr>
                <w:del w:id="1454" w:author="Giorgio Romeo" w:date="2020-12-27T22:55:00Z"/>
                <w:sz w:val="28"/>
                <w:szCs w:val="28"/>
              </w:rPr>
            </w:pPr>
            <w:del w:id="1455" w:author="Giorgio Romeo" w:date="2020-12-27T22:55:00Z">
              <w:r w:rsidDel="001F00C3">
                <w:rPr>
                  <w:sz w:val="28"/>
                  <w:szCs w:val="28"/>
                </w:rPr>
                <w:delText>R27</w:delText>
              </w:r>
            </w:del>
          </w:p>
        </w:tc>
        <w:tc>
          <w:tcPr>
            <w:tcW w:w="4369" w:type="pct"/>
          </w:tcPr>
          <w:p w14:paraId="7FCF1CD0" w14:textId="1E09A5D4" w:rsidR="00417F4B" w:rsidRPr="003F5A77" w:rsidDel="001F00C3" w:rsidRDefault="00417F4B" w:rsidP="00EE2C0E">
            <w:pPr>
              <w:pStyle w:val="Paragrafoelenco"/>
              <w:tabs>
                <w:tab w:val="left" w:pos="1129"/>
              </w:tabs>
              <w:spacing w:line="360" w:lineRule="auto"/>
              <w:ind w:left="0"/>
              <w:rPr>
                <w:del w:id="1456" w:author="Giorgio Romeo" w:date="2020-12-27T22:55:00Z"/>
                <w:b/>
                <w:sz w:val="26"/>
              </w:rPr>
            </w:pPr>
            <w:del w:id="1457" w:author="Giorgio Romeo" w:date="2020-12-27T22:55:00Z">
              <w:r w:rsidDel="001F00C3">
                <w:rPr>
                  <w:b/>
                  <w:sz w:val="26"/>
                </w:rPr>
                <w:delText xml:space="preserve">The system shall </w:delText>
              </w:r>
              <w:r w:rsidRPr="003F5A77" w:rsidDel="001F00C3">
                <w:rPr>
                  <w:sz w:val="26"/>
                </w:rPr>
                <w:delText xml:space="preserve">allow store managers to input what </w:delText>
              </w:r>
              <w:r w:rsidR="00034636" w:rsidDel="001F00C3">
                <w:rPr>
                  <w:sz w:val="26"/>
                </w:rPr>
                <w:delText>categories of goods</w:delText>
              </w:r>
              <w:r w:rsidRPr="003F5A77" w:rsidDel="001F00C3">
                <w:rPr>
                  <w:sz w:val="26"/>
                </w:rPr>
                <w:delText xml:space="preserve"> and what products are contained in the store</w:delText>
              </w:r>
            </w:del>
          </w:p>
        </w:tc>
      </w:tr>
      <w:tr w:rsidR="00417F4B" w:rsidDel="001F00C3" w14:paraId="32E253CE" w14:textId="159D0A20" w:rsidTr="00EE2C0E">
        <w:trPr>
          <w:del w:id="1458" w:author="Giorgio Romeo" w:date="2020-12-27T22:53:00Z"/>
        </w:trPr>
        <w:tc>
          <w:tcPr>
            <w:tcW w:w="631" w:type="pct"/>
            <w:shd w:val="clear" w:color="auto" w:fill="A8D08D" w:themeFill="accent6" w:themeFillTint="99"/>
          </w:tcPr>
          <w:p w14:paraId="2D681162" w14:textId="30C72172" w:rsidR="00417F4B" w:rsidRPr="0066394C" w:rsidDel="001F00C3" w:rsidRDefault="00417F4B" w:rsidP="00EE2C0E">
            <w:pPr>
              <w:pStyle w:val="Paragrafoelenco"/>
              <w:spacing w:line="360" w:lineRule="auto"/>
              <w:ind w:left="0"/>
              <w:rPr>
                <w:del w:id="1459" w:author="Giorgio Romeo" w:date="2020-12-27T22:53:00Z"/>
                <w:rStyle w:val="Enfasidelicata"/>
                <w:i w:val="0"/>
                <w:iCs w:val="0"/>
                <w:sz w:val="26"/>
              </w:rPr>
            </w:pPr>
            <w:del w:id="1460" w:author="Giorgio Romeo" w:date="2020-12-27T22:53:00Z">
              <w:r w:rsidDel="001F00C3">
                <w:rPr>
                  <w:sz w:val="28"/>
                  <w:szCs w:val="28"/>
                </w:rPr>
                <w:delText>R28</w:delText>
              </w:r>
            </w:del>
          </w:p>
        </w:tc>
        <w:tc>
          <w:tcPr>
            <w:tcW w:w="4369" w:type="pct"/>
          </w:tcPr>
          <w:p w14:paraId="0C6FAA3B" w14:textId="6ADF5A6D" w:rsidR="00417F4B" w:rsidRPr="003F5A77" w:rsidDel="001F00C3" w:rsidRDefault="00417F4B" w:rsidP="00EE2C0E">
            <w:pPr>
              <w:pStyle w:val="Paragrafoelenco"/>
              <w:tabs>
                <w:tab w:val="left" w:pos="1129"/>
              </w:tabs>
              <w:spacing w:line="360" w:lineRule="auto"/>
              <w:ind w:left="0"/>
              <w:rPr>
                <w:del w:id="1461" w:author="Giorgio Romeo" w:date="2020-12-27T22:53:00Z"/>
                <w:rStyle w:val="Enfasidelicata"/>
                <w:i w:val="0"/>
                <w:iCs w:val="0"/>
                <w:sz w:val="26"/>
              </w:rPr>
            </w:pPr>
            <w:del w:id="1462" w:author="Giorgio Romeo" w:date="2020-12-27T22:53:00Z">
              <w:r w:rsidRPr="003F5A77" w:rsidDel="001F00C3">
                <w:rPr>
                  <w:b/>
                  <w:sz w:val="26"/>
                </w:rPr>
                <w:delText xml:space="preserve">The system shall </w:delText>
              </w:r>
              <w:r w:rsidRPr="003F5A77" w:rsidDel="001F00C3">
                <w:rPr>
                  <w:sz w:val="26"/>
                </w:rPr>
                <w:delText>allow store managers to input the dimensions of the store</w:delText>
              </w:r>
            </w:del>
          </w:p>
        </w:tc>
      </w:tr>
    </w:tbl>
    <w:p w14:paraId="2FB5CC6B" w14:textId="449A3149" w:rsidR="00417F4B" w:rsidRDefault="00417F4B">
      <w:pPr>
        <w:jc w:val="both"/>
        <w:rPr>
          <w:ins w:id="1463" w:author="Giorgio Romeo" w:date="2020-12-27T22:54:00Z"/>
        </w:rPr>
      </w:pPr>
    </w:p>
    <w:p w14:paraId="6A61982E" w14:textId="67DBE602" w:rsidR="001F00C3" w:rsidRDefault="001F00C3">
      <w:pPr>
        <w:jc w:val="both"/>
        <w:rPr>
          <w:ins w:id="1464" w:author="Giorgio Romeo" w:date="2020-12-27T22:55:00Z"/>
        </w:rPr>
      </w:pPr>
    </w:p>
    <w:p w14:paraId="7A13B829" w14:textId="77777777" w:rsidR="001F00C3" w:rsidRDefault="001F00C3">
      <w:pPr>
        <w:jc w:val="both"/>
        <w:pPrChange w:id="1465" w:author="Giorgio Romeo" w:date="2020-12-23T10:15:00Z">
          <w:pPr/>
        </w:pPrChange>
      </w:pPr>
    </w:p>
    <w:p w14:paraId="6C7002C1" w14:textId="1E1C4EE8" w:rsidR="00417F4B" w:rsidRDefault="00417F4B">
      <w:pPr>
        <w:jc w:val="both"/>
        <w:pPrChange w:id="1466" w:author="Giorgio Romeo" w:date="2020-12-23T10:15:00Z">
          <w:pPr/>
        </w:pPrChange>
      </w:pPr>
      <w:r>
        <w:lastRenderedPageBreak/>
        <w:t>We suppose that (</w:t>
      </w:r>
      <w:r w:rsidRPr="0058414F">
        <w:rPr>
          <w:b/>
          <w:bCs/>
          <w:rPrChange w:id="1467" w:author="Giorgio Romeo" w:date="2020-12-23T09:36:00Z">
            <w:rPr/>
          </w:rPrChange>
        </w:rPr>
        <w:t>A2</w:t>
      </w:r>
      <w:r>
        <w:t xml:space="preserve">, </w:t>
      </w:r>
      <w:r w:rsidRPr="0058414F">
        <w:rPr>
          <w:b/>
          <w:bCs/>
          <w:rPrChange w:id="1468" w:author="Giorgio Romeo" w:date="2020-12-23T09:36:00Z">
            <w:rPr/>
          </w:rPrChange>
        </w:rPr>
        <w:t>A4</w:t>
      </w:r>
      <w:r>
        <w:t>) users and employees will try to avoid staying close as to not maintain social distancing to any other user and employee inside the store. It is important that only one person enters the store per ticket (</w:t>
      </w:r>
      <w:r w:rsidRPr="0058414F">
        <w:rPr>
          <w:b/>
          <w:bCs/>
          <w:rPrChange w:id="1469" w:author="Giorgio Romeo" w:date="2020-12-23T09:36:00Z">
            <w:rPr/>
          </w:rPrChange>
        </w:rPr>
        <w:t>A5</w:t>
      </w:r>
      <w:r>
        <w:t>) so that the system can keep track of the number of people inside stores (</w:t>
      </w:r>
      <w:r w:rsidRPr="0058414F">
        <w:rPr>
          <w:b/>
          <w:bCs/>
          <w:rPrChange w:id="1470" w:author="Giorgio Romeo" w:date="2020-12-23T09:36:00Z">
            <w:rPr/>
          </w:rPrChange>
        </w:rPr>
        <w:t>R13.1</w:t>
      </w:r>
      <w:r>
        <w:t xml:space="preserve"> – </w:t>
      </w:r>
      <w:r w:rsidRPr="0058414F">
        <w:rPr>
          <w:b/>
          <w:bCs/>
          <w:rPrChange w:id="1471" w:author="Giorgio Romeo" w:date="2020-12-23T09:36:00Z">
            <w:rPr/>
          </w:rPrChange>
        </w:rPr>
        <w:t>R15.3</w:t>
      </w:r>
      <w:r>
        <w:t>) through the scans and forced entrances and exits. The system forces entrances with the help of the planned visits of the store (booking or getting a ticket, (</w:t>
      </w:r>
      <w:r w:rsidRPr="0058414F">
        <w:rPr>
          <w:b/>
          <w:bCs/>
          <w:rPrChange w:id="1472" w:author="Giorgio Romeo" w:date="2020-12-23T09:36:00Z">
            <w:rPr/>
          </w:rPrChange>
        </w:rPr>
        <w:t>R1</w:t>
      </w:r>
      <w:r>
        <w:t>-</w:t>
      </w:r>
      <w:r w:rsidRPr="0058414F">
        <w:rPr>
          <w:b/>
          <w:bCs/>
          <w:rPrChange w:id="1473" w:author="Giorgio Romeo" w:date="2020-12-23T09:36:00Z">
            <w:rPr/>
          </w:rPrChange>
        </w:rPr>
        <w:t>R3</w:t>
      </w:r>
      <w:r>
        <w:t>).), maps the users to their QR code (</w:t>
      </w:r>
      <w:r w:rsidRPr="0058414F">
        <w:rPr>
          <w:b/>
          <w:bCs/>
          <w:rPrChange w:id="1474" w:author="Giorgio Romeo" w:date="2020-12-23T09:36:00Z">
            <w:rPr/>
          </w:rPrChange>
        </w:rPr>
        <w:t>R16</w:t>
      </w:r>
      <w:r>
        <w:t>, important for booked visits), whilst not exceeding the maximum number of entrances allowed in the store (</w:t>
      </w:r>
      <w:r w:rsidRPr="0058414F">
        <w:rPr>
          <w:b/>
          <w:bCs/>
          <w:rPrChange w:id="1475" w:author="Giorgio Romeo" w:date="2020-12-23T09:36:00Z">
            <w:rPr/>
          </w:rPrChange>
        </w:rPr>
        <w:t>R19</w:t>
      </w:r>
      <w:r>
        <w:t xml:space="preserve">, </w:t>
      </w:r>
      <w:r w:rsidRPr="0058414F">
        <w:rPr>
          <w:b/>
          <w:bCs/>
          <w:rPrChange w:id="1476" w:author="Giorgio Romeo" w:date="2020-12-23T09:36:00Z">
            <w:rPr/>
          </w:rPrChange>
        </w:rPr>
        <w:t>R20</w:t>
      </w:r>
      <w:r>
        <w:t xml:space="preserve">, </w:t>
      </w:r>
      <w:r w:rsidRPr="0058414F">
        <w:rPr>
          <w:b/>
          <w:bCs/>
          <w:rPrChange w:id="1477" w:author="Giorgio Romeo" w:date="2020-12-23T09:36:00Z">
            <w:rPr/>
          </w:rPrChange>
        </w:rPr>
        <w:t>R23</w:t>
      </w:r>
      <w:ins w:id="1478" w:author="Giorgio Romeo" w:date="2020-12-27T22:56:00Z">
        <w:r w:rsidR="001F00C3">
          <w:rPr>
            <w:b/>
            <w:bCs/>
          </w:rPr>
          <w:t>)</w:t>
        </w:r>
      </w:ins>
      <w:del w:id="1479" w:author="Giorgio Romeo" w:date="2020-12-27T22:56:00Z">
        <w:r w:rsidDel="001F00C3">
          <w:delText>) which is calculated with the help of the input from (</w:delText>
        </w:r>
        <w:r w:rsidRPr="0058414F" w:rsidDel="001F00C3">
          <w:rPr>
            <w:b/>
            <w:bCs/>
            <w:rPrChange w:id="1480" w:author="Giorgio Romeo" w:date="2020-12-23T09:37:00Z">
              <w:rPr/>
            </w:rPrChange>
          </w:rPr>
          <w:delText>R27</w:delText>
        </w:r>
        <w:r w:rsidDel="001F00C3">
          <w:delText xml:space="preserve">, </w:delText>
        </w:r>
        <w:r w:rsidRPr="0058414F" w:rsidDel="001F00C3">
          <w:rPr>
            <w:b/>
            <w:bCs/>
            <w:rPrChange w:id="1481" w:author="Giorgio Romeo" w:date="2020-12-23T09:37:00Z">
              <w:rPr/>
            </w:rPrChange>
          </w:rPr>
          <w:delText>R28</w:delText>
        </w:r>
        <w:r w:rsidDel="001F00C3">
          <w:delText>) the store manager</w:delText>
        </w:r>
      </w:del>
      <w:r>
        <w:t>, as to realize goal (</w:t>
      </w:r>
      <w:r w:rsidRPr="0058414F">
        <w:rPr>
          <w:b/>
          <w:bCs/>
          <w:rPrChange w:id="1482" w:author="Giorgio Romeo" w:date="2020-12-23T09:36:00Z">
            <w:rPr/>
          </w:rPrChange>
        </w:rPr>
        <w:t>G3</w:t>
      </w:r>
      <w:r>
        <w:t xml:space="preserve">). </w:t>
      </w:r>
    </w:p>
    <w:p w14:paraId="03743DDF" w14:textId="77777777" w:rsidR="00417F4B" w:rsidRDefault="00417F4B" w:rsidP="00417F4B"/>
    <w:tbl>
      <w:tblPr>
        <w:tblStyle w:val="Grigliatabella"/>
        <w:tblpPr w:leftFromText="180" w:rightFromText="180" w:vertAnchor="text" w:horzAnchor="margin" w:tblpY="-51"/>
        <w:tblW w:w="4995" w:type="pct"/>
        <w:tblLook w:val="04A0" w:firstRow="1" w:lastRow="0" w:firstColumn="1" w:lastColumn="0" w:noHBand="0" w:noVBand="1"/>
      </w:tblPr>
      <w:tblGrid>
        <w:gridCol w:w="1256"/>
        <w:gridCol w:w="8696"/>
      </w:tblGrid>
      <w:tr w:rsidR="003D153B" w14:paraId="2AFEFA41" w14:textId="77777777" w:rsidTr="003D153B">
        <w:trPr>
          <w:ins w:id="1483" w:author="Giorgio Romeo" w:date="2020-12-23T09:48:00Z"/>
        </w:trPr>
        <w:tc>
          <w:tcPr>
            <w:tcW w:w="631" w:type="pct"/>
            <w:shd w:val="clear" w:color="auto" w:fill="B4C6E7" w:themeFill="accent1" w:themeFillTint="66"/>
          </w:tcPr>
          <w:p w14:paraId="0F2FC3FD" w14:textId="77777777" w:rsidR="003D153B" w:rsidRPr="003F5A77" w:rsidRDefault="003D153B" w:rsidP="003D153B">
            <w:pPr>
              <w:pStyle w:val="Paragrafoelenco"/>
              <w:spacing w:line="360" w:lineRule="auto"/>
              <w:ind w:left="0"/>
              <w:rPr>
                <w:ins w:id="1484" w:author="Giorgio Romeo" w:date="2020-12-23T09:48:00Z"/>
                <w:rStyle w:val="Enfasidelicata"/>
                <w:b/>
                <w:i w:val="0"/>
                <w:iCs w:val="0"/>
                <w:szCs w:val="24"/>
              </w:rPr>
            </w:pPr>
            <w:ins w:id="1485" w:author="Giorgio Romeo" w:date="2020-12-23T09:48:00Z">
              <w:r w:rsidRPr="003F5A77">
                <w:rPr>
                  <w:rStyle w:val="Enfasidelicata"/>
                  <w:b/>
                  <w:i w:val="0"/>
                  <w:iCs w:val="0"/>
                  <w:sz w:val="32"/>
                  <w:szCs w:val="32"/>
                </w:rPr>
                <w:t>G4</w:t>
              </w:r>
            </w:ins>
          </w:p>
        </w:tc>
        <w:tc>
          <w:tcPr>
            <w:tcW w:w="4369" w:type="pct"/>
          </w:tcPr>
          <w:p w14:paraId="367E6BEB" w14:textId="77777777" w:rsidR="003D153B" w:rsidRPr="003F5A77" w:rsidRDefault="003D153B" w:rsidP="003D153B">
            <w:pPr>
              <w:pStyle w:val="Paragrafoelenco"/>
              <w:spacing w:line="360" w:lineRule="auto"/>
              <w:ind w:left="0"/>
              <w:rPr>
                <w:ins w:id="1486" w:author="Giorgio Romeo" w:date="2020-12-23T09:48:00Z"/>
                <w:rStyle w:val="Enfasidelicata"/>
                <w:i w:val="0"/>
                <w:iCs w:val="0"/>
                <w:sz w:val="26"/>
              </w:rPr>
            </w:pPr>
            <w:ins w:id="1487" w:author="Giorgio Romeo" w:date="2020-12-23T09:48:00Z">
              <w:r w:rsidRPr="003F5A77">
                <w:rPr>
                  <w:rStyle w:val="Enfasidelicata"/>
                  <w:i w:val="0"/>
                  <w:iCs w:val="0"/>
                  <w:sz w:val="26"/>
                </w:rPr>
                <w:t>Everybody should be able to maintain social distancing in front of the stores.</w:t>
              </w:r>
            </w:ins>
          </w:p>
        </w:tc>
      </w:tr>
      <w:tr w:rsidR="003D153B" w14:paraId="174617D4" w14:textId="77777777" w:rsidTr="003D153B">
        <w:trPr>
          <w:ins w:id="1488" w:author="Giorgio Romeo" w:date="2020-12-23T09:48:00Z"/>
        </w:trPr>
        <w:tc>
          <w:tcPr>
            <w:tcW w:w="631" w:type="pct"/>
            <w:shd w:val="clear" w:color="auto" w:fill="F7CAAC" w:themeFill="accent2" w:themeFillTint="66"/>
          </w:tcPr>
          <w:p w14:paraId="12D347F6" w14:textId="77777777" w:rsidR="003D153B" w:rsidRPr="003F5A77" w:rsidRDefault="003D153B" w:rsidP="003D153B">
            <w:pPr>
              <w:pStyle w:val="Paragrafoelenco"/>
              <w:spacing w:line="360" w:lineRule="auto"/>
              <w:ind w:left="0"/>
              <w:rPr>
                <w:ins w:id="1489" w:author="Giorgio Romeo" w:date="2020-12-23T09:48:00Z"/>
                <w:rStyle w:val="Enfasidelicata"/>
                <w:i w:val="0"/>
                <w:iCs w:val="0"/>
                <w:sz w:val="26"/>
              </w:rPr>
            </w:pPr>
            <w:ins w:id="1490" w:author="Giorgio Romeo" w:date="2020-12-23T09:48:00Z">
              <w:r>
                <w:rPr>
                  <w:rStyle w:val="Enfasidelicata"/>
                  <w:i w:val="0"/>
                  <w:iCs w:val="0"/>
                  <w:sz w:val="26"/>
                </w:rPr>
                <w:t>A4</w:t>
              </w:r>
            </w:ins>
          </w:p>
        </w:tc>
        <w:tc>
          <w:tcPr>
            <w:tcW w:w="4369" w:type="pct"/>
          </w:tcPr>
          <w:p w14:paraId="4E7C729F" w14:textId="77777777" w:rsidR="003D153B" w:rsidRPr="003F5A77" w:rsidRDefault="003D153B" w:rsidP="003D153B">
            <w:pPr>
              <w:pStyle w:val="Paragrafoelenco"/>
              <w:spacing w:line="360" w:lineRule="auto"/>
              <w:ind w:left="0"/>
              <w:rPr>
                <w:ins w:id="1491" w:author="Giorgio Romeo" w:date="2020-12-23T09:48:00Z"/>
                <w:rStyle w:val="Enfasidelicata"/>
                <w:i w:val="0"/>
                <w:iCs w:val="0"/>
                <w:sz w:val="26"/>
              </w:rPr>
            </w:pPr>
            <w:ins w:id="1492" w:author="Giorgio Romeo" w:date="2020-12-23T09:48:00Z">
              <w:r>
                <w:rPr>
                  <w:rStyle w:val="Enfasidelicata"/>
                  <w:i w:val="0"/>
                  <w:iCs w:val="0"/>
                  <w:sz w:val="26"/>
                </w:rPr>
                <w:t>Users will abide to local norms on social distancing</w:t>
              </w:r>
            </w:ins>
          </w:p>
        </w:tc>
      </w:tr>
      <w:tr w:rsidR="003D153B" w14:paraId="42CEF237" w14:textId="77777777" w:rsidTr="003D153B">
        <w:trPr>
          <w:ins w:id="1493" w:author="Giorgio Romeo" w:date="2020-12-23T09:48:00Z"/>
        </w:trPr>
        <w:tc>
          <w:tcPr>
            <w:tcW w:w="631" w:type="pct"/>
            <w:shd w:val="clear" w:color="auto" w:fill="F7CAAC" w:themeFill="accent2" w:themeFillTint="66"/>
          </w:tcPr>
          <w:p w14:paraId="770CE03A" w14:textId="77777777" w:rsidR="003D153B" w:rsidRPr="003F5A77" w:rsidRDefault="003D153B" w:rsidP="003D153B">
            <w:pPr>
              <w:pStyle w:val="Paragrafoelenco"/>
              <w:spacing w:line="360" w:lineRule="auto"/>
              <w:ind w:left="0"/>
              <w:rPr>
                <w:ins w:id="1494" w:author="Giorgio Romeo" w:date="2020-12-23T09:48:00Z"/>
                <w:rStyle w:val="Enfasidelicata"/>
                <w:i w:val="0"/>
                <w:iCs w:val="0"/>
                <w:sz w:val="26"/>
              </w:rPr>
            </w:pPr>
            <w:ins w:id="1495" w:author="Giorgio Romeo" w:date="2020-12-23T09:48:00Z">
              <w:r>
                <w:rPr>
                  <w:rStyle w:val="Enfasidelicata"/>
                  <w:i w:val="0"/>
                  <w:iCs w:val="0"/>
                  <w:sz w:val="26"/>
                </w:rPr>
                <w:t>A6</w:t>
              </w:r>
            </w:ins>
          </w:p>
        </w:tc>
        <w:tc>
          <w:tcPr>
            <w:tcW w:w="4369" w:type="pct"/>
          </w:tcPr>
          <w:p w14:paraId="44030476" w14:textId="77777777" w:rsidR="003D153B" w:rsidRPr="003F5A77" w:rsidRDefault="003D153B" w:rsidP="003D153B">
            <w:pPr>
              <w:pStyle w:val="Paragrafoelenco"/>
              <w:spacing w:line="360" w:lineRule="auto"/>
              <w:ind w:left="0"/>
              <w:rPr>
                <w:ins w:id="1496" w:author="Giorgio Romeo" w:date="2020-12-23T09:48:00Z"/>
                <w:rStyle w:val="Enfasidelicata"/>
                <w:i w:val="0"/>
                <w:iCs w:val="0"/>
                <w:sz w:val="26"/>
              </w:rPr>
            </w:pPr>
            <w:ins w:id="1497" w:author="Giorgio Romeo" w:date="2020-12-23T09:48:00Z">
              <w:r w:rsidRPr="003F5A77">
                <w:rPr>
                  <w:rStyle w:val="Enfasidelicata"/>
                  <w:i w:val="0"/>
                  <w:iCs w:val="0"/>
                  <w:sz w:val="26"/>
                </w:rPr>
                <w:t>All people who are in front of the store have an appointment to enter the store within the next 10 minutes</w:t>
              </w:r>
            </w:ins>
          </w:p>
        </w:tc>
      </w:tr>
      <w:tr w:rsidR="003D153B" w14:paraId="5118B6BF" w14:textId="77777777" w:rsidTr="003D153B">
        <w:trPr>
          <w:ins w:id="1498" w:author="Giorgio Romeo" w:date="2020-12-23T09:48:00Z"/>
        </w:trPr>
        <w:tc>
          <w:tcPr>
            <w:tcW w:w="631" w:type="pct"/>
            <w:shd w:val="clear" w:color="auto" w:fill="FF7C80"/>
          </w:tcPr>
          <w:p w14:paraId="182F0F89" w14:textId="77777777" w:rsidR="003D153B" w:rsidRPr="003F5A77" w:rsidRDefault="003D153B" w:rsidP="003D153B">
            <w:pPr>
              <w:pStyle w:val="Paragrafoelenco"/>
              <w:spacing w:line="360" w:lineRule="auto"/>
              <w:ind w:left="0"/>
              <w:rPr>
                <w:ins w:id="1499" w:author="Giorgio Romeo" w:date="2020-12-23T09:48:00Z"/>
                <w:rStyle w:val="Enfasidelicata"/>
                <w:i w:val="0"/>
                <w:iCs w:val="0"/>
                <w:sz w:val="26"/>
              </w:rPr>
            </w:pPr>
            <w:ins w:id="1500" w:author="Giorgio Romeo" w:date="2020-12-23T09:48:00Z">
              <w:r w:rsidRPr="003F5A77">
                <w:rPr>
                  <w:rStyle w:val="Enfasidelicata"/>
                  <w:i w:val="0"/>
                  <w:iCs w:val="0"/>
                  <w:sz w:val="26"/>
                </w:rPr>
                <w:t>R1</w:t>
              </w:r>
            </w:ins>
          </w:p>
        </w:tc>
        <w:tc>
          <w:tcPr>
            <w:tcW w:w="4369" w:type="pct"/>
          </w:tcPr>
          <w:p w14:paraId="6073AF4B" w14:textId="77777777" w:rsidR="003D153B" w:rsidRPr="003F5A77" w:rsidRDefault="003D153B" w:rsidP="003D153B">
            <w:pPr>
              <w:pStyle w:val="Paragrafoelenco"/>
              <w:spacing w:line="360" w:lineRule="auto"/>
              <w:ind w:left="0"/>
              <w:rPr>
                <w:ins w:id="1501" w:author="Giorgio Romeo" w:date="2020-12-23T09:48:00Z"/>
                <w:rStyle w:val="Enfasidelicata"/>
                <w:i w:val="0"/>
                <w:iCs w:val="0"/>
                <w:sz w:val="26"/>
              </w:rPr>
            </w:pPr>
            <w:ins w:id="1502"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ins>
          </w:p>
        </w:tc>
      </w:tr>
      <w:tr w:rsidR="003D153B" w14:paraId="160CB04D" w14:textId="77777777" w:rsidTr="003D153B">
        <w:trPr>
          <w:ins w:id="1503" w:author="Giorgio Romeo" w:date="2020-12-23T09:48:00Z"/>
        </w:trPr>
        <w:tc>
          <w:tcPr>
            <w:tcW w:w="631" w:type="pct"/>
            <w:shd w:val="clear" w:color="auto" w:fill="FF7C80"/>
          </w:tcPr>
          <w:p w14:paraId="3C27A9CF" w14:textId="77777777" w:rsidR="003D153B" w:rsidRPr="003F5A77" w:rsidRDefault="003D153B" w:rsidP="003D153B">
            <w:pPr>
              <w:pStyle w:val="Paragrafoelenco"/>
              <w:spacing w:line="360" w:lineRule="auto"/>
              <w:ind w:left="0"/>
              <w:rPr>
                <w:ins w:id="1504" w:author="Giorgio Romeo" w:date="2020-12-23T09:48:00Z"/>
                <w:rStyle w:val="Enfasidelicata"/>
                <w:i w:val="0"/>
                <w:iCs w:val="0"/>
                <w:sz w:val="26"/>
              </w:rPr>
            </w:pPr>
            <w:ins w:id="1505" w:author="Giorgio Romeo" w:date="2020-12-23T09:48:00Z">
              <w:r w:rsidRPr="003F5A77">
                <w:rPr>
                  <w:rStyle w:val="Enfasidelicata"/>
                  <w:i w:val="0"/>
                  <w:iCs w:val="0"/>
                  <w:sz w:val="26"/>
                </w:rPr>
                <w:t>R2</w:t>
              </w:r>
            </w:ins>
          </w:p>
        </w:tc>
        <w:tc>
          <w:tcPr>
            <w:tcW w:w="4369" w:type="pct"/>
          </w:tcPr>
          <w:p w14:paraId="58AA3DAB" w14:textId="77777777" w:rsidR="003D153B" w:rsidRPr="003F5A77" w:rsidRDefault="003D153B" w:rsidP="003D153B">
            <w:pPr>
              <w:pStyle w:val="Paragrafoelenco"/>
              <w:spacing w:line="360" w:lineRule="auto"/>
              <w:ind w:left="0"/>
              <w:rPr>
                <w:ins w:id="1506" w:author="Giorgio Romeo" w:date="2020-12-23T09:48:00Z"/>
                <w:rStyle w:val="Enfasidelicata"/>
                <w:i w:val="0"/>
                <w:iCs w:val="0"/>
                <w:sz w:val="26"/>
              </w:rPr>
            </w:pPr>
            <w:ins w:id="1507"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ins>
          </w:p>
        </w:tc>
      </w:tr>
      <w:tr w:rsidR="003D153B" w14:paraId="478E5E92" w14:textId="77777777" w:rsidTr="003D153B">
        <w:trPr>
          <w:ins w:id="1508" w:author="Giorgio Romeo" w:date="2020-12-23T09:48:00Z"/>
        </w:trPr>
        <w:tc>
          <w:tcPr>
            <w:tcW w:w="631" w:type="pct"/>
            <w:shd w:val="clear" w:color="auto" w:fill="FF7C80"/>
          </w:tcPr>
          <w:p w14:paraId="7FD43204" w14:textId="77777777" w:rsidR="003D153B" w:rsidRPr="003F5A77" w:rsidRDefault="003D153B" w:rsidP="003D153B">
            <w:pPr>
              <w:pStyle w:val="Paragrafoelenco"/>
              <w:spacing w:line="360" w:lineRule="auto"/>
              <w:ind w:left="0"/>
              <w:rPr>
                <w:ins w:id="1509" w:author="Giorgio Romeo" w:date="2020-12-23T09:48:00Z"/>
                <w:rStyle w:val="Enfasidelicata"/>
                <w:i w:val="0"/>
                <w:iCs w:val="0"/>
                <w:sz w:val="26"/>
              </w:rPr>
            </w:pPr>
            <w:ins w:id="1510" w:author="Giorgio Romeo" w:date="2020-12-23T09:48:00Z">
              <w:r w:rsidRPr="003F5A77">
                <w:rPr>
                  <w:rStyle w:val="Enfasidelicata"/>
                  <w:i w:val="0"/>
                  <w:iCs w:val="0"/>
                  <w:sz w:val="26"/>
                </w:rPr>
                <w:t>R3</w:t>
              </w:r>
            </w:ins>
          </w:p>
        </w:tc>
        <w:tc>
          <w:tcPr>
            <w:tcW w:w="4369" w:type="pct"/>
          </w:tcPr>
          <w:p w14:paraId="0A8FBE90" w14:textId="77777777" w:rsidR="003D153B" w:rsidRPr="003F5A77" w:rsidRDefault="003D153B" w:rsidP="003D153B">
            <w:pPr>
              <w:pStyle w:val="Paragrafoelenco"/>
              <w:spacing w:line="360" w:lineRule="auto"/>
              <w:ind w:left="0"/>
              <w:rPr>
                <w:ins w:id="1511" w:author="Giorgio Romeo" w:date="2020-12-23T09:48:00Z"/>
                <w:rStyle w:val="Enfasidelicata"/>
                <w:i w:val="0"/>
                <w:iCs w:val="0"/>
                <w:sz w:val="26"/>
              </w:rPr>
            </w:pPr>
            <w:ins w:id="1512"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bl>
    <w:p w14:paraId="1D76501B" w14:textId="6C006BDF" w:rsidR="00417F4B" w:rsidDel="003D153B" w:rsidRDefault="00417F4B" w:rsidP="00417F4B">
      <w:pPr>
        <w:rPr>
          <w:del w:id="1513" w:author="Giorgio Romeo" w:date="2020-12-23T09:48:00Z"/>
        </w:rPr>
      </w:pPr>
    </w:p>
    <w:tbl>
      <w:tblPr>
        <w:tblStyle w:val="Grigliatabella"/>
        <w:tblW w:w="4995" w:type="pct"/>
        <w:tblLook w:val="04A0" w:firstRow="1" w:lastRow="0" w:firstColumn="1" w:lastColumn="0" w:noHBand="0" w:noVBand="1"/>
      </w:tblPr>
      <w:tblGrid>
        <w:gridCol w:w="1256"/>
        <w:gridCol w:w="8696"/>
      </w:tblGrid>
      <w:tr w:rsidR="00417F4B" w:rsidDel="003D153B" w14:paraId="14A5505D" w14:textId="5667B003" w:rsidTr="00EE2C0E">
        <w:trPr>
          <w:del w:id="1514" w:author="Giorgio Romeo" w:date="2020-12-23T09:48:00Z"/>
        </w:trPr>
        <w:tc>
          <w:tcPr>
            <w:tcW w:w="631" w:type="pct"/>
            <w:shd w:val="clear" w:color="auto" w:fill="B4C6E7" w:themeFill="accent1" w:themeFillTint="66"/>
          </w:tcPr>
          <w:p w14:paraId="5EEBE935" w14:textId="538E9B11" w:rsidR="00417F4B" w:rsidRPr="003F5A77" w:rsidDel="003D153B" w:rsidRDefault="00417F4B" w:rsidP="00EE2C0E">
            <w:pPr>
              <w:pStyle w:val="Paragrafoelenco"/>
              <w:spacing w:line="360" w:lineRule="auto"/>
              <w:ind w:left="0"/>
              <w:rPr>
                <w:del w:id="1515" w:author="Giorgio Romeo" w:date="2020-12-23T09:48:00Z"/>
                <w:rStyle w:val="Enfasidelicata"/>
                <w:b/>
                <w:i w:val="0"/>
                <w:iCs w:val="0"/>
                <w:szCs w:val="24"/>
              </w:rPr>
            </w:pPr>
            <w:del w:id="1516" w:author="Giorgio Romeo" w:date="2020-12-23T09:48:00Z">
              <w:r w:rsidRPr="003F5A77" w:rsidDel="003D153B">
                <w:rPr>
                  <w:rStyle w:val="Enfasidelicata"/>
                  <w:b/>
                  <w:i w:val="0"/>
                  <w:iCs w:val="0"/>
                  <w:sz w:val="32"/>
                  <w:szCs w:val="32"/>
                </w:rPr>
                <w:delText>G4</w:delText>
              </w:r>
            </w:del>
          </w:p>
        </w:tc>
        <w:tc>
          <w:tcPr>
            <w:tcW w:w="4369" w:type="pct"/>
          </w:tcPr>
          <w:p w14:paraId="1B5E8872" w14:textId="07C61D88" w:rsidR="00417F4B" w:rsidRPr="003F5A77" w:rsidDel="003D153B" w:rsidRDefault="00417F4B" w:rsidP="00EE2C0E">
            <w:pPr>
              <w:pStyle w:val="Paragrafoelenco"/>
              <w:spacing w:line="360" w:lineRule="auto"/>
              <w:ind w:left="0"/>
              <w:rPr>
                <w:del w:id="1517" w:author="Giorgio Romeo" w:date="2020-12-23T09:48:00Z"/>
                <w:rStyle w:val="Enfasidelicata"/>
                <w:i w:val="0"/>
                <w:iCs w:val="0"/>
                <w:sz w:val="26"/>
              </w:rPr>
            </w:pPr>
            <w:del w:id="1518" w:author="Giorgio Romeo" w:date="2020-12-23T09:48:00Z">
              <w:r w:rsidRPr="003F5A77" w:rsidDel="003D153B">
                <w:rPr>
                  <w:rStyle w:val="Enfasidelicata"/>
                  <w:i w:val="0"/>
                  <w:iCs w:val="0"/>
                  <w:sz w:val="26"/>
                </w:rPr>
                <w:delText>Everybody should be able to maintain social distancing in front of the stores.</w:delText>
              </w:r>
            </w:del>
          </w:p>
        </w:tc>
      </w:tr>
      <w:tr w:rsidR="00417F4B" w:rsidDel="003D153B" w14:paraId="30B8E537" w14:textId="15825698" w:rsidTr="00EE2C0E">
        <w:trPr>
          <w:del w:id="1519" w:author="Giorgio Romeo" w:date="2020-12-23T09:48:00Z"/>
        </w:trPr>
        <w:tc>
          <w:tcPr>
            <w:tcW w:w="631" w:type="pct"/>
            <w:shd w:val="clear" w:color="auto" w:fill="F7CAAC" w:themeFill="accent2" w:themeFillTint="66"/>
          </w:tcPr>
          <w:p w14:paraId="2508B62F" w14:textId="20ED76DD" w:rsidR="00417F4B" w:rsidRPr="003F5A77" w:rsidDel="003D153B" w:rsidRDefault="00417F4B" w:rsidP="00EE2C0E">
            <w:pPr>
              <w:pStyle w:val="Paragrafoelenco"/>
              <w:spacing w:line="360" w:lineRule="auto"/>
              <w:ind w:left="0"/>
              <w:rPr>
                <w:del w:id="1520" w:author="Giorgio Romeo" w:date="2020-12-23T09:48:00Z"/>
                <w:rStyle w:val="Enfasidelicata"/>
                <w:i w:val="0"/>
                <w:iCs w:val="0"/>
                <w:sz w:val="26"/>
              </w:rPr>
            </w:pPr>
            <w:del w:id="1521" w:author="Giorgio Romeo" w:date="2020-12-23T09:48:00Z">
              <w:r w:rsidDel="003D153B">
                <w:rPr>
                  <w:rStyle w:val="Enfasidelicata"/>
                  <w:i w:val="0"/>
                  <w:iCs w:val="0"/>
                  <w:sz w:val="26"/>
                </w:rPr>
                <w:delText>A4</w:delText>
              </w:r>
            </w:del>
          </w:p>
        </w:tc>
        <w:tc>
          <w:tcPr>
            <w:tcW w:w="4369" w:type="pct"/>
          </w:tcPr>
          <w:p w14:paraId="5A41FDF7" w14:textId="7CBDB980" w:rsidR="00417F4B" w:rsidRPr="003F5A77" w:rsidDel="003D153B" w:rsidRDefault="00417F4B" w:rsidP="00EE2C0E">
            <w:pPr>
              <w:pStyle w:val="Paragrafoelenco"/>
              <w:spacing w:line="360" w:lineRule="auto"/>
              <w:ind w:left="0"/>
              <w:rPr>
                <w:del w:id="1522" w:author="Giorgio Romeo" w:date="2020-12-23T09:48:00Z"/>
                <w:rStyle w:val="Enfasidelicata"/>
                <w:i w:val="0"/>
                <w:iCs w:val="0"/>
                <w:sz w:val="26"/>
              </w:rPr>
            </w:pPr>
            <w:del w:id="1523" w:author="Giorgio Romeo" w:date="2020-12-23T09:48:00Z">
              <w:r w:rsidDel="003D153B">
                <w:rPr>
                  <w:rStyle w:val="Enfasidelicata"/>
                  <w:i w:val="0"/>
                  <w:iCs w:val="0"/>
                  <w:sz w:val="26"/>
                </w:rPr>
                <w:delText>Users will abide to local norms on social distancing</w:delText>
              </w:r>
            </w:del>
          </w:p>
        </w:tc>
      </w:tr>
      <w:tr w:rsidR="00417F4B" w:rsidDel="003D153B" w14:paraId="6C2D4F61" w14:textId="535B01F6" w:rsidTr="00EE2C0E">
        <w:trPr>
          <w:del w:id="1524" w:author="Giorgio Romeo" w:date="2020-12-23T09:48:00Z"/>
        </w:trPr>
        <w:tc>
          <w:tcPr>
            <w:tcW w:w="631" w:type="pct"/>
            <w:shd w:val="clear" w:color="auto" w:fill="F7CAAC" w:themeFill="accent2" w:themeFillTint="66"/>
          </w:tcPr>
          <w:p w14:paraId="403E4BD1" w14:textId="01FA5657" w:rsidR="00417F4B" w:rsidRPr="003F5A77" w:rsidDel="003D153B" w:rsidRDefault="00417F4B" w:rsidP="00EE2C0E">
            <w:pPr>
              <w:pStyle w:val="Paragrafoelenco"/>
              <w:spacing w:line="360" w:lineRule="auto"/>
              <w:ind w:left="0"/>
              <w:rPr>
                <w:del w:id="1525" w:author="Giorgio Romeo" w:date="2020-12-23T09:48:00Z"/>
                <w:rStyle w:val="Enfasidelicata"/>
                <w:i w:val="0"/>
                <w:iCs w:val="0"/>
                <w:sz w:val="26"/>
              </w:rPr>
            </w:pPr>
            <w:del w:id="1526" w:author="Giorgio Romeo" w:date="2020-12-23T09:48:00Z">
              <w:r w:rsidDel="003D153B">
                <w:rPr>
                  <w:rStyle w:val="Enfasidelicata"/>
                  <w:i w:val="0"/>
                  <w:iCs w:val="0"/>
                  <w:sz w:val="26"/>
                </w:rPr>
                <w:delText>A6</w:delText>
              </w:r>
            </w:del>
          </w:p>
        </w:tc>
        <w:tc>
          <w:tcPr>
            <w:tcW w:w="4369" w:type="pct"/>
          </w:tcPr>
          <w:p w14:paraId="30EF6CCA" w14:textId="02BACD1A" w:rsidR="00417F4B" w:rsidRPr="003F5A77" w:rsidDel="003D153B" w:rsidRDefault="00417F4B" w:rsidP="00EE2C0E">
            <w:pPr>
              <w:pStyle w:val="Paragrafoelenco"/>
              <w:spacing w:line="360" w:lineRule="auto"/>
              <w:ind w:left="0"/>
              <w:rPr>
                <w:del w:id="1527" w:author="Giorgio Romeo" w:date="2020-12-23T09:48:00Z"/>
                <w:rStyle w:val="Enfasidelicata"/>
                <w:i w:val="0"/>
                <w:iCs w:val="0"/>
                <w:sz w:val="26"/>
              </w:rPr>
            </w:pPr>
            <w:del w:id="1528" w:author="Giorgio Romeo" w:date="2020-12-23T09:48:00Z">
              <w:r w:rsidRPr="003F5A77" w:rsidDel="003D153B">
                <w:rPr>
                  <w:rStyle w:val="Enfasidelicata"/>
                  <w:i w:val="0"/>
                  <w:iCs w:val="0"/>
                  <w:sz w:val="26"/>
                </w:rPr>
                <w:delText>All people who are in front of the store have an appointment to enter the store within the next 10 minutes</w:delText>
              </w:r>
            </w:del>
          </w:p>
        </w:tc>
      </w:tr>
      <w:tr w:rsidR="00417F4B" w:rsidDel="003D153B" w14:paraId="35360BAD" w14:textId="6B87D56B" w:rsidTr="00EE2C0E">
        <w:trPr>
          <w:del w:id="1529" w:author="Giorgio Romeo" w:date="2020-12-23T09:48:00Z"/>
        </w:trPr>
        <w:tc>
          <w:tcPr>
            <w:tcW w:w="631" w:type="pct"/>
            <w:shd w:val="clear" w:color="auto" w:fill="FF7C80"/>
          </w:tcPr>
          <w:p w14:paraId="214B3FD1" w14:textId="3F0ED776" w:rsidR="00417F4B" w:rsidRPr="003F5A77" w:rsidDel="003D153B" w:rsidRDefault="00417F4B" w:rsidP="00EE2C0E">
            <w:pPr>
              <w:pStyle w:val="Paragrafoelenco"/>
              <w:spacing w:line="360" w:lineRule="auto"/>
              <w:ind w:left="0"/>
              <w:rPr>
                <w:del w:id="1530" w:author="Giorgio Romeo" w:date="2020-12-23T09:48:00Z"/>
                <w:rStyle w:val="Enfasidelicata"/>
                <w:i w:val="0"/>
                <w:iCs w:val="0"/>
                <w:sz w:val="26"/>
              </w:rPr>
            </w:pPr>
            <w:del w:id="1531" w:author="Giorgio Romeo" w:date="2020-12-23T09:48:00Z">
              <w:r w:rsidRPr="003F5A77" w:rsidDel="003D153B">
                <w:rPr>
                  <w:rStyle w:val="Enfasidelicata"/>
                  <w:i w:val="0"/>
                  <w:iCs w:val="0"/>
                  <w:sz w:val="26"/>
                </w:rPr>
                <w:delText>R1</w:delText>
              </w:r>
            </w:del>
          </w:p>
        </w:tc>
        <w:tc>
          <w:tcPr>
            <w:tcW w:w="4369" w:type="pct"/>
          </w:tcPr>
          <w:p w14:paraId="5EDBE6E7" w14:textId="3881EDAD" w:rsidR="00417F4B" w:rsidRPr="003F5A77" w:rsidDel="003D153B" w:rsidRDefault="00417F4B" w:rsidP="00EE2C0E">
            <w:pPr>
              <w:pStyle w:val="Paragrafoelenco"/>
              <w:spacing w:line="360" w:lineRule="auto"/>
              <w:ind w:left="0"/>
              <w:rPr>
                <w:del w:id="1532" w:author="Giorgio Romeo" w:date="2020-12-23T09:48:00Z"/>
                <w:rStyle w:val="Enfasidelicata"/>
                <w:i w:val="0"/>
                <w:iCs w:val="0"/>
                <w:sz w:val="26"/>
              </w:rPr>
            </w:pPr>
            <w:del w:id="1533"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virtually</w:delText>
              </w:r>
            </w:del>
          </w:p>
        </w:tc>
      </w:tr>
      <w:tr w:rsidR="00417F4B" w:rsidDel="003D153B" w14:paraId="702DA868" w14:textId="30CFC283" w:rsidTr="00EE2C0E">
        <w:trPr>
          <w:del w:id="1534" w:author="Giorgio Romeo" w:date="2020-12-23T09:48:00Z"/>
        </w:trPr>
        <w:tc>
          <w:tcPr>
            <w:tcW w:w="631" w:type="pct"/>
            <w:shd w:val="clear" w:color="auto" w:fill="FF7C80"/>
          </w:tcPr>
          <w:p w14:paraId="756ACAEE" w14:textId="6449731D" w:rsidR="00417F4B" w:rsidRPr="003F5A77" w:rsidDel="003D153B" w:rsidRDefault="00417F4B" w:rsidP="00EE2C0E">
            <w:pPr>
              <w:pStyle w:val="Paragrafoelenco"/>
              <w:spacing w:line="360" w:lineRule="auto"/>
              <w:ind w:left="0"/>
              <w:rPr>
                <w:del w:id="1535" w:author="Giorgio Romeo" w:date="2020-12-23T09:48:00Z"/>
                <w:rStyle w:val="Enfasidelicata"/>
                <w:i w:val="0"/>
                <w:iCs w:val="0"/>
                <w:sz w:val="26"/>
              </w:rPr>
            </w:pPr>
            <w:del w:id="1536" w:author="Giorgio Romeo" w:date="2020-12-23T09:48:00Z">
              <w:r w:rsidRPr="003F5A77" w:rsidDel="003D153B">
                <w:rPr>
                  <w:rStyle w:val="Enfasidelicata"/>
                  <w:i w:val="0"/>
                  <w:iCs w:val="0"/>
                  <w:sz w:val="26"/>
                </w:rPr>
                <w:delText>R2</w:delText>
              </w:r>
            </w:del>
          </w:p>
        </w:tc>
        <w:tc>
          <w:tcPr>
            <w:tcW w:w="4369" w:type="pct"/>
          </w:tcPr>
          <w:p w14:paraId="1CF7F98F" w14:textId="309DCD0A" w:rsidR="00417F4B" w:rsidRPr="003F5A77" w:rsidDel="003D153B" w:rsidRDefault="00417F4B" w:rsidP="00EE2C0E">
            <w:pPr>
              <w:pStyle w:val="Paragrafoelenco"/>
              <w:spacing w:line="360" w:lineRule="auto"/>
              <w:ind w:left="0"/>
              <w:rPr>
                <w:del w:id="1537" w:author="Giorgio Romeo" w:date="2020-12-23T09:48:00Z"/>
                <w:rStyle w:val="Enfasidelicata"/>
                <w:i w:val="0"/>
                <w:iCs w:val="0"/>
                <w:sz w:val="26"/>
              </w:rPr>
            </w:pPr>
            <w:del w:id="1538"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physically</w:delText>
              </w:r>
            </w:del>
          </w:p>
        </w:tc>
      </w:tr>
      <w:tr w:rsidR="00417F4B" w:rsidDel="003D153B" w14:paraId="53FE4422" w14:textId="066942AE" w:rsidTr="00EE2C0E">
        <w:trPr>
          <w:del w:id="1539" w:author="Giorgio Romeo" w:date="2020-12-23T09:48:00Z"/>
        </w:trPr>
        <w:tc>
          <w:tcPr>
            <w:tcW w:w="631" w:type="pct"/>
            <w:shd w:val="clear" w:color="auto" w:fill="FF7C80"/>
          </w:tcPr>
          <w:p w14:paraId="22A2863C" w14:textId="3C15082B" w:rsidR="00417F4B" w:rsidRPr="003F5A77" w:rsidDel="003D153B" w:rsidRDefault="00417F4B" w:rsidP="00EE2C0E">
            <w:pPr>
              <w:pStyle w:val="Paragrafoelenco"/>
              <w:spacing w:line="360" w:lineRule="auto"/>
              <w:ind w:left="0"/>
              <w:rPr>
                <w:del w:id="1540" w:author="Giorgio Romeo" w:date="2020-12-23T09:48:00Z"/>
                <w:rStyle w:val="Enfasidelicata"/>
                <w:i w:val="0"/>
                <w:iCs w:val="0"/>
                <w:sz w:val="26"/>
              </w:rPr>
            </w:pPr>
            <w:del w:id="1541" w:author="Giorgio Romeo" w:date="2020-12-23T09:48:00Z">
              <w:r w:rsidRPr="003F5A77" w:rsidDel="003D153B">
                <w:rPr>
                  <w:rStyle w:val="Enfasidelicata"/>
                  <w:i w:val="0"/>
                  <w:iCs w:val="0"/>
                  <w:sz w:val="26"/>
                </w:rPr>
                <w:delText>R3</w:delText>
              </w:r>
            </w:del>
          </w:p>
        </w:tc>
        <w:tc>
          <w:tcPr>
            <w:tcW w:w="4369" w:type="pct"/>
          </w:tcPr>
          <w:p w14:paraId="5004675D" w14:textId="6CEE20B2" w:rsidR="00417F4B" w:rsidRPr="003F5A77" w:rsidDel="003D153B" w:rsidRDefault="00417F4B" w:rsidP="00EE2C0E">
            <w:pPr>
              <w:pStyle w:val="Paragrafoelenco"/>
              <w:spacing w:line="360" w:lineRule="auto"/>
              <w:ind w:left="0"/>
              <w:rPr>
                <w:del w:id="1542" w:author="Giorgio Romeo" w:date="2020-12-23T09:48:00Z"/>
                <w:rStyle w:val="Enfasidelicata"/>
                <w:i w:val="0"/>
                <w:iCs w:val="0"/>
                <w:sz w:val="26"/>
              </w:rPr>
            </w:pPr>
            <w:del w:id="1543"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book a visit virtually with their desired store, up to the next 7 upcoming days</w:delText>
              </w:r>
            </w:del>
            <w:ins w:id="1544" w:author="Cristian Sbrolli" w:date="2020-12-20T11:48:00Z">
              <w:del w:id="1545" w:author="Giorgio Romeo" w:date="2020-12-23T09:48:00Z">
                <w:r w:rsidR="0031699F" w:rsidDel="003D153B">
                  <w:rPr>
                    <w:rStyle w:val="Enfasidelicata"/>
                    <w:i w:val="0"/>
                    <w:iCs w:val="0"/>
                    <w:sz w:val="26"/>
                  </w:rPr>
                  <w:delText>.</w:delText>
                </w:r>
              </w:del>
            </w:ins>
          </w:p>
        </w:tc>
      </w:tr>
    </w:tbl>
    <w:p w14:paraId="5C88B506" w14:textId="77777777" w:rsidR="00417F4B" w:rsidRDefault="00417F4B">
      <w:pPr>
        <w:jc w:val="both"/>
        <w:pPrChange w:id="1546" w:author="Giorgio Romeo" w:date="2020-12-23T10:15:00Z">
          <w:pPr/>
        </w:pPrChange>
      </w:pPr>
    </w:p>
    <w:p w14:paraId="03959DDF" w14:textId="2FE8A3E2" w:rsidR="00417F4B" w:rsidRDefault="00417F4B">
      <w:pPr>
        <w:jc w:val="both"/>
        <w:pPrChange w:id="1547" w:author="Giorgio Romeo" w:date="2020-12-23T10:15:00Z">
          <w:pPr/>
        </w:pPrChange>
      </w:pPr>
      <w:r>
        <w:t>Requirements (</w:t>
      </w:r>
      <w:r w:rsidRPr="0058414F">
        <w:rPr>
          <w:b/>
          <w:bCs/>
          <w:rPrChange w:id="1548" w:author="Giorgio Romeo" w:date="2020-12-23T09:37:00Z">
            <w:rPr/>
          </w:rPrChange>
        </w:rPr>
        <w:t>R1</w:t>
      </w:r>
      <w:r>
        <w:t xml:space="preserve">, </w:t>
      </w:r>
      <w:r w:rsidRPr="0058414F">
        <w:rPr>
          <w:b/>
          <w:bCs/>
          <w:rPrChange w:id="1549" w:author="Giorgio Romeo" w:date="2020-12-23T09:37:00Z">
            <w:rPr/>
          </w:rPrChange>
        </w:rPr>
        <w:t>R3</w:t>
      </w:r>
      <w:r>
        <w:t>) incite the users to not stand in front of the store needlessly and furthermore requirement (</w:t>
      </w:r>
      <w:r w:rsidRPr="0058414F">
        <w:rPr>
          <w:b/>
          <w:bCs/>
          <w:rPrChange w:id="1550" w:author="Giorgio Romeo" w:date="2020-12-23T09:37:00Z">
            <w:rPr/>
          </w:rPrChange>
        </w:rPr>
        <w:t>R2</w:t>
      </w:r>
      <w:r>
        <w:t>) in addition with the assumption (</w:t>
      </w:r>
      <w:r w:rsidRPr="0058414F">
        <w:rPr>
          <w:b/>
          <w:bCs/>
          <w:rPrChange w:id="1551" w:author="Giorgio Romeo" w:date="2020-12-23T09:37:00Z">
            <w:rPr/>
          </w:rPrChange>
        </w:rPr>
        <w:t>A6</w:t>
      </w:r>
      <w:r>
        <w:t>) that no person will stand in front of the store for more than 10 minutes prior to an expected entrance and that (</w:t>
      </w:r>
      <w:r w:rsidRPr="0058414F">
        <w:rPr>
          <w:b/>
          <w:bCs/>
          <w:rPrChange w:id="1552" w:author="Giorgio Romeo" w:date="2020-12-23T09:37:00Z">
            <w:rPr/>
          </w:rPrChange>
        </w:rPr>
        <w:t>A4</w:t>
      </w:r>
      <w:r>
        <w:t>) they will want to stand far enough from other people, as to have their own personal space. In this way the goal (</w:t>
      </w:r>
      <w:r w:rsidRPr="0058414F">
        <w:rPr>
          <w:b/>
          <w:bCs/>
          <w:rPrChange w:id="1553" w:author="Giorgio Romeo" w:date="2020-12-23T09:37:00Z">
            <w:rPr/>
          </w:rPrChange>
        </w:rPr>
        <w:t>G4</w:t>
      </w:r>
      <w:del w:id="1554" w:author="Cristian Sbrolli" w:date="2020-12-20T11:57:00Z">
        <w:r w:rsidDel="009E62DA">
          <w:delText>_</w:delText>
        </w:r>
      </w:del>
      <w:ins w:id="1555" w:author="Cristian Sbrolli" w:date="2020-12-20T11:57:00Z">
        <w:r w:rsidR="009E62DA">
          <w:t>)</w:t>
        </w:r>
      </w:ins>
      <w:r>
        <w:t xml:space="preserve"> is fulfilled.</w:t>
      </w:r>
    </w:p>
    <w:p w14:paraId="1DD61CB3" w14:textId="77777777" w:rsidR="00417F4B" w:rsidRDefault="00417F4B" w:rsidP="00417F4B"/>
    <w:p w14:paraId="3A17CAB5" w14:textId="77777777" w:rsidR="00417F4B" w:rsidRDefault="00417F4B" w:rsidP="00417F4B"/>
    <w:p w14:paraId="3DC846C3" w14:textId="49EAEBE1" w:rsidR="00417F4B" w:rsidRDefault="00417F4B" w:rsidP="00417F4B">
      <w:pPr>
        <w:rPr>
          <w:ins w:id="1556" w:author="Cristian Sbrolli" w:date="2020-12-23T11:44:00Z"/>
        </w:rPr>
      </w:pPr>
    </w:p>
    <w:p w14:paraId="5467E530" w14:textId="77777777" w:rsidR="00AA655F" w:rsidRDefault="00AA655F" w:rsidP="00417F4B"/>
    <w:p w14:paraId="6D5584D0" w14:textId="77777777" w:rsidR="00243BFD" w:rsidRDefault="00243BFD" w:rsidP="00417F4B"/>
    <w:p w14:paraId="474F8BD8" w14:textId="3F0BD0E8" w:rsidR="00417F4B" w:rsidRDefault="00417F4B" w:rsidP="00417F4B">
      <w:pPr>
        <w:rPr>
          <w:ins w:id="1557" w:author="Giorgio Romeo" w:date="2020-12-27T22:56:00Z"/>
        </w:rPr>
      </w:pPr>
    </w:p>
    <w:p w14:paraId="435A17B8" w14:textId="77777777" w:rsidR="001F00C3" w:rsidRDefault="001F00C3" w:rsidP="00417F4B"/>
    <w:tbl>
      <w:tblPr>
        <w:tblStyle w:val="Grigliatabella"/>
        <w:tblW w:w="4995" w:type="pct"/>
        <w:tblLook w:val="04A0" w:firstRow="1" w:lastRow="0" w:firstColumn="1" w:lastColumn="0" w:noHBand="0" w:noVBand="1"/>
      </w:tblPr>
      <w:tblGrid>
        <w:gridCol w:w="1256"/>
        <w:gridCol w:w="8696"/>
        <w:tblGridChange w:id="1558">
          <w:tblGrid>
            <w:gridCol w:w="1256"/>
            <w:gridCol w:w="8696"/>
          </w:tblGrid>
        </w:tblGridChange>
      </w:tblGrid>
      <w:tr w:rsidR="00417F4B" w14:paraId="7A175D35" w14:textId="77777777" w:rsidTr="00EE2C0E">
        <w:tc>
          <w:tcPr>
            <w:tcW w:w="631" w:type="pct"/>
            <w:shd w:val="clear" w:color="auto" w:fill="B4C6E7" w:themeFill="accent1" w:themeFillTint="66"/>
          </w:tcPr>
          <w:p w14:paraId="51B4B19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G5</w:t>
            </w:r>
          </w:p>
        </w:tc>
        <w:tc>
          <w:tcPr>
            <w:tcW w:w="4369" w:type="pct"/>
          </w:tcPr>
          <w:p w14:paraId="1C0EAD34" w14:textId="77777777" w:rsidR="00417F4B" w:rsidRPr="003F5A77" w:rsidRDefault="00417F4B" w:rsidP="00EE2C0E">
            <w:pPr>
              <w:pStyle w:val="Paragrafoelenco"/>
              <w:spacing w:line="360" w:lineRule="auto"/>
              <w:ind w:left="0"/>
              <w:rPr>
                <w:rStyle w:val="Enfasidelicata"/>
                <w:i w:val="0"/>
                <w:iCs w:val="0"/>
                <w:sz w:val="26"/>
              </w:rPr>
            </w:pPr>
            <w:r>
              <w:rPr>
                <w:rFonts w:eastAsia="Bell MT" w:cs="Bell MT"/>
                <w:szCs w:val="24"/>
              </w:rPr>
              <w:t>Stores should allow as many customers inside as permitted by law, or as chosen by the store manager</w:t>
            </w:r>
          </w:p>
        </w:tc>
      </w:tr>
      <w:tr w:rsidR="00417F4B" w14:paraId="609DD053" w14:textId="77777777" w:rsidTr="00EE2C0E">
        <w:tc>
          <w:tcPr>
            <w:tcW w:w="631" w:type="pct"/>
            <w:shd w:val="clear" w:color="auto" w:fill="F7CAAC" w:themeFill="accent2" w:themeFillTint="66"/>
          </w:tcPr>
          <w:p w14:paraId="6D5FB8B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A2</w:t>
            </w:r>
          </w:p>
        </w:tc>
        <w:tc>
          <w:tcPr>
            <w:tcW w:w="4369" w:type="pct"/>
          </w:tcPr>
          <w:p w14:paraId="0C3ECF27" w14:textId="77777777" w:rsidR="00417F4B" w:rsidRPr="003F5A77" w:rsidRDefault="00417F4B" w:rsidP="00EE2C0E">
            <w:pPr>
              <w:pStyle w:val="Paragrafoelenco"/>
              <w:tabs>
                <w:tab w:val="left" w:pos="1705"/>
              </w:tabs>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r w:rsidRPr="003F5A77">
              <w:rPr>
                <w:rStyle w:val="Enfasidelicata"/>
                <w:i w:val="0"/>
                <w:iCs w:val="0"/>
                <w:sz w:val="26"/>
              </w:rPr>
              <w:tab/>
            </w:r>
          </w:p>
        </w:tc>
      </w:tr>
      <w:tr w:rsidR="00417F4B" w14:paraId="5E8BCCAD" w14:textId="77777777" w:rsidTr="00EE2C0E">
        <w:tc>
          <w:tcPr>
            <w:tcW w:w="631" w:type="pct"/>
            <w:shd w:val="clear" w:color="auto" w:fill="F7CAAC" w:themeFill="accent2" w:themeFillTint="66"/>
          </w:tcPr>
          <w:p w14:paraId="214DF31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A3</w:t>
            </w:r>
          </w:p>
        </w:tc>
        <w:tc>
          <w:tcPr>
            <w:tcW w:w="4369" w:type="pct"/>
          </w:tcPr>
          <w:p w14:paraId="4673AB9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44FADAD0" w14:textId="77777777" w:rsidTr="00EE2C0E">
        <w:tc>
          <w:tcPr>
            <w:tcW w:w="631" w:type="pct"/>
            <w:shd w:val="clear" w:color="auto" w:fill="FF7C80"/>
          </w:tcPr>
          <w:p w14:paraId="3437E17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w:t>
            </w:r>
          </w:p>
        </w:tc>
        <w:tc>
          <w:tcPr>
            <w:tcW w:w="4369" w:type="pct"/>
          </w:tcPr>
          <w:p w14:paraId="5ED24DA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7CCDE370" w14:textId="77777777" w:rsidTr="00EE2C0E">
        <w:tc>
          <w:tcPr>
            <w:tcW w:w="631" w:type="pct"/>
            <w:shd w:val="clear" w:color="auto" w:fill="FF7C80"/>
          </w:tcPr>
          <w:p w14:paraId="66A925C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R2</w:t>
            </w:r>
          </w:p>
        </w:tc>
        <w:tc>
          <w:tcPr>
            <w:tcW w:w="4369" w:type="pct"/>
          </w:tcPr>
          <w:p w14:paraId="021BBA7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0948F0A6" w14:textId="77777777" w:rsidTr="0031699F">
        <w:tblPrEx>
          <w:tblW w:w="4995" w:type="pct"/>
          <w:tblPrExChange w:id="1559" w:author="Cristian Sbrolli" w:date="2020-12-20T11:48:00Z">
            <w:tblPrEx>
              <w:tblW w:w="4995" w:type="pct"/>
            </w:tblPrEx>
          </w:tblPrExChange>
        </w:tblPrEx>
        <w:trPr>
          <w:trHeight w:val="472"/>
        </w:trPr>
        <w:tc>
          <w:tcPr>
            <w:tcW w:w="631" w:type="pct"/>
            <w:shd w:val="clear" w:color="auto" w:fill="FF7C80"/>
            <w:tcPrChange w:id="1560" w:author="Cristian Sbrolli" w:date="2020-12-20T11:48:00Z">
              <w:tcPr>
                <w:tcW w:w="631" w:type="pct"/>
                <w:shd w:val="clear" w:color="auto" w:fill="FF7C80"/>
              </w:tcPr>
            </w:tcPrChange>
          </w:tcPr>
          <w:p w14:paraId="019B28F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R3</w:t>
            </w:r>
          </w:p>
        </w:tc>
        <w:tc>
          <w:tcPr>
            <w:tcW w:w="4369" w:type="pct"/>
            <w:tcPrChange w:id="1561" w:author="Cristian Sbrolli" w:date="2020-12-20T11:48:00Z">
              <w:tcPr>
                <w:tcW w:w="4369" w:type="pct"/>
              </w:tcPr>
            </w:tcPrChange>
          </w:tcPr>
          <w:p w14:paraId="387F5E14" w14:textId="602A0A41" w:rsidR="00417F4B" w:rsidRPr="003F5A77" w:rsidRDefault="00417F4B" w:rsidP="00EE2C0E">
            <w:pPr>
              <w:pStyle w:val="Paragrafoelenco"/>
              <w:tabs>
                <w:tab w:val="left" w:pos="2154"/>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w:t>
            </w:r>
            <w:ins w:id="1562" w:author="Cristian Sbrolli" w:date="2020-12-20T11:48:00Z">
              <w:r w:rsidR="0031699F">
                <w:rPr>
                  <w:rStyle w:val="Enfasidelicata"/>
                  <w:i w:val="0"/>
                  <w:iCs w:val="0"/>
                  <w:sz w:val="26"/>
                </w:rPr>
                <w:t>re.</w:t>
              </w:r>
            </w:ins>
            <w:del w:id="1563" w:author="Cristian Sbrolli" w:date="2020-12-20T11:48:00Z">
              <w:r w:rsidRPr="003F5A77" w:rsidDel="0031699F">
                <w:rPr>
                  <w:rStyle w:val="Enfasidelicata"/>
                  <w:i w:val="0"/>
                  <w:iCs w:val="0"/>
                  <w:sz w:val="26"/>
                </w:rPr>
                <w:delText>re, up to the next 7 upcoming days</w:delText>
              </w:r>
            </w:del>
            <w:r w:rsidRPr="003F5A77">
              <w:rPr>
                <w:rStyle w:val="Enfasidelicata"/>
                <w:i w:val="0"/>
                <w:iCs w:val="0"/>
                <w:sz w:val="26"/>
              </w:rPr>
              <w:tab/>
            </w:r>
          </w:p>
        </w:tc>
      </w:tr>
      <w:tr w:rsidR="00417F4B" w14:paraId="7EB52143" w14:textId="77777777" w:rsidTr="00EE2C0E">
        <w:tc>
          <w:tcPr>
            <w:tcW w:w="631" w:type="pct"/>
            <w:shd w:val="clear" w:color="auto" w:fill="FF7C80"/>
          </w:tcPr>
          <w:p w14:paraId="4E44C4E7"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R5</w:t>
            </w:r>
          </w:p>
        </w:tc>
        <w:tc>
          <w:tcPr>
            <w:tcW w:w="4369" w:type="pct"/>
          </w:tcPr>
          <w:p w14:paraId="3F42BF63"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ask users how much he or she thinks the trip to the store will last</w:t>
            </w:r>
          </w:p>
        </w:tc>
      </w:tr>
      <w:tr w:rsidR="00417F4B" w14:paraId="6ABCE0A0" w14:textId="77777777" w:rsidTr="00EE2C0E">
        <w:tc>
          <w:tcPr>
            <w:tcW w:w="631" w:type="pct"/>
            <w:shd w:val="clear" w:color="auto" w:fill="FF7C80"/>
          </w:tcPr>
          <w:p w14:paraId="05CA018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R9</w:t>
            </w:r>
          </w:p>
        </w:tc>
        <w:tc>
          <w:tcPr>
            <w:tcW w:w="4369" w:type="pct"/>
          </w:tcPr>
          <w:p w14:paraId="31AA3B9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its users to insert information about which categories or items they want to buy</w:t>
            </w:r>
          </w:p>
        </w:tc>
      </w:tr>
      <w:tr w:rsidR="00417F4B" w14:paraId="6914F38A" w14:textId="77777777" w:rsidTr="00EE2C0E">
        <w:tc>
          <w:tcPr>
            <w:tcW w:w="631" w:type="pct"/>
            <w:shd w:val="clear" w:color="auto" w:fill="FF7C80"/>
          </w:tcPr>
          <w:p w14:paraId="6B0252F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R10</w:t>
            </w:r>
          </w:p>
        </w:tc>
        <w:tc>
          <w:tcPr>
            <w:tcW w:w="4369" w:type="pct"/>
          </w:tcPr>
          <w:p w14:paraId="533666DC" w14:textId="7222A450" w:rsidR="00417F4B" w:rsidRPr="003F5A77" w:rsidRDefault="00AA655F" w:rsidP="00EE2C0E">
            <w:pPr>
              <w:pStyle w:val="Paragrafoelenco"/>
              <w:spacing w:line="360" w:lineRule="auto"/>
              <w:ind w:left="0"/>
              <w:rPr>
                <w:rStyle w:val="Enfasidelicata"/>
                <w:i w:val="0"/>
                <w:iCs w:val="0"/>
                <w:sz w:val="26"/>
              </w:rPr>
            </w:pPr>
            <w:ins w:id="1564" w:author="Cristian Sbrolli" w:date="2020-12-23T11:50: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ins>
            <w:del w:id="1565" w:author="Cristian Sbrolli" w:date="2020-12-23T11:50:00Z">
              <w:r w:rsidR="00417F4B" w:rsidRPr="003F5A77" w:rsidDel="00AA655F">
                <w:rPr>
                  <w:rStyle w:val="Enfasidelicata"/>
                  <w:b/>
                  <w:i w:val="0"/>
                  <w:iCs w:val="0"/>
                  <w:sz w:val="26"/>
                </w:rPr>
                <w:delText>The system shall</w:delText>
              </w:r>
              <w:r w:rsidR="00417F4B" w:rsidRPr="003F5A77" w:rsidDel="00AA655F">
                <w:rPr>
                  <w:rStyle w:val="Enfasidelicata"/>
                  <w:i w:val="0"/>
                  <w:iCs w:val="0"/>
                  <w:sz w:val="26"/>
                </w:rPr>
                <w:delText xml:space="preserve"> infer how long it will take for customers to buy all products</w:delText>
              </w:r>
            </w:del>
          </w:p>
        </w:tc>
      </w:tr>
      <w:tr w:rsidR="00417F4B" w14:paraId="2AD1A7F1" w14:textId="77777777" w:rsidTr="00EE2C0E">
        <w:tc>
          <w:tcPr>
            <w:tcW w:w="631" w:type="pct"/>
            <w:shd w:val="clear" w:color="auto" w:fill="FF7C80"/>
          </w:tcPr>
          <w:p w14:paraId="63CFEB5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R11</w:t>
            </w:r>
          </w:p>
        </w:tc>
        <w:tc>
          <w:tcPr>
            <w:tcW w:w="4369" w:type="pct"/>
          </w:tcPr>
          <w:p w14:paraId="3A85671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store data about registered virtual users' habits of expenses</w:t>
            </w:r>
          </w:p>
        </w:tc>
      </w:tr>
      <w:tr w:rsidR="00417F4B" w14:paraId="76607B10" w14:textId="77777777" w:rsidTr="00EE2C0E">
        <w:tc>
          <w:tcPr>
            <w:tcW w:w="631" w:type="pct"/>
            <w:shd w:val="clear" w:color="auto" w:fill="FF7C80"/>
          </w:tcPr>
          <w:p w14:paraId="48248B50"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R13.1</w:t>
            </w:r>
          </w:p>
        </w:tc>
        <w:tc>
          <w:tcPr>
            <w:tcW w:w="4369" w:type="pct"/>
          </w:tcPr>
          <w:p w14:paraId="3D014FD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37773C7A" w14:textId="77777777" w:rsidTr="00EE2C0E">
        <w:tc>
          <w:tcPr>
            <w:tcW w:w="631" w:type="pct"/>
            <w:shd w:val="clear" w:color="auto" w:fill="FF7C80"/>
          </w:tcPr>
          <w:p w14:paraId="6E5E0919"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R15.1</w:t>
            </w:r>
          </w:p>
        </w:tc>
        <w:tc>
          <w:tcPr>
            <w:tcW w:w="4369" w:type="pct"/>
          </w:tcPr>
          <w:p w14:paraId="289000B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7A651BDC" w14:textId="77777777" w:rsidTr="00EE2C0E">
        <w:tc>
          <w:tcPr>
            <w:tcW w:w="631" w:type="pct"/>
            <w:shd w:val="clear" w:color="auto" w:fill="FF7C80"/>
          </w:tcPr>
          <w:p w14:paraId="7457D44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R15.2</w:t>
            </w:r>
          </w:p>
        </w:tc>
        <w:tc>
          <w:tcPr>
            <w:tcW w:w="4369" w:type="pct"/>
          </w:tcPr>
          <w:p w14:paraId="6878B92F"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6003B271" w14:textId="77777777" w:rsidTr="00EE2C0E">
        <w:tc>
          <w:tcPr>
            <w:tcW w:w="631" w:type="pct"/>
            <w:shd w:val="clear" w:color="auto" w:fill="FF7C80"/>
          </w:tcPr>
          <w:p w14:paraId="13EAB452"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R15.3</w:t>
            </w:r>
          </w:p>
        </w:tc>
        <w:tc>
          <w:tcPr>
            <w:tcW w:w="4369" w:type="pct"/>
          </w:tcPr>
          <w:p w14:paraId="2E1468C2"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566"/>
            <w:r w:rsidRPr="003F5A77">
              <w:rPr>
                <w:sz w:val="26"/>
              </w:rPr>
              <w:t>occurred</w:t>
            </w:r>
            <w:commentRangeEnd w:id="1566"/>
            <w:r w:rsidRPr="003F5A77">
              <w:rPr>
                <w:rStyle w:val="Rimandocommento"/>
                <w:sz w:val="26"/>
                <w:szCs w:val="26"/>
              </w:rPr>
              <w:commentReference w:id="1566"/>
            </w:r>
          </w:p>
        </w:tc>
      </w:tr>
      <w:tr w:rsidR="00417F4B" w14:paraId="336E341D" w14:textId="77777777" w:rsidTr="00EE2C0E">
        <w:tc>
          <w:tcPr>
            <w:tcW w:w="631" w:type="pct"/>
            <w:shd w:val="clear" w:color="auto" w:fill="A8D08D" w:themeFill="accent6" w:themeFillTint="99"/>
          </w:tcPr>
          <w:p w14:paraId="08E17C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R23</w:t>
            </w:r>
          </w:p>
        </w:tc>
        <w:tc>
          <w:tcPr>
            <w:tcW w:w="4369" w:type="pct"/>
          </w:tcPr>
          <w:p w14:paraId="4D6B9634" w14:textId="77777777" w:rsidR="00417F4B" w:rsidRDefault="00417F4B" w:rsidP="00EE2C0E">
            <w:pPr>
              <w:pStyle w:val="Paragrafoelenco"/>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14:paraId="43BFB04B" w14:textId="77777777" w:rsidTr="0058414F">
        <w:tblPrEx>
          <w:tblW w:w="4995" w:type="pct"/>
          <w:tblPrExChange w:id="1567" w:author="Giorgio Romeo" w:date="2020-12-23T09:37:00Z">
            <w:tblPrEx>
              <w:tblW w:w="4995" w:type="pct"/>
            </w:tblPrEx>
          </w:tblPrExChange>
        </w:tblPrEx>
        <w:trPr>
          <w:trHeight w:val="587"/>
        </w:trPr>
        <w:tc>
          <w:tcPr>
            <w:tcW w:w="631" w:type="pct"/>
            <w:shd w:val="clear" w:color="auto" w:fill="A8D08D" w:themeFill="accent6" w:themeFillTint="99"/>
            <w:tcPrChange w:id="1568" w:author="Giorgio Romeo" w:date="2020-12-23T09:37:00Z">
              <w:tcPr>
                <w:tcW w:w="631" w:type="pct"/>
                <w:shd w:val="clear" w:color="auto" w:fill="A8D08D" w:themeFill="accent6" w:themeFillTint="99"/>
              </w:tcPr>
            </w:tcPrChange>
          </w:tcPr>
          <w:p w14:paraId="25D2139B" w14:textId="1002885B" w:rsidR="00417F4B" w:rsidRPr="003F5A77" w:rsidRDefault="00417F4B" w:rsidP="00EE2C0E">
            <w:pPr>
              <w:pStyle w:val="Paragrafoelenco"/>
              <w:spacing w:line="360" w:lineRule="auto"/>
              <w:ind w:left="0"/>
              <w:rPr>
                <w:bCs/>
                <w:sz w:val="28"/>
                <w:szCs w:val="28"/>
              </w:rPr>
            </w:pPr>
            <w:del w:id="1569" w:author="Giorgio Romeo" w:date="2020-12-27T23:02:00Z">
              <w:r w:rsidRPr="003F5A77" w:rsidDel="001F00C3">
                <w:rPr>
                  <w:rStyle w:val="Enfasidelicata"/>
                  <w:bCs/>
                  <w:i w:val="0"/>
                  <w:iCs w:val="0"/>
                  <w:sz w:val="26"/>
                </w:rPr>
                <w:delText>R27</w:delText>
              </w:r>
            </w:del>
            <w:ins w:id="1570" w:author="Giorgio Romeo" w:date="2020-12-27T23:02:00Z">
              <w:r w:rsidR="001F00C3">
                <w:rPr>
                  <w:rStyle w:val="Enfasidelicata"/>
                  <w:bCs/>
                  <w:i w:val="0"/>
                  <w:iCs w:val="0"/>
                  <w:sz w:val="26"/>
                </w:rPr>
                <w:t>R26</w:t>
              </w:r>
            </w:ins>
          </w:p>
        </w:tc>
        <w:tc>
          <w:tcPr>
            <w:tcW w:w="4369" w:type="pct"/>
            <w:tcPrChange w:id="1571" w:author="Giorgio Romeo" w:date="2020-12-23T09:37:00Z">
              <w:tcPr>
                <w:tcW w:w="4369" w:type="pct"/>
              </w:tcPr>
            </w:tcPrChange>
          </w:tcPr>
          <w:p w14:paraId="0746D756" w14:textId="080CAC85" w:rsidR="00417F4B" w:rsidRPr="003F5A77" w:rsidRDefault="00D767C4" w:rsidP="00EE2C0E">
            <w:pPr>
              <w:pStyle w:val="Paragrafoelenco"/>
              <w:spacing w:line="360" w:lineRule="auto"/>
              <w:ind w:left="0"/>
              <w:rPr>
                <w:b/>
                <w:sz w:val="26"/>
              </w:rPr>
            </w:pPr>
            <w:ins w:id="1572" w:author="Giorgio Romeo" w:date="2020-12-27T23:48:00Z">
              <w:r>
                <w:rPr>
                  <w:b/>
                  <w:sz w:val="26"/>
                </w:rPr>
                <w:t xml:space="preserve">The system shall </w:t>
              </w:r>
              <w:r w:rsidRPr="00AF56B6">
                <w:rPr>
                  <w:sz w:val="26"/>
                </w:rPr>
                <w:t xml:space="preserve">allow store managers to input what </w:t>
              </w:r>
              <w:r>
                <w:rPr>
                  <w:sz w:val="26"/>
                </w:rPr>
                <w:t>categories</w:t>
              </w:r>
              <w:r w:rsidRPr="00AF56B6">
                <w:rPr>
                  <w:sz w:val="26"/>
                </w:rPr>
                <w:t xml:space="preserve"> of goods and what products are contained in the store</w:t>
              </w:r>
              <w:r>
                <w:rPr>
                  <w:sz w:val="26"/>
                </w:rPr>
                <w:t xml:space="preserve"> and how they are assigned to the store’s departments</w:t>
              </w:r>
            </w:ins>
            <w:del w:id="1573" w:author="Giorgio Romeo" w:date="2020-12-27T23:48:00Z">
              <w:r w:rsidR="00417F4B" w:rsidDel="00D767C4">
                <w:rPr>
                  <w:b/>
                  <w:sz w:val="26"/>
                </w:rPr>
                <w:delText xml:space="preserve">The system shall </w:delText>
              </w:r>
              <w:r w:rsidR="00417F4B" w:rsidRPr="003F5A77" w:rsidDel="00D767C4">
                <w:rPr>
                  <w:sz w:val="26"/>
                </w:rPr>
                <w:delText xml:space="preserve">allow store managers to input what </w:delText>
              </w:r>
              <w:r w:rsidR="00034636" w:rsidDel="00D767C4">
                <w:rPr>
                  <w:sz w:val="26"/>
                </w:rPr>
                <w:delText>categories of goods</w:delText>
              </w:r>
              <w:r w:rsidR="00417F4B" w:rsidRPr="003F5A77" w:rsidDel="00D767C4">
                <w:rPr>
                  <w:sz w:val="26"/>
                </w:rPr>
                <w:delText xml:space="preserve"> and what products are contained in the store</w:delText>
              </w:r>
            </w:del>
          </w:p>
        </w:tc>
      </w:tr>
    </w:tbl>
    <w:p w14:paraId="4C666D57" w14:textId="77777777" w:rsidR="0058414F" w:rsidRDefault="0058414F" w:rsidP="00417F4B">
      <w:pPr>
        <w:rPr>
          <w:ins w:id="1574" w:author="Giorgio Romeo" w:date="2020-12-23T09:37:00Z"/>
        </w:rPr>
      </w:pPr>
    </w:p>
    <w:p w14:paraId="2BDB13F9" w14:textId="475F5E77" w:rsidR="00417F4B" w:rsidRDefault="00417F4B">
      <w:pPr>
        <w:jc w:val="both"/>
        <w:pPrChange w:id="1575" w:author="Giorgio Romeo" w:date="2020-12-23T10:15:00Z">
          <w:pPr/>
        </w:pPrChange>
      </w:pPr>
      <w:r>
        <w:t>The requirements (</w:t>
      </w:r>
      <w:r w:rsidRPr="0058414F">
        <w:rPr>
          <w:b/>
          <w:bCs/>
          <w:rPrChange w:id="1576" w:author="Giorgio Romeo" w:date="2020-12-23T09:37:00Z">
            <w:rPr/>
          </w:rPrChange>
        </w:rPr>
        <w:t>R1</w:t>
      </w:r>
      <w:r>
        <w:t>-</w:t>
      </w:r>
      <w:r w:rsidRPr="0058414F">
        <w:rPr>
          <w:b/>
          <w:bCs/>
          <w:rPrChange w:id="1577" w:author="Giorgio Romeo" w:date="2020-12-23T09:37:00Z">
            <w:rPr/>
          </w:rPrChange>
        </w:rPr>
        <w:t>R3</w:t>
      </w:r>
      <w:r>
        <w:t>) provide a plan for the entrances allowed inside the store, and furthermore the requirements (</w:t>
      </w:r>
      <w:r w:rsidRPr="0058414F">
        <w:rPr>
          <w:b/>
          <w:bCs/>
          <w:rPrChange w:id="1578" w:author="Giorgio Romeo" w:date="2020-12-23T09:37:00Z">
            <w:rPr/>
          </w:rPrChange>
        </w:rPr>
        <w:t>R5</w:t>
      </w:r>
      <w:r>
        <w:t xml:space="preserve">, </w:t>
      </w:r>
      <w:r w:rsidRPr="0058414F">
        <w:rPr>
          <w:b/>
          <w:bCs/>
          <w:rPrChange w:id="1579" w:author="Giorgio Romeo" w:date="2020-12-23T09:38:00Z">
            <w:rPr/>
          </w:rPrChange>
        </w:rPr>
        <w:t>R10</w:t>
      </w:r>
      <w:r>
        <w:t>) will add a finer granularity of detail to the time users will spend inside stores. Other requirements (</w:t>
      </w:r>
      <w:r w:rsidRPr="0058414F">
        <w:rPr>
          <w:b/>
          <w:bCs/>
          <w:rPrChange w:id="1580" w:author="Giorgio Romeo" w:date="2020-12-23T09:38:00Z">
            <w:rPr/>
          </w:rPrChange>
        </w:rPr>
        <w:t>R9</w:t>
      </w:r>
      <w:r>
        <w:t xml:space="preserve">, </w:t>
      </w:r>
      <w:r w:rsidRPr="0058414F">
        <w:rPr>
          <w:b/>
          <w:bCs/>
          <w:rPrChange w:id="1581" w:author="Giorgio Romeo" w:date="2020-12-23T09:38:00Z">
            <w:rPr/>
          </w:rPrChange>
        </w:rPr>
        <w:t>R11</w:t>
      </w:r>
      <w:r>
        <w:t>) will help infer the time users will spend inside the store based on the average time previous users had spent to buy those products, supposing that the assumptions: (</w:t>
      </w:r>
      <w:r w:rsidRPr="0058414F">
        <w:rPr>
          <w:b/>
          <w:bCs/>
          <w:rPrChange w:id="1582" w:author="Giorgio Romeo" w:date="2020-12-23T09:38:00Z">
            <w:rPr/>
          </w:rPrChange>
        </w:rPr>
        <w:t>A2</w:t>
      </w:r>
      <w:r>
        <w:t>) users will stay in their own lane for most of their time inside the store and (</w:t>
      </w:r>
      <w:r w:rsidRPr="0058414F">
        <w:rPr>
          <w:b/>
          <w:bCs/>
          <w:rPrChange w:id="1583" w:author="Giorgio Romeo" w:date="2020-12-23T09:38:00Z">
            <w:rPr/>
          </w:rPrChange>
        </w:rPr>
        <w:t>A3</w:t>
      </w:r>
      <w:r>
        <w:t>) the data regarding the position of categories, items and the area surrounding the lane where the products are found, inserted through its related requirement(</w:t>
      </w:r>
      <w:del w:id="1584" w:author="Giorgio Romeo" w:date="2020-12-27T23:02:00Z">
        <w:r w:rsidRPr="0058414F" w:rsidDel="001F00C3">
          <w:rPr>
            <w:b/>
            <w:bCs/>
            <w:rPrChange w:id="1585" w:author="Giorgio Romeo" w:date="2020-12-23T09:38:00Z">
              <w:rPr/>
            </w:rPrChange>
          </w:rPr>
          <w:delText>R27</w:delText>
        </w:r>
      </w:del>
      <w:ins w:id="1586" w:author="Giorgio Romeo" w:date="2020-12-27T23:02:00Z">
        <w:r w:rsidR="001F00C3">
          <w:rPr>
            <w:b/>
            <w:bCs/>
          </w:rPr>
          <w:t>R26</w:t>
        </w:r>
      </w:ins>
      <w:r>
        <w:t>), are true. The requirements (</w:t>
      </w:r>
      <w:r w:rsidRPr="0058414F">
        <w:rPr>
          <w:b/>
          <w:bCs/>
          <w:rPrChange w:id="1587" w:author="Giorgio Romeo" w:date="2020-12-23T09:38:00Z">
            <w:rPr/>
          </w:rPrChange>
        </w:rPr>
        <w:t>R13.1</w:t>
      </w:r>
      <w:r>
        <w:t>-</w:t>
      </w:r>
      <w:r w:rsidRPr="0058414F">
        <w:rPr>
          <w:b/>
          <w:bCs/>
          <w:rPrChange w:id="1588" w:author="Giorgio Romeo" w:date="2020-12-23T09:38:00Z">
            <w:rPr/>
          </w:rPrChange>
        </w:rPr>
        <w:t>R15.3</w:t>
      </w:r>
      <w:r>
        <w:t xml:space="preserve">) enforce that only people who have QR code tickets will enter. The requirement (R23) verifies that the number of people inside the store will never exceed that applied by the law. </w:t>
      </w:r>
    </w:p>
    <w:p w14:paraId="0E9A126C" w14:textId="77777777" w:rsidR="00417F4B" w:rsidRDefault="00417F4B" w:rsidP="00417F4B"/>
    <w:tbl>
      <w:tblPr>
        <w:tblStyle w:val="Grigliatabella"/>
        <w:tblpPr w:leftFromText="180" w:rightFromText="180" w:vertAnchor="text" w:horzAnchor="margin" w:tblpY="229"/>
        <w:tblW w:w="4995" w:type="pct"/>
        <w:tblLook w:val="04A0" w:firstRow="1" w:lastRow="0" w:firstColumn="1" w:lastColumn="0" w:noHBand="0" w:noVBand="1"/>
      </w:tblPr>
      <w:tblGrid>
        <w:gridCol w:w="1256"/>
        <w:gridCol w:w="8696"/>
      </w:tblGrid>
      <w:tr w:rsidR="0058414F" w14:paraId="4B63F76F" w14:textId="77777777" w:rsidTr="0058414F">
        <w:trPr>
          <w:ins w:id="1589" w:author="Giorgio Romeo" w:date="2020-12-23T09:38:00Z"/>
        </w:trPr>
        <w:tc>
          <w:tcPr>
            <w:tcW w:w="631" w:type="pct"/>
            <w:shd w:val="clear" w:color="auto" w:fill="B4C6E7" w:themeFill="accent1" w:themeFillTint="66"/>
          </w:tcPr>
          <w:p w14:paraId="07FC1313" w14:textId="77777777" w:rsidR="0058414F" w:rsidRPr="003F5A77" w:rsidRDefault="0058414F" w:rsidP="0058414F">
            <w:pPr>
              <w:pStyle w:val="Paragrafoelenco"/>
              <w:spacing w:line="360" w:lineRule="auto"/>
              <w:ind w:left="0"/>
              <w:rPr>
                <w:ins w:id="1590" w:author="Giorgio Romeo" w:date="2020-12-23T09:38:00Z"/>
                <w:rStyle w:val="Enfasidelicata"/>
                <w:b/>
                <w:i w:val="0"/>
                <w:iCs w:val="0"/>
                <w:szCs w:val="24"/>
              </w:rPr>
            </w:pPr>
            <w:ins w:id="1591" w:author="Giorgio Romeo" w:date="2020-12-23T09:38:00Z">
              <w:r w:rsidRPr="003F5A77">
                <w:rPr>
                  <w:rStyle w:val="Enfasidelicata"/>
                  <w:b/>
                  <w:i w:val="0"/>
                  <w:iCs w:val="0"/>
                  <w:sz w:val="32"/>
                  <w:szCs w:val="32"/>
                </w:rPr>
                <w:t>G6</w:t>
              </w:r>
            </w:ins>
          </w:p>
        </w:tc>
        <w:tc>
          <w:tcPr>
            <w:tcW w:w="4369" w:type="pct"/>
          </w:tcPr>
          <w:p w14:paraId="6C747972" w14:textId="77777777" w:rsidR="0058414F" w:rsidRPr="003F5A77" w:rsidRDefault="0058414F" w:rsidP="0058414F">
            <w:pPr>
              <w:pStyle w:val="Paragrafoelenco"/>
              <w:tabs>
                <w:tab w:val="left" w:pos="1048"/>
              </w:tabs>
              <w:spacing w:line="360" w:lineRule="auto"/>
              <w:ind w:left="0"/>
              <w:rPr>
                <w:ins w:id="1592" w:author="Giorgio Romeo" w:date="2020-12-23T09:38:00Z"/>
                <w:rStyle w:val="Enfasidelicata"/>
                <w:i w:val="0"/>
                <w:iCs w:val="0"/>
                <w:sz w:val="26"/>
              </w:rPr>
            </w:pPr>
            <w:ins w:id="1593" w:author="Giorgio Romeo" w:date="2020-12-23T09:38:00Z">
              <w:r w:rsidRPr="007F6E18">
                <w:rPr>
                  <w:rStyle w:val="Enfasidelicata"/>
                  <w:i w:val="0"/>
                  <w:iCs w:val="0"/>
                  <w:sz w:val="26"/>
                </w:rPr>
                <w:t xml:space="preserve">Anyone who wants to book a visit to any store should decide their desired time </w:t>
              </w:r>
              <w:r>
                <w:rPr>
                  <w:rStyle w:val="Enfasidelicata"/>
                  <w:i w:val="0"/>
                  <w:iCs w:val="0"/>
                  <w:sz w:val="26"/>
                </w:rPr>
                <w:t xml:space="preserve">and available day </w:t>
              </w:r>
              <w:r w:rsidRPr="007F6E18">
                <w:rPr>
                  <w:rStyle w:val="Enfasidelicata"/>
                  <w:i w:val="0"/>
                  <w:iCs w:val="0"/>
                  <w:sz w:val="26"/>
                </w:rPr>
                <w:t>to go</w:t>
              </w:r>
              <w:r>
                <w:rPr>
                  <w:rStyle w:val="Enfasidelicata"/>
                  <w:i w:val="0"/>
                  <w:iCs w:val="0"/>
                  <w:sz w:val="26"/>
                </w:rPr>
                <w:t>.</w:t>
              </w:r>
            </w:ins>
          </w:p>
        </w:tc>
      </w:tr>
      <w:tr w:rsidR="0058414F" w14:paraId="419D16AB" w14:textId="77777777" w:rsidTr="0058414F">
        <w:trPr>
          <w:ins w:id="1594" w:author="Giorgio Romeo" w:date="2020-12-23T09:38:00Z"/>
        </w:trPr>
        <w:tc>
          <w:tcPr>
            <w:tcW w:w="631" w:type="pct"/>
            <w:shd w:val="clear" w:color="auto" w:fill="FF7C80"/>
          </w:tcPr>
          <w:p w14:paraId="55184240" w14:textId="77777777" w:rsidR="0058414F" w:rsidRPr="003F5A77" w:rsidRDefault="0058414F" w:rsidP="0058414F">
            <w:pPr>
              <w:pStyle w:val="Paragrafoelenco"/>
              <w:spacing w:line="360" w:lineRule="auto"/>
              <w:ind w:left="0"/>
              <w:rPr>
                <w:ins w:id="1595" w:author="Giorgio Romeo" w:date="2020-12-23T09:38:00Z"/>
                <w:rStyle w:val="Enfasidelicata"/>
                <w:i w:val="0"/>
                <w:iCs w:val="0"/>
                <w:sz w:val="26"/>
              </w:rPr>
            </w:pPr>
            <w:ins w:id="1596" w:author="Giorgio Romeo" w:date="2020-12-23T09:38:00Z">
              <w:r w:rsidRPr="003F5A77">
                <w:rPr>
                  <w:rStyle w:val="Enfasidelicata"/>
                  <w:i w:val="0"/>
                  <w:iCs w:val="0"/>
                  <w:sz w:val="26"/>
                </w:rPr>
                <w:t>R3</w:t>
              </w:r>
            </w:ins>
          </w:p>
        </w:tc>
        <w:tc>
          <w:tcPr>
            <w:tcW w:w="4369" w:type="pct"/>
          </w:tcPr>
          <w:p w14:paraId="1EB284CB" w14:textId="77777777" w:rsidR="0058414F" w:rsidRPr="003F5A77" w:rsidRDefault="0058414F" w:rsidP="0058414F">
            <w:pPr>
              <w:pStyle w:val="Paragrafoelenco"/>
              <w:spacing w:line="360" w:lineRule="auto"/>
              <w:ind w:left="0"/>
              <w:rPr>
                <w:ins w:id="1597" w:author="Giorgio Romeo" w:date="2020-12-23T09:38:00Z"/>
                <w:rStyle w:val="Enfasidelicata"/>
                <w:i w:val="0"/>
                <w:iCs w:val="0"/>
                <w:sz w:val="26"/>
              </w:rPr>
            </w:pPr>
            <w:ins w:id="1598"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r w:rsidR="0058414F" w14:paraId="70F48D0A" w14:textId="77777777" w:rsidTr="0058414F">
        <w:trPr>
          <w:ins w:id="1599" w:author="Giorgio Romeo" w:date="2020-12-23T09:38:00Z"/>
        </w:trPr>
        <w:tc>
          <w:tcPr>
            <w:tcW w:w="631" w:type="pct"/>
            <w:shd w:val="clear" w:color="auto" w:fill="FF7C80"/>
          </w:tcPr>
          <w:p w14:paraId="427B7D6E" w14:textId="77777777" w:rsidR="0058414F" w:rsidRPr="003F5A77" w:rsidRDefault="0058414F" w:rsidP="0058414F">
            <w:pPr>
              <w:pStyle w:val="Paragrafoelenco"/>
              <w:spacing w:line="360" w:lineRule="auto"/>
              <w:ind w:left="0"/>
              <w:rPr>
                <w:ins w:id="1600" w:author="Giorgio Romeo" w:date="2020-12-23T09:38:00Z"/>
                <w:rStyle w:val="Enfasidelicata"/>
                <w:i w:val="0"/>
                <w:iCs w:val="0"/>
                <w:sz w:val="26"/>
              </w:rPr>
            </w:pPr>
            <w:ins w:id="1601" w:author="Giorgio Romeo" w:date="2020-12-23T09:38:00Z">
              <w:r w:rsidRPr="003F5A77">
                <w:rPr>
                  <w:rStyle w:val="Enfasidelicata"/>
                  <w:i w:val="0"/>
                  <w:iCs w:val="0"/>
                  <w:sz w:val="26"/>
                </w:rPr>
                <w:t>R6</w:t>
              </w:r>
            </w:ins>
          </w:p>
        </w:tc>
        <w:tc>
          <w:tcPr>
            <w:tcW w:w="4369" w:type="pct"/>
          </w:tcPr>
          <w:p w14:paraId="1687C09A" w14:textId="77777777" w:rsidR="0058414F" w:rsidRPr="003F5A77" w:rsidRDefault="0058414F" w:rsidP="0058414F">
            <w:pPr>
              <w:spacing w:line="360" w:lineRule="auto"/>
              <w:rPr>
                <w:ins w:id="1602" w:author="Giorgio Romeo" w:date="2020-12-23T09:38:00Z"/>
                <w:rStyle w:val="Enfasidelicata"/>
                <w:i w:val="0"/>
                <w:iCs w:val="0"/>
                <w:sz w:val="26"/>
              </w:rPr>
            </w:pPr>
            <w:ins w:id="1603"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ins>
          </w:p>
        </w:tc>
      </w:tr>
      <w:tr w:rsidR="0058414F" w14:paraId="3A229FDD" w14:textId="77777777" w:rsidTr="0058414F">
        <w:trPr>
          <w:ins w:id="1604" w:author="Giorgio Romeo" w:date="2020-12-23T09:38:00Z"/>
        </w:trPr>
        <w:tc>
          <w:tcPr>
            <w:tcW w:w="631" w:type="pct"/>
            <w:shd w:val="clear" w:color="auto" w:fill="FF7C80"/>
          </w:tcPr>
          <w:p w14:paraId="70D3A234" w14:textId="77777777" w:rsidR="0058414F" w:rsidRPr="003F5A77" w:rsidRDefault="0058414F" w:rsidP="0058414F">
            <w:pPr>
              <w:pStyle w:val="Paragrafoelenco"/>
              <w:spacing w:line="360" w:lineRule="auto"/>
              <w:ind w:left="0"/>
              <w:rPr>
                <w:ins w:id="1605" w:author="Giorgio Romeo" w:date="2020-12-23T09:38:00Z"/>
                <w:rStyle w:val="Enfasidelicata"/>
                <w:i w:val="0"/>
                <w:iCs w:val="0"/>
                <w:sz w:val="26"/>
              </w:rPr>
            </w:pPr>
            <w:ins w:id="1606" w:author="Giorgio Romeo" w:date="2020-12-23T09:38:00Z">
              <w:r w:rsidRPr="003F5A77">
                <w:rPr>
                  <w:rStyle w:val="Enfasidelicata"/>
                  <w:i w:val="0"/>
                  <w:iCs w:val="0"/>
                  <w:sz w:val="26"/>
                </w:rPr>
                <w:t>R7</w:t>
              </w:r>
            </w:ins>
          </w:p>
        </w:tc>
        <w:tc>
          <w:tcPr>
            <w:tcW w:w="4369" w:type="pct"/>
          </w:tcPr>
          <w:p w14:paraId="0202A28D" w14:textId="77777777" w:rsidR="0058414F" w:rsidRPr="003F5A77" w:rsidRDefault="0058414F" w:rsidP="0058414F">
            <w:pPr>
              <w:pStyle w:val="Paragrafoelenco"/>
              <w:tabs>
                <w:tab w:val="left" w:pos="1256"/>
              </w:tabs>
              <w:spacing w:line="360" w:lineRule="auto"/>
              <w:ind w:left="0"/>
              <w:rPr>
                <w:ins w:id="1607" w:author="Giorgio Romeo" w:date="2020-12-23T09:38:00Z"/>
                <w:rStyle w:val="Enfasidelicata"/>
                <w:i w:val="0"/>
                <w:iCs w:val="0"/>
                <w:sz w:val="26"/>
              </w:rPr>
            </w:pPr>
            <w:ins w:id="1608"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r w:rsidRPr="003F5A77">
                <w:rPr>
                  <w:rStyle w:val="Enfasidelicata"/>
                  <w:i w:val="0"/>
                  <w:iCs w:val="0"/>
                  <w:sz w:val="26"/>
                </w:rPr>
                <w:tab/>
              </w:r>
            </w:ins>
          </w:p>
        </w:tc>
      </w:tr>
      <w:tr w:rsidR="0058414F" w14:paraId="694BED3E" w14:textId="77777777" w:rsidTr="0058414F">
        <w:trPr>
          <w:ins w:id="1609" w:author="Giorgio Romeo" w:date="2020-12-23T09:38:00Z"/>
        </w:trPr>
        <w:tc>
          <w:tcPr>
            <w:tcW w:w="631" w:type="pct"/>
            <w:shd w:val="clear" w:color="auto" w:fill="FF7C80"/>
          </w:tcPr>
          <w:p w14:paraId="5D5BB44E" w14:textId="77777777" w:rsidR="0058414F" w:rsidRPr="003F5A77" w:rsidRDefault="0058414F" w:rsidP="0058414F">
            <w:pPr>
              <w:pStyle w:val="Paragrafoelenco"/>
              <w:spacing w:line="360" w:lineRule="auto"/>
              <w:ind w:left="0"/>
              <w:rPr>
                <w:ins w:id="1610" w:author="Giorgio Romeo" w:date="2020-12-23T09:38:00Z"/>
                <w:rStyle w:val="Enfasidelicata"/>
                <w:i w:val="0"/>
                <w:iCs w:val="0"/>
                <w:sz w:val="26"/>
              </w:rPr>
            </w:pPr>
            <w:ins w:id="1611" w:author="Giorgio Romeo" w:date="2020-12-23T09:38:00Z">
              <w:r>
                <w:rPr>
                  <w:rStyle w:val="Enfasidelicata"/>
                  <w:i w:val="0"/>
                  <w:iCs w:val="0"/>
                  <w:sz w:val="26"/>
                </w:rPr>
                <w:t>R13.1</w:t>
              </w:r>
            </w:ins>
          </w:p>
        </w:tc>
        <w:tc>
          <w:tcPr>
            <w:tcW w:w="4369" w:type="pct"/>
          </w:tcPr>
          <w:p w14:paraId="22210F12" w14:textId="77777777" w:rsidR="0058414F" w:rsidRPr="003F5A77" w:rsidRDefault="0058414F" w:rsidP="0058414F">
            <w:pPr>
              <w:pStyle w:val="Paragrafoelenco"/>
              <w:spacing w:line="360" w:lineRule="auto"/>
              <w:ind w:left="0"/>
              <w:rPr>
                <w:ins w:id="1612" w:author="Giorgio Romeo" w:date="2020-12-23T09:38:00Z"/>
                <w:rStyle w:val="Enfasidelicata"/>
                <w:i w:val="0"/>
                <w:iCs w:val="0"/>
                <w:sz w:val="26"/>
              </w:rPr>
            </w:pPr>
            <w:ins w:id="1613" w:author="Giorgio Romeo" w:date="2020-12-23T09:38:00Z">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ins>
          </w:p>
        </w:tc>
      </w:tr>
      <w:tr w:rsidR="0058414F" w14:paraId="2EFC2F6D" w14:textId="77777777" w:rsidTr="0058414F">
        <w:trPr>
          <w:ins w:id="1614" w:author="Giorgio Romeo" w:date="2020-12-23T09:38:00Z"/>
        </w:trPr>
        <w:tc>
          <w:tcPr>
            <w:tcW w:w="631" w:type="pct"/>
            <w:shd w:val="clear" w:color="auto" w:fill="FF7C80"/>
          </w:tcPr>
          <w:p w14:paraId="20D95D36" w14:textId="77777777" w:rsidR="0058414F" w:rsidRPr="003F5A77" w:rsidRDefault="0058414F" w:rsidP="0058414F">
            <w:pPr>
              <w:pStyle w:val="Paragrafoelenco"/>
              <w:spacing w:line="360" w:lineRule="auto"/>
              <w:ind w:left="0"/>
              <w:rPr>
                <w:ins w:id="1615" w:author="Giorgio Romeo" w:date="2020-12-23T09:38:00Z"/>
                <w:rStyle w:val="Enfasidelicata"/>
                <w:i w:val="0"/>
                <w:iCs w:val="0"/>
                <w:sz w:val="26"/>
              </w:rPr>
            </w:pPr>
            <w:ins w:id="1616" w:author="Giorgio Romeo" w:date="2020-12-23T09:38:00Z">
              <w:r w:rsidRPr="003F5A77">
                <w:rPr>
                  <w:rStyle w:val="Enfasidelicata"/>
                  <w:i w:val="0"/>
                  <w:iCs w:val="0"/>
                  <w:sz w:val="26"/>
                </w:rPr>
                <w:t>R15.1</w:t>
              </w:r>
            </w:ins>
          </w:p>
        </w:tc>
        <w:tc>
          <w:tcPr>
            <w:tcW w:w="4369" w:type="pct"/>
          </w:tcPr>
          <w:p w14:paraId="4DD9937E" w14:textId="77777777" w:rsidR="0058414F" w:rsidRPr="003F5A77" w:rsidRDefault="0058414F" w:rsidP="0058414F">
            <w:pPr>
              <w:pStyle w:val="Paragrafoelenco"/>
              <w:spacing w:line="360" w:lineRule="auto"/>
              <w:ind w:left="0"/>
              <w:rPr>
                <w:ins w:id="1617" w:author="Giorgio Romeo" w:date="2020-12-23T09:38:00Z"/>
                <w:rStyle w:val="Enfasidelicata"/>
                <w:i w:val="0"/>
                <w:iCs w:val="0"/>
                <w:sz w:val="26"/>
              </w:rPr>
            </w:pPr>
            <w:ins w:id="1618" w:author="Giorgio Romeo" w:date="2020-12-23T09:38:00Z">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ins>
          </w:p>
        </w:tc>
      </w:tr>
      <w:tr w:rsidR="0058414F" w14:paraId="53852357" w14:textId="77777777" w:rsidTr="0058414F">
        <w:trPr>
          <w:ins w:id="1619" w:author="Giorgio Romeo" w:date="2020-12-23T09:38:00Z"/>
        </w:trPr>
        <w:tc>
          <w:tcPr>
            <w:tcW w:w="631" w:type="pct"/>
            <w:shd w:val="clear" w:color="auto" w:fill="FF7C80"/>
          </w:tcPr>
          <w:p w14:paraId="1BB43C98" w14:textId="77777777" w:rsidR="0058414F" w:rsidRPr="003F5A77" w:rsidRDefault="0058414F" w:rsidP="0058414F">
            <w:pPr>
              <w:pStyle w:val="Paragrafoelenco"/>
              <w:spacing w:line="360" w:lineRule="auto"/>
              <w:ind w:left="0"/>
              <w:rPr>
                <w:ins w:id="1620" w:author="Giorgio Romeo" w:date="2020-12-23T09:38:00Z"/>
                <w:rStyle w:val="Enfasidelicata"/>
                <w:i w:val="0"/>
                <w:iCs w:val="0"/>
                <w:sz w:val="26"/>
              </w:rPr>
            </w:pPr>
            <w:ins w:id="1621" w:author="Giorgio Romeo" w:date="2020-12-23T09:38:00Z">
              <w:r>
                <w:rPr>
                  <w:rStyle w:val="Enfasidelicata"/>
                  <w:i w:val="0"/>
                  <w:iCs w:val="0"/>
                  <w:sz w:val="26"/>
                </w:rPr>
                <w:t>R16</w:t>
              </w:r>
            </w:ins>
          </w:p>
        </w:tc>
        <w:tc>
          <w:tcPr>
            <w:tcW w:w="4369" w:type="pct"/>
          </w:tcPr>
          <w:p w14:paraId="6C855E72" w14:textId="77777777" w:rsidR="0058414F" w:rsidRPr="003F5A77" w:rsidRDefault="0058414F" w:rsidP="0058414F">
            <w:pPr>
              <w:pStyle w:val="Paragrafoelenco"/>
              <w:spacing w:line="360" w:lineRule="auto"/>
              <w:ind w:left="0"/>
              <w:rPr>
                <w:ins w:id="1622" w:author="Giorgio Romeo" w:date="2020-12-23T09:38:00Z"/>
                <w:rStyle w:val="Enfasidelicata"/>
                <w:b/>
                <w:bCs/>
                <w:i w:val="0"/>
                <w:iCs w:val="0"/>
                <w:sz w:val="26"/>
              </w:rPr>
            </w:pPr>
            <w:ins w:id="1623" w:author="Giorgio Romeo" w:date="2020-12-23T09:38:00Z">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ins>
          </w:p>
        </w:tc>
      </w:tr>
    </w:tbl>
    <w:p w14:paraId="5BFEA047" w14:textId="35A9980C" w:rsidR="00417F4B" w:rsidDel="0058414F" w:rsidRDefault="00417F4B" w:rsidP="00417F4B">
      <w:pPr>
        <w:rPr>
          <w:del w:id="1624" w:author="Giorgio Romeo" w:date="2020-12-23T09:38:00Z"/>
        </w:rPr>
      </w:pPr>
    </w:p>
    <w:p w14:paraId="5257B41C" w14:textId="101457F7" w:rsidR="00417F4B" w:rsidDel="0058414F" w:rsidRDefault="00417F4B" w:rsidP="00417F4B">
      <w:pPr>
        <w:rPr>
          <w:del w:id="1625" w:author="Giorgio Romeo" w:date="2020-12-23T09:38:00Z"/>
        </w:rPr>
      </w:pPr>
    </w:p>
    <w:tbl>
      <w:tblPr>
        <w:tblStyle w:val="Grigliatabella"/>
        <w:tblW w:w="4995" w:type="pct"/>
        <w:tblLook w:val="04A0" w:firstRow="1" w:lastRow="0" w:firstColumn="1" w:lastColumn="0" w:noHBand="0" w:noVBand="1"/>
      </w:tblPr>
      <w:tblGrid>
        <w:gridCol w:w="1256"/>
        <w:gridCol w:w="8696"/>
      </w:tblGrid>
      <w:tr w:rsidR="00417F4B" w:rsidDel="0058414F" w14:paraId="46FDDC98" w14:textId="3A3D77FA" w:rsidTr="00EE2C0E">
        <w:trPr>
          <w:del w:id="1626" w:author="Giorgio Romeo" w:date="2020-12-23T09:38:00Z"/>
        </w:trPr>
        <w:tc>
          <w:tcPr>
            <w:tcW w:w="631" w:type="pct"/>
            <w:shd w:val="clear" w:color="auto" w:fill="B4C6E7" w:themeFill="accent1" w:themeFillTint="66"/>
          </w:tcPr>
          <w:p w14:paraId="09A57ABB" w14:textId="6FF97F58" w:rsidR="00417F4B" w:rsidRPr="003F5A77" w:rsidDel="0058414F" w:rsidRDefault="00417F4B" w:rsidP="00EE2C0E">
            <w:pPr>
              <w:pStyle w:val="Paragrafoelenco"/>
              <w:spacing w:line="360" w:lineRule="auto"/>
              <w:ind w:left="0"/>
              <w:rPr>
                <w:del w:id="1627" w:author="Giorgio Romeo" w:date="2020-12-23T09:38:00Z"/>
                <w:rStyle w:val="Enfasidelicata"/>
                <w:b/>
                <w:i w:val="0"/>
                <w:iCs w:val="0"/>
                <w:szCs w:val="24"/>
              </w:rPr>
            </w:pPr>
            <w:del w:id="1628" w:author="Giorgio Romeo" w:date="2020-12-23T09:38:00Z">
              <w:r w:rsidRPr="003F5A77" w:rsidDel="0058414F">
                <w:rPr>
                  <w:rStyle w:val="Enfasidelicata"/>
                  <w:b/>
                  <w:i w:val="0"/>
                  <w:iCs w:val="0"/>
                  <w:sz w:val="32"/>
                  <w:szCs w:val="32"/>
                </w:rPr>
                <w:delText>G6</w:delText>
              </w:r>
            </w:del>
          </w:p>
        </w:tc>
        <w:tc>
          <w:tcPr>
            <w:tcW w:w="4369" w:type="pct"/>
          </w:tcPr>
          <w:p w14:paraId="2C620245" w14:textId="27FD4499" w:rsidR="00417F4B" w:rsidRPr="003F5A77" w:rsidDel="0058414F" w:rsidRDefault="00417F4B" w:rsidP="00EE2C0E">
            <w:pPr>
              <w:pStyle w:val="Paragrafoelenco"/>
              <w:tabs>
                <w:tab w:val="left" w:pos="1048"/>
              </w:tabs>
              <w:spacing w:line="360" w:lineRule="auto"/>
              <w:ind w:left="0"/>
              <w:rPr>
                <w:del w:id="1629" w:author="Giorgio Romeo" w:date="2020-12-23T09:38:00Z"/>
                <w:rStyle w:val="Enfasidelicata"/>
                <w:i w:val="0"/>
                <w:iCs w:val="0"/>
                <w:sz w:val="26"/>
              </w:rPr>
            </w:pPr>
            <w:del w:id="1630" w:author="Giorgio Romeo" w:date="2020-12-23T09:38:00Z">
              <w:r w:rsidRPr="007F6E18" w:rsidDel="0058414F">
                <w:rPr>
                  <w:rStyle w:val="Enfasidelicata"/>
                  <w:i w:val="0"/>
                  <w:iCs w:val="0"/>
                  <w:sz w:val="26"/>
                </w:rPr>
                <w:delText xml:space="preserve">Anyone who wants to book a visit to any store should decide their desired time </w:delText>
              </w:r>
            </w:del>
            <w:ins w:id="1631" w:author="Cristian Sbrolli" w:date="2020-12-20T11:46:00Z">
              <w:del w:id="1632" w:author="Giorgio Romeo" w:date="2020-12-23T09:38:00Z">
                <w:r w:rsidR="0031699F" w:rsidDel="0058414F">
                  <w:rPr>
                    <w:rStyle w:val="Enfasidelicata"/>
                    <w:i w:val="0"/>
                    <w:iCs w:val="0"/>
                    <w:sz w:val="26"/>
                  </w:rPr>
                  <w:delText xml:space="preserve">and available day </w:delText>
                </w:r>
              </w:del>
            </w:ins>
            <w:del w:id="1633" w:author="Giorgio Romeo" w:date="2020-12-23T09:38:00Z">
              <w:r w:rsidRPr="007F6E18" w:rsidDel="0058414F">
                <w:rPr>
                  <w:rStyle w:val="Enfasidelicata"/>
                  <w:i w:val="0"/>
                  <w:iCs w:val="0"/>
                  <w:sz w:val="26"/>
                </w:rPr>
                <w:delText>to go</w:delText>
              </w:r>
            </w:del>
            <w:ins w:id="1634" w:author="Cristian Sbrolli" w:date="2020-12-20T11:46:00Z">
              <w:del w:id="1635" w:author="Giorgio Romeo" w:date="2020-12-23T09:38:00Z">
                <w:r w:rsidR="0031699F" w:rsidDel="0058414F">
                  <w:rPr>
                    <w:rStyle w:val="Enfasidelicata"/>
                    <w:i w:val="0"/>
                    <w:iCs w:val="0"/>
                    <w:sz w:val="26"/>
                  </w:rPr>
                  <w:delText>.</w:delText>
                </w:r>
              </w:del>
            </w:ins>
            <w:del w:id="1636" w:author="Giorgio Romeo" w:date="2020-12-23T09:38:00Z">
              <w:r w:rsidRPr="007F6E18" w:rsidDel="0058414F">
                <w:rPr>
                  <w:rStyle w:val="Enfasidelicata"/>
                  <w:i w:val="0"/>
                  <w:iCs w:val="0"/>
                  <w:sz w:val="26"/>
                </w:rPr>
                <w:delText xml:space="preserve">, within the next 7 </w:delText>
              </w:r>
              <w:commentRangeStart w:id="1637"/>
              <w:r w:rsidRPr="007F6E18" w:rsidDel="0058414F">
                <w:rPr>
                  <w:rStyle w:val="Enfasidelicata"/>
                  <w:i w:val="0"/>
                  <w:iCs w:val="0"/>
                  <w:sz w:val="26"/>
                </w:rPr>
                <w:delText>days</w:delText>
              </w:r>
              <w:commentRangeEnd w:id="1637"/>
              <w:r w:rsidDel="0058414F">
                <w:rPr>
                  <w:rStyle w:val="Rimandocommento"/>
                </w:rPr>
                <w:commentReference w:id="1637"/>
              </w:r>
              <w:r w:rsidRPr="007F6E18" w:rsidDel="0058414F">
                <w:rPr>
                  <w:rStyle w:val="Enfasidelicata"/>
                  <w:i w:val="0"/>
                  <w:iCs w:val="0"/>
                  <w:sz w:val="26"/>
                </w:rPr>
                <w:delText>.</w:delText>
              </w:r>
            </w:del>
          </w:p>
        </w:tc>
      </w:tr>
      <w:tr w:rsidR="00417F4B" w:rsidDel="0058414F" w14:paraId="1FF03B68" w14:textId="1890FA8B" w:rsidTr="00EE2C0E">
        <w:trPr>
          <w:del w:id="1638" w:author="Giorgio Romeo" w:date="2020-12-23T09:38:00Z"/>
        </w:trPr>
        <w:tc>
          <w:tcPr>
            <w:tcW w:w="631" w:type="pct"/>
            <w:shd w:val="clear" w:color="auto" w:fill="FF7C80"/>
          </w:tcPr>
          <w:p w14:paraId="140490A8" w14:textId="552629B3" w:rsidR="00417F4B" w:rsidRPr="003F5A77" w:rsidDel="0058414F" w:rsidRDefault="00417F4B" w:rsidP="00EE2C0E">
            <w:pPr>
              <w:pStyle w:val="Paragrafoelenco"/>
              <w:spacing w:line="360" w:lineRule="auto"/>
              <w:ind w:left="0"/>
              <w:rPr>
                <w:del w:id="1639" w:author="Giorgio Romeo" w:date="2020-12-23T09:38:00Z"/>
                <w:rStyle w:val="Enfasidelicata"/>
                <w:i w:val="0"/>
                <w:iCs w:val="0"/>
                <w:sz w:val="26"/>
              </w:rPr>
            </w:pPr>
            <w:del w:id="1640" w:author="Giorgio Romeo" w:date="2020-12-23T09:38:00Z">
              <w:r w:rsidRPr="003F5A77" w:rsidDel="0058414F">
                <w:rPr>
                  <w:rStyle w:val="Enfasidelicata"/>
                  <w:i w:val="0"/>
                  <w:iCs w:val="0"/>
                  <w:sz w:val="26"/>
                </w:rPr>
                <w:delText>R3</w:delText>
              </w:r>
            </w:del>
          </w:p>
        </w:tc>
        <w:tc>
          <w:tcPr>
            <w:tcW w:w="4369" w:type="pct"/>
          </w:tcPr>
          <w:p w14:paraId="0E2E43EB" w14:textId="0AB338A6" w:rsidR="00417F4B" w:rsidRPr="003F5A77" w:rsidDel="0058414F" w:rsidRDefault="00417F4B" w:rsidP="00EE2C0E">
            <w:pPr>
              <w:pStyle w:val="Paragrafoelenco"/>
              <w:spacing w:line="360" w:lineRule="auto"/>
              <w:ind w:left="0"/>
              <w:rPr>
                <w:del w:id="1641" w:author="Giorgio Romeo" w:date="2020-12-23T09:38:00Z"/>
                <w:rStyle w:val="Enfasidelicata"/>
                <w:i w:val="0"/>
                <w:iCs w:val="0"/>
                <w:sz w:val="26"/>
              </w:rPr>
            </w:pPr>
            <w:del w:id="1642"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book a visit virtually with their desired store</w:delText>
              </w:r>
            </w:del>
            <w:ins w:id="1643" w:author="Cristian Sbrolli" w:date="2020-12-20T11:49:00Z">
              <w:del w:id="1644" w:author="Giorgio Romeo" w:date="2020-12-23T09:38:00Z">
                <w:r w:rsidR="0031699F" w:rsidDel="0058414F">
                  <w:rPr>
                    <w:rStyle w:val="Enfasidelicata"/>
                    <w:i w:val="0"/>
                    <w:iCs w:val="0"/>
                    <w:sz w:val="26"/>
                  </w:rPr>
                  <w:delText>.</w:delText>
                </w:r>
              </w:del>
            </w:ins>
            <w:del w:id="1645" w:author="Giorgio Romeo" w:date="2020-12-23T09:38:00Z">
              <w:r w:rsidRPr="003F5A77" w:rsidDel="0058414F">
                <w:rPr>
                  <w:rStyle w:val="Enfasidelicata"/>
                  <w:i w:val="0"/>
                  <w:iCs w:val="0"/>
                  <w:sz w:val="26"/>
                </w:rPr>
                <w:delText>, up to the next 7 upcoming days</w:delText>
              </w:r>
            </w:del>
          </w:p>
        </w:tc>
      </w:tr>
      <w:tr w:rsidR="00417F4B" w:rsidDel="0058414F" w14:paraId="7F881B66" w14:textId="676C6D34" w:rsidTr="00EE2C0E">
        <w:trPr>
          <w:del w:id="1646" w:author="Giorgio Romeo" w:date="2020-12-23T09:38:00Z"/>
        </w:trPr>
        <w:tc>
          <w:tcPr>
            <w:tcW w:w="631" w:type="pct"/>
            <w:shd w:val="clear" w:color="auto" w:fill="FF7C80"/>
          </w:tcPr>
          <w:p w14:paraId="5E23BEA0" w14:textId="4C17D15E" w:rsidR="00417F4B" w:rsidRPr="003F5A77" w:rsidDel="0058414F" w:rsidRDefault="00417F4B" w:rsidP="00EE2C0E">
            <w:pPr>
              <w:pStyle w:val="Paragrafoelenco"/>
              <w:spacing w:line="360" w:lineRule="auto"/>
              <w:ind w:left="0"/>
              <w:rPr>
                <w:del w:id="1647" w:author="Giorgio Romeo" w:date="2020-12-23T09:38:00Z"/>
                <w:rStyle w:val="Enfasidelicata"/>
                <w:i w:val="0"/>
                <w:iCs w:val="0"/>
                <w:sz w:val="26"/>
              </w:rPr>
            </w:pPr>
            <w:del w:id="1648" w:author="Giorgio Romeo" w:date="2020-12-23T09:38:00Z">
              <w:r w:rsidRPr="003F5A77" w:rsidDel="0058414F">
                <w:rPr>
                  <w:rStyle w:val="Enfasidelicata"/>
                  <w:i w:val="0"/>
                  <w:iCs w:val="0"/>
                  <w:sz w:val="26"/>
                </w:rPr>
                <w:delText>R6</w:delText>
              </w:r>
            </w:del>
          </w:p>
        </w:tc>
        <w:tc>
          <w:tcPr>
            <w:tcW w:w="4369" w:type="pct"/>
          </w:tcPr>
          <w:p w14:paraId="1C54E2A9" w14:textId="494E99BB" w:rsidR="00417F4B" w:rsidRPr="003F5A77" w:rsidDel="0058414F" w:rsidRDefault="00417F4B" w:rsidP="00EE2C0E">
            <w:pPr>
              <w:spacing w:line="360" w:lineRule="auto"/>
              <w:rPr>
                <w:del w:id="1649" w:author="Giorgio Romeo" w:date="2020-12-23T09:38:00Z"/>
                <w:rStyle w:val="Enfasidelicata"/>
                <w:i w:val="0"/>
                <w:iCs w:val="0"/>
                <w:sz w:val="26"/>
              </w:rPr>
            </w:pPr>
            <w:del w:id="1650"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their phone unique ID</w:delText>
              </w:r>
            </w:del>
          </w:p>
        </w:tc>
      </w:tr>
      <w:tr w:rsidR="00417F4B" w:rsidDel="0058414F" w14:paraId="48911906" w14:textId="47F97FFB" w:rsidTr="00EE2C0E">
        <w:trPr>
          <w:del w:id="1651" w:author="Giorgio Romeo" w:date="2020-12-23T09:38:00Z"/>
        </w:trPr>
        <w:tc>
          <w:tcPr>
            <w:tcW w:w="631" w:type="pct"/>
            <w:shd w:val="clear" w:color="auto" w:fill="FF7C80"/>
          </w:tcPr>
          <w:p w14:paraId="23900620" w14:textId="1824A361" w:rsidR="00417F4B" w:rsidRPr="003F5A77" w:rsidDel="0058414F" w:rsidRDefault="00417F4B" w:rsidP="00EE2C0E">
            <w:pPr>
              <w:pStyle w:val="Paragrafoelenco"/>
              <w:spacing w:line="360" w:lineRule="auto"/>
              <w:ind w:left="0"/>
              <w:rPr>
                <w:del w:id="1652" w:author="Giorgio Romeo" w:date="2020-12-23T09:38:00Z"/>
                <w:rStyle w:val="Enfasidelicata"/>
                <w:i w:val="0"/>
                <w:iCs w:val="0"/>
                <w:sz w:val="26"/>
              </w:rPr>
            </w:pPr>
            <w:del w:id="1653" w:author="Giorgio Romeo" w:date="2020-12-23T09:38:00Z">
              <w:r w:rsidRPr="003F5A77" w:rsidDel="0058414F">
                <w:rPr>
                  <w:rStyle w:val="Enfasidelicata"/>
                  <w:i w:val="0"/>
                  <w:iCs w:val="0"/>
                  <w:sz w:val="26"/>
                </w:rPr>
                <w:delText>R7</w:delText>
              </w:r>
            </w:del>
          </w:p>
        </w:tc>
        <w:tc>
          <w:tcPr>
            <w:tcW w:w="4369" w:type="pct"/>
          </w:tcPr>
          <w:p w14:paraId="6747CD05" w14:textId="56C112C2" w:rsidR="00417F4B" w:rsidRPr="003F5A77" w:rsidDel="0058414F" w:rsidRDefault="00417F4B" w:rsidP="00EE2C0E">
            <w:pPr>
              <w:pStyle w:val="Paragrafoelenco"/>
              <w:tabs>
                <w:tab w:val="left" w:pos="1256"/>
              </w:tabs>
              <w:spacing w:line="360" w:lineRule="auto"/>
              <w:ind w:left="0"/>
              <w:rPr>
                <w:del w:id="1654" w:author="Giorgio Romeo" w:date="2020-12-23T09:38:00Z"/>
                <w:rStyle w:val="Enfasidelicata"/>
                <w:i w:val="0"/>
                <w:iCs w:val="0"/>
                <w:sz w:val="26"/>
              </w:rPr>
            </w:pPr>
            <w:del w:id="1655"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a username of their choosing</w:delText>
              </w:r>
              <w:r w:rsidRPr="003F5A77" w:rsidDel="0058414F">
                <w:rPr>
                  <w:rStyle w:val="Enfasidelicata"/>
                  <w:i w:val="0"/>
                  <w:iCs w:val="0"/>
                  <w:sz w:val="26"/>
                </w:rPr>
                <w:tab/>
              </w:r>
            </w:del>
          </w:p>
        </w:tc>
      </w:tr>
      <w:tr w:rsidR="00417F4B" w:rsidDel="0058414F" w14:paraId="70647A1D" w14:textId="349C5456" w:rsidTr="00EE2C0E">
        <w:trPr>
          <w:del w:id="1656" w:author="Giorgio Romeo" w:date="2020-12-23T09:38:00Z"/>
        </w:trPr>
        <w:tc>
          <w:tcPr>
            <w:tcW w:w="631" w:type="pct"/>
            <w:shd w:val="clear" w:color="auto" w:fill="FF7C80"/>
          </w:tcPr>
          <w:p w14:paraId="0179DDB7" w14:textId="71F69B5D" w:rsidR="00417F4B" w:rsidRPr="003F5A77" w:rsidDel="0058414F" w:rsidRDefault="00417F4B" w:rsidP="00EE2C0E">
            <w:pPr>
              <w:pStyle w:val="Paragrafoelenco"/>
              <w:spacing w:line="360" w:lineRule="auto"/>
              <w:ind w:left="0"/>
              <w:rPr>
                <w:del w:id="1657" w:author="Giorgio Romeo" w:date="2020-12-23T09:38:00Z"/>
                <w:rStyle w:val="Enfasidelicata"/>
                <w:i w:val="0"/>
                <w:iCs w:val="0"/>
                <w:sz w:val="26"/>
              </w:rPr>
            </w:pPr>
            <w:del w:id="1658" w:author="Giorgio Romeo" w:date="2020-12-23T09:38:00Z">
              <w:r w:rsidDel="0058414F">
                <w:rPr>
                  <w:rStyle w:val="Enfasidelicata"/>
                  <w:i w:val="0"/>
                  <w:iCs w:val="0"/>
                  <w:sz w:val="26"/>
                </w:rPr>
                <w:delText>R13.1</w:delText>
              </w:r>
            </w:del>
          </w:p>
        </w:tc>
        <w:tc>
          <w:tcPr>
            <w:tcW w:w="4369" w:type="pct"/>
          </w:tcPr>
          <w:p w14:paraId="3B3B637D" w14:textId="5B21A3F8" w:rsidR="00417F4B" w:rsidRPr="003F5A77" w:rsidDel="0058414F" w:rsidRDefault="00417F4B" w:rsidP="00EE2C0E">
            <w:pPr>
              <w:pStyle w:val="Paragrafoelenco"/>
              <w:spacing w:line="360" w:lineRule="auto"/>
              <w:ind w:left="0"/>
              <w:rPr>
                <w:del w:id="1659" w:author="Giorgio Romeo" w:date="2020-12-23T09:38:00Z"/>
                <w:rStyle w:val="Enfasidelicata"/>
                <w:i w:val="0"/>
                <w:iCs w:val="0"/>
                <w:sz w:val="26"/>
              </w:rPr>
            </w:pPr>
            <w:del w:id="1660"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the user to scan its QR code in entrance through the turnstiles</w:delText>
              </w:r>
            </w:del>
          </w:p>
        </w:tc>
      </w:tr>
      <w:tr w:rsidR="00417F4B" w:rsidDel="0058414F" w14:paraId="786A50EB" w14:textId="0535A0D1" w:rsidTr="00EE2C0E">
        <w:trPr>
          <w:del w:id="1661" w:author="Giorgio Romeo" w:date="2020-12-23T09:38:00Z"/>
        </w:trPr>
        <w:tc>
          <w:tcPr>
            <w:tcW w:w="631" w:type="pct"/>
            <w:shd w:val="clear" w:color="auto" w:fill="FF7C80"/>
          </w:tcPr>
          <w:p w14:paraId="59ADAFAE" w14:textId="26907E76" w:rsidR="00417F4B" w:rsidRPr="003F5A77" w:rsidDel="0058414F" w:rsidRDefault="00417F4B" w:rsidP="00EE2C0E">
            <w:pPr>
              <w:pStyle w:val="Paragrafoelenco"/>
              <w:spacing w:line="360" w:lineRule="auto"/>
              <w:ind w:left="0"/>
              <w:rPr>
                <w:del w:id="1662" w:author="Giorgio Romeo" w:date="2020-12-23T09:38:00Z"/>
                <w:rStyle w:val="Enfasidelicata"/>
                <w:i w:val="0"/>
                <w:iCs w:val="0"/>
                <w:sz w:val="26"/>
              </w:rPr>
            </w:pPr>
            <w:del w:id="1663" w:author="Giorgio Romeo" w:date="2020-12-23T09:38:00Z">
              <w:r w:rsidRPr="003F5A77" w:rsidDel="0058414F">
                <w:rPr>
                  <w:rStyle w:val="Enfasidelicata"/>
                  <w:i w:val="0"/>
                  <w:iCs w:val="0"/>
                  <w:sz w:val="26"/>
                </w:rPr>
                <w:delText>R15.1</w:delText>
              </w:r>
            </w:del>
          </w:p>
        </w:tc>
        <w:tc>
          <w:tcPr>
            <w:tcW w:w="4369" w:type="pct"/>
          </w:tcPr>
          <w:p w14:paraId="77399DDE" w14:textId="4D9C6E05" w:rsidR="00417F4B" w:rsidRPr="003F5A77" w:rsidDel="0058414F" w:rsidRDefault="00417F4B" w:rsidP="00EE2C0E">
            <w:pPr>
              <w:pStyle w:val="Paragrafoelenco"/>
              <w:spacing w:line="360" w:lineRule="auto"/>
              <w:ind w:left="0"/>
              <w:rPr>
                <w:del w:id="1664" w:author="Giorgio Romeo" w:date="2020-12-23T09:38:00Z"/>
                <w:rStyle w:val="Enfasidelicata"/>
                <w:i w:val="0"/>
                <w:iCs w:val="0"/>
                <w:sz w:val="26"/>
              </w:rPr>
            </w:pPr>
            <w:del w:id="1665"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unlock turnstiles after a unique QR code scan in entrance</w:delText>
              </w:r>
            </w:del>
          </w:p>
        </w:tc>
      </w:tr>
      <w:tr w:rsidR="00417F4B" w:rsidDel="0058414F" w14:paraId="26FCC90B" w14:textId="4C5585D5" w:rsidTr="00EE2C0E">
        <w:trPr>
          <w:del w:id="1666" w:author="Giorgio Romeo" w:date="2020-12-23T09:38:00Z"/>
        </w:trPr>
        <w:tc>
          <w:tcPr>
            <w:tcW w:w="631" w:type="pct"/>
            <w:shd w:val="clear" w:color="auto" w:fill="FF7C80"/>
          </w:tcPr>
          <w:p w14:paraId="21AF5091" w14:textId="134618BF" w:rsidR="00417F4B" w:rsidRPr="003F5A77" w:rsidDel="0058414F" w:rsidRDefault="00417F4B" w:rsidP="00EE2C0E">
            <w:pPr>
              <w:pStyle w:val="Paragrafoelenco"/>
              <w:spacing w:line="360" w:lineRule="auto"/>
              <w:ind w:left="0"/>
              <w:rPr>
                <w:del w:id="1667" w:author="Giorgio Romeo" w:date="2020-12-23T09:38:00Z"/>
                <w:rStyle w:val="Enfasidelicata"/>
                <w:i w:val="0"/>
                <w:iCs w:val="0"/>
                <w:sz w:val="26"/>
              </w:rPr>
            </w:pPr>
            <w:del w:id="1668" w:author="Giorgio Romeo" w:date="2020-12-23T09:38:00Z">
              <w:r w:rsidDel="0058414F">
                <w:rPr>
                  <w:rStyle w:val="Enfasidelicata"/>
                  <w:i w:val="0"/>
                  <w:iCs w:val="0"/>
                  <w:sz w:val="26"/>
                </w:rPr>
                <w:delText>R16</w:delText>
              </w:r>
            </w:del>
          </w:p>
        </w:tc>
        <w:tc>
          <w:tcPr>
            <w:tcW w:w="4369" w:type="pct"/>
          </w:tcPr>
          <w:p w14:paraId="5DB294A1" w14:textId="7C14FDB2" w:rsidR="00417F4B" w:rsidRPr="003F5A77" w:rsidDel="0058414F" w:rsidRDefault="00417F4B" w:rsidP="00EE2C0E">
            <w:pPr>
              <w:pStyle w:val="Paragrafoelenco"/>
              <w:spacing w:line="360" w:lineRule="auto"/>
              <w:ind w:left="0"/>
              <w:rPr>
                <w:del w:id="1669" w:author="Giorgio Romeo" w:date="2020-12-23T09:38:00Z"/>
                <w:rStyle w:val="Enfasidelicata"/>
                <w:b/>
                <w:bCs/>
                <w:i w:val="0"/>
                <w:iCs w:val="0"/>
                <w:sz w:val="26"/>
              </w:rPr>
            </w:pPr>
            <w:del w:id="1670" w:author="Giorgio Romeo" w:date="2020-12-23T09:38:00Z">
              <w:r w:rsidRPr="003F5A77" w:rsidDel="0058414F">
                <w:rPr>
                  <w:b/>
                  <w:bCs/>
                  <w:sz w:val="26"/>
                </w:rPr>
                <w:delText>T</w:delText>
              </w:r>
              <w:r w:rsidRPr="003F5A77" w:rsidDel="0058414F">
                <w:rPr>
                  <w:b/>
                  <w:sz w:val="26"/>
                </w:rPr>
                <w:delText>he system shall</w:delText>
              </w:r>
              <w:r w:rsidRPr="003F5A77" w:rsidDel="0058414F">
                <w:rPr>
                  <w:b/>
                  <w:bCs/>
                  <w:sz w:val="26"/>
                </w:rPr>
                <w:delText xml:space="preserve"> </w:delText>
              </w:r>
              <w:r w:rsidRPr="003F5A77" w:rsidDel="0058414F">
                <w:rPr>
                  <w:bCs/>
                  <w:sz w:val="26"/>
                </w:rPr>
                <w:delText>map</w:delText>
              </w:r>
              <w:r w:rsidRPr="003F5A77" w:rsidDel="0058414F">
                <w:rPr>
                  <w:b/>
                  <w:bCs/>
                  <w:sz w:val="26"/>
                </w:rPr>
                <w:delText xml:space="preserve"> </w:delText>
              </w:r>
              <w:r w:rsidRPr="003F5A77" w:rsidDel="0058414F">
                <w:rPr>
                  <w:bCs/>
                  <w:sz w:val="26"/>
                </w:rPr>
                <w:delText xml:space="preserve">the </w:delText>
              </w:r>
              <w:r w:rsidRPr="003F5A77" w:rsidDel="0058414F">
                <w:rPr>
                  <w:sz w:val="26"/>
                </w:rPr>
                <w:delText xml:space="preserve">QR </w:delText>
              </w:r>
              <w:r w:rsidRPr="003F5A77" w:rsidDel="0058414F">
                <w:rPr>
                  <w:bCs/>
                  <w:sz w:val="26"/>
                </w:rPr>
                <w:delText>c</w:delText>
              </w:r>
              <w:r w:rsidRPr="003F5A77" w:rsidDel="0058414F">
                <w:rPr>
                  <w:sz w:val="26"/>
                </w:rPr>
                <w:delText>ode of a scan to the virtual user who owns the QR code</w:delText>
              </w:r>
            </w:del>
          </w:p>
        </w:tc>
      </w:tr>
    </w:tbl>
    <w:p w14:paraId="4AB97BB2" w14:textId="77777777" w:rsidR="00417F4B" w:rsidRDefault="00417F4B" w:rsidP="00417F4B"/>
    <w:p w14:paraId="48CB2731" w14:textId="77777777" w:rsidR="00417F4B" w:rsidRDefault="00417F4B">
      <w:pPr>
        <w:jc w:val="both"/>
        <w:pPrChange w:id="1671" w:author="Giorgio Romeo" w:date="2020-12-23T10:15:00Z">
          <w:pPr/>
        </w:pPrChange>
      </w:pPr>
      <w:r>
        <w:t>The requirements (</w:t>
      </w:r>
      <w:r w:rsidRPr="0058414F">
        <w:rPr>
          <w:b/>
          <w:bCs/>
          <w:rPrChange w:id="1672" w:author="Giorgio Romeo" w:date="2020-12-23T09:39:00Z">
            <w:rPr/>
          </w:rPrChange>
        </w:rPr>
        <w:t>R3</w:t>
      </w:r>
      <w:r>
        <w:t xml:space="preserve">, </w:t>
      </w:r>
      <w:r w:rsidRPr="0058414F">
        <w:rPr>
          <w:b/>
          <w:bCs/>
          <w:rPrChange w:id="1673" w:author="Giorgio Romeo" w:date="2020-12-23T09:39:00Z">
            <w:rPr/>
          </w:rPrChange>
        </w:rPr>
        <w:t>R6</w:t>
      </w:r>
      <w:r>
        <w:t xml:space="preserve">, </w:t>
      </w:r>
      <w:r w:rsidRPr="0058414F">
        <w:rPr>
          <w:b/>
          <w:bCs/>
          <w:rPrChange w:id="1674" w:author="Giorgio Romeo" w:date="2020-12-23T09:39:00Z">
            <w:rPr/>
          </w:rPrChange>
        </w:rPr>
        <w:t>R7</w:t>
      </w:r>
      <w:r>
        <w:t>) provide for the identification of the user as to allow the correct entrance through the store (</w:t>
      </w:r>
      <w:r w:rsidRPr="0058414F">
        <w:rPr>
          <w:b/>
          <w:bCs/>
          <w:rPrChange w:id="1675" w:author="Giorgio Romeo" w:date="2020-12-23T09:39:00Z">
            <w:rPr/>
          </w:rPrChange>
        </w:rPr>
        <w:t>R13</w:t>
      </w:r>
      <w:r>
        <w:t xml:space="preserve">, </w:t>
      </w:r>
      <w:r w:rsidRPr="0058414F">
        <w:rPr>
          <w:b/>
          <w:bCs/>
          <w:rPrChange w:id="1676" w:author="Giorgio Romeo" w:date="2020-12-23T09:39:00Z">
            <w:rPr/>
          </w:rPrChange>
        </w:rPr>
        <w:t>R15.1, R16</w:t>
      </w:r>
      <w:r>
        <w:t>), having satisfied the goal (</w:t>
      </w:r>
      <w:r w:rsidRPr="0058414F">
        <w:rPr>
          <w:b/>
          <w:bCs/>
          <w:rPrChange w:id="1677" w:author="Giorgio Romeo" w:date="2020-12-23T09:39:00Z">
            <w:rPr/>
          </w:rPrChange>
        </w:rPr>
        <w:t>G6</w:t>
      </w:r>
      <w:r>
        <w:t>).</w:t>
      </w:r>
    </w:p>
    <w:p w14:paraId="34AB603D" w14:textId="47665D9C" w:rsidR="00417F4B" w:rsidRDefault="00417F4B" w:rsidP="00417F4B"/>
    <w:p w14:paraId="3D2214AC" w14:textId="5F7FCCA5" w:rsidR="003765A5" w:rsidRDefault="003765A5" w:rsidP="00417F4B"/>
    <w:p w14:paraId="44DABEB1" w14:textId="16D26398" w:rsidR="003765A5" w:rsidRDefault="003765A5" w:rsidP="00417F4B"/>
    <w:p w14:paraId="20438926" w14:textId="77777777" w:rsidR="003765A5" w:rsidRDefault="003765A5" w:rsidP="00417F4B"/>
    <w:p w14:paraId="2D97CB0B"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17294E4E" w14:textId="77777777" w:rsidTr="00EE2C0E">
        <w:tc>
          <w:tcPr>
            <w:tcW w:w="631" w:type="pct"/>
            <w:shd w:val="clear" w:color="auto" w:fill="B4C6E7" w:themeFill="accent1" w:themeFillTint="66"/>
          </w:tcPr>
          <w:p w14:paraId="33553864"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G7</w:t>
            </w:r>
          </w:p>
        </w:tc>
        <w:tc>
          <w:tcPr>
            <w:tcW w:w="4369" w:type="pct"/>
          </w:tcPr>
          <w:p w14:paraId="6761348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Anyone who wants to go in any store should not need to stand in queue in front of it.</w:t>
            </w:r>
          </w:p>
        </w:tc>
      </w:tr>
      <w:tr w:rsidR="00417F4B" w14:paraId="36DCA666" w14:textId="77777777" w:rsidTr="00EE2C0E">
        <w:tc>
          <w:tcPr>
            <w:tcW w:w="631" w:type="pct"/>
            <w:shd w:val="clear" w:color="auto" w:fill="FF7C80"/>
          </w:tcPr>
          <w:p w14:paraId="46697DD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580E479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2CE698FF" w14:textId="77777777" w:rsidTr="00EE2C0E">
        <w:tc>
          <w:tcPr>
            <w:tcW w:w="631" w:type="pct"/>
            <w:shd w:val="clear" w:color="auto" w:fill="FF7C80"/>
          </w:tcPr>
          <w:p w14:paraId="49E8624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730F4C14" w14:textId="46FB5E54" w:rsidR="00417F4B" w:rsidRPr="003F5A77" w:rsidRDefault="00417F4B" w:rsidP="00EE2C0E">
            <w:pPr>
              <w:spacing w:line="360" w:lineRule="auto"/>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678" w:author="Cristian Sbrolli" w:date="2020-12-20T11:49:00Z">
              <w:r w:rsidRPr="003F5A77" w:rsidDel="00B21746">
                <w:rPr>
                  <w:rStyle w:val="Enfasidelicata"/>
                  <w:i w:val="0"/>
                  <w:iCs w:val="0"/>
                  <w:sz w:val="26"/>
                </w:rPr>
                <w:delText>, up to the next 7 upcoming days</w:delText>
              </w:r>
            </w:del>
            <w:ins w:id="1679" w:author="Cristian Sbrolli" w:date="2020-12-20T11:49:00Z">
              <w:r w:rsidR="00B21746">
                <w:rPr>
                  <w:rStyle w:val="Enfasidelicata"/>
                  <w:i w:val="0"/>
                  <w:iCs w:val="0"/>
                  <w:sz w:val="26"/>
                </w:rPr>
                <w:t>.</w:t>
              </w:r>
            </w:ins>
          </w:p>
        </w:tc>
      </w:tr>
      <w:tr w:rsidR="00417F4B" w14:paraId="13C28209" w14:textId="77777777" w:rsidTr="00EE2C0E">
        <w:tc>
          <w:tcPr>
            <w:tcW w:w="631" w:type="pct"/>
            <w:shd w:val="clear" w:color="auto" w:fill="FF7C80"/>
          </w:tcPr>
          <w:p w14:paraId="258840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R6</w:t>
            </w:r>
          </w:p>
        </w:tc>
        <w:tc>
          <w:tcPr>
            <w:tcW w:w="4369" w:type="pct"/>
          </w:tcPr>
          <w:p w14:paraId="77264F7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p>
        </w:tc>
      </w:tr>
      <w:tr w:rsidR="00417F4B" w14:paraId="7367E191" w14:textId="77777777" w:rsidTr="00EE2C0E">
        <w:tc>
          <w:tcPr>
            <w:tcW w:w="631" w:type="pct"/>
            <w:shd w:val="clear" w:color="auto" w:fill="FF7C80"/>
          </w:tcPr>
          <w:p w14:paraId="280360F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R7</w:t>
            </w:r>
          </w:p>
        </w:tc>
        <w:tc>
          <w:tcPr>
            <w:tcW w:w="4369" w:type="pct"/>
          </w:tcPr>
          <w:p w14:paraId="24ABF1C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p>
        </w:tc>
      </w:tr>
      <w:tr w:rsidR="00417F4B" w14:paraId="60FFF0E6" w14:textId="77777777" w:rsidTr="00EE2C0E">
        <w:tc>
          <w:tcPr>
            <w:tcW w:w="631" w:type="pct"/>
            <w:shd w:val="clear" w:color="auto" w:fill="FF7C80"/>
          </w:tcPr>
          <w:p w14:paraId="73457C4C"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R13.1</w:t>
            </w:r>
          </w:p>
        </w:tc>
        <w:tc>
          <w:tcPr>
            <w:tcW w:w="4369" w:type="pct"/>
          </w:tcPr>
          <w:p w14:paraId="4BBE5CE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4C296B9" w14:textId="77777777" w:rsidTr="00EE2C0E">
        <w:tc>
          <w:tcPr>
            <w:tcW w:w="631" w:type="pct"/>
            <w:shd w:val="clear" w:color="auto" w:fill="FF7C80"/>
          </w:tcPr>
          <w:p w14:paraId="55C98A9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2FD76175" w14:textId="77777777" w:rsidR="00417F4B" w:rsidRPr="003F5A77" w:rsidRDefault="00417F4B" w:rsidP="00EE2C0E">
            <w:pPr>
              <w:pStyle w:val="Paragrafoelenco"/>
              <w:tabs>
                <w:tab w:val="left" w:pos="1348"/>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24B9F0E0" w14:textId="77777777" w:rsidTr="00EE2C0E">
        <w:tc>
          <w:tcPr>
            <w:tcW w:w="631" w:type="pct"/>
            <w:shd w:val="clear" w:color="auto" w:fill="FF7C80"/>
          </w:tcPr>
          <w:p w14:paraId="681D3383"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434E0F9E" w14:textId="77777777" w:rsidR="00417F4B" w:rsidRPr="003F5A77" w:rsidRDefault="00417F4B" w:rsidP="00EE2C0E">
            <w:pPr>
              <w:pStyle w:val="Paragrafoelenco"/>
              <w:tabs>
                <w:tab w:val="left" w:pos="1348"/>
              </w:tabs>
              <w:spacing w:line="360" w:lineRule="auto"/>
              <w:ind w:left="0"/>
              <w:rPr>
                <w:rStyle w:val="Enfasidelicata"/>
                <w:b/>
                <w:bC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bl>
    <w:p w14:paraId="1F79FC4D" w14:textId="77777777" w:rsidR="004A61D8" w:rsidRDefault="004A61D8">
      <w:pPr>
        <w:jc w:val="both"/>
        <w:pPrChange w:id="1680" w:author="Giorgio Romeo" w:date="2020-12-23T10:15:00Z">
          <w:pPr/>
        </w:pPrChange>
      </w:pPr>
    </w:p>
    <w:p w14:paraId="0C5A7800" w14:textId="0384FA10" w:rsidR="00417F4B" w:rsidRDefault="00417F4B">
      <w:pPr>
        <w:jc w:val="both"/>
        <w:pPrChange w:id="1681" w:author="Giorgio Romeo" w:date="2020-12-23T10:15:00Z">
          <w:pPr/>
        </w:pPrChange>
      </w:pPr>
      <w:r>
        <w:t>The requirements (</w:t>
      </w:r>
      <w:r w:rsidRPr="0058414F">
        <w:rPr>
          <w:b/>
          <w:bCs/>
          <w:rPrChange w:id="1682" w:author="Giorgio Romeo" w:date="2020-12-23T09:39:00Z">
            <w:rPr/>
          </w:rPrChange>
        </w:rPr>
        <w:t>R1</w:t>
      </w:r>
      <w:r>
        <w:t xml:space="preserve">, </w:t>
      </w:r>
      <w:r w:rsidRPr="0058414F">
        <w:rPr>
          <w:b/>
          <w:bCs/>
          <w:rPrChange w:id="1683" w:author="Giorgio Romeo" w:date="2020-12-23T09:39:00Z">
            <w:rPr/>
          </w:rPrChange>
        </w:rPr>
        <w:t>R3</w:t>
      </w:r>
      <w:r>
        <w:t>) allow users to skip going physically in front of the stores and instead plan a visit that will allow the user to enter the store (</w:t>
      </w:r>
      <w:r w:rsidRPr="0058414F">
        <w:rPr>
          <w:b/>
          <w:bCs/>
          <w:rPrChange w:id="1684" w:author="Giorgio Romeo" w:date="2020-12-23T09:39:00Z">
            <w:rPr/>
          </w:rPrChange>
        </w:rPr>
        <w:t>R6</w:t>
      </w:r>
      <w:r>
        <w:t xml:space="preserve">, </w:t>
      </w:r>
      <w:r w:rsidRPr="0058414F">
        <w:rPr>
          <w:b/>
          <w:bCs/>
          <w:rPrChange w:id="1685" w:author="Giorgio Romeo" w:date="2020-12-23T09:39:00Z">
            <w:rPr/>
          </w:rPrChange>
        </w:rPr>
        <w:t>R7</w:t>
      </w:r>
      <w:r>
        <w:t xml:space="preserve">, </w:t>
      </w:r>
      <w:r w:rsidRPr="0058414F">
        <w:rPr>
          <w:b/>
          <w:bCs/>
          <w:rPrChange w:id="1686" w:author="Giorgio Romeo" w:date="2020-12-23T09:39:00Z">
            <w:rPr/>
          </w:rPrChange>
        </w:rPr>
        <w:t>R13.1</w:t>
      </w:r>
      <w:r>
        <w:t xml:space="preserve">, </w:t>
      </w:r>
      <w:r w:rsidRPr="0058414F">
        <w:rPr>
          <w:b/>
          <w:bCs/>
          <w:rPrChange w:id="1687" w:author="Giorgio Romeo" w:date="2020-12-23T09:40:00Z">
            <w:rPr/>
          </w:rPrChange>
        </w:rPr>
        <w:t>R15.1</w:t>
      </w:r>
      <w:r>
        <w:t xml:space="preserve">, </w:t>
      </w:r>
      <w:r w:rsidRPr="0058414F">
        <w:rPr>
          <w:b/>
          <w:bCs/>
          <w:rPrChange w:id="1688" w:author="Giorgio Romeo" w:date="2020-12-23T09:40:00Z">
            <w:rPr/>
          </w:rPrChange>
        </w:rPr>
        <w:t>R16</w:t>
      </w:r>
      <w:r>
        <w:t>).</w:t>
      </w:r>
    </w:p>
    <w:p w14:paraId="05BA5B70" w14:textId="77777777" w:rsidR="00417F4B" w:rsidRDefault="00417F4B" w:rsidP="00417F4B"/>
    <w:p w14:paraId="59529D72" w14:textId="77777777" w:rsidR="00417F4B" w:rsidRDefault="00417F4B" w:rsidP="00417F4B"/>
    <w:p w14:paraId="516EFC60" w14:textId="77777777" w:rsidR="00417F4B" w:rsidRDefault="00417F4B" w:rsidP="00417F4B"/>
    <w:p w14:paraId="29D4C02D" w14:textId="77777777" w:rsidR="00417F4B" w:rsidRDefault="00417F4B" w:rsidP="00417F4B"/>
    <w:p w14:paraId="61DD34E5" w14:textId="77777777" w:rsidR="00417F4B" w:rsidRDefault="00417F4B" w:rsidP="00417F4B"/>
    <w:p w14:paraId="7E431805" w14:textId="77777777" w:rsidR="00417F4B" w:rsidRDefault="00417F4B" w:rsidP="00417F4B"/>
    <w:p w14:paraId="6EFD680E" w14:textId="77777777" w:rsidR="00417F4B" w:rsidRDefault="00417F4B" w:rsidP="00417F4B"/>
    <w:p w14:paraId="0A8DE530" w14:textId="77777777" w:rsidR="00417F4B" w:rsidRDefault="00417F4B" w:rsidP="00417F4B"/>
    <w:p w14:paraId="009E1EE9" w14:textId="77777777" w:rsidR="00417F4B" w:rsidRDefault="00417F4B" w:rsidP="00417F4B"/>
    <w:p w14:paraId="47DB2E2F" w14:textId="77777777" w:rsidR="00F1393E" w:rsidRDefault="00F1393E" w:rsidP="00417F4B"/>
    <w:p w14:paraId="24B9267C" w14:textId="77777777" w:rsidR="00417F4B" w:rsidRDefault="00417F4B" w:rsidP="00417F4B"/>
    <w:p w14:paraId="6E061CF7"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31F94DBB" w14:textId="77777777" w:rsidTr="00EE2C0E">
        <w:tc>
          <w:tcPr>
            <w:tcW w:w="631" w:type="pct"/>
            <w:shd w:val="clear" w:color="auto" w:fill="B4C6E7" w:themeFill="accent1" w:themeFillTint="66"/>
          </w:tcPr>
          <w:p w14:paraId="7B92193A"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Sub-G8</w:t>
            </w:r>
          </w:p>
        </w:tc>
        <w:tc>
          <w:tcPr>
            <w:tcW w:w="4369" w:type="pct"/>
          </w:tcPr>
          <w:p w14:paraId="2EDEBC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 xml:space="preserve">The ability to know which stores are available to go to, on </w:t>
            </w:r>
            <w:commentRangeStart w:id="1689"/>
            <w:r w:rsidRPr="003F5A77">
              <w:rPr>
                <w:rStyle w:val="Enfasidelicata"/>
                <w:i w:val="0"/>
                <w:iCs w:val="0"/>
                <w:sz w:val="26"/>
              </w:rPr>
              <w:t>request</w:t>
            </w:r>
            <w:commentRangeEnd w:id="1689"/>
            <w:r w:rsidRPr="003F5A77">
              <w:rPr>
                <w:rStyle w:val="Rimandocommento"/>
                <w:sz w:val="26"/>
                <w:szCs w:val="26"/>
              </w:rPr>
              <w:commentReference w:id="1689"/>
            </w:r>
          </w:p>
        </w:tc>
      </w:tr>
      <w:tr w:rsidR="00417F4B" w14:paraId="349AF8D2" w14:textId="77777777" w:rsidTr="00EE2C0E">
        <w:trPr>
          <w:trHeight w:val="562"/>
        </w:trPr>
        <w:tc>
          <w:tcPr>
            <w:tcW w:w="631" w:type="pct"/>
            <w:shd w:val="clear" w:color="auto" w:fill="F7CAAC" w:themeFill="accent2" w:themeFillTint="66"/>
          </w:tcPr>
          <w:p w14:paraId="4427D5B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A3</w:t>
            </w:r>
          </w:p>
        </w:tc>
        <w:tc>
          <w:tcPr>
            <w:tcW w:w="4369" w:type="pct"/>
          </w:tcPr>
          <w:p w14:paraId="473E1AE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3DA45525" w14:textId="77777777" w:rsidTr="00EE2C0E">
        <w:tc>
          <w:tcPr>
            <w:tcW w:w="631" w:type="pct"/>
            <w:shd w:val="clear" w:color="auto" w:fill="F7CAAC" w:themeFill="accent2" w:themeFillTint="66"/>
          </w:tcPr>
          <w:p w14:paraId="38484F28" w14:textId="77777777" w:rsidR="00417F4B" w:rsidRPr="003F5A77" w:rsidRDefault="00417F4B" w:rsidP="00EE2C0E">
            <w:pPr>
              <w:pStyle w:val="Paragrafoelenco"/>
              <w:spacing w:line="360" w:lineRule="auto"/>
              <w:ind w:left="0"/>
              <w:rPr>
                <w:rStyle w:val="Enfasidelicata"/>
                <w:i w:val="0"/>
                <w:iCs w:val="0"/>
                <w:sz w:val="26"/>
              </w:rPr>
            </w:pPr>
            <w:commentRangeStart w:id="1690"/>
            <w:r w:rsidRPr="003F5A77">
              <w:rPr>
                <w:rStyle w:val="Enfasidelicata"/>
                <w:i w:val="0"/>
                <w:iCs w:val="0"/>
                <w:sz w:val="26"/>
              </w:rPr>
              <w:t>A5</w:t>
            </w:r>
          </w:p>
        </w:tc>
        <w:tc>
          <w:tcPr>
            <w:tcW w:w="4369" w:type="pct"/>
          </w:tcPr>
          <w:p w14:paraId="4911743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commentRangeEnd w:id="1690"/>
            <w:r>
              <w:rPr>
                <w:rStyle w:val="Rimandocommento"/>
              </w:rPr>
              <w:commentReference w:id="1690"/>
            </w:r>
          </w:p>
        </w:tc>
      </w:tr>
      <w:tr w:rsidR="00417F4B" w14:paraId="59F65B3C" w14:textId="77777777" w:rsidTr="00EE2C0E">
        <w:tc>
          <w:tcPr>
            <w:tcW w:w="631" w:type="pct"/>
            <w:shd w:val="clear" w:color="auto" w:fill="FF7C80"/>
          </w:tcPr>
          <w:p w14:paraId="64634D3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R4</w:t>
            </w:r>
          </w:p>
        </w:tc>
        <w:tc>
          <w:tcPr>
            <w:tcW w:w="4369" w:type="pct"/>
          </w:tcPr>
          <w:p w14:paraId="50975DCD" w14:textId="77777777" w:rsidR="00417F4B" w:rsidRPr="003F5A77" w:rsidRDefault="00417F4B" w:rsidP="00EE2C0E">
            <w:pPr>
              <w:pStyle w:val="Paragrafoelenco"/>
              <w:spacing w:line="360" w:lineRule="auto"/>
              <w:ind w:left="0"/>
              <w:rPr>
                <w:rStyle w:val="Enfasidelicata"/>
                <w:i w:val="0"/>
                <w:iCs w:val="0"/>
                <w:sz w:val="26"/>
              </w:rPr>
            </w:pPr>
            <w:r w:rsidRPr="003F5A77">
              <w:rPr>
                <w:b/>
                <w:color w:val="000000"/>
                <w:sz w:val="26"/>
                <w:shd w:val="clear" w:color="auto" w:fill="FFFFFF"/>
              </w:rPr>
              <w:t>The system shall</w:t>
            </w:r>
            <w:r w:rsidRPr="003F5A77">
              <w:rPr>
                <w:color w:val="000000"/>
                <w:sz w:val="26"/>
                <w:shd w:val="clear" w:color="auto" w:fill="FFFFFF"/>
              </w:rPr>
              <w:t xml:space="preserve"> allow users to look up on a map available registered stores where to go to</w:t>
            </w:r>
          </w:p>
        </w:tc>
      </w:tr>
      <w:tr w:rsidR="00417F4B" w14:paraId="0EF733F7" w14:textId="77777777" w:rsidTr="00EE2C0E">
        <w:tc>
          <w:tcPr>
            <w:tcW w:w="631" w:type="pct"/>
            <w:shd w:val="clear" w:color="auto" w:fill="FF7C80"/>
          </w:tcPr>
          <w:p w14:paraId="5B16FDD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69" w:type="pct"/>
          </w:tcPr>
          <w:p w14:paraId="1C15E4CC" w14:textId="41EB0B5D"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691" w:author="Cristian Sbrolli" w:date="2020-12-23T11:39:00Z">
              <w:r w:rsidRPr="003F5A77" w:rsidDel="00650F3E">
                <w:rPr>
                  <w:rStyle w:val="Enfasidelicata"/>
                  <w:i w:val="0"/>
                  <w:iCs w:val="0"/>
                  <w:sz w:val="26"/>
                </w:rPr>
                <w:delText xml:space="preserve">notify the user who has been inactive for 30 seconds </w:delText>
              </w:r>
            </w:del>
            <w:ins w:id="1692"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548E32E7" w14:textId="77777777" w:rsidTr="00EE2C0E">
        <w:tc>
          <w:tcPr>
            <w:tcW w:w="631" w:type="pct"/>
            <w:shd w:val="clear" w:color="auto" w:fill="FF7C80"/>
          </w:tcPr>
          <w:p w14:paraId="3C9133A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69" w:type="pct"/>
          </w:tcPr>
          <w:p w14:paraId="2976FB2A" w14:textId="4842FFCD"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693" w:author="Cristian Sbrolli" w:date="2020-12-23T11:39:00Z">
              <w:r w:rsidRPr="00000D4E" w:rsidDel="00650F3E">
                <w:rPr>
                  <w:rStyle w:val="Enfasidelicata"/>
                  <w:i w:val="0"/>
                  <w:iCs w:val="0"/>
                  <w:sz w:val="26"/>
                </w:rPr>
                <w:delText xml:space="preserve">notify the user who has been inactive for 30 seconds </w:delText>
              </w:r>
            </w:del>
            <w:ins w:id="1694" w:author="Cristian Sbrolli" w:date="2020-12-23T11:39:00Z">
              <w:r w:rsidR="00650F3E">
                <w:rPr>
                  <w:rStyle w:val="Enfasidelicata"/>
                  <w:i w:val="0"/>
                  <w:iCs w:val="0"/>
                  <w:sz w:val="26"/>
                </w:rPr>
                <w:t>notify the user who is inactive</w:t>
              </w:r>
            </w:ins>
            <w:ins w:id="1695" w:author="Cristian Sbrolli" w:date="2020-12-23T11:40:00Z">
              <w:r w:rsidR="00650F3E">
                <w:rPr>
                  <w:rStyle w:val="Enfasidelicata"/>
                  <w:i w:val="0"/>
                  <w:iCs w:val="0"/>
                  <w:sz w:val="26"/>
                </w:rPr>
                <w:t xml:space="preserve"> </w:t>
              </w:r>
            </w:ins>
            <w:r w:rsidRPr="00000D4E">
              <w:rPr>
                <w:rStyle w:val="Enfasidelicata"/>
                <w:i w:val="0"/>
                <w:iCs w:val="0"/>
                <w:sz w:val="26"/>
              </w:rPr>
              <w:t>while on the confirmation page of getting a ticket, on other available stores he could go to</w:t>
            </w:r>
          </w:p>
        </w:tc>
      </w:tr>
      <w:tr w:rsidR="00417F4B" w14:paraId="76349E69" w14:textId="77777777" w:rsidTr="00EE2C0E">
        <w:tc>
          <w:tcPr>
            <w:tcW w:w="631" w:type="pct"/>
            <w:shd w:val="clear" w:color="auto" w:fill="FF7C80"/>
          </w:tcPr>
          <w:p w14:paraId="6E43AE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R12</w:t>
            </w:r>
          </w:p>
        </w:tc>
        <w:tc>
          <w:tcPr>
            <w:tcW w:w="4369" w:type="pct"/>
          </w:tcPr>
          <w:p w14:paraId="3578CBF1" w14:textId="194ED33D" w:rsidR="00417F4B" w:rsidRPr="003F5A77" w:rsidRDefault="00A13098" w:rsidP="00EE2C0E">
            <w:pPr>
              <w:pStyle w:val="Paragrafoelenco"/>
              <w:spacing w:line="360" w:lineRule="auto"/>
              <w:ind w:left="0"/>
              <w:rPr>
                <w:rStyle w:val="Enfasidelicata"/>
                <w:i w:val="0"/>
                <w:iCs w:val="0"/>
                <w:sz w:val="26"/>
              </w:rPr>
            </w:pPr>
            <w:ins w:id="1696" w:author="Cristian Sbrolli" w:date="2020-12-20T13:44: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ins>
            <w:del w:id="1697" w:author="Cristian Sbrolli" w:date="2020-12-20T13:44:00Z">
              <w:r w:rsidR="00417F4B" w:rsidRPr="003F5A77" w:rsidDel="00A13098">
                <w:rPr>
                  <w:b/>
                  <w:sz w:val="26"/>
                </w:rPr>
                <w:delText>The system shall</w:delText>
              </w:r>
              <w:r w:rsidR="00417F4B" w:rsidRPr="003F5A77" w:rsidDel="00A13098">
                <w:rPr>
                  <w:sz w:val="26"/>
                </w:rPr>
                <w:delText xml:space="preserve"> inform users periodically of the (at most) 10 closest stores' available time slots for the day</w:delText>
              </w:r>
            </w:del>
          </w:p>
        </w:tc>
      </w:tr>
      <w:tr w:rsidR="00417F4B" w14:paraId="38C06A69" w14:textId="77777777" w:rsidTr="00EE2C0E">
        <w:tc>
          <w:tcPr>
            <w:tcW w:w="631" w:type="pct"/>
            <w:shd w:val="clear" w:color="auto" w:fill="FF7C80"/>
          </w:tcPr>
          <w:p w14:paraId="5BAE1562"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R12.1</w:t>
            </w:r>
          </w:p>
        </w:tc>
        <w:tc>
          <w:tcPr>
            <w:tcW w:w="4369" w:type="pct"/>
          </w:tcPr>
          <w:p w14:paraId="40773887"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store(s) to get informed about</w:t>
            </w:r>
            <w:del w:id="1698" w:author="Cristian Sbrolli" w:date="2020-12-20T13:52:00Z">
              <w:r w:rsidRPr="003F5A77" w:rsidDel="008F51C9">
                <w:rPr>
                  <w:sz w:val="26"/>
                </w:rPr>
                <w:delText>, by default none</w:delText>
              </w:r>
            </w:del>
          </w:p>
        </w:tc>
      </w:tr>
      <w:tr w:rsidR="00417F4B" w14:paraId="306F9553" w14:textId="77777777" w:rsidTr="00EE2C0E">
        <w:tc>
          <w:tcPr>
            <w:tcW w:w="631" w:type="pct"/>
            <w:shd w:val="clear" w:color="auto" w:fill="FF7C80"/>
          </w:tcPr>
          <w:p w14:paraId="48BF100A"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R12.2</w:t>
            </w:r>
          </w:p>
        </w:tc>
        <w:tc>
          <w:tcPr>
            <w:tcW w:w="4369" w:type="pct"/>
          </w:tcPr>
          <w:p w14:paraId="64D73DED" w14:textId="0DD9B0F1"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time slots he is interested to get informed about</w:t>
            </w:r>
            <w:del w:id="1699" w:author="Cristian Sbrolli" w:date="2020-12-20T13:52:00Z">
              <w:r w:rsidRPr="003F5A77" w:rsidDel="008F51C9">
                <w:rPr>
                  <w:sz w:val="26"/>
                </w:rPr>
                <w:delText>, by default none</w:delText>
              </w:r>
            </w:del>
          </w:p>
        </w:tc>
      </w:tr>
      <w:tr w:rsidR="00417F4B" w14:paraId="5AD28538" w14:textId="77777777" w:rsidTr="00EE2C0E">
        <w:tc>
          <w:tcPr>
            <w:tcW w:w="631" w:type="pct"/>
            <w:shd w:val="clear" w:color="auto" w:fill="FF7C80"/>
          </w:tcPr>
          <w:p w14:paraId="43C05E07" w14:textId="77777777" w:rsidR="00417F4B" w:rsidRPr="003F5A77" w:rsidRDefault="00417F4B" w:rsidP="00EE2C0E">
            <w:pPr>
              <w:pStyle w:val="Paragrafoelenco"/>
              <w:spacing w:line="360" w:lineRule="auto"/>
              <w:ind w:left="0"/>
              <w:rPr>
                <w:bCs/>
                <w:sz w:val="26"/>
              </w:rPr>
            </w:pPr>
            <w:r w:rsidRPr="003F5A77">
              <w:rPr>
                <w:bCs/>
                <w:sz w:val="26"/>
              </w:rPr>
              <w:t>R12.3</w:t>
            </w:r>
          </w:p>
        </w:tc>
        <w:tc>
          <w:tcPr>
            <w:tcW w:w="4369" w:type="pct"/>
          </w:tcPr>
          <w:p w14:paraId="45E41A52" w14:textId="7365D328" w:rsidR="00417F4B" w:rsidRPr="003F5A77" w:rsidRDefault="00417F4B" w:rsidP="00EE2C0E">
            <w:pPr>
              <w:pStyle w:val="Paragrafoelenco"/>
              <w:spacing w:line="360" w:lineRule="auto"/>
              <w:ind w:left="0"/>
              <w:rPr>
                <w:b/>
                <w:sz w:val="26"/>
              </w:rPr>
            </w:pPr>
            <w:r w:rsidRPr="003F5A77">
              <w:rPr>
                <w:b/>
                <w:sz w:val="26"/>
              </w:rPr>
              <w:t>The system shall</w:t>
            </w:r>
            <w:r w:rsidRPr="003F5A77">
              <w:rPr>
                <w:sz w:val="26"/>
              </w:rPr>
              <w:t xml:space="preserve"> allow its users to select how often to get notified</w:t>
            </w:r>
            <w:del w:id="1700" w:author="Cristian Sbrolli" w:date="2020-12-20T13:53:00Z">
              <w:r w:rsidRPr="003F5A77" w:rsidDel="008F51C9">
                <w:rPr>
                  <w:sz w:val="26"/>
                </w:rPr>
                <w:delText>, by default never</w:delText>
              </w:r>
            </w:del>
          </w:p>
        </w:tc>
      </w:tr>
      <w:tr w:rsidR="00417F4B" w14:paraId="2E9A5357" w14:textId="77777777" w:rsidTr="00EE2C0E">
        <w:tc>
          <w:tcPr>
            <w:tcW w:w="631" w:type="pct"/>
            <w:shd w:val="clear" w:color="auto" w:fill="A8D08D" w:themeFill="accent6" w:themeFillTint="99"/>
          </w:tcPr>
          <w:p w14:paraId="594D8F7B"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sz w:val="26"/>
              </w:rPr>
              <w:t>21</w:t>
            </w:r>
          </w:p>
        </w:tc>
        <w:tc>
          <w:tcPr>
            <w:tcW w:w="4369" w:type="pct"/>
          </w:tcPr>
          <w:p w14:paraId="0F864F3B"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rsidDel="00593C70" w14:paraId="61DB1337" w14:textId="0E70E128" w:rsidTr="00EE2C0E">
        <w:trPr>
          <w:del w:id="1701" w:author="Giorgio Romeo" w:date="2020-12-27T23:14:00Z"/>
        </w:trPr>
        <w:tc>
          <w:tcPr>
            <w:tcW w:w="631" w:type="pct"/>
            <w:shd w:val="clear" w:color="auto" w:fill="A8D08D" w:themeFill="accent6" w:themeFillTint="99"/>
          </w:tcPr>
          <w:p w14:paraId="717C0054" w14:textId="62D878DB" w:rsidR="00417F4B" w:rsidRPr="003F5A77" w:rsidDel="00593C70" w:rsidRDefault="00417F4B" w:rsidP="00EE2C0E">
            <w:pPr>
              <w:pStyle w:val="Paragrafoelenco"/>
              <w:spacing w:line="360" w:lineRule="auto"/>
              <w:ind w:left="0"/>
              <w:rPr>
                <w:del w:id="1702" w:author="Giorgio Romeo" w:date="2020-12-27T23:14:00Z"/>
                <w:sz w:val="26"/>
              </w:rPr>
            </w:pPr>
            <w:del w:id="1703" w:author="Giorgio Romeo" w:date="2020-12-27T23:14:00Z">
              <w:r w:rsidRPr="003F5A77" w:rsidDel="00593C70">
                <w:rPr>
                  <w:sz w:val="26"/>
                </w:rPr>
                <w:delText>R25</w:delText>
              </w:r>
            </w:del>
          </w:p>
        </w:tc>
        <w:tc>
          <w:tcPr>
            <w:tcW w:w="4369" w:type="pct"/>
          </w:tcPr>
          <w:p w14:paraId="3D257A8C" w14:textId="5A266801" w:rsidR="00417F4B" w:rsidRPr="003F5A77" w:rsidDel="00593C70" w:rsidRDefault="00417F4B" w:rsidP="00EE2C0E">
            <w:pPr>
              <w:pStyle w:val="Paragrafoelenco"/>
              <w:spacing w:line="360" w:lineRule="auto"/>
              <w:ind w:left="0"/>
              <w:rPr>
                <w:del w:id="1704" w:author="Giorgio Romeo" w:date="2020-12-27T23:14:00Z"/>
                <w:b/>
                <w:sz w:val="26"/>
              </w:rPr>
            </w:pPr>
            <w:del w:id="1705" w:author="Giorgio Romeo" w:date="2020-12-27T23:14:00Z">
              <w:r w:rsidRPr="003F5A77" w:rsidDel="00593C70">
                <w:rPr>
                  <w:b/>
                  <w:sz w:val="26"/>
                </w:rPr>
                <w:delText>The system shall</w:delText>
              </w:r>
              <w:r w:rsidRPr="003F5A77" w:rsidDel="00593C70">
                <w:rPr>
                  <w:sz w:val="26"/>
                </w:rPr>
                <w:delText xml:space="preserve"> allow store managers to </w:delText>
              </w:r>
            </w:del>
            <w:del w:id="1706" w:author="Giorgio Romeo" w:date="2020-12-27T23:07:00Z">
              <w:r w:rsidRPr="003F5A77" w:rsidDel="00D84A1B">
                <w:rPr>
                  <w:sz w:val="26"/>
                </w:rPr>
                <w:delText>register</w:delText>
              </w:r>
            </w:del>
            <w:del w:id="1707" w:author="Giorgio Romeo" w:date="2020-12-27T23:14:00Z">
              <w:r w:rsidRPr="003F5A77" w:rsidDel="00593C70">
                <w:rPr>
                  <w:sz w:val="26"/>
                </w:rPr>
                <w:delText xml:space="preserve"> their stores </w:delText>
              </w:r>
            </w:del>
          </w:p>
        </w:tc>
      </w:tr>
      <w:tr w:rsidR="00417F4B" w:rsidDel="007E6D4D" w14:paraId="65B86060" w14:textId="0585B846" w:rsidTr="00EE2C0E">
        <w:trPr>
          <w:del w:id="1708" w:author="Giorgio Romeo" w:date="2020-12-27T22:45:00Z"/>
        </w:trPr>
        <w:tc>
          <w:tcPr>
            <w:tcW w:w="631" w:type="pct"/>
            <w:shd w:val="clear" w:color="auto" w:fill="A8D08D" w:themeFill="accent6" w:themeFillTint="99"/>
          </w:tcPr>
          <w:p w14:paraId="2C7D1453" w14:textId="1B57EDCB" w:rsidR="00417F4B" w:rsidRPr="003F5A77" w:rsidDel="007E6D4D" w:rsidRDefault="00417F4B" w:rsidP="00EE2C0E">
            <w:pPr>
              <w:pStyle w:val="Paragrafoelenco"/>
              <w:spacing w:line="360" w:lineRule="auto"/>
              <w:ind w:left="0"/>
              <w:rPr>
                <w:del w:id="1709" w:author="Giorgio Romeo" w:date="2020-12-27T22:45:00Z"/>
                <w:sz w:val="26"/>
              </w:rPr>
            </w:pPr>
            <w:del w:id="1710" w:author="Giorgio Romeo" w:date="2020-12-27T22:45:00Z">
              <w:r w:rsidRPr="003F5A77" w:rsidDel="007E6D4D">
                <w:rPr>
                  <w:sz w:val="26"/>
                </w:rPr>
                <w:delText>R26</w:delText>
              </w:r>
            </w:del>
          </w:p>
        </w:tc>
        <w:tc>
          <w:tcPr>
            <w:tcW w:w="4369" w:type="pct"/>
          </w:tcPr>
          <w:p w14:paraId="55818AD8" w14:textId="07D15A66" w:rsidR="00417F4B" w:rsidRPr="003F5A77" w:rsidDel="007E6D4D" w:rsidRDefault="00417F4B" w:rsidP="00EE2C0E">
            <w:pPr>
              <w:pStyle w:val="Paragrafoelenco"/>
              <w:spacing w:line="360" w:lineRule="auto"/>
              <w:ind w:left="0"/>
              <w:rPr>
                <w:del w:id="1711" w:author="Giorgio Romeo" w:date="2020-12-27T22:45:00Z"/>
                <w:b/>
                <w:sz w:val="26"/>
              </w:rPr>
            </w:pPr>
            <w:del w:id="1712" w:author="Giorgio Romeo" w:date="2020-12-27T22:45:00Z">
              <w:r w:rsidRPr="003F5A77" w:rsidDel="007E6D4D">
                <w:rPr>
                  <w:b/>
                  <w:sz w:val="26"/>
                </w:rPr>
                <w:delText xml:space="preserve">The system shall </w:delText>
              </w:r>
              <w:r w:rsidRPr="003F5A77" w:rsidDel="007E6D4D">
                <w:rPr>
                  <w:sz w:val="26"/>
                </w:rPr>
                <w:delText>allow store managers to input the store’s location</w:delText>
              </w:r>
            </w:del>
          </w:p>
        </w:tc>
      </w:tr>
    </w:tbl>
    <w:p w14:paraId="6D562FE5" w14:textId="77777777" w:rsidR="00417F4B" w:rsidRDefault="00417F4B" w:rsidP="00417F4B"/>
    <w:p w14:paraId="1E78490C" w14:textId="1B7A7980" w:rsidR="00417F4B" w:rsidRDefault="00417F4B">
      <w:pPr>
        <w:jc w:val="both"/>
        <w:rPr>
          <w:ins w:id="1713" w:author="Giorgio Romeo" w:date="2020-12-23T09:40:00Z"/>
        </w:rPr>
        <w:pPrChange w:id="1714" w:author="Giorgio Romeo" w:date="2020-12-23T10:15:00Z">
          <w:pPr/>
        </w:pPrChange>
      </w:pPr>
      <w:r>
        <w:t>Supposing that the monitoring of entrances and exits (</w:t>
      </w:r>
      <w:r w:rsidRPr="0058414F">
        <w:rPr>
          <w:b/>
          <w:bCs/>
          <w:rPrChange w:id="1715" w:author="Giorgio Romeo" w:date="2020-12-23T09:40:00Z">
            <w:rPr/>
          </w:rPrChange>
        </w:rPr>
        <w:t>R21</w:t>
      </w:r>
      <w:r>
        <w:t xml:space="preserve">, </w:t>
      </w:r>
      <w:r w:rsidRPr="0058414F">
        <w:rPr>
          <w:b/>
          <w:bCs/>
          <w:rPrChange w:id="1716" w:author="Giorgio Romeo" w:date="2020-12-23T09:40:00Z">
            <w:rPr/>
          </w:rPrChange>
        </w:rPr>
        <w:t>A5</w:t>
      </w:r>
      <w:r>
        <w:t xml:space="preserve">, </w:t>
      </w:r>
      <w:r w:rsidRPr="0058414F">
        <w:rPr>
          <w:b/>
          <w:bCs/>
          <w:rPrChange w:id="1717" w:author="Giorgio Romeo" w:date="2020-12-23T09:40:00Z">
            <w:rPr/>
          </w:rPrChange>
        </w:rPr>
        <w:t>A3</w:t>
      </w:r>
      <w:r>
        <w:t>) works correctly as specified in the goals above, the requirements (</w:t>
      </w:r>
      <w:r w:rsidRPr="0058414F">
        <w:rPr>
          <w:b/>
          <w:bCs/>
          <w:rPrChange w:id="1718" w:author="Giorgio Romeo" w:date="2020-12-23T09:40:00Z">
            <w:rPr/>
          </w:rPrChange>
        </w:rPr>
        <w:t>R4</w:t>
      </w:r>
      <w:r>
        <w:t xml:space="preserve">, </w:t>
      </w:r>
      <w:r w:rsidRPr="0058414F">
        <w:rPr>
          <w:b/>
          <w:bCs/>
          <w:rPrChange w:id="1719" w:author="Giorgio Romeo" w:date="2020-12-23T09:40:00Z">
            <w:rPr/>
          </w:rPrChange>
        </w:rPr>
        <w:t>R8.1</w:t>
      </w:r>
      <w:r>
        <w:t xml:space="preserve">, </w:t>
      </w:r>
      <w:r w:rsidRPr="0058414F">
        <w:rPr>
          <w:b/>
          <w:bCs/>
          <w:rPrChange w:id="1720" w:author="Giorgio Romeo" w:date="2020-12-23T09:40:00Z">
            <w:rPr/>
          </w:rPrChange>
        </w:rPr>
        <w:t>R8.2, R12</w:t>
      </w:r>
      <w:r>
        <w:t>-</w:t>
      </w:r>
      <w:r w:rsidRPr="0058414F">
        <w:rPr>
          <w:b/>
          <w:bCs/>
          <w:rPrChange w:id="1721" w:author="Giorgio Romeo" w:date="2020-12-23T09:40:00Z">
            <w:rPr/>
          </w:rPrChange>
        </w:rPr>
        <w:t>R12.3</w:t>
      </w:r>
      <w:r>
        <w:t>) provide to the user a way to check and be notified of all the registered store</w:t>
      </w:r>
      <w:ins w:id="1722" w:author="Giorgio Romeo" w:date="2020-12-27T23:14:00Z">
        <w:r w:rsidR="00593C70">
          <w:t>s</w:t>
        </w:r>
      </w:ins>
      <w:del w:id="1723" w:author="Giorgio Romeo" w:date="2020-12-27T23:14:00Z">
        <w:r w:rsidDel="00593C70">
          <w:delText>s (</w:delText>
        </w:r>
        <w:r w:rsidRPr="0058414F" w:rsidDel="00593C70">
          <w:rPr>
            <w:b/>
            <w:bCs/>
            <w:rPrChange w:id="1724" w:author="Giorgio Romeo" w:date="2020-12-23T09:40:00Z">
              <w:rPr/>
            </w:rPrChange>
          </w:rPr>
          <w:delText>R25</w:delText>
        </w:r>
        <w:r w:rsidDel="00593C70">
          <w:delText>)</w:delText>
        </w:r>
      </w:del>
      <w:r>
        <w:t xml:space="preserve"> that have available spaces and their locations</w:t>
      </w:r>
      <w:del w:id="1725" w:author="Giorgio Romeo" w:date="2020-12-27T22:57:00Z">
        <w:r w:rsidDel="001F00C3">
          <w:delText xml:space="preserve"> (</w:delText>
        </w:r>
        <w:r w:rsidRPr="0058414F" w:rsidDel="001F00C3">
          <w:rPr>
            <w:b/>
            <w:bCs/>
            <w:rPrChange w:id="1726" w:author="Giorgio Romeo" w:date="2020-12-23T09:40:00Z">
              <w:rPr/>
            </w:rPrChange>
          </w:rPr>
          <w:delText>R26</w:delText>
        </w:r>
        <w:r w:rsidDel="001F00C3">
          <w:delText>)</w:delText>
        </w:r>
      </w:del>
      <w:del w:id="1727" w:author="Giorgio Romeo" w:date="2020-12-27T22:58:00Z">
        <w:r w:rsidDel="001F00C3">
          <w:delText>.</w:delText>
        </w:r>
      </w:del>
      <w:ins w:id="1728" w:author="Giorgio Romeo" w:date="2020-12-27T22:58:00Z">
        <w:r w:rsidR="001F00C3">
          <w:t>,</w:t>
        </w:r>
      </w:ins>
      <w:r>
        <w:t xml:space="preserve"> fulfilling sub-goal (</w:t>
      </w:r>
      <w:r w:rsidRPr="0058414F">
        <w:rPr>
          <w:b/>
          <w:bCs/>
          <w:rPrChange w:id="1729" w:author="Giorgio Romeo" w:date="2020-12-23T09:40:00Z">
            <w:rPr/>
          </w:rPrChange>
        </w:rPr>
        <w:t>Sub-G8</w:t>
      </w:r>
      <w:r>
        <w:t>).</w:t>
      </w:r>
    </w:p>
    <w:p w14:paraId="3E2F4F32" w14:textId="75FB1843" w:rsidR="0058414F" w:rsidRDefault="0058414F" w:rsidP="00417F4B">
      <w:pPr>
        <w:rPr>
          <w:ins w:id="1730" w:author="Giorgio Romeo" w:date="2020-12-27T22:46:00Z"/>
        </w:rPr>
      </w:pPr>
    </w:p>
    <w:p w14:paraId="3CDEC371" w14:textId="4493DF4B" w:rsidR="007E6D4D" w:rsidRDefault="007E6D4D" w:rsidP="00417F4B">
      <w:pPr>
        <w:rPr>
          <w:ins w:id="1731" w:author="Giorgio Romeo" w:date="2020-12-27T23:17:00Z"/>
        </w:rPr>
      </w:pPr>
    </w:p>
    <w:p w14:paraId="77EA1822" w14:textId="77777777" w:rsidR="00593C70" w:rsidRDefault="00593C70" w:rsidP="00417F4B"/>
    <w:p w14:paraId="20F39359"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2FD6738C" w14:textId="77777777" w:rsidTr="00EE2C0E">
        <w:tc>
          <w:tcPr>
            <w:tcW w:w="676" w:type="pct"/>
            <w:shd w:val="clear" w:color="auto" w:fill="B4C6E7" w:themeFill="accent1" w:themeFillTint="66"/>
          </w:tcPr>
          <w:p w14:paraId="3B6876E1"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Sub-G9</w:t>
            </w:r>
          </w:p>
        </w:tc>
        <w:tc>
          <w:tcPr>
            <w:tcW w:w="4324" w:type="pct"/>
          </w:tcPr>
          <w:p w14:paraId="31A55C6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Customers should be suggested different available stores to go to, if their requested one has no available spaces</w:t>
            </w:r>
          </w:p>
        </w:tc>
      </w:tr>
      <w:tr w:rsidR="00417F4B" w14:paraId="33F19410" w14:textId="77777777" w:rsidTr="00EE2C0E">
        <w:tc>
          <w:tcPr>
            <w:tcW w:w="676" w:type="pct"/>
            <w:shd w:val="clear" w:color="auto" w:fill="F7CAAC" w:themeFill="accent2" w:themeFillTint="66"/>
          </w:tcPr>
          <w:p w14:paraId="511B8811" w14:textId="77777777" w:rsidR="00417F4B" w:rsidRPr="003F5A77" w:rsidRDefault="00417F4B" w:rsidP="00EE2C0E">
            <w:pPr>
              <w:pStyle w:val="Paragrafoelenco"/>
              <w:tabs>
                <w:tab w:val="left" w:pos="914"/>
              </w:tabs>
              <w:spacing w:line="360" w:lineRule="auto"/>
              <w:ind w:left="0"/>
              <w:rPr>
                <w:rStyle w:val="Enfasidelicata"/>
                <w:i w:val="0"/>
                <w:iCs w:val="0"/>
                <w:sz w:val="26"/>
              </w:rPr>
            </w:pPr>
            <w:r w:rsidRPr="003F5A77">
              <w:rPr>
                <w:rStyle w:val="Enfasidelicata"/>
                <w:i w:val="0"/>
                <w:iCs w:val="0"/>
                <w:sz w:val="26"/>
              </w:rPr>
              <w:t>A3</w:t>
            </w:r>
          </w:p>
        </w:tc>
        <w:tc>
          <w:tcPr>
            <w:tcW w:w="4324" w:type="pct"/>
          </w:tcPr>
          <w:p w14:paraId="283FD59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6844143B" w14:textId="77777777" w:rsidTr="00EE2C0E">
        <w:tc>
          <w:tcPr>
            <w:tcW w:w="676" w:type="pct"/>
            <w:shd w:val="clear" w:color="auto" w:fill="F7CAAC" w:themeFill="accent2" w:themeFillTint="66"/>
          </w:tcPr>
          <w:p w14:paraId="55CA08F8" w14:textId="77777777" w:rsidR="00417F4B" w:rsidRPr="003F5A77" w:rsidRDefault="00417F4B" w:rsidP="00EE2C0E">
            <w:pPr>
              <w:pStyle w:val="Paragrafoelenco"/>
              <w:tabs>
                <w:tab w:val="left" w:pos="914"/>
              </w:tabs>
              <w:spacing w:line="360" w:lineRule="auto"/>
              <w:ind w:left="0"/>
              <w:rPr>
                <w:rStyle w:val="Enfasidelicata"/>
                <w:i w:val="0"/>
                <w:iCs w:val="0"/>
                <w:sz w:val="26"/>
              </w:rPr>
            </w:pPr>
            <w:r w:rsidRPr="003F5A77">
              <w:rPr>
                <w:rStyle w:val="Enfasidelicata"/>
                <w:i w:val="0"/>
                <w:iCs w:val="0"/>
                <w:sz w:val="26"/>
              </w:rPr>
              <w:t>A5</w:t>
            </w:r>
          </w:p>
        </w:tc>
        <w:tc>
          <w:tcPr>
            <w:tcW w:w="4324" w:type="pct"/>
          </w:tcPr>
          <w:p w14:paraId="42C7062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1AEE88F8" w14:textId="77777777" w:rsidTr="00EE2C0E">
        <w:tc>
          <w:tcPr>
            <w:tcW w:w="676" w:type="pct"/>
            <w:shd w:val="clear" w:color="auto" w:fill="FF7C80"/>
          </w:tcPr>
          <w:p w14:paraId="16C904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24" w:type="pct"/>
          </w:tcPr>
          <w:p w14:paraId="38B5363D" w14:textId="08737906"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732" w:author="Cristian Sbrolli" w:date="2020-12-23T11:39:00Z">
              <w:r w:rsidRPr="003F5A77" w:rsidDel="00650F3E">
                <w:rPr>
                  <w:rStyle w:val="Enfasidelicata"/>
                  <w:i w:val="0"/>
                  <w:iCs w:val="0"/>
                  <w:sz w:val="26"/>
                </w:rPr>
                <w:delText xml:space="preserve">notify the user who has been inactive for 30 seconds </w:delText>
              </w:r>
            </w:del>
            <w:ins w:id="1733"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14FEB41A" w14:textId="77777777" w:rsidTr="00EE2C0E">
        <w:tc>
          <w:tcPr>
            <w:tcW w:w="676" w:type="pct"/>
            <w:shd w:val="clear" w:color="auto" w:fill="FF7C80"/>
          </w:tcPr>
          <w:p w14:paraId="4C095E8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24" w:type="pct"/>
          </w:tcPr>
          <w:p w14:paraId="1E7BF8A6" w14:textId="0E0AC2F3"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734" w:author="Cristian Sbrolli" w:date="2020-12-23T11:40:00Z">
              <w:r w:rsidRPr="00000D4E" w:rsidDel="00650F3E">
                <w:rPr>
                  <w:rStyle w:val="Enfasidelicata"/>
                  <w:i w:val="0"/>
                  <w:iCs w:val="0"/>
                  <w:sz w:val="26"/>
                </w:rPr>
                <w:delText>notify the user who has been inactive for 30 seconds</w:delText>
              </w:r>
            </w:del>
            <w:ins w:id="1735" w:author="Cristian Sbrolli" w:date="2020-12-23T11:40:00Z">
              <w:r w:rsidR="00650F3E">
                <w:rPr>
                  <w:rStyle w:val="Enfasidelicata"/>
                  <w:i w:val="0"/>
                  <w:iCs w:val="0"/>
                  <w:sz w:val="26"/>
                </w:rPr>
                <w:t>notify the user who is inactive</w:t>
              </w:r>
            </w:ins>
            <w:r w:rsidRPr="00000D4E">
              <w:rPr>
                <w:rStyle w:val="Enfasidelicata"/>
                <w:i w:val="0"/>
                <w:iCs w:val="0"/>
                <w:sz w:val="26"/>
              </w:rPr>
              <w:t xml:space="preserve"> while on the confirmation page of getting a ticket, on other available stores he could go to</w:t>
            </w:r>
          </w:p>
        </w:tc>
      </w:tr>
      <w:tr w:rsidR="00417F4B" w14:paraId="19499D04" w14:textId="77777777" w:rsidTr="00EE2C0E">
        <w:tc>
          <w:tcPr>
            <w:tcW w:w="676" w:type="pct"/>
            <w:shd w:val="clear" w:color="auto" w:fill="A8D08D" w:themeFill="accent6" w:themeFillTint="99"/>
          </w:tcPr>
          <w:p w14:paraId="0A4FFAFA"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i w:val="0"/>
                <w:sz w:val="26"/>
              </w:rPr>
              <w:t>21</w:t>
            </w:r>
          </w:p>
        </w:tc>
        <w:tc>
          <w:tcPr>
            <w:tcW w:w="4324" w:type="pct"/>
          </w:tcPr>
          <w:p w14:paraId="395BFEC5"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rsidDel="001F00C3" w14:paraId="212B9FEC" w14:textId="62C4DA25" w:rsidTr="00EE2C0E">
        <w:trPr>
          <w:del w:id="1736" w:author="Giorgio Romeo" w:date="2020-12-27T23:01:00Z"/>
        </w:trPr>
        <w:tc>
          <w:tcPr>
            <w:tcW w:w="676" w:type="pct"/>
            <w:shd w:val="clear" w:color="auto" w:fill="A8D08D" w:themeFill="accent6" w:themeFillTint="99"/>
          </w:tcPr>
          <w:p w14:paraId="381966F0" w14:textId="69EBC7B7" w:rsidR="00417F4B" w:rsidRPr="003F5A77" w:rsidDel="001F00C3" w:rsidRDefault="00417F4B" w:rsidP="00EE2C0E">
            <w:pPr>
              <w:pStyle w:val="Paragrafoelenco"/>
              <w:spacing w:line="360" w:lineRule="auto"/>
              <w:ind w:left="0"/>
              <w:rPr>
                <w:del w:id="1737" w:author="Giorgio Romeo" w:date="2020-12-27T23:01:00Z"/>
                <w:rStyle w:val="Enfasidelicata"/>
                <w:i w:val="0"/>
                <w:iCs w:val="0"/>
                <w:sz w:val="26"/>
              </w:rPr>
            </w:pPr>
            <w:del w:id="1738" w:author="Giorgio Romeo" w:date="2020-12-27T23:01:00Z">
              <w:r w:rsidRPr="003F5A77" w:rsidDel="001F00C3">
                <w:rPr>
                  <w:sz w:val="26"/>
                </w:rPr>
                <w:delText>R25</w:delText>
              </w:r>
            </w:del>
          </w:p>
        </w:tc>
        <w:tc>
          <w:tcPr>
            <w:tcW w:w="4324" w:type="pct"/>
          </w:tcPr>
          <w:p w14:paraId="418EDFC7" w14:textId="1BCEACB8" w:rsidR="00417F4B" w:rsidRPr="003F5A77" w:rsidDel="001F00C3" w:rsidRDefault="00417F4B" w:rsidP="00EE2C0E">
            <w:pPr>
              <w:pStyle w:val="Paragrafoelenco"/>
              <w:spacing w:line="360" w:lineRule="auto"/>
              <w:ind w:left="0"/>
              <w:rPr>
                <w:del w:id="1739" w:author="Giorgio Romeo" w:date="2020-12-27T23:01:00Z"/>
                <w:rStyle w:val="Enfasidelicata"/>
                <w:i w:val="0"/>
                <w:iCs w:val="0"/>
                <w:sz w:val="26"/>
              </w:rPr>
            </w:pPr>
            <w:del w:id="1740" w:author="Giorgio Romeo" w:date="2020-12-27T23:01:00Z">
              <w:r w:rsidRPr="003F5A77" w:rsidDel="001F00C3">
                <w:rPr>
                  <w:b/>
                  <w:sz w:val="26"/>
                </w:rPr>
                <w:delText>The system shall</w:delText>
              </w:r>
              <w:r w:rsidRPr="003F5A77" w:rsidDel="001F00C3">
                <w:rPr>
                  <w:sz w:val="26"/>
                </w:rPr>
                <w:delText xml:space="preserve"> allow store managers to register their stores </w:delText>
              </w:r>
            </w:del>
          </w:p>
        </w:tc>
      </w:tr>
      <w:tr w:rsidR="00417F4B" w:rsidDel="001F00C3" w14:paraId="705C9E1A" w14:textId="2A92CFD9" w:rsidTr="00EE2C0E">
        <w:trPr>
          <w:del w:id="1741" w:author="Giorgio Romeo" w:date="2020-12-27T22:58:00Z"/>
        </w:trPr>
        <w:tc>
          <w:tcPr>
            <w:tcW w:w="676" w:type="pct"/>
            <w:shd w:val="clear" w:color="auto" w:fill="A8D08D" w:themeFill="accent6" w:themeFillTint="99"/>
          </w:tcPr>
          <w:p w14:paraId="21A2F747" w14:textId="76E61A75" w:rsidR="00417F4B" w:rsidRPr="003F5A77" w:rsidDel="001F00C3" w:rsidRDefault="00417F4B" w:rsidP="00EE2C0E">
            <w:pPr>
              <w:pStyle w:val="Paragrafoelenco"/>
              <w:spacing w:line="360" w:lineRule="auto"/>
              <w:ind w:left="0"/>
              <w:rPr>
                <w:del w:id="1742" w:author="Giorgio Romeo" w:date="2020-12-27T22:58:00Z"/>
                <w:rStyle w:val="Enfasidelicata"/>
                <w:i w:val="0"/>
                <w:iCs w:val="0"/>
                <w:sz w:val="26"/>
              </w:rPr>
            </w:pPr>
            <w:del w:id="1743" w:author="Giorgio Romeo" w:date="2020-12-27T22:58:00Z">
              <w:r w:rsidRPr="003F5A77" w:rsidDel="001F00C3">
                <w:rPr>
                  <w:sz w:val="26"/>
                </w:rPr>
                <w:delText>R26</w:delText>
              </w:r>
            </w:del>
          </w:p>
        </w:tc>
        <w:tc>
          <w:tcPr>
            <w:tcW w:w="4324" w:type="pct"/>
          </w:tcPr>
          <w:p w14:paraId="03F530C5" w14:textId="46BF0E42" w:rsidR="00417F4B" w:rsidRPr="003F5A77" w:rsidDel="001F00C3" w:rsidRDefault="00417F4B" w:rsidP="00EE2C0E">
            <w:pPr>
              <w:pStyle w:val="Paragrafoelenco"/>
              <w:spacing w:line="360" w:lineRule="auto"/>
              <w:ind w:left="0"/>
              <w:rPr>
                <w:del w:id="1744" w:author="Giorgio Romeo" w:date="2020-12-27T22:58:00Z"/>
                <w:rStyle w:val="Enfasidelicata"/>
                <w:i w:val="0"/>
                <w:iCs w:val="0"/>
                <w:sz w:val="26"/>
              </w:rPr>
            </w:pPr>
            <w:del w:id="1745" w:author="Giorgio Romeo" w:date="2020-12-27T22:58:00Z">
              <w:r w:rsidRPr="003F5A77" w:rsidDel="001F00C3">
                <w:rPr>
                  <w:b/>
                  <w:sz w:val="26"/>
                </w:rPr>
                <w:delText xml:space="preserve">The system shall </w:delText>
              </w:r>
              <w:r w:rsidRPr="003F5A77" w:rsidDel="001F00C3">
                <w:rPr>
                  <w:sz w:val="26"/>
                </w:rPr>
                <w:delText>allow store managers to input the store’s location</w:delText>
              </w:r>
            </w:del>
          </w:p>
        </w:tc>
      </w:tr>
    </w:tbl>
    <w:p w14:paraId="2C2A2F8D" w14:textId="77777777" w:rsidR="00417F4B" w:rsidRDefault="00417F4B">
      <w:pPr>
        <w:jc w:val="both"/>
        <w:pPrChange w:id="1746" w:author="Giorgio Romeo" w:date="2020-12-23T10:15:00Z">
          <w:pPr/>
        </w:pPrChange>
      </w:pPr>
    </w:p>
    <w:p w14:paraId="696F0179" w14:textId="77777777" w:rsidR="00417F4B" w:rsidRDefault="00417F4B">
      <w:pPr>
        <w:jc w:val="both"/>
        <w:pPrChange w:id="1747" w:author="Giorgio Romeo" w:date="2020-12-23T10:15:00Z">
          <w:pPr/>
        </w:pPrChange>
      </w:pPr>
      <w:r>
        <w:t>Supposing that the information regarding stores (</w:t>
      </w:r>
      <w:r w:rsidRPr="0058414F">
        <w:rPr>
          <w:b/>
          <w:bCs/>
          <w:rPrChange w:id="1748" w:author="Giorgio Romeo" w:date="2020-12-23T09:40:00Z">
            <w:rPr/>
          </w:rPrChange>
        </w:rPr>
        <w:t>A3</w:t>
      </w:r>
      <w:r>
        <w:t>) are correct and the monitoring (</w:t>
      </w:r>
      <w:r w:rsidRPr="0058414F">
        <w:rPr>
          <w:b/>
          <w:bCs/>
          <w:rPrChange w:id="1749" w:author="Giorgio Romeo" w:date="2020-12-23T09:40:00Z">
            <w:rPr/>
          </w:rPrChange>
        </w:rPr>
        <w:t>R21</w:t>
      </w:r>
      <w:r>
        <w:t xml:space="preserve">, </w:t>
      </w:r>
      <w:r w:rsidRPr="0058414F">
        <w:rPr>
          <w:b/>
          <w:bCs/>
          <w:rPrChange w:id="1750" w:author="Giorgio Romeo" w:date="2020-12-23T09:40:00Z">
            <w:rPr/>
          </w:rPrChange>
        </w:rPr>
        <w:t>A5</w:t>
      </w:r>
      <w:r>
        <w:t>) of the store is working correctly, the system shall suggest (</w:t>
      </w:r>
      <w:r w:rsidRPr="0058414F">
        <w:rPr>
          <w:b/>
          <w:bCs/>
          <w:rPrChange w:id="1751" w:author="Giorgio Romeo" w:date="2020-12-23T09:40:00Z">
            <w:rPr/>
          </w:rPrChange>
        </w:rPr>
        <w:t>R8.1-R8.2</w:t>
      </w:r>
      <w:r>
        <w:t>) other available registered stores</w:t>
      </w:r>
      <w:del w:id="1752" w:author="Giorgio Romeo" w:date="2020-12-27T23:07:00Z">
        <w:r w:rsidDel="00D84A1B">
          <w:delText xml:space="preserve"> (</w:delText>
        </w:r>
        <w:r w:rsidRPr="0058414F" w:rsidDel="00D84A1B">
          <w:rPr>
            <w:b/>
            <w:bCs/>
            <w:rPrChange w:id="1753" w:author="Giorgio Romeo" w:date="2020-12-23T09:40:00Z">
              <w:rPr/>
            </w:rPrChange>
          </w:rPr>
          <w:delText>R25</w:delText>
        </w:r>
      </w:del>
      <w:del w:id="1754" w:author="Giorgio Romeo" w:date="2020-12-27T23:02:00Z">
        <w:r w:rsidDel="001F00C3">
          <w:delText xml:space="preserve">, </w:delText>
        </w:r>
        <w:r w:rsidRPr="0058414F" w:rsidDel="001F00C3">
          <w:rPr>
            <w:b/>
            <w:bCs/>
            <w:rPrChange w:id="1755" w:author="Giorgio Romeo" w:date="2020-12-23T09:40:00Z">
              <w:rPr/>
            </w:rPrChange>
          </w:rPr>
          <w:delText>R26</w:delText>
        </w:r>
      </w:del>
      <w:del w:id="1756" w:author="Giorgio Romeo" w:date="2020-12-27T23:07:00Z">
        <w:r w:rsidDel="00D84A1B">
          <w:delText>)</w:delText>
        </w:r>
      </w:del>
      <w:r>
        <w:t xml:space="preserve"> to the user, fulfilling sub-goal (</w:t>
      </w:r>
      <w:r w:rsidRPr="0058414F">
        <w:rPr>
          <w:b/>
          <w:bCs/>
          <w:rPrChange w:id="1757" w:author="Giorgio Romeo" w:date="2020-12-23T09:41:00Z">
            <w:rPr/>
          </w:rPrChange>
        </w:rPr>
        <w:t>Sub-G9</w:t>
      </w:r>
      <w:r>
        <w:t>).</w:t>
      </w:r>
    </w:p>
    <w:p w14:paraId="62986336" w14:textId="77777777" w:rsidR="00417F4B" w:rsidRDefault="00417F4B" w:rsidP="00417F4B"/>
    <w:p w14:paraId="0B22E9CF" w14:textId="77777777" w:rsidR="00417F4B" w:rsidRDefault="00417F4B" w:rsidP="00417F4B"/>
    <w:p w14:paraId="55705FD9" w14:textId="77777777" w:rsidR="00417F4B" w:rsidRDefault="00417F4B" w:rsidP="00417F4B"/>
    <w:p w14:paraId="5319E3C5" w14:textId="77777777" w:rsidR="00417F4B" w:rsidRDefault="00417F4B" w:rsidP="00417F4B"/>
    <w:p w14:paraId="2343D18A" w14:textId="77777777" w:rsidR="00417F4B" w:rsidRDefault="00417F4B" w:rsidP="00417F4B"/>
    <w:p w14:paraId="7BCA4DDB" w14:textId="3E40F888" w:rsidR="00417F4B" w:rsidRDefault="00417F4B" w:rsidP="00417F4B">
      <w:pPr>
        <w:rPr>
          <w:ins w:id="1758" w:author="Giorgio Romeo" w:date="2020-12-27T23:07:00Z"/>
        </w:rPr>
      </w:pPr>
    </w:p>
    <w:p w14:paraId="5D8B58B7" w14:textId="77777777" w:rsidR="00D84A1B" w:rsidRDefault="00D84A1B" w:rsidP="00417F4B"/>
    <w:p w14:paraId="7308647D" w14:textId="77777777" w:rsidR="00F1393E" w:rsidRDefault="00F1393E" w:rsidP="00417F4B"/>
    <w:p w14:paraId="7D6C2932" w14:textId="60B02C12" w:rsidR="00417F4B" w:rsidRDefault="00417F4B" w:rsidP="00417F4B">
      <w:pPr>
        <w:rPr>
          <w:ins w:id="1759" w:author="Giorgio Romeo" w:date="2020-12-23T09:39:00Z"/>
        </w:rPr>
      </w:pPr>
    </w:p>
    <w:p w14:paraId="61979B8F" w14:textId="77777777" w:rsidR="0058414F" w:rsidRDefault="0058414F" w:rsidP="00417F4B"/>
    <w:p w14:paraId="663B6CDC"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4823829F" w14:textId="77777777" w:rsidTr="00EE2C0E">
        <w:tc>
          <w:tcPr>
            <w:tcW w:w="676" w:type="pct"/>
            <w:shd w:val="clear" w:color="auto" w:fill="B4C6E7" w:themeFill="accent1" w:themeFillTint="66"/>
          </w:tcPr>
          <w:p w14:paraId="1B19C9A4"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b/>
                <w:i w:val="0"/>
                <w:iCs w:val="0"/>
                <w:sz w:val="28"/>
                <w:szCs w:val="28"/>
              </w:rPr>
              <w:lastRenderedPageBreak/>
              <w:t>Sub-G10</w:t>
            </w:r>
          </w:p>
        </w:tc>
        <w:tc>
          <w:tcPr>
            <w:tcW w:w="4324" w:type="pct"/>
          </w:tcPr>
          <w:p w14:paraId="47594E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 xml:space="preserve">Customers should be notified when they need to leave their location to reach the </w:t>
            </w:r>
            <w:proofErr w:type="gramStart"/>
            <w:r w:rsidRPr="003F5A77">
              <w:rPr>
                <w:rStyle w:val="Enfasidelicata"/>
                <w:i w:val="0"/>
                <w:iCs w:val="0"/>
                <w:sz w:val="26"/>
              </w:rPr>
              <w:t>store</w:t>
            </w:r>
            <w:proofErr w:type="gramEnd"/>
            <w:r w:rsidRPr="003F5A77">
              <w:rPr>
                <w:rStyle w:val="Enfasidelicata"/>
                <w:i w:val="0"/>
                <w:iCs w:val="0"/>
                <w:sz w:val="26"/>
              </w:rPr>
              <w:t xml:space="preserve"> they have an appointment to</w:t>
            </w:r>
          </w:p>
        </w:tc>
      </w:tr>
      <w:tr w:rsidR="00417F4B" w14:paraId="7AAFF3EF" w14:textId="77777777" w:rsidTr="00EE2C0E">
        <w:tc>
          <w:tcPr>
            <w:tcW w:w="676" w:type="pct"/>
            <w:shd w:val="clear" w:color="auto" w:fill="F7CAAC" w:themeFill="accent2" w:themeFillTint="66"/>
          </w:tcPr>
          <w:p w14:paraId="1556D65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A1</w:t>
            </w:r>
          </w:p>
        </w:tc>
        <w:tc>
          <w:tcPr>
            <w:tcW w:w="4324" w:type="pct"/>
          </w:tcPr>
          <w:p w14:paraId="3F6AAE5D" w14:textId="77777777" w:rsidR="00417F4B" w:rsidRPr="003F5A77" w:rsidRDefault="00417F4B" w:rsidP="00EE2C0E">
            <w:pPr>
              <w:pStyle w:val="Paragrafoelenco"/>
              <w:spacing w:line="360" w:lineRule="auto"/>
              <w:ind w:left="0"/>
              <w:rPr>
                <w:rStyle w:val="Enfasidelicata"/>
                <w:i w:val="0"/>
                <w:iCs w:val="0"/>
                <w:sz w:val="26"/>
              </w:rPr>
            </w:pPr>
            <w:commentRangeStart w:id="1760"/>
            <w:commentRangeStart w:id="1761"/>
            <w:r w:rsidRPr="003F5A77">
              <w:rPr>
                <w:sz w:val="26"/>
                <w:shd w:val="clear" w:color="auto" w:fill="FFFFFF"/>
              </w:rPr>
              <w:t>Users will take the shortest path to shops</w:t>
            </w:r>
            <w:commentRangeEnd w:id="1760"/>
            <w:r w:rsidRPr="003F5A77">
              <w:rPr>
                <w:rStyle w:val="Rimandocommento"/>
                <w:sz w:val="26"/>
                <w:szCs w:val="26"/>
              </w:rPr>
              <w:commentReference w:id="1760"/>
            </w:r>
            <w:commentRangeEnd w:id="1761"/>
            <w:r w:rsidRPr="003F5A77">
              <w:rPr>
                <w:rStyle w:val="Rimandocommento"/>
                <w:sz w:val="26"/>
                <w:szCs w:val="26"/>
              </w:rPr>
              <w:commentReference w:id="1761"/>
            </w:r>
          </w:p>
        </w:tc>
      </w:tr>
      <w:tr w:rsidR="00417F4B" w14:paraId="69B719D5" w14:textId="77777777" w:rsidTr="00EE2C0E">
        <w:tc>
          <w:tcPr>
            <w:tcW w:w="676" w:type="pct"/>
            <w:shd w:val="clear" w:color="auto" w:fill="F7CAAC" w:themeFill="accent2" w:themeFillTint="66"/>
          </w:tcPr>
          <w:p w14:paraId="4B2E02F9" w14:textId="77777777" w:rsidR="00417F4B" w:rsidRPr="003F5A77" w:rsidRDefault="00417F4B" w:rsidP="00EE2C0E">
            <w:pPr>
              <w:pStyle w:val="Paragrafoelenco"/>
              <w:spacing w:line="360" w:lineRule="auto"/>
              <w:ind w:left="0"/>
              <w:rPr>
                <w:sz w:val="26"/>
              </w:rPr>
            </w:pPr>
            <w:r w:rsidRPr="003F5A77">
              <w:rPr>
                <w:sz w:val="26"/>
              </w:rPr>
              <w:t>A3</w:t>
            </w:r>
          </w:p>
        </w:tc>
        <w:tc>
          <w:tcPr>
            <w:tcW w:w="4324" w:type="pct"/>
          </w:tcPr>
          <w:p w14:paraId="3F34DAB5" w14:textId="77777777" w:rsidR="00417F4B" w:rsidRPr="003F5A77" w:rsidRDefault="00417F4B" w:rsidP="00EE2C0E">
            <w:pPr>
              <w:pStyle w:val="Paragrafoelenco"/>
              <w:spacing w:line="360" w:lineRule="auto"/>
              <w:ind w:left="0"/>
              <w:rPr>
                <w:b/>
                <w:bCs/>
                <w:sz w:val="26"/>
              </w:rPr>
            </w:pPr>
            <w:r w:rsidRPr="003F5A77">
              <w:rPr>
                <w:rStyle w:val="Enfasidelicata"/>
                <w:i w:val="0"/>
                <w:iCs w:val="0"/>
                <w:sz w:val="26"/>
              </w:rPr>
              <w:t>Data about the store’s location, store departments and items collocation in departments are correct</w:t>
            </w:r>
          </w:p>
        </w:tc>
      </w:tr>
      <w:tr w:rsidR="00417F4B" w14:paraId="01719584" w14:textId="77777777" w:rsidTr="00EE2C0E">
        <w:tc>
          <w:tcPr>
            <w:tcW w:w="676" w:type="pct"/>
            <w:shd w:val="clear" w:color="auto" w:fill="FF7C80"/>
          </w:tcPr>
          <w:p w14:paraId="3066F68B" w14:textId="77777777" w:rsidR="00417F4B" w:rsidRPr="003F5A77" w:rsidRDefault="00417F4B" w:rsidP="00EE2C0E">
            <w:pPr>
              <w:pStyle w:val="Paragrafoelenco"/>
              <w:spacing w:line="360" w:lineRule="auto"/>
              <w:ind w:left="0"/>
              <w:rPr>
                <w:sz w:val="26"/>
              </w:rPr>
            </w:pPr>
            <w:r w:rsidRPr="003F5A77">
              <w:rPr>
                <w:sz w:val="26"/>
              </w:rPr>
              <w:t>R17</w:t>
            </w:r>
          </w:p>
        </w:tc>
        <w:tc>
          <w:tcPr>
            <w:tcW w:w="4324" w:type="pct"/>
          </w:tcPr>
          <w:p w14:paraId="790CF721" w14:textId="77777777" w:rsidR="00417F4B" w:rsidRPr="003F5A77" w:rsidRDefault="00417F4B" w:rsidP="00EE2C0E">
            <w:pPr>
              <w:pStyle w:val="Paragrafoelenco"/>
              <w:spacing w:line="360" w:lineRule="auto"/>
              <w:ind w:left="0"/>
              <w:rPr>
                <w:b/>
                <w:bCs/>
                <w:sz w:val="26"/>
              </w:rPr>
            </w:pPr>
            <w:commentRangeStart w:id="1762"/>
            <w:commentRangeStart w:id="1763"/>
            <w:r w:rsidRPr="003F5A77">
              <w:rPr>
                <w:b/>
                <w:bCs/>
                <w:sz w:val="26"/>
              </w:rPr>
              <w:t xml:space="preserve">The system shall </w:t>
            </w:r>
            <w:r w:rsidRPr="003F5A77">
              <w:rPr>
                <w:sz w:val="26"/>
              </w:rPr>
              <w:t xml:space="preserve">send a </w:t>
            </w:r>
            <w:commentRangeEnd w:id="1762"/>
            <w:r>
              <w:rPr>
                <w:sz w:val="26"/>
              </w:rPr>
              <w:t>reminder to the user when it is time for him to leave so that he can arrive at the store in time</w:t>
            </w:r>
            <w:r w:rsidRPr="003F5A77">
              <w:rPr>
                <w:rStyle w:val="Rimandocommento"/>
                <w:sz w:val="26"/>
                <w:szCs w:val="26"/>
              </w:rPr>
              <w:commentReference w:id="1762"/>
            </w:r>
            <w:commentRangeEnd w:id="1763"/>
            <w:r w:rsidRPr="003F5A77">
              <w:rPr>
                <w:rStyle w:val="Rimandocommento"/>
                <w:sz w:val="26"/>
                <w:szCs w:val="26"/>
              </w:rPr>
              <w:commentReference w:id="1763"/>
            </w:r>
          </w:p>
        </w:tc>
      </w:tr>
      <w:tr w:rsidR="00417F4B" w14:paraId="142A5AEA" w14:textId="77777777" w:rsidTr="00EE2C0E">
        <w:tc>
          <w:tcPr>
            <w:tcW w:w="676" w:type="pct"/>
            <w:shd w:val="clear" w:color="auto" w:fill="FF7C80"/>
          </w:tcPr>
          <w:p w14:paraId="7D81AB69"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R18</w:t>
            </w:r>
          </w:p>
        </w:tc>
        <w:tc>
          <w:tcPr>
            <w:tcW w:w="4324" w:type="pct"/>
          </w:tcPr>
          <w:p w14:paraId="7299DFC4" w14:textId="77777777" w:rsidR="00417F4B" w:rsidRPr="003F5A77" w:rsidRDefault="00417F4B" w:rsidP="00EE2C0E">
            <w:pPr>
              <w:pStyle w:val="Paragrafoelenco"/>
              <w:spacing w:line="360" w:lineRule="auto"/>
              <w:ind w:left="0"/>
              <w:rPr>
                <w:rStyle w:val="Enfasidelicata"/>
                <w:b/>
                <w:i w:val="0"/>
                <w:iCs w:val="0"/>
                <w:sz w:val="26"/>
              </w:rPr>
            </w:pPr>
            <w:r w:rsidRPr="003F5A77">
              <w:rPr>
                <w:b/>
                <w:bCs/>
                <w:sz w:val="26"/>
              </w:rPr>
              <w:t xml:space="preserve">The system shall </w:t>
            </w:r>
            <w:r w:rsidRPr="003F5A77">
              <w:rPr>
                <w:sz w:val="26"/>
              </w:rPr>
              <w:t>calculate the time it takes the user to go to a shop in which he has an appointment</w:t>
            </w:r>
          </w:p>
        </w:tc>
      </w:tr>
      <w:tr w:rsidR="00417F4B" w:rsidDel="001F00C3" w14:paraId="78117D3E" w14:textId="01E68FD5" w:rsidTr="00EE2C0E">
        <w:trPr>
          <w:del w:id="1764" w:author="Giorgio Romeo" w:date="2020-12-27T22:59:00Z"/>
        </w:trPr>
        <w:tc>
          <w:tcPr>
            <w:tcW w:w="676" w:type="pct"/>
            <w:shd w:val="clear" w:color="auto" w:fill="A8D08D" w:themeFill="accent6" w:themeFillTint="99"/>
          </w:tcPr>
          <w:p w14:paraId="37EE8E76" w14:textId="72D93CC3" w:rsidR="00417F4B" w:rsidRPr="003F5A77" w:rsidDel="001F00C3" w:rsidRDefault="00417F4B" w:rsidP="00EE2C0E">
            <w:pPr>
              <w:pStyle w:val="Paragrafoelenco"/>
              <w:spacing w:line="360" w:lineRule="auto"/>
              <w:ind w:left="0"/>
              <w:rPr>
                <w:del w:id="1765" w:author="Giorgio Romeo" w:date="2020-12-27T22:59:00Z"/>
                <w:rStyle w:val="Enfasidelicata"/>
                <w:i w:val="0"/>
                <w:iCs w:val="0"/>
                <w:sz w:val="26"/>
              </w:rPr>
            </w:pPr>
            <w:del w:id="1766" w:author="Giorgio Romeo" w:date="2020-12-27T22:59:00Z">
              <w:r w:rsidRPr="003F5A77" w:rsidDel="001F00C3">
                <w:rPr>
                  <w:bCs/>
                  <w:sz w:val="26"/>
                </w:rPr>
                <w:delText>R26</w:delText>
              </w:r>
            </w:del>
          </w:p>
        </w:tc>
        <w:tc>
          <w:tcPr>
            <w:tcW w:w="4324" w:type="pct"/>
          </w:tcPr>
          <w:p w14:paraId="55DC1B55" w14:textId="2AD3295D" w:rsidR="00417F4B" w:rsidRPr="003F5A77" w:rsidDel="001F00C3" w:rsidRDefault="00417F4B" w:rsidP="00EE2C0E">
            <w:pPr>
              <w:pStyle w:val="Paragrafoelenco"/>
              <w:spacing w:line="360" w:lineRule="auto"/>
              <w:ind w:left="0"/>
              <w:rPr>
                <w:del w:id="1767" w:author="Giorgio Romeo" w:date="2020-12-27T22:59:00Z"/>
                <w:rStyle w:val="Enfasidelicata"/>
                <w:i w:val="0"/>
                <w:iCs w:val="0"/>
                <w:sz w:val="26"/>
              </w:rPr>
            </w:pPr>
            <w:del w:id="1768" w:author="Giorgio Romeo" w:date="2020-12-27T22:59:00Z">
              <w:r w:rsidRPr="003F5A77" w:rsidDel="001F00C3">
                <w:rPr>
                  <w:b/>
                  <w:sz w:val="26"/>
                </w:rPr>
                <w:delText xml:space="preserve">The system shall </w:delText>
              </w:r>
              <w:r w:rsidRPr="003F5A77" w:rsidDel="001F00C3">
                <w:rPr>
                  <w:sz w:val="26"/>
                </w:rPr>
                <w:delText>allow store managers to input the store’s location</w:delText>
              </w:r>
            </w:del>
          </w:p>
        </w:tc>
      </w:tr>
    </w:tbl>
    <w:p w14:paraId="51FEACE8" w14:textId="77777777" w:rsidR="00417F4B" w:rsidRDefault="00417F4B" w:rsidP="00417F4B">
      <w:pPr>
        <w:pStyle w:val="Paragrafoelenco"/>
        <w:spacing w:line="360" w:lineRule="auto"/>
        <w:ind w:left="0"/>
        <w:rPr>
          <w:rStyle w:val="Enfasidelicata"/>
          <w:i w:val="0"/>
          <w:iCs w:val="0"/>
          <w:szCs w:val="24"/>
        </w:rPr>
      </w:pPr>
    </w:p>
    <w:p w14:paraId="323C2403" w14:textId="77777777" w:rsidR="00417F4B" w:rsidRDefault="00417F4B" w:rsidP="00417F4B">
      <w:pPr>
        <w:pStyle w:val="Paragrafoelenco"/>
        <w:spacing w:line="360" w:lineRule="auto"/>
        <w:ind w:left="0"/>
        <w:rPr>
          <w:rStyle w:val="Enfasidelicata"/>
          <w:i w:val="0"/>
          <w:iCs w:val="0"/>
          <w:szCs w:val="24"/>
        </w:rPr>
      </w:pPr>
    </w:p>
    <w:p w14:paraId="483E57DD" w14:textId="36271A81" w:rsidR="00417F4B" w:rsidRPr="003F5A77" w:rsidRDefault="00417F4B">
      <w:pPr>
        <w:pStyle w:val="Paragrafoelenco"/>
        <w:spacing w:line="360" w:lineRule="auto"/>
        <w:ind w:left="0"/>
        <w:jc w:val="both"/>
        <w:rPr>
          <w:rStyle w:val="Enfasidelicata"/>
          <w:i w:val="0"/>
          <w:iCs w:val="0"/>
          <w:szCs w:val="24"/>
        </w:rPr>
        <w:pPrChange w:id="1769" w:author="Giorgio Romeo" w:date="2020-12-23T10:15:00Z">
          <w:pPr>
            <w:pStyle w:val="Paragrafoelenco"/>
            <w:spacing w:line="360" w:lineRule="auto"/>
            <w:ind w:left="0"/>
          </w:pPr>
        </w:pPrChange>
      </w:pPr>
      <w:r>
        <w:rPr>
          <w:rStyle w:val="Enfasidelicata"/>
          <w:i w:val="0"/>
          <w:iCs w:val="0"/>
          <w:szCs w:val="24"/>
        </w:rPr>
        <w:t>Assuming that (</w:t>
      </w:r>
      <w:r w:rsidRPr="0058414F">
        <w:rPr>
          <w:rStyle w:val="Enfasidelicata"/>
          <w:b/>
          <w:bCs/>
          <w:i w:val="0"/>
          <w:iCs w:val="0"/>
          <w:szCs w:val="24"/>
          <w:rPrChange w:id="1770" w:author="Giorgio Romeo" w:date="2020-12-23T09:41:00Z">
            <w:rPr>
              <w:rStyle w:val="Enfasidelicata"/>
              <w:i w:val="0"/>
              <w:iCs w:val="0"/>
              <w:szCs w:val="24"/>
            </w:rPr>
          </w:rPrChange>
        </w:rPr>
        <w:t>A1</w:t>
      </w:r>
      <w:r>
        <w:rPr>
          <w:rStyle w:val="Enfasidelicata"/>
          <w:i w:val="0"/>
          <w:iCs w:val="0"/>
          <w:szCs w:val="24"/>
        </w:rPr>
        <w:t xml:space="preserve">) users will take the shortest path to the store, and the </w:t>
      </w:r>
      <w:del w:id="1771" w:author="Giorgio Romeo" w:date="2020-12-27T22:59:00Z">
        <w:r w:rsidDel="001F00C3">
          <w:rPr>
            <w:rStyle w:val="Enfasidelicata"/>
            <w:i w:val="0"/>
            <w:iCs w:val="0"/>
            <w:szCs w:val="24"/>
          </w:rPr>
          <w:delText xml:space="preserve">location </w:delText>
        </w:r>
      </w:del>
      <w:r>
        <w:rPr>
          <w:rStyle w:val="Enfasidelicata"/>
          <w:i w:val="0"/>
          <w:iCs w:val="0"/>
          <w:szCs w:val="24"/>
        </w:rPr>
        <w:t xml:space="preserve">inserted </w:t>
      </w:r>
      <w:ins w:id="1772" w:author="Giorgio Romeo" w:date="2020-12-27T22:59:00Z">
        <w:r w:rsidR="001F00C3">
          <w:rPr>
            <w:rStyle w:val="Enfasidelicata"/>
            <w:i w:val="0"/>
            <w:iCs w:val="0"/>
            <w:szCs w:val="24"/>
          </w:rPr>
          <w:t xml:space="preserve">location </w:t>
        </w:r>
      </w:ins>
      <w:del w:id="1773" w:author="Giorgio Romeo" w:date="2020-12-27T22:59:00Z">
        <w:r w:rsidDel="001F00C3">
          <w:rPr>
            <w:rStyle w:val="Enfasidelicata"/>
            <w:i w:val="0"/>
            <w:iCs w:val="0"/>
            <w:szCs w:val="24"/>
          </w:rPr>
          <w:delText>through the requirement (</w:delText>
        </w:r>
        <w:r w:rsidRPr="0058414F" w:rsidDel="001F00C3">
          <w:rPr>
            <w:rStyle w:val="Enfasidelicata"/>
            <w:b/>
            <w:bCs/>
            <w:i w:val="0"/>
            <w:iCs w:val="0"/>
            <w:szCs w:val="24"/>
            <w:rPrChange w:id="1774" w:author="Giorgio Romeo" w:date="2020-12-23T09:41:00Z">
              <w:rPr>
                <w:rStyle w:val="Enfasidelicata"/>
                <w:i w:val="0"/>
                <w:iCs w:val="0"/>
                <w:szCs w:val="24"/>
              </w:rPr>
            </w:rPrChange>
          </w:rPr>
          <w:delText>R26</w:delText>
        </w:r>
        <w:r w:rsidDel="001F00C3">
          <w:rPr>
            <w:rStyle w:val="Enfasidelicata"/>
            <w:i w:val="0"/>
            <w:iCs w:val="0"/>
            <w:szCs w:val="24"/>
          </w:rPr>
          <w:delText xml:space="preserve">) </w:delText>
        </w:r>
      </w:del>
      <w:r>
        <w:rPr>
          <w:rStyle w:val="Enfasidelicata"/>
          <w:i w:val="0"/>
          <w:iCs w:val="0"/>
          <w:szCs w:val="24"/>
        </w:rPr>
        <w:t>is correct (</w:t>
      </w:r>
      <w:r w:rsidRPr="0058414F">
        <w:rPr>
          <w:rStyle w:val="Enfasidelicata"/>
          <w:b/>
          <w:bCs/>
          <w:i w:val="0"/>
          <w:iCs w:val="0"/>
          <w:szCs w:val="24"/>
          <w:rPrChange w:id="1775" w:author="Giorgio Romeo" w:date="2020-12-23T09:41:00Z">
            <w:rPr>
              <w:rStyle w:val="Enfasidelicata"/>
              <w:i w:val="0"/>
              <w:iCs w:val="0"/>
              <w:szCs w:val="24"/>
            </w:rPr>
          </w:rPrChange>
        </w:rPr>
        <w:t>A3</w:t>
      </w:r>
      <w:r>
        <w:rPr>
          <w:rStyle w:val="Enfasidelicata"/>
          <w:i w:val="0"/>
          <w:iCs w:val="0"/>
          <w:szCs w:val="24"/>
        </w:rPr>
        <w:t>), the system reminds the user that they need to leave (</w:t>
      </w:r>
      <w:r w:rsidRPr="0058414F">
        <w:rPr>
          <w:rStyle w:val="Enfasidelicata"/>
          <w:b/>
          <w:bCs/>
          <w:i w:val="0"/>
          <w:iCs w:val="0"/>
          <w:szCs w:val="24"/>
          <w:rPrChange w:id="1776" w:author="Giorgio Romeo" w:date="2020-12-23T09:41:00Z">
            <w:rPr>
              <w:rStyle w:val="Enfasidelicata"/>
              <w:i w:val="0"/>
              <w:iCs w:val="0"/>
              <w:szCs w:val="24"/>
            </w:rPr>
          </w:rPrChange>
        </w:rPr>
        <w:t>R17</w:t>
      </w:r>
      <w:r>
        <w:rPr>
          <w:rStyle w:val="Enfasidelicata"/>
          <w:i w:val="0"/>
          <w:iCs w:val="0"/>
          <w:szCs w:val="24"/>
        </w:rPr>
        <w:t>) based on the distance between the location of the user and that of the store (</w:t>
      </w:r>
      <w:r w:rsidRPr="0058414F">
        <w:rPr>
          <w:rStyle w:val="Enfasidelicata"/>
          <w:b/>
          <w:bCs/>
          <w:i w:val="0"/>
          <w:iCs w:val="0"/>
          <w:szCs w:val="24"/>
          <w:rPrChange w:id="1777" w:author="Giorgio Romeo" w:date="2020-12-23T09:41:00Z">
            <w:rPr>
              <w:rStyle w:val="Enfasidelicata"/>
              <w:i w:val="0"/>
              <w:iCs w:val="0"/>
              <w:szCs w:val="24"/>
            </w:rPr>
          </w:rPrChange>
        </w:rPr>
        <w:t>R18</w:t>
      </w:r>
      <w:r>
        <w:rPr>
          <w:rStyle w:val="Enfasidelicata"/>
          <w:i w:val="0"/>
          <w:iCs w:val="0"/>
          <w:szCs w:val="24"/>
        </w:rPr>
        <w:t>). In this way the sub-goal (</w:t>
      </w:r>
      <w:r w:rsidRPr="0058414F">
        <w:rPr>
          <w:rStyle w:val="Enfasidelicata"/>
          <w:b/>
          <w:bCs/>
          <w:i w:val="0"/>
          <w:iCs w:val="0"/>
          <w:szCs w:val="24"/>
          <w:rPrChange w:id="1778" w:author="Giorgio Romeo" w:date="2020-12-23T09:41:00Z">
            <w:rPr>
              <w:rStyle w:val="Enfasidelicata"/>
              <w:i w:val="0"/>
              <w:iCs w:val="0"/>
              <w:szCs w:val="24"/>
            </w:rPr>
          </w:rPrChange>
        </w:rPr>
        <w:t>sub-G10</w:t>
      </w:r>
      <w:r>
        <w:rPr>
          <w:rStyle w:val="Enfasidelicata"/>
          <w:i w:val="0"/>
          <w:iCs w:val="0"/>
          <w:szCs w:val="24"/>
        </w:rPr>
        <w:t>) is accomplished.</w:t>
      </w:r>
    </w:p>
    <w:p w14:paraId="1ABD8BC9" w14:textId="77777777" w:rsidR="00417F4B" w:rsidRDefault="00417F4B" w:rsidP="00417F4B">
      <w:pPr>
        <w:pStyle w:val="Paragrafoelenco"/>
        <w:spacing w:line="360" w:lineRule="auto"/>
        <w:ind w:left="0"/>
        <w:rPr>
          <w:rStyle w:val="Enfasidelicata"/>
          <w:sz w:val="32"/>
          <w:szCs w:val="32"/>
        </w:rPr>
      </w:pPr>
    </w:p>
    <w:p w14:paraId="74A850F8" w14:textId="77777777" w:rsidR="00417F4B" w:rsidRDefault="00417F4B" w:rsidP="00417F4B">
      <w:pPr>
        <w:pStyle w:val="Paragrafoelenco"/>
        <w:spacing w:line="360" w:lineRule="auto"/>
        <w:ind w:left="0"/>
        <w:rPr>
          <w:rStyle w:val="Enfasidelicata"/>
          <w:sz w:val="32"/>
          <w:szCs w:val="32"/>
        </w:rPr>
      </w:pPr>
      <w:r>
        <w:rPr>
          <w:rStyle w:val="Enfasidelicata"/>
          <w:sz w:val="32"/>
          <w:szCs w:val="32"/>
        </w:rPr>
        <w:t xml:space="preserve"> </w:t>
      </w:r>
    </w:p>
    <w:p w14:paraId="047DB488" w14:textId="313A179F" w:rsidR="00290739" w:rsidRPr="00A8618B" w:rsidRDefault="009C27DC" w:rsidP="00A8618B">
      <w:pPr>
        <w:rPr>
          <w:rStyle w:val="Enfasidelicata"/>
          <w:sz w:val="36"/>
          <w:szCs w:val="36"/>
        </w:rPr>
      </w:pPr>
      <w:r>
        <w:rPr>
          <w:rStyle w:val="Enfasidelicata"/>
          <w:sz w:val="32"/>
          <w:szCs w:val="32"/>
        </w:rPr>
        <w:br w:type="page"/>
      </w:r>
      <w:r w:rsidR="00B55E5A">
        <w:rPr>
          <w:rStyle w:val="Enfasidelicata"/>
          <w:sz w:val="32"/>
          <w:szCs w:val="32"/>
        </w:rPr>
        <w:lastRenderedPageBreak/>
        <w:t>B.2)</w:t>
      </w:r>
      <w:r w:rsidR="00B55E5A">
        <w:rPr>
          <w:rStyle w:val="Enfasidelicata"/>
          <w:sz w:val="32"/>
          <w:szCs w:val="32"/>
        </w:rPr>
        <w:tab/>
        <w:t xml:space="preserve"> </w:t>
      </w:r>
      <w:bookmarkEnd w:id="792"/>
      <w:r w:rsidR="00290739" w:rsidRPr="00A8618B">
        <w:rPr>
          <w:rStyle w:val="Enfasidelicata"/>
          <w:sz w:val="36"/>
          <w:szCs w:val="36"/>
        </w:rPr>
        <w:t>Use Cases</w:t>
      </w:r>
    </w:p>
    <w:p w14:paraId="468486A9" w14:textId="19DA5317" w:rsidR="00290739" w:rsidRPr="007C71D7" w:rsidRDefault="000A111F" w:rsidP="00290739">
      <w:pPr>
        <w:pStyle w:val="Paragrafoelenco"/>
        <w:numPr>
          <w:ilvl w:val="0"/>
          <w:numId w:val="42"/>
        </w:numPr>
        <w:spacing w:line="240" w:lineRule="auto"/>
        <w:rPr>
          <w:rStyle w:val="Enfasidelicata"/>
          <w:sz w:val="36"/>
          <w:szCs w:val="36"/>
        </w:rPr>
      </w:pPr>
      <w:r>
        <w:rPr>
          <w:rStyle w:val="Enfasidelicata"/>
          <w:sz w:val="28"/>
          <w:szCs w:val="28"/>
        </w:rPr>
        <w:t>Register Account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
      <w:tr w:rsidR="00290739" w14:paraId="363E2913" w14:textId="77777777" w:rsidTr="00290739">
        <w:trPr>
          <w:trHeight w:val="215"/>
        </w:trPr>
        <w:tc>
          <w:tcPr>
            <w:tcW w:w="1985" w:type="dxa"/>
          </w:tcPr>
          <w:p w14:paraId="4D17418D"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Actors</w:t>
            </w:r>
          </w:p>
        </w:tc>
        <w:tc>
          <w:tcPr>
            <w:tcW w:w="6849" w:type="dxa"/>
          </w:tcPr>
          <w:p w14:paraId="103AAE52"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Virtual User</w:t>
            </w:r>
          </w:p>
        </w:tc>
      </w:tr>
      <w:tr w:rsidR="00290739" w14:paraId="2DF2C05A" w14:textId="77777777" w:rsidTr="00290739">
        <w:trPr>
          <w:trHeight w:val="361"/>
        </w:trPr>
        <w:tc>
          <w:tcPr>
            <w:tcW w:w="1985" w:type="dxa"/>
          </w:tcPr>
          <w:p w14:paraId="09BA9AF8"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Entry condition</w:t>
            </w:r>
          </w:p>
        </w:tc>
        <w:tc>
          <w:tcPr>
            <w:tcW w:w="6849" w:type="dxa"/>
          </w:tcPr>
          <w:p w14:paraId="56D7C022" w14:textId="77777777" w:rsidR="00290739" w:rsidRDefault="00290739" w:rsidP="00A8618B">
            <w:pPr>
              <w:pStyle w:val="Paragrafoelenco"/>
              <w:ind w:left="0"/>
              <w:jc w:val="both"/>
              <w:rPr>
                <w:rStyle w:val="Enfasidelicata"/>
                <w:i w:val="0"/>
                <w:iCs w:val="0"/>
                <w:sz w:val="32"/>
                <w:szCs w:val="32"/>
              </w:rPr>
            </w:pPr>
            <w:r w:rsidRPr="002967F3">
              <w:rPr>
                <w:rStyle w:val="Enfasidelicata"/>
                <w:i w:val="0"/>
                <w:iCs w:val="0"/>
                <w:sz w:val="28"/>
                <w:szCs w:val="28"/>
              </w:rPr>
              <w:t>No entry condition</w:t>
            </w:r>
          </w:p>
        </w:tc>
      </w:tr>
      <w:tr w:rsidR="00290739" w14:paraId="57151C39" w14:textId="77777777" w:rsidTr="00290739">
        <w:trPr>
          <w:trHeight w:val="374"/>
        </w:trPr>
        <w:tc>
          <w:tcPr>
            <w:tcW w:w="1985" w:type="dxa"/>
          </w:tcPr>
          <w:p w14:paraId="54CA1B07"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Events flow</w:t>
            </w:r>
          </w:p>
        </w:tc>
        <w:tc>
          <w:tcPr>
            <w:tcW w:w="6849" w:type="dxa"/>
          </w:tcPr>
          <w:p w14:paraId="687BCFAE"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opens the C</w:t>
            </w:r>
            <w:r>
              <w:rPr>
                <w:rStyle w:val="Enfasidelicata"/>
                <w:i w:val="0"/>
                <w:iCs w:val="0"/>
                <w:sz w:val="28"/>
                <w:szCs w:val="28"/>
              </w:rPr>
              <w:t>L</w:t>
            </w:r>
            <w:r w:rsidRPr="002967F3">
              <w:rPr>
                <w:rStyle w:val="Enfasidelicata"/>
                <w:i w:val="0"/>
                <w:iCs w:val="0"/>
                <w:sz w:val="28"/>
                <w:szCs w:val="28"/>
              </w:rPr>
              <w:t xml:space="preserve">up app on his smartphone and clicks on the </w:t>
            </w:r>
            <w:r w:rsidRPr="002967F3">
              <w:rPr>
                <w:rStyle w:val="Enfasidelicata"/>
                <w:sz w:val="28"/>
                <w:szCs w:val="28"/>
              </w:rPr>
              <w:t>“Create account”</w:t>
            </w:r>
            <w:r w:rsidRPr="002967F3">
              <w:rPr>
                <w:rStyle w:val="Enfasidelicata"/>
                <w:i w:val="0"/>
                <w:iCs w:val="0"/>
                <w:sz w:val="28"/>
                <w:szCs w:val="28"/>
              </w:rPr>
              <w:t xml:space="preserve"> button</w:t>
            </w:r>
            <w:r>
              <w:rPr>
                <w:rStyle w:val="Enfasidelicata"/>
                <w:i w:val="0"/>
                <w:iCs w:val="0"/>
                <w:sz w:val="28"/>
                <w:szCs w:val="28"/>
              </w:rPr>
              <w:t>.</w:t>
            </w:r>
          </w:p>
          <w:p w14:paraId="70DB34E1"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fills all the mandatory fields</w:t>
            </w:r>
            <w:r>
              <w:rPr>
                <w:rStyle w:val="Enfasidelicata"/>
                <w:i w:val="0"/>
                <w:iCs w:val="0"/>
                <w:sz w:val="28"/>
                <w:szCs w:val="28"/>
              </w:rPr>
              <w:t>.</w:t>
            </w:r>
          </w:p>
          <w:p w14:paraId="24888072"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 xml:space="preserve">The user clicks on the </w:t>
            </w:r>
            <w:r w:rsidRPr="002967F3">
              <w:rPr>
                <w:rStyle w:val="Enfasidelicata"/>
                <w:sz w:val="28"/>
                <w:szCs w:val="28"/>
              </w:rPr>
              <w:t>“Confirm”</w:t>
            </w:r>
            <w:r w:rsidRPr="002967F3">
              <w:rPr>
                <w:rStyle w:val="Enfasidelicata"/>
                <w:i w:val="0"/>
                <w:iCs w:val="0"/>
                <w:sz w:val="28"/>
                <w:szCs w:val="28"/>
              </w:rPr>
              <w:t xml:space="preserve"> button</w:t>
            </w:r>
            <w:r>
              <w:rPr>
                <w:rStyle w:val="Enfasidelicata"/>
                <w:i w:val="0"/>
                <w:iCs w:val="0"/>
                <w:sz w:val="28"/>
                <w:szCs w:val="28"/>
              </w:rPr>
              <w:t>.</w:t>
            </w:r>
          </w:p>
          <w:p w14:paraId="23B44DB0" w14:textId="77777777" w:rsidR="00290739" w:rsidRDefault="00290739" w:rsidP="00A8618B">
            <w:pPr>
              <w:pStyle w:val="Paragrafoelenco"/>
              <w:numPr>
                <w:ilvl w:val="0"/>
                <w:numId w:val="27"/>
              </w:numPr>
              <w:ind w:left="357" w:hanging="357"/>
              <w:jc w:val="both"/>
              <w:rPr>
                <w:rStyle w:val="Enfasidelicata"/>
                <w:i w:val="0"/>
                <w:iCs w:val="0"/>
                <w:sz w:val="32"/>
                <w:szCs w:val="32"/>
              </w:rPr>
            </w:pPr>
            <w:r w:rsidRPr="002967F3">
              <w:rPr>
                <w:rStyle w:val="Enfasidelicata"/>
                <w:i w:val="0"/>
                <w:iCs w:val="0"/>
                <w:sz w:val="28"/>
                <w:szCs w:val="28"/>
              </w:rPr>
              <w:t xml:space="preserve">The user receives a </w:t>
            </w:r>
            <w:r>
              <w:rPr>
                <w:rStyle w:val="Enfasidelicata"/>
                <w:i w:val="0"/>
                <w:iCs w:val="0"/>
                <w:sz w:val="28"/>
                <w:szCs w:val="28"/>
              </w:rPr>
              <w:t>notification confirming the registration.</w:t>
            </w:r>
          </w:p>
        </w:tc>
      </w:tr>
      <w:tr w:rsidR="00290739" w14:paraId="668D6474" w14:textId="77777777" w:rsidTr="00290739">
        <w:trPr>
          <w:trHeight w:val="361"/>
        </w:trPr>
        <w:tc>
          <w:tcPr>
            <w:tcW w:w="1985" w:type="dxa"/>
          </w:tcPr>
          <w:p w14:paraId="5FE894E4"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Exit condition</w:t>
            </w:r>
          </w:p>
        </w:tc>
        <w:tc>
          <w:tcPr>
            <w:tcW w:w="6849" w:type="dxa"/>
          </w:tcPr>
          <w:p w14:paraId="78A4D507" w14:textId="77777777" w:rsidR="00290739" w:rsidRPr="002967F3" w:rsidRDefault="00290739" w:rsidP="00A8618B">
            <w:pPr>
              <w:pStyle w:val="Paragrafoelenco"/>
              <w:ind w:left="0"/>
              <w:jc w:val="both"/>
              <w:rPr>
                <w:rStyle w:val="Enfasidelicata"/>
                <w:i w:val="0"/>
                <w:iCs w:val="0"/>
                <w:sz w:val="28"/>
                <w:szCs w:val="28"/>
              </w:rPr>
            </w:pPr>
            <w:r>
              <w:rPr>
                <w:rStyle w:val="Enfasidelicata"/>
                <w:i w:val="0"/>
                <w:iCs w:val="0"/>
                <w:sz w:val="28"/>
                <w:szCs w:val="28"/>
              </w:rPr>
              <w:t>Virtual</w:t>
            </w:r>
            <w:r w:rsidRPr="002967F3">
              <w:rPr>
                <w:rStyle w:val="Enfasidelicata"/>
                <w:i w:val="0"/>
                <w:iCs w:val="0"/>
                <w:sz w:val="28"/>
                <w:szCs w:val="28"/>
              </w:rPr>
              <w:t xml:space="preserve"> User’s</w:t>
            </w:r>
            <w:r>
              <w:rPr>
                <w:rStyle w:val="Enfasidelicata"/>
                <w:i w:val="0"/>
                <w:iCs w:val="0"/>
                <w:sz w:val="28"/>
                <w:szCs w:val="28"/>
              </w:rPr>
              <w:t xml:space="preserve"> </w:t>
            </w:r>
            <w:r w:rsidRPr="002967F3">
              <w:rPr>
                <w:rStyle w:val="Enfasidelicata"/>
                <w:i w:val="0"/>
                <w:iCs w:val="0"/>
                <w:sz w:val="28"/>
                <w:szCs w:val="28"/>
              </w:rPr>
              <w:t>data are saved into the database and the registration terminates successfully</w:t>
            </w:r>
          </w:p>
        </w:tc>
      </w:tr>
      <w:tr w:rsidR="00290739" w14:paraId="69A8898A" w14:textId="77777777" w:rsidTr="00290739">
        <w:trPr>
          <w:trHeight w:val="2393"/>
        </w:trPr>
        <w:tc>
          <w:tcPr>
            <w:tcW w:w="1985" w:type="dxa"/>
          </w:tcPr>
          <w:p w14:paraId="59539A2B"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Exceptions</w:t>
            </w:r>
          </w:p>
        </w:tc>
        <w:tc>
          <w:tcPr>
            <w:tcW w:w="6849" w:type="dxa"/>
          </w:tcPr>
          <w:p w14:paraId="774E5044"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chooses an</w:t>
            </w:r>
            <w:r w:rsidRPr="002967F3">
              <w:rPr>
                <w:rStyle w:val="Enfasidelicata"/>
                <w:i w:val="0"/>
                <w:iCs w:val="0"/>
                <w:sz w:val="28"/>
                <w:szCs w:val="28"/>
              </w:rPr>
              <w:t xml:space="preserve"> </w:t>
            </w:r>
            <w:r w:rsidRPr="00265DA6">
              <w:rPr>
                <w:rStyle w:val="Enfasidelicata"/>
                <w:i w:val="0"/>
                <w:iCs w:val="0"/>
                <w:sz w:val="28"/>
                <w:szCs w:val="28"/>
              </w:rPr>
              <w:t>already registered</w:t>
            </w:r>
            <w:r w:rsidRPr="002967F3">
              <w:rPr>
                <w:rStyle w:val="Enfasidelicata"/>
                <w:i w:val="0"/>
                <w:iCs w:val="0"/>
                <w:sz w:val="28"/>
                <w:szCs w:val="28"/>
              </w:rPr>
              <w:t xml:space="preserve"> username </w:t>
            </w:r>
            <w:r>
              <w:rPr>
                <w:rStyle w:val="Enfasidelicata"/>
                <w:i w:val="0"/>
                <w:iCs w:val="0"/>
                <w:sz w:val="28"/>
                <w:szCs w:val="28"/>
              </w:rPr>
              <w:t>or email</w:t>
            </w:r>
          </w:p>
          <w:p w14:paraId="126A2915"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does not fill one or more mandatory fields</w:t>
            </w:r>
          </w:p>
          <w:p w14:paraId="0DB6BF28"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 inserts not valid information in one or more fields</w:t>
            </w:r>
          </w:p>
          <w:p w14:paraId="36D021AC" w14:textId="01644A59" w:rsidR="00290739" w:rsidRPr="002967F3" w:rsidRDefault="00290739" w:rsidP="00A8618B">
            <w:pPr>
              <w:jc w:val="both"/>
              <w:rPr>
                <w:rStyle w:val="Enfasidelicata"/>
                <w:i w:val="0"/>
                <w:iCs w:val="0"/>
                <w:sz w:val="28"/>
                <w:szCs w:val="28"/>
              </w:rPr>
            </w:pPr>
            <w:r>
              <w:rPr>
                <w:rStyle w:val="Enfasidelicata"/>
                <w:i w:val="0"/>
                <w:iCs w:val="0"/>
                <w:sz w:val="28"/>
                <w:szCs w:val="28"/>
              </w:rPr>
              <w:t>For all the exceptions the system notifies the user that an error</w:t>
            </w:r>
            <w:r w:rsidR="00034636">
              <w:rPr>
                <w:rStyle w:val="Enfasidelicata"/>
                <w:i w:val="0"/>
                <w:iCs w:val="0"/>
                <w:sz w:val="28"/>
                <w:szCs w:val="28"/>
              </w:rPr>
              <w:t xml:space="preserve"> has</w:t>
            </w:r>
            <w:r>
              <w:rPr>
                <w:rStyle w:val="Enfasidelicata"/>
                <w:i w:val="0"/>
                <w:iCs w:val="0"/>
                <w:sz w:val="28"/>
                <w:szCs w:val="28"/>
              </w:rPr>
              <w:t xml:space="preserve"> occurred. The</w:t>
            </w:r>
            <w:r w:rsidRPr="002967F3">
              <w:t xml:space="preserve"> </w:t>
            </w:r>
            <w:r w:rsidRPr="002967F3">
              <w:rPr>
                <w:rStyle w:val="Enfasidelicata"/>
                <w:sz w:val="28"/>
                <w:szCs w:val="28"/>
              </w:rPr>
              <w:t>Events flow</w:t>
            </w:r>
            <w:r>
              <w:rPr>
                <w:rStyle w:val="Enfasidelicata"/>
                <w:sz w:val="28"/>
                <w:szCs w:val="28"/>
              </w:rPr>
              <w:t xml:space="preserve"> </w:t>
            </w:r>
            <w:r>
              <w:rPr>
                <w:rStyle w:val="Enfasidelicata"/>
                <w:i w:val="0"/>
                <w:iCs w:val="0"/>
                <w:sz w:val="28"/>
                <w:szCs w:val="28"/>
              </w:rPr>
              <w:t>starts again from point 2.</w:t>
            </w:r>
          </w:p>
        </w:tc>
      </w:tr>
    </w:tbl>
    <w:p w14:paraId="424E3CA5" w14:textId="69835DD1" w:rsidR="00290739" w:rsidRDefault="00290739" w:rsidP="00290739">
      <w:pPr>
        <w:spacing w:line="240" w:lineRule="auto"/>
        <w:rPr>
          <w:rStyle w:val="Enfasidelicata"/>
          <w:sz w:val="36"/>
          <w:szCs w:val="36"/>
        </w:rPr>
      </w:pPr>
    </w:p>
    <w:p w14:paraId="6FB2FC1B" w14:textId="407E8834" w:rsidR="00290739" w:rsidRDefault="00290739" w:rsidP="00290739">
      <w:pPr>
        <w:spacing w:line="240" w:lineRule="auto"/>
        <w:rPr>
          <w:rStyle w:val="Enfasidelicata"/>
          <w:sz w:val="36"/>
          <w:szCs w:val="36"/>
        </w:rPr>
      </w:pPr>
    </w:p>
    <w:p w14:paraId="513BF80C" w14:textId="04A7D74E" w:rsidR="00290739" w:rsidRDefault="00290739" w:rsidP="00290739">
      <w:pPr>
        <w:spacing w:line="240" w:lineRule="auto"/>
        <w:rPr>
          <w:rStyle w:val="Enfasidelicata"/>
          <w:sz w:val="36"/>
          <w:szCs w:val="36"/>
        </w:rPr>
      </w:pPr>
    </w:p>
    <w:p w14:paraId="35FB70E0" w14:textId="0A261B4B" w:rsidR="00290739" w:rsidRDefault="00290739" w:rsidP="00290739">
      <w:pPr>
        <w:spacing w:line="240" w:lineRule="auto"/>
        <w:rPr>
          <w:rStyle w:val="Enfasidelicata"/>
          <w:sz w:val="36"/>
          <w:szCs w:val="36"/>
        </w:rPr>
      </w:pPr>
    </w:p>
    <w:p w14:paraId="72F1BE85" w14:textId="3F26EFF3" w:rsidR="00290739" w:rsidRDefault="00290739" w:rsidP="00290739">
      <w:pPr>
        <w:spacing w:line="240" w:lineRule="auto"/>
        <w:rPr>
          <w:rStyle w:val="Enfasidelicata"/>
          <w:sz w:val="36"/>
          <w:szCs w:val="36"/>
        </w:rPr>
      </w:pPr>
    </w:p>
    <w:p w14:paraId="53D00C07" w14:textId="6F6A3EB5" w:rsidR="00290739" w:rsidRDefault="00290739" w:rsidP="00290739">
      <w:pPr>
        <w:spacing w:line="240" w:lineRule="auto"/>
        <w:rPr>
          <w:rStyle w:val="Enfasidelicata"/>
          <w:sz w:val="36"/>
          <w:szCs w:val="36"/>
        </w:rPr>
      </w:pPr>
    </w:p>
    <w:p w14:paraId="59F4A19C" w14:textId="18E8C141" w:rsidR="00290739" w:rsidRDefault="00290739" w:rsidP="00290739">
      <w:pPr>
        <w:spacing w:line="240" w:lineRule="auto"/>
        <w:rPr>
          <w:rStyle w:val="Enfasidelicata"/>
          <w:sz w:val="36"/>
          <w:szCs w:val="36"/>
        </w:rPr>
      </w:pPr>
    </w:p>
    <w:p w14:paraId="344A9D73" w14:textId="2D871F84" w:rsidR="00290739" w:rsidRDefault="00290739" w:rsidP="00290739">
      <w:pPr>
        <w:spacing w:line="240" w:lineRule="auto"/>
        <w:rPr>
          <w:rStyle w:val="Enfasidelicata"/>
          <w:sz w:val="36"/>
          <w:szCs w:val="36"/>
        </w:rPr>
      </w:pPr>
    </w:p>
    <w:p w14:paraId="33D0E385" w14:textId="6FB5339D" w:rsidR="00290739" w:rsidRDefault="00290739" w:rsidP="00290739">
      <w:pPr>
        <w:spacing w:line="240" w:lineRule="auto"/>
        <w:rPr>
          <w:rStyle w:val="Enfasidelicata"/>
          <w:sz w:val="36"/>
          <w:szCs w:val="36"/>
        </w:rPr>
      </w:pPr>
    </w:p>
    <w:p w14:paraId="158A071F" w14:textId="6B3FF81E" w:rsidR="00290739" w:rsidRDefault="00290739" w:rsidP="00290739">
      <w:pPr>
        <w:spacing w:line="240" w:lineRule="auto"/>
        <w:rPr>
          <w:rStyle w:val="Enfasidelicata"/>
          <w:sz w:val="36"/>
          <w:szCs w:val="36"/>
        </w:rPr>
      </w:pPr>
    </w:p>
    <w:p w14:paraId="101E7829" w14:textId="7BF467AD" w:rsidR="00290739" w:rsidRDefault="00290739" w:rsidP="00290739">
      <w:pPr>
        <w:spacing w:line="240" w:lineRule="auto"/>
        <w:rPr>
          <w:rStyle w:val="Enfasidelicata"/>
          <w:sz w:val="36"/>
          <w:szCs w:val="36"/>
        </w:rPr>
      </w:pPr>
    </w:p>
    <w:p w14:paraId="6A3A4D2F" w14:textId="59AFEF4C" w:rsidR="00290739" w:rsidRDefault="00290739" w:rsidP="00290739">
      <w:pPr>
        <w:spacing w:line="240" w:lineRule="auto"/>
        <w:rPr>
          <w:rStyle w:val="Enfasidelicata"/>
          <w:sz w:val="36"/>
          <w:szCs w:val="36"/>
        </w:rPr>
      </w:pPr>
    </w:p>
    <w:p w14:paraId="4D7C0DAD" w14:textId="2B25823C" w:rsidR="00290739" w:rsidRDefault="00290739" w:rsidP="00290739">
      <w:pPr>
        <w:spacing w:line="240" w:lineRule="auto"/>
        <w:rPr>
          <w:rStyle w:val="Enfasidelicata"/>
          <w:sz w:val="36"/>
          <w:szCs w:val="36"/>
        </w:rPr>
      </w:pPr>
    </w:p>
    <w:p w14:paraId="49609480" w14:textId="192DD33C" w:rsidR="00F21F3F" w:rsidRDefault="00F21F3F" w:rsidP="00290739">
      <w:pPr>
        <w:spacing w:line="240" w:lineRule="auto"/>
        <w:rPr>
          <w:rStyle w:val="Enfasidelicata"/>
          <w:sz w:val="36"/>
          <w:szCs w:val="36"/>
        </w:rPr>
      </w:pPr>
    </w:p>
    <w:p w14:paraId="0E0D6B62" w14:textId="33DD4620" w:rsidR="00F21F3F" w:rsidRDefault="00F21F3F" w:rsidP="00290739">
      <w:pPr>
        <w:spacing w:line="240" w:lineRule="auto"/>
        <w:rPr>
          <w:rStyle w:val="Enfasidelicata"/>
          <w:sz w:val="36"/>
          <w:szCs w:val="36"/>
        </w:rPr>
      </w:pPr>
    </w:p>
    <w:p w14:paraId="4AD803F4" w14:textId="5C1C88AC" w:rsidR="00F21F3F" w:rsidRDefault="00F21F3F" w:rsidP="00290739">
      <w:pPr>
        <w:spacing w:line="240" w:lineRule="auto"/>
        <w:rPr>
          <w:rStyle w:val="Enfasidelicata"/>
          <w:sz w:val="36"/>
          <w:szCs w:val="36"/>
        </w:rPr>
      </w:pPr>
    </w:p>
    <w:p w14:paraId="4DB410F1" w14:textId="0FFABAF4" w:rsidR="00F21F3F" w:rsidRDefault="00F21F3F" w:rsidP="00290739">
      <w:pPr>
        <w:spacing w:line="240" w:lineRule="auto"/>
        <w:rPr>
          <w:rStyle w:val="Enfasidelicata"/>
          <w:sz w:val="36"/>
          <w:szCs w:val="36"/>
        </w:rPr>
      </w:pPr>
    </w:p>
    <w:p w14:paraId="2545BFD2" w14:textId="7FDC9C2C" w:rsidR="00290739" w:rsidRDefault="00290739" w:rsidP="00290739">
      <w:pPr>
        <w:spacing w:line="240" w:lineRule="auto"/>
        <w:rPr>
          <w:rStyle w:val="Enfasidelicata"/>
          <w:sz w:val="36"/>
          <w:szCs w:val="36"/>
        </w:rPr>
      </w:pPr>
    </w:p>
    <w:p w14:paraId="4D604FBA" w14:textId="79C619C6" w:rsidR="00290739" w:rsidRDefault="00290739" w:rsidP="007C71D7">
      <w:pPr>
        <w:spacing w:line="240" w:lineRule="auto"/>
        <w:rPr>
          <w:rStyle w:val="Enfasidelicata"/>
          <w:sz w:val="36"/>
          <w:szCs w:val="36"/>
        </w:rPr>
      </w:pPr>
    </w:p>
    <w:p w14:paraId="3FD7B19F" w14:textId="77777777" w:rsidR="0019584F" w:rsidRPr="007C71D7" w:rsidRDefault="0019584F" w:rsidP="007C71D7">
      <w:pPr>
        <w:spacing w:line="240" w:lineRule="auto"/>
        <w:rPr>
          <w:rStyle w:val="Enfasidelicata"/>
          <w:sz w:val="36"/>
          <w:szCs w:val="36"/>
        </w:rPr>
      </w:pPr>
    </w:p>
    <w:p w14:paraId="5FF85ED9" w14:textId="05E05664" w:rsidR="00290739"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Login into Account</w:t>
      </w:r>
    </w:p>
    <w:tbl>
      <w:tblPr>
        <w:tblStyle w:val="Grigliatabella"/>
        <w:tblpPr w:leftFromText="141" w:rightFromText="141" w:vertAnchor="text" w:horzAnchor="margin" w:tblpXSpec="right" w:tblpY="55"/>
        <w:tblW w:w="0" w:type="auto"/>
        <w:tblLook w:val="04A0" w:firstRow="1" w:lastRow="0" w:firstColumn="1" w:lastColumn="0" w:noHBand="0" w:noVBand="1"/>
      </w:tblPr>
      <w:tblGrid>
        <w:gridCol w:w="1985"/>
        <w:gridCol w:w="6815"/>
      </w:tblGrid>
      <w:tr w:rsidR="000A111F" w14:paraId="16A54ACD" w14:textId="77777777" w:rsidTr="000A111F">
        <w:trPr>
          <w:trHeight w:val="215"/>
        </w:trPr>
        <w:tc>
          <w:tcPr>
            <w:tcW w:w="1985" w:type="dxa"/>
            <w:tcBorders>
              <w:top w:val="single" w:sz="4" w:space="0" w:color="auto"/>
              <w:left w:val="single" w:sz="4" w:space="0" w:color="auto"/>
              <w:bottom w:val="single" w:sz="4" w:space="0" w:color="auto"/>
              <w:right w:val="single" w:sz="4" w:space="0" w:color="auto"/>
            </w:tcBorders>
            <w:hideMark/>
          </w:tcPr>
          <w:p w14:paraId="7862F77F" w14:textId="77777777" w:rsidR="000A111F" w:rsidRDefault="000A111F" w:rsidP="00A8618B">
            <w:pPr>
              <w:spacing w:after="255"/>
              <w:contextualSpacing/>
              <w:jc w:val="both"/>
              <w:rPr>
                <w:sz w:val="32"/>
                <w:szCs w:val="32"/>
              </w:rPr>
            </w:pPr>
            <w:r>
              <w:rPr>
                <w:sz w:val="32"/>
                <w:szCs w:val="32"/>
              </w:rPr>
              <w:t>Actors</w:t>
            </w:r>
          </w:p>
        </w:tc>
        <w:tc>
          <w:tcPr>
            <w:tcW w:w="6815" w:type="dxa"/>
            <w:tcBorders>
              <w:top w:val="single" w:sz="4" w:space="0" w:color="auto"/>
              <w:left w:val="single" w:sz="4" w:space="0" w:color="auto"/>
              <w:bottom w:val="single" w:sz="4" w:space="0" w:color="auto"/>
              <w:right w:val="single" w:sz="4" w:space="0" w:color="auto"/>
            </w:tcBorders>
            <w:hideMark/>
          </w:tcPr>
          <w:p w14:paraId="07BDC7C3" w14:textId="77777777" w:rsidR="000A111F" w:rsidRDefault="000A111F" w:rsidP="00A8618B">
            <w:pPr>
              <w:jc w:val="both"/>
              <w:rPr>
                <w:sz w:val="28"/>
                <w:szCs w:val="28"/>
              </w:rPr>
            </w:pPr>
            <w:r>
              <w:rPr>
                <w:sz w:val="28"/>
                <w:szCs w:val="28"/>
              </w:rPr>
              <w:t>Virtual User</w:t>
            </w:r>
          </w:p>
        </w:tc>
      </w:tr>
      <w:tr w:rsidR="000A111F" w14:paraId="17E30CE7"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5E334E79" w14:textId="77777777" w:rsidR="000A111F" w:rsidRDefault="000A111F" w:rsidP="00A8618B">
            <w:pPr>
              <w:jc w:val="both"/>
              <w:rPr>
                <w:sz w:val="32"/>
                <w:szCs w:val="32"/>
              </w:rPr>
            </w:pPr>
            <w:r>
              <w:rPr>
                <w:sz w:val="32"/>
                <w:szCs w:val="32"/>
              </w:rPr>
              <w:t>Entry condition</w:t>
            </w:r>
          </w:p>
        </w:tc>
        <w:tc>
          <w:tcPr>
            <w:tcW w:w="6815" w:type="dxa"/>
            <w:tcBorders>
              <w:top w:val="single" w:sz="4" w:space="0" w:color="auto"/>
              <w:left w:val="single" w:sz="4" w:space="0" w:color="auto"/>
              <w:bottom w:val="single" w:sz="4" w:space="0" w:color="auto"/>
              <w:right w:val="single" w:sz="4" w:space="0" w:color="auto"/>
            </w:tcBorders>
            <w:hideMark/>
          </w:tcPr>
          <w:p w14:paraId="7156540B" w14:textId="77777777" w:rsidR="000A111F" w:rsidRDefault="000A111F" w:rsidP="00A8618B">
            <w:pPr>
              <w:jc w:val="both"/>
              <w:rPr>
                <w:sz w:val="28"/>
                <w:szCs w:val="28"/>
              </w:rPr>
            </w:pPr>
            <w:r>
              <w:rPr>
                <w:sz w:val="28"/>
                <w:szCs w:val="28"/>
              </w:rPr>
              <w:t>The virtual user is already into the CLup app homepage</w:t>
            </w:r>
          </w:p>
        </w:tc>
      </w:tr>
      <w:tr w:rsidR="000A111F" w14:paraId="37AE1D95" w14:textId="77777777" w:rsidTr="000A111F">
        <w:trPr>
          <w:trHeight w:val="1667"/>
        </w:trPr>
        <w:tc>
          <w:tcPr>
            <w:tcW w:w="1985" w:type="dxa"/>
            <w:tcBorders>
              <w:top w:val="single" w:sz="4" w:space="0" w:color="auto"/>
              <w:left w:val="single" w:sz="4" w:space="0" w:color="auto"/>
              <w:bottom w:val="single" w:sz="4" w:space="0" w:color="auto"/>
              <w:right w:val="single" w:sz="4" w:space="0" w:color="auto"/>
            </w:tcBorders>
            <w:hideMark/>
          </w:tcPr>
          <w:p w14:paraId="7C72CAC3" w14:textId="77777777" w:rsidR="000A111F" w:rsidRDefault="000A111F" w:rsidP="00A8618B">
            <w:pPr>
              <w:jc w:val="both"/>
              <w:rPr>
                <w:sz w:val="32"/>
                <w:szCs w:val="32"/>
              </w:rPr>
            </w:pPr>
            <w:r>
              <w:rPr>
                <w:sz w:val="32"/>
                <w:szCs w:val="32"/>
              </w:rPr>
              <w:t>Events flow</w:t>
            </w:r>
          </w:p>
        </w:tc>
        <w:tc>
          <w:tcPr>
            <w:tcW w:w="6815" w:type="dxa"/>
            <w:tcBorders>
              <w:top w:val="single" w:sz="4" w:space="0" w:color="auto"/>
              <w:left w:val="single" w:sz="4" w:space="0" w:color="auto"/>
              <w:bottom w:val="single" w:sz="4" w:space="0" w:color="auto"/>
              <w:right w:val="single" w:sz="4" w:space="0" w:color="auto"/>
            </w:tcBorders>
            <w:hideMark/>
          </w:tcPr>
          <w:p w14:paraId="5AD99AAB" w14:textId="77777777" w:rsidR="000A111F" w:rsidRDefault="000A111F" w:rsidP="00A8618B">
            <w:pPr>
              <w:pStyle w:val="Paragrafoelenco"/>
              <w:numPr>
                <w:ilvl w:val="0"/>
                <w:numId w:val="66"/>
              </w:numPr>
              <w:jc w:val="both"/>
              <w:rPr>
                <w:rStyle w:val="Enfasidelicata"/>
                <w:i w:val="0"/>
                <w:iCs w:val="0"/>
                <w:sz w:val="28"/>
                <w:szCs w:val="28"/>
              </w:rPr>
            </w:pPr>
            <w:r w:rsidRPr="00830712">
              <w:rPr>
                <w:rStyle w:val="Enfasidelicata"/>
                <w:i w:val="0"/>
                <w:iCs w:val="0"/>
                <w:sz w:val="28"/>
                <w:szCs w:val="28"/>
              </w:rPr>
              <w:t>If the user wants to login as a guest, he directly selects either “Get a ticket” or “Book a visit” button, otherwise he inserts username and password into the “Username” and “Password” fields, respectively.</w:t>
            </w:r>
          </w:p>
          <w:p w14:paraId="690F6776" w14:textId="77777777" w:rsidR="000A111F" w:rsidRDefault="000A111F" w:rsidP="00A8618B">
            <w:pPr>
              <w:pStyle w:val="Paragrafoelenco"/>
              <w:numPr>
                <w:ilvl w:val="0"/>
                <w:numId w:val="66"/>
              </w:numPr>
              <w:jc w:val="both"/>
            </w:pPr>
            <w:r>
              <w:rPr>
                <w:sz w:val="28"/>
                <w:szCs w:val="28"/>
              </w:rPr>
              <w:t xml:space="preserve">The user clicks on the </w:t>
            </w:r>
            <w:r w:rsidRPr="00830712">
              <w:rPr>
                <w:sz w:val="28"/>
                <w:szCs w:val="28"/>
              </w:rPr>
              <w:t>“Login”</w:t>
            </w:r>
            <w:r>
              <w:rPr>
                <w:sz w:val="28"/>
                <w:szCs w:val="28"/>
              </w:rPr>
              <w:t xml:space="preserve"> button.</w:t>
            </w:r>
          </w:p>
          <w:p w14:paraId="0F0115CD" w14:textId="77777777" w:rsidR="000A111F" w:rsidRDefault="000A111F" w:rsidP="00A8618B">
            <w:pPr>
              <w:pStyle w:val="Paragrafoelenco"/>
              <w:numPr>
                <w:ilvl w:val="0"/>
                <w:numId w:val="66"/>
              </w:numPr>
              <w:jc w:val="both"/>
              <w:rPr>
                <w:sz w:val="28"/>
                <w:szCs w:val="28"/>
              </w:rPr>
            </w:pPr>
            <w:r>
              <w:rPr>
                <w:sz w:val="28"/>
                <w:szCs w:val="28"/>
              </w:rPr>
              <w:t>The system redirects the user to the CLup app homepage</w:t>
            </w:r>
          </w:p>
        </w:tc>
      </w:tr>
      <w:tr w:rsidR="000A111F" w14:paraId="5327E15C"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2DB1BB3E" w14:textId="77777777" w:rsidR="000A111F" w:rsidRDefault="000A111F" w:rsidP="00A8618B">
            <w:pPr>
              <w:jc w:val="both"/>
              <w:rPr>
                <w:sz w:val="32"/>
                <w:szCs w:val="32"/>
              </w:rPr>
            </w:pPr>
            <w:r>
              <w:rPr>
                <w:sz w:val="32"/>
                <w:szCs w:val="32"/>
              </w:rPr>
              <w:t>Exit condition</w:t>
            </w:r>
          </w:p>
        </w:tc>
        <w:tc>
          <w:tcPr>
            <w:tcW w:w="6815" w:type="dxa"/>
            <w:tcBorders>
              <w:top w:val="single" w:sz="4" w:space="0" w:color="auto"/>
              <w:left w:val="single" w:sz="4" w:space="0" w:color="auto"/>
              <w:bottom w:val="single" w:sz="4" w:space="0" w:color="auto"/>
              <w:right w:val="single" w:sz="4" w:space="0" w:color="auto"/>
            </w:tcBorders>
            <w:hideMark/>
          </w:tcPr>
          <w:p w14:paraId="1668F266" w14:textId="77777777" w:rsidR="000A111F" w:rsidRDefault="000A111F" w:rsidP="00A8618B">
            <w:pPr>
              <w:jc w:val="both"/>
              <w:rPr>
                <w:sz w:val="28"/>
                <w:szCs w:val="28"/>
              </w:rPr>
            </w:pPr>
            <w:r>
              <w:rPr>
                <w:sz w:val="28"/>
                <w:szCs w:val="28"/>
              </w:rPr>
              <w:t xml:space="preserve">The virtual user is successfully redirected to the CLup app homepage </w:t>
            </w:r>
          </w:p>
        </w:tc>
      </w:tr>
      <w:tr w:rsidR="000A111F" w14:paraId="1D4E2F45" w14:textId="77777777" w:rsidTr="00A8618B">
        <w:trPr>
          <w:trHeight w:val="1378"/>
        </w:trPr>
        <w:tc>
          <w:tcPr>
            <w:tcW w:w="1985" w:type="dxa"/>
            <w:tcBorders>
              <w:top w:val="single" w:sz="4" w:space="0" w:color="auto"/>
              <w:left w:val="single" w:sz="4" w:space="0" w:color="auto"/>
              <w:bottom w:val="single" w:sz="4" w:space="0" w:color="auto"/>
              <w:right w:val="single" w:sz="4" w:space="0" w:color="auto"/>
            </w:tcBorders>
            <w:hideMark/>
          </w:tcPr>
          <w:p w14:paraId="3BFD6A01" w14:textId="77777777" w:rsidR="000A111F" w:rsidRDefault="000A111F" w:rsidP="00A8618B">
            <w:pPr>
              <w:jc w:val="both"/>
              <w:rPr>
                <w:sz w:val="32"/>
                <w:szCs w:val="32"/>
              </w:rPr>
            </w:pPr>
            <w:r>
              <w:rPr>
                <w:sz w:val="32"/>
                <w:szCs w:val="32"/>
              </w:rPr>
              <w:t>Exceptions</w:t>
            </w:r>
          </w:p>
        </w:tc>
        <w:tc>
          <w:tcPr>
            <w:tcW w:w="6815" w:type="dxa"/>
            <w:tcBorders>
              <w:top w:val="single" w:sz="4" w:space="0" w:color="auto"/>
              <w:left w:val="single" w:sz="4" w:space="0" w:color="auto"/>
              <w:bottom w:val="single" w:sz="4" w:space="0" w:color="auto"/>
              <w:right w:val="single" w:sz="4" w:space="0" w:color="auto"/>
            </w:tcBorders>
          </w:tcPr>
          <w:p w14:paraId="20955E45" w14:textId="3A4E9CDF" w:rsidR="000A111F" w:rsidRDefault="000A111F" w:rsidP="00A8618B">
            <w:pPr>
              <w:numPr>
                <w:ilvl w:val="0"/>
                <w:numId w:val="67"/>
              </w:numPr>
              <w:contextualSpacing/>
              <w:jc w:val="both"/>
              <w:rPr>
                <w:sz w:val="28"/>
                <w:szCs w:val="28"/>
              </w:rPr>
            </w:pPr>
            <w:r>
              <w:rPr>
                <w:sz w:val="28"/>
                <w:szCs w:val="28"/>
              </w:rPr>
              <w:t>The virtual user clicks on the “Login” button but either the username or the password is wrong. The system notifies the user about the error. The Events flow starts again from point 1.</w:t>
            </w:r>
          </w:p>
        </w:tc>
      </w:tr>
    </w:tbl>
    <w:p w14:paraId="5E9DDCEF" w14:textId="42300C7C" w:rsidR="000A111F" w:rsidRDefault="000A111F" w:rsidP="000A111F">
      <w:pPr>
        <w:spacing w:line="240" w:lineRule="auto"/>
        <w:rPr>
          <w:rStyle w:val="Enfasidelicata"/>
          <w:sz w:val="28"/>
          <w:szCs w:val="28"/>
        </w:rPr>
      </w:pPr>
    </w:p>
    <w:p w14:paraId="485BBF32" w14:textId="02C2CC51" w:rsidR="000A111F" w:rsidRDefault="000A111F" w:rsidP="000A111F">
      <w:pPr>
        <w:spacing w:line="240" w:lineRule="auto"/>
        <w:rPr>
          <w:rStyle w:val="Enfasidelicata"/>
          <w:sz w:val="28"/>
          <w:szCs w:val="28"/>
        </w:rPr>
      </w:pPr>
    </w:p>
    <w:p w14:paraId="0624E92A" w14:textId="5111AA67" w:rsidR="000A111F" w:rsidRDefault="000A111F" w:rsidP="000A111F">
      <w:pPr>
        <w:spacing w:line="240" w:lineRule="auto"/>
        <w:rPr>
          <w:rStyle w:val="Enfasidelicata"/>
          <w:sz w:val="28"/>
          <w:szCs w:val="28"/>
        </w:rPr>
      </w:pPr>
    </w:p>
    <w:p w14:paraId="2DC32074" w14:textId="31C0D40A" w:rsidR="000A111F" w:rsidRDefault="000A111F" w:rsidP="000A111F">
      <w:pPr>
        <w:spacing w:line="240" w:lineRule="auto"/>
        <w:rPr>
          <w:rStyle w:val="Enfasidelicata"/>
          <w:sz w:val="28"/>
          <w:szCs w:val="28"/>
        </w:rPr>
      </w:pPr>
    </w:p>
    <w:p w14:paraId="4D934B90" w14:textId="26C6BB8A" w:rsidR="000A111F" w:rsidRDefault="000A111F" w:rsidP="000A111F">
      <w:pPr>
        <w:spacing w:line="240" w:lineRule="auto"/>
        <w:rPr>
          <w:rStyle w:val="Enfasidelicata"/>
          <w:sz w:val="28"/>
          <w:szCs w:val="28"/>
        </w:rPr>
      </w:pPr>
    </w:p>
    <w:p w14:paraId="31156A03" w14:textId="1D90B681" w:rsidR="000A111F" w:rsidRDefault="000A111F" w:rsidP="000A111F">
      <w:pPr>
        <w:spacing w:line="240" w:lineRule="auto"/>
        <w:rPr>
          <w:rStyle w:val="Enfasidelicata"/>
          <w:sz w:val="28"/>
          <w:szCs w:val="28"/>
        </w:rPr>
      </w:pPr>
    </w:p>
    <w:p w14:paraId="53B63C4B" w14:textId="1133E363" w:rsidR="000A111F" w:rsidRDefault="000A111F" w:rsidP="000A111F">
      <w:pPr>
        <w:spacing w:line="240" w:lineRule="auto"/>
        <w:rPr>
          <w:rStyle w:val="Enfasidelicata"/>
          <w:sz w:val="28"/>
          <w:szCs w:val="28"/>
        </w:rPr>
      </w:pPr>
    </w:p>
    <w:p w14:paraId="0EA71426" w14:textId="3ABCBEB6" w:rsidR="000A111F" w:rsidRDefault="000A111F" w:rsidP="000A111F">
      <w:pPr>
        <w:spacing w:line="240" w:lineRule="auto"/>
        <w:rPr>
          <w:rStyle w:val="Enfasidelicata"/>
          <w:sz w:val="28"/>
          <w:szCs w:val="28"/>
        </w:rPr>
      </w:pPr>
    </w:p>
    <w:p w14:paraId="75ED1BD7" w14:textId="2451EB23" w:rsidR="000A111F" w:rsidRDefault="000A111F" w:rsidP="000A111F">
      <w:pPr>
        <w:spacing w:line="240" w:lineRule="auto"/>
        <w:rPr>
          <w:rStyle w:val="Enfasidelicata"/>
          <w:sz w:val="28"/>
          <w:szCs w:val="28"/>
        </w:rPr>
      </w:pPr>
    </w:p>
    <w:p w14:paraId="75B66412" w14:textId="7129F5E1" w:rsidR="000A111F" w:rsidRDefault="000A111F" w:rsidP="000A111F">
      <w:pPr>
        <w:spacing w:line="240" w:lineRule="auto"/>
        <w:rPr>
          <w:rStyle w:val="Enfasidelicata"/>
          <w:sz w:val="28"/>
          <w:szCs w:val="28"/>
        </w:rPr>
      </w:pPr>
    </w:p>
    <w:p w14:paraId="71CAB5F1" w14:textId="08B2CC79" w:rsidR="000A111F" w:rsidRDefault="000A111F" w:rsidP="000A111F">
      <w:pPr>
        <w:spacing w:line="240" w:lineRule="auto"/>
        <w:rPr>
          <w:rStyle w:val="Enfasidelicata"/>
          <w:sz w:val="28"/>
          <w:szCs w:val="28"/>
        </w:rPr>
      </w:pPr>
    </w:p>
    <w:p w14:paraId="4E5B036A" w14:textId="149EE1F6" w:rsidR="000A111F" w:rsidRDefault="000A111F" w:rsidP="000A111F">
      <w:pPr>
        <w:spacing w:line="240" w:lineRule="auto"/>
        <w:rPr>
          <w:rStyle w:val="Enfasidelicata"/>
          <w:sz w:val="28"/>
          <w:szCs w:val="28"/>
        </w:rPr>
      </w:pPr>
    </w:p>
    <w:p w14:paraId="2E4F55C9" w14:textId="349ADB6F" w:rsidR="000A111F" w:rsidRDefault="000A111F" w:rsidP="000A111F">
      <w:pPr>
        <w:spacing w:line="240" w:lineRule="auto"/>
        <w:rPr>
          <w:rStyle w:val="Enfasidelicata"/>
          <w:sz w:val="28"/>
          <w:szCs w:val="28"/>
        </w:rPr>
      </w:pPr>
    </w:p>
    <w:p w14:paraId="33E0FBE1" w14:textId="592BB650" w:rsidR="000A111F" w:rsidRDefault="000A111F" w:rsidP="000A111F">
      <w:pPr>
        <w:spacing w:line="240" w:lineRule="auto"/>
        <w:rPr>
          <w:rStyle w:val="Enfasidelicata"/>
          <w:sz w:val="28"/>
          <w:szCs w:val="28"/>
        </w:rPr>
      </w:pPr>
    </w:p>
    <w:p w14:paraId="7CFDF127" w14:textId="35195A0F" w:rsidR="000A111F" w:rsidRDefault="000A111F" w:rsidP="000A111F">
      <w:pPr>
        <w:spacing w:line="240" w:lineRule="auto"/>
        <w:rPr>
          <w:rStyle w:val="Enfasidelicata"/>
          <w:sz w:val="28"/>
          <w:szCs w:val="28"/>
        </w:rPr>
      </w:pPr>
    </w:p>
    <w:p w14:paraId="28A0B2B7" w14:textId="37F4D1F9" w:rsidR="000A111F" w:rsidRDefault="000A111F" w:rsidP="000A111F">
      <w:pPr>
        <w:spacing w:line="240" w:lineRule="auto"/>
        <w:rPr>
          <w:rStyle w:val="Enfasidelicata"/>
          <w:sz w:val="28"/>
          <w:szCs w:val="28"/>
        </w:rPr>
      </w:pPr>
    </w:p>
    <w:p w14:paraId="46281FD6" w14:textId="0C5A418B" w:rsidR="000A111F" w:rsidRDefault="000A111F" w:rsidP="000A111F">
      <w:pPr>
        <w:spacing w:line="240" w:lineRule="auto"/>
        <w:rPr>
          <w:rStyle w:val="Enfasidelicata"/>
          <w:sz w:val="28"/>
          <w:szCs w:val="28"/>
        </w:rPr>
      </w:pPr>
    </w:p>
    <w:p w14:paraId="7D911B14" w14:textId="42C8C733" w:rsidR="000A111F" w:rsidRDefault="000A111F" w:rsidP="000A111F">
      <w:pPr>
        <w:spacing w:line="240" w:lineRule="auto"/>
        <w:rPr>
          <w:rStyle w:val="Enfasidelicata"/>
          <w:sz w:val="28"/>
          <w:szCs w:val="28"/>
        </w:rPr>
      </w:pPr>
    </w:p>
    <w:p w14:paraId="2B8ECFF6" w14:textId="20CCE171" w:rsidR="000A111F" w:rsidRDefault="000A111F" w:rsidP="000A111F">
      <w:pPr>
        <w:spacing w:line="240" w:lineRule="auto"/>
        <w:rPr>
          <w:rStyle w:val="Enfasidelicata"/>
          <w:sz w:val="28"/>
          <w:szCs w:val="28"/>
        </w:rPr>
      </w:pPr>
    </w:p>
    <w:p w14:paraId="6EF1740E" w14:textId="3FFE2C48" w:rsidR="000A111F" w:rsidRDefault="000A111F" w:rsidP="000A111F">
      <w:pPr>
        <w:spacing w:line="240" w:lineRule="auto"/>
        <w:rPr>
          <w:rStyle w:val="Enfasidelicata"/>
          <w:sz w:val="28"/>
          <w:szCs w:val="28"/>
        </w:rPr>
      </w:pPr>
    </w:p>
    <w:p w14:paraId="14F58EEA" w14:textId="2B7868CC" w:rsidR="000A111F" w:rsidRDefault="000A111F" w:rsidP="000A111F">
      <w:pPr>
        <w:spacing w:line="240" w:lineRule="auto"/>
        <w:rPr>
          <w:rStyle w:val="Enfasidelicata"/>
          <w:sz w:val="28"/>
          <w:szCs w:val="28"/>
        </w:rPr>
      </w:pPr>
    </w:p>
    <w:p w14:paraId="45592004" w14:textId="072E255B" w:rsidR="000A111F" w:rsidRDefault="000A111F" w:rsidP="000A111F">
      <w:pPr>
        <w:spacing w:line="240" w:lineRule="auto"/>
        <w:rPr>
          <w:rStyle w:val="Enfasidelicata"/>
          <w:sz w:val="28"/>
          <w:szCs w:val="28"/>
        </w:rPr>
      </w:pPr>
    </w:p>
    <w:p w14:paraId="105BB6C1" w14:textId="3E557D46" w:rsidR="000A111F" w:rsidRDefault="000A111F" w:rsidP="00D01022">
      <w:pPr>
        <w:spacing w:line="240" w:lineRule="auto"/>
        <w:rPr>
          <w:rStyle w:val="Enfasidelicata"/>
          <w:sz w:val="28"/>
          <w:szCs w:val="28"/>
        </w:rPr>
      </w:pPr>
    </w:p>
    <w:p w14:paraId="70B3BFBE" w14:textId="3ACFC9A5" w:rsidR="00073837" w:rsidRDefault="00073837" w:rsidP="00D01022">
      <w:pPr>
        <w:spacing w:line="240" w:lineRule="auto"/>
        <w:rPr>
          <w:rStyle w:val="Enfasidelicata"/>
          <w:sz w:val="28"/>
          <w:szCs w:val="28"/>
        </w:rPr>
      </w:pPr>
    </w:p>
    <w:p w14:paraId="50778EE4" w14:textId="77777777" w:rsidR="00073837" w:rsidRPr="00D01022" w:rsidRDefault="00073837" w:rsidP="00D01022">
      <w:pPr>
        <w:spacing w:line="240" w:lineRule="auto"/>
        <w:rPr>
          <w:rStyle w:val="Enfasidelicata"/>
          <w:sz w:val="28"/>
          <w:szCs w:val="28"/>
        </w:rPr>
      </w:pPr>
    </w:p>
    <w:p w14:paraId="2F242D37" w14:textId="22B2C227" w:rsidR="000A111F"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Physical Ticket</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223B8481" w14:textId="77777777" w:rsidTr="000A111F">
        <w:trPr>
          <w:trHeight w:val="215"/>
        </w:trPr>
        <w:tc>
          <w:tcPr>
            <w:tcW w:w="1985" w:type="dxa"/>
          </w:tcPr>
          <w:p w14:paraId="2EF92A5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Actors</w:t>
            </w:r>
          </w:p>
        </w:tc>
        <w:tc>
          <w:tcPr>
            <w:tcW w:w="6815" w:type="dxa"/>
          </w:tcPr>
          <w:p w14:paraId="27DB46E5"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Physical User</w:t>
            </w:r>
          </w:p>
        </w:tc>
      </w:tr>
      <w:tr w:rsidR="000A111F" w:rsidRPr="004A1E69" w14:paraId="0ACFA134" w14:textId="77777777" w:rsidTr="000A111F">
        <w:trPr>
          <w:trHeight w:val="361"/>
        </w:trPr>
        <w:tc>
          <w:tcPr>
            <w:tcW w:w="1985" w:type="dxa"/>
          </w:tcPr>
          <w:p w14:paraId="6056FD03"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Entry condition</w:t>
            </w:r>
          </w:p>
        </w:tc>
        <w:tc>
          <w:tcPr>
            <w:tcW w:w="6815" w:type="dxa"/>
          </w:tcPr>
          <w:p w14:paraId="0435461E"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The user is in front of the ticket dispenser of the store where he would want to do the shopping</w:t>
            </w:r>
          </w:p>
        </w:tc>
      </w:tr>
      <w:tr w:rsidR="000A111F" w:rsidRPr="004A1E69" w14:paraId="11BB6938" w14:textId="77777777" w:rsidTr="00A8618B">
        <w:trPr>
          <w:trHeight w:val="2869"/>
        </w:trPr>
        <w:tc>
          <w:tcPr>
            <w:tcW w:w="1985" w:type="dxa"/>
          </w:tcPr>
          <w:p w14:paraId="5A67F31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Events flow</w:t>
            </w:r>
          </w:p>
        </w:tc>
        <w:tc>
          <w:tcPr>
            <w:tcW w:w="6815" w:type="dxa"/>
          </w:tcPr>
          <w:p w14:paraId="60E6E50B"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“Get ticket” button</w:t>
            </w:r>
          </w:p>
          <w:p w14:paraId="14EDCFB5"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visualizes through the ticket dispenser’s screen the first available time slot.</w:t>
            </w:r>
          </w:p>
          <w:p w14:paraId="02461E23"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“Confirm” button</w:t>
            </w:r>
          </w:p>
          <w:p w14:paraId="56FECDD9" w14:textId="74E4F040"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 xml:space="preserve">The ticket </w:t>
            </w:r>
            <w:r w:rsidRPr="00EE2C0E">
              <w:rPr>
                <w:rStyle w:val="Enfasidelicata"/>
                <w:i w:val="0"/>
                <w:iCs w:val="0"/>
                <w:sz w:val="28"/>
                <w:szCs w:val="28"/>
              </w:rPr>
              <w:t xml:space="preserve">dispenser </w:t>
            </w:r>
            <w:r w:rsidR="00EE2C0E" w:rsidRPr="00EE2C0E">
              <w:rPr>
                <w:rStyle w:val="Enfasidelicata"/>
                <w:i w:val="0"/>
                <w:iCs w:val="0"/>
                <w:sz w:val="28"/>
                <w:szCs w:val="28"/>
              </w:rPr>
              <w:t>g</w:t>
            </w:r>
            <w:r w:rsidR="00EE2C0E" w:rsidRPr="00A8618B">
              <w:rPr>
                <w:rStyle w:val="Enfasidelicata"/>
                <w:i w:val="0"/>
                <w:iCs w:val="0"/>
                <w:sz w:val="28"/>
                <w:szCs w:val="28"/>
              </w:rPr>
              <w:t>ives out</w:t>
            </w:r>
            <w:r w:rsidR="00EE2C0E" w:rsidRPr="00EE2C0E">
              <w:rPr>
                <w:rStyle w:val="Enfasidelicata"/>
                <w:i w:val="0"/>
                <w:iCs w:val="0"/>
                <w:sz w:val="28"/>
                <w:szCs w:val="28"/>
              </w:rPr>
              <w:t xml:space="preserve"> </w:t>
            </w:r>
            <w:commentRangeStart w:id="1779"/>
            <w:commentRangeEnd w:id="1779"/>
            <w:r w:rsidRPr="00A8618B">
              <w:rPr>
                <w:rStyle w:val="Rimandocommento"/>
                <w:sz w:val="28"/>
                <w:szCs w:val="28"/>
              </w:rPr>
              <w:commentReference w:id="1779"/>
            </w:r>
            <w:r w:rsidRPr="00EE2C0E">
              <w:rPr>
                <w:rStyle w:val="Enfasidelicata"/>
                <w:i w:val="0"/>
                <w:iCs w:val="0"/>
                <w:sz w:val="28"/>
                <w:szCs w:val="28"/>
              </w:rPr>
              <w:t>to</w:t>
            </w:r>
            <w:r w:rsidRPr="00B46C39">
              <w:rPr>
                <w:rStyle w:val="Enfasidelicata"/>
                <w:i w:val="0"/>
                <w:iCs w:val="0"/>
                <w:sz w:val="28"/>
                <w:szCs w:val="28"/>
              </w:rPr>
              <w:t xml:space="preserve"> the user the physical ticket containing:</w:t>
            </w:r>
          </w:p>
          <w:p w14:paraId="082BF353"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provided time slot.</w:t>
            </w:r>
          </w:p>
          <w:p w14:paraId="19227A71"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store’s name and address.</w:t>
            </w:r>
          </w:p>
          <w:p w14:paraId="5ABFF8DF"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QR code to enter (and exit) the store.</w:t>
            </w:r>
          </w:p>
        </w:tc>
      </w:tr>
      <w:tr w:rsidR="000A111F" w:rsidRPr="004A1E69" w14:paraId="6F3E0D50" w14:textId="77777777" w:rsidTr="000A111F">
        <w:trPr>
          <w:trHeight w:val="361"/>
        </w:trPr>
        <w:tc>
          <w:tcPr>
            <w:tcW w:w="1985" w:type="dxa"/>
          </w:tcPr>
          <w:p w14:paraId="5DC03387"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Exit condition</w:t>
            </w:r>
          </w:p>
        </w:tc>
        <w:tc>
          <w:tcPr>
            <w:tcW w:w="6815" w:type="dxa"/>
          </w:tcPr>
          <w:p w14:paraId="3185A600"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 xml:space="preserve">The user successfully receives the physical ticket. </w:t>
            </w:r>
          </w:p>
        </w:tc>
      </w:tr>
      <w:tr w:rsidR="000A111F" w:rsidRPr="004A1E69" w14:paraId="5810859A" w14:textId="77777777" w:rsidTr="000A111F">
        <w:trPr>
          <w:trHeight w:val="404"/>
        </w:trPr>
        <w:tc>
          <w:tcPr>
            <w:tcW w:w="1985" w:type="dxa"/>
          </w:tcPr>
          <w:p w14:paraId="3A91A28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Exceptions</w:t>
            </w:r>
          </w:p>
        </w:tc>
        <w:tc>
          <w:tcPr>
            <w:tcW w:w="6815" w:type="dxa"/>
          </w:tcPr>
          <w:p w14:paraId="00162264" w14:textId="77777777" w:rsidR="000A111F" w:rsidRPr="00B46C39" w:rsidRDefault="000A111F" w:rsidP="00A8618B">
            <w:pPr>
              <w:pStyle w:val="Paragrafoelenco"/>
              <w:numPr>
                <w:ilvl w:val="0"/>
                <w:numId w:val="51"/>
              </w:numPr>
              <w:ind w:left="357" w:hanging="357"/>
              <w:jc w:val="both"/>
              <w:rPr>
                <w:rStyle w:val="Enfasidelicata"/>
                <w:i w:val="0"/>
                <w:iCs w:val="0"/>
                <w:sz w:val="28"/>
                <w:szCs w:val="28"/>
              </w:rPr>
            </w:pPr>
            <w:r w:rsidRPr="00B46C39">
              <w:rPr>
                <w:rStyle w:val="Enfasidelicata"/>
                <w:i w:val="0"/>
                <w:iCs w:val="0"/>
                <w:sz w:val="28"/>
                <w:szCs w:val="28"/>
              </w:rPr>
              <w:t>The user refuses the provided time slot clicking on the “Cancel” button.</w:t>
            </w:r>
          </w:p>
          <w:p w14:paraId="6C321305" w14:textId="77777777" w:rsidR="000A111F" w:rsidRPr="00B46C39" w:rsidRDefault="000A111F" w:rsidP="00A8618B">
            <w:pPr>
              <w:pStyle w:val="Paragrafoelenco"/>
              <w:ind w:left="357"/>
              <w:jc w:val="both"/>
              <w:rPr>
                <w:rStyle w:val="Enfasidelicata"/>
                <w:i w:val="0"/>
                <w:iCs w:val="0"/>
                <w:sz w:val="28"/>
                <w:szCs w:val="28"/>
              </w:rPr>
            </w:pPr>
            <w:r w:rsidRPr="00B46C39">
              <w:rPr>
                <w:rStyle w:val="Enfasidelicata"/>
                <w:i w:val="0"/>
                <w:iCs w:val="0"/>
                <w:sz w:val="28"/>
                <w:szCs w:val="28"/>
              </w:rPr>
              <w:t>The ticket is not dispensed. The user either goes away or starts again the procedure to get a physical ticket (Events flow restarts from event 1).</w:t>
            </w:r>
          </w:p>
        </w:tc>
      </w:tr>
    </w:tbl>
    <w:p w14:paraId="293330F0" w14:textId="3D7C0FBE" w:rsidR="00B25FA1" w:rsidRDefault="00B25FA1" w:rsidP="00B25FA1">
      <w:pPr>
        <w:spacing w:line="240" w:lineRule="auto"/>
        <w:rPr>
          <w:rStyle w:val="Enfasidelicata"/>
          <w:sz w:val="28"/>
          <w:szCs w:val="28"/>
        </w:rPr>
      </w:pPr>
    </w:p>
    <w:p w14:paraId="5B74BDB2" w14:textId="289E2F0E" w:rsidR="00B25FA1" w:rsidRDefault="00B25FA1" w:rsidP="00B25FA1">
      <w:pPr>
        <w:spacing w:line="240" w:lineRule="auto"/>
        <w:rPr>
          <w:rStyle w:val="Enfasidelicata"/>
          <w:sz w:val="28"/>
          <w:szCs w:val="28"/>
        </w:rPr>
      </w:pPr>
    </w:p>
    <w:p w14:paraId="577FFA4F" w14:textId="63B29AD0" w:rsidR="00B25FA1" w:rsidRDefault="00B25FA1" w:rsidP="00B25FA1">
      <w:pPr>
        <w:spacing w:line="240" w:lineRule="auto"/>
        <w:rPr>
          <w:rStyle w:val="Enfasidelicata"/>
          <w:sz w:val="28"/>
          <w:szCs w:val="28"/>
        </w:rPr>
      </w:pPr>
    </w:p>
    <w:p w14:paraId="55EA0FE7" w14:textId="0F70F1CE" w:rsidR="00B25FA1" w:rsidRDefault="00B25FA1" w:rsidP="00B25FA1">
      <w:pPr>
        <w:spacing w:line="240" w:lineRule="auto"/>
        <w:rPr>
          <w:rStyle w:val="Enfasidelicata"/>
          <w:sz w:val="28"/>
          <w:szCs w:val="28"/>
        </w:rPr>
      </w:pPr>
    </w:p>
    <w:p w14:paraId="7AF919FD" w14:textId="4166FAEB" w:rsidR="00B25FA1" w:rsidRDefault="00B25FA1" w:rsidP="00B25FA1">
      <w:pPr>
        <w:spacing w:line="240" w:lineRule="auto"/>
        <w:rPr>
          <w:rStyle w:val="Enfasidelicata"/>
          <w:sz w:val="28"/>
          <w:szCs w:val="28"/>
        </w:rPr>
      </w:pPr>
    </w:p>
    <w:p w14:paraId="26B4D487" w14:textId="0249F9A4" w:rsidR="00B25FA1" w:rsidRDefault="00B25FA1" w:rsidP="00B25FA1">
      <w:pPr>
        <w:spacing w:line="240" w:lineRule="auto"/>
        <w:rPr>
          <w:rStyle w:val="Enfasidelicata"/>
          <w:sz w:val="28"/>
          <w:szCs w:val="28"/>
        </w:rPr>
      </w:pPr>
    </w:p>
    <w:p w14:paraId="6AFABDB3" w14:textId="304C73EB" w:rsidR="00B25FA1" w:rsidRDefault="00B25FA1" w:rsidP="00B25FA1">
      <w:pPr>
        <w:spacing w:line="240" w:lineRule="auto"/>
        <w:rPr>
          <w:rStyle w:val="Enfasidelicata"/>
          <w:sz w:val="28"/>
          <w:szCs w:val="28"/>
        </w:rPr>
      </w:pPr>
    </w:p>
    <w:p w14:paraId="0007BA8B" w14:textId="438C1481" w:rsidR="00B25FA1" w:rsidRDefault="00B25FA1" w:rsidP="00B25FA1">
      <w:pPr>
        <w:spacing w:line="240" w:lineRule="auto"/>
        <w:rPr>
          <w:rStyle w:val="Enfasidelicata"/>
          <w:sz w:val="28"/>
          <w:szCs w:val="28"/>
        </w:rPr>
      </w:pPr>
    </w:p>
    <w:p w14:paraId="6FFB6092" w14:textId="19B4A200" w:rsidR="00B25FA1" w:rsidRDefault="00B25FA1" w:rsidP="00B25FA1">
      <w:pPr>
        <w:spacing w:line="240" w:lineRule="auto"/>
        <w:rPr>
          <w:rStyle w:val="Enfasidelicata"/>
          <w:sz w:val="28"/>
          <w:szCs w:val="28"/>
        </w:rPr>
      </w:pPr>
    </w:p>
    <w:p w14:paraId="41B78F46" w14:textId="3A004FE4" w:rsidR="00B25FA1" w:rsidRDefault="00B25FA1" w:rsidP="00B25FA1">
      <w:pPr>
        <w:spacing w:line="240" w:lineRule="auto"/>
        <w:rPr>
          <w:rStyle w:val="Enfasidelicata"/>
          <w:sz w:val="28"/>
          <w:szCs w:val="28"/>
        </w:rPr>
      </w:pPr>
    </w:p>
    <w:p w14:paraId="3905A10A" w14:textId="27FFD3DA" w:rsidR="00B25FA1" w:rsidRDefault="00B25FA1" w:rsidP="00B25FA1">
      <w:pPr>
        <w:spacing w:line="240" w:lineRule="auto"/>
        <w:rPr>
          <w:rStyle w:val="Enfasidelicata"/>
          <w:sz w:val="28"/>
          <w:szCs w:val="28"/>
        </w:rPr>
      </w:pPr>
    </w:p>
    <w:p w14:paraId="1C6F1628" w14:textId="6CB1CCB4" w:rsidR="00B25FA1" w:rsidRDefault="00B25FA1" w:rsidP="00B25FA1">
      <w:pPr>
        <w:spacing w:line="240" w:lineRule="auto"/>
        <w:rPr>
          <w:rStyle w:val="Enfasidelicata"/>
          <w:sz w:val="28"/>
          <w:szCs w:val="28"/>
        </w:rPr>
      </w:pPr>
    </w:p>
    <w:p w14:paraId="7C06FCDD" w14:textId="331FA4A5" w:rsidR="00B25FA1" w:rsidRDefault="00B25FA1" w:rsidP="00B25FA1">
      <w:pPr>
        <w:spacing w:line="240" w:lineRule="auto"/>
        <w:rPr>
          <w:rStyle w:val="Enfasidelicata"/>
          <w:sz w:val="28"/>
          <w:szCs w:val="28"/>
        </w:rPr>
      </w:pPr>
    </w:p>
    <w:p w14:paraId="5FFC193E" w14:textId="65614E6A" w:rsidR="00B25FA1" w:rsidRDefault="00B25FA1" w:rsidP="00B25FA1">
      <w:pPr>
        <w:spacing w:line="240" w:lineRule="auto"/>
        <w:rPr>
          <w:rStyle w:val="Enfasidelicata"/>
          <w:sz w:val="28"/>
          <w:szCs w:val="28"/>
        </w:rPr>
      </w:pPr>
    </w:p>
    <w:p w14:paraId="610A321D" w14:textId="5F317B2B" w:rsidR="00B25FA1" w:rsidRDefault="00B25FA1" w:rsidP="00B25FA1">
      <w:pPr>
        <w:spacing w:line="240" w:lineRule="auto"/>
        <w:rPr>
          <w:rStyle w:val="Enfasidelicata"/>
          <w:sz w:val="28"/>
          <w:szCs w:val="28"/>
        </w:rPr>
      </w:pPr>
    </w:p>
    <w:p w14:paraId="084F0B66" w14:textId="5B74F54F" w:rsidR="00B25FA1" w:rsidRDefault="00B25FA1" w:rsidP="00B25FA1">
      <w:pPr>
        <w:spacing w:line="240" w:lineRule="auto"/>
        <w:rPr>
          <w:rStyle w:val="Enfasidelicata"/>
          <w:sz w:val="28"/>
          <w:szCs w:val="28"/>
        </w:rPr>
      </w:pPr>
    </w:p>
    <w:p w14:paraId="30F3CCD0" w14:textId="14051DBC" w:rsidR="00B25FA1" w:rsidRDefault="00B25FA1" w:rsidP="00B25FA1">
      <w:pPr>
        <w:spacing w:line="240" w:lineRule="auto"/>
        <w:rPr>
          <w:rStyle w:val="Enfasidelicata"/>
          <w:sz w:val="28"/>
          <w:szCs w:val="28"/>
        </w:rPr>
      </w:pPr>
    </w:p>
    <w:p w14:paraId="2352646E" w14:textId="2AE38D1B" w:rsidR="00B25FA1" w:rsidRDefault="00B25FA1" w:rsidP="00B25FA1">
      <w:pPr>
        <w:spacing w:line="240" w:lineRule="auto"/>
        <w:rPr>
          <w:rStyle w:val="Enfasidelicata"/>
          <w:sz w:val="28"/>
          <w:szCs w:val="28"/>
        </w:rPr>
      </w:pPr>
    </w:p>
    <w:p w14:paraId="76A900AC" w14:textId="4C8BCBB5" w:rsidR="00B25FA1" w:rsidRDefault="00B25FA1" w:rsidP="00B25FA1">
      <w:pPr>
        <w:spacing w:line="240" w:lineRule="auto"/>
        <w:rPr>
          <w:rStyle w:val="Enfasidelicata"/>
          <w:sz w:val="28"/>
          <w:szCs w:val="28"/>
        </w:rPr>
      </w:pPr>
    </w:p>
    <w:p w14:paraId="2A12B719" w14:textId="2B06F37B" w:rsidR="00B25FA1" w:rsidRDefault="00B25FA1" w:rsidP="00B25FA1">
      <w:pPr>
        <w:spacing w:line="240" w:lineRule="auto"/>
        <w:rPr>
          <w:rStyle w:val="Enfasidelicata"/>
          <w:sz w:val="28"/>
          <w:szCs w:val="28"/>
        </w:rPr>
      </w:pPr>
    </w:p>
    <w:p w14:paraId="44B76E68" w14:textId="4C135283" w:rsidR="00B25FA1" w:rsidRDefault="00B25FA1" w:rsidP="00B25FA1">
      <w:pPr>
        <w:spacing w:line="240" w:lineRule="auto"/>
        <w:rPr>
          <w:rStyle w:val="Enfasidelicata"/>
          <w:sz w:val="28"/>
          <w:szCs w:val="28"/>
        </w:rPr>
      </w:pPr>
    </w:p>
    <w:p w14:paraId="1C51576A" w14:textId="77933F97" w:rsidR="00B25FA1" w:rsidRDefault="00B25FA1" w:rsidP="00B25FA1">
      <w:pPr>
        <w:spacing w:line="240" w:lineRule="auto"/>
        <w:rPr>
          <w:rStyle w:val="Enfasidelicata"/>
          <w:sz w:val="28"/>
          <w:szCs w:val="28"/>
        </w:rPr>
      </w:pPr>
    </w:p>
    <w:p w14:paraId="66FB8C00" w14:textId="5B36B77C" w:rsidR="00B25FA1" w:rsidRDefault="00B25FA1" w:rsidP="00B25FA1">
      <w:pPr>
        <w:spacing w:line="240" w:lineRule="auto"/>
        <w:rPr>
          <w:rStyle w:val="Enfasidelicata"/>
          <w:sz w:val="28"/>
          <w:szCs w:val="28"/>
        </w:rPr>
      </w:pPr>
    </w:p>
    <w:p w14:paraId="5D2A07EE" w14:textId="307F2747" w:rsidR="00B25FA1" w:rsidRDefault="00B25FA1" w:rsidP="00B25FA1">
      <w:pPr>
        <w:spacing w:line="240" w:lineRule="auto"/>
        <w:rPr>
          <w:rStyle w:val="Enfasidelicata"/>
          <w:sz w:val="28"/>
          <w:szCs w:val="28"/>
        </w:rPr>
      </w:pPr>
    </w:p>
    <w:p w14:paraId="1912A543" w14:textId="77777777" w:rsidR="00B25FA1" w:rsidRPr="00B25FA1" w:rsidRDefault="00B25FA1" w:rsidP="007C71D7">
      <w:pPr>
        <w:spacing w:line="240" w:lineRule="auto"/>
        <w:rPr>
          <w:rStyle w:val="Enfasidelicata"/>
          <w:sz w:val="28"/>
          <w:szCs w:val="28"/>
        </w:rPr>
      </w:pPr>
    </w:p>
    <w:p w14:paraId="4D19EB80" w14:textId="3934D928" w:rsidR="00B25FA1" w:rsidRDefault="00B25FA1"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Virtual Ticket</w:t>
      </w:r>
    </w:p>
    <w:tbl>
      <w:tblPr>
        <w:tblStyle w:val="Grigliatabella"/>
        <w:tblpPr w:leftFromText="141" w:rightFromText="141" w:vertAnchor="text" w:horzAnchor="margin" w:tblpXSpec="right" w:tblpY="318"/>
        <w:tblW w:w="0" w:type="auto"/>
        <w:tblLook w:val="04A0" w:firstRow="1" w:lastRow="0" w:firstColumn="1" w:lastColumn="0" w:noHBand="0" w:noVBand="1"/>
      </w:tblPr>
      <w:tblGrid>
        <w:gridCol w:w="1985"/>
        <w:gridCol w:w="6815"/>
      </w:tblGrid>
      <w:tr w:rsidR="00775C1D" w14:paraId="164C0595" w14:textId="77777777" w:rsidTr="00775C1D">
        <w:trPr>
          <w:trHeight w:val="215"/>
        </w:trPr>
        <w:tc>
          <w:tcPr>
            <w:tcW w:w="1985" w:type="dxa"/>
          </w:tcPr>
          <w:p w14:paraId="41E8047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Actors</w:t>
            </w:r>
          </w:p>
        </w:tc>
        <w:tc>
          <w:tcPr>
            <w:tcW w:w="6815" w:type="dxa"/>
          </w:tcPr>
          <w:p w14:paraId="7D0079C2" w14:textId="77777777" w:rsidR="00775C1D" w:rsidRPr="00235177"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235177">
              <w:rPr>
                <w:rStyle w:val="Enfasidelicata"/>
                <w:i w:val="0"/>
                <w:iCs w:val="0"/>
                <w:sz w:val="28"/>
                <w:szCs w:val="28"/>
              </w:rPr>
              <w:t>User</w:t>
            </w:r>
          </w:p>
        </w:tc>
      </w:tr>
      <w:tr w:rsidR="00775C1D" w14:paraId="3A00F65D" w14:textId="77777777" w:rsidTr="00775C1D">
        <w:trPr>
          <w:trHeight w:val="361"/>
        </w:trPr>
        <w:tc>
          <w:tcPr>
            <w:tcW w:w="1985" w:type="dxa"/>
          </w:tcPr>
          <w:p w14:paraId="7D7EF393"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Entry condition</w:t>
            </w:r>
          </w:p>
        </w:tc>
        <w:tc>
          <w:tcPr>
            <w:tcW w:w="6815" w:type="dxa"/>
          </w:tcPr>
          <w:p w14:paraId="0A53556D" w14:textId="77777777" w:rsidR="00775C1D" w:rsidRPr="00235177"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32CC1369" w14:textId="77777777" w:rsidTr="00775C1D">
        <w:trPr>
          <w:trHeight w:val="4868"/>
        </w:trPr>
        <w:tc>
          <w:tcPr>
            <w:tcW w:w="1985" w:type="dxa"/>
          </w:tcPr>
          <w:p w14:paraId="51F8175D"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Events flow</w:t>
            </w:r>
          </w:p>
        </w:tc>
        <w:tc>
          <w:tcPr>
            <w:tcW w:w="6815" w:type="dxa"/>
          </w:tcPr>
          <w:p w14:paraId="35A532DD" w14:textId="77777777" w:rsidR="00775C1D" w:rsidRPr="00701CE5" w:rsidRDefault="00775C1D" w:rsidP="00A8618B">
            <w:pPr>
              <w:pStyle w:val="Paragrafoelenco"/>
              <w:numPr>
                <w:ilvl w:val="0"/>
                <w:numId w:val="94"/>
              </w:numPr>
              <w:jc w:val="both"/>
              <w:rPr>
                <w:rStyle w:val="Enfasidelicata"/>
                <w:i w:val="0"/>
                <w:iCs w:val="0"/>
                <w:sz w:val="28"/>
                <w:szCs w:val="28"/>
              </w:rPr>
            </w:pPr>
            <w:r w:rsidRPr="00AC798A">
              <w:rPr>
                <w:rStyle w:val="Enfasidelicata"/>
                <w:i w:val="0"/>
                <w:iCs w:val="0"/>
                <w:sz w:val="28"/>
                <w:szCs w:val="28"/>
              </w:rPr>
              <w:t>The user selects the</w:t>
            </w:r>
            <w:r w:rsidRPr="00AC798A">
              <w:rPr>
                <w:rStyle w:val="Enfasidelicata"/>
                <w:sz w:val="28"/>
                <w:szCs w:val="28"/>
              </w:rPr>
              <w:t xml:space="preserve"> “Get </w:t>
            </w:r>
            <w:r>
              <w:rPr>
                <w:rStyle w:val="Enfasidelicata"/>
                <w:sz w:val="28"/>
                <w:szCs w:val="28"/>
              </w:rPr>
              <w:t>a</w:t>
            </w:r>
            <w:r w:rsidRPr="00AC798A">
              <w:rPr>
                <w:rStyle w:val="Enfasidelicata"/>
                <w:sz w:val="28"/>
                <w:szCs w:val="28"/>
              </w:rPr>
              <w:t xml:space="preserve"> ticket” </w:t>
            </w:r>
            <w:r w:rsidRPr="00AC798A">
              <w:rPr>
                <w:rStyle w:val="Enfasidelicata"/>
                <w:i w:val="0"/>
                <w:iCs w:val="0"/>
                <w:sz w:val="28"/>
                <w:szCs w:val="28"/>
              </w:rPr>
              <w:t>button.</w:t>
            </w:r>
          </w:p>
          <w:p w14:paraId="1D9D073A" w14:textId="77777777" w:rsidR="00775C1D" w:rsidRDefault="00775C1D" w:rsidP="00A8618B">
            <w:pPr>
              <w:pStyle w:val="Paragrafoelenco"/>
              <w:numPr>
                <w:ilvl w:val="0"/>
                <w:numId w:val="94"/>
              </w:numPr>
              <w:ind w:left="357" w:hanging="357"/>
              <w:jc w:val="both"/>
              <w:rPr>
                <w:rStyle w:val="Enfasidelicata"/>
                <w:i w:val="0"/>
                <w:iCs w:val="0"/>
                <w:sz w:val="28"/>
                <w:szCs w:val="28"/>
              </w:rPr>
            </w:pPr>
            <w:r w:rsidRPr="00701CE5">
              <w:rPr>
                <w:rStyle w:val="Enfasidelicata"/>
                <w:i w:val="0"/>
                <w:iCs w:val="0"/>
                <w:sz w:val="28"/>
                <w:szCs w:val="28"/>
              </w:rPr>
              <w:t xml:space="preserve">The system redirects the user to a page where he can select the </w:t>
            </w:r>
            <w:r>
              <w:rPr>
                <w:rStyle w:val="Enfasidelicata"/>
                <w:i w:val="0"/>
                <w:iCs w:val="0"/>
                <w:sz w:val="28"/>
                <w:szCs w:val="28"/>
              </w:rPr>
              <w:t>store</w:t>
            </w:r>
            <w:r w:rsidRPr="00701CE5">
              <w:rPr>
                <w:rStyle w:val="Enfasidelicata"/>
                <w:i w:val="0"/>
                <w:iCs w:val="0"/>
                <w:sz w:val="28"/>
                <w:szCs w:val="28"/>
              </w:rPr>
              <w:t xml:space="preserve"> where he would want to go (from a map)</w:t>
            </w:r>
            <w:r>
              <w:rPr>
                <w:rStyle w:val="Enfasidelicata"/>
                <w:i w:val="0"/>
                <w:iCs w:val="0"/>
                <w:sz w:val="28"/>
                <w:szCs w:val="28"/>
              </w:rPr>
              <w:t>.</w:t>
            </w:r>
          </w:p>
          <w:p w14:paraId="2C2B05BA" w14:textId="77777777" w:rsidR="00775C1D"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user selects a </w:t>
            </w:r>
            <w:r>
              <w:rPr>
                <w:rStyle w:val="Enfasidelicata"/>
                <w:i w:val="0"/>
                <w:iCs w:val="0"/>
                <w:sz w:val="28"/>
                <w:szCs w:val="28"/>
              </w:rPr>
              <w:t>store</w:t>
            </w:r>
            <w:r w:rsidRPr="00701CE5">
              <w:rPr>
                <w:rStyle w:val="Enfasidelicata"/>
                <w:i w:val="0"/>
                <w:iCs w:val="0"/>
                <w:sz w:val="28"/>
                <w:szCs w:val="28"/>
              </w:rPr>
              <w:t xml:space="preserve"> from the map</w:t>
            </w:r>
            <w:r>
              <w:rPr>
                <w:rStyle w:val="Enfasidelicata"/>
                <w:i w:val="0"/>
                <w:iCs w:val="0"/>
                <w:sz w:val="28"/>
                <w:szCs w:val="28"/>
              </w:rPr>
              <w:t>.</w:t>
            </w:r>
          </w:p>
          <w:p w14:paraId="09877941" w14:textId="77777777" w:rsidR="00775C1D" w:rsidRPr="00701CE5"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system provides </w:t>
            </w:r>
            <w:r>
              <w:rPr>
                <w:rStyle w:val="Enfasidelicata"/>
                <w:i w:val="0"/>
                <w:iCs w:val="0"/>
                <w:sz w:val="28"/>
                <w:szCs w:val="28"/>
              </w:rPr>
              <w:t>the first available time slot for the selected store.</w:t>
            </w:r>
          </w:p>
          <w:p w14:paraId="2D436D6F" w14:textId="77777777" w:rsidR="00775C1D" w:rsidRPr="00701CE5" w:rsidRDefault="00775C1D" w:rsidP="00A8618B">
            <w:pPr>
              <w:pStyle w:val="Paragrafoelenco"/>
              <w:numPr>
                <w:ilvl w:val="0"/>
                <w:numId w:val="94"/>
              </w:numPr>
              <w:jc w:val="both"/>
              <w:rPr>
                <w:rStyle w:val="Enfasidelicata"/>
                <w:i w:val="0"/>
                <w:iCs w:val="0"/>
                <w:sz w:val="28"/>
                <w:szCs w:val="28"/>
              </w:rPr>
            </w:pPr>
            <w:r>
              <w:rPr>
                <w:rStyle w:val="Enfasidelicata"/>
                <w:i w:val="0"/>
                <w:iCs w:val="0"/>
                <w:sz w:val="28"/>
                <w:szCs w:val="28"/>
              </w:rPr>
              <w:t xml:space="preserve">The user clicks </w:t>
            </w:r>
            <w:r w:rsidRPr="00701CE5">
              <w:rPr>
                <w:rStyle w:val="Enfasidelicata"/>
                <w:i w:val="0"/>
                <w:iCs w:val="0"/>
                <w:sz w:val="28"/>
                <w:szCs w:val="28"/>
              </w:rPr>
              <w:t xml:space="preserve">on the </w:t>
            </w:r>
            <w:r w:rsidRPr="00701CE5">
              <w:rPr>
                <w:rStyle w:val="Enfasidelicata"/>
                <w:sz w:val="28"/>
                <w:szCs w:val="28"/>
              </w:rPr>
              <w:t xml:space="preserve">“Confirm” </w:t>
            </w:r>
            <w:r w:rsidRPr="00701CE5">
              <w:rPr>
                <w:rStyle w:val="Enfasidelicata"/>
                <w:i w:val="0"/>
                <w:iCs w:val="0"/>
                <w:sz w:val="28"/>
                <w:szCs w:val="28"/>
              </w:rPr>
              <w:t>button</w:t>
            </w:r>
            <w:r>
              <w:rPr>
                <w:rStyle w:val="Enfasidelicata"/>
                <w:i w:val="0"/>
                <w:iCs w:val="0"/>
                <w:sz w:val="28"/>
                <w:szCs w:val="28"/>
              </w:rPr>
              <w:t>.</w:t>
            </w:r>
          </w:p>
          <w:p w14:paraId="0ECA055B"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notifies the user that the procedure has been successfully managed.</w:t>
            </w:r>
          </w:p>
          <w:p w14:paraId="773C3937"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sends to the user the virtual ticket containing:</w:t>
            </w:r>
          </w:p>
          <w:p w14:paraId="5C6BE5EB" w14:textId="0DE1ADE8" w:rsidR="00775C1D" w:rsidRDefault="00775C1D" w:rsidP="00A8618B">
            <w:pPr>
              <w:pStyle w:val="Paragrafoelenco"/>
              <w:numPr>
                <w:ilvl w:val="0"/>
                <w:numId w:val="37"/>
              </w:numPr>
              <w:ind w:left="754" w:hanging="357"/>
              <w:jc w:val="both"/>
              <w:rPr>
                <w:rStyle w:val="Enfasidelicata"/>
                <w:i w:val="0"/>
                <w:iCs w:val="0"/>
                <w:sz w:val="28"/>
                <w:szCs w:val="28"/>
              </w:rPr>
            </w:pPr>
            <w:r w:rsidRPr="00EE2C0E">
              <w:rPr>
                <w:rStyle w:val="Enfasidelicata"/>
                <w:i w:val="0"/>
                <w:iCs w:val="0"/>
                <w:sz w:val="28"/>
                <w:szCs w:val="28"/>
              </w:rPr>
              <w:t xml:space="preserve">The </w:t>
            </w:r>
            <w:r w:rsidR="00EE2C0E" w:rsidRPr="00EE2C0E">
              <w:rPr>
                <w:rStyle w:val="Enfasidelicata"/>
                <w:i w:val="0"/>
                <w:iCs w:val="0"/>
                <w:sz w:val="28"/>
                <w:szCs w:val="28"/>
              </w:rPr>
              <w:t>p</w:t>
            </w:r>
            <w:r w:rsidR="00EE2C0E" w:rsidRPr="00A8618B">
              <w:rPr>
                <w:rStyle w:val="Enfasidelicata"/>
                <w:i w:val="0"/>
                <w:iCs w:val="0"/>
              </w:rPr>
              <w:t>rovided</w:t>
            </w:r>
            <w:r w:rsidRPr="00EE2C0E">
              <w:rPr>
                <w:rStyle w:val="Enfasidelicata"/>
                <w:i w:val="0"/>
                <w:iCs w:val="0"/>
                <w:sz w:val="28"/>
                <w:szCs w:val="28"/>
              </w:rPr>
              <w:t xml:space="preserve"> time</w:t>
            </w:r>
            <w:r>
              <w:rPr>
                <w:rStyle w:val="Enfasidelicata"/>
                <w:i w:val="0"/>
                <w:iCs w:val="0"/>
                <w:sz w:val="28"/>
                <w:szCs w:val="28"/>
              </w:rPr>
              <w:t xml:space="preserve"> slot.</w:t>
            </w:r>
          </w:p>
          <w:p w14:paraId="32605ACA" w14:textId="77777777" w:rsidR="00775C1D"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store’s name and address.</w:t>
            </w:r>
          </w:p>
          <w:p w14:paraId="3587B8DF" w14:textId="77777777" w:rsidR="00775C1D" w:rsidRPr="00701CE5"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QR code to enter (and exit) the store.</w:t>
            </w:r>
          </w:p>
        </w:tc>
      </w:tr>
      <w:tr w:rsidR="00775C1D" w14:paraId="2AD2A250" w14:textId="77777777" w:rsidTr="00775C1D">
        <w:trPr>
          <w:trHeight w:val="361"/>
        </w:trPr>
        <w:tc>
          <w:tcPr>
            <w:tcW w:w="1985" w:type="dxa"/>
          </w:tcPr>
          <w:p w14:paraId="5A11792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Exit condition</w:t>
            </w:r>
          </w:p>
        </w:tc>
        <w:tc>
          <w:tcPr>
            <w:tcW w:w="6815" w:type="dxa"/>
          </w:tcPr>
          <w:p w14:paraId="6B6207D0" w14:textId="77777777" w:rsidR="00775C1D" w:rsidRPr="002967F3"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virtual ticket. </w:t>
            </w:r>
          </w:p>
        </w:tc>
      </w:tr>
      <w:tr w:rsidR="00775C1D" w14:paraId="6D7D151F" w14:textId="77777777" w:rsidTr="00A8618B">
        <w:trPr>
          <w:trHeight w:val="1384"/>
        </w:trPr>
        <w:tc>
          <w:tcPr>
            <w:tcW w:w="1985" w:type="dxa"/>
          </w:tcPr>
          <w:p w14:paraId="6DA99254"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Exceptions</w:t>
            </w:r>
          </w:p>
        </w:tc>
        <w:tc>
          <w:tcPr>
            <w:tcW w:w="6815" w:type="dxa"/>
          </w:tcPr>
          <w:p w14:paraId="1D5F945B" w14:textId="77777777" w:rsidR="00775C1D" w:rsidRDefault="00775C1D" w:rsidP="00A8618B">
            <w:pPr>
              <w:pStyle w:val="Paragrafoelenco"/>
              <w:numPr>
                <w:ilvl w:val="0"/>
                <w:numId w:val="95"/>
              </w:numPr>
              <w:ind w:left="357" w:hanging="357"/>
              <w:jc w:val="both"/>
              <w:rPr>
                <w:rStyle w:val="Enfasidelicata"/>
                <w:i w:val="0"/>
                <w:iCs w:val="0"/>
                <w:sz w:val="28"/>
                <w:szCs w:val="28"/>
              </w:rPr>
            </w:pPr>
            <w:r>
              <w:rPr>
                <w:rStyle w:val="Enfasidelicata"/>
                <w:i w:val="0"/>
                <w:iCs w:val="0"/>
                <w:sz w:val="28"/>
                <w:szCs w:val="28"/>
              </w:rPr>
              <w:t xml:space="preserve">The user refuses the provided time slot clicking on the </w:t>
            </w:r>
            <w:r w:rsidRPr="00EA3631">
              <w:rPr>
                <w:rStyle w:val="Enfasidelicata"/>
                <w:sz w:val="28"/>
                <w:szCs w:val="28"/>
              </w:rPr>
              <w:t>“</w:t>
            </w:r>
            <w:r>
              <w:rPr>
                <w:rStyle w:val="Enfasidelicata"/>
                <w:sz w:val="28"/>
                <w:szCs w:val="28"/>
              </w:rPr>
              <w:t>Cancel</w:t>
            </w:r>
            <w:r w:rsidRPr="00EA3631">
              <w:rPr>
                <w:rStyle w:val="Enfasidelicata"/>
                <w:sz w:val="28"/>
                <w:szCs w:val="28"/>
              </w:rPr>
              <w:t>”</w:t>
            </w:r>
            <w:r>
              <w:rPr>
                <w:rStyle w:val="Enfasidelicata"/>
                <w:sz w:val="28"/>
                <w:szCs w:val="28"/>
              </w:rPr>
              <w:t xml:space="preserve"> </w:t>
            </w:r>
            <w:r>
              <w:rPr>
                <w:rStyle w:val="Enfasidelicata"/>
                <w:i w:val="0"/>
                <w:iCs w:val="0"/>
                <w:sz w:val="28"/>
                <w:szCs w:val="28"/>
              </w:rPr>
              <w:t>button.</w:t>
            </w:r>
          </w:p>
          <w:p w14:paraId="76CB3A00" w14:textId="77777777" w:rsidR="00775C1D" w:rsidRPr="001C2511" w:rsidRDefault="00775C1D" w:rsidP="00A8618B">
            <w:pPr>
              <w:pStyle w:val="Paragrafoelenco"/>
              <w:ind w:left="357"/>
              <w:jc w:val="both"/>
              <w:rPr>
                <w:rStyle w:val="Enfasidelicata"/>
                <w:i w:val="0"/>
                <w:iCs w:val="0"/>
                <w:sz w:val="28"/>
                <w:szCs w:val="28"/>
              </w:rPr>
            </w:pPr>
            <w:r>
              <w:rPr>
                <w:rStyle w:val="Enfasidelicata"/>
                <w:i w:val="0"/>
                <w:iCs w:val="0"/>
                <w:sz w:val="28"/>
                <w:szCs w:val="28"/>
              </w:rPr>
              <w:t>The system redirects the user to the homepage (</w:t>
            </w:r>
            <w:r w:rsidRPr="00EA3631">
              <w:rPr>
                <w:rStyle w:val="Enfasidelicata"/>
                <w:sz w:val="28"/>
                <w:szCs w:val="28"/>
              </w:rPr>
              <w:t>Events flow</w:t>
            </w:r>
            <w:r>
              <w:rPr>
                <w:rStyle w:val="Enfasidelicata"/>
                <w:i w:val="0"/>
                <w:iCs w:val="0"/>
                <w:sz w:val="28"/>
                <w:szCs w:val="28"/>
              </w:rPr>
              <w:t xml:space="preserve"> starts again from event 1).</w:t>
            </w:r>
          </w:p>
        </w:tc>
      </w:tr>
    </w:tbl>
    <w:p w14:paraId="3B7B9698" w14:textId="157AF792" w:rsidR="00B70FCF" w:rsidRDefault="00B70FCF" w:rsidP="00B70FCF">
      <w:pPr>
        <w:spacing w:line="240" w:lineRule="auto"/>
        <w:rPr>
          <w:rStyle w:val="Enfasidelicata"/>
          <w:sz w:val="28"/>
          <w:szCs w:val="28"/>
        </w:rPr>
      </w:pPr>
    </w:p>
    <w:p w14:paraId="29785E94" w14:textId="09D112A2" w:rsidR="00B70FCF" w:rsidRDefault="00B70FCF" w:rsidP="00B70FCF">
      <w:pPr>
        <w:spacing w:line="240" w:lineRule="auto"/>
        <w:rPr>
          <w:rStyle w:val="Enfasidelicata"/>
          <w:sz w:val="28"/>
          <w:szCs w:val="28"/>
        </w:rPr>
      </w:pPr>
    </w:p>
    <w:p w14:paraId="34C4938A" w14:textId="745CE1EE" w:rsidR="00B70FCF" w:rsidRDefault="00B70FCF" w:rsidP="00B70FCF">
      <w:pPr>
        <w:spacing w:line="240" w:lineRule="auto"/>
        <w:rPr>
          <w:rStyle w:val="Enfasidelicata"/>
          <w:sz w:val="28"/>
          <w:szCs w:val="28"/>
        </w:rPr>
      </w:pPr>
    </w:p>
    <w:p w14:paraId="2A546EA2" w14:textId="04250A68" w:rsidR="00B70FCF" w:rsidRDefault="00B70FCF" w:rsidP="00B70FCF">
      <w:pPr>
        <w:spacing w:line="240" w:lineRule="auto"/>
        <w:rPr>
          <w:rStyle w:val="Enfasidelicata"/>
          <w:sz w:val="28"/>
          <w:szCs w:val="28"/>
        </w:rPr>
      </w:pPr>
    </w:p>
    <w:p w14:paraId="1C0CEB2F" w14:textId="36A734C7" w:rsidR="00B70FCF" w:rsidRDefault="00B70FCF" w:rsidP="00B70FCF">
      <w:pPr>
        <w:spacing w:line="240" w:lineRule="auto"/>
        <w:rPr>
          <w:rStyle w:val="Enfasidelicata"/>
          <w:sz w:val="28"/>
          <w:szCs w:val="28"/>
        </w:rPr>
      </w:pPr>
    </w:p>
    <w:p w14:paraId="47A093CE" w14:textId="765313AF" w:rsidR="00B70FCF" w:rsidRDefault="00B70FCF" w:rsidP="00B70FCF">
      <w:pPr>
        <w:spacing w:line="240" w:lineRule="auto"/>
        <w:rPr>
          <w:rStyle w:val="Enfasidelicata"/>
          <w:sz w:val="28"/>
          <w:szCs w:val="28"/>
        </w:rPr>
      </w:pPr>
    </w:p>
    <w:p w14:paraId="6C271636" w14:textId="328BF65A" w:rsidR="00B70FCF" w:rsidRDefault="00B70FCF" w:rsidP="00B70FCF">
      <w:pPr>
        <w:spacing w:line="240" w:lineRule="auto"/>
        <w:rPr>
          <w:rStyle w:val="Enfasidelicata"/>
          <w:sz w:val="28"/>
          <w:szCs w:val="28"/>
        </w:rPr>
      </w:pPr>
    </w:p>
    <w:p w14:paraId="3E76A15A" w14:textId="6818DE8C" w:rsidR="00B70FCF" w:rsidRDefault="00B70FCF" w:rsidP="00B70FCF">
      <w:pPr>
        <w:spacing w:line="240" w:lineRule="auto"/>
        <w:rPr>
          <w:rStyle w:val="Enfasidelicata"/>
          <w:sz w:val="28"/>
          <w:szCs w:val="28"/>
        </w:rPr>
      </w:pPr>
    </w:p>
    <w:p w14:paraId="1D1E8D6F" w14:textId="3824965E" w:rsidR="00B70FCF" w:rsidRDefault="00B70FCF" w:rsidP="00B70FCF">
      <w:pPr>
        <w:spacing w:line="240" w:lineRule="auto"/>
        <w:rPr>
          <w:rStyle w:val="Enfasidelicata"/>
          <w:sz w:val="28"/>
          <w:szCs w:val="28"/>
        </w:rPr>
      </w:pPr>
    </w:p>
    <w:p w14:paraId="6EA97314" w14:textId="75B0CBC9" w:rsidR="00B70FCF" w:rsidRDefault="00B70FCF" w:rsidP="00B70FCF">
      <w:pPr>
        <w:spacing w:line="240" w:lineRule="auto"/>
        <w:rPr>
          <w:rStyle w:val="Enfasidelicata"/>
          <w:sz w:val="28"/>
          <w:szCs w:val="28"/>
        </w:rPr>
      </w:pPr>
    </w:p>
    <w:p w14:paraId="1A86D23C" w14:textId="413C1725" w:rsidR="00B70FCF" w:rsidRDefault="00B70FCF" w:rsidP="00B70FCF">
      <w:pPr>
        <w:spacing w:line="240" w:lineRule="auto"/>
        <w:rPr>
          <w:rStyle w:val="Enfasidelicata"/>
          <w:sz w:val="28"/>
          <w:szCs w:val="28"/>
        </w:rPr>
      </w:pPr>
    </w:p>
    <w:p w14:paraId="3950CDFE" w14:textId="6BFB6429" w:rsidR="00B70FCF" w:rsidRDefault="00B70FCF" w:rsidP="00B70FCF">
      <w:pPr>
        <w:spacing w:line="240" w:lineRule="auto"/>
        <w:rPr>
          <w:rStyle w:val="Enfasidelicata"/>
          <w:sz w:val="28"/>
          <w:szCs w:val="28"/>
        </w:rPr>
      </w:pPr>
    </w:p>
    <w:p w14:paraId="263E5F66" w14:textId="41DE921D" w:rsidR="00B70FCF" w:rsidRDefault="00B70FCF" w:rsidP="00B70FCF">
      <w:pPr>
        <w:spacing w:line="240" w:lineRule="auto"/>
        <w:rPr>
          <w:rStyle w:val="Enfasidelicata"/>
          <w:sz w:val="28"/>
          <w:szCs w:val="28"/>
        </w:rPr>
      </w:pPr>
    </w:p>
    <w:p w14:paraId="12983602" w14:textId="745CAB89" w:rsidR="00B70FCF" w:rsidRDefault="00B70FCF" w:rsidP="00B70FCF">
      <w:pPr>
        <w:spacing w:line="240" w:lineRule="auto"/>
        <w:rPr>
          <w:rStyle w:val="Enfasidelicata"/>
          <w:sz w:val="28"/>
          <w:szCs w:val="28"/>
        </w:rPr>
      </w:pPr>
    </w:p>
    <w:p w14:paraId="222DAB8B" w14:textId="4D1AC83D" w:rsidR="00B70FCF" w:rsidRDefault="00B70FCF" w:rsidP="00B70FCF">
      <w:pPr>
        <w:spacing w:line="240" w:lineRule="auto"/>
        <w:rPr>
          <w:rStyle w:val="Enfasidelicata"/>
          <w:sz w:val="28"/>
          <w:szCs w:val="28"/>
        </w:rPr>
      </w:pPr>
    </w:p>
    <w:p w14:paraId="1780B6B6" w14:textId="3FEE22D5" w:rsidR="00B70FCF" w:rsidRDefault="00B70FCF" w:rsidP="00B70FCF">
      <w:pPr>
        <w:spacing w:line="240" w:lineRule="auto"/>
        <w:rPr>
          <w:rStyle w:val="Enfasidelicata"/>
          <w:sz w:val="28"/>
          <w:szCs w:val="28"/>
        </w:rPr>
      </w:pPr>
    </w:p>
    <w:p w14:paraId="2DBB207E" w14:textId="7EDA56D0" w:rsidR="00B70FCF" w:rsidRDefault="00B70FCF" w:rsidP="00B70FCF">
      <w:pPr>
        <w:spacing w:line="240" w:lineRule="auto"/>
        <w:rPr>
          <w:rStyle w:val="Enfasidelicata"/>
          <w:sz w:val="28"/>
          <w:szCs w:val="28"/>
        </w:rPr>
      </w:pPr>
    </w:p>
    <w:p w14:paraId="19416FFD" w14:textId="7E71EB4A" w:rsidR="00B70FCF" w:rsidRDefault="00B70FCF" w:rsidP="00B70FCF">
      <w:pPr>
        <w:spacing w:line="240" w:lineRule="auto"/>
        <w:rPr>
          <w:rStyle w:val="Enfasidelicata"/>
          <w:sz w:val="28"/>
          <w:szCs w:val="28"/>
        </w:rPr>
      </w:pPr>
    </w:p>
    <w:p w14:paraId="735C606E" w14:textId="39EC4131" w:rsidR="00B70FCF" w:rsidRDefault="00B70FCF" w:rsidP="00B70FCF">
      <w:pPr>
        <w:spacing w:line="240" w:lineRule="auto"/>
        <w:rPr>
          <w:rStyle w:val="Enfasidelicata"/>
          <w:sz w:val="28"/>
          <w:szCs w:val="28"/>
        </w:rPr>
      </w:pPr>
    </w:p>
    <w:p w14:paraId="378DB790" w14:textId="52C7E315" w:rsidR="00B70FCF" w:rsidRDefault="00B70FCF" w:rsidP="00B70FCF">
      <w:pPr>
        <w:spacing w:line="240" w:lineRule="auto"/>
        <w:rPr>
          <w:rStyle w:val="Enfasidelicata"/>
          <w:sz w:val="28"/>
          <w:szCs w:val="28"/>
        </w:rPr>
      </w:pPr>
    </w:p>
    <w:p w14:paraId="595F7950" w14:textId="3EBDE65A" w:rsidR="00B70FCF" w:rsidRDefault="00B70FCF" w:rsidP="00B70FCF">
      <w:pPr>
        <w:spacing w:line="240" w:lineRule="auto"/>
        <w:rPr>
          <w:rStyle w:val="Enfasidelicata"/>
          <w:sz w:val="28"/>
          <w:szCs w:val="28"/>
        </w:rPr>
      </w:pPr>
    </w:p>
    <w:p w14:paraId="163AE0F1" w14:textId="6BD433A6" w:rsidR="00B70FCF" w:rsidRDefault="00B70FCF" w:rsidP="00B70FCF">
      <w:pPr>
        <w:spacing w:line="240" w:lineRule="auto"/>
        <w:rPr>
          <w:rStyle w:val="Enfasidelicata"/>
          <w:sz w:val="28"/>
          <w:szCs w:val="28"/>
        </w:rPr>
      </w:pPr>
    </w:p>
    <w:p w14:paraId="46CE46B0" w14:textId="57893A15" w:rsidR="00B70FCF" w:rsidRDefault="00B70FCF" w:rsidP="00B70FCF">
      <w:pPr>
        <w:spacing w:line="240" w:lineRule="auto"/>
        <w:rPr>
          <w:rStyle w:val="Enfasidelicata"/>
          <w:sz w:val="28"/>
          <w:szCs w:val="28"/>
        </w:rPr>
      </w:pPr>
    </w:p>
    <w:p w14:paraId="468621CD" w14:textId="77777777" w:rsidR="001C30C0" w:rsidRDefault="001C30C0" w:rsidP="00B70FCF">
      <w:pPr>
        <w:spacing w:line="240" w:lineRule="auto"/>
        <w:rPr>
          <w:rStyle w:val="Enfasidelicata"/>
          <w:sz w:val="28"/>
          <w:szCs w:val="28"/>
        </w:rPr>
      </w:pPr>
    </w:p>
    <w:p w14:paraId="67D67FB4" w14:textId="2AEE0238" w:rsidR="00B70FCF" w:rsidRDefault="00B70FCF" w:rsidP="00B70FCF">
      <w:pPr>
        <w:spacing w:line="240" w:lineRule="auto"/>
        <w:rPr>
          <w:rStyle w:val="Enfasidelicata"/>
          <w:sz w:val="28"/>
          <w:szCs w:val="28"/>
        </w:rPr>
      </w:pPr>
    </w:p>
    <w:p w14:paraId="7D9ADD9D" w14:textId="44446BF4" w:rsidR="00B70FCF" w:rsidRDefault="00B70FCF" w:rsidP="00290739">
      <w:pPr>
        <w:pStyle w:val="Paragrafoelenco"/>
        <w:numPr>
          <w:ilvl w:val="0"/>
          <w:numId w:val="42"/>
        </w:numPr>
        <w:spacing w:line="240" w:lineRule="auto"/>
        <w:rPr>
          <w:rStyle w:val="Enfasidelicata"/>
          <w:sz w:val="28"/>
          <w:szCs w:val="28"/>
        </w:rPr>
      </w:pPr>
      <w:r w:rsidRPr="699595DC">
        <w:rPr>
          <w:rStyle w:val="Enfasidelicata"/>
          <w:sz w:val="28"/>
          <w:szCs w:val="28"/>
        </w:rPr>
        <w:lastRenderedPageBreak/>
        <w:t>Suggestion Alternative Stores (Get Virtual Ticket)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Change w:id="1780">
          <w:tblGrid>
            <w:gridCol w:w="1985"/>
            <w:gridCol w:w="6849"/>
          </w:tblGrid>
        </w:tblGridChange>
      </w:tblGrid>
      <w:tr w:rsidR="00775C1D" w14:paraId="7C34E09C" w14:textId="77777777" w:rsidTr="00D01022">
        <w:trPr>
          <w:trHeight w:val="215"/>
        </w:trPr>
        <w:tc>
          <w:tcPr>
            <w:tcW w:w="1985" w:type="dxa"/>
          </w:tcPr>
          <w:p w14:paraId="5E160B39"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EB977C8"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11E1ED7F" w14:textId="77777777" w:rsidTr="00D01022">
        <w:trPr>
          <w:trHeight w:val="361"/>
        </w:trPr>
        <w:tc>
          <w:tcPr>
            <w:tcW w:w="1985" w:type="dxa"/>
          </w:tcPr>
          <w:p w14:paraId="1399C04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0C722429"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55D5040B" w14:textId="77777777" w:rsidTr="00A8618B">
        <w:trPr>
          <w:trHeight w:val="2874"/>
        </w:trPr>
        <w:tc>
          <w:tcPr>
            <w:tcW w:w="1985" w:type="dxa"/>
          </w:tcPr>
          <w:p w14:paraId="2360E8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57BA7AD3"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first four events are the same of the </w:t>
            </w:r>
            <w:r w:rsidRPr="00B920D4">
              <w:rPr>
                <w:rStyle w:val="Enfasidelicata"/>
                <w:sz w:val="28"/>
                <w:szCs w:val="28"/>
              </w:rPr>
              <w:t>“</w:t>
            </w:r>
            <w:r>
              <w:rPr>
                <w:rStyle w:val="Enfasidelicata"/>
                <w:sz w:val="28"/>
                <w:szCs w:val="28"/>
              </w:rPr>
              <w:t>Get Virtual Ticket</w:t>
            </w:r>
            <w:r w:rsidRPr="00B920D4">
              <w:rPr>
                <w:rStyle w:val="Enfasidelicata"/>
                <w:sz w:val="28"/>
                <w:szCs w:val="28"/>
              </w:rPr>
              <w:t>”</w:t>
            </w:r>
            <w:r>
              <w:rPr>
                <w:rStyle w:val="Enfasidelicata"/>
                <w:i w:val="0"/>
                <w:iCs w:val="0"/>
                <w:sz w:val="28"/>
                <w:szCs w:val="28"/>
              </w:rPr>
              <w:t xml:space="preserve"> use case.</w:t>
            </w:r>
          </w:p>
          <w:p w14:paraId="2806C480" w14:textId="1D4E9D96" w:rsidR="00775C1D" w:rsidRPr="00664977"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w:t>
            </w:r>
            <w:del w:id="1781" w:author="Cristian Sbrolli" w:date="2020-12-23T11:57:00Z">
              <w:r w:rsidDel="00525390">
                <w:rPr>
                  <w:rStyle w:val="Enfasidelicata"/>
                  <w:i w:val="0"/>
                  <w:iCs w:val="0"/>
                  <w:sz w:val="28"/>
                  <w:szCs w:val="28"/>
                </w:rPr>
                <w:delText>user remains inactive for 30 seconds.</w:delText>
              </w:r>
            </w:del>
            <w:ins w:id="1782" w:author="Cristian Sbrolli" w:date="2020-12-23T11:58:00Z">
              <w:r w:rsidR="00525390">
                <w:rPr>
                  <w:rStyle w:val="Enfasidelicata"/>
                  <w:i w:val="0"/>
                  <w:iCs w:val="0"/>
                  <w:sz w:val="28"/>
                  <w:szCs w:val="28"/>
                </w:rPr>
                <w:t>user becomes inactive</w:t>
              </w:r>
            </w:ins>
          </w:p>
          <w:p w14:paraId="26AD1FCB"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system notifies to the user the possibility to check among a list of further suggested stores. </w:t>
            </w:r>
          </w:p>
          <w:p w14:paraId="5AA9788D"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user clicks on the received notification.</w:t>
            </w:r>
          </w:p>
          <w:p w14:paraId="32828FD7" w14:textId="77777777" w:rsidR="00775C1D" w:rsidRPr="005C2BF6"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system provides to the user a list with further available stores with an available time slot preceding the already provided one.</w:t>
            </w:r>
          </w:p>
        </w:tc>
      </w:tr>
      <w:tr w:rsidR="00775C1D" w14:paraId="3315A1E5" w14:textId="77777777" w:rsidTr="00D01022">
        <w:trPr>
          <w:trHeight w:val="361"/>
        </w:trPr>
        <w:tc>
          <w:tcPr>
            <w:tcW w:w="1985" w:type="dxa"/>
          </w:tcPr>
          <w:p w14:paraId="68090B23"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DFD223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suggested stores.</w:t>
            </w:r>
          </w:p>
        </w:tc>
      </w:tr>
      <w:tr w:rsidR="00775C1D" w14:paraId="5BFBDC05" w14:textId="77777777" w:rsidTr="00127DBB">
        <w:tblPrEx>
          <w:tblW w:w="0" w:type="auto"/>
          <w:tblPrExChange w:id="1783" w:author="Giorgio Romeo" w:date="2020-12-27T22:26:00Z">
            <w:tblPrEx>
              <w:tblW w:w="0" w:type="auto"/>
            </w:tblPrEx>
          </w:tblPrExChange>
        </w:tblPrEx>
        <w:trPr>
          <w:trHeight w:val="74"/>
          <w:trPrChange w:id="1784" w:author="Giorgio Romeo" w:date="2020-12-27T22:26:00Z">
            <w:trPr>
              <w:trHeight w:val="361"/>
            </w:trPr>
          </w:trPrChange>
        </w:trPr>
        <w:tc>
          <w:tcPr>
            <w:tcW w:w="1985" w:type="dxa"/>
            <w:tcPrChange w:id="1785" w:author="Giorgio Romeo" w:date="2020-12-27T22:26:00Z">
              <w:tcPr>
                <w:tcW w:w="1985" w:type="dxa"/>
              </w:tcPr>
            </w:tcPrChange>
          </w:tcPr>
          <w:p w14:paraId="5FF09DD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Change w:id="1786" w:author="Giorgio Romeo" w:date="2020-12-27T22:26:00Z">
              <w:tcPr>
                <w:tcW w:w="6849" w:type="dxa"/>
              </w:tcPr>
            </w:tcPrChange>
          </w:tcPr>
          <w:p w14:paraId="2CE41E2B" w14:textId="19C96673"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 xml:space="preserve">The user clicks on the </w:t>
            </w:r>
            <w:r w:rsidRPr="00A6731E">
              <w:rPr>
                <w:rStyle w:val="Enfasidelicata"/>
                <w:sz w:val="28"/>
                <w:szCs w:val="28"/>
              </w:rPr>
              <w:t>“Confirm”</w:t>
            </w:r>
            <w:r>
              <w:rPr>
                <w:rStyle w:val="Enfasidelicata"/>
                <w:sz w:val="28"/>
                <w:szCs w:val="28"/>
              </w:rPr>
              <w:t xml:space="preserve"> </w:t>
            </w:r>
            <w:r>
              <w:rPr>
                <w:rStyle w:val="Enfasidelicata"/>
                <w:i w:val="0"/>
                <w:iCs w:val="0"/>
                <w:sz w:val="28"/>
                <w:szCs w:val="28"/>
              </w:rPr>
              <w:t>button</w:t>
            </w:r>
            <w:ins w:id="1787" w:author="Cristian Sbrolli" w:date="2020-12-23T11:59:00Z">
              <w:r w:rsidR="00525390">
                <w:rPr>
                  <w:rStyle w:val="Enfasidelicata"/>
                  <w:i w:val="0"/>
                  <w:iCs w:val="0"/>
                  <w:sz w:val="28"/>
                  <w:szCs w:val="28"/>
                </w:rPr>
                <w:t xml:space="preserve"> </w:t>
              </w:r>
            </w:ins>
            <w:del w:id="1788" w:author="Cristian Sbrolli" w:date="2020-12-23T11:59:00Z">
              <w:r w:rsidDel="00525390">
                <w:rPr>
                  <w:rStyle w:val="Enfasidelicata"/>
                  <w:i w:val="0"/>
                  <w:iCs w:val="0"/>
                  <w:sz w:val="28"/>
                  <w:szCs w:val="28"/>
                </w:rPr>
                <w:delText xml:space="preserve"> without </w:delText>
              </w:r>
            </w:del>
            <w:ins w:id="1789" w:author="Cristian Sbrolli" w:date="2020-12-23T11:59:00Z">
              <w:r w:rsidR="00525390">
                <w:rPr>
                  <w:rStyle w:val="Enfasidelicata"/>
                  <w:i w:val="0"/>
                  <w:iCs w:val="0"/>
                  <w:sz w:val="28"/>
                  <w:szCs w:val="28"/>
                </w:rPr>
                <w:t>without becoming</w:t>
              </w:r>
            </w:ins>
            <w:ins w:id="1790" w:author="Cristian Sbrolli" w:date="2020-12-23T11:58:00Z">
              <w:r w:rsidR="00525390">
                <w:rPr>
                  <w:rStyle w:val="Enfasidelicata"/>
                  <w:i w:val="0"/>
                  <w:iCs w:val="0"/>
                  <w:sz w:val="28"/>
                  <w:szCs w:val="28"/>
                </w:rPr>
                <w:t xml:space="preserve"> inactive</w:t>
              </w:r>
            </w:ins>
            <w:del w:id="1791" w:author="Cristian Sbrolli" w:date="2020-12-23T11:58:00Z">
              <w:r w:rsidDel="00525390">
                <w:rPr>
                  <w:rStyle w:val="Enfasidelicata"/>
                  <w:i w:val="0"/>
                  <w:iCs w:val="0"/>
                  <w:sz w:val="28"/>
                  <w:szCs w:val="28"/>
                </w:rPr>
                <w:delText>being inactive 30 seconds.</w:delText>
              </w:r>
            </w:del>
          </w:p>
          <w:p w14:paraId="46662206"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6 of </w:t>
            </w:r>
            <w:r w:rsidRPr="009E38BF">
              <w:rPr>
                <w:rStyle w:val="Enfasidelicata"/>
                <w:sz w:val="28"/>
                <w:szCs w:val="28"/>
              </w:rPr>
              <w:t>“</w:t>
            </w:r>
            <w:r>
              <w:rPr>
                <w:rStyle w:val="Enfasidelicata"/>
                <w:sz w:val="28"/>
                <w:szCs w:val="28"/>
              </w:rPr>
              <w:t>Get Virtual Ticke</w:t>
            </w:r>
            <w:r w:rsidRPr="009E38BF">
              <w:rPr>
                <w:rStyle w:val="Enfasidelicata"/>
                <w:sz w:val="28"/>
                <w:szCs w:val="28"/>
              </w:rPr>
              <w:t>t”</w:t>
            </w:r>
            <w:r>
              <w:rPr>
                <w:rStyle w:val="Enfasidelicata"/>
                <w:i w:val="0"/>
                <w:iCs w:val="0"/>
                <w:sz w:val="28"/>
                <w:szCs w:val="28"/>
              </w:rPr>
              <w:t xml:space="preserve"> use case.</w:t>
            </w:r>
          </w:p>
          <w:p w14:paraId="5734282E" w14:textId="77777777"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06F64B0D"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user can only confirm or reject the provided time slot for the selected store (the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w:t>
            </w:r>
            <w:r>
              <w:rPr>
                <w:rStyle w:val="Enfasidelicata"/>
                <w:sz w:val="28"/>
                <w:szCs w:val="28"/>
              </w:rPr>
              <w:t>Get Virtual Ticket</w:t>
            </w:r>
            <w:r w:rsidRPr="009E38BF">
              <w:rPr>
                <w:rStyle w:val="Enfasidelicata"/>
                <w:sz w:val="28"/>
                <w:szCs w:val="28"/>
              </w:rPr>
              <w:t>”</w:t>
            </w:r>
            <w:r>
              <w:rPr>
                <w:rStyle w:val="Enfasidelicata"/>
                <w:i w:val="0"/>
                <w:iCs w:val="0"/>
                <w:sz w:val="28"/>
                <w:szCs w:val="28"/>
              </w:rPr>
              <w:t xml:space="preserve"> use case).</w:t>
            </w:r>
          </w:p>
          <w:p w14:paraId="31A9D923" w14:textId="77777777" w:rsidR="00775C1D" w:rsidRPr="006C6F3F" w:rsidRDefault="00775C1D" w:rsidP="00A8618B">
            <w:pPr>
              <w:jc w:val="both"/>
              <w:rPr>
                <w:rStyle w:val="Enfasidelicata"/>
                <w:i w:val="0"/>
                <w:iCs w:val="0"/>
                <w:sz w:val="28"/>
                <w:szCs w:val="28"/>
              </w:rPr>
            </w:pPr>
          </w:p>
        </w:tc>
      </w:tr>
    </w:tbl>
    <w:p w14:paraId="6FE281D2" w14:textId="2FD902DC" w:rsidR="00B25FA1" w:rsidRDefault="00B25FA1" w:rsidP="00B25FA1">
      <w:pPr>
        <w:spacing w:line="240" w:lineRule="auto"/>
        <w:rPr>
          <w:rStyle w:val="Enfasidelicata"/>
          <w:sz w:val="28"/>
          <w:szCs w:val="28"/>
        </w:rPr>
      </w:pPr>
    </w:p>
    <w:p w14:paraId="334F8698" w14:textId="0CEB3270" w:rsidR="00B25FA1" w:rsidRDefault="00B25FA1" w:rsidP="00B25FA1">
      <w:pPr>
        <w:spacing w:line="240" w:lineRule="auto"/>
        <w:rPr>
          <w:rStyle w:val="Enfasidelicata"/>
          <w:sz w:val="28"/>
          <w:szCs w:val="28"/>
        </w:rPr>
      </w:pPr>
    </w:p>
    <w:p w14:paraId="35FAB586" w14:textId="6E12B06A" w:rsidR="00B25FA1" w:rsidRDefault="00B25FA1" w:rsidP="00B25FA1">
      <w:pPr>
        <w:spacing w:line="240" w:lineRule="auto"/>
        <w:rPr>
          <w:rStyle w:val="Enfasidelicata"/>
          <w:sz w:val="28"/>
          <w:szCs w:val="28"/>
        </w:rPr>
      </w:pPr>
    </w:p>
    <w:p w14:paraId="5E06D16F" w14:textId="469D8423" w:rsidR="00B25FA1" w:rsidRDefault="00B25FA1" w:rsidP="00B25FA1">
      <w:pPr>
        <w:spacing w:line="240" w:lineRule="auto"/>
        <w:rPr>
          <w:rStyle w:val="Enfasidelicata"/>
          <w:sz w:val="28"/>
          <w:szCs w:val="28"/>
        </w:rPr>
      </w:pPr>
    </w:p>
    <w:p w14:paraId="23E31360" w14:textId="596B097D" w:rsidR="00B25FA1" w:rsidRDefault="00B25FA1" w:rsidP="00B25FA1">
      <w:pPr>
        <w:spacing w:line="240" w:lineRule="auto"/>
        <w:rPr>
          <w:rStyle w:val="Enfasidelicata"/>
          <w:sz w:val="28"/>
          <w:szCs w:val="28"/>
        </w:rPr>
      </w:pPr>
    </w:p>
    <w:p w14:paraId="7A57E26A" w14:textId="1895ECD4" w:rsidR="00B25FA1" w:rsidRDefault="00B25FA1" w:rsidP="00B25FA1">
      <w:pPr>
        <w:spacing w:line="240" w:lineRule="auto"/>
        <w:rPr>
          <w:rStyle w:val="Enfasidelicata"/>
          <w:sz w:val="28"/>
          <w:szCs w:val="28"/>
        </w:rPr>
      </w:pPr>
    </w:p>
    <w:p w14:paraId="4AAB3F48" w14:textId="26A784D3" w:rsidR="00B25FA1" w:rsidRDefault="00B25FA1" w:rsidP="00B25FA1">
      <w:pPr>
        <w:spacing w:line="240" w:lineRule="auto"/>
        <w:rPr>
          <w:rStyle w:val="Enfasidelicata"/>
          <w:sz w:val="28"/>
          <w:szCs w:val="28"/>
        </w:rPr>
      </w:pPr>
    </w:p>
    <w:p w14:paraId="039F5A10" w14:textId="134ECF43" w:rsidR="00B25FA1" w:rsidRDefault="00B25FA1" w:rsidP="00B25FA1">
      <w:pPr>
        <w:spacing w:line="240" w:lineRule="auto"/>
        <w:rPr>
          <w:rStyle w:val="Enfasidelicata"/>
          <w:sz w:val="28"/>
          <w:szCs w:val="28"/>
        </w:rPr>
      </w:pPr>
    </w:p>
    <w:p w14:paraId="517200B3" w14:textId="1D91B82F" w:rsidR="00B25FA1" w:rsidRDefault="00B25FA1" w:rsidP="00B25FA1">
      <w:pPr>
        <w:spacing w:line="240" w:lineRule="auto"/>
        <w:rPr>
          <w:rStyle w:val="Enfasidelicata"/>
          <w:sz w:val="28"/>
          <w:szCs w:val="28"/>
        </w:rPr>
      </w:pPr>
    </w:p>
    <w:p w14:paraId="7A539ECA" w14:textId="74FFA2AA" w:rsidR="00B25FA1" w:rsidRDefault="00B25FA1" w:rsidP="00B25FA1">
      <w:pPr>
        <w:spacing w:line="240" w:lineRule="auto"/>
        <w:rPr>
          <w:rStyle w:val="Enfasidelicata"/>
          <w:sz w:val="28"/>
          <w:szCs w:val="28"/>
        </w:rPr>
      </w:pPr>
    </w:p>
    <w:p w14:paraId="0E105A8F" w14:textId="246ECABC" w:rsidR="00B25FA1" w:rsidRDefault="00B25FA1" w:rsidP="00B25FA1">
      <w:pPr>
        <w:spacing w:line="240" w:lineRule="auto"/>
        <w:rPr>
          <w:rStyle w:val="Enfasidelicata"/>
          <w:sz w:val="28"/>
          <w:szCs w:val="28"/>
        </w:rPr>
      </w:pPr>
    </w:p>
    <w:p w14:paraId="49645D45" w14:textId="2A5B0B24" w:rsidR="00B25FA1" w:rsidRDefault="00B25FA1" w:rsidP="00B25FA1">
      <w:pPr>
        <w:spacing w:line="240" w:lineRule="auto"/>
        <w:rPr>
          <w:rStyle w:val="Enfasidelicata"/>
          <w:sz w:val="28"/>
          <w:szCs w:val="28"/>
        </w:rPr>
      </w:pPr>
    </w:p>
    <w:p w14:paraId="01C72D36" w14:textId="511E2EE2" w:rsidR="00B25FA1" w:rsidRDefault="00B25FA1" w:rsidP="00B25FA1">
      <w:pPr>
        <w:spacing w:line="240" w:lineRule="auto"/>
        <w:rPr>
          <w:rStyle w:val="Enfasidelicata"/>
          <w:sz w:val="28"/>
          <w:szCs w:val="28"/>
        </w:rPr>
      </w:pPr>
    </w:p>
    <w:p w14:paraId="0DF96BC6" w14:textId="34A842FA" w:rsidR="00B25FA1" w:rsidRDefault="00B25FA1" w:rsidP="00B25FA1">
      <w:pPr>
        <w:spacing w:line="240" w:lineRule="auto"/>
        <w:rPr>
          <w:rStyle w:val="Enfasidelicata"/>
          <w:sz w:val="28"/>
          <w:szCs w:val="28"/>
        </w:rPr>
      </w:pPr>
    </w:p>
    <w:p w14:paraId="361E4591" w14:textId="425F8FDC" w:rsidR="00B25FA1" w:rsidRDefault="00B25FA1" w:rsidP="00B25FA1">
      <w:pPr>
        <w:spacing w:line="240" w:lineRule="auto"/>
        <w:rPr>
          <w:rStyle w:val="Enfasidelicata"/>
          <w:sz w:val="28"/>
          <w:szCs w:val="28"/>
        </w:rPr>
      </w:pPr>
    </w:p>
    <w:p w14:paraId="671ED000" w14:textId="241E6B1D" w:rsidR="00B25FA1" w:rsidRDefault="00B25FA1" w:rsidP="00B25FA1">
      <w:pPr>
        <w:spacing w:line="240" w:lineRule="auto"/>
        <w:rPr>
          <w:rStyle w:val="Enfasidelicata"/>
          <w:sz w:val="28"/>
          <w:szCs w:val="28"/>
        </w:rPr>
      </w:pPr>
    </w:p>
    <w:p w14:paraId="3E000C94" w14:textId="22EF69D3" w:rsidR="00B25FA1" w:rsidRDefault="00B25FA1" w:rsidP="00B25FA1">
      <w:pPr>
        <w:spacing w:line="240" w:lineRule="auto"/>
        <w:rPr>
          <w:rStyle w:val="Enfasidelicata"/>
          <w:sz w:val="28"/>
          <w:szCs w:val="28"/>
        </w:rPr>
      </w:pPr>
    </w:p>
    <w:p w14:paraId="55BB983F" w14:textId="18CC8580" w:rsidR="00B25FA1" w:rsidRDefault="00B25FA1" w:rsidP="00B25FA1">
      <w:pPr>
        <w:spacing w:line="240" w:lineRule="auto"/>
        <w:rPr>
          <w:rStyle w:val="Enfasidelicata"/>
          <w:sz w:val="28"/>
          <w:szCs w:val="28"/>
        </w:rPr>
      </w:pPr>
    </w:p>
    <w:p w14:paraId="792A4674" w14:textId="65DDD0DE" w:rsidR="00B25FA1" w:rsidRDefault="00B25FA1" w:rsidP="00B25FA1">
      <w:pPr>
        <w:spacing w:line="240" w:lineRule="auto"/>
        <w:rPr>
          <w:rStyle w:val="Enfasidelicata"/>
          <w:sz w:val="28"/>
          <w:szCs w:val="28"/>
        </w:rPr>
      </w:pPr>
    </w:p>
    <w:p w14:paraId="09A2B0E4" w14:textId="4168BEF2" w:rsidR="00B25FA1" w:rsidRDefault="00B25FA1" w:rsidP="00B25FA1">
      <w:pPr>
        <w:spacing w:line="240" w:lineRule="auto"/>
        <w:rPr>
          <w:rStyle w:val="Enfasidelicata"/>
          <w:sz w:val="28"/>
          <w:szCs w:val="28"/>
        </w:rPr>
      </w:pPr>
    </w:p>
    <w:p w14:paraId="6A721284" w14:textId="353D5288" w:rsidR="00B25FA1" w:rsidRDefault="00B25FA1" w:rsidP="00B25FA1">
      <w:pPr>
        <w:spacing w:line="240" w:lineRule="auto"/>
        <w:rPr>
          <w:rStyle w:val="Enfasidelicata"/>
          <w:sz w:val="28"/>
          <w:szCs w:val="28"/>
        </w:rPr>
      </w:pPr>
    </w:p>
    <w:p w14:paraId="0C93F98F" w14:textId="22440EE9" w:rsidR="00B25FA1" w:rsidRDefault="00B25FA1" w:rsidP="00B25FA1">
      <w:pPr>
        <w:spacing w:line="240" w:lineRule="auto"/>
        <w:rPr>
          <w:rStyle w:val="Enfasidelicata"/>
          <w:sz w:val="28"/>
          <w:szCs w:val="28"/>
        </w:rPr>
      </w:pPr>
    </w:p>
    <w:p w14:paraId="27FCC954" w14:textId="77777777" w:rsidR="00B70FCF" w:rsidRDefault="00B70FCF" w:rsidP="00B25FA1">
      <w:pPr>
        <w:spacing w:line="240" w:lineRule="auto"/>
        <w:rPr>
          <w:rStyle w:val="Enfasidelicata"/>
          <w:sz w:val="28"/>
          <w:szCs w:val="28"/>
        </w:rPr>
      </w:pPr>
    </w:p>
    <w:p w14:paraId="7004A765" w14:textId="7D96AE32" w:rsidR="00B25FA1" w:rsidRDefault="00B25FA1" w:rsidP="00B25FA1">
      <w:pPr>
        <w:spacing w:line="240" w:lineRule="auto"/>
        <w:rPr>
          <w:rStyle w:val="Enfasidelicata"/>
          <w:sz w:val="28"/>
          <w:szCs w:val="28"/>
        </w:rPr>
      </w:pPr>
    </w:p>
    <w:p w14:paraId="17A3832D" w14:textId="57467C14" w:rsidR="00B25FA1" w:rsidRDefault="00B25FA1" w:rsidP="007C71D7">
      <w:pPr>
        <w:spacing w:line="240" w:lineRule="auto"/>
        <w:rPr>
          <w:rStyle w:val="Enfasidelicata"/>
          <w:sz w:val="28"/>
          <w:szCs w:val="28"/>
        </w:rPr>
      </w:pPr>
    </w:p>
    <w:p w14:paraId="5F170107" w14:textId="77777777" w:rsidR="00FD69AF" w:rsidRDefault="00FD69AF" w:rsidP="00D01022">
      <w:pPr>
        <w:pStyle w:val="Paragrafoelenco"/>
        <w:numPr>
          <w:ilvl w:val="0"/>
          <w:numId w:val="42"/>
        </w:numPr>
        <w:spacing w:after="240" w:line="240" w:lineRule="auto"/>
        <w:rPr>
          <w:rStyle w:val="Enfasidelicata"/>
          <w:sz w:val="28"/>
          <w:szCs w:val="28"/>
        </w:rPr>
      </w:pPr>
      <w:r>
        <w:rPr>
          <w:rStyle w:val="Enfasidelicata"/>
          <w:sz w:val="28"/>
          <w:szCs w:val="28"/>
        </w:rPr>
        <w:lastRenderedPageBreak/>
        <w:t>Book Visit</w:t>
      </w:r>
    </w:p>
    <w:tbl>
      <w:tblPr>
        <w:tblStyle w:val="Grigliatabella"/>
        <w:tblpPr w:leftFromText="141" w:rightFromText="141" w:vertAnchor="text" w:horzAnchor="margin" w:tblpXSpec="right" w:tblpY="352"/>
        <w:tblW w:w="0" w:type="auto"/>
        <w:tblLook w:val="04A0" w:firstRow="1" w:lastRow="0" w:firstColumn="1" w:lastColumn="0" w:noHBand="0" w:noVBand="1"/>
      </w:tblPr>
      <w:tblGrid>
        <w:gridCol w:w="1985"/>
        <w:gridCol w:w="6849"/>
      </w:tblGrid>
      <w:tr w:rsidR="00775C1D" w14:paraId="21766FFF" w14:textId="77777777" w:rsidTr="00775C1D">
        <w:trPr>
          <w:trHeight w:val="215"/>
        </w:trPr>
        <w:tc>
          <w:tcPr>
            <w:tcW w:w="1985" w:type="dxa"/>
          </w:tcPr>
          <w:p w14:paraId="79EF9EBD"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78A9B44A"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Virtual User</w:t>
            </w:r>
          </w:p>
        </w:tc>
      </w:tr>
      <w:tr w:rsidR="00775C1D" w14:paraId="0EF0DEEA" w14:textId="77777777" w:rsidTr="00775C1D">
        <w:trPr>
          <w:trHeight w:val="361"/>
        </w:trPr>
        <w:tc>
          <w:tcPr>
            <w:tcW w:w="1985" w:type="dxa"/>
          </w:tcPr>
          <w:p w14:paraId="57B35FE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17721734"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virtual user is already logged into CLup app or she wants to access as a guest</w:t>
            </w:r>
          </w:p>
        </w:tc>
      </w:tr>
      <w:tr w:rsidR="00775C1D" w14:paraId="5F0C0549" w14:textId="77777777" w:rsidTr="00A8618B">
        <w:trPr>
          <w:trHeight w:val="7694"/>
        </w:trPr>
        <w:tc>
          <w:tcPr>
            <w:tcW w:w="1985" w:type="dxa"/>
          </w:tcPr>
          <w:p w14:paraId="49A47340"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44E639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user selects the</w:t>
            </w:r>
            <w:r w:rsidRPr="00D01022">
              <w:rPr>
                <w:rStyle w:val="Enfasidelicata"/>
                <w:sz w:val="27"/>
                <w:szCs w:val="27"/>
              </w:rPr>
              <w:t xml:space="preserve"> “Book a visit” </w:t>
            </w:r>
            <w:r w:rsidRPr="00D01022">
              <w:rPr>
                <w:rStyle w:val="Enfasidelicata"/>
                <w:i w:val="0"/>
                <w:iCs w:val="0"/>
                <w:sz w:val="27"/>
                <w:szCs w:val="27"/>
              </w:rPr>
              <w:t>button.</w:t>
            </w:r>
          </w:p>
          <w:p w14:paraId="4F3C1971"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select the time slot or the store where she would want to go (from a map)</w:t>
            </w:r>
          </w:p>
          <w:p w14:paraId="4FA8D7BF" w14:textId="77777777" w:rsidR="00775C1D" w:rsidRPr="00D01022" w:rsidRDefault="00775C1D" w:rsidP="00A8618B">
            <w:pPr>
              <w:pStyle w:val="Paragrafoelenco"/>
              <w:numPr>
                <w:ilvl w:val="0"/>
                <w:numId w:val="40"/>
              </w:numPr>
              <w:jc w:val="both"/>
              <w:rPr>
                <w:rStyle w:val="Enfasidelicata"/>
                <w:i w:val="0"/>
                <w:iCs w:val="0"/>
                <w:sz w:val="27"/>
                <w:szCs w:val="27"/>
              </w:rPr>
            </w:pPr>
          </w:p>
          <w:p w14:paraId="1B69901B" w14:textId="088C94D2"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the time slot, the system provides, through the map, the stores closest to the user’s current position.</w:t>
            </w:r>
          </w:p>
          <w:p w14:paraId="3BCA2DDB" w14:textId="199F7A46"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a store from the map, the system provides the list of available time slots</w:t>
            </w:r>
            <w:ins w:id="1792" w:author="Cristian Sbrolli" w:date="2020-12-20T11:46:00Z">
              <w:r w:rsidR="0031699F">
                <w:rPr>
                  <w:rStyle w:val="Enfasidelicata"/>
                  <w:i w:val="0"/>
                  <w:iCs w:val="0"/>
                  <w:sz w:val="27"/>
                  <w:szCs w:val="27"/>
                </w:rPr>
                <w:t>.</w:t>
              </w:r>
            </w:ins>
            <w:del w:id="1793" w:author="Cristian Sbrolli" w:date="2020-12-20T11:46:00Z">
              <w:r w:rsidRPr="00D01022" w:rsidDel="0031699F">
                <w:rPr>
                  <w:rStyle w:val="Enfasidelicata"/>
                  <w:i w:val="0"/>
                  <w:iCs w:val="0"/>
                  <w:sz w:val="27"/>
                  <w:szCs w:val="27"/>
                </w:rPr>
                <w:delText xml:space="preserve"> for the next 7 days.</w:delText>
              </w:r>
            </w:del>
          </w:p>
          <w:p w14:paraId="564E006D"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selects either a store from the map (case a) or a time slot (case b), then she clicks on the </w:t>
            </w:r>
            <w:r w:rsidRPr="00D01022">
              <w:rPr>
                <w:rStyle w:val="Enfasidelicata"/>
                <w:sz w:val="27"/>
                <w:szCs w:val="27"/>
              </w:rPr>
              <w:t xml:space="preserve">“Confirm” </w:t>
            </w:r>
            <w:r w:rsidRPr="00D01022">
              <w:rPr>
                <w:rStyle w:val="Enfasidelicata"/>
                <w:i w:val="0"/>
                <w:iCs w:val="0"/>
                <w:sz w:val="27"/>
                <w:szCs w:val="27"/>
              </w:rPr>
              <w:t>button.</w:t>
            </w:r>
          </w:p>
          <w:p w14:paraId="097335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indicate the approximate expected duration of the visit, the exact list of items and the categories of items she intends to purchase.</w:t>
            </w:r>
          </w:p>
          <w:p w14:paraId="23DB62C2"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optionally fills the previous fields, then she clicks on the </w:t>
            </w:r>
            <w:r w:rsidRPr="00D01022">
              <w:rPr>
                <w:rStyle w:val="Enfasidelicata"/>
                <w:sz w:val="27"/>
                <w:szCs w:val="27"/>
              </w:rPr>
              <w:t>“Confirm”</w:t>
            </w:r>
            <w:r w:rsidRPr="00D01022">
              <w:rPr>
                <w:rStyle w:val="Enfasidelicata"/>
                <w:i w:val="0"/>
                <w:iCs w:val="0"/>
                <w:sz w:val="27"/>
                <w:szCs w:val="27"/>
              </w:rPr>
              <w:t xml:space="preserve"> button.</w:t>
            </w:r>
          </w:p>
          <w:p w14:paraId="326866D9"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notifies the user that the procedure has been successfully managed.</w:t>
            </w:r>
          </w:p>
          <w:p w14:paraId="6A3E596A"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sends to the user the virtual ticket containing:</w:t>
            </w:r>
          </w:p>
          <w:p w14:paraId="74F91564"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user’s selected time slot.</w:t>
            </w:r>
          </w:p>
          <w:p w14:paraId="12B68E06"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store’s name and address.</w:t>
            </w:r>
          </w:p>
          <w:p w14:paraId="007336DA" w14:textId="77777777" w:rsidR="00775C1D" w:rsidRPr="00D01022" w:rsidRDefault="00775C1D" w:rsidP="00A8618B">
            <w:pPr>
              <w:pStyle w:val="Paragrafoelenco"/>
              <w:numPr>
                <w:ilvl w:val="0"/>
                <w:numId w:val="38"/>
              </w:numPr>
              <w:ind w:left="754" w:hanging="357"/>
              <w:jc w:val="both"/>
              <w:rPr>
                <w:rStyle w:val="Enfasidelicata"/>
                <w:i w:val="0"/>
                <w:iCs w:val="0"/>
                <w:sz w:val="26"/>
              </w:rPr>
            </w:pPr>
            <w:r w:rsidRPr="00D01022">
              <w:rPr>
                <w:rStyle w:val="Enfasidelicata"/>
                <w:i w:val="0"/>
                <w:iCs w:val="0"/>
                <w:sz w:val="27"/>
                <w:szCs w:val="27"/>
              </w:rPr>
              <w:t>The QR code to enter (and exit) the store.</w:t>
            </w:r>
          </w:p>
        </w:tc>
      </w:tr>
      <w:tr w:rsidR="00775C1D" w14:paraId="5D935E90" w14:textId="77777777" w:rsidTr="00775C1D">
        <w:trPr>
          <w:trHeight w:val="361"/>
        </w:trPr>
        <w:tc>
          <w:tcPr>
            <w:tcW w:w="1985" w:type="dxa"/>
          </w:tcPr>
          <w:p w14:paraId="6B33B548"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9BE88D0"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user successfully receives the virtual ticket.</w:t>
            </w:r>
          </w:p>
        </w:tc>
      </w:tr>
      <w:tr w:rsidR="00775C1D" w14:paraId="422582D1" w14:textId="77777777" w:rsidTr="00775C1D">
        <w:trPr>
          <w:trHeight w:val="2400"/>
        </w:trPr>
        <w:tc>
          <w:tcPr>
            <w:tcW w:w="1985" w:type="dxa"/>
          </w:tcPr>
          <w:p w14:paraId="799FB3B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7EBD9764"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 clicks on the </w:t>
            </w:r>
            <w:r w:rsidRPr="001C30C0">
              <w:rPr>
                <w:rStyle w:val="Enfasidelicata"/>
                <w:sz w:val="28"/>
                <w:szCs w:val="28"/>
              </w:rPr>
              <w:t>“Cancel”</w:t>
            </w:r>
            <w:r w:rsidRPr="001C30C0">
              <w:rPr>
                <w:rStyle w:val="Enfasidelicata"/>
                <w:i w:val="0"/>
                <w:iCs w:val="0"/>
                <w:sz w:val="28"/>
                <w:szCs w:val="28"/>
              </w:rPr>
              <w:t xml:space="preserve"> button.</w:t>
            </w:r>
          </w:p>
          <w:p w14:paraId="4A65CE8A" w14:textId="77777777"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redirects the user to the homepage (</w:t>
            </w:r>
            <w:r w:rsidRPr="001C30C0">
              <w:rPr>
                <w:rStyle w:val="Enfasidelicata"/>
                <w:sz w:val="28"/>
                <w:szCs w:val="28"/>
              </w:rPr>
              <w:t>Events flow</w:t>
            </w:r>
            <w:r w:rsidRPr="001C30C0">
              <w:rPr>
                <w:rStyle w:val="Enfasidelicata"/>
                <w:i w:val="0"/>
                <w:iCs w:val="0"/>
                <w:sz w:val="28"/>
                <w:szCs w:val="28"/>
              </w:rPr>
              <w:t xml:space="preserve"> starts again from event 1).</w:t>
            </w:r>
          </w:p>
          <w:p w14:paraId="3EB15DAC"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user’s GPS is unavailable (case 3.a). </w:t>
            </w:r>
          </w:p>
          <w:p w14:paraId="35636BA6" w14:textId="143601FA"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asks the user to insert an address and provides the stores closest to the user’s address (</w:t>
            </w:r>
            <w:r w:rsidRPr="001C30C0">
              <w:rPr>
                <w:rStyle w:val="Enfasidelicata"/>
                <w:sz w:val="28"/>
                <w:szCs w:val="28"/>
              </w:rPr>
              <w:t>Events flow</w:t>
            </w:r>
            <w:r w:rsidRPr="001C30C0">
              <w:rPr>
                <w:rStyle w:val="Enfasidelicata"/>
                <w:i w:val="0"/>
                <w:iCs w:val="0"/>
                <w:sz w:val="28"/>
                <w:szCs w:val="28"/>
              </w:rPr>
              <w:t xml:space="preserve"> continues from event 4).</w:t>
            </w:r>
          </w:p>
        </w:tc>
      </w:tr>
    </w:tbl>
    <w:p w14:paraId="4612ECE6" w14:textId="77777777" w:rsidR="00FD69AF" w:rsidRPr="00B25FA1" w:rsidRDefault="00FD69AF" w:rsidP="007C71D7">
      <w:pPr>
        <w:spacing w:line="240" w:lineRule="auto"/>
        <w:rPr>
          <w:rStyle w:val="Enfasidelicata"/>
          <w:sz w:val="28"/>
          <w:szCs w:val="28"/>
        </w:rPr>
      </w:pPr>
    </w:p>
    <w:p w14:paraId="56318933" w14:textId="5300C88E" w:rsidR="00B83466" w:rsidRDefault="00B83466" w:rsidP="00B83466">
      <w:pPr>
        <w:spacing w:line="240" w:lineRule="auto"/>
        <w:rPr>
          <w:rStyle w:val="Enfasidelicata"/>
          <w:sz w:val="28"/>
          <w:szCs w:val="28"/>
        </w:rPr>
      </w:pPr>
    </w:p>
    <w:p w14:paraId="601ADA0F" w14:textId="012C4F90" w:rsidR="00B83466" w:rsidRDefault="00B83466" w:rsidP="00B83466">
      <w:pPr>
        <w:spacing w:line="240" w:lineRule="auto"/>
        <w:rPr>
          <w:rStyle w:val="Enfasidelicata"/>
          <w:sz w:val="28"/>
          <w:szCs w:val="28"/>
        </w:rPr>
      </w:pPr>
    </w:p>
    <w:p w14:paraId="1BF50030" w14:textId="2114DFBF" w:rsidR="00B83466" w:rsidRDefault="00B83466" w:rsidP="00B83466">
      <w:pPr>
        <w:spacing w:line="240" w:lineRule="auto"/>
        <w:rPr>
          <w:rStyle w:val="Enfasidelicata"/>
          <w:sz w:val="28"/>
          <w:szCs w:val="28"/>
        </w:rPr>
      </w:pPr>
    </w:p>
    <w:p w14:paraId="38D86B1B" w14:textId="6191BC4B" w:rsidR="00B83466" w:rsidRDefault="00B83466" w:rsidP="00B83466">
      <w:pPr>
        <w:spacing w:line="240" w:lineRule="auto"/>
        <w:rPr>
          <w:rStyle w:val="Enfasidelicata"/>
          <w:sz w:val="28"/>
          <w:szCs w:val="28"/>
        </w:rPr>
      </w:pPr>
    </w:p>
    <w:p w14:paraId="2EF1645C" w14:textId="7DA3F276" w:rsidR="00B83466" w:rsidRDefault="00B83466" w:rsidP="00B83466">
      <w:pPr>
        <w:spacing w:line="240" w:lineRule="auto"/>
        <w:rPr>
          <w:rStyle w:val="Enfasidelicata"/>
          <w:sz w:val="28"/>
          <w:szCs w:val="28"/>
        </w:rPr>
      </w:pPr>
    </w:p>
    <w:p w14:paraId="15999F4B" w14:textId="4180AEA0" w:rsidR="00B83466" w:rsidRDefault="00B83466" w:rsidP="00B83466">
      <w:pPr>
        <w:spacing w:line="240" w:lineRule="auto"/>
        <w:rPr>
          <w:rStyle w:val="Enfasidelicata"/>
          <w:sz w:val="28"/>
          <w:szCs w:val="28"/>
        </w:rPr>
      </w:pPr>
    </w:p>
    <w:p w14:paraId="00B81AAD" w14:textId="69A07A1C" w:rsidR="00B83466" w:rsidRDefault="00B83466" w:rsidP="00B83466">
      <w:pPr>
        <w:spacing w:line="240" w:lineRule="auto"/>
        <w:rPr>
          <w:rStyle w:val="Enfasidelicata"/>
          <w:sz w:val="28"/>
          <w:szCs w:val="28"/>
        </w:rPr>
      </w:pPr>
    </w:p>
    <w:p w14:paraId="4C7965A7" w14:textId="683D9D91" w:rsidR="00EE2C0E" w:rsidRDefault="00EE2C0E" w:rsidP="00B83466">
      <w:pPr>
        <w:spacing w:line="240" w:lineRule="auto"/>
        <w:rPr>
          <w:rStyle w:val="Enfasidelicata"/>
          <w:sz w:val="28"/>
          <w:szCs w:val="28"/>
        </w:rPr>
      </w:pPr>
    </w:p>
    <w:p w14:paraId="1ED2C514" w14:textId="16DF5E58" w:rsidR="00EE2C0E" w:rsidRDefault="00EE2C0E" w:rsidP="00B83466">
      <w:pPr>
        <w:spacing w:line="240" w:lineRule="auto"/>
        <w:rPr>
          <w:rStyle w:val="Enfasidelicata"/>
          <w:sz w:val="28"/>
          <w:szCs w:val="28"/>
        </w:rPr>
      </w:pPr>
    </w:p>
    <w:p w14:paraId="123313CA" w14:textId="4C8ADA3D" w:rsidR="00EE2C0E" w:rsidRDefault="00EE2C0E" w:rsidP="00B83466">
      <w:pPr>
        <w:spacing w:line="240" w:lineRule="auto"/>
        <w:rPr>
          <w:rStyle w:val="Enfasidelicata"/>
          <w:sz w:val="28"/>
          <w:szCs w:val="28"/>
        </w:rPr>
      </w:pPr>
    </w:p>
    <w:p w14:paraId="05E3364C" w14:textId="78A6B6CE" w:rsidR="00EE2C0E" w:rsidRDefault="00EE2C0E" w:rsidP="00B83466">
      <w:pPr>
        <w:spacing w:line="240" w:lineRule="auto"/>
        <w:rPr>
          <w:rStyle w:val="Enfasidelicata"/>
          <w:sz w:val="28"/>
          <w:szCs w:val="28"/>
        </w:rPr>
      </w:pPr>
    </w:p>
    <w:p w14:paraId="2EBFFBB1" w14:textId="16277CB6" w:rsidR="00EE2C0E" w:rsidRDefault="00EE2C0E" w:rsidP="00B83466">
      <w:pPr>
        <w:spacing w:line="240" w:lineRule="auto"/>
        <w:rPr>
          <w:rStyle w:val="Enfasidelicata"/>
          <w:sz w:val="28"/>
          <w:szCs w:val="28"/>
        </w:rPr>
      </w:pPr>
    </w:p>
    <w:p w14:paraId="03E80991" w14:textId="77C3C309" w:rsidR="00EE2C0E" w:rsidRDefault="00EE2C0E" w:rsidP="00B83466">
      <w:pPr>
        <w:spacing w:line="240" w:lineRule="auto"/>
        <w:rPr>
          <w:rStyle w:val="Enfasidelicata"/>
          <w:sz w:val="28"/>
          <w:szCs w:val="28"/>
        </w:rPr>
      </w:pPr>
    </w:p>
    <w:p w14:paraId="2C1E156D" w14:textId="1928B278" w:rsidR="00EE2C0E" w:rsidRDefault="00EE2C0E" w:rsidP="00B83466">
      <w:pPr>
        <w:spacing w:line="240" w:lineRule="auto"/>
        <w:rPr>
          <w:rStyle w:val="Enfasidelicata"/>
          <w:sz w:val="28"/>
          <w:szCs w:val="28"/>
        </w:rPr>
      </w:pPr>
    </w:p>
    <w:p w14:paraId="49535E17" w14:textId="1E4D708C" w:rsidR="00EE2C0E" w:rsidRDefault="00EE2C0E" w:rsidP="00B83466">
      <w:pPr>
        <w:spacing w:line="240" w:lineRule="auto"/>
        <w:rPr>
          <w:rStyle w:val="Enfasidelicata"/>
          <w:sz w:val="28"/>
          <w:szCs w:val="28"/>
        </w:rPr>
      </w:pPr>
    </w:p>
    <w:p w14:paraId="1BE37CAF" w14:textId="0133068B" w:rsidR="00EE2C0E" w:rsidRDefault="00EE2C0E" w:rsidP="00B83466">
      <w:pPr>
        <w:spacing w:line="240" w:lineRule="auto"/>
        <w:rPr>
          <w:rStyle w:val="Enfasidelicata"/>
          <w:sz w:val="28"/>
          <w:szCs w:val="28"/>
        </w:rPr>
      </w:pPr>
    </w:p>
    <w:p w14:paraId="1D8EA21E" w14:textId="03EE2568" w:rsidR="00EE2C0E" w:rsidRDefault="00EE2C0E" w:rsidP="00B83466">
      <w:pPr>
        <w:spacing w:line="240" w:lineRule="auto"/>
        <w:rPr>
          <w:rStyle w:val="Enfasidelicata"/>
          <w:sz w:val="28"/>
          <w:szCs w:val="28"/>
        </w:rPr>
      </w:pPr>
    </w:p>
    <w:p w14:paraId="621DB0DA" w14:textId="281687E1" w:rsidR="00EE2C0E" w:rsidRDefault="00EE2C0E" w:rsidP="00B83466">
      <w:pPr>
        <w:spacing w:line="240" w:lineRule="auto"/>
        <w:rPr>
          <w:rStyle w:val="Enfasidelicata"/>
          <w:sz w:val="28"/>
          <w:szCs w:val="28"/>
        </w:rPr>
      </w:pPr>
    </w:p>
    <w:p w14:paraId="03679B75" w14:textId="38C38D61" w:rsidR="00EE2C0E" w:rsidRDefault="00EE2C0E" w:rsidP="00B83466">
      <w:pPr>
        <w:spacing w:line="240" w:lineRule="auto"/>
        <w:rPr>
          <w:rStyle w:val="Enfasidelicata"/>
          <w:sz w:val="28"/>
          <w:szCs w:val="28"/>
        </w:rPr>
      </w:pPr>
    </w:p>
    <w:p w14:paraId="41138CB8" w14:textId="260A3774" w:rsidR="00EE2C0E" w:rsidRDefault="00EE2C0E" w:rsidP="00B83466">
      <w:pPr>
        <w:spacing w:line="240" w:lineRule="auto"/>
        <w:rPr>
          <w:rStyle w:val="Enfasidelicata"/>
          <w:sz w:val="28"/>
          <w:szCs w:val="28"/>
        </w:rPr>
      </w:pPr>
    </w:p>
    <w:p w14:paraId="70FE10FD" w14:textId="5DDEAE6C" w:rsidR="00EE2C0E" w:rsidRDefault="00EE2C0E" w:rsidP="00B83466">
      <w:pPr>
        <w:spacing w:line="240" w:lineRule="auto"/>
        <w:rPr>
          <w:rStyle w:val="Enfasidelicata"/>
          <w:sz w:val="28"/>
          <w:szCs w:val="28"/>
        </w:rPr>
      </w:pPr>
    </w:p>
    <w:p w14:paraId="42D65075" w14:textId="32D96F92" w:rsidR="00EE2C0E" w:rsidRDefault="00EE2C0E" w:rsidP="00B83466">
      <w:pPr>
        <w:spacing w:line="240" w:lineRule="auto"/>
        <w:rPr>
          <w:rStyle w:val="Enfasidelicata"/>
          <w:sz w:val="28"/>
          <w:szCs w:val="28"/>
        </w:rPr>
      </w:pPr>
    </w:p>
    <w:p w14:paraId="5A9A106D" w14:textId="6374FE03" w:rsidR="00EE2C0E" w:rsidRDefault="00EE2C0E" w:rsidP="00B83466">
      <w:pPr>
        <w:spacing w:line="240" w:lineRule="auto"/>
        <w:rPr>
          <w:rStyle w:val="Enfasidelicata"/>
          <w:sz w:val="28"/>
          <w:szCs w:val="28"/>
        </w:rPr>
      </w:pPr>
    </w:p>
    <w:p w14:paraId="1A419FD2" w14:textId="77777777" w:rsidR="00EE2C0E" w:rsidRDefault="00EE2C0E" w:rsidP="00B83466">
      <w:pPr>
        <w:spacing w:line="240" w:lineRule="auto"/>
        <w:rPr>
          <w:rStyle w:val="Enfasidelicata"/>
          <w:sz w:val="28"/>
          <w:szCs w:val="28"/>
        </w:rPr>
      </w:pPr>
    </w:p>
    <w:p w14:paraId="4118D4A2" w14:textId="4CF0A8E6" w:rsidR="00B83466" w:rsidRDefault="00B83466" w:rsidP="00D01022">
      <w:pPr>
        <w:pStyle w:val="Paragrafoelenco"/>
        <w:numPr>
          <w:ilvl w:val="0"/>
          <w:numId w:val="42"/>
        </w:numPr>
        <w:spacing w:line="240" w:lineRule="auto"/>
        <w:rPr>
          <w:rStyle w:val="Enfasidelicata"/>
          <w:sz w:val="28"/>
          <w:szCs w:val="28"/>
        </w:rPr>
      </w:pPr>
      <w:r>
        <w:rPr>
          <w:rStyle w:val="Enfasidelicata"/>
          <w:sz w:val="28"/>
          <w:szCs w:val="28"/>
        </w:rPr>
        <w:lastRenderedPageBreak/>
        <w:t xml:space="preserve">Suggestion of Alternative </w:t>
      </w:r>
      <w:r w:rsidR="00527327">
        <w:rPr>
          <w:rStyle w:val="Enfasidelicata"/>
          <w:sz w:val="28"/>
          <w:szCs w:val="28"/>
        </w:rPr>
        <w:t xml:space="preserve">Time </w:t>
      </w:r>
      <w:r>
        <w:rPr>
          <w:rStyle w:val="Enfasidelicata"/>
          <w:sz w:val="28"/>
          <w:szCs w:val="28"/>
        </w:rPr>
        <w:t>Slots</w:t>
      </w:r>
      <w:r w:rsidR="001C2511">
        <w:rPr>
          <w:rStyle w:val="Enfasidelicata"/>
          <w:sz w:val="28"/>
          <w:szCs w:val="28"/>
        </w:rPr>
        <w:t xml:space="preserve"> (Book visit)</w:t>
      </w:r>
    </w:p>
    <w:tbl>
      <w:tblPr>
        <w:tblStyle w:val="Grigliatabella"/>
        <w:tblpPr w:leftFromText="141" w:rightFromText="141" w:vertAnchor="text" w:horzAnchor="margin" w:tblpXSpec="right" w:tblpY="235"/>
        <w:tblW w:w="0" w:type="auto"/>
        <w:tblLook w:val="04A0" w:firstRow="1" w:lastRow="0" w:firstColumn="1" w:lastColumn="0" w:noHBand="0" w:noVBand="1"/>
      </w:tblPr>
      <w:tblGrid>
        <w:gridCol w:w="1985"/>
        <w:gridCol w:w="6849"/>
      </w:tblGrid>
      <w:tr w:rsidR="00775C1D" w14:paraId="692D751F" w14:textId="77777777" w:rsidTr="00775C1D">
        <w:trPr>
          <w:trHeight w:val="215"/>
        </w:trPr>
        <w:tc>
          <w:tcPr>
            <w:tcW w:w="1985" w:type="dxa"/>
          </w:tcPr>
          <w:p w14:paraId="38CC2E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C16FE7B"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DCD7F7A" w14:textId="77777777" w:rsidTr="00775C1D">
        <w:trPr>
          <w:trHeight w:val="361"/>
        </w:trPr>
        <w:tc>
          <w:tcPr>
            <w:tcW w:w="1985" w:type="dxa"/>
          </w:tcPr>
          <w:p w14:paraId="0FF30832"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798E2926"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3A41D4DF" w14:textId="77777777" w:rsidTr="00775C1D">
        <w:trPr>
          <w:trHeight w:val="2577"/>
        </w:trPr>
        <w:tc>
          <w:tcPr>
            <w:tcW w:w="1985" w:type="dxa"/>
          </w:tcPr>
          <w:p w14:paraId="2FA06215"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36DF95A6"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store: case 3.b).</w:t>
            </w:r>
          </w:p>
          <w:p w14:paraId="3A7CC8DD" w14:textId="31BCB761"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user </w:t>
            </w:r>
            <w:ins w:id="1794" w:author="Cristian Sbrolli" w:date="2020-12-23T11:58:00Z">
              <w:r w:rsidR="00525390">
                <w:rPr>
                  <w:rStyle w:val="Enfasidelicata"/>
                  <w:i w:val="0"/>
                  <w:iCs w:val="0"/>
                  <w:sz w:val="28"/>
                  <w:szCs w:val="28"/>
                </w:rPr>
                <w:t>becomes inactive</w:t>
              </w:r>
            </w:ins>
            <w:del w:id="1795" w:author="Cristian Sbrolli" w:date="2020-12-23T11:58:00Z">
              <w:r w:rsidDel="00525390">
                <w:rPr>
                  <w:rStyle w:val="Enfasidelicata"/>
                  <w:i w:val="0"/>
                  <w:iCs w:val="0"/>
                  <w:sz w:val="28"/>
                  <w:szCs w:val="28"/>
                </w:rPr>
                <w:delText>remains inactive for 30 seconds.</w:delText>
              </w:r>
            </w:del>
          </w:p>
          <w:p w14:paraId="60328BAB"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notifies to the user the possibility to check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w:t>
            </w:r>
          </w:p>
          <w:p w14:paraId="0E25009B" w14:textId="77777777"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The user clicks</w:t>
            </w:r>
            <w:r>
              <w:rPr>
                <w:rStyle w:val="Enfasidelicata"/>
                <w:sz w:val="28"/>
                <w:szCs w:val="28"/>
              </w:rPr>
              <w:t xml:space="preserve"> </w:t>
            </w:r>
            <w:r>
              <w:rPr>
                <w:rStyle w:val="Enfasidelicata"/>
                <w:i w:val="0"/>
                <w:iCs w:val="0"/>
                <w:sz w:val="28"/>
                <w:szCs w:val="28"/>
              </w:rPr>
              <w:t>on the received notification.</w:t>
            </w:r>
          </w:p>
          <w:p w14:paraId="3C94F9D9" w14:textId="77777777" w:rsidR="00775C1D" w:rsidRPr="005C2BF6"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provides to the user a list of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 close to selected one.</w:t>
            </w:r>
          </w:p>
        </w:tc>
      </w:tr>
      <w:tr w:rsidR="00775C1D" w14:paraId="225DC135" w14:textId="77777777" w:rsidTr="00775C1D">
        <w:trPr>
          <w:trHeight w:val="361"/>
        </w:trPr>
        <w:tc>
          <w:tcPr>
            <w:tcW w:w="1985" w:type="dxa"/>
          </w:tcPr>
          <w:p w14:paraId="0A903D1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5A84592C"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list of </w:t>
            </w:r>
            <w:r w:rsidRPr="009D5178">
              <w:rPr>
                <w:rStyle w:val="Enfasidelicata"/>
                <w:i w:val="0"/>
                <w:iCs w:val="0"/>
                <w:sz w:val="28"/>
                <w:szCs w:val="28"/>
              </w:rPr>
              <w:t>available time slots</w:t>
            </w:r>
            <w:r>
              <w:rPr>
                <w:rStyle w:val="Enfasidelicata"/>
                <w:i w:val="0"/>
                <w:iCs w:val="0"/>
                <w:sz w:val="28"/>
                <w:szCs w:val="28"/>
              </w:rPr>
              <w:t>.</w:t>
            </w:r>
          </w:p>
        </w:tc>
      </w:tr>
      <w:tr w:rsidR="00775C1D" w14:paraId="578293B3" w14:textId="77777777" w:rsidTr="00775C1D">
        <w:trPr>
          <w:trHeight w:val="361"/>
        </w:trPr>
        <w:tc>
          <w:tcPr>
            <w:tcW w:w="1985" w:type="dxa"/>
          </w:tcPr>
          <w:p w14:paraId="01C9C80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350B69BE" w14:textId="1C3B9883"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selects a provided time slot without</w:t>
            </w:r>
            <w:ins w:id="1796" w:author="Cristian Sbrolli" w:date="2020-12-23T11:59:00Z">
              <w:r w:rsidR="00525390">
                <w:rPr>
                  <w:rStyle w:val="Enfasidelicata"/>
                  <w:i w:val="0"/>
                  <w:iCs w:val="0"/>
                  <w:sz w:val="28"/>
                  <w:szCs w:val="28"/>
                </w:rPr>
                <w:t xml:space="preserve"> becoming inactive</w:t>
              </w:r>
            </w:ins>
            <w:del w:id="1797" w:author="Cristian Sbrolli" w:date="2020-12-23T11:59:00Z">
              <w:r w:rsidDel="00525390">
                <w:rPr>
                  <w:rStyle w:val="Enfasidelicata"/>
                  <w:i w:val="0"/>
                  <w:iCs w:val="0"/>
                  <w:sz w:val="28"/>
                  <w:szCs w:val="28"/>
                </w:rPr>
                <w:delText xml:space="preserve"> being inactive 30 seconds.</w:delText>
              </w:r>
            </w:del>
          </w:p>
          <w:p w14:paraId="11E47685"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0A5E1D">
              <w:rPr>
                <w:rStyle w:val="Enfasidelicata"/>
                <w:sz w:val="28"/>
                <w:szCs w:val="28"/>
              </w:rPr>
              <w:t>Events flow</w:t>
            </w:r>
            <w:r>
              <w:rPr>
                <w:rStyle w:val="Enfasidelicata"/>
                <w:i w:val="0"/>
                <w:iCs w:val="0"/>
                <w:sz w:val="28"/>
                <w:szCs w:val="28"/>
              </w:rPr>
              <w:t xml:space="preserve"> proceeds from event 5 of </w:t>
            </w:r>
            <w:r w:rsidRPr="000A5E1D">
              <w:rPr>
                <w:rStyle w:val="Enfasidelicata"/>
                <w:sz w:val="28"/>
                <w:szCs w:val="28"/>
              </w:rPr>
              <w:t>“Book visit”</w:t>
            </w:r>
            <w:r>
              <w:rPr>
                <w:rStyle w:val="Enfasidelicata"/>
                <w:i w:val="0"/>
                <w:iCs w:val="0"/>
                <w:sz w:val="28"/>
                <w:szCs w:val="28"/>
              </w:rPr>
              <w:t xml:space="preserve"> use case.</w:t>
            </w:r>
          </w:p>
          <w:p w14:paraId="04A3844B" w14:textId="77777777"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1016D8A9" w14:textId="25D94B10" w:rsidR="00775C1D" w:rsidRPr="006A4109" w:rsidRDefault="00775C1D" w:rsidP="00A8618B">
            <w:pPr>
              <w:pStyle w:val="Paragrafoelenco"/>
              <w:ind w:left="357"/>
              <w:jc w:val="both"/>
              <w:rPr>
                <w:rStyle w:val="Enfasidelicata"/>
                <w:i w:val="0"/>
                <w:iCs w:val="0"/>
                <w:sz w:val="28"/>
                <w:szCs w:val="28"/>
              </w:rPr>
            </w:pPr>
            <w:r>
              <w:rPr>
                <w:rStyle w:val="Enfasidelicata"/>
                <w:i w:val="0"/>
                <w:iCs w:val="0"/>
                <w:sz w:val="28"/>
                <w:szCs w:val="28"/>
              </w:rPr>
              <w:t>The user can only</w:t>
            </w:r>
            <w:r w:rsidR="00182C8C">
              <w:rPr>
                <w:rStyle w:val="Enfasidelicata"/>
                <w:i w:val="0"/>
                <w:iCs w:val="0"/>
                <w:sz w:val="28"/>
                <w:szCs w:val="28"/>
              </w:rPr>
              <w:t xml:space="preserve"> </w:t>
            </w:r>
            <w:r w:rsidR="00182C8C" w:rsidRPr="00182C8C">
              <w:rPr>
                <w:rStyle w:val="Enfasidelicata"/>
                <w:i w:val="0"/>
                <w:iCs w:val="0"/>
                <w:sz w:val="28"/>
                <w:szCs w:val="28"/>
              </w:rPr>
              <w:t>s</w:t>
            </w:r>
            <w:r w:rsidR="00182C8C" w:rsidRPr="00A8618B">
              <w:rPr>
                <w:rStyle w:val="Enfasidelicata"/>
                <w:i w:val="0"/>
                <w:iCs w:val="0"/>
                <w:sz w:val="28"/>
                <w:szCs w:val="28"/>
              </w:rPr>
              <w:t>elect</w:t>
            </w:r>
            <w:r>
              <w:rPr>
                <w:rStyle w:val="Enfasidelicata"/>
                <w:i w:val="0"/>
                <w:iCs w:val="0"/>
                <w:sz w:val="28"/>
                <w:szCs w:val="28"/>
              </w:rPr>
              <w:t xml:space="preserve"> the initial provided time slots (the </w:t>
            </w:r>
            <w:r w:rsidRPr="000A5E1D">
              <w:rPr>
                <w:rStyle w:val="Enfasidelicata"/>
                <w:sz w:val="28"/>
                <w:szCs w:val="28"/>
              </w:rPr>
              <w:t>Events flow</w:t>
            </w:r>
            <w:r>
              <w:rPr>
                <w:rStyle w:val="Enfasidelicata"/>
                <w:i w:val="0"/>
                <w:iCs w:val="0"/>
                <w:sz w:val="28"/>
                <w:szCs w:val="28"/>
              </w:rPr>
              <w:t xml:space="preserve"> proceeds from event 4 of </w:t>
            </w:r>
            <w:r w:rsidRPr="000A5E1D">
              <w:rPr>
                <w:rStyle w:val="Enfasidelicata"/>
                <w:sz w:val="28"/>
                <w:szCs w:val="28"/>
              </w:rPr>
              <w:t>“Book visit”</w:t>
            </w:r>
            <w:r>
              <w:rPr>
                <w:rStyle w:val="Enfasidelicata"/>
                <w:i w:val="0"/>
                <w:iCs w:val="0"/>
                <w:sz w:val="28"/>
                <w:szCs w:val="28"/>
              </w:rPr>
              <w:t xml:space="preserve"> use case).</w:t>
            </w:r>
          </w:p>
        </w:tc>
      </w:tr>
    </w:tbl>
    <w:p w14:paraId="75693193" w14:textId="43F96C5A" w:rsidR="0084516D" w:rsidRDefault="0084516D" w:rsidP="0084516D">
      <w:pPr>
        <w:spacing w:line="240" w:lineRule="auto"/>
        <w:rPr>
          <w:rStyle w:val="Enfasidelicata"/>
          <w:sz w:val="28"/>
          <w:szCs w:val="28"/>
        </w:rPr>
      </w:pPr>
    </w:p>
    <w:p w14:paraId="52BE9083" w14:textId="73BAC6EE" w:rsidR="0084516D" w:rsidRDefault="0084516D" w:rsidP="0084516D">
      <w:pPr>
        <w:spacing w:line="240" w:lineRule="auto"/>
        <w:rPr>
          <w:rStyle w:val="Enfasidelicata"/>
          <w:sz w:val="28"/>
          <w:szCs w:val="28"/>
        </w:rPr>
      </w:pPr>
    </w:p>
    <w:p w14:paraId="5F6E9464" w14:textId="303FAAF4" w:rsidR="0084516D" w:rsidRDefault="0084516D" w:rsidP="0084516D">
      <w:pPr>
        <w:spacing w:line="240" w:lineRule="auto"/>
        <w:rPr>
          <w:rStyle w:val="Enfasidelicata"/>
          <w:sz w:val="28"/>
          <w:szCs w:val="28"/>
        </w:rPr>
      </w:pPr>
    </w:p>
    <w:p w14:paraId="158E1854" w14:textId="0747FF26" w:rsidR="0084516D" w:rsidRDefault="0084516D" w:rsidP="0084516D">
      <w:pPr>
        <w:spacing w:line="240" w:lineRule="auto"/>
        <w:rPr>
          <w:rStyle w:val="Enfasidelicata"/>
          <w:sz w:val="28"/>
          <w:szCs w:val="28"/>
        </w:rPr>
      </w:pPr>
    </w:p>
    <w:p w14:paraId="701403DB" w14:textId="4AE4EB75" w:rsidR="0084516D" w:rsidRDefault="0084516D" w:rsidP="0084516D">
      <w:pPr>
        <w:spacing w:line="240" w:lineRule="auto"/>
        <w:rPr>
          <w:rStyle w:val="Enfasidelicata"/>
          <w:sz w:val="28"/>
          <w:szCs w:val="28"/>
        </w:rPr>
      </w:pPr>
    </w:p>
    <w:p w14:paraId="4B29CDEE" w14:textId="1DCE08EB" w:rsidR="0084516D" w:rsidRDefault="0084516D" w:rsidP="0084516D">
      <w:pPr>
        <w:spacing w:line="240" w:lineRule="auto"/>
        <w:rPr>
          <w:rStyle w:val="Enfasidelicata"/>
          <w:sz w:val="28"/>
          <w:szCs w:val="28"/>
        </w:rPr>
      </w:pPr>
    </w:p>
    <w:p w14:paraId="0438D09A" w14:textId="12A76463" w:rsidR="0084516D" w:rsidRDefault="0084516D" w:rsidP="0084516D">
      <w:pPr>
        <w:spacing w:line="240" w:lineRule="auto"/>
        <w:rPr>
          <w:rStyle w:val="Enfasidelicata"/>
          <w:sz w:val="28"/>
          <w:szCs w:val="28"/>
        </w:rPr>
      </w:pPr>
    </w:p>
    <w:p w14:paraId="3AC2E589" w14:textId="61EC7BC1" w:rsidR="0084516D" w:rsidRDefault="0084516D" w:rsidP="0084516D">
      <w:pPr>
        <w:spacing w:line="240" w:lineRule="auto"/>
        <w:rPr>
          <w:rStyle w:val="Enfasidelicata"/>
          <w:sz w:val="28"/>
          <w:szCs w:val="28"/>
        </w:rPr>
      </w:pPr>
    </w:p>
    <w:p w14:paraId="485483CA" w14:textId="6D50ACB4" w:rsidR="0084516D" w:rsidRDefault="0084516D" w:rsidP="0084516D">
      <w:pPr>
        <w:spacing w:line="240" w:lineRule="auto"/>
        <w:rPr>
          <w:rStyle w:val="Enfasidelicata"/>
          <w:sz w:val="28"/>
          <w:szCs w:val="28"/>
        </w:rPr>
      </w:pPr>
    </w:p>
    <w:p w14:paraId="4AFE6ACE" w14:textId="1D542C97" w:rsidR="0084516D" w:rsidRDefault="0084516D" w:rsidP="0084516D">
      <w:pPr>
        <w:spacing w:line="240" w:lineRule="auto"/>
        <w:rPr>
          <w:rStyle w:val="Enfasidelicata"/>
          <w:sz w:val="28"/>
          <w:szCs w:val="28"/>
        </w:rPr>
      </w:pPr>
    </w:p>
    <w:p w14:paraId="413F68D5" w14:textId="38A59443" w:rsidR="0084516D" w:rsidRDefault="0084516D" w:rsidP="0084516D">
      <w:pPr>
        <w:spacing w:line="240" w:lineRule="auto"/>
        <w:rPr>
          <w:rStyle w:val="Enfasidelicata"/>
          <w:sz w:val="28"/>
          <w:szCs w:val="28"/>
        </w:rPr>
      </w:pPr>
    </w:p>
    <w:p w14:paraId="4335A2DC" w14:textId="77777777" w:rsidR="0084516D" w:rsidRPr="0084516D" w:rsidRDefault="0084516D" w:rsidP="00B920D4">
      <w:pPr>
        <w:spacing w:line="240" w:lineRule="auto"/>
        <w:rPr>
          <w:rStyle w:val="Enfasidelicata"/>
          <w:sz w:val="28"/>
          <w:szCs w:val="28"/>
        </w:rPr>
      </w:pPr>
    </w:p>
    <w:p w14:paraId="2EFA11F3" w14:textId="1D8B1328" w:rsidR="00FD69AF" w:rsidRDefault="00FD69AF" w:rsidP="00FD69AF">
      <w:pPr>
        <w:spacing w:line="240" w:lineRule="auto"/>
        <w:rPr>
          <w:rStyle w:val="Enfasidelicata"/>
          <w:sz w:val="28"/>
          <w:szCs w:val="28"/>
        </w:rPr>
      </w:pPr>
    </w:p>
    <w:p w14:paraId="7B6AA212" w14:textId="44D883C0" w:rsidR="00FD69AF" w:rsidRDefault="00FD69AF" w:rsidP="00FD69AF">
      <w:pPr>
        <w:spacing w:line="240" w:lineRule="auto"/>
        <w:rPr>
          <w:rStyle w:val="Enfasidelicata"/>
          <w:sz w:val="28"/>
          <w:szCs w:val="28"/>
        </w:rPr>
      </w:pPr>
    </w:p>
    <w:p w14:paraId="4143364A" w14:textId="2D54A97C" w:rsidR="001C30C0" w:rsidRDefault="001C30C0" w:rsidP="00FD69AF">
      <w:pPr>
        <w:spacing w:line="240" w:lineRule="auto"/>
        <w:rPr>
          <w:rStyle w:val="Enfasidelicata"/>
          <w:sz w:val="28"/>
          <w:szCs w:val="28"/>
        </w:rPr>
      </w:pPr>
    </w:p>
    <w:p w14:paraId="23F6C594" w14:textId="77777777" w:rsidR="001C30C0" w:rsidRDefault="001C30C0">
      <w:pPr>
        <w:rPr>
          <w:rStyle w:val="Enfasidelicata"/>
          <w:sz w:val="28"/>
          <w:szCs w:val="28"/>
        </w:rPr>
      </w:pPr>
      <w:r>
        <w:rPr>
          <w:rStyle w:val="Enfasidelicata"/>
          <w:sz w:val="28"/>
          <w:szCs w:val="28"/>
        </w:rPr>
        <w:br w:type="page"/>
      </w:r>
    </w:p>
    <w:p w14:paraId="7351D658" w14:textId="27FE08C3" w:rsidR="0084516D" w:rsidRDefault="0084516D">
      <w:pPr>
        <w:pStyle w:val="Paragrafoelenco"/>
        <w:numPr>
          <w:ilvl w:val="0"/>
          <w:numId w:val="42"/>
        </w:numPr>
        <w:spacing w:line="240" w:lineRule="auto"/>
        <w:rPr>
          <w:rStyle w:val="Enfasidelicata"/>
          <w:sz w:val="28"/>
          <w:szCs w:val="28"/>
        </w:rPr>
      </w:pPr>
      <w:r>
        <w:rPr>
          <w:rStyle w:val="Enfasidelicata"/>
          <w:sz w:val="28"/>
          <w:szCs w:val="28"/>
        </w:rPr>
        <w:lastRenderedPageBreak/>
        <w:t>Su</w:t>
      </w:r>
      <w:r w:rsidR="00527327">
        <w:rPr>
          <w:rStyle w:val="Enfasidelicata"/>
          <w:sz w:val="28"/>
          <w:szCs w:val="28"/>
        </w:rPr>
        <w:t>gg</w:t>
      </w:r>
      <w:r>
        <w:rPr>
          <w:rStyle w:val="Enfasidelicata"/>
          <w:sz w:val="28"/>
          <w:szCs w:val="28"/>
        </w:rPr>
        <w:t xml:space="preserve">estion of Alternative </w:t>
      </w:r>
      <w:r w:rsidR="00527327">
        <w:rPr>
          <w:rStyle w:val="Enfasidelicata"/>
          <w:sz w:val="28"/>
          <w:szCs w:val="28"/>
        </w:rPr>
        <w:t>Stores</w:t>
      </w:r>
      <w:r w:rsidR="001C2511">
        <w:rPr>
          <w:rStyle w:val="Enfasidelicata"/>
          <w:sz w:val="28"/>
          <w:szCs w:val="28"/>
        </w:rPr>
        <w:t xml:space="preserve"> (Book visit)</w:t>
      </w:r>
    </w:p>
    <w:tbl>
      <w:tblPr>
        <w:tblStyle w:val="Grigliatabella"/>
        <w:tblpPr w:leftFromText="141" w:rightFromText="141" w:vertAnchor="text" w:horzAnchor="margin" w:tblpXSpec="right" w:tblpY="279"/>
        <w:tblW w:w="0" w:type="auto"/>
        <w:tblLook w:val="04A0" w:firstRow="1" w:lastRow="0" w:firstColumn="1" w:lastColumn="0" w:noHBand="0" w:noVBand="1"/>
      </w:tblPr>
      <w:tblGrid>
        <w:gridCol w:w="1985"/>
        <w:gridCol w:w="6849"/>
      </w:tblGrid>
      <w:tr w:rsidR="000A111F" w14:paraId="3E35EDC3" w14:textId="77777777" w:rsidTr="000A111F">
        <w:trPr>
          <w:trHeight w:val="215"/>
        </w:trPr>
        <w:tc>
          <w:tcPr>
            <w:tcW w:w="1985" w:type="dxa"/>
          </w:tcPr>
          <w:p w14:paraId="131E8DB9"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162FAE14" w14:textId="77777777" w:rsidR="000A111F" w:rsidRPr="00923D58" w:rsidRDefault="000A111F"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0A111F" w14:paraId="44A234E5" w14:textId="77777777" w:rsidTr="000A111F">
        <w:trPr>
          <w:trHeight w:val="361"/>
        </w:trPr>
        <w:tc>
          <w:tcPr>
            <w:tcW w:w="1985" w:type="dxa"/>
          </w:tcPr>
          <w:p w14:paraId="35EF2A08"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332C46BB" w14:textId="77777777" w:rsidR="000A111F" w:rsidRPr="00923D58" w:rsidRDefault="000A111F"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0A111F" w14:paraId="51EC662D" w14:textId="77777777" w:rsidTr="000A111F">
        <w:trPr>
          <w:trHeight w:val="2152"/>
        </w:trPr>
        <w:tc>
          <w:tcPr>
            <w:tcW w:w="1985" w:type="dxa"/>
          </w:tcPr>
          <w:p w14:paraId="1DD4218A"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6E1777A2"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time slot: case 3.a).</w:t>
            </w:r>
          </w:p>
          <w:p w14:paraId="15556D27" w14:textId="4E0A2FCE" w:rsidR="000A111F" w:rsidRPr="00664977"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w:t>
            </w:r>
            <w:ins w:id="1798" w:author="Cristian Sbrolli" w:date="2020-12-23T11:59:00Z">
              <w:r w:rsidR="00525390">
                <w:rPr>
                  <w:rStyle w:val="Enfasidelicata"/>
                  <w:i w:val="0"/>
                  <w:iCs w:val="0"/>
                  <w:sz w:val="28"/>
                  <w:szCs w:val="28"/>
                </w:rPr>
                <w:t xml:space="preserve"> becomes inactive</w:t>
              </w:r>
            </w:ins>
            <w:del w:id="1799" w:author="Cristian Sbrolli" w:date="2020-12-23T11:59:00Z">
              <w:r w:rsidDel="00525390">
                <w:rPr>
                  <w:rStyle w:val="Enfasidelicata"/>
                  <w:i w:val="0"/>
                  <w:iCs w:val="0"/>
                  <w:sz w:val="28"/>
                  <w:szCs w:val="28"/>
                </w:rPr>
                <w:delText xml:space="preserve"> remains inactive for 30 seconds.</w:delText>
              </w:r>
            </w:del>
          </w:p>
          <w:p w14:paraId="094928D8"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notifies to the user the possibility to lookup further available stores for the selected time slot.</w:t>
            </w:r>
          </w:p>
          <w:p w14:paraId="56B0985F"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 clicks on the received notification.</w:t>
            </w:r>
          </w:p>
          <w:p w14:paraId="4FD24D4D" w14:textId="77777777" w:rsidR="000A111F" w:rsidRPr="005C2BF6"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provides to the user a list with further available stores.</w:t>
            </w:r>
          </w:p>
        </w:tc>
      </w:tr>
      <w:tr w:rsidR="000A111F" w14:paraId="7400B528" w14:textId="77777777" w:rsidTr="000A111F">
        <w:trPr>
          <w:trHeight w:val="361"/>
        </w:trPr>
        <w:tc>
          <w:tcPr>
            <w:tcW w:w="1985" w:type="dxa"/>
          </w:tcPr>
          <w:p w14:paraId="7518B911"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5080B085" w14:textId="77777777" w:rsidR="000A111F" w:rsidRPr="006B5465" w:rsidRDefault="000A111F"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available stores.</w:t>
            </w:r>
          </w:p>
        </w:tc>
      </w:tr>
      <w:tr w:rsidR="000A111F" w14:paraId="692D2193" w14:textId="77777777" w:rsidTr="00A8618B">
        <w:trPr>
          <w:trHeight w:val="2614"/>
        </w:trPr>
        <w:tc>
          <w:tcPr>
            <w:tcW w:w="1985" w:type="dxa"/>
          </w:tcPr>
          <w:p w14:paraId="5A32AD60"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653220CD" w14:textId="421881CF"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selects a provided store without</w:t>
            </w:r>
            <w:ins w:id="1800" w:author="Cristian Sbrolli" w:date="2020-12-23T11:58:00Z">
              <w:r w:rsidR="00525390">
                <w:rPr>
                  <w:rStyle w:val="Enfasidelicata"/>
                  <w:i w:val="0"/>
                  <w:iCs w:val="0"/>
                  <w:sz w:val="28"/>
                  <w:szCs w:val="28"/>
                </w:rPr>
                <w:t xml:space="preserve"> </w:t>
              </w:r>
            </w:ins>
            <w:del w:id="1801" w:author="Cristian Sbrolli" w:date="2020-12-23T11:58:00Z">
              <w:r w:rsidDel="00525390">
                <w:rPr>
                  <w:rStyle w:val="Enfasidelicata"/>
                  <w:i w:val="0"/>
                  <w:iCs w:val="0"/>
                  <w:sz w:val="28"/>
                  <w:szCs w:val="28"/>
                </w:rPr>
                <w:delText xml:space="preserve"> b</w:delText>
              </w:r>
            </w:del>
            <w:ins w:id="1802" w:author="Cristian Sbrolli" w:date="2020-12-23T11:58:00Z">
              <w:r w:rsidR="00525390">
                <w:rPr>
                  <w:rStyle w:val="Enfasidelicata"/>
                  <w:i w:val="0"/>
                  <w:iCs w:val="0"/>
                  <w:sz w:val="28"/>
                  <w:szCs w:val="28"/>
                </w:rPr>
                <w:t>becoming inactive</w:t>
              </w:r>
            </w:ins>
            <w:del w:id="1803" w:author="Cristian Sbrolli" w:date="2020-12-23T11:58:00Z">
              <w:r w:rsidDel="00525390">
                <w:rPr>
                  <w:rStyle w:val="Enfasidelicata"/>
                  <w:i w:val="0"/>
                  <w:iCs w:val="0"/>
                  <w:sz w:val="28"/>
                  <w:szCs w:val="28"/>
                </w:rPr>
                <w:delText>eing inactive 30 seconds.</w:delText>
              </w:r>
            </w:del>
          </w:p>
          <w:p w14:paraId="4F214C03" w14:textId="77777777" w:rsidR="000A111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“Book visit”</w:t>
            </w:r>
            <w:r>
              <w:rPr>
                <w:rStyle w:val="Enfasidelicata"/>
                <w:i w:val="0"/>
                <w:iCs w:val="0"/>
                <w:sz w:val="28"/>
                <w:szCs w:val="28"/>
              </w:rPr>
              <w:t xml:space="preserve"> use case.</w:t>
            </w:r>
          </w:p>
          <w:p w14:paraId="4B6DEC60" w14:textId="77777777"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74512CB5" w14:textId="4BEABF81" w:rsidR="000A111F" w:rsidRPr="006C6F3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user can </w:t>
            </w:r>
            <w:r w:rsidR="00182C8C">
              <w:rPr>
                <w:rStyle w:val="Enfasidelicata"/>
                <w:i w:val="0"/>
                <w:iCs w:val="0"/>
                <w:sz w:val="28"/>
                <w:szCs w:val="28"/>
              </w:rPr>
              <w:t xml:space="preserve"> only </w:t>
            </w:r>
            <w:r>
              <w:rPr>
                <w:rStyle w:val="Enfasidelicata"/>
                <w:i w:val="0"/>
                <w:iCs w:val="0"/>
                <w:sz w:val="28"/>
                <w:szCs w:val="28"/>
              </w:rPr>
              <w:t xml:space="preserve">select the initial provided stores (the </w:t>
            </w:r>
            <w:r w:rsidRPr="009E38BF">
              <w:rPr>
                <w:rStyle w:val="Enfasidelicata"/>
                <w:sz w:val="28"/>
                <w:szCs w:val="28"/>
              </w:rPr>
              <w:t>Events flow</w:t>
            </w:r>
            <w:r>
              <w:rPr>
                <w:rStyle w:val="Enfasidelicata"/>
                <w:i w:val="0"/>
                <w:iCs w:val="0"/>
                <w:sz w:val="28"/>
                <w:szCs w:val="28"/>
              </w:rPr>
              <w:t xml:space="preserve"> proceeds from event 4 of </w:t>
            </w:r>
            <w:r w:rsidRPr="009E38BF">
              <w:rPr>
                <w:rStyle w:val="Enfasidelicata"/>
                <w:sz w:val="28"/>
                <w:szCs w:val="28"/>
              </w:rPr>
              <w:t>“Book visit”</w:t>
            </w:r>
            <w:r>
              <w:rPr>
                <w:rStyle w:val="Enfasidelicata"/>
                <w:i w:val="0"/>
                <w:iCs w:val="0"/>
                <w:sz w:val="28"/>
                <w:szCs w:val="28"/>
              </w:rPr>
              <w:t xml:space="preserve"> use case).</w:t>
            </w:r>
          </w:p>
        </w:tc>
      </w:tr>
    </w:tbl>
    <w:p w14:paraId="57A2D9C9" w14:textId="7A3B5F6E" w:rsidR="000A111F" w:rsidRDefault="000A111F" w:rsidP="000A111F">
      <w:pPr>
        <w:spacing w:line="240" w:lineRule="auto"/>
        <w:rPr>
          <w:rStyle w:val="Enfasidelicata"/>
          <w:sz w:val="28"/>
          <w:szCs w:val="28"/>
        </w:rPr>
      </w:pPr>
    </w:p>
    <w:p w14:paraId="52C8E670" w14:textId="003D2AB0" w:rsidR="000A111F" w:rsidRDefault="000A111F" w:rsidP="000A111F">
      <w:pPr>
        <w:spacing w:line="240" w:lineRule="auto"/>
        <w:rPr>
          <w:rStyle w:val="Enfasidelicata"/>
          <w:sz w:val="28"/>
          <w:szCs w:val="28"/>
        </w:rPr>
      </w:pPr>
    </w:p>
    <w:p w14:paraId="459B46CD" w14:textId="70F80E66" w:rsidR="000A111F" w:rsidRDefault="000A111F" w:rsidP="000A111F">
      <w:pPr>
        <w:spacing w:line="240" w:lineRule="auto"/>
        <w:rPr>
          <w:rStyle w:val="Enfasidelicata"/>
          <w:sz w:val="28"/>
          <w:szCs w:val="28"/>
        </w:rPr>
      </w:pPr>
    </w:p>
    <w:p w14:paraId="774D44CE" w14:textId="6A558673" w:rsidR="000A111F" w:rsidRDefault="000A111F" w:rsidP="000A111F">
      <w:pPr>
        <w:spacing w:line="240" w:lineRule="auto"/>
        <w:rPr>
          <w:rStyle w:val="Enfasidelicata"/>
          <w:sz w:val="28"/>
          <w:szCs w:val="28"/>
        </w:rPr>
      </w:pPr>
    </w:p>
    <w:p w14:paraId="6E13CE1B" w14:textId="08D6C3F8" w:rsidR="000A111F" w:rsidRDefault="000A111F" w:rsidP="000A111F">
      <w:pPr>
        <w:spacing w:line="240" w:lineRule="auto"/>
        <w:rPr>
          <w:rStyle w:val="Enfasidelicata"/>
          <w:sz w:val="28"/>
          <w:szCs w:val="28"/>
        </w:rPr>
      </w:pPr>
    </w:p>
    <w:p w14:paraId="3228B2C6" w14:textId="5E5F19D0" w:rsidR="000A111F" w:rsidRDefault="000A111F" w:rsidP="000A111F">
      <w:pPr>
        <w:spacing w:line="240" w:lineRule="auto"/>
        <w:rPr>
          <w:rStyle w:val="Enfasidelicata"/>
          <w:sz w:val="28"/>
          <w:szCs w:val="28"/>
        </w:rPr>
      </w:pPr>
    </w:p>
    <w:p w14:paraId="016E3023" w14:textId="7B394D95" w:rsidR="000A111F" w:rsidRDefault="000A111F" w:rsidP="000A111F">
      <w:pPr>
        <w:spacing w:line="240" w:lineRule="auto"/>
        <w:rPr>
          <w:rStyle w:val="Enfasidelicata"/>
          <w:sz w:val="28"/>
          <w:szCs w:val="28"/>
        </w:rPr>
      </w:pPr>
    </w:p>
    <w:p w14:paraId="60624709" w14:textId="354C1E07" w:rsidR="000A111F" w:rsidRDefault="000A111F" w:rsidP="000A111F">
      <w:pPr>
        <w:spacing w:line="240" w:lineRule="auto"/>
        <w:rPr>
          <w:rStyle w:val="Enfasidelicata"/>
          <w:sz w:val="28"/>
          <w:szCs w:val="28"/>
        </w:rPr>
      </w:pPr>
    </w:p>
    <w:p w14:paraId="4428D2C0" w14:textId="6D29F247" w:rsidR="000A111F" w:rsidRDefault="000A111F" w:rsidP="000A111F">
      <w:pPr>
        <w:spacing w:line="240" w:lineRule="auto"/>
        <w:rPr>
          <w:rStyle w:val="Enfasidelicata"/>
          <w:sz w:val="28"/>
          <w:szCs w:val="28"/>
        </w:rPr>
      </w:pPr>
    </w:p>
    <w:p w14:paraId="7D408886" w14:textId="2FC26AE7" w:rsidR="000A111F" w:rsidRDefault="000A111F" w:rsidP="000A111F">
      <w:pPr>
        <w:spacing w:line="240" w:lineRule="auto"/>
        <w:rPr>
          <w:rStyle w:val="Enfasidelicata"/>
          <w:sz w:val="28"/>
          <w:szCs w:val="28"/>
        </w:rPr>
      </w:pPr>
    </w:p>
    <w:p w14:paraId="508BDAE3" w14:textId="20590E6F" w:rsidR="000A111F" w:rsidRDefault="000A111F" w:rsidP="000A111F">
      <w:pPr>
        <w:spacing w:line="240" w:lineRule="auto"/>
        <w:rPr>
          <w:rStyle w:val="Enfasidelicata"/>
          <w:sz w:val="28"/>
          <w:szCs w:val="28"/>
        </w:rPr>
      </w:pPr>
    </w:p>
    <w:p w14:paraId="138B753E" w14:textId="681D98D9" w:rsidR="000A111F" w:rsidRDefault="000A111F" w:rsidP="000A111F">
      <w:pPr>
        <w:spacing w:line="240" w:lineRule="auto"/>
        <w:rPr>
          <w:rStyle w:val="Enfasidelicata"/>
          <w:sz w:val="28"/>
          <w:szCs w:val="28"/>
        </w:rPr>
      </w:pPr>
    </w:p>
    <w:p w14:paraId="527DA80E" w14:textId="39A4F827" w:rsidR="000A111F" w:rsidRDefault="000A111F" w:rsidP="000A111F">
      <w:pPr>
        <w:spacing w:line="240" w:lineRule="auto"/>
        <w:rPr>
          <w:rStyle w:val="Enfasidelicata"/>
          <w:sz w:val="28"/>
          <w:szCs w:val="28"/>
        </w:rPr>
      </w:pPr>
    </w:p>
    <w:p w14:paraId="08D0CC8F" w14:textId="4D443C00" w:rsidR="000A111F" w:rsidRDefault="000A111F" w:rsidP="000A111F">
      <w:pPr>
        <w:spacing w:line="240" w:lineRule="auto"/>
        <w:rPr>
          <w:rStyle w:val="Enfasidelicata"/>
          <w:sz w:val="28"/>
          <w:szCs w:val="28"/>
        </w:rPr>
      </w:pPr>
    </w:p>
    <w:p w14:paraId="4DBEB2BA" w14:textId="27DB6489" w:rsidR="000A111F" w:rsidRDefault="000A111F" w:rsidP="000A111F">
      <w:pPr>
        <w:spacing w:line="240" w:lineRule="auto"/>
        <w:rPr>
          <w:rStyle w:val="Enfasidelicata"/>
          <w:sz w:val="28"/>
          <w:szCs w:val="28"/>
        </w:rPr>
      </w:pPr>
    </w:p>
    <w:p w14:paraId="26ACA2E1" w14:textId="47F153AD" w:rsidR="000A111F" w:rsidRDefault="000A111F" w:rsidP="000A111F">
      <w:pPr>
        <w:spacing w:line="240" w:lineRule="auto"/>
        <w:rPr>
          <w:rStyle w:val="Enfasidelicata"/>
          <w:sz w:val="28"/>
          <w:szCs w:val="28"/>
        </w:rPr>
      </w:pPr>
    </w:p>
    <w:p w14:paraId="1023E7B2" w14:textId="4C7C54F4" w:rsidR="000A111F" w:rsidRDefault="000A111F" w:rsidP="000A111F">
      <w:pPr>
        <w:spacing w:line="240" w:lineRule="auto"/>
        <w:rPr>
          <w:rStyle w:val="Enfasidelicata"/>
          <w:sz w:val="28"/>
          <w:szCs w:val="28"/>
        </w:rPr>
      </w:pPr>
    </w:p>
    <w:p w14:paraId="58D404CF" w14:textId="58C94FD1" w:rsidR="000A111F" w:rsidRDefault="000A111F" w:rsidP="000A111F">
      <w:pPr>
        <w:spacing w:line="240" w:lineRule="auto"/>
        <w:rPr>
          <w:rStyle w:val="Enfasidelicata"/>
          <w:sz w:val="28"/>
          <w:szCs w:val="28"/>
        </w:rPr>
      </w:pPr>
    </w:p>
    <w:p w14:paraId="3E07DDDE" w14:textId="4ED7586D" w:rsidR="000A111F" w:rsidRDefault="000A111F" w:rsidP="000A111F">
      <w:pPr>
        <w:spacing w:line="240" w:lineRule="auto"/>
        <w:rPr>
          <w:rStyle w:val="Enfasidelicata"/>
          <w:sz w:val="28"/>
          <w:szCs w:val="28"/>
        </w:rPr>
      </w:pPr>
    </w:p>
    <w:p w14:paraId="36683214" w14:textId="5655F2FE" w:rsidR="000A111F" w:rsidRDefault="000A111F" w:rsidP="000A111F">
      <w:pPr>
        <w:spacing w:line="240" w:lineRule="auto"/>
        <w:rPr>
          <w:rStyle w:val="Enfasidelicata"/>
          <w:sz w:val="28"/>
          <w:szCs w:val="28"/>
        </w:rPr>
      </w:pPr>
    </w:p>
    <w:p w14:paraId="3A57F049" w14:textId="5AA9FD94" w:rsidR="000A111F" w:rsidRDefault="000A111F" w:rsidP="000A111F">
      <w:pPr>
        <w:spacing w:line="240" w:lineRule="auto"/>
        <w:rPr>
          <w:rStyle w:val="Enfasidelicata"/>
          <w:sz w:val="28"/>
          <w:szCs w:val="28"/>
        </w:rPr>
      </w:pPr>
    </w:p>
    <w:p w14:paraId="46720788" w14:textId="1F97D469" w:rsidR="000A111F" w:rsidRDefault="000A111F" w:rsidP="000A111F">
      <w:pPr>
        <w:spacing w:line="240" w:lineRule="auto"/>
        <w:rPr>
          <w:rStyle w:val="Enfasidelicata"/>
          <w:sz w:val="28"/>
          <w:szCs w:val="28"/>
        </w:rPr>
      </w:pPr>
    </w:p>
    <w:p w14:paraId="1EBC781E" w14:textId="3F58E4AD" w:rsidR="000A111F" w:rsidRDefault="000A111F" w:rsidP="000A111F">
      <w:pPr>
        <w:spacing w:line="240" w:lineRule="auto"/>
        <w:rPr>
          <w:rStyle w:val="Enfasidelicata"/>
          <w:sz w:val="28"/>
          <w:szCs w:val="28"/>
        </w:rPr>
      </w:pPr>
    </w:p>
    <w:p w14:paraId="50498927" w14:textId="301F81DF" w:rsidR="000A111F" w:rsidRDefault="000A111F" w:rsidP="000A111F">
      <w:pPr>
        <w:spacing w:line="240" w:lineRule="auto"/>
        <w:rPr>
          <w:rStyle w:val="Enfasidelicata"/>
          <w:sz w:val="28"/>
          <w:szCs w:val="28"/>
        </w:rPr>
      </w:pPr>
    </w:p>
    <w:p w14:paraId="43C626A5" w14:textId="77777777" w:rsidR="000A111F" w:rsidRPr="00D01022" w:rsidRDefault="000A111F" w:rsidP="00D01022">
      <w:pPr>
        <w:spacing w:line="240" w:lineRule="auto"/>
        <w:rPr>
          <w:rStyle w:val="Enfasidelicata"/>
          <w:sz w:val="28"/>
          <w:szCs w:val="28"/>
        </w:rPr>
      </w:pPr>
    </w:p>
    <w:p w14:paraId="05AF0FCE" w14:textId="4F840AFB" w:rsidR="000A111F" w:rsidRDefault="000A111F">
      <w:pPr>
        <w:pStyle w:val="Paragrafoelenco"/>
        <w:numPr>
          <w:ilvl w:val="0"/>
          <w:numId w:val="42"/>
        </w:numPr>
        <w:spacing w:line="240" w:lineRule="auto"/>
        <w:rPr>
          <w:rStyle w:val="Enfasidelicata"/>
          <w:sz w:val="28"/>
          <w:szCs w:val="28"/>
        </w:rPr>
      </w:pPr>
      <w:r>
        <w:rPr>
          <w:rStyle w:val="Enfasidelicata"/>
          <w:sz w:val="28"/>
          <w:szCs w:val="28"/>
        </w:rPr>
        <w:lastRenderedPageBreak/>
        <w:t>Enter/Exit Store</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038CA653" w14:textId="77777777" w:rsidTr="000A111F">
        <w:trPr>
          <w:trHeight w:val="215"/>
        </w:trPr>
        <w:tc>
          <w:tcPr>
            <w:tcW w:w="1985" w:type="dxa"/>
          </w:tcPr>
          <w:p w14:paraId="4570237B"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Actors</w:t>
            </w:r>
          </w:p>
        </w:tc>
        <w:tc>
          <w:tcPr>
            <w:tcW w:w="6815" w:type="dxa"/>
          </w:tcPr>
          <w:p w14:paraId="7A0DEEBC"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User, Cashier</w:t>
            </w:r>
          </w:p>
        </w:tc>
      </w:tr>
      <w:tr w:rsidR="000A111F" w:rsidRPr="004A1E69" w14:paraId="3B213639" w14:textId="77777777" w:rsidTr="000A111F">
        <w:trPr>
          <w:trHeight w:val="361"/>
        </w:trPr>
        <w:tc>
          <w:tcPr>
            <w:tcW w:w="1985" w:type="dxa"/>
          </w:tcPr>
          <w:p w14:paraId="45D573BA"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Entry condition</w:t>
            </w:r>
          </w:p>
        </w:tc>
        <w:tc>
          <w:tcPr>
            <w:tcW w:w="6815" w:type="dxa"/>
          </w:tcPr>
          <w:p w14:paraId="28C57B8A" w14:textId="76F68472"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The user</w:t>
            </w:r>
            <w:r w:rsidR="009B6543">
              <w:rPr>
                <w:rStyle w:val="Enfasidelicata"/>
                <w:i w:val="0"/>
                <w:iCs w:val="0"/>
                <w:sz w:val="28"/>
                <w:szCs w:val="28"/>
              </w:rPr>
              <w:t xml:space="preserve">, after he has been notified by the app, reaches </w:t>
            </w:r>
            <w:r w:rsidRPr="00631266">
              <w:rPr>
                <w:rStyle w:val="Enfasidelicata"/>
                <w:i w:val="0"/>
                <w:iCs w:val="0"/>
                <w:sz w:val="28"/>
                <w:szCs w:val="28"/>
              </w:rPr>
              <w:t>the store indicated in his ticket</w:t>
            </w:r>
          </w:p>
        </w:tc>
      </w:tr>
      <w:tr w:rsidR="000A111F" w:rsidRPr="004A1E69" w14:paraId="7440750A" w14:textId="77777777" w:rsidTr="00295A63">
        <w:trPr>
          <w:trHeight w:val="2589"/>
        </w:trPr>
        <w:tc>
          <w:tcPr>
            <w:tcW w:w="1985" w:type="dxa"/>
          </w:tcPr>
          <w:p w14:paraId="042A016D"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Events flow</w:t>
            </w:r>
          </w:p>
        </w:tc>
        <w:tc>
          <w:tcPr>
            <w:tcW w:w="6815" w:type="dxa"/>
          </w:tcPr>
          <w:p w14:paraId="5A856878"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scans his QR code through the QR code reader of the turnstile in entrance.</w:t>
            </w:r>
          </w:p>
          <w:p w14:paraId="4B05B46F"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enters the store.</w:t>
            </w:r>
          </w:p>
          <w:p w14:paraId="34E7F54B"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does the shopping.</w:t>
            </w:r>
          </w:p>
          <w:p w14:paraId="41BA1876"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pays at the cash register.</w:t>
            </w:r>
          </w:p>
          <w:p w14:paraId="1B493505"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cashier scans the QR code of the user’s ticket though the QR code reader of the cashier desk</w:t>
            </w:r>
          </w:p>
          <w:p w14:paraId="6283C599"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exits the store</w:t>
            </w:r>
          </w:p>
        </w:tc>
      </w:tr>
      <w:tr w:rsidR="000A111F" w:rsidRPr="004A1E69" w14:paraId="3D67032B" w14:textId="77777777" w:rsidTr="000A111F">
        <w:trPr>
          <w:trHeight w:val="361"/>
        </w:trPr>
        <w:tc>
          <w:tcPr>
            <w:tcW w:w="1985" w:type="dxa"/>
          </w:tcPr>
          <w:p w14:paraId="67D70780"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Exit condition</w:t>
            </w:r>
          </w:p>
        </w:tc>
        <w:tc>
          <w:tcPr>
            <w:tcW w:w="6815" w:type="dxa"/>
          </w:tcPr>
          <w:p w14:paraId="3F47B7E8"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 xml:space="preserve">The user successfully enters/exits the store. </w:t>
            </w:r>
          </w:p>
        </w:tc>
      </w:tr>
      <w:tr w:rsidR="000A111F" w:rsidRPr="004A1E69" w14:paraId="2A206207" w14:textId="77777777" w:rsidTr="00A8618B">
        <w:trPr>
          <w:trHeight w:val="5127"/>
        </w:trPr>
        <w:tc>
          <w:tcPr>
            <w:tcW w:w="1985" w:type="dxa"/>
          </w:tcPr>
          <w:p w14:paraId="33F151D4"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Exceptions</w:t>
            </w:r>
          </w:p>
        </w:tc>
        <w:tc>
          <w:tcPr>
            <w:tcW w:w="6815" w:type="dxa"/>
          </w:tcPr>
          <w:p w14:paraId="2B491A7E" w14:textId="78318AED" w:rsidR="00D4110A" w:rsidRPr="007818DD" w:rsidRDefault="003D5695" w:rsidP="00A8618B">
            <w:pPr>
              <w:pStyle w:val="Paragrafoelenco"/>
              <w:numPr>
                <w:ilvl w:val="0"/>
                <w:numId w:val="71"/>
              </w:numPr>
              <w:ind w:left="357" w:hanging="357"/>
              <w:jc w:val="both"/>
              <w:rPr>
                <w:rStyle w:val="Enfasidelicata"/>
                <w:i w:val="0"/>
                <w:iCs w:val="0"/>
                <w:sz w:val="28"/>
                <w:szCs w:val="28"/>
              </w:rPr>
            </w:pPr>
            <w:commentRangeStart w:id="1804"/>
            <w:commentRangeStart w:id="1805"/>
            <w:commentRangeStart w:id="1806"/>
            <w:commentRangeEnd w:id="1804"/>
            <w:r>
              <w:rPr>
                <w:rStyle w:val="Rimandocommento"/>
              </w:rPr>
              <w:commentReference w:id="1804"/>
            </w:r>
            <w:commentRangeEnd w:id="1805"/>
            <w:r w:rsidR="007818DD">
              <w:rPr>
                <w:rStyle w:val="Rimandocommento"/>
              </w:rPr>
              <w:commentReference w:id="1805"/>
            </w:r>
            <w:commentRangeEnd w:id="1806"/>
            <w:r w:rsidR="007818DD">
              <w:rPr>
                <w:rStyle w:val="Rimandocommento"/>
              </w:rPr>
              <w:commentReference w:id="1806"/>
            </w:r>
            <w:r w:rsidR="00D4110A" w:rsidRPr="00D4110A">
              <w:rPr>
                <w:rStyle w:val="Enfasidelicata"/>
                <w:i w:val="0"/>
                <w:iCs w:val="0"/>
                <w:sz w:val="28"/>
                <w:szCs w:val="28"/>
              </w:rPr>
              <w:t>The user tries to enter in the store by scanning a ticket after the maximum acceptable delay that is indicated in his ticket has passed</w:t>
            </w:r>
            <w:r w:rsidR="00D4110A">
              <w:rPr>
                <w:rStyle w:val="Enfasidelicata"/>
                <w:i w:val="0"/>
                <w:iCs w:val="0"/>
                <w:sz w:val="28"/>
                <w:szCs w:val="28"/>
              </w:rPr>
              <w:t>.</w:t>
            </w:r>
          </w:p>
          <w:p w14:paraId="770625CB"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either gets a physical ticket (see “Get physical ticket” use case) or goes away.</w:t>
            </w:r>
          </w:p>
          <w:p w14:paraId="41E4CAE4" w14:textId="77777777" w:rsidR="000A111F" w:rsidRPr="00631266" w:rsidRDefault="000A111F" w:rsidP="00A8618B">
            <w:pPr>
              <w:pStyle w:val="Paragrafoelenco"/>
              <w:numPr>
                <w:ilvl w:val="0"/>
                <w:numId w:val="71"/>
              </w:numPr>
              <w:ind w:left="357" w:hanging="357"/>
              <w:jc w:val="both"/>
              <w:rPr>
                <w:rStyle w:val="Enfasidelicata"/>
                <w:i w:val="0"/>
                <w:iCs w:val="0"/>
                <w:sz w:val="28"/>
                <w:szCs w:val="28"/>
              </w:rPr>
            </w:pPr>
            <w:r w:rsidRPr="00631266">
              <w:rPr>
                <w:rStyle w:val="Enfasidelicata"/>
                <w:i w:val="0"/>
                <w:iCs w:val="0"/>
                <w:sz w:val="28"/>
                <w:szCs w:val="28"/>
              </w:rPr>
              <w:t>The user does not buy anything.</w:t>
            </w:r>
          </w:p>
          <w:p w14:paraId="01486745"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 scanning his QR code through the QR code reader of the turnstile in exit.</w:t>
            </w:r>
          </w:p>
          <w:p w14:paraId="4F8D366C" w14:textId="77777777" w:rsidR="00EE2C0E" w:rsidRPr="00631266" w:rsidRDefault="00EE2C0E" w:rsidP="00A8618B">
            <w:pPr>
              <w:pStyle w:val="Paragrafoelenco"/>
              <w:numPr>
                <w:ilvl w:val="0"/>
                <w:numId w:val="71"/>
              </w:numPr>
              <w:ind w:left="357" w:hanging="357"/>
              <w:jc w:val="both"/>
              <w:rPr>
                <w:rStyle w:val="Enfasidelicata"/>
                <w:i w:val="0"/>
                <w:iCs w:val="0"/>
                <w:sz w:val="28"/>
                <w:szCs w:val="28"/>
              </w:rPr>
            </w:pPr>
            <w:commentRangeStart w:id="1807"/>
            <w:commentRangeStart w:id="1808"/>
            <w:r w:rsidRPr="00631266">
              <w:rPr>
                <w:rStyle w:val="Enfasidelicata"/>
                <w:i w:val="0"/>
                <w:iCs w:val="0"/>
                <w:sz w:val="28"/>
                <w:szCs w:val="28"/>
              </w:rPr>
              <w:t>After the user enters the store, his physical ticket is lost</w:t>
            </w:r>
            <w:r>
              <w:rPr>
                <w:rStyle w:val="Enfasidelicata"/>
                <w:i w:val="0"/>
                <w:iCs w:val="0"/>
                <w:sz w:val="28"/>
                <w:szCs w:val="28"/>
              </w:rPr>
              <w:t>,</w:t>
            </w:r>
            <w:r w:rsidRPr="00631266">
              <w:rPr>
                <w:rStyle w:val="Enfasidelicata"/>
                <w:i w:val="0"/>
                <w:iCs w:val="0"/>
                <w:sz w:val="28"/>
                <w:szCs w:val="28"/>
              </w:rPr>
              <w:t xml:space="preserve"> or his virtual ticket becomes unavailable.</w:t>
            </w:r>
          </w:p>
          <w:p w14:paraId="2E41B743" w14:textId="131818C6" w:rsidR="000A111F" w:rsidRPr="00631266" w:rsidRDefault="00EE2C0E"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w:t>
            </w:r>
            <w:r>
              <w:rPr>
                <w:rStyle w:val="Enfasidelicata"/>
                <w:i w:val="0"/>
                <w:iCs w:val="0"/>
                <w:sz w:val="28"/>
                <w:szCs w:val="28"/>
              </w:rPr>
              <w:t>,</w:t>
            </w:r>
            <w:r w:rsidRPr="00631266">
              <w:rPr>
                <w:rStyle w:val="Enfasidelicata"/>
                <w:i w:val="0"/>
                <w:iCs w:val="0"/>
                <w:sz w:val="28"/>
                <w:szCs w:val="28"/>
              </w:rPr>
              <w:t xml:space="preserve"> without scanning the QR code</w:t>
            </w:r>
            <w:r w:rsidRPr="00701483">
              <w:rPr>
                <w:rStyle w:val="Enfasidelicata"/>
                <w:i w:val="0"/>
                <w:iCs w:val="0"/>
                <w:sz w:val="28"/>
                <w:szCs w:val="28"/>
              </w:rPr>
              <w:t>,</w:t>
            </w:r>
            <w:r w:rsidRPr="00701483">
              <w:rPr>
                <w:color w:val="000000"/>
                <w:sz w:val="28"/>
                <w:szCs w:val="28"/>
                <w:shd w:val="clear" w:color="auto" w:fill="FFFFFF"/>
              </w:rPr>
              <w:t xml:space="preserve"> after asking for assistance from </w:t>
            </w:r>
            <w:r>
              <w:rPr>
                <w:color w:val="000000"/>
                <w:sz w:val="28"/>
                <w:szCs w:val="28"/>
                <w:shd w:val="clear" w:color="auto" w:fill="FFFFFF"/>
              </w:rPr>
              <w:t>a</w:t>
            </w:r>
            <w:r w:rsidRPr="00701483">
              <w:rPr>
                <w:color w:val="000000"/>
                <w:sz w:val="28"/>
                <w:szCs w:val="28"/>
                <w:shd w:val="clear" w:color="auto" w:fill="FFFFFF"/>
              </w:rPr>
              <w:t xml:space="preserve"> cashier or a manager inside the store.</w:t>
            </w:r>
            <w:r w:rsidRPr="00701483">
              <w:rPr>
                <w:rStyle w:val="Enfasidelicata"/>
                <w:i w:val="0"/>
                <w:iCs w:val="0"/>
                <w:sz w:val="28"/>
                <w:szCs w:val="28"/>
              </w:rPr>
              <w:t xml:space="preserve"> Moreover,</w:t>
            </w:r>
            <w:r>
              <w:rPr>
                <w:rStyle w:val="Enfasidelicata"/>
                <w:i w:val="0"/>
                <w:iCs w:val="0"/>
                <w:sz w:val="28"/>
                <w:szCs w:val="28"/>
              </w:rPr>
              <w:t xml:space="preserve"> </w:t>
            </w:r>
            <w:r w:rsidRPr="00701483">
              <w:rPr>
                <w:rStyle w:val="Enfasidelicata"/>
                <w:i w:val="0"/>
                <w:iCs w:val="0"/>
                <w:sz w:val="28"/>
                <w:szCs w:val="28"/>
              </w:rPr>
              <w:t>the ticket is considered scanned</w:t>
            </w:r>
            <w:r w:rsidRPr="002D6B51">
              <w:rPr>
                <w:color w:val="000000"/>
                <w:sz w:val="28"/>
                <w:szCs w:val="28"/>
                <w:shd w:val="clear" w:color="auto" w:fill="FFFFFF"/>
              </w:rPr>
              <w:t xml:space="preserve"> after </w:t>
            </w:r>
            <w:r w:rsidRPr="002D6B51">
              <w:rPr>
                <w:rStyle w:val="Enfasidelicata"/>
                <w:i w:val="0"/>
                <w:iCs w:val="0"/>
                <w:sz w:val="28"/>
                <w:szCs w:val="28"/>
              </w:rPr>
              <w:t xml:space="preserve">a time equal to the </w:t>
            </w:r>
            <w:r>
              <w:rPr>
                <w:rStyle w:val="Enfasidelicata"/>
                <w:i w:val="0"/>
                <w:iCs w:val="0"/>
                <w:sz w:val="28"/>
                <w:szCs w:val="28"/>
              </w:rPr>
              <w:t xml:space="preserve">system’s estimated </w:t>
            </w:r>
            <w:r w:rsidRPr="002D6B51">
              <w:rPr>
                <w:rStyle w:val="Enfasidelicata"/>
                <w:i w:val="0"/>
                <w:iCs w:val="0"/>
                <w:sz w:val="28"/>
                <w:szCs w:val="28"/>
              </w:rPr>
              <w:t>average duration of a grocery shop trip</w:t>
            </w:r>
            <w:r w:rsidR="00182C8C">
              <w:rPr>
                <w:rStyle w:val="Enfasidelicata"/>
                <w:i w:val="0"/>
                <w:iCs w:val="0"/>
                <w:sz w:val="28"/>
                <w:szCs w:val="28"/>
              </w:rPr>
              <w:t xml:space="preserve"> </w:t>
            </w:r>
            <w:commentRangeStart w:id="1809"/>
            <w:r w:rsidR="00182C8C" w:rsidRPr="00A8618B">
              <w:rPr>
                <w:rStyle w:val="Enfasidelicata"/>
                <w:i w:val="0"/>
                <w:iCs w:val="0"/>
                <w:sz w:val="28"/>
                <w:szCs w:val="28"/>
              </w:rPr>
              <w:t>plus</w:t>
            </w:r>
            <w:r w:rsidR="00182C8C">
              <w:rPr>
                <w:color w:val="000000"/>
                <w:shd w:val="clear" w:color="auto" w:fill="FFFFFF"/>
              </w:rPr>
              <w:t xml:space="preserve"> </w:t>
            </w:r>
            <w:r w:rsidR="00182C8C" w:rsidRPr="00A8618B">
              <w:rPr>
                <w:color w:val="000000"/>
                <w:sz w:val="28"/>
                <w:szCs w:val="28"/>
                <w:shd w:val="clear" w:color="auto" w:fill="FFFFFF"/>
              </w:rPr>
              <w:t>a delay</w:t>
            </w:r>
            <w:r w:rsidR="00182C8C">
              <w:rPr>
                <w:color w:val="000000"/>
                <w:shd w:val="clear" w:color="auto" w:fill="FFFFFF"/>
              </w:rPr>
              <w:t xml:space="preserve"> </w:t>
            </w:r>
            <w:r w:rsidR="00182C8C" w:rsidRPr="00A8618B">
              <w:rPr>
                <w:color w:val="000000"/>
                <w:sz w:val="28"/>
                <w:szCs w:val="28"/>
                <w:shd w:val="clear" w:color="auto" w:fill="FFFFFF"/>
              </w:rPr>
              <w:t>that t</w:t>
            </w:r>
            <w:r w:rsidR="00182C8C">
              <w:rPr>
                <w:color w:val="000000"/>
                <w:sz w:val="28"/>
                <w:szCs w:val="28"/>
                <w:shd w:val="clear" w:color="auto" w:fill="FFFFFF"/>
              </w:rPr>
              <w:t>akes into account for people long-duration trips</w:t>
            </w:r>
            <w:commentRangeEnd w:id="1809"/>
            <w:r w:rsidR="00182C8C">
              <w:rPr>
                <w:rStyle w:val="Rimandocommento"/>
              </w:rPr>
              <w:commentReference w:id="1809"/>
            </w:r>
            <w:r w:rsidR="00EF0FA7">
              <w:rPr>
                <w:color w:val="000000"/>
                <w:shd w:val="clear" w:color="auto" w:fill="FFFFFF"/>
              </w:rPr>
              <w:t>.</w:t>
            </w:r>
            <w:commentRangeEnd w:id="1807"/>
            <w:r w:rsidR="00EF0FA7">
              <w:rPr>
                <w:rStyle w:val="Rimandocommento"/>
              </w:rPr>
              <w:commentReference w:id="1807"/>
            </w:r>
            <w:commentRangeEnd w:id="1808"/>
            <w:r w:rsidR="00D4110A">
              <w:rPr>
                <w:rStyle w:val="Rimandocommento"/>
              </w:rPr>
              <w:commentReference w:id="1808"/>
            </w:r>
          </w:p>
        </w:tc>
      </w:tr>
    </w:tbl>
    <w:p w14:paraId="1030BA14" w14:textId="79451B56" w:rsidR="00981513" w:rsidRDefault="00981513" w:rsidP="00981513">
      <w:pPr>
        <w:spacing w:line="240" w:lineRule="auto"/>
        <w:rPr>
          <w:rStyle w:val="Enfasidelicata"/>
          <w:sz w:val="28"/>
          <w:szCs w:val="28"/>
        </w:rPr>
      </w:pPr>
    </w:p>
    <w:p w14:paraId="6B36B24B" w14:textId="2C62DFCF" w:rsidR="00981513" w:rsidRDefault="00981513" w:rsidP="00981513">
      <w:pPr>
        <w:spacing w:line="240" w:lineRule="auto"/>
        <w:rPr>
          <w:rStyle w:val="Enfasidelicata"/>
          <w:sz w:val="28"/>
          <w:szCs w:val="28"/>
        </w:rPr>
      </w:pPr>
    </w:p>
    <w:p w14:paraId="6830C5B7" w14:textId="321DDC31" w:rsidR="00981513" w:rsidRDefault="00981513" w:rsidP="00981513">
      <w:pPr>
        <w:spacing w:line="240" w:lineRule="auto"/>
        <w:rPr>
          <w:rStyle w:val="Enfasidelicata"/>
          <w:sz w:val="28"/>
          <w:szCs w:val="28"/>
        </w:rPr>
      </w:pPr>
    </w:p>
    <w:p w14:paraId="3E950E0E" w14:textId="77490926" w:rsidR="00981513" w:rsidRDefault="00981513" w:rsidP="00981513">
      <w:pPr>
        <w:spacing w:line="240" w:lineRule="auto"/>
        <w:rPr>
          <w:rStyle w:val="Enfasidelicata"/>
          <w:sz w:val="28"/>
          <w:szCs w:val="28"/>
        </w:rPr>
      </w:pPr>
    </w:p>
    <w:p w14:paraId="47F0DD62" w14:textId="7E69C5B3" w:rsidR="00981513" w:rsidRDefault="00981513" w:rsidP="00981513">
      <w:pPr>
        <w:spacing w:line="240" w:lineRule="auto"/>
        <w:rPr>
          <w:rStyle w:val="Enfasidelicata"/>
          <w:sz w:val="28"/>
          <w:szCs w:val="28"/>
        </w:rPr>
      </w:pPr>
    </w:p>
    <w:p w14:paraId="3AD260B5" w14:textId="33D4E32F" w:rsidR="00981513" w:rsidRDefault="00981513" w:rsidP="00981513">
      <w:pPr>
        <w:spacing w:line="240" w:lineRule="auto"/>
        <w:rPr>
          <w:rStyle w:val="Enfasidelicata"/>
          <w:sz w:val="28"/>
          <w:szCs w:val="28"/>
        </w:rPr>
      </w:pPr>
    </w:p>
    <w:p w14:paraId="091C5D57" w14:textId="20358F3A" w:rsidR="00981513" w:rsidRDefault="00981513" w:rsidP="00981513">
      <w:pPr>
        <w:spacing w:line="240" w:lineRule="auto"/>
        <w:rPr>
          <w:rStyle w:val="Enfasidelicata"/>
          <w:sz w:val="28"/>
          <w:szCs w:val="28"/>
        </w:rPr>
      </w:pPr>
    </w:p>
    <w:p w14:paraId="41C45586" w14:textId="2411CB06" w:rsidR="00981513" w:rsidRDefault="00981513" w:rsidP="00981513">
      <w:pPr>
        <w:spacing w:line="240" w:lineRule="auto"/>
        <w:rPr>
          <w:rStyle w:val="Enfasidelicata"/>
          <w:sz w:val="28"/>
          <w:szCs w:val="28"/>
        </w:rPr>
      </w:pPr>
    </w:p>
    <w:p w14:paraId="59A67ABF" w14:textId="62BFDBDC" w:rsidR="00981513" w:rsidRDefault="00981513" w:rsidP="00981513">
      <w:pPr>
        <w:spacing w:line="240" w:lineRule="auto"/>
        <w:rPr>
          <w:rStyle w:val="Enfasidelicata"/>
          <w:sz w:val="28"/>
          <w:szCs w:val="28"/>
        </w:rPr>
      </w:pPr>
    </w:p>
    <w:p w14:paraId="75626507" w14:textId="5ACAC324" w:rsidR="00981513" w:rsidRDefault="00981513" w:rsidP="00981513">
      <w:pPr>
        <w:spacing w:line="240" w:lineRule="auto"/>
        <w:rPr>
          <w:rStyle w:val="Enfasidelicata"/>
          <w:sz w:val="28"/>
          <w:szCs w:val="28"/>
        </w:rPr>
      </w:pPr>
    </w:p>
    <w:p w14:paraId="2FAD10D3" w14:textId="1D6B32D7" w:rsidR="00981513" w:rsidRDefault="00981513" w:rsidP="00981513">
      <w:pPr>
        <w:spacing w:line="240" w:lineRule="auto"/>
        <w:rPr>
          <w:rStyle w:val="Enfasidelicata"/>
          <w:sz w:val="28"/>
          <w:szCs w:val="28"/>
        </w:rPr>
      </w:pPr>
    </w:p>
    <w:p w14:paraId="348A20D2" w14:textId="3219F367" w:rsidR="00981513" w:rsidRDefault="00981513" w:rsidP="00981513">
      <w:pPr>
        <w:spacing w:line="240" w:lineRule="auto"/>
        <w:rPr>
          <w:rStyle w:val="Enfasidelicata"/>
          <w:sz w:val="28"/>
          <w:szCs w:val="28"/>
        </w:rPr>
      </w:pPr>
    </w:p>
    <w:p w14:paraId="289B8B77" w14:textId="72420DEC" w:rsidR="00981513" w:rsidRDefault="00981513" w:rsidP="00981513">
      <w:pPr>
        <w:spacing w:line="240" w:lineRule="auto"/>
        <w:rPr>
          <w:rStyle w:val="Enfasidelicata"/>
          <w:sz w:val="28"/>
          <w:szCs w:val="28"/>
        </w:rPr>
      </w:pPr>
    </w:p>
    <w:p w14:paraId="6B1D11B0" w14:textId="553C8FFC" w:rsidR="00981513" w:rsidRDefault="00981513" w:rsidP="00981513">
      <w:pPr>
        <w:spacing w:line="240" w:lineRule="auto"/>
        <w:rPr>
          <w:rStyle w:val="Enfasidelicata"/>
          <w:sz w:val="28"/>
          <w:szCs w:val="28"/>
        </w:rPr>
      </w:pPr>
    </w:p>
    <w:p w14:paraId="0F6CAAEA" w14:textId="56E589DB" w:rsidR="00981513" w:rsidRDefault="00981513" w:rsidP="00981513">
      <w:pPr>
        <w:spacing w:line="240" w:lineRule="auto"/>
        <w:rPr>
          <w:rStyle w:val="Enfasidelicata"/>
          <w:sz w:val="28"/>
          <w:szCs w:val="28"/>
        </w:rPr>
      </w:pPr>
    </w:p>
    <w:p w14:paraId="3EE66EE6" w14:textId="29394D51" w:rsidR="00981513" w:rsidRDefault="00981513" w:rsidP="00981513">
      <w:pPr>
        <w:spacing w:line="240" w:lineRule="auto"/>
        <w:rPr>
          <w:rStyle w:val="Enfasidelicata"/>
          <w:sz w:val="28"/>
          <w:szCs w:val="28"/>
        </w:rPr>
      </w:pPr>
    </w:p>
    <w:p w14:paraId="1657D526" w14:textId="4298D98A" w:rsidR="00981513" w:rsidRDefault="00981513" w:rsidP="00981513">
      <w:pPr>
        <w:spacing w:line="240" w:lineRule="auto"/>
        <w:rPr>
          <w:rStyle w:val="Enfasidelicata"/>
          <w:sz w:val="28"/>
          <w:szCs w:val="28"/>
        </w:rPr>
      </w:pPr>
    </w:p>
    <w:p w14:paraId="7CDE4897" w14:textId="7693B14D" w:rsidR="00981513" w:rsidRDefault="00981513" w:rsidP="00981513">
      <w:pPr>
        <w:spacing w:line="240" w:lineRule="auto"/>
        <w:rPr>
          <w:rStyle w:val="Enfasidelicata"/>
          <w:sz w:val="28"/>
          <w:szCs w:val="28"/>
        </w:rPr>
      </w:pPr>
    </w:p>
    <w:p w14:paraId="1B05DF45" w14:textId="4B531D20" w:rsidR="00981513" w:rsidRDefault="00981513" w:rsidP="00981513">
      <w:pPr>
        <w:spacing w:line="240" w:lineRule="auto"/>
        <w:rPr>
          <w:rStyle w:val="Enfasidelicata"/>
          <w:sz w:val="28"/>
          <w:szCs w:val="28"/>
        </w:rPr>
      </w:pPr>
    </w:p>
    <w:p w14:paraId="4E914445" w14:textId="35F4D745" w:rsidR="00981513" w:rsidRDefault="00981513" w:rsidP="00981513">
      <w:pPr>
        <w:spacing w:line="240" w:lineRule="auto"/>
        <w:rPr>
          <w:rStyle w:val="Enfasidelicata"/>
          <w:sz w:val="28"/>
          <w:szCs w:val="28"/>
        </w:rPr>
      </w:pPr>
    </w:p>
    <w:p w14:paraId="0CF3417E" w14:textId="6B2446ED" w:rsidR="00981513" w:rsidRDefault="00981513" w:rsidP="00981513">
      <w:pPr>
        <w:spacing w:line="240" w:lineRule="auto"/>
        <w:rPr>
          <w:rStyle w:val="Enfasidelicata"/>
          <w:sz w:val="28"/>
          <w:szCs w:val="28"/>
        </w:rPr>
      </w:pPr>
    </w:p>
    <w:p w14:paraId="69C1EF3A" w14:textId="50036B19" w:rsidR="00981513" w:rsidRDefault="00981513" w:rsidP="00981513">
      <w:pPr>
        <w:spacing w:line="240" w:lineRule="auto"/>
        <w:rPr>
          <w:rStyle w:val="Enfasidelicata"/>
          <w:sz w:val="28"/>
          <w:szCs w:val="28"/>
        </w:rPr>
      </w:pPr>
    </w:p>
    <w:p w14:paraId="2E306E8E" w14:textId="130E1A93" w:rsidR="00981513" w:rsidRDefault="00981513" w:rsidP="00981513">
      <w:pPr>
        <w:spacing w:line="240" w:lineRule="auto"/>
        <w:rPr>
          <w:rStyle w:val="Enfasidelicata"/>
          <w:sz w:val="28"/>
          <w:szCs w:val="28"/>
        </w:rPr>
      </w:pPr>
    </w:p>
    <w:p w14:paraId="1F1E3CD7" w14:textId="6610C9DD" w:rsidR="00981513" w:rsidRDefault="00981513" w:rsidP="00981513">
      <w:pPr>
        <w:spacing w:line="240" w:lineRule="auto"/>
        <w:rPr>
          <w:rStyle w:val="Enfasidelicata"/>
          <w:sz w:val="28"/>
          <w:szCs w:val="28"/>
        </w:rPr>
      </w:pPr>
    </w:p>
    <w:p w14:paraId="3C366FDA" w14:textId="77777777" w:rsidR="000A111F" w:rsidRPr="00981513" w:rsidRDefault="000A111F" w:rsidP="00D01022">
      <w:pPr>
        <w:spacing w:line="240" w:lineRule="auto"/>
        <w:rPr>
          <w:rStyle w:val="Enfasidelicata"/>
          <w:sz w:val="28"/>
          <w:szCs w:val="28"/>
        </w:rPr>
      </w:pPr>
    </w:p>
    <w:p w14:paraId="3F4DE7B9" w14:textId="518B0A58" w:rsidR="00981513" w:rsidRDefault="00981513">
      <w:pPr>
        <w:pStyle w:val="Paragrafoelenco"/>
        <w:numPr>
          <w:ilvl w:val="0"/>
          <w:numId w:val="42"/>
        </w:numPr>
        <w:spacing w:line="240" w:lineRule="auto"/>
        <w:rPr>
          <w:rStyle w:val="Enfasidelicata"/>
          <w:sz w:val="28"/>
          <w:szCs w:val="28"/>
        </w:rPr>
      </w:pPr>
      <w:r>
        <w:rPr>
          <w:rStyle w:val="Enfasidelicata"/>
          <w:sz w:val="28"/>
          <w:szCs w:val="28"/>
        </w:rPr>
        <w:lastRenderedPageBreak/>
        <w:t xml:space="preserve">Periodic </w:t>
      </w:r>
      <w:r w:rsidR="006D5A98">
        <w:rPr>
          <w:rStyle w:val="Enfasidelicata"/>
          <w:sz w:val="28"/>
          <w:szCs w:val="28"/>
        </w:rPr>
        <w:t>N</w:t>
      </w:r>
      <w:r>
        <w:rPr>
          <w:rStyle w:val="Enfasidelicata"/>
          <w:sz w:val="28"/>
          <w:szCs w:val="28"/>
        </w:rPr>
        <w:t>otification</w:t>
      </w:r>
      <w:r w:rsidR="006D5A98">
        <w:rPr>
          <w:rStyle w:val="Enfasidelicata"/>
          <w:sz w:val="28"/>
          <w:szCs w:val="28"/>
        </w:rPr>
        <w:t xml:space="preserve"> of Time Slots</w:t>
      </w:r>
    </w:p>
    <w:tbl>
      <w:tblPr>
        <w:tblStyle w:val="Grigliatabella"/>
        <w:tblpPr w:leftFromText="141" w:rightFromText="141" w:vertAnchor="text" w:horzAnchor="margin" w:tblpXSpec="right" w:tblpY="217"/>
        <w:tblW w:w="0" w:type="auto"/>
        <w:tblLook w:val="04A0" w:firstRow="1" w:lastRow="0" w:firstColumn="1" w:lastColumn="0" w:noHBand="0" w:noVBand="1"/>
      </w:tblPr>
      <w:tblGrid>
        <w:gridCol w:w="1985"/>
        <w:gridCol w:w="6849"/>
      </w:tblGrid>
      <w:tr w:rsidR="00775C1D" w14:paraId="6BA5144A" w14:textId="77777777" w:rsidTr="00775C1D">
        <w:trPr>
          <w:trHeight w:val="215"/>
        </w:trPr>
        <w:tc>
          <w:tcPr>
            <w:tcW w:w="1985" w:type="dxa"/>
          </w:tcPr>
          <w:p w14:paraId="29B6EAE8"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695E8F1C"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3C847FC" w14:textId="77777777" w:rsidTr="00775C1D">
        <w:trPr>
          <w:trHeight w:val="361"/>
        </w:trPr>
        <w:tc>
          <w:tcPr>
            <w:tcW w:w="1985" w:type="dxa"/>
          </w:tcPr>
          <w:p w14:paraId="3708430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53007654"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05ED0AE8" w14:textId="77777777" w:rsidTr="00775C1D">
        <w:trPr>
          <w:trHeight w:val="2152"/>
        </w:trPr>
        <w:tc>
          <w:tcPr>
            <w:tcW w:w="1985" w:type="dxa"/>
          </w:tcPr>
          <w:p w14:paraId="457E75B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1F77189E"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accesses the notification panel.</w:t>
            </w:r>
          </w:p>
          <w:p w14:paraId="36F83A25"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one or more stores she wants to be notified about.</w:t>
            </w:r>
          </w:p>
          <w:p w14:paraId="6BDB61A0"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a day or a time range.</w:t>
            </w:r>
          </w:p>
          <w:p w14:paraId="5A3D1C34"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how often she wants to be notified.</w:t>
            </w:r>
          </w:p>
          <w:p w14:paraId="756FD213"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 xml:space="preserve">The user clicks on the </w:t>
            </w:r>
            <w:r w:rsidRPr="00BD7B1D">
              <w:rPr>
                <w:rStyle w:val="Enfasidelicata"/>
                <w:sz w:val="28"/>
                <w:szCs w:val="28"/>
              </w:rPr>
              <w:t>“Confirm”</w:t>
            </w:r>
            <w:r>
              <w:rPr>
                <w:rStyle w:val="Enfasidelicata"/>
                <w:i w:val="0"/>
                <w:iCs w:val="0"/>
                <w:sz w:val="28"/>
                <w:szCs w:val="28"/>
              </w:rPr>
              <w:t xml:space="preserve"> button.</w:t>
            </w:r>
          </w:p>
          <w:p w14:paraId="5DDB2547" w14:textId="77777777" w:rsidR="00775C1D" w:rsidRPr="00701CE5" w:rsidRDefault="00775C1D" w:rsidP="00A8618B">
            <w:pPr>
              <w:pStyle w:val="Paragrafoelenco"/>
              <w:numPr>
                <w:ilvl w:val="0"/>
                <w:numId w:val="61"/>
              </w:numPr>
              <w:jc w:val="both"/>
              <w:rPr>
                <w:rStyle w:val="Enfasidelicata"/>
                <w:i w:val="0"/>
                <w:iCs w:val="0"/>
                <w:sz w:val="28"/>
                <w:szCs w:val="28"/>
              </w:rPr>
            </w:pPr>
            <w:r w:rsidRPr="00701CE5">
              <w:rPr>
                <w:rStyle w:val="Enfasidelicata"/>
                <w:i w:val="0"/>
                <w:iCs w:val="0"/>
                <w:sz w:val="28"/>
                <w:szCs w:val="28"/>
              </w:rPr>
              <w:t xml:space="preserve">The system notifies the user that the </w:t>
            </w:r>
            <w:r>
              <w:rPr>
                <w:rStyle w:val="Enfasidelicata"/>
                <w:i w:val="0"/>
                <w:iCs w:val="0"/>
                <w:sz w:val="28"/>
                <w:szCs w:val="28"/>
              </w:rPr>
              <w:t xml:space="preserve">procedure </w:t>
            </w:r>
            <w:r w:rsidRPr="00701CE5">
              <w:rPr>
                <w:rStyle w:val="Enfasidelicata"/>
                <w:i w:val="0"/>
                <w:iCs w:val="0"/>
                <w:sz w:val="28"/>
                <w:szCs w:val="28"/>
              </w:rPr>
              <w:t xml:space="preserve">has been successfully </w:t>
            </w:r>
            <w:r>
              <w:rPr>
                <w:rStyle w:val="Enfasidelicata"/>
                <w:i w:val="0"/>
                <w:iCs w:val="0"/>
                <w:sz w:val="28"/>
                <w:szCs w:val="28"/>
              </w:rPr>
              <w:t>completed</w:t>
            </w:r>
            <w:r w:rsidRPr="00701CE5">
              <w:rPr>
                <w:rStyle w:val="Enfasidelicata"/>
                <w:i w:val="0"/>
                <w:iCs w:val="0"/>
                <w:sz w:val="28"/>
                <w:szCs w:val="28"/>
              </w:rPr>
              <w:t>.</w:t>
            </w:r>
          </w:p>
          <w:p w14:paraId="3B31F0BB" w14:textId="77777777" w:rsidR="00775C1D" w:rsidRPr="005C2BF6" w:rsidRDefault="00775C1D" w:rsidP="00A8618B">
            <w:pPr>
              <w:pStyle w:val="Paragrafoelenco"/>
              <w:ind w:left="360"/>
              <w:jc w:val="both"/>
              <w:rPr>
                <w:rStyle w:val="Enfasidelicata"/>
                <w:i w:val="0"/>
                <w:iCs w:val="0"/>
                <w:sz w:val="28"/>
                <w:szCs w:val="28"/>
              </w:rPr>
            </w:pPr>
          </w:p>
        </w:tc>
      </w:tr>
      <w:tr w:rsidR="00775C1D" w14:paraId="19F2DD4A" w14:textId="77777777" w:rsidTr="00775C1D">
        <w:trPr>
          <w:trHeight w:val="361"/>
        </w:trPr>
        <w:tc>
          <w:tcPr>
            <w:tcW w:w="1985" w:type="dxa"/>
          </w:tcPr>
          <w:p w14:paraId="71C81901"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24743A7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user’s notification preferences are correctly updated.</w:t>
            </w:r>
          </w:p>
        </w:tc>
      </w:tr>
      <w:tr w:rsidR="00775C1D" w14:paraId="1663A88B" w14:textId="77777777" w:rsidTr="00775C1D">
        <w:trPr>
          <w:trHeight w:val="361"/>
        </w:trPr>
        <w:tc>
          <w:tcPr>
            <w:tcW w:w="1985" w:type="dxa"/>
          </w:tcPr>
          <w:p w14:paraId="15202A5D"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0E05FA65" w14:textId="77777777" w:rsidR="00775C1D" w:rsidRPr="006C6F3F" w:rsidRDefault="00775C1D" w:rsidP="00A8618B">
            <w:pPr>
              <w:pStyle w:val="Paragrafoelenco"/>
              <w:ind w:left="357"/>
              <w:jc w:val="both"/>
              <w:rPr>
                <w:rStyle w:val="Enfasidelicata"/>
                <w:i w:val="0"/>
                <w:iCs w:val="0"/>
                <w:sz w:val="28"/>
                <w:szCs w:val="28"/>
              </w:rPr>
            </w:pPr>
          </w:p>
        </w:tc>
      </w:tr>
    </w:tbl>
    <w:p w14:paraId="5E18C2E2" w14:textId="36A27F3D" w:rsidR="004B7AB1" w:rsidRDefault="004B7AB1" w:rsidP="004B7AB1">
      <w:pPr>
        <w:spacing w:line="240" w:lineRule="auto"/>
        <w:rPr>
          <w:rStyle w:val="Enfasidelicata"/>
          <w:sz w:val="28"/>
          <w:szCs w:val="28"/>
        </w:rPr>
      </w:pPr>
    </w:p>
    <w:p w14:paraId="12F80A39" w14:textId="50ACF5FC" w:rsidR="004B7AB1" w:rsidRDefault="004B7AB1" w:rsidP="004B7AB1">
      <w:pPr>
        <w:spacing w:line="240" w:lineRule="auto"/>
        <w:rPr>
          <w:rStyle w:val="Enfasidelicata"/>
          <w:sz w:val="28"/>
          <w:szCs w:val="28"/>
        </w:rPr>
      </w:pPr>
    </w:p>
    <w:p w14:paraId="1665B71D" w14:textId="572EA2F5" w:rsidR="004B7AB1" w:rsidRDefault="004B7AB1" w:rsidP="004B7AB1">
      <w:pPr>
        <w:spacing w:line="240" w:lineRule="auto"/>
        <w:rPr>
          <w:rStyle w:val="Enfasidelicata"/>
          <w:sz w:val="28"/>
          <w:szCs w:val="28"/>
        </w:rPr>
      </w:pPr>
    </w:p>
    <w:p w14:paraId="332E7F86" w14:textId="19DF0E73" w:rsidR="004B7AB1" w:rsidRDefault="004B7AB1" w:rsidP="004B7AB1">
      <w:pPr>
        <w:spacing w:line="240" w:lineRule="auto"/>
        <w:rPr>
          <w:rStyle w:val="Enfasidelicata"/>
          <w:sz w:val="28"/>
          <w:szCs w:val="28"/>
        </w:rPr>
      </w:pPr>
    </w:p>
    <w:p w14:paraId="1D3A124B" w14:textId="57DC89C8" w:rsidR="004B7AB1" w:rsidRDefault="004B7AB1" w:rsidP="004B7AB1">
      <w:pPr>
        <w:spacing w:line="240" w:lineRule="auto"/>
        <w:rPr>
          <w:rStyle w:val="Enfasidelicata"/>
          <w:sz w:val="28"/>
          <w:szCs w:val="28"/>
        </w:rPr>
      </w:pPr>
    </w:p>
    <w:p w14:paraId="429EA2E2" w14:textId="5ADBA126" w:rsidR="004B7AB1" w:rsidRDefault="004B7AB1" w:rsidP="004B7AB1">
      <w:pPr>
        <w:spacing w:line="240" w:lineRule="auto"/>
        <w:rPr>
          <w:rStyle w:val="Enfasidelicata"/>
          <w:sz w:val="28"/>
          <w:szCs w:val="28"/>
        </w:rPr>
      </w:pPr>
    </w:p>
    <w:p w14:paraId="36C221F8" w14:textId="66552902" w:rsidR="004B7AB1" w:rsidRDefault="004B7AB1" w:rsidP="004B7AB1">
      <w:pPr>
        <w:spacing w:line="240" w:lineRule="auto"/>
        <w:rPr>
          <w:rStyle w:val="Enfasidelicata"/>
          <w:sz w:val="28"/>
          <w:szCs w:val="28"/>
        </w:rPr>
      </w:pPr>
    </w:p>
    <w:p w14:paraId="6C131348" w14:textId="32D79E07" w:rsidR="004B7AB1" w:rsidRDefault="004B7AB1" w:rsidP="004B7AB1">
      <w:pPr>
        <w:spacing w:line="240" w:lineRule="auto"/>
        <w:rPr>
          <w:rStyle w:val="Enfasidelicata"/>
          <w:sz w:val="28"/>
          <w:szCs w:val="28"/>
        </w:rPr>
      </w:pPr>
    </w:p>
    <w:p w14:paraId="14D6498A" w14:textId="77777777" w:rsidR="004B7AB1" w:rsidRDefault="004B7AB1" w:rsidP="004B7AB1">
      <w:pPr>
        <w:spacing w:line="240" w:lineRule="auto"/>
        <w:rPr>
          <w:rStyle w:val="Enfasidelicata"/>
          <w:sz w:val="28"/>
          <w:szCs w:val="28"/>
        </w:rPr>
      </w:pPr>
    </w:p>
    <w:p w14:paraId="59A1F678" w14:textId="3579335C" w:rsidR="004B7AB1" w:rsidRDefault="004B7AB1" w:rsidP="004B7AB1">
      <w:pPr>
        <w:spacing w:line="240" w:lineRule="auto"/>
        <w:rPr>
          <w:rStyle w:val="Enfasidelicata"/>
          <w:sz w:val="28"/>
          <w:szCs w:val="28"/>
        </w:rPr>
      </w:pPr>
    </w:p>
    <w:p w14:paraId="05B41B21" w14:textId="69817822" w:rsidR="004B7AB1" w:rsidRDefault="004B7AB1" w:rsidP="004B7AB1">
      <w:pPr>
        <w:spacing w:line="240" w:lineRule="auto"/>
        <w:rPr>
          <w:rStyle w:val="Enfasidelicata"/>
          <w:sz w:val="28"/>
          <w:szCs w:val="28"/>
        </w:rPr>
      </w:pPr>
    </w:p>
    <w:p w14:paraId="26EAA491" w14:textId="77777777" w:rsidR="004B7AB1" w:rsidRPr="004B7AB1" w:rsidRDefault="004B7AB1" w:rsidP="00D01022">
      <w:pPr>
        <w:spacing w:line="240" w:lineRule="auto"/>
        <w:rPr>
          <w:rStyle w:val="Enfasidelicata"/>
          <w:sz w:val="28"/>
          <w:szCs w:val="28"/>
        </w:rPr>
      </w:pPr>
    </w:p>
    <w:p w14:paraId="1793A987" w14:textId="3E1B408D" w:rsidR="004B7AB1" w:rsidRDefault="004B7AB1" w:rsidP="00D01022">
      <w:pPr>
        <w:pStyle w:val="Paragrafoelenco"/>
        <w:numPr>
          <w:ilvl w:val="0"/>
          <w:numId w:val="42"/>
        </w:numPr>
        <w:spacing w:line="240" w:lineRule="auto"/>
        <w:rPr>
          <w:rStyle w:val="Enfasidelicata"/>
          <w:sz w:val="28"/>
          <w:szCs w:val="28"/>
        </w:rPr>
      </w:pPr>
      <w:r>
        <w:rPr>
          <w:rStyle w:val="Enfasidelicata"/>
          <w:sz w:val="28"/>
          <w:szCs w:val="28"/>
        </w:rPr>
        <w:t>Monitor Entrances</w:t>
      </w:r>
    </w:p>
    <w:tbl>
      <w:tblPr>
        <w:tblStyle w:val="Grigliatabella"/>
        <w:tblpPr w:leftFromText="141" w:rightFromText="141" w:vertAnchor="text" w:horzAnchor="margin" w:tblpXSpec="right" w:tblpY="361"/>
        <w:tblW w:w="0" w:type="auto"/>
        <w:tblLook w:val="04A0" w:firstRow="1" w:lastRow="0" w:firstColumn="1" w:lastColumn="0" w:noHBand="0" w:noVBand="1"/>
      </w:tblPr>
      <w:tblGrid>
        <w:gridCol w:w="1985"/>
        <w:gridCol w:w="6849"/>
      </w:tblGrid>
      <w:tr w:rsidR="00B55E5A" w14:paraId="21EAF848" w14:textId="77777777" w:rsidTr="00B55E5A">
        <w:trPr>
          <w:trHeight w:val="215"/>
        </w:trPr>
        <w:tc>
          <w:tcPr>
            <w:tcW w:w="1985" w:type="dxa"/>
          </w:tcPr>
          <w:p w14:paraId="591F86E1"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29865801"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Store Manager</w:t>
            </w:r>
          </w:p>
        </w:tc>
      </w:tr>
      <w:tr w:rsidR="00B55E5A" w14:paraId="17D504D2" w14:textId="77777777" w:rsidTr="00B55E5A">
        <w:trPr>
          <w:trHeight w:val="361"/>
        </w:trPr>
        <w:tc>
          <w:tcPr>
            <w:tcW w:w="1985" w:type="dxa"/>
          </w:tcPr>
          <w:p w14:paraId="4E43946F"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11A23B99"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B55E5A" w14:paraId="4DC2AAD7" w14:textId="77777777" w:rsidTr="00B55E5A">
        <w:trPr>
          <w:trHeight w:val="2588"/>
        </w:trPr>
        <w:tc>
          <w:tcPr>
            <w:tcW w:w="1985" w:type="dxa"/>
          </w:tcPr>
          <w:p w14:paraId="6226B485"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01E8300E"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store manager selects a store between those he manages.</w:t>
            </w:r>
          </w:p>
          <w:p w14:paraId="4388457A"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system redirects the store manager to a page where he can:</w:t>
            </w:r>
          </w:p>
          <w:p w14:paraId="5DDE4298" w14:textId="77777777" w:rsidR="00B55E5A"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See the statistics about entrances of the selected store.</w:t>
            </w:r>
          </w:p>
          <w:p w14:paraId="32ADB9EE" w14:textId="77777777" w:rsidR="00B55E5A" w:rsidRPr="002F480D"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Regulate the influx of people entering the store by setting a parameter.</w:t>
            </w:r>
          </w:p>
        </w:tc>
      </w:tr>
      <w:tr w:rsidR="00B55E5A" w14:paraId="55AD8AF8" w14:textId="77777777" w:rsidTr="00B55E5A">
        <w:trPr>
          <w:trHeight w:val="361"/>
        </w:trPr>
        <w:tc>
          <w:tcPr>
            <w:tcW w:w="1985" w:type="dxa"/>
          </w:tcPr>
          <w:p w14:paraId="4020C99B"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44E30E6F" w14:textId="77777777" w:rsidR="00B55E5A" w:rsidRPr="006B5465"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can see the statistics and regulate the influx of people entering the selected store</w:t>
            </w:r>
          </w:p>
        </w:tc>
      </w:tr>
      <w:tr w:rsidR="00B55E5A" w14:paraId="50C1D307" w14:textId="77777777" w:rsidTr="00B55E5A">
        <w:trPr>
          <w:trHeight w:val="361"/>
        </w:trPr>
        <w:tc>
          <w:tcPr>
            <w:tcW w:w="1985" w:type="dxa"/>
          </w:tcPr>
          <w:p w14:paraId="7DB93357"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44F39C59" w14:textId="77777777" w:rsidR="00B55E5A" w:rsidRPr="006C6F3F" w:rsidRDefault="00B55E5A" w:rsidP="00B55E5A">
            <w:pPr>
              <w:pStyle w:val="Paragrafoelenco"/>
              <w:ind w:left="357"/>
              <w:jc w:val="both"/>
              <w:rPr>
                <w:rStyle w:val="Enfasidelicata"/>
                <w:i w:val="0"/>
                <w:iCs w:val="0"/>
                <w:sz w:val="28"/>
                <w:szCs w:val="28"/>
              </w:rPr>
            </w:pPr>
          </w:p>
        </w:tc>
      </w:tr>
    </w:tbl>
    <w:p w14:paraId="3688360B" w14:textId="67FF8275" w:rsidR="00B55E5A" w:rsidRDefault="00B55E5A" w:rsidP="00B55E5A">
      <w:pPr>
        <w:spacing w:line="240" w:lineRule="auto"/>
        <w:rPr>
          <w:rStyle w:val="Enfasidelicata"/>
          <w:sz w:val="28"/>
          <w:szCs w:val="28"/>
        </w:rPr>
      </w:pPr>
    </w:p>
    <w:p w14:paraId="503CB3DF" w14:textId="43CD4508" w:rsidR="00B55E5A" w:rsidRDefault="00B55E5A" w:rsidP="00B55E5A">
      <w:pPr>
        <w:spacing w:line="240" w:lineRule="auto"/>
        <w:rPr>
          <w:rStyle w:val="Enfasidelicata"/>
          <w:sz w:val="28"/>
          <w:szCs w:val="28"/>
        </w:rPr>
      </w:pPr>
    </w:p>
    <w:p w14:paraId="34DE27A3" w14:textId="49A368FD" w:rsidR="00B55E5A" w:rsidRDefault="00B55E5A" w:rsidP="00B55E5A">
      <w:pPr>
        <w:spacing w:line="240" w:lineRule="auto"/>
        <w:rPr>
          <w:rStyle w:val="Enfasidelicata"/>
          <w:sz w:val="28"/>
          <w:szCs w:val="28"/>
        </w:rPr>
      </w:pPr>
    </w:p>
    <w:p w14:paraId="1CFF8469" w14:textId="11876319" w:rsidR="00B55E5A" w:rsidRDefault="00B55E5A" w:rsidP="00B55E5A">
      <w:pPr>
        <w:spacing w:line="240" w:lineRule="auto"/>
        <w:rPr>
          <w:rStyle w:val="Enfasidelicata"/>
          <w:sz w:val="28"/>
          <w:szCs w:val="28"/>
        </w:rPr>
      </w:pPr>
    </w:p>
    <w:p w14:paraId="11F17D58" w14:textId="7862427A" w:rsidR="00B55E5A" w:rsidRDefault="00B55E5A" w:rsidP="00B55E5A">
      <w:pPr>
        <w:spacing w:line="240" w:lineRule="auto"/>
        <w:rPr>
          <w:rStyle w:val="Enfasidelicata"/>
          <w:sz w:val="28"/>
          <w:szCs w:val="28"/>
        </w:rPr>
      </w:pPr>
    </w:p>
    <w:p w14:paraId="6C9D3449" w14:textId="65EBB8FF" w:rsidR="00B55E5A" w:rsidRDefault="00B55E5A" w:rsidP="00B55E5A">
      <w:pPr>
        <w:spacing w:line="240" w:lineRule="auto"/>
        <w:rPr>
          <w:rStyle w:val="Enfasidelicata"/>
          <w:sz w:val="28"/>
          <w:szCs w:val="28"/>
        </w:rPr>
      </w:pPr>
    </w:p>
    <w:p w14:paraId="1F24FECF" w14:textId="694FFB73" w:rsidR="00B55E5A" w:rsidRDefault="00B55E5A" w:rsidP="00B55E5A">
      <w:pPr>
        <w:spacing w:line="240" w:lineRule="auto"/>
        <w:rPr>
          <w:rStyle w:val="Enfasidelicata"/>
          <w:sz w:val="28"/>
          <w:szCs w:val="28"/>
        </w:rPr>
      </w:pPr>
    </w:p>
    <w:p w14:paraId="3C6E6A15" w14:textId="72E87268" w:rsidR="00B55E5A" w:rsidRDefault="00B55E5A" w:rsidP="00B55E5A">
      <w:pPr>
        <w:spacing w:line="240" w:lineRule="auto"/>
        <w:rPr>
          <w:rStyle w:val="Enfasidelicata"/>
          <w:sz w:val="28"/>
          <w:szCs w:val="28"/>
        </w:rPr>
      </w:pPr>
    </w:p>
    <w:p w14:paraId="5A79E442" w14:textId="1136A826" w:rsidR="00B55E5A" w:rsidRDefault="00B55E5A" w:rsidP="00B55E5A">
      <w:pPr>
        <w:spacing w:line="240" w:lineRule="auto"/>
        <w:rPr>
          <w:rStyle w:val="Enfasidelicata"/>
          <w:sz w:val="28"/>
          <w:szCs w:val="28"/>
        </w:rPr>
      </w:pPr>
    </w:p>
    <w:p w14:paraId="78DD6A0E" w14:textId="613A9A63" w:rsidR="00B55E5A" w:rsidRDefault="00B55E5A" w:rsidP="00B55E5A">
      <w:pPr>
        <w:spacing w:line="240" w:lineRule="auto"/>
        <w:rPr>
          <w:rStyle w:val="Enfasidelicata"/>
          <w:sz w:val="28"/>
          <w:szCs w:val="28"/>
        </w:rPr>
      </w:pPr>
    </w:p>
    <w:p w14:paraId="2041B92F" w14:textId="146A0529" w:rsidR="00B55E5A" w:rsidRDefault="00B55E5A" w:rsidP="00B55E5A">
      <w:pPr>
        <w:spacing w:line="240" w:lineRule="auto"/>
        <w:rPr>
          <w:rStyle w:val="Enfasidelicata"/>
          <w:sz w:val="28"/>
          <w:szCs w:val="28"/>
        </w:rPr>
      </w:pPr>
    </w:p>
    <w:p w14:paraId="4254BB81" w14:textId="594D962B" w:rsidR="0073751A" w:rsidRDefault="0073751A" w:rsidP="00A8618B">
      <w:pPr>
        <w:spacing w:line="240" w:lineRule="auto"/>
        <w:rPr>
          <w:rStyle w:val="Enfasidelicata"/>
          <w:sz w:val="28"/>
          <w:szCs w:val="28"/>
        </w:rPr>
      </w:pPr>
    </w:p>
    <w:p w14:paraId="317EFB60" w14:textId="5EA1437A" w:rsidR="0073751A" w:rsidRPr="007C71D7" w:rsidRDefault="0073751A" w:rsidP="0073751A">
      <w:pPr>
        <w:pStyle w:val="Paragrafoelenco"/>
        <w:numPr>
          <w:ilvl w:val="0"/>
          <w:numId w:val="42"/>
        </w:numPr>
        <w:spacing w:line="240" w:lineRule="auto"/>
        <w:rPr>
          <w:rStyle w:val="Enfasidelicata"/>
          <w:sz w:val="28"/>
          <w:szCs w:val="28"/>
        </w:rPr>
      </w:pPr>
      <w:del w:id="1810" w:author="Giorgio Romeo" w:date="2020-12-27T22:47:00Z">
        <w:r w:rsidDel="007E6D4D">
          <w:rPr>
            <w:rStyle w:val="Enfasidelicata"/>
            <w:sz w:val="28"/>
            <w:szCs w:val="28"/>
          </w:rPr>
          <w:lastRenderedPageBreak/>
          <w:delText xml:space="preserve">Register </w:delText>
        </w:r>
      </w:del>
      <w:ins w:id="1811" w:author="Giorgio Romeo" w:date="2020-12-27T22:47:00Z">
        <w:r w:rsidR="007E6D4D">
          <w:rPr>
            <w:rStyle w:val="Enfasidelicata"/>
            <w:sz w:val="28"/>
            <w:szCs w:val="28"/>
          </w:rPr>
          <w:t>Update</w:t>
        </w:r>
        <w:r w:rsidR="007E6D4D">
          <w:rPr>
            <w:rStyle w:val="Enfasidelicata"/>
            <w:sz w:val="28"/>
            <w:szCs w:val="28"/>
          </w:rPr>
          <w:t xml:space="preserve"> </w:t>
        </w:r>
      </w:ins>
      <w:r>
        <w:rPr>
          <w:rStyle w:val="Enfasidelicata"/>
          <w:sz w:val="28"/>
          <w:szCs w:val="28"/>
        </w:rPr>
        <w:t>Store</w:t>
      </w:r>
      <w:ins w:id="1812" w:author="Giorgio Romeo" w:date="2020-12-27T22:47:00Z">
        <w:r w:rsidR="007E6D4D">
          <w:rPr>
            <w:rStyle w:val="Enfasidelicata"/>
            <w:sz w:val="28"/>
            <w:szCs w:val="28"/>
          </w:rPr>
          <w:t xml:space="preserve"> Info</w:t>
        </w:r>
      </w:ins>
    </w:p>
    <w:tbl>
      <w:tblPr>
        <w:tblStyle w:val="Grigliatabella"/>
        <w:tblpPr w:leftFromText="141" w:rightFromText="141" w:vertAnchor="text" w:horzAnchor="margin" w:tblpXSpec="right" w:tblpY="347"/>
        <w:tblW w:w="0" w:type="auto"/>
        <w:tblLook w:val="04A0" w:firstRow="1" w:lastRow="0" w:firstColumn="1" w:lastColumn="0" w:noHBand="0" w:noVBand="1"/>
      </w:tblPr>
      <w:tblGrid>
        <w:gridCol w:w="1985"/>
        <w:gridCol w:w="6849"/>
      </w:tblGrid>
      <w:tr w:rsidR="0073751A" w14:paraId="7EE54635" w14:textId="77777777" w:rsidTr="009B0963">
        <w:trPr>
          <w:trHeight w:val="215"/>
        </w:trPr>
        <w:tc>
          <w:tcPr>
            <w:tcW w:w="1985" w:type="dxa"/>
          </w:tcPr>
          <w:p w14:paraId="6F7E6677"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5F2DE634"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Store Manager</w:t>
            </w:r>
          </w:p>
        </w:tc>
      </w:tr>
      <w:tr w:rsidR="0073751A" w14:paraId="4DF185B6" w14:textId="77777777" w:rsidTr="009B0963">
        <w:trPr>
          <w:trHeight w:val="361"/>
        </w:trPr>
        <w:tc>
          <w:tcPr>
            <w:tcW w:w="1985" w:type="dxa"/>
          </w:tcPr>
          <w:p w14:paraId="3CC35FFB"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2E45FC6C"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73751A" w14:paraId="67A5A97E" w14:textId="77777777" w:rsidTr="009B0963">
        <w:trPr>
          <w:trHeight w:val="3159"/>
        </w:trPr>
        <w:tc>
          <w:tcPr>
            <w:tcW w:w="1985" w:type="dxa"/>
          </w:tcPr>
          <w:p w14:paraId="45A38616"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26D97E71" w14:textId="6366FAEB" w:rsidR="007E6D4D" w:rsidRDefault="007E6D4D" w:rsidP="009B0963">
            <w:pPr>
              <w:pStyle w:val="Paragrafoelenco"/>
              <w:numPr>
                <w:ilvl w:val="0"/>
                <w:numId w:val="96"/>
              </w:numPr>
              <w:ind w:left="357" w:hanging="357"/>
              <w:jc w:val="both"/>
              <w:rPr>
                <w:ins w:id="1813" w:author="Giorgio Romeo" w:date="2020-12-27T22:48:00Z"/>
                <w:rStyle w:val="Enfasidelicata"/>
                <w:i w:val="0"/>
                <w:iCs w:val="0"/>
                <w:sz w:val="28"/>
                <w:szCs w:val="28"/>
              </w:rPr>
            </w:pPr>
            <w:ins w:id="1814" w:author="Giorgio Romeo" w:date="2020-12-27T22:49:00Z">
              <w:r>
                <w:rPr>
                  <w:rStyle w:val="Enfasidelicata"/>
                  <w:i w:val="0"/>
                  <w:iCs w:val="0"/>
                  <w:sz w:val="28"/>
                  <w:szCs w:val="28"/>
                </w:rPr>
                <w:t>The store manager selects a store between those he manages</w:t>
              </w:r>
              <w:r>
                <w:rPr>
                  <w:rStyle w:val="Enfasidelicata"/>
                  <w:i w:val="0"/>
                  <w:iCs w:val="0"/>
                  <w:sz w:val="28"/>
                  <w:szCs w:val="28"/>
                </w:rPr>
                <w:t>.</w:t>
              </w:r>
            </w:ins>
          </w:p>
          <w:p w14:paraId="2D5BD435" w14:textId="6B0B2D65"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 xml:space="preserve">The store manager clicks on the </w:t>
            </w:r>
            <w:r w:rsidRPr="00A8618B">
              <w:rPr>
                <w:rStyle w:val="Enfasidelicata"/>
                <w:sz w:val="28"/>
                <w:szCs w:val="28"/>
              </w:rPr>
              <w:t>“</w:t>
            </w:r>
            <w:del w:id="1815" w:author="Giorgio Romeo" w:date="2020-12-27T22:47:00Z">
              <w:r w:rsidRPr="00A8618B" w:rsidDel="007E6D4D">
                <w:rPr>
                  <w:rStyle w:val="Enfasidelicata"/>
                  <w:sz w:val="28"/>
                  <w:szCs w:val="28"/>
                </w:rPr>
                <w:delText xml:space="preserve">Add </w:delText>
              </w:r>
            </w:del>
            <w:ins w:id="1816" w:author="Giorgio Romeo" w:date="2020-12-27T22:47:00Z">
              <w:r w:rsidR="007E6D4D">
                <w:rPr>
                  <w:rStyle w:val="Enfasidelicata"/>
                  <w:sz w:val="28"/>
                  <w:szCs w:val="28"/>
                </w:rPr>
                <w:t>Update</w:t>
              </w:r>
              <w:r w:rsidR="007E6D4D" w:rsidRPr="00A8618B">
                <w:rPr>
                  <w:rStyle w:val="Enfasidelicata"/>
                  <w:sz w:val="28"/>
                  <w:szCs w:val="28"/>
                </w:rPr>
                <w:t xml:space="preserve"> </w:t>
              </w:r>
              <w:r w:rsidR="007E6D4D">
                <w:rPr>
                  <w:rStyle w:val="Enfasidelicata"/>
                  <w:sz w:val="28"/>
                  <w:szCs w:val="28"/>
                </w:rPr>
                <w:t>S</w:t>
              </w:r>
            </w:ins>
            <w:del w:id="1817" w:author="Giorgio Romeo" w:date="2020-12-27T22:47:00Z">
              <w:r w:rsidRPr="00A8618B" w:rsidDel="007E6D4D">
                <w:rPr>
                  <w:rStyle w:val="Enfasidelicata"/>
                  <w:sz w:val="28"/>
                  <w:szCs w:val="28"/>
                </w:rPr>
                <w:delText>s</w:delText>
              </w:r>
            </w:del>
            <w:r w:rsidRPr="00A8618B">
              <w:rPr>
                <w:rStyle w:val="Enfasidelicata"/>
                <w:sz w:val="28"/>
                <w:szCs w:val="28"/>
              </w:rPr>
              <w:t>tore</w:t>
            </w:r>
            <w:ins w:id="1818" w:author="Giorgio Romeo" w:date="2020-12-27T22:47:00Z">
              <w:r w:rsidR="007E6D4D">
                <w:rPr>
                  <w:rStyle w:val="Enfasidelicata"/>
                  <w:sz w:val="28"/>
                  <w:szCs w:val="28"/>
                </w:rPr>
                <w:t xml:space="preserve"> info</w:t>
              </w:r>
            </w:ins>
            <w:r w:rsidRPr="00A8618B">
              <w:rPr>
                <w:rStyle w:val="Enfasidelicata"/>
                <w:sz w:val="28"/>
                <w:szCs w:val="28"/>
              </w:rPr>
              <w:t>”</w:t>
            </w:r>
            <w:r w:rsidRPr="00034636">
              <w:rPr>
                <w:rStyle w:val="Enfasidelicata"/>
                <w:i w:val="0"/>
                <w:iCs w:val="0"/>
                <w:sz w:val="28"/>
                <w:szCs w:val="28"/>
              </w:rPr>
              <w:t xml:space="preserve"> button.</w:t>
            </w:r>
          </w:p>
          <w:p w14:paraId="36E8C368" w14:textId="620DC9A5" w:rsidR="0073751A" w:rsidRPr="00B576AC" w:rsidRDefault="0073751A" w:rsidP="009B0963">
            <w:pPr>
              <w:pStyle w:val="Paragrafoelenco"/>
              <w:numPr>
                <w:ilvl w:val="0"/>
                <w:numId w:val="96"/>
              </w:numPr>
              <w:ind w:left="357" w:hanging="357"/>
              <w:jc w:val="both"/>
              <w:rPr>
                <w:rStyle w:val="Enfasidelicata"/>
                <w:i w:val="0"/>
                <w:iCs w:val="0"/>
                <w:sz w:val="28"/>
                <w:szCs w:val="28"/>
                <w:rPrChange w:id="1819" w:author="Giorgio Romeo" w:date="2020-12-27T23:52:00Z">
                  <w:rPr>
                    <w:rStyle w:val="Enfasidelicata"/>
                    <w:i w:val="0"/>
                    <w:iCs w:val="0"/>
                    <w:sz w:val="28"/>
                    <w:szCs w:val="28"/>
                  </w:rPr>
                </w:rPrChange>
              </w:rPr>
            </w:pPr>
            <w:r w:rsidRPr="00034636">
              <w:rPr>
                <w:rStyle w:val="Enfasidelicata"/>
                <w:i w:val="0"/>
                <w:iCs w:val="0"/>
                <w:sz w:val="28"/>
                <w:szCs w:val="28"/>
              </w:rPr>
              <w:t>The system redirects the store manager to a page where he can</w:t>
            </w:r>
            <w:ins w:id="1820" w:author="Giorgio Romeo" w:date="2020-12-27T22:47:00Z">
              <w:r w:rsidR="007E6D4D">
                <w:rPr>
                  <w:rStyle w:val="Enfasidelicata"/>
                  <w:i w:val="0"/>
                  <w:iCs w:val="0"/>
                  <w:sz w:val="28"/>
                  <w:szCs w:val="28"/>
                </w:rPr>
                <w:t xml:space="preserve"> </w:t>
              </w:r>
            </w:ins>
            <w:del w:id="1821" w:author="Giorgio Romeo" w:date="2020-12-27T22:48:00Z">
              <w:r w:rsidRPr="00034636" w:rsidDel="007E6D4D">
                <w:rPr>
                  <w:rStyle w:val="Enfasidelicata"/>
                  <w:i w:val="0"/>
                  <w:iCs w:val="0"/>
                  <w:sz w:val="28"/>
                  <w:szCs w:val="28"/>
                </w:rPr>
                <w:delText xml:space="preserve"> </w:delText>
              </w:r>
            </w:del>
            <w:del w:id="1822" w:author="Giorgio Romeo" w:date="2020-12-27T22:47:00Z">
              <w:r w:rsidRPr="00034636" w:rsidDel="007E6D4D">
                <w:rPr>
                  <w:rStyle w:val="Enfasidelicata"/>
                  <w:i w:val="0"/>
                  <w:iCs w:val="0"/>
                  <w:sz w:val="28"/>
                  <w:szCs w:val="28"/>
                </w:rPr>
                <w:delText>add a store</w:delText>
              </w:r>
            </w:del>
            <w:del w:id="1823" w:author="Giorgio Romeo" w:date="2020-12-27T22:48:00Z">
              <w:r w:rsidRPr="00034636" w:rsidDel="007E6D4D">
                <w:rPr>
                  <w:rStyle w:val="Enfasidelicata"/>
                  <w:i w:val="0"/>
                  <w:iCs w:val="0"/>
                  <w:sz w:val="28"/>
                  <w:szCs w:val="28"/>
                </w:rPr>
                <w:delText>.</w:delText>
              </w:r>
            </w:del>
            <w:ins w:id="1824" w:author="Giorgio Romeo" w:date="2020-12-27T22:48:00Z">
              <w:r w:rsidR="007E6D4D">
                <w:rPr>
                  <w:rStyle w:val="Enfasidelicata"/>
                  <w:i w:val="0"/>
                  <w:iCs w:val="0"/>
                  <w:sz w:val="28"/>
                  <w:szCs w:val="28"/>
                </w:rPr>
                <w:t xml:space="preserve">modify the </w:t>
              </w:r>
            </w:ins>
            <w:ins w:id="1825" w:author="Giorgio Romeo" w:date="2020-12-27T22:49:00Z">
              <w:r w:rsidR="007E6D4D">
                <w:rPr>
                  <w:rStyle w:val="Enfasidelicata"/>
                  <w:i w:val="0"/>
                  <w:iCs w:val="0"/>
                  <w:sz w:val="28"/>
                  <w:szCs w:val="28"/>
                </w:rPr>
                <w:t>name of the store</w:t>
              </w:r>
            </w:ins>
            <w:ins w:id="1826" w:author="Giorgio Romeo" w:date="2020-12-27T23:49:00Z">
              <w:r w:rsidR="00D767C4">
                <w:rPr>
                  <w:rStyle w:val="Enfasidelicata"/>
                  <w:i w:val="0"/>
                  <w:iCs w:val="0"/>
                  <w:sz w:val="28"/>
                  <w:szCs w:val="28"/>
                </w:rPr>
                <w:t xml:space="preserve">, </w:t>
              </w:r>
            </w:ins>
            <w:ins w:id="1827" w:author="Giorgio Romeo" w:date="2020-12-27T22:49:00Z">
              <w:r w:rsidR="007E6D4D">
                <w:rPr>
                  <w:rStyle w:val="Enfasidelicata"/>
                  <w:i w:val="0"/>
                  <w:iCs w:val="0"/>
                  <w:sz w:val="28"/>
                  <w:szCs w:val="28"/>
                </w:rPr>
                <w:t xml:space="preserve">the categories of goods </w:t>
              </w:r>
              <w:r w:rsidR="007E6D4D" w:rsidRPr="00B576AC">
                <w:rPr>
                  <w:rStyle w:val="Enfasidelicata"/>
                  <w:i w:val="0"/>
                  <w:iCs w:val="0"/>
                  <w:sz w:val="28"/>
                  <w:szCs w:val="28"/>
                  <w:rPrChange w:id="1828" w:author="Giorgio Romeo" w:date="2020-12-27T23:52:00Z">
                    <w:rPr>
                      <w:rStyle w:val="Enfasidelicata"/>
                      <w:i w:val="0"/>
                      <w:iCs w:val="0"/>
                      <w:sz w:val="28"/>
                      <w:szCs w:val="28"/>
                    </w:rPr>
                  </w:rPrChange>
                </w:rPr>
                <w:t>that can</w:t>
              </w:r>
            </w:ins>
            <w:ins w:id="1829" w:author="Giorgio Romeo" w:date="2020-12-27T22:50:00Z">
              <w:r w:rsidR="007E6D4D" w:rsidRPr="00B576AC">
                <w:rPr>
                  <w:rStyle w:val="Enfasidelicata"/>
                  <w:i w:val="0"/>
                  <w:iCs w:val="0"/>
                  <w:sz w:val="28"/>
                  <w:szCs w:val="28"/>
                  <w:rPrChange w:id="1830" w:author="Giorgio Romeo" w:date="2020-12-27T23:52:00Z">
                    <w:rPr>
                      <w:rStyle w:val="Enfasidelicata"/>
                      <w:i w:val="0"/>
                      <w:iCs w:val="0"/>
                      <w:sz w:val="28"/>
                      <w:szCs w:val="28"/>
                    </w:rPr>
                  </w:rPrChange>
                </w:rPr>
                <w:t xml:space="preserve"> be purchased</w:t>
              </w:r>
            </w:ins>
            <w:ins w:id="1831" w:author="Giorgio Romeo" w:date="2020-12-27T23:51:00Z">
              <w:r w:rsidR="00D767C4" w:rsidRPr="00B576AC">
                <w:rPr>
                  <w:rStyle w:val="Enfasidelicata"/>
                  <w:i w:val="0"/>
                  <w:iCs w:val="0"/>
                  <w:sz w:val="28"/>
                  <w:szCs w:val="28"/>
                  <w:rPrChange w:id="1832" w:author="Giorgio Romeo" w:date="2020-12-27T23:52:00Z">
                    <w:rPr>
                      <w:rStyle w:val="Enfasidelicata"/>
                      <w:i w:val="0"/>
                      <w:iCs w:val="0"/>
                      <w:sz w:val="28"/>
                      <w:szCs w:val="28"/>
                    </w:rPr>
                  </w:rPrChange>
                </w:rPr>
                <w:t xml:space="preserve"> </w:t>
              </w:r>
            </w:ins>
            <w:ins w:id="1833" w:author="Giorgio Romeo" w:date="2020-12-27T23:49:00Z">
              <w:r w:rsidR="00D767C4" w:rsidRPr="00B576AC">
                <w:rPr>
                  <w:rStyle w:val="Enfasidelicata"/>
                  <w:i w:val="0"/>
                  <w:iCs w:val="0"/>
                  <w:sz w:val="28"/>
                  <w:szCs w:val="28"/>
                  <w:rPrChange w:id="1834" w:author="Giorgio Romeo" w:date="2020-12-27T23:52:00Z">
                    <w:rPr>
                      <w:rStyle w:val="Enfasidelicata"/>
                      <w:i w:val="0"/>
                      <w:iCs w:val="0"/>
                      <w:sz w:val="28"/>
                      <w:szCs w:val="28"/>
                    </w:rPr>
                  </w:rPrChange>
                </w:rPr>
                <w:t xml:space="preserve">and </w:t>
              </w:r>
            </w:ins>
            <w:ins w:id="1835" w:author="Giorgio Romeo" w:date="2020-12-27T23:52:00Z">
              <w:r w:rsidR="00B576AC" w:rsidRPr="00B576AC">
                <w:rPr>
                  <w:rStyle w:val="Enfasidelicata"/>
                  <w:i w:val="0"/>
                  <w:iCs w:val="0"/>
                  <w:sz w:val="28"/>
                  <w:szCs w:val="28"/>
                  <w:rPrChange w:id="1836" w:author="Giorgio Romeo" w:date="2020-12-27T23:52:00Z">
                    <w:rPr>
                      <w:rStyle w:val="Enfasidelicata"/>
                      <w:i w:val="0"/>
                      <w:iCs w:val="0"/>
                      <w:sz w:val="28"/>
                      <w:szCs w:val="28"/>
                    </w:rPr>
                  </w:rPrChange>
                </w:rPr>
                <w:t>to</w:t>
              </w:r>
            </w:ins>
            <w:ins w:id="1837" w:author="Giorgio Romeo" w:date="2020-12-27T23:49:00Z">
              <w:r w:rsidR="00D767C4" w:rsidRPr="00B576AC">
                <w:rPr>
                  <w:rStyle w:val="Enfasidelicata"/>
                  <w:i w:val="0"/>
                  <w:iCs w:val="0"/>
                  <w:sz w:val="28"/>
                  <w:szCs w:val="28"/>
                  <w:rPrChange w:id="1838" w:author="Giorgio Romeo" w:date="2020-12-27T23:52:00Z">
                    <w:rPr>
                      <w:rStyle w:val="Enfasidelicata"/>
                      <w:i w:val="0"/>
                      <w:iCs w:val="0"/>
                      <w:sz w:val="28"/>
                      <w:szCs w:val="28"/>
                    </w:rPr>
                  </w:rPrChange>
                </w:rPr>
                <w:t xml:space="preserve"> which departments the goods ar</w:t>
              </w:r>
            </w:ins>
            <w:ins w:id="1839" w:author="Giorgio Romeo" w:date="2020-12-27T23:50:00Z">
              <w:r w:rsidR="00D767C4" w:rsidRPr="00B576AC">
                <w:rPr>
                  <w:rStyle w:val="Enfasidelicata"/>
                  <w:i w:val="0"/>
                  <w:iCs w:val="0"/>
                  <w:sz w:val="28"/>
                  <w:szCs w:val="28"/>
                  <w:rPrChange w:id="1840" w:author="Giorgio Romeo" w:date="2020-12-27T23:52:00Z">
                    <w:rPr>
                      <w:rStyle w:val="Enfasidelicata"/>
                      <w:i w:val="0"/>
                      <w:iCs w:val="0"/>
                      <w:sz w:val="28"/>
                      <w:szCs w:val="28"/>
                    </w:rPr>
                  </w:rPrChange>
                </w:rPr>
                <w:t>e assigned</w:t>
              </w:r>
            </w:ins>
            <w:ins w:id="1841" w:author="Giorgio Romeo" w:date="2020-12-27T22:49:00Z">
              <w:r w:rsidR="007E6D4D" w:rsidRPr="00B576AC">
                <w:rPr>
                  <w:rStyle w:val="Enfasidelicata"/>
                  <w:i w:val="0"/>
                  <w:iCs w:val="0"/>
                  <w:sz w:val="28"/>
                  <w:szCs w:val="28"/>
                  <w:rPrChange w:id="1842" w:author="Giorgio Romeo" w:date="2020-12-27T23:52:00Z">
                    <w:rPr>
                      <w:rStyle w:val="Enfasidelicata"/>
                      <w:i w:val="0"/>
                      <w:iCs w:val="0"/>
                      <w:sz w:val="28"/>
                      <w:szCs w:val="28"/>
                    </w:rPr>
                  </w:rPrChange>
                </w:rPr>
                <w:t>.</w:t>
              </w:r>
            </w:ins>
          </w:p>
          <w:p w14:paraId="1A9D3191" w14:textId="0C13FC62" w:rsidR="0073751A" w:rsidRPr="00B576AC" w:rsidRDefault="0073751A" w:rsidP="009B0963">
            <w:pPr>
              <w:pStyle w:val="Paragrafoelenco"/>
              <w:numPr>
                <w:ilvl w:val="0"/>
                <w:numId w:val="96"/>
              </w:numPr>
              <w:ind w:left="357" w:hanging="357"/>
              <w:jc w:val="both"/>
              <w:rPr>
                <w:rStyle w:val="Enfasidelicata"/>
                <w:i w:val="0"/>
                <w:iCs w:val="0"/>
                <w:sz w:val="28"/>
                <w:szCs w:val="28"/>
                <w:rPrChange w:id="1843" w:author="Giorgio Romeo" w:date="2020-12-27T23:52:00Z">
                  <w:rPr>
                    <w:rStyle w:val="Enfasidelicata"/>
                    <w:i w:val="0"/>
                    <w:iCs w:val="0"/>
                    <w:sz w:val="28"/>
                    <w:szCs w:val="28"/>
                  </w:rPr>
                </w:rPrChange>
              </w:rPr>
            </w:pPr>
            <w:r w:rsidRPr="00B576AC">
              <w:rPr>
                <w:rStyle w:val="Enfasidelicata"/>
                <w:i w:val="0"/>
                <w:iCs w:val="0"/>
                <w:sz w:val="28"/>
                <w:szCs w:val="28"/>
                <w:rPrChange w:id="1844" w:author="Giorgio Romeo" w:date="2020-12-27T23:52:00Z">
                  <w:rPr>
                    <w:rStyle w:val="Enfasidelicata"/>
                    <w:i w:val="0"/>
                    <w:iCs w:val="0"/>
                    <w:sz w:val="28"/>
                    <w:szCs w:val="28"/>
                  </w:rPr>
                </w:rPrChange>
              </w:rPr>
              <w:t xml:space="preserve">The store manager </w:t>
            </w:r>
            <w:del w:id="1845" w:author="Giorgio Romeo" w:date="2020-12-27T22:51:00Z">
              <w:r w:rsidRPr="00B576AC" w:rsidDel="007E6D4D">
                <w:rPr>
                  <w:rStyle w:val="Enfasidelicata"/>
                  <w:i w:val="0"/>
                  <w:iCs w:val="0"/>
                  <w:sz w:val="28"/>
                  <w:szCs w:val="28"/>
                  <w:rPrChange w:id="1846" w:author="Giorgio Romeo" w:date="2020-12-27T23:52:00Z">
                    <w:rPr>
                      <w:rStyle w:val="Enfasidelicata"/>
                      <w:i w:val="0"/>
                      <w:iCs w:val="0"/>
                      <w:sz w:val="28"/>
                      <w:szCs w:val="28"/>
                    </w:rPr>
                  </w:rPrChange>
                </w:rPr>
                <w:delText xml:space="preserve">inserts </w:delText>
              </w:r>
            </w:del>
            <w:ins w:id="1847" w:author="Giorgio Romeo" w:date="2020-12-27T22:51:00Z">
              <w:r w:rsidR="007E6D4D" w:rsidRPr="00B576AC">
                <w:rPr>
                  <w:rStyle w:val="Enfasidelicata"/>
                  <w:i w:val="0"/>
                  <w:iCs w:val="0"/>
                  <w:sz w:val="28"/>
                  <w:szCs w:val="28"/>
                  <w:rPrChange w:id="1848" w:author="Giorgio Romeo" w:date="2020-12-27T23:52:00Z">
                    <w:rPr>
                      <w:rStyle w:val="Enfasidelicata"/>
                      <w:i w:val="0"/>
                      <w:iCs w:val="0"/>
                      <w:sz w:val="28"/>
                      <w:szCs w:val="28"/>
                    </w:rPr>
                  </w:rPrChange>
                </w:rPr>
                <w:t>updates either</w:t>
              </w:r>
              <w:r w:rsidR="007E6D4D" w:rsidRPr="00B576AC">
                <w:rPr>
                  <w:rStyle w:val="Enfasidelicata"/>
                  <w:i w:val="0"/>
                  <w:iCs w:val="0"/>
                  <w:sz w:val="28"/>
                  <w:szCs w:val="28"/>
                  <w:rPrChange w:id="1849" w:author="Giorgio Romeo" w:date="2020-12-27T23:52:00Z">
                    <w:rPr>
                      <w:rStyle w:val="Enfasidelicata"/>
                      <w:i w:val="0"/>
                      <w:iCs w:val="0"/>
                      <w:sz w:val="28"/>
                      <w:szCs w:val="28"/>
                    </w:rPr>
                  </w:rPrChange>
                </w:rPr>
                <w:t xml:space="preserve"> </w:t>
              </w:r>
            </w:ins>
            <w:r w:rsidRPr="00B576AC">
              <w:rPr>
                <w:rStyle w:val="Enfasidelicata"/>
                <w:i w:val="0"/>
                <w:iCs w:val="0"/>
                <w:sz w:val="28"/>
                <w:szCs w:val="28"/>
                <w:rPrChange w:id="1850" w:author="Giorgio Romeo" w:date="2020-12-27T23:52:00Z">
                  <w:rPr>
                    <w:rStyle w:val="Enfasidelicata"/>
                    <w:i w:val="0"/>
                    <w:iCs w:val="0"/>
                    <w:sz w:val="28"/>
                    <w:szCs w:val="28"/>
                  </w:rPr>
                </w:rPrChange>
              </w:rPr>
              <w:t>the store’s name</w:t>
            </w:r>
            <w:ins w:id="1851" w:author="Giorgio Romeo" w:date="2020-12-27T23:51:00Z">
              <w:r w:rsidR="00D767C4" w:rsidRPr="00B576AC">
                <w:rPr>
                  <w:rStyle w:val="Enfasidelicata"/>
                  <w:i w:val="0"/>
                  <w:iCs w:val="0"/>
                  <w:sz w:val="28"/>
                  <w:szCs w:val="28"/>
                  <w:rPrChange w:id="1852" w:author="Giorgio Romeo" w:date="2020-12-27T23:52:00Z">
                    <w:rPr>
                      <w:rStyle w:val="Enfasidelicata"/>
                      <w:i w:val="0"/>
                      <w:iCs w:val="0"/>
                      <w:sz w:val="28"/>
                      <w:szCs w:val="28"/>
                    </w:rPr>
                  </w:rPrChange>
                </w:rPr>
                <w:t>,</w:t>
              </w:r>
            </w:ins>
            <w:ins w:id="1853" w:author="Giorgio Romeo" w:date="2020-12-27T22:51:00Z">
              <w:r w:rsidR="007E6D4D" w:rsidRPr="00B576AC">
                <w:rPr>
                  <w:rStyle w:val="Enfasidelicata"/>
                  <w:i w:val="0"/>
                  <w:iCs w:val="0"/>
                  <w:sz w:val="28"/>
                  <w:szCs w:val="28"/>
                  <w:rPrChange w:id="1854" w:author="Giorgio Romeo" w:date="2020-12-27T23:52:00Z">
                    <w:rPr>
                      <w:rStyle w:val="Enfasidelicata"/>
                      <w:i w:val="0"/>
                      <w:iCs w:val="0"/>
                      <w:sz w:val="28"/>
                      <w:szCs w:val="28"/>
                    </w:rPr>
                  </w:rPrChange>
                </w:rPr>
                <w:t xml:space="preserve"> </w:t>
              </w:r>
              <w:r w:rsidR="007E6D4D" w:rsidRPr="00B576AC">
                <w:rPr>
                  <w:sz w:val="28"/>
                  <w:szCs w:val="28"/>
                  <w:rPrChange w:id="1855" w:author="Giorgio Romeo" w:date="2020-12-27T23:52:00Z">
                    <w:rPr>
                      <w:sz w:val="28"/>
                      <w:szCs w:val="28"/>
                    </w:rPr>
                  </w:rPrChange>
                </w:rPr>
                <w:t xml:space="preserve"> </w:t>
              </w:r>
              <w:r w:rsidR="007E6D4D" w:rsidRPr="00B576AC">
                <w:rPr>
                  <w:sz w:val="28"/>
                  <w:szCs w:val="28"/>
                  <w:rPrChange w:id="1856" w:author="Giorgio Romeo" w:date="2020-12-27T23:52:00Z">
                    <w:rPr>
                      <w:sz w:val="28"/>
                      <w:szCs w:val="28"/>
                    </w:rPr>
                  </w:rPrChange>
                </w:rPr>
                <w:t>what categories of goods and what products are contained i</w:t>
              </w:r>
              <w:r w:rsidR="007E6D4D" w:rsidRPr="00B576AC">
                <w:rPr>
                  <w:sz w:val="28"/>
                  <w:szCs w:val="28"/>
                  <w:rPrChange w:id="1857" w:author="Giorgio Romeo" w:date="2020-12-27T23:52:00Z">
                    <w:rPr>
                      <w:sz w:val="28"/>
                      <w:szCs w:val="28"/>
                    </w:rPr>
                  </w:rPrChange>
                </w:rPr>
                <w:t>nside</w:t>
              </w:r>
              <w:r w:rsidR="007E6D4D" w:rsidRPr="00B576AC">
                <w:rPr>
                  <w:sz w:val="28"/>
                  <w:szCs w:val="28"/>
                  <w:rPrChange w:id="1858" w:author="Giorgio Romeo" w:date="2020-12-27T23:52:00Z">
                    <w:rPr>
                      <w:sz w:val="28"/>
                      <w:szCs w:val="28"/>
                    </w:rPr>
                  </w:rPrChange>
                </w:rPr>
                <w:t xml:space="preserve"> the store</w:t>
              </w:r>
            </w:ins>
            <w:ins w:id="1859" w:author="Giorgio Romeo" w:date="2020-12-27T23:51:00Z">
              <w:r w:rsidR="00D767C4" w:rsidRPr="00B576AC">
                <w:rPr>
                  <w:sz w:val="28"/>
                  <w:szCs w:val="28"/>
                  <w:rPrChange w:id="1860" w:author="Giorgio Romeo" w:date="2020-12-27T23:52:00Z">
                    <w:rPr>
                      <w:sz w:val="28"/>
                      <w:szCs w:val="28"/>
                    </w:rPr>
                  </w:rPrChange>
                </w:rPr>
                <w:t xml:space="preserve"> </w:t>
              </w:r>
              <w:r w:rsidR="00D767C4" w:rsidRPr="00B576AC">
                <w:rPr>
                  <w:sz w:val="28"/>
                  <w:szCs w:val="28"/>
                  <w:rPrChange w:id="1861" w:author="Giorgio Romeo" w:date="2020-12-27T23:52:00Z">
                    <w:rPr/>
                  </w:rPrChange>
                </w:rPr>
                <w:t>or how the goods are assigned to the departments</w:t>
              </w:r>
            </w:ins>
            <w:ins w:id="1862" w:author="Giorgio Romeo" w:date="2020-12-27T22:51:00Z">
              <w:r w:rsidR="007E6D4D" w:rsidRPr="00B576AC">
                <w:rPr>
                  <w:sz w:val="28"/>
                  <w:szCs w:val="28"/>
                  <w:rPrChange w:id="1863" w:author="Giorgio Romeo" w:date="2020-12-27T23:52:00Z">
                    <w:rPr>
                      <w:sz w:val="28"/>
                      <w:szCs w:val="28"/>
                    </w:rPr>
                  </w:rPrChange>
                </w:rPr>
                <w:t>.</w:t>
              </w:r>
              <w:r w:rsidR="007E6D4D" w:rsidRPr="00B576AC">
                <w:rPr>
                  <w:rStyle w:val="Enfasidelicata"/>
                  <w:i w:val="0"/>
                  <w:iCs w:val="0"/>
                  <w:sz w:val="28"/>
                  <w:szCs w:val="28"/>
                  <w:rPrChange w:id="1864" w:author="Giorgio Romeo" w:date="2020-12-27T23:52:00Z">
                    <w:rPr>
                      <w:rStyle w:val="Enfasidelicata"/>
                      <w:i w:val="0"/>
                      <w:iCs w:val="0"/>
                      <w:sz w:val="28"/>
                      <w:szCs w:val="28"/>
                    </w:rPr>
                  </w:rPrChange>
                </w:rPr>
                <w:t xml:space="preserve"> </w:t>
              </w:r>
            </w:ins>
            <w:del w:id="1865" w:author="Giorgio Romeo" w:date="2020-12-27T22:51:00Z">
              <w:r w:rsidRPr="00B576AC" w:rsidDel="007E6D4D">
                <w:rPr>
                  <w:rStyle w:val="Enfasidelicata"/>
                  <w:i w:val="0"/>
                  <w:iCs w:val="0"/>
                  <w:sz w:val="28"/>
                  <w:szCs w:val="28"/>
                  <w:rPrChange w:id="1866" w:author="Giorgio Romeo" w:date="2020-12-27T23:52:00Z">
                    <w:rPr>
                      <w:rStyle w:val="Enfasidelicata"/>
                      <w:i w:val="0"/>
                      <w:iCs w:val="0"/>
                      <w:sz w:val="28"/>
                      <w:szCs w:val="28"/>
                    </w:rPr>
                  </w:rPrChange>
                </w:rPr>
                <w:delText>.</w:delText>
              </w:r>
            </w:del>
          </w:p>
          <w:p w14:paraId="1B8357C7" w14:textId="4337F955" w:rsidR="0073751A" w:rsidRPr="00B576AC" w:rsidDel="007E6D4D" w:rsidRDefault="0073751A" w:rsidP="009B0963">
            <w:pPr>
              <w:pStyle w:val="Paragrafoelenco"/>
              <w:numPr>
                <w:ilvl w:val="0"/>
                <w:numId w:val="96"/>
              </w:numPr>
              <w:ind w:left="357" w:hanging="357"/>
              <w:jc w:val="both"/>
              <w:rPr>
                <w:del w:id="1867" w:author="Giorgio Romeo" w:date="2020-12-27T22:51:00Z"/>
                <w:rStyle w:val="Enfasidelicata"/>
                <w:i w:val="0"/>
                <w:iCs w:val="0"/>
                <w:sz w:val="28"/>
                <w:szCs w:val="28"/>
                <w:rPrChange w:id="1868" w:author="Giorgio Romeo" w:date="2020-12-27T23:52:00Z">
                  <w:rPr>
                    <w:del w:id="1869" w:author="Giorgio Romeo" w:date="2020-12-27T22:51:00Z"/>
                    <w:rStyle w:val="Enfasidelicata"/>
                    <w:i w:val="0"/>
                    <w:iCs w:val="0"/>
                    <w:sz w:val="28"/>
                    <w:szCs w:val="28"/>
                  </w:rPr>
                </w:rPrChange>
              </w:rPr>
            </w:pPr>
            <w:del w:id="1870" w:author="Giorgio Romeo" w:date="2020-12-27T22:51:00Z">
              <w:r w:rsidRPr="00B576AC" w:rsidDel="007E6D4D">
                <w:rPr>
                  <w:rStyle w:val="Enfasidelicata"/>
                  <w:i w:val="0"/>
                  <w:iCs w:val="0"/>
                  <w:sz w:val="28"/>
                  <w:szCs w:val="28"/>
                  <w:rPrChange w:id="1871" w:author="Giorgio Romeo" w:date="2020-12-27T23:52:00Z">
                    <w:rPr>
                      <w:rStyle w:val="Enfasidelicata"/>
                      <w:i w:val="0"/>
                      <w:iCs w:val="0"/>
                      <w:sz w:val="28"/>
                      <w:szCs w:val="28"/>
                    </w:rPr>
                  </w:rPrChange>
                </w:rPr>
                <w:delText>The store manager inserts the store’s location.</w:delText>
              </w:r>
            </w:del>
          </w:p>
          <w:p w14:paraId="18CB2771" w14:textId="215F996E" w:rsidR="0073751A" w:rsidRPr="00B576AC" w:rsidDel="007E6D4D" w:rsidRDefault="0073751A" w:rsidP="009B0963">
            <w:pPr>
              <w:pStyle w:val="Paragrafoelenco"/>
              <w:numPr>
                <w:ilvl w:val="0"/>
                <w:numId w:val="96"/>
              </w:numPr>
              <w:ind w:left="357" w:hanging="357"/>
              <w:jc w:val="both"/>
              <w:rPr>
                <w:del w:id="1872" w:author="Giorgio Romeo" w:date="2020-12-27T22:51:00Z"/>
                <w:rStyle w:val="Enfasidelicata"/>
                <w:i w:val="0"/>
                <w:iCs w:val="0"/>
                <w:sz w:val="28"/>
                <w:szCs w:val="28"/>
                <w:rPrChange w:id="1873" w:author="Giorgio Romeo" w:date="2020-12-27T23:52:00Z">
                  <w:rPr>
                    <w:del w:id="1874" w:author="Giorgio Romeo" w:date="2020-12-27T22:51:00Z"/>
                    <w:rStyle w:val="Enfasidelicata"/>
                    <w:i w:val="0"/>
                    <w:iCs w:val="0"/>
                    <w:sz w:val="28"/>
                    <w:szCs w:val="28"/>
                  </w:rPr>
                </w:rPrChange>
              </w:rPr>
            </w:pPr>
            <w:del w:id="1875" w:author="Giorgio Romeo" w:date="2020-12-27T22:51:00Z">
              <w:r w:rsidRPr="00B576AC" w:rsidDel="007E6D4D">
                <w:rPr>
                  <w:rStyle w:val="Enfasidelicata"/>
                  <w:i w:val="0"/>
                  <w:iCs w:val="0"/>
                  <w:sz w:val="28"/>
                  <w:szCs w:val="28"/>
                  <w:rPrChange w:id="1876" w:author="Giorgio Romeo" w:date="2020-12-27T23:52:00Z">
                    <w:rPr>
                      <w:rStyle w:val="Enfasidelicata"/>
                      <w:i w:val="0"/>
                      <w:iCs w:val="0"/>
                      <w:sz w:val="28"/>
                      <w:szCs w:val="28"/>
                    </w:rPr>
                  </w:rPrChange>
                </w:rPr>
                <w:delText>The store manager inserts the store’s dimension.</w:delText>
              </w:r>
            </w:del>
          </w:p>
          <w:p w14:paraId="44B4CBBA" w14:textId="43373BE8" w:rsidR="0073751A" w:rsidRPr="00B576AC" w:rsidDel="007E6D4D" w:rsidRDefault="0073751A" w:rsidP="009B0963">
            <w:pPr>
              <w:pStyle w:val="Paragrafoelenco"/>
              <w:numPr>
                <w:ilvl w:val="0"/>
                <w:numId w:val="96"/>
              </w:numPr>
              <w:ind w:left="357" w:hanging="357"/>
              <w:jc w:val="both"/>
              <w:rPr>
                <w:del w:id="1877" w:author="Giorgio Romeo" w:date="2020-12-27T22:51:00Z"/>
                <w:sz w:val="28"/>
                <w:szCs w:val="28"/>
                <w:rPrChange w:id="1878" w:author="Giorgio Romeo" w:date="2020-12-27T23:52:00Z">
                  <w:rPr>
                    <w:del w:id="1879" w:author="Giorgio Romeo" w:date="2020-12-27T22:51:00Z"/>
                    <w:sz w:val="28"/>
                    <w:szCs w:val="28"/>
                  </w:rPr>
                </w:rPrChange>
              </w:rPr>
            </w:pPr>
            <w:del w:id="1880" w:author="Giorgio Romeo" w:date="2020-12-27T22:51:00Z">
              <w:r w:rsidRPr="00B576AC" w:rsidDel="007E6D4D">
                <w:rPr>
                  <w:sz w:val="28"/>
                  <w:szCs w:val="28"/>
                  <w:rPrChange w:id="1881" w:author="Giorgio Romeo" w:date="2020-12-27T23:52:00Z">
                    <w:rPr>
                      <w:sz w:val="28"/>
                      <w:szCs w:val="28"/>
                    </w:rPr>
                  </w:rPrChange>
                </w:rPr>
                <w:delText>The store manager inserts what categories of goods and what products are contained in the store.</w:delText>
              </w:r>
            </w:del>
          </w:p>
          <w:p w14:paraId="66F888D1" w14:textId="1C702028" w:rsidR="0073751A" w:rsidRPr="002F480D" w:rsidRDefault="0073751A" w:rsidP="009B0963">
            <w:pPr>
              <w:pStyle w:val="Paragrafoelenco"/>
              <w:numPr>
                <w:ilvl w:val="0"/>
                <w:numId w:val="96"/>
              </w:numPr>
              <w:ind w:left="357" w:hanging="357"/>
              <w:jc w:val="both"/>
              <w:rPr>
                <w:rStyle w:val="Enfasidelicata"/>
                <w:i w:val="0"/>
                <w:iCs w:val="0"/>
                <w:sz w:val="28"/>
                <w:szCs w:val="28"/>
              </w:rPr>
            </w:pPr>
            <w:r w:rsidRPr="00B576AC">
              <w:rPr>
                <w:sz w:val="28"/>
                <w:szCs w:val="28"/>
                <w:rPrChange w:id="1882" w:author="Giorgio Romeo" w:date="2020-12-27T23:52:00Z">
                  <w:rPr>
                    <w:sz w:val="28"/>
                    <w:szCs w:val="28"/>
                  </w:rPr>
                </w:rPrChange>
              </w:rPr>
              <w:t>The system</w:t>
            </w:r>
            <w:del w:id="1883" w:author="Giorgio Romeo" w:date="2020-12-27T22:52:00Z">
              <w:r w:rsidRPr="00B576AC" w:rsidDel="001F00C3">
                <w:rPr>
                  <w:sz w:val="28"/>
                  <w:szCs w:val="28"/>
                  <w:rPrChange w:id="1884" w:author="Giorgio Romeo" w:date="2020-12-27T23:52:00Z">
                    <w:rPr>
                      <w:sz w:val="28"/>
                      <w:szCs w:val="28"/>
                    </w:rPr>
                  </w:rPrChange>
                </w:rPr>
                <w:delText>s</w:delText>
              </w:r>
            </w:del>
            <w:r w:rsidRPr="00B576AC">
              <w:rPr>
                <w:sz w:val="28"/>
                <w:szCs w:val="28"/>
                <w:rPrChange w:id="1885" w:author="Giorgio Romeo" w:date="2020-12-27T23:52:00Z">
                  <w:rPr>
                    <w:sz w:val="28"/>
                    <w:szCs w:val="28"/>
                  </w:rPr>
                </w:rPrChange>
              </w:rPr>
              <w:t xml:space="preserve"> notifies the store manager that the </w:t>
            </w:r>
            <w:del w:id="1886" w:author="Giorgio Romeo" w:date="2020-12-27T22:51:00Z">
              <w:r w:rsidRPr="00B576AC" w:rsidDel="007E6D4D">
                <w:rPr>
                  <w:sz w:val="28"/>
                  <w:szCs w:val="28"/>
                  <w:rPrChange w:id="1887" w:author="Giorgio Romeo" w:date="2020-12-27T23:52:00Z">
                    <w:rPr>
                      <w:sz w:val="28"/>
                      <w:szCs w:val="28"/>
                    </w:rPr>
                  </w:rPrChange>
                </w:rPr>
                <w:delText xml:space="preserve">registration </w:delText>
              </w:r>
            </w:del>
            <w:ins w:id="1888" w:author="Giorgio Romeo" w:date="2020-12-27T22:51:00Z">
              <w:r w:rsidR="007E6D4D" w:rsidRPr="00B576AC">
                <w:rPr>
                  <w:sz w:val="28"/>
                  <w:szCs w:val="28"/>
                  <w:rPrChange w:id="1889" w:author="Giorgio Romeo" w:date="2020-12-27T23:52:00Z">
                    <w:rPr>
                      <w:sz w:val="28"/>
                      <w:szCs w:val="28"/>
                    </w:rPr>
                  </w:rPrChange>
                </w:rPr>
                <w:t>update</w:t>
              </w:r>
              <w:r w:rsidR="007E6D4D" w:rsidRPr="00B576AC">
                <w:rPr>
                  <w:sz w:val="28"/>
                  <w:szCs w:val="28"/>
                  <w:rPrChange w:id="1890" w:author="Giorgio Romeo" w:date="2020-12-27T23:52:00Z">
                    <w:rPr>
                      <w:sz w:val="28"/>
                      <w:szCs w:val="28"/>
                    </w:rPr>
                  </w:rPrChange>
                </w:rPr>
                <w:t xml:space="preserve"> </w:t>
              </w:r>
            </w:ins>
            <w:r w:rsidRPr="00B576AC">
              <w:rPr>
                <w:sz w:val="28"/>
                <w:szCs w:val="28"/>
                <w:rPrChange w:id="1891" w:author="Giorgio Romeo" w:date="2020-12-27T23:52:00Z">
                  <w:rPr>
                    <w:sz w:val="28"/>
                    <w:szCs w:val="28"/>
                  </w:rPr>
                </w:rPrChange>
              </w:rPr>
              <w:t>has been completed successfully.</w:t>
            </w:r>
          </w:p>
        </w:tc>
      </w:tr>
      <w:tr w:rsidR="0073751A" w14:paraId="6ED9193A" w14:textId="77777777" w:rsidTr="009B0963">
        <w:trPr>
          <w:trHeight w:val="361"/>
        </w:trPr>
        <w:tc>
          <w:tcPr>
            <w:tcW w:w="1985" w:type="dxa"/>
          </w:tcPr>
          <w:p w14:paraId="5964325F"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73ED3A0E" w14:textId="05E88405" w:rsidR="0073751A" w:rsidRPr="006B5465" w:rsidRDefault="0073751A" w:rsidP="009B0963">
            <w:pPr>
              <w:pStyle w:val="Paragrafoelenco"/>
              <w:ind w:left="0"/>
              <w:jc w:val="both"/>
              <w:rPr>
                <w:rStyle w:val="Enfasidelicata"/>
                <w:i w:val="0"/>
                <w:iCs w:val="0"/>
                <w:sz w:val="28"/>
                <w:szCs w:val="28"/>
              </w:rPr>
            </w:pPr>
            <w:r>
              <w:rPr>
                <w:rStyle w:val="Enfasidelicata"/>
                <w:i w:val="0"/>
                <w:iCs w:val="0"/>
                <w:sz w:val="28"/>
                <w:szCs w:val="28"/>
              </w:rPr>
              <w:t xml:space="preserve">The store manager has successfully </w:t>
            </w:r>
            <w:del w:id="1892" w:author="Giorgio Romeo" w:date="2020-12-27T22:52:00Z">
              <w:r w:rsidDel="007E6D4D">
                <w:rPr>
                  <w:rStyle w:val="Enfasidelicata"/>
                  <w:i w:val="0"/>
                  <w:iCs w:val="0"/>
                  <w:sz w:val="28"/>
                  <w:szCs w:val="28"/>
                </w:rPr>
                <w:delText xml:space="preserve">registered </w:delText>
              </w:r>
            </w:del>
            <w:ins w:id="1893" w:author="Giorgio Romeo" w:date="2020-12-27T22:52:00Z">
              <w:r w:rsidR="007E6D4D">
                <w:rPr>
                  <w:rStyle w:val="Enfasidelicata"/>
                  <w:i w:val="0"/>
                  <w:iCs w:val="0"/>
                  <w:sz w:val="28"/>
                  <w:szCs w:val="28"/>
                </w:rPr>
                <w:t>updated</w:t>
              </w:r>
              <w:r w:rsidR="007E6D4D">
                <w:rPr>
                  <w:rStyle w:val="Enfasidelicata"/>
                  <w:i w:val="0"/>
                  <w:iCs w:val="0"/>
                  <w:sz w:val="28"/>
                  <w:szCs w:val="28"/>
                </w:rPr>
                <w:t xml:space="preserve"> </w:t>
              </w:r>
            </w:ins>
            <w:r>
              <w:rPr>
                <w:rStyle w:val="Enfasidelicata"/>
                <w:i w:val="0"/>
                <w:iCs w:val="0"/>
                <w:sz w:val="28"/>
                <w:szCs w:val="28"/>
              </w:rPr>
              <w:t>the store</w:t>
            </w:r>
            <w:ins w:id="1894" w:author="Giorgio Romeo" w:date="2020-12-27T22:52:00Z">
              <w:r w:rsidR="007E6D4D">
                <w:rPr>
                  <w:rStyle w:val="Enfasidelicata"/>
                  <w:i w:val="0"/>
                  <w:iCs w:val="0"/>
                  <w:sz w:val="28"/>
                  <w:szCs w:val="28"/>
                </w:rPr>
                <w:t xml:space="preserve"> information</w:t>
              </w:r>
            </w:ins>
            <w:r>
              <w:rPr>
                <w:rStyle w:val="Enfasidelicata"/>
                <w:i w:val="0"/>
                <w:iCs w:val="0"/>
                <w:sz w:val="28"/>
                <w:szCs w:val="28"/>
              </w:rPr>
              <w:t>.</w:t>
            </w:r>
          </w:p>
        </w:tc>
      </w:tr>
      <w:tr w:rsidR="0073751A" w14:paraId="35BFB67B" w14:textId="77777777" w:rsidTr="009B0963">
        <w:trPr>
          <w:trHeight w:val="1399"/>
        </w:trPr>
        <w:tc>
          <w:tcPr>
            <w:tcW w:w="1985" w:type="dxa"/>
          </w:tcPr>
          <w:p w14:paraId="19A9C6E0"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213F3C25" w14:textId="77777777" w:rsidR="0073751A" w:rsidRDefault="0073751A" w:rsidP="009B0963">
            <w:pPr>
              <w:pStyle w:val="Paragrafoelenco"/>
              <w:numPr>
                <w:ilvl w:val="0"/>
                <w:numId w:val="97"/>
              </w:numPr>
              <w:ind w:left="357" w:hanging="357"/>
              <w:jc w:val="both"/>
              <w:rPr>
                <w:rStyle w:val="Enfasidelicata"/>
                <w:i w:val="0"/>
                <w:iCs w:val="0"/>
                <w:sz w:val="28"/>
                <w:szCs w:val="28"/>
              </w:rPr>
            </w:pPr>
            <w:r>
              <w:rPr>
                <w:rStyle w:val="Enfasidelicata"/>
                <w:i w:val="0"/>
                <w:iCs w:val="0"/>
                <w:sz w:val="28"/>
                <w:szCs w:val="28"/>
              </w:rPr>
              <w:t>One or</w:t>
            </w:r>
            <w:del w:id="1895" w:author="Giorgio Romeo" w:date="2020-12-27T22:50:00Z">
              <w:r w:rsidDel="007E6D4D">
                <w:rPr>
                  <w:rStyle w:val="Enfasidelicata"/>
                  <w:i w:val="0"/>
                  <w:iCs w:val="0"/>
                  <w:sz w:val="28"/>
                  <w:szCs w:val="28"/>
                </w:rPr>
                <w:delText>e</w:delText>
              </w:r>
            </w:del>
            <w:r>
              <w:rPr>
                <w:rStyle w:val="Enfasidelicata"/>
                <w:i w:val="0"/>
                <w:iCs w:val="0"/>
                <w:sz w:val="28"/>
                <w:szCs w:val="28"/>
              </w:rPr>
              <w:t xml:space="preserve"> more input inserted by the store manager are invalid.</w:t>
            </w:r>
          </w:p>
          <w:p w14:paraId="11F316D5" w14:textId="77777777" w:rsidR="0073751A" w:rsidRPr="006C6F3F" w:rsidRDefault="0073751A" w:rsidP="009B0963">
            <w:pPr>
              <w:pStyle w:val="Paragrafoelenco"/>
              <w:ind w:left="357"/>
              <w:jc w:val="both"/>
              <w:rPr>
                <w:rStyle w:val="Enfasidelicata"/>
                <w:i w:val="0"/>
                <w:iCs w:val="0"/>
                <w:sz w:val="28"/>
                <w:szCs w:val="28"/>
              </w:rPr>
            </w:pPr>
            <w:r>
              <w:rPr>
                <w:rStyle w:val="Enfasidelicata"/>
                <w:i w:val="0"/>
                <w:iCs w:val="0"/>
                <w:sz w:val="28"/>
                <w:szCs w:val="28"/>
              </w:rPr>
              <w:t xml:space="preserve">The system notifies the store manager that an error has occurred. The </w:t>
            </w:r>
            <w:r w:rsidRPr="00A8618B">
              <w:rPr>
                <w:rStyle w:val="Enfasidelicata"/>
                <w:sz w:val="28"/>
                <w:szCs w:val="28"/>
              </w:rPr>
              <w:t>Events Flow</w:t>
            </w:r>
            <w:r>
              <w:rPr>
                <w:rStyle w:val="Enfasidelicata"/>
                <w:i w:val="0"/>
                <w:iCs w:val="0"/>
                <w:sz w:val="28"/>
                <w:szCs w:val="28"/>
              </w:rPr>
              <w:t xml:space="preserve"> starts again from event 3.</w:t>
            </w:r>
          </w:p>
        </w:tc>
      </w:tr>
    </w:tbl>
    <w:p w14:paraId="16C86301" w14:textId="77777777" w:rsidR="0073751A" w:rsidRPr="00290739" w:rsidRDefault="0073751A" w:rsidP="0073751A">
      <w:pPr>
        <w:spacing w:line="240" w:lineRule="auto"/>
        <w:rPr>
          <w:rStyle w:val="Enfasidelicata"/>
          <w:sz w:val="36"/>
          <w:szCs w:val="36"/>
        </w:rPr>
      </w:pPr>
      <w:r w:rsidRPr="00290739">
        <w:rPr>
          <w:rStyle w:val="Enfasidelicata"/>
          <w:sz w:val="36"/>
          <w:szCs w:val="36"/>
        </w:rPr>
        <w:br/>
      </w:r>
    </w:p>
    <w:p w14:paraId="208ADA6F" w14:textId="77777777" w:rsidR="0073751A" w:rsidRDefault="0073751A" w:rsidP="0073751A">
      <w:pPr>
        <w:spacing w:line="240" w:lineRule="auto"/>
        <w:rPr>
          <w:rStyle w:val="Enfasidelicata"/>
          <w:sz w:val="36"/>
          <w:szCs w:val="36"/>
        </w:rPr>
      </w:pPr>
    </w:p>
    <w:p w14:paraId="09EA893A" w14:textId="77777777" w:rsidR="0073751A" w:rsidRDefault="0073751A" w:rsidP="0073751A">
      <w:pPr>
        <w:spacing w:line="240" w:lineRule="auto"/>
        <w:rPr>
          <w:rStyle w:val="Enfasidelicata"/>
          <w:sz w:val="36"/>
          <w:szCs w:val="36"/>
        </w:rPr>
      </w:pPr>
    </w:p>
    <w:p w14:paraId="059F32B1" w14:textId="77777777" w:rsidR="0073751A" w:rsidRDefault="0073751A" w:rsidP="0073751A">
      <w:pPr>
        <w:spacing w:line="240" w:lineRule="auto"/>
        <w:rPr>
          <w:rStyle w:val="Enfasidelicata"/>
          <w:sz w:val="36"/>
          <w:szCs w:val="36"/>
        </w:rPr>
      </w:pPr>
    </w:p>
    <w:p w14:paraId="476861C1" w14:textId="77777777" w:rsidR="0073751A" w:rsidRDefault="0073751A" w:rsidP="0073751A">
      <w:pPr>
        <w:spacing w:line="240" w:lineRule="auto"/>
        <w:rPr>
          <w:rStyle w:val="Enfasidelicata"/>
          <w:sz w:val="36"/>
          <w:szCs w:val="36"/>
        </w:rPr>
      </w:pPr>
    </w:p>
    <w:p w14:paraId="0A7AFE76" w14:textId="77777777" w:rsidR="0073751A" w:rsidRDefault="0073751A" w:rsidP="0073751A">
      <w:pPr>
        <w:spacing w:line="240" w:lineRule="auto"/>
        <w:rPr>
          <w:rStyle w:val="Enfasidelicata"/>
          <w:sz w:val="36"/>
          <w:szCs w:val="36"/>
        </w:rPr>
      </w:pPr>
    </w:p>
    <w:p w14:paraId="2B80A413" w14:textId="77777777" w:rsidR="0073751A" w:rsidRDefault="0073751A" w:rsidP="0073751A">
      <w:pPr>
        <w:spacing w:line="240" w:lineRule="auto"/>
        <w:rPr>
          <w:rStyle w:val="Enfasidelicata"/>
          <w:sz w:val="36"/>
          <w:szCs w:val="36"/>
        </w:rPr>
      </w:pPr>
    </w:p>
    <w:p w14:paraId="01233104" w14:textId="77777777" w:rsidR="0073751A" w:rsidRDefault="0073751A" w:rsidP="0073751A">
      <w:pPr>
        <w:spacing w:line="240" w:lineRule="auto"/>
        <w:rPr>
          <w:rStyle w:val="Enfasidelicata"/>
          <w:sz w:val="36"/>
          <w:szCs w:val="36"/>
        </w:rPr>
      </w:pPr>
    </w:p>
    <w:p w14:paraId="3E1C1E33" w14:textId="77777777" w:rsidR="0073751A" w:rsidRDefault="0073751A" w:rsidP="0073751A">
      <w:pPr>
        <w:spacing w:line="240" w:lineRule="auto"/>
        <w:rPr>
          <w:rStyle w:val="Enfasidelicata"/>
          <w:sz w:val="36"/>
          <w:szCs w:val="36"/>
        </w:rPr>
      </w:pPr>
    </w:p>
    <w:p w14:paraId="57BF69C3" w14:textId="77777777" w:rsidR="0073751A" w:rsidRDefault="0073751A" w:rsidP="0073751A">
      <w:pPr>
        <w:spacing w:line="240" w:lineRule="auto"/>
        <w:rPr>
          <w:rStyle w:val="Enfasidelicata"/>
          <w:sz w:val="36"/>
          <w:szCs w:val="36"/>
        </w:rPr>
      </w:pPr>
    </w:p>
    <w:p w14:paraId="1086C3EB" w14:textId="77777777" w:rsidR="0073751A" w:rsidRDefault="0073751A">
      <w:pPr>
        <w:rPr>
          <w:rStyle w:val="Enfasidelicata"/>
          <w:sz w:val="28"/>
          <w:szCs w:val="28"/>
        </w:rPr>
      </w:pPr>
      <w:r>
        <w:rPr>
          <w:rStyle w:val="Enfasidelicata"/>
          <w:sz w:val="28"/>
          <w:szCs w:val="28"/>
        </w:rPr>
        <w:br w:type="page"/>
      </w:r>
    </w:p>
    <w:p w14:paraId="0718B111" w14:textId="7DA84A55" w:rsidR="00B55E5A" w:rsidRDefault="0073751A" w:rsidP="00A8618B">
      <w:pPr>
        <w:spacing w:line="240" w:lineRule="auto"/>
        <w:rPr>
          <w:rStyle w:val="Enfasidelicata"/>
          <w:sz w:val="28"/>
          <w:szCs w:val="28"/>
        </w:rPr>
      </w:pPr>
      <w:r>
        <w:rPr>
          <w:rStyle w:val="Enfasidelicata"/>
          <w:sz w:val="28"/>
          <w:szCs w:val="28"/>
        </w:rPr>
        <w:lastRenderedPageBreak/>
        <w:tab/>
        <w:t>B.</w:t>
      </w:r>
      <w:r w:rsidR="001C2B21">
        <w:rPr>
          <w:rStyle w:val="Enfasidelicata"/>
          <w:sz w:val="28"/>
          <w:szCs w:val="28"/>
        </w:rPr>
        <w:t>2.1</w:t>
      </w:r>
      <w:r>
        <w:rPr>
          <w:rStyle w:val="Enfasidelicata"/>
          <w:sz w:val="28"/>
          <w:szCs w:val="28"/>
        </w:rPr>
        <w:t>3) Use case to functional requirement mapping:</w:t>
      </w:r>
    </w:p>
    <w:tbl>
      <w:tblPr>
        <w:tblStyle w:val="Grigliatabella"/>
        <w:tblW w:w="0" w:type="auto"/>
        <w:tblLook w:val="04A0" w:firstRow="1" w:lastRow="0" w:firstColumn="1" w:lastColumn="0" w:noHBand="0" w:noVBand="1"/>
      </w:tblPr>
      <w:tblGrid>
        <w:gridCol w:w="2263"/>
        <w:gridCol w:w="7365"/>
        <w:tblGridChange w:id="1896">
          <w:tblGrid>
            <w:gridCol w:w="2263"/>
            <w:gridCol w:w="7365"/>
          </w:tblGrid>
        </w:tblGridChange>
      </w:tblGrid>
      <w:tr w:rsidR="0073751A" w:rsidRPr="001D5797" w14:paraId="1D779BEC" w14:textId="77777777" w:rsidTr="00295A63">
        <w:tc>
          <w:tcPr>
            <w:tcW w:w="2263" w:type="dxa"/>
            <w:shd w:val="clear" w:color="auto" w:fill="FF7C80"/>
          </w:tcPr>
          <w:p w14:paraId="3F297ECA" w14:textId="77777777" w:rsidR="0073751A" w:rsidRPr="0073751A" w:rsidRDefault="0073751A" w:rsidP="009B0963">
            <w:pPr>
              <w:rPr>
                <w:b/>
                <w:bCs/>
                <w:szCs w:val="24"/>
              </w:rPr>
            </w:pPr>
            <w:r w:rsidRPr="0073751A">
              <w:rPr>
                <w:b/>
                <w:bCs/>
                <w:szCs w:val="24"/>
              </w:rPr>
              <w:t>1)Register Account</w:t>
            </w:r>
          </w:p>
        </w:tc>
        <w:tc>
          <w:tcPr>
            <w:tcW w:w="7365" w:type="dxa"/>
          </w:tcPr>
          <w:p w14:paraId="35F1EF57"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187BF40D" w14:textId="77777777" w:rsidTr="00295A63">
        <w:tc>
          <w:tcPr>
            <w:tcW w:w="2263" w:type="dxa"/>
            <w:shd w:val="clear" w:color="auto" w:fill="FF7C80"/>
          </w:tcPr>
          <w:p w14:paraId="10A572DF" w14:textId="77777777" w:rsidR="0073751A" w:rsidRPr="0073751A" w:rsidRDefault="0073751A" w:rsidP="009B0963">
            <w:pPr>
              <w:rPr>
                <w:b/>
                <w:bCs/>
                <w:szCs w:val="24"/>
              </w:rPr>
            </w:pPr>
            <w:r w:rsidRPr="0073751A">
              <w:rPr>
                <w:b/>
                <w:bCs/>
                <w:szCs w:val="24"/>
              </w:rPr>
              <w:t>2)Login into account</w:t>
            </w:r>
          </w:p>
        </w:tc>
        <w:tc>
          <w:tcPr>
            <w:tcW w:w="7365" w:type="dxa"/>
          </w:tcPr>
          <w:p w14:paraId="36348916"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3F48C2B3" w14:textId="77777777" w:rsidTr="00295A63">
        <w:tc>
          <w:tcPr>
            <w:tcW w:w="2263" w:type="dxa"/>
            <w:shd w:val="clear" w:color="auto" w:fill="FF7C80"/>
          </w:tcPr>
          <w:p w14:paraId="664E4F24" w14:textId="77777777" w:rsidR="0073751A" w:rsidRPr="0073751A" w:rsidRDefault="0073751A" w:rsidP="009B0963">
            <w:pPr>
              <w:rPr>
                <w:b/>
                <w:bCs/>
                <w:szCs w:val="24"/>
              </w:rPr>
            </w:pPr>
            <w:r w:rsidRPr="0073751A">
              <w:rPr>
                <w:b/>
                <w:bCs/>
                <w:szCs w:val="24"/>
              </w:rPr>
              <w:t>3)Get Physical Ticket</w:t>
            </w:r>
          </w:p>
        </w:tc>
        <w:tc>
          <w:tcPr>
            <w:tcW w:w="7365" w:type="dxa"/>
          </w:tcPr>
          <w:p w14:paraId="653F0FA9" w14:textId="77777777" w:rsidR="0073751A" w:rsidRPr="00295A63" w:rsidRDefault="0073751A" w:rsidP="009B0963">
            <w:pPr>
              <w:rPr>
                <w:szCs w:val="24"/>
              </w:rPr>
            </w:pPr>
            <w:r w:rsidRPr="00295A63">
              <w:rPr>
                <w:szCs w:val="24"/>
              </w:rPr>
              <w:t>R2)</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get a ticket with a date and time that shows when to go to a certain store, physically</w:t>
            </w:r>
            <w:commentRangeStart w:id="1897"/>
            <w:commentRangeEnd w:id="1897"/>
            <w:r w:rsidRPr="00295A63">
              <w:rPr>
                <w:rStyle w:val="Rimandocommento"/>
                <w:sz w:val="24"/>
                <w:szCs w:val="24"/>
              </w:rPr>
              <w:commentReference w:id="1897"/>
            </w:r>
          </w:p>
        </w:tc>
      </w:tr>
      <w:tr w:rsidR="0073751A" w:rsidRPr="001D5797" w14:paraId="319A416C" w14:textId="77777777" w:rsidTr="00295A63">
        <w:tc>
          <w:tcPr>
            <w:tcW w:w="2263" w:type="dxa"/>
            <w:shd w:val="clear" w:color="auto" w:fill="FF7C80"/>
          </w:tcPr>
          <w:p w14:paraId="656233FA" w14:textId="77777777" w:rsidR="0073751A" w:rsidRPr="0073751A" w:rsidRDefault="0073751A" w:rsidP="009B0963">
            <w:pPr>
              <w:rPr>
                <w:b/>
                <w:bCs/>
                <w:szCs w:val="24"/>
              </w:rPr>
            </w:pPr>
            <w:r w:rsidRPr="0073751A">
              <w:rPr>
                <w:b/>
                <w:bCs/>
                <w:szCs w:val="24"/>
              </w:rPr>
              <w:t>4)Get Virtual Ticket</w:t>
            </w:r>
          </w:p>
        </w:tc>
        <w:tc>
          <w:tcPr>
            <w:tcW w:w="7365" w:type="dxa"/>
          </w:tcPr>
          <w:p w14:paraId="0370EDB1" w14:textId="77777777" w:rsidR="0073751A" w:rsidRPr="00295A63" w:rsidRDefault="0073751A" w:rsidP="009B0963">
            <w:pPr>
              <w:rPr>
                <w:color w:val="000000"/>
                <w:szCs w:val="24"/>
                <w:shd w:val="clear" w:color="auto" w:fill="FFFFFF"/>
              </w:rPr>
            </w:pPr>
            <w:r w:rsidRPr="00295A63">
              <w:rPr>
                <w:szCs w:val="24"/>
              </w:rPr>
              <w:t xml:space="preserve">R1) </w:t>
            </w:r>
            <w:r w:rsidRPr="00295A63">
              <w:rPr>
                <w:b/>
                <w:bCs/>
                <w:color w:val="000000"/>
                <w:szCs w:val="24"/>
                <w:shd w:val="clear" w:color="auto" w:fill="FFFFFF"/>
              </w:rPr>
              <w:t>The system shall</w:t>
            </w:r>
            <w:r w:rsidRPr="00295A63">
              <w:rPr>
                <w:color w:val="000000"/>
                <w:szCs w:val="24"/>
                <w:shd w:val="clear" w:color="auto" w:fill="FFFFFF"/>
              </w:rPr>
              <w:t xml:space="preserve"> allow users to get a ticket with a date and time that shows when to go to a certain store, virtually</w:t>
            </w:r>
          </w:p>
          <w:p w14:paraId="1E5B5A0C"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tc>
      </w:tr>
      <w:tr w:rsidR="0073751A" w:rsidRPr="001D5797" w14:paraId="0E828EF5" w14:textId="77777777" w:rsidTr="00295A63">
        <w:tc>
          <w:tcPr>
            <w:tcW w:w="2263" w:type="dxa"/>
            <w:shd w:val="clear" w:color="auto" w:fill="FF7C80"/>
          </w:tcPr>
          <w:p w14:paraId="05CC9585" w14:textId="77777777" w:rsidR="0073751A" w:rsidRPr="0073751A" w:rsidRDefault="0073751A" w:rsidP="009B0963">
            <w:pPr>
              <w:rPr>
                <w:b/>
                <w:bCs/>
                <w:szCs w:val="24"/>
              </w:rPr>
            </w:pPr>
            <w:r w:rsidRPr="0073751A">
              <w:rPr>
                <w:b/>
                <w:bCs/>
                <w:szCs w:val="24"/>
              </w:rPr>
              <w:t>5)</w:t>
            </w:r>
            <w:r w:rsidRPr="0073751A">
              <w:rPr>
                <w:b/>
                <w:bCs/>
                <w:i/>
                <w:iCs/>
                <w:szCs w:val="24"/>
              </w:rPr>
              <w:t xml:space="preserve"> </w:t>
            </w:r>
            <w:r w:rsidRPr="0073751A">
              <w:rPr>
                <w:b/>
                <w:bCs/>
                <w:szCs w:val="24"/>
              </w:rPr>
              <w:t>Suggestion Alternative      Stores (Get Virtual Ticket)</w:t>
            </w:r>
          </w:p>
        </w:tc>
        <w:tc>
          <w:tcPr>
            <w:tcW w:w="7365" w:type="dxa"/>
          </w:tcPr>
          <w:p w14:paraId="1490B528" w14:textId="27A66024" w:rsidR="0073751A" w:rsidRPr="00295A63" w:rsidRDefault="0073751A" w:rsidP="009B0963">
            <w:pPr>
              <w:rPr>
                <w:szCs w:val="24"/>
              </w:rPr>
            </w:pPr>
            <w:r w:rsidRPr="00295A63">
              <w:rPr>
                <w:szCs w:val="24"/>
              </w:rPr>
              <w:t>R8.2)</w:t>
            </w:r>
            <w:r w:rsidRPr="00295A63">
              <w:rPr>
                <w:b/>
                <w:szCs w:val="24"/>
              </w:rPr>
              <w:t xml:space="preserve"> The system shall </w:t>
            </w:r>
            <w:del w:id="1898" w:author="Cristian Sbrolli" w:date="2020-12-23T11:40:00Z">
              <w:r w:rsidRPr="00295A63" w:rsidDel="00650F3E">
                <w:rPr>
                  <w:szCs w:val="24"/>
                </w:rPr>
                <w:delText>n</w:delText>
              </w:r>
              <w:r w:rsidRPr="00295A63" w:rsidDel="00650F3E">
                <w:rPr>
                  <w:bCs/>
                  <w:szCs w:val="24"/>
                </w:rPr>
                <w:delText>otify the user who has been inactive for 30 seconds</w:delText>
              </w:r>
            </w:del>
            <w:ins w:id="1899" w:author="Cristian Sbrolli" w:date="2020-12-23T11:40:00Z">
              <w:r w:rsidR="00650F3E">
                <w:rPr>
                  <w:szCs w:val="24"/>
                </w:rPr>
                <w:t>notify the user who is inactive</w:t>
              </w:r>
            </w:ins>
            <w:r w:rsidRPr="00295A63">
              <w:rPr>
                <w:bCs/>
                <w:szCs w:val="24"/>
              </w:rPr>
              <w:t xml:space="preserve"> while on the confirmation page of getting a ticket, on other available stores he could go to</w:t>
            </w:r>
          </w:p>
        </w:tc>
      </w:tr>
      <w:tr w:rsidR="0073751A" w:rsidRPr="001D5797" w14:paraId="4147DD0E" w14:textId="77777777" w:rsidTr="00295A63">
        <w:tc>
          <w:tcPr>
            <w:tcW w:w="2263" w:type="dxa"/>
            <w:shd w:val="clear" w:color="auto" w:fill="FF7C80"/>
          </w:tcPr>
          <w:p w14:paraId="41B31529" w14:textId="77777777" w:rsidR="0073751A" w:rsidRPr="0073751A" w:rsidRDefault="0073751A" w:rsidP="009B0963">
            <w:pPr>
              <w:rPr>
                <w:b/>
                <w:bCs/>
                <w:szCs w:val="24"/>
              </w:rPr>
            </w:pPr>
            <w:r w:rsidRPr="0073751A">
              <w:rPr>
                <w:b/>
                <w:bCs/>
                <w:szCs w:val="24"/>
              </w:rPr>
              <w:t>6)Book Visit</w:t>
            </w:r>
          </w:p>
        </w:tc>
        <w:tc>
          <w:tcPr>
            <w:tcW w:w="7365" w:type="dxa"/>
          </w:tcPr>
          <w:p w14:paraId="0E3F9CAA" w14:textId="46D67B01" w:rsidR="0073751A" w:rsidRPr="00295A63" w:rsidRDefault="0073751A" w:rsidP="009B0963">
            <w:pPr>
              <w:rPr>
                <w:color w:val="000000"/>
                <w:szCs w:val="24"/>
                <w:shd w:val="clear" w:color="auto" w:fill="FFFFFF"/>
              </w:rPr>
            </w:pPr>
            <w:r w:rsidRPr="00295A63">
              <w:rPr>
                <w:szCs w:val="24"/>
              </w:rPr>
              <w:t>R3)</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book a visit virtually with their desired store</w:t>
            </w:r>
            <w:ins w:id="1900" w:author="Cristian Sbrolli" w:date="2020-12-20T11:47:00Z">
              <w:r w:rsidR="0031699F">
                <w:rPr>
                  <w:color w:val="000000"/>
                  <w:szCs w:val="24"/>
                  <w:shd w:val="clear" w:color="auto" w:fill="FFFFFF"/>
                </w:rPr>
                <w:t>.</w:t>
              </w:r>
            </w:ins>
            <w:del w:id="1901" w:author="Cristian Sbrolli" w:date="2020-12-20T11:47:00Z">
              <w:r w:rsidRPr="00295A63" w:rsidDel="0031699F">
                <w:rPr>
                  <w:color w:val="000000"/>
                  <w:szCs w:val="24"/>
                  <w:shd w:val="clear" w:color="auto" w:fill="FFFFFF"/>
                </w:rPr>
                <w:delText>, up to the next 7 upcoming days</w:delText>
              </w:r>
            </w:del>
          </w:p>
          <w:p w14:paraId="3969E646"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p w14:paraId="2EB3CDF8" w14:textId="77777777" w:rsidR="0073751A" w:rsidRPr="00295A63" w:rsidRDefault="0073751A" w:rsidP="009B0963">
            <w:pPr>
              <w:rPr>
                <w:szCs w:val="24"/>
              </w:rPr>
            </w:pPr>
            <w:r w:rsidRPr="00295A63">
              <w:rPr>
                <w:szCs w:val="24"/>
              </w:rPr>
              <w:t>R5)</w:t>
            </w:r>
            <w:r w:rsidRPr="00295A63">
              <w:rPr>
                <w:b/>
                <w:bCs/>
                <w:szCs w:val="24"/>
              </w:rPr>
              <w:t xml:space="preserve"> The system shall</w:t>
            </w:r>
            <w:r w:rsidRPr="00295A63">
              <w:rPr>
                <w:szCs w:val="24"/>
              </w:rPr>
              <w:t xml:space="preserve"> ask users how much he or she thinks the trip will last</w:t>
            </w:r>
          </w:p>
          <w:p w14:paraId="42F161F5" w14:textId="77777777" w:rsidR="0073751A" w:rsidRPr="00295A63" w:rsidRDefault="0073751A" w:rsidP="009B0963">
            <w:pPr>
              <w:rPr>
                <w:szCs w:val="24"/>
              </w:rPr>
            </w:pPr>
            <w:r w:rsidRPr="00295A63">
              <w:rPr>
                <w:szCs w:val="24"/>
              </w:rPr>
              <w:t>R9)</w:t>
            </w:r>
            <w:r w:rsidRPr="00295A63">
              <w:rPr>
                <w:b/>
                <w:bCs/>
                <w:szCs w:val="24"/>
              </w:rPr>
              <w:t xml:space="preserve"> The system shall</w:t>
            </w:r>
            <w:r w:rsidRPr="00295A63">
              <w:rPr>
                <w:szCs w:val="24"/>
              </w:rPr>
              <w:t xml:space="preserve"> allow its users to insert information about which categories or items they want to buy</w:t>
            </w:r>
          </w:p>
        </w:tc>
      </w:tr>
      <w:tr w:rsidR="0073751A" w:rsidRPr="001D5797" w14:paraId="1BF099FC" w14:textId="77777777" w:rsidTr="00295A63">
        <w:tc>
          <w:tcPr>
            <w:tcW w:w="2263" w:type="dxa"/>
            <w:shd w:val="clear" w:color="auto" w:fill="FF7C80"/>
          </w:tcPr>
          <w:p w14:paraId="7CF82EE2" w14:textId="77777777" w:rsidR="0073751A" w:rsidRPr="0073751A" w:rsidRDefault="0073751A" w:rsidP="009B0963">
            <w:pPr>
              <w:rPr>
                <w:b/>
                <w:bCs/>
                <w:szCs w:val="24"/>
              </w:rPr>
            </w:pPr>
            <w:r w:rsidRPr="0073751A">
              <w:rPr>
                <w:b/>
                <w:bCs/>
                <w:szCs w:val="24"/>
              </w:rPr>
              <w:t>7)</w:t>
            </w:r>
            <w:r w:rsidRPr="0073751A">
              <w:rPr>
                <w:b/>
                <w:bCs/>
                <w:i/>
                <w:iCs/>
                <w:szCs w:val="24"/>
              </w:rPr>
              <w:t xml:space="preserve"> </w:t>
            </w:r>
            <w:r w:rsidRPr="0073751A">
              <w:rPr>
                <w:b/>
                <w:bCs/>
                <w:szCs w:val="24"/>
              </w:rPr>
              <w:t>Suggestion of Alternative Time Slots (Book visit)</w:t>
            </w:r>
          </w:p>
        </w:tc>
        <w:tc>
          <w:tcPr>
            <w:tcW w:w="7365" w:type="dxa"/>
          </w:tcPr>
          <w:p w14:paraId="582B9B45" w14:textId="3B88FA6D" w:rsidR="0073751A" w:rsidRPr="000F66EE" w:rsidRDefault="0073751A" w:rsidP="009B0963">
            <w:pPr>
              <w:rPr>
                <w:szCs w:val="24"/>
              </w:rPr>
            </w:pPr>
            <w:r w:rsidRPr="0073751A">
              <w:rPr>
                <w:szCs w:val="24"/>
              </w:rPr>
              <w:t>R8.1)</w:t>
            </w:r>
            <w:r w:rsidRPr="000F66EE">
              <w:rPr>
                <w:szCs w:val="24"/>
              </w:rPr>
              <w:t xml:space="preserve"> </w:t>
            </w:r>
            <w:r w:rsidRPr="00295A63">
              <w:rPr>
                <w:b/>
                <w:szCs w:val="24"/>
              </w:rPr>
              <w:t>The system shall</w:t>
            </w:r>
            <w:r w:rsidRPr="00295A63">
              <w:rPr>
                <w:szCs w:val="24"/>
              </w:rPr>
              <w:t xml:space="preserve"> </w:t>
            </w:r>
            <w:del w:id="1902" w:author="Cristian Sbrolli" w:date="2020-12-23T11:40:00Z">
              <w:r w:rsidRPr="00295A63" w:rsidDel="00650F3E">
                <w:rPr>
                  <w:szCs w:val="24"/>
                </w:rPr>
                <w:delText>notify the user who has been inactive for 30 seconds</w:delText>
              </w:r>
            </w:del>
            <w:ins w:id="1903"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904"/>
            <w:commentRangeEnd w:id="1904"/>
            <w:r w:rsidRPr="00295A63">
              <w:rPr>
                <w:rStyle w:val="Rimandocommento"/>
                <w:sz w:val="24"/>
                <w:szCs w:val="24"/>
              </w:rPr>
              <w:commentReference w:id="1904"/>
            </w:r>
          </w:p>
        </w:tc>
      </w:tr>
      <w:tr w:rsidR="0073751A" w:rsidRPr="001D5797" w14:paraId="0DC201C6" w14:textId="77777777" w:rsidTr="00295A63">
        <w:tc>
          <w:tcPr>
            <w:tcW w:w="2263" w:type="dxa"/>
            <w:shd w:val="clear" w:color="auto" w:fill="FF7C80"/>
          </w:tcPr>
          <w:p w14:paraId="78500BF2" w14:textId="77777777" w:rsidR="0073751A" w:rsidRPr="0073751A" w:rsidRDefault="0073751A" w:rsidP="009B0963">
            <w:pPr>
              <w:rPr>
                <w:b/>
                <w:bCs/>
                <w:szCs w:val="24"/>
              </w:rPr>
            </w:pPr>
            <w:r w:rsidRPr="0073751A">
              <w:rPr>
                <w:b/>
                <w:bCs/>
                <w:szCs w:val="24"/>
              </w:rPr>
              <w:t>8)</w:t>
            </w:r>
            <w:r w:rsidRPr="0073751A">
              <w:rPr>
                <w:b/>
                <w:bCs/>
                <w:i/>
                <w:iCs/>
                <w:szCs w:val="24"/>
              </w:rPr>
              <w:t xml:space="preserve"> </w:t>
            </w:r>
            <w:r w:rsidRPr="0073751A">
              <w:rPr>
                <w:b/>
                <w:bCs/>
                <w:szCs w:val="24"/>
              </w:rPr>
              <w:t>Suggestion of Alternative Stores (Book visit)</w:t>
            </w:r>
          </w:p>
        </w:tc>
        <w:tc>
          <w:tcPr>
            <w:tcW w:w="7365" w:type="dxa"/>
          </w:tcPr>
          <w:p w14:paraId="31E733FB" w14:textId="2B99DC59" w:rsidR="0073751A" w:rsidRPr="000F66EE" w:rsidRDefault="0073751A" w:rsidP="009B0963">
            <w:pPr>
              <w:rPr>
                <w:szCs w:val="24"/>
              </w:rPr>
            </w:pPr>
            <w:r w:rsidRPr="00295A63">
              <w:rPr>
                <w:szCs w:val="24"/>
              </w:rPr>
              <w:t>R8.1)</w:t>
            </w:r>
            <w:r w:rsidRPr="00295A63">
              <w:rPr>
                <w:b/>
                <w:szCs w:val="24"/>
              </w:rPr>
              <w:t xml:space="preserve"> The system shall</w:t>
            </w:r>
            <w:r w:rsidRPr="00295A63">
              <w:rPr>
                <w:szCs w:val="24"/>
              </w:rPr>
              <w:t xml:space="preserve"> </w:t>
            </w:r>
            <w:del w:id="1905" w:author="Cristian Sbrolli" w:date="2020-12-23T11:40:00Z">
              <w:r w:rsidRPr="00295A63" w:rsidDel="00650F3E">
                <w:rPr>
                  <w:szCs w:val="24"/>
                </w:rPr>
                <w:delText>notify the user who has been inactive for 30 seconds</w:delText>
              </w:r>
            </w:del>
            <w:ins w:id="1906"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907"/>
            <w:commentRangeEnd w:id="1907"/>
            <w:r w:rsidRPr="00295A63">
              <w:rPr>
                <w:rStyle w:val="Rimandocommento"/>
                <w:sz w:val="24"/>
                <w:szCs w:val="24"/>
              </w:rPr>
              <w:commentReference w:id="1907"/>
            </w:r>
          </w:p>
        </w:tc>
      </w:tr>
      <w:tr w:rsidR="0073751A" w:rsidRPr="001D5797" w14:paraId="08132C0D" w14:textId="77777777" w:rsidTr="00295A63">
        <w:tc>
          <w:tcPr>
            <w:tcW w:w="2263" w:type="dxa"/>
            <w:shd w:val="clear" w:color="auto" w:fill="FF7C80"/>
          </w:tcPr>
          <w:p w14:paraId="66CAB762" w14:textId="77777777" w:rsidR="0073751A" w:rsidRPr="0073751A" w:rsidRDefault="0073751A" w:rsidP="009B0963">
            <w:pPr>
              <w:rPr>
                <w:b/>
                <w:bCs/>
                <w:szCs w:val="24"/>
              </w:rPr>
            </w:pPr>
            <w:r w:rsidRPr="0073751A">
              <w:rPr>
                <w:b/>
                <w:bCs/>
                <w:szCs w:val="24"/>
              </w:rPr>
              <w:t>9)Enter/Exit Store</w:t>
            </w:r>
          </w:p>
        </w:tc>
        <w:tc>
          <w:tcPr>
            <w:tcW w:w="7365" w:type="dxa"/>
          </w:tcPr>
          <w:p w14:paraId="09EA1C1F" w14:textId="77777777" w:rsidR="0073751A" w:rsidRPr="00295A63" w:rsidRDefault="0073751A" w:rsidP="009B0963">
            <w:pPr>
              <w:rPr>
                <w:szCs w:val="24"/>
              </w:rPr>
            </w:pPr>
            <w:r w:rsidRPr="000F66EE">
              <w:rPr>
                <w:szCs w:val="24"/>
              </w:rPr>
              <w:t>R13.1)</w:t>
            </w:r>
            <w:r w:rsidRPr="00295A63">
              <w:rPr>
                <w:b/>
                <w:bCs/>
                <w:szCs w:val="24"/>
              </w:rPr>
              <w:t xml:space="preserve"> The system shall</w:t>
            </w:r>
            <w:commentRangeStart w:id="1908"/>
            <w:commentRangeEnd w:id="1908"/>
            <w:r w:rsidRPr="00295A63">
              <w:rPr>
                <w:rStyle w:val="Rimandocommento"/>
                <w:b/>
                <w:bCs/>
                <w:sz w:val="24"/>
                <w:szCs w:val="24"/>
              </w:rPr>
              <w:commentReference w:id="1908"/>
            </w:r>
            <w:r w:rsidRPr="00295A63">
              <w:rPr>
                <w:szCs w:val="24"/>
              </w:rPr>
              <w:t xml:space="preserve"> allow the user to scan its QR code in entrance through the turnstiles</w:t>
            </w:r>
            <w:commentRangeStart w:id="1909"/>
            <w:commentRangeEnd w:id="1909"/>
            <w:r w:rsidRPr="00295A63">
              <w:rPr>
                <w:rStyle w:val="Rimandocommento"/>
                <w:sz w:val="24"/>
                <w:szCs w:val="24"/>
              </w:rPr>
              <w:commentReference w:id="1909"/>
            </w:r>
          </w:p>
          <w:p w14:paraId="75458BDA" w14:textId="77777777" w:rsidR="0073751A" w:rsidRPr="000F66EE" w:rsidRDefault="0073751A" w:rsidP="009B0963">
            <w:pPr>
              <w:rPr>
                <w:szCs w:val="24"/>
              </w:rPr>
            </w:pPr>
            <w:r w:rsidRPr="00295A63">
              <w:rPr>
                <w:szCs w:val="24"/>
              </w:rPr>
              <w:t>R14)</w:t>
            </w:r>
            <w:r w:rsidRPr="00295A63">
              <w:rPr>
                <w:b/>
                <w:bCs/>
                <w:szCs w:val="24"/>
              </w:rPr>
              <w:t xml:space="preserve"> The system shall</w:t>
            </w:r>
            <w:commentRangeStart w:id="1910"/>
            <w:commentRangeEnd w:id="1910"/>
            <w:r w:rsidRPr="00295A63">
              <w:rPr>
                <w:rStyle w:val="Rimandocommento"/>
                <w:b/>
                <w:bCs/>
                <w:sz w:val="24"/>
                <w:szCs w:val="24"/>
              </w:rPr>
              <w:commentReference w:id="1910"/>
            </w:r>
            <w:r w:rsidRPr="00295A63">
              <w:rPr>
                <w:szCs w:val="24"/>
              </w:rPr>
              <w:t xml:space="preserve"> allow the user to scan its QR code in exit through the turnstiles or cash register</w:t>
            </w:r>
          </w:p>
        </w:tc>
      </w:tr>
      <w:tr w:rsidR="0073751A" w:rsidRPr="001D5797" w14:paraId="68940DF1" w14:textId="77777777" w:rsidTr="00295A63">
        <w:tc>
          <w:tcPr>
            <w:tcW w:w="2263" w:type="dxa"/>
            <w:shd w:val="clear" w:color="auto" w:fill="FF7C80"/>
          </w:tcPr>
          <w:p w14:paraId="628D99F4" w14:textId="77777777" w:rsidR="0073751A" w:rsidRPr="0073751A" w:rsidRDefault="0073751A" w:rsidP="009B0963">
            <w:pPr>
              <w:rPr>
                <w:b/>
                <w:bCs/>
                <w:szCs w:val="24"/>
              </w:rPr>
            </w:pPr>
            <w:r w:rsidRPr="0073751A">
              <w:rPr>
                <w:b/>
                <w:bCs/>
                <w:szCs w:val="24"/>
              </w:rPr>
              <w:t>10) Periodic Notification of Time Slots</w:t>
            </w:r>
          </w:p>
        </w:tc>
        <w:tc>
          <w:tcPr>
            <w:tcW w:w="7365" w:type="dxa"/>
          </w:tcPr>
          <w:p w14:paraId="6D581E6C" w14:textId="23AF2BEC" w:rsidR="0073751A" w:rsidRPr="000F66EE" w:rsidRDefault="0073751A" w:rsidP="009B0963">
            <w:pPr>
              <w:rPr>
                <w:szCs w:val="24"/>
              </w:rPr>
            </w:pPr>
            <w:r w:rsidRPr="000F66EE">
              <w:rPr>
                <w:szCs w:val="24"/>
              </w:rPr>
              <w:t>R12)</w:t>
            </w:r>
            <w:r w:rsidRPr="00295A63">
              <w:rPr>
                <w:b/>
                <w:bCs/>
                <w:szCs w:val="24"/>
              </w:rPr>
              <w:t xml:space="preserve"> </w:t>
            </w:r>
            <w:ins w:id="1911" w:author="Cristian Sbrolli" w:date="2020-12-20T13:44:00Z">
              <w:r w:rsidR="008F51C9" w:rsidRPr="001A00D5">
                <w:rPr>
                  <w:b/>
                  <w:sz w:val="26"/>
                </w:rPr>
                <w:t>The system shall</w:t>
              </w:r>
              <w:r w:rsidR="008F51C9" w:rsidRPr="001A00D5">
                <w:rPr>
                  <w:sz w:val="26"/>
                </w:rPr>
                <w:t xml:space="preserve"> inform users periodically of the available time slots</w:t>
              </w:r>
              <w:r w:rsidR="008F51C9">
                <w:rPr>
                  <w:sz w:val="26"/>
                </w:rPr>
                <w:t xml:space="preserve"> in the store for which he subscribed to the service</w:t>
              </w:r>
              <w:r w:rsidR="008F51C9" w:rsidRPr="00295A63" w:rsidDel="008F51C9">
                <w:rPr>
                  <w:b/>
                  <w:bCs/>
                  <w:szCs w:val="24"/>
                </w:rPr>
                <w:t xml:space="preserve"> </w:t>
              </w:r>
            </w:ins>
            <w:del w:id="1912" w:author="Cristian Sbrolli" w:date="2020-12-20T13:44:00Z">
              <w:r w:rsidRPr="00295A63" w:rsidDel="008F51C9">
                <w:rPr>
                  <w:b/>
                  <w:bCs/>
                  <w:szCs w:val="24"/>
                </w:rPr>
                <w:delText>The system shall</w:delText>
              </w:r>
              <w:r w:rsidRPr="00295A63" w:rsidDel="008F51C9">
                <w:rPr>
                  <w:szCs w:val="24"/>
                </w:rPr>
                <w:delText xml:space="preserve"> inform users periodically of the (at most) 10 closest stores' available time slots for the day </w:delText>
              </w:r>
            </w:del>
            <w:r w:rsidRPr="00295A63">
              <w:rPr>
                <w:szCs w:val="24"/>
              </w:rPr>
              <w:t>(R12.1, R12.2, R12.3)</w:t>
            </w:r>
          </w:p>
        </w:tc>
      </w:tr>
      <w:tr w:rsidR="0073751A" w:rsidRPr="001D5797" w14:paraId="68520E70" w14:textId="77777777" w:rsidTr="00295A63">
        <w:tc>
          <w:tcPr>
            <w:tcW w:w="2263" w:type="dxa"/>
            <w:shd w:val="clear" w:color="auto" w:fill="A8D08D" w:themeFill="accent6" w:themeFillTint="99"/>
          </w:tcPr>
          <w:p w14:paraId="12E7C85F" w14:textId="77777777" w:rsidR="0073751A" w:rsidRPr="0073751A" w:rsidRDefault="0073751A" w:rsidP="009B0963">
            <w:pPr>
              <w:rPr>
                <w:b/>
                <w:bCs/>
                <w:szCs w:val="24"/>
              </w:rPr>
            </w:pPr>
            <w:r w:rsidRPr="0073751A">
              <w:rPr>
                <w:b/>
                <w:bCs/>
                <w:szCs w:val="24"/>
              </w:rPr>
              <w:t>11)Monitor Entrances</w:t>
            </w:r>
          </w:p>
        </w:tc>
        <w:tc>
          <w:tcPr>
            <w:tcW w:w="7365" w:type="dxa"/>
          </w:tcPr>
          <w:p w14:paraId="60FE949D" w14:textId="77777777" w:rsidR="0073751A" w:rsidRPr="00295A63" w:rsidRDefault="0073751A" w:rsidP="009B0963">
            <w:pPr>
              <w:rPr>
                <w:szCs w:val="24"/>
              </w:rPr>
            </w:pPr>
            <w:r w:rsidRPr="000F66EE">
              <w:rPr>
                <w:szCs w:val="24"/>
              </w:rPr>
              <w:t>R22)</w:t>
            </w:r>
            <w:r w:rsidRPr="00295A63">
              <w:rPr>
                <w:b/>
                <w:bCs/>
                <w:szCs w:val="24"/>
              </w:rPr>
              <w:t xml:space="preserve"> The system shall</w:t>
            </w:r>
            <w:r w:rsidRPr="00295A63">
              <w:rPr>
                <w:szCs w:val="24"/>
              </w:rPr>
              <w:t xml:space="preserve"> allow store managers to regulate the number of entrances allowed in the store hourly.</w:t>
            </w:r>
          </w:p>
          <w:p w14:paraId="21983C67" w14:textId="6F9E324B" w:rsidR="0073751A" w:rsidRPr="000F66EE" w:rsidRDefault="0073751A" w:rsidP="009B0963">
            <w:pPr>
              <w:rPr>
                <w:szCs w:val="24"/>
              </w:rPr>
            </w:pPr>
            <w:r w:rsidRPr="00295A63">
              <w:rPr>
                <w:szCs w:val="24"/>
              </w:rPr>
              <w:t>R24)</w:t>
            </w:r>
            <w:r w:rsidRPr="00295A63">
              <w:rPr>
                <w:b/>
                <w:bCs/>
                <w:szCs w:val="24"/>
              </w:rPr>
              <w:t xml:space="preserve"> The system shall</w:t>
            </w:r>
            <w:r w:rsidRPr="00295A63">
              <w:rPr>
                <w:szCs w:val="24"/>
              </w:rPr>
              <w:t xml:space="preserve"> allow store managers to see how many customers have entered the stor</w:t>
            </w:r>
            <w:ins w:id="1913" w:author="Cristian Sbrolli" w:date="2020-12-20T11:45:00Z">
              <w:r w:rsidR="0031699F">
                <w:rPr>
                  <w:szCs w:val="24"/>
                </w:rPr>
                <w:t>e in any day.</w:t>
              </w:r>
            </w:ins>
            <w:del w:id="1914" w:author="Cristian Sbrolli" w:date="2020-12-20T11:45:00Z">
              <w:r w:rsidRPr="00295A63" w:rsidDel="0031699F">
                <w:rPr>
                  <w:szCs w:val="24"/>
                </w:rPr>
                <w:delText>e for the past 7 days</w:delText>
              </w:r>
            </w:del>
          </w:p>
        </w:tc>
      </w:tr>
      <w:tr w:rsidR="0073751A" w:rsidRPr="001D5797" w14:paraId="70066DB5" w14:textId="77777777" w:rsidTr="00D84A1B">
        <w:tblPrEx>
          <w:tblW w:w="0" w:type="auto"/>
          <w:tblPrExChange w:id="1915" w:author="Giorgio Romeo" w:date="2020-12-27T23:08:00Z">
            <w:tblPrEx>
              <w:tblW w:w="0" w:type="auto"/>
            </w:tblPrEx>
          </w:tblPrExChange>
        </w:tblPrEx>
        <w:trPr>
          <w:trHeight w:val="684"/>
          <w:trPrChange w:id="1916" w:author="Giorgio Romeo" w:date="2020-12-27T23:08:00Z">
            <w:trPr>
              <w:trHeight w:val="64"/>
            </w:trPr>
          </w:trPrChange>
        </w:trPr>
        <w:tc>
          <w:tcPr>
            <w:tcW w:w="2263" w:type="dxa"/>
            <w:shd w:val="clear" w:color="auto" w:fill="A8D08D" w:themeFill="accent6" w:themeFillTint="99"/>
            <w:tcPrChange w:id="1917" w:author="Giorgio Romeo" w:date="2020-12-27T23:08:00Z">
              <w:tcPr>
                <w:tcW w:w="2263" w:type="dxa"/>
                <w:shd w:val="clear" w:color="auto" w:fill="A8D08D" w:themeFill="accent6" w:themeFillTint="99"/>
              </w:tcPr>
            </w:tcPrChange>
          </w:tcPr>
          <w:p w14:paraId="2F00C26B" w14:textId="6C1A0783" w:rsidR="0073751A" w:rsidRPr="0073751A" w:rsidRDefault="0073751A" w:rsidP="009B0963">
            <w:pPr>
              <w:rPr>
                <w:b/>
                <w:bCs/>
                <w:szCs w:val="24"/>
              </w:rPr>
            </w:pPr>
            <w:r w:rsidRPr="0073751A">
              <w:rPr>
                <w:b/>
                <w:bCs/>
                <w:szCs w:val="24"/>
              </w:rPr>
              <w:t>12)</w:t>
            </w:r>
            <w:del w:id="1918" w:author="Giorgio Romeo" w:date="2020-12-27T22:59:00Z">
              <w:r w:rsidRPr="0073751A" w:rsidDel="001F00C3">
                <w:rPr>
                  <w:b/>
                  <w:bCs/>
                  <w:szCs w:val="24"/>
                </w:rPr>
                <w:delText xml:space="preserve">Register </w:delText>
              </w:r>
            </w:del>
            <w:ins w:id="1919" w:author="Giorgio Romeo" w:date="2020-12-27T22:59:00Z">
              <w:r w:rsidR="001F00C3">
                <w:rPr>
                  <w:b/>
                  <w:bCs/>
                  <w:szCs w:val="24"/>
                </w:rPr>
                <w:t>Update</w:t>
              </w:r>
              <w:r w:rsidR="001F00C3" w:rsidRPr="0073751A">
                <w:rPr>
                  <w:b/>
                  <w:bCs/>
                  <w:szCs w:val="24"/>
                </w:rPr>
                <w:t xml:space="preserve"> </w:t>
              </w:r>
              <w:r w:rsidR="001F00C3">
                <w:rPr>
                  <w:b/>
                  <w:bCs/>
                  <w:szCs w:val="24"/>
                </w:rPr>
                <w:t>S</w:t>
              </w:r>
            </w:ins>
            <w:del w:id="1920" w:author="Giorgio Romeo" w:date="2020-12-27T22:59:00Z">
              <w:r w:rsidRPr="0073751A" w:rsidDel="001F00C3">
                <w:rPr>
                  <w:b/>
                  <w:bCs/>
                  <w:szCs w:val="24"/>
                </w:rPr>
                <w:delText>s</w:delText>
              </w:r>
            </w:del>
            <w:r w:rsidRPr="0073751A">
              <w:rPr>
                <w:b/>
                <w:bCs/>
                <w:szCs w:val="24"/>
              </w:rPr>
              <w:t>tore</w:t>
            </w:r>
            <w:ins w:id="1921" w:author="Giorgio Romeo" w:date="2020-12-27T23:00:00Z">
              <w:r w:rsidR="001F00C3">
                <w:rPr>
                  <w:b/>
                  <w:bCs/>
                  <w:szCs w:val="24"/>
                </w:rPr>
                <w:t xml:space="preserve"> Info</w:t>
              </w:r>
            </w:ins>
            <w:ins w:id="1922" w:author="Giorgio Romeo" w:date="2020-12-27T22:59:00Z">
              <w:r w:rsidR="001F00C3">
                <w:rPr>
                  <w:b/>
                  <w:bCs/>
                  <w:szCs w:val="24"/>
                </w:rPr>
                <w:t xml:space="preserve"> </w:t>
              </w:r>
            </w:ins>
          </w:p>
        </w:tc>
        <w:tc>
          <w:tcPr>
            <w:tcW w:w="7365" w:type="dxa"/>
            <w:tcPrChange w:id="1923" w:author="Giorgio Romeo" w:date="2020-12-27T23:08:00Z">
              <w:tcPr>
                <w:tcW w:w="7365" w:type="dxa"/>
              </w:tcPr>
            </w:tcPrChange>
          </w:tcPr>
          <w:p w14:paraId="4B2F53A5" w14:textId="704A1170" w:rsidR="0073751A" w:rsidRPr="000F66EE" w:rsidDel="00D84A1B" w:rsidRDefault="0073751A" w:rsidP="009B0963">
            <w:pPr>
              <w:rPr>
                <w:del w:id="1924" w:author="Giorgio Romeo" w:date="2020-12-27T23:08:00Z"/>
                <w:szCs w:val="24"/>
              </w:rPr>
            </w:pPr>
            <w:r w:rsidRPr="000F66EE">
              <w:rPr>
                <w:szCs w:val="24"/>
              </w:rPr>
              <w:t xml:space="preserve">R25) </w:t>
            </w:r>
            <w:r w:rsidRPr="00295A63">
              <w:rPr>
                <w:b/>
                <w:szCs w:val="24"/>
              </w:rPr>
              <w:t>The system shall</w:t>
            </w:r>
            <w:r w:rsidRPr="00295A63">
              <w:rPr>
                <w:szCs w:val="24"/>
              </w:rPr>
              <w:t xml:space="preserve"> allow store managers to </w:t>
            </w:r>
            <w:del w:id="1925" w:author="Giorgio Romeo" w:date="2020-12-27T23:00:00Z">
              <w:r w:rsidRPr="00295A63" w:rsidDel="001F00C3">
                <w:rPr>
                  <w:szCs w:val="24"/>
                </w:rPr>
                <w:delText xml:space="preserve">register </w:delText>
              </w:r>
            </w:del>
            <w:ins w:id="1926" w:author="Giorgio Romeo" w:date="2020-12-27T23:00:00Z">
              <w:r w:rsidR="001F00C3">
                <w:rPr>
                  <w:szCs w:val="24"/>
                </w:rPr>
                <w:t>update the information about</w:t>
              </w:r>
              <w:r w:rsidR="001F00C3" w:rsidRPr="00295A63">
                <w:rPr>
                  <w:szCs w:val="24"/>
                </w:rPr>
                <w:t xml:space="preserve"> </w:t>
              </w:r>
            </w:ins>
            <w:r w:rsidRPr="00295A63">
              <w:rPr>
                <w:szCs w:val="24"/>
              </w:rPr>
              <w:t>their stores</w:t>
            </w:r>
          </w:p>
          <w:p w14:paraId="71A8B36F" w14:textId="492F0CEA" w:rsidR="0073751A" w:rsidRPr="000F66EE" w:rsidDel="001F00C3" w:rsidRDefault="0073751A" w:rsidP="009B0963">
            <w:pPr>
              <w:rPr>
                <w:del w:id="1927" w:author="Giorgio Romeo" w:date="2020-12-27T23:00:00Z"/>
                <w:szCs w:val="24"/>
              </w:rPr>
            </w:pPr>
            <w:del w:id="1928" w:author="Giorgio Romeo" w:date="2020-12-27T23:00:00Z">
              <w:r w:rsidRPr="00295A63" w:rsidDel="001F00C3">
                <w:rPr>
                  <w:szCs w:val="24"/>
                </w:rPr>
                <w:delText xml:space="preserve">R26) </w:delText>
              </w:r>
              <w:r w:rsidRPr="00295A63" w:rsidDel="001F00C3">
                <w:rPr>
                  <w:b/>
                  <w:szCs w:val="24"/>
                </w:rPr>
                <w:delText xml:space="preserve">The system shall </w:delText>
              </w:r>
              <w:r w:rsidRPr="00295A63" w:rsidDel="001F00C3">
                <w:rPr>
                  <w:szCs w:val="24"/>
                </w:rPr>
                <w:delText>allow store managers to input the store’s location</w:delText>
              </w:r>
            </w:del>
          </w:p>
          <w:p w14:paraId="6FF8A900" w14:textId="01783E60" w:rsidR="0073751A" w:rsidRPr="000F66EE" w:rsidDel="001F00C3" w:rsidRDefault="0073751A" w:rsidP="009B0963">
            <w:pPr>
              <w:rPr>
                <w:del w:id="1929" w:author="Giorgio Romeo" w:date="2020-12-27T23:02:00Z"/>
                <w:szCs w:val="24"/>
              </w:rPr>
            </w:pPr>
            <w:del w:id="1930" w:author="Giorgio Romeo" w:date="2020-12-27T23:02:00Z">
              <w:r w:rsidRPr="00295A63" w:rsidDel="001F00C3">
                <w:rPr>
                  <w:szCs w:val="24"/>
                </w:rPr>
                <w:delText>R27</w:delText>
              </w:r>
            </w:del>
            <w:del w:id="1931" w:author="Giorgio Romeo" w:date="2020-12-27T23:08:00Z">
              <w:r w:rsidRPr="00295A63" w:rsidDel="00D84A1B">
                <w:rPr>
                  <w:szCs w:val="24"/>
                </w:rPr>
                <w:delText xml:space="preserve">) </w:delText>
              </w:r>
              <w:r w:rsidRPr="00295A63" w:rsidDel="00D84A1B">
                <w:rPr>
                  <w:b/>
                  <w:szCs w:val="24"/>
                </w:rPr>
                <w:delText xml:space="preserve">The system shall </w:delText>
              </w:r>
              <w:r w:rsidRPr="00295A63" w:rsidDel="00D84A1B">
                <w:rPr>
                  <w:szCs w:val="24"/>
                </w:rPr>
                <w:delText>allow store managers to input what categories of goods and what products are contained in the store</w:delText>
              </w:r>
            </w:del>
          </w:p>
          <w:p w14:paraId="3178529F" w14:textId="4FDA020F" w:rsidR="0073751A" w:rsidRPr="000F66EE" w:rsidRDefault="0073751A" w:rsidP="009B0963">
            <w:pPr>
              <w:rPr>
                <w:szCs w:val="24"/>
              </w:rPr>
            </w:pPr>
            <w:del w:id="1932" w:author="Giorgio Romeo" w:date="2020-12-27T23:02:00Z">
              <w:r w:rsidRPr="00295A63" w:rsidDel="001F00C3">
                <w:rPr>
                  <w:szCs w:val="24"/>
                </w:rPr>
                <w:delText xml:space="preserve">R28) </w:delText>
              </w:r>
              <w:r w:rsidRPr="00295A63" w:rsidDel="001F00C3">
                <w:rPr>
                  <w:b/>
                  <w:szCs w:val="24"/>
                </w:rPr>
                <w:delText xml:space="preserve">The system shall </w:delText>
              </w:r>
              <w:r w:rsidRPr="00295A63" w:rsidDel="001F00C3">
                <w:rPr>
                  <w:szCs w:val="24"/>
                </w:rPr>
                <w:delText>allow store managers to input the dimensions of the store</w:delText>
              </w:r>
            </w:del>
          </w:p>
        </w:tc>
      </w:tr>
    </w:tbl>
    <w:p w14:paraId="0CF18633" w14:textId="648BF4C4" w:rsidR="001F00C3" w:rsidRDefault="001F00C3" w:rsidP="00290739">
      <w:pPr>
        <w:spacing w:line="240" w:lineRule="auto"/>
        <w:rPr>
          <w:ins w:id="1933" w:author="Giorgio Romeo" w:date="2020-12-27T23:08:00Z"/>
          <w:rStyle w:val="Enfasidelicata"/>
          <w:sz w:val="36"/>
          <w:szCs w:val="36"/>
        </w:rPr>
      </w:pPr>
    </w:p>
    <w:p w14:paraId="6839DF70" w14:textId="77777777" w:rsidR="00D84A1B" w:rsidRDefault="00D84A1B" w:rsidP="00290739">
      <w:pPr>
        <w:spacing w:line="240" w:lineRule="auto"/>
        <w:rPr>
          <w:ins w:id="1934" w:author="Giorgio Romeo" w:date="2020-12-27T23:00:00Z"/>
          <w:rStyle w:val="Enfasidelicata"/>
          <w:sz w:val="36"/>
          <w:szCs w:val="36"/>
        </w:rPr>
      </w:pPr>
    </w:p>
    <w:p w14:paraId="5D2BED0A" w14:textId="234E99D1" w:rsidR="00C66B71" w:rsidRDefault="0073751A" w:rsidP="00290739">
      <w:pPr>
        <w:spacing w:line="240" w:lineRule="auto"/>
        <w:rPr>
          <w:rStyle w:val="Enfasidelicata"/>
          <w:sz w:val="36"/>
          <w:szCs w:val="36"/>
        </w:rPr>
      </w:pPr>
      <w:r>
        <w:rPr>
          <w:rStyle w:val="Enfasidelicata"/>
          <w:sz w:val="36"/>
          <w:szCs w:val="36"/>
        </w:rPr>
        <w:lastRenderedPageBreak/>
        <w:t>B</w:t>
      </w:r>
      <w:r w:rsidR="00C66B71">
        <w:rPr>
          <w:rStyle w:val="Enfasidelicata"/>
          <w:sz w:val="36"/>
          <w:szCs w:val="36"/>
        </w:rPr>
        <w:t>.3)</w:t>
      </w:r>
      <w:r w:rsidR="00C66B71">
        <w:rPr>
          <w:rStyle w:val="Enfasidelicata"/>
          <w:sz w:val="36"/>
          <w:szCs w:val="36"/>
        </w:rPr>
        <w:tab/>
        <w:t xml:space="preserve"> Use Case Diagrams</w:t>
      </w:r>
    </w:p>
    <w:p w14:paraId="33CA92DA" w14:textId="3889C89E" w:rsidR="00C66B71" w:rsidRDefault="006769F4" w:rsidP="00C66B71">
      <w:pPr>
        <w:pStyle w:val="Paragrafoelenco"/>
        <w:numPr>
          <w:ilvl w:val="0"/>
          <w:numId w:val="98"/>
        </w:numPr>
        <w:spacing w:line="240" w:lineRule="auto"/>
        <w:rPr>
          <w:rStyle w:val="Enfasidelicata"/>
          <w:sz w:val="36"/>
          <w:szCs w:val="36"/>
        </w:rPr>
      </w:pPr>
      <w:ins w:id="1935" w:author="Giorgio Romeo" w:date="2020-12-20T17:00:00Z">
        <w:r>
          <w:rPr>
            <w:i/>
            <w:iCs/>
            <w:noProof/>
            <w:sz w:val="36"/>
            <w:szCs w:val="36"/>
          </w:rPr>
          <w:drawing>
            <wp:anchor distT="0" distB="0" distL="114300" distR="114300" simplePos="0" relativeHeight="251688960" behindDoc="0" locked="0" layoutInCell="1" allowOverlap="1" wp14:anchorId="53C63E0A" wp14:editId="48ECD78A">
              <wp:simplePos x="0" y="0"/>
              <wp:positionH relativeFrom="margin">
                <wp:align>right</wp:align>
              </wp:positionH>
              <wp:positionV relativeFrom="paragraph">
                <wp:posOffset>332745</wp:posOffset>
              </wp:positionV>
              <wp:extent cx="6332220" cy="3747135"/>
              <wp:effectExtent l="0" t="0" r="0" b="571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a:extLst>
                          <a:ext uri="{28A0092B-C50C-407E-A947-70E740481C1C}">
                            <a14:useLocalDpi xmlns:a14="http://schemas.microsoft.com/office/drawing/2010/main" val="0"/>
                          </a:ext>
                        </a:extLst>
                      </a:blip>
                      <a:stretch>
                        <a:fillRect/>
                      </a:stretch>
                    </pic:blipFill>
                    <pic:spPr>
                      <a:xfrm>
                        <a:off x="0" y="0"/>
                        <a:ext cx="6332220" cy="3747135"/>
                      </a:xfrm>
                      <a:prstGeom prst="rect">
                        <a:avLst/>
                      </a:prstGeom>
                    </pic:spPr>
                  </pic:pic>
                </a:graphicData>
              </a:graphic>
            </wp:anchor>
          </w:drawing>
        </w:r>
      </w:ins>
      <w:del w:id="1936" w:author="Giorgio Romeo" w:date="2020-12-20T16:59:00Z">
        <w:r w:rsidR="00333516" w:rsidDel="006769F4">
          <w:rPr>
            <w:i/>
            <w:iCs/>
            <w:noProof/>
            <w:sz w:val="36"/>
            <w:szCs w:val="36"/>
          </w:rPr>
          <w:drawing>
            <wp:anchor distT="0" distB="0" distL="114300" distR="114300" simplePos="0" relativeHeight="251686912" behindDoc="0" locked="0" layoutInCell="1" allowOverlap="1" wp14:anchorId="4AE0520B" wp14:editId="1CDEA23F">
              <wp:simplePos x="0" y="0"/>
              <wp:positionH relativeFrom="margin">
                <wp:align>left</wp:align>
              </wp:positionH>
              <wp:positionV relativeFrom="paragraph">
                <wp:posOffset>360045</wp:posOffset>
              </wp:positionV>
              <wp:extent cx="6438900" cy="3674110"/>
              <wp:effectExtent l="0" t="0" r="0" b="254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438900" cy="3674110"/>
                      </a:xfrm>
                      <a:prstGeom prst="rect">
                        <a:avLst/>
                      </a:prstGeom>
                    </pic:spPr>
                  </pic:pic>
                </a:graphicData>
              </a:graphic>
              <wp14:sizeRelH relativeFrom="margin">
                <wp14:pctWidth>0</wp14:pctWidth>
              </wp14:sizeRelH>
            </wp:anchor>
          </w:drawing>
        </w:r>
      </w:del>
      <w:r w:rsidR="00333516">
        <w:rPr>
          <w:rStyle w:val="Enfasidelicata"/>
          <w:sz w:val="36"/>
          <w:szCs w:val="36"/>
        </w:rPr>
        <w:t>User use case diagram</w:t>
      </w:r>
    </w:p>
    <w:p w14:paraId="3EE06973" w14:textId="224C82ED" w:rsidR="00333516" w:rsidRPr="00A8618B" w:rsidRDefault="00333516" w:rsidP="00A8618B">
      <w:pPr>
        <w:spacing w:line="240" w:lineRule="auto"/>
        <w:rPr>
          <w:rStyle w:val="Enfasidelicata"/>
          <w:sz w:val="36"/>
          <w:szCs w:val="36"/>
        </w:rPr>
      </w:pPr>
    </w:p>
    <w:p w14:paraId="4B6B76CD" w14:textId="4C16240B" w:rsidR="00333516" w:rsidRPr="00A8618B" w:rsidRDefault="00333516" w:rsidP="00A8618B">
      <w:pPr>
        <w:pStyle w:val="Paragrafoelenco"/>
        <w:numPr>
          <w:ilvl w:val="0"/>
          <w:numId w:val="98"/>
        </w:numPr>
        <w:spacing w:line="240" w:lineRule="auto"/>
        <w:rPr>
          <w:rStyle w:val="Enfasidelicata"/>
          <w:sz w:val="36"/>
          <w:szCs w:val="36"/>
        </w:rPr>
      </w:pPr>
      <w:del w:id="1937" w:author="Giorgio Romeo" w:date="2020-12-27T23:27:00Z">
        <w:r w:rsidDel="00593C70">
          <w:rPr>
            <w:i/>
            <w:iCs/>
            <w:noProof/>
            <w:sz w:val="36"/>
            <w:szCs w:val="36"/>
          </w:rPr>
          <w:drawing>
            <wp:anchor distT="0" distB="0" distL="114300" distR="114300" simplePos="0" relativeHeight="251687936" behindDoc="0" locked="0" layoutInCell="1" allowOverlap="1" wp14:anchorId="47B756CA" wp14:editId="16B26467">
              <wp:simplePos x="0" y="0"/>
              <wp:positionH relativeFrom="margin">
                <wp:align>center</wp:align>
              </wp:positionH>
              <wp:positionV relativeFrom="paragraph">
                <wp:posOffset>312764</wp:posOffset>
              </wp:positionV>
              <wp:extent cx="4578350" cy="3176270"/>
              <wp:effectExtent l="0" t="0" r="0"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a:extLst>
                          <a:ext uri="{28A0092B-C50C-407E-A947-70E740481C1C}">
                            <a14:useLocalDpi xmlns:a14="http://schemas.microsoft.com/office/drawing/2010/main" val="0"/>
                          </a:ext>
                        </a:extLst>
                      </a:blip>
                      <a:stretch>
                        <a:fillRect/>
                      </a:stretch>
                    </pic:blipFill>
                    <pic:spPr>
                      <a:xfrm>
                        <a:off x="0" y="0"/>
                        <a:ext cx="4578350" cy="3176270"/>
                      </a:xfrm>
                      <a:prstGeom prst="rect">
                        <a:avLst/>
                      </a:prstGeom>
                    </pic:spPr>
                  </pic:pic>
                </a:graphicData>
              </a:graphic>
              <wp14:sizeRelH relativeFrom="margin">
                <wp14:pctWidth>0</wp14:pctWidth>
              </wp14:sizeRelH>
              <wp14:sizeRelV relativeFrom="margin">
                <wp14:pctHeight>0</wp14:pctHeight>
              </wp14:sizeRelV>
            </wp:anchor>
          </w:drawing>
        </w:r>
      </w:del>
      <w:r>
        <w:rPr>
          <w:rStyle w:val="Enfasidelicata"/>
          <w:sz w:val="36"/>
          <w:szCs w:val="36"/>
        </w:rPr>
        <w:t>Store Manager use case diagram</w:t>
      </w:r>
    </w:p>
    <w:p w14:paraId="785D84FF" w14:textId="6C478055" w:rsidR="00C66B71" w:rsidRDefault="00593C70" w:rsidP="00290739">
      <w:pPr>
        <w:spacing w:line="240" w:lineRule="auto"/>
        <w:rPr>
          <w:rStyle w:val="Enfasidelicata"/>
          <w:sz w:val="36"/>
          <w:szCs w:val="36"/>
        </w:rPr>
      </w:pPr>
      <w:ins w:id="1938" w:author="Giorgio Romeo" w:date="2020-12-27T23:28:00Z">
        <w:r>
          <w:rPr>
            <w:i/>
            <w:iCs/>
            <w:noProof/>
            <w:sz w:val="36"/>
            <w:szCs w:val="36"/>
          </w:rPr>
          <w:drawing>
            <wp:anchor distT="0" distB="0" distL="114300" distR="114300" simplePos="0" relativeHeight="251696128" behindDoc="0" locked="0" layoutInCell="1" allowOverlap="1" wp14:anchorId="6C9947E4" wp14:editId="17379146">
              <wp:simplePos x="0" y="0"/>
              <wp:positionH relativeFrom="margin">
                <wp:align>center</wp:align>
              </wp:positionH>
              <wp:positionV relativeFrom="paragraph">
                <wp:posOffset>10160</wp:posOffset>
              </wp:positionV>
              <wp:extent cx="5273040" cy="3180080"/>
              <wp:effectExtent l="0" t="0" r="3810" b="127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8">
                        <a:extLst>
                          <a:ext uri="{28A0092B-C50C-407E-A947-70E740481C1C}">
                            <a14:useLocalDpi xmlns:a14="http://schemas.microsoft.com/office/drawing/2010/main" val="0"/>
                          </a:ext>
                        </a:extLst>
                      </a:blip>
                      <a:stretch>
                        <a:fillRect/>
                      </a:stretch>
                    </pic:blipFill>
                    <pic:spPr>
                      <a:xfrm>
                        <a:off x="0" y="0"/>
                        <a:ext cx="5273040" cy="3180080"/>
                      </a:xfrm>
                      <a:prstGeom prst="rect">
                        <a:avLst/>
                      </a:prstGeom>
                    </pic:spPr>
                  </pic:pic>
                </a:graphicData>
              </a:graphic>
              <wp14:sizeRelH relativeFrom="margin">
                <wp14:pctWidth>0</wp14:pctWidth>
              </wp14:sizeRelH>
              <wp14:sizeRelV relativeFrom="margin">
                <wp14:pctHeight>0</wp14:pctHeight>
              </wp14:sizeRelV>
            </wp:anchor>
          </w:drawing>
        </w:r>
      </w:ins>
    </w:p>
    <w:p w14:paraId="1F53045B" w14:textId="14C7C0E7" w:rsidR="00C66B71" w:rsidRDefault="00C66B71" w:rsidP="00290739">
      <w:pPr>
        <w:spacing w:line="240" w:lineRule="auto"/>
        <w:rPr>
          <w:rStyle w:val="Enfasidelicata"/>
          <w:sz w:val="36"/>
          <w:szCs w:val="36"/>
        </w:rPr>
      </w:pPr>
    </w:p>
    <w:p w14:paraId="3A3F9F73" w14:textId="35D4E4D5" w:rsidR="00C66B71" w:rsidRDefault="00C66B71" w:rsidP="00290739">
      <w:pPr>
        <w:spacing w:line="240" w:lineRule="auto"/>
        <w:rPr>
          <w:rStyle w:val="Enfasidelicata"/>
          <w:sz w:val="36"/>
          <w:szCs w:val="36"/>
        </w:rPr>
      </w:pPr>
    </w:p>
    <w:p w14:paraId="435B81FE" w14:textId="2896B31C" w:rsidR="00C66B71" w:rsidRDefault="00C66B71" w:rsidP="00290739">
      <w:pPr>
        <w:spacing w:line="240" w:lineRule="auto"/>
        <w:rPr>
          <w:rStyle w:val="Enfasidelicata"/>
          <w:sz w:val="36"/>
          <w:szCs w:val="36"/>
        </w:rPr>
      </w:pPr>
    </w:p>
    <w:p w14:paraId="3861F7BD" w14:textId="2169DAD7" w:rsidR="00C66B71" w:rsidRDefault="00C66B71" w:rsidP="00290739">
      <w:pPr>
        <w:spacing w:line="240" w:lineRule="auto"/>
        <w:rPr>
          <w:rStyle w:val="Enfasidelicata"/>
          <w:sz w:val="36"/>
          <w:szCs w:val="36"/>
        </w:rPr>
      </w:pPr>
    </w:p>
    <w:p w14:paraId="74FD2106" w14:textId="2DE8E8DA" w:rsidR="00C66B71" w:rsidRDefault="00C66B71" w:rsidP="00290739">
      <w:pPr>
        <w:spacing w:line="240" w:lineRule="auto"/>
        <w:rPr>
          <w:rStyle w:val="Enfasidelicata"/>
          <w:sz w:val="36"/>
          <w:szCs w:val="36"/>
        </w:rPr>
      </w:pPr>
    </w:p>
    <w:p w14:paraId="5B39CED5" w14:textId="53C0A0D6" w:rsidR="00C66B71" w:rsidRDefault="00C66B71" w:rsidP="00290739">
      <w:pPr>
        <w:spacing w:line="240" w:lineRule="auto"/>
        <w:rPr>
          <w:rStyle w:val="Enfasidelicata"/>
          <w:sz w:val="36"/>
          <w:szCs w:val="36"/>
        </w:rPr>
      </w:pPr>
    </w:p>
    <w:p w14:paraId="53E0DDD6" w14:textId="77777777" w:rsidR="00B55E5A" w:rsidRDefault="00B55E5A" w:rsidP="00290739">
      <w:pPr>
        <w:spacing w:line="240" w:lineRule="auto"/>
        <w:rPr>
          <w:rStyle w:val="Enfasidelicata"/>
          <w:sz w:val="36"/>
          <w:szCs w:val="36"/>
        </w:rPr>
      </w:pPr>
    </w:p>
    <w:p w14:paraId="57832932" w14:textId="504C8209" w:rsidR="00D62BEC" w:rsidRPr="00B55E5A" w:rsidRDefault="00B55E5A" w:rsidP="00A8618B">
      <w:pPr>
        <w:spacing w:line="360" w:lineRule="auto"/>
        <w:rPr>
          <w:rStyle w:val="Enfasidelicata"/>
          <w:sz w:val="32"/>
          <w:szCs w:val="32"/>
        </w:rPr>
      </w:pPr>
      <w:r>
        <w:rPr>
          <w:rStyle w:val="Enfasidelicata"/>
          <w:sz w:val="32"/>
          <w:szCs w:val="32"/>
        </w:rPr>
        <w:lastRenderedPageBreak/>
        <w:t>B.</w:t>
      </w:r>
      <w:r w:rsidR="00C66B71">
        <w:rPr>
          <w:rStyle w:val="Enfasidelicata"/>
          <w:sz w:val="32"/>
          <w:szCs w:val="32"/>
        </w:rPr>
        <w:t>4</w:t>
      </w:r>
      <w:r>
        <w:rPr>
          <w:rStyle w:val="Enfasidelicata"/>
          <w:sz w:val="32"/>
          <w:szCs w:val="32"/>
        </w:rPr>
        <w:t>)</w:t>
      </w:r>
      <w:r>
        <w:rPr>
          <w:rStyle w:val="Enfasidelicata"/>
          <w:sz w:val="32"/>
          <w:szCs w:val="32"/>
        </w:rPr>
        <w:tab/>
        <w:t xml:space="preserve"> </w:t>
      </w:r>
      <w:r w:rsidR="00D62BEC" w:rsidRPr="00B55E5A">
        <w:rPr>
          <w:rStyle w:val="Enfasidelicata"/>
          <w:sz w:val="32"/>
          <w:szCs w:val="32"/>
        </w:rPr>
        <w:t>Sequence Diagrams</w:t>
      </w:r>
    </w:p>
    <w:p w14:paraId="0684B062" w14:textId="69E8FE71" w:rsidR="00D62BEC" w:rsidRDefault="00B03444" w:rsidP="00B03444">
      <w:pPr>
        <w:pStyle w:val="Paragrafoelenco"/>
        <w:numPr>
          <w:ilvl w:val="0"/>
          <w:numId w:val="87"/>
        </w:numPr>
        <w:spacing w:line="360" w:lineRule="auto"/>
        <w:ind w:left="1321" w:hanging="357"/>
        <w:rPr>
          <w:rStyle w:val="Enfasidelicata"/>
          <w:sz w:val="32"/>
          <w:szCs w:val="32"/>
        </w:rPr>
      </w:pPr>
      <w:r>
        <w:rPr>
          <w:i/>
          <w:iCs/>
          <w:noProof/>
          <w:sz w:val="32"/>
          <w:szCs w:val="32"/>
        </w:rPr>
        <w:drawing>
          <wp:anchor distT="0" distB="0" distL="114300" distR="114300" simplePos="0" relativeHeight="251680768" behindDoc="0" locked="0" layoutInCell="1" allowOverlap="1" wp14:anchorId="6A5D19D6" wp14:editId="5FD82BD1">
            <wp:simplePos x="0" y="0"/>
            <wp:positionH relativeFrom="margin">
              <wp:align>right</wp:align>
            </wp:positionH>
            <wp:positionV relativeFrom="paragraph">
              <wp:posOffset>328930</wp:posOffset>
            </wp:positionV>
            <wp:extent cx="6332220" cy="7034530"/>
            <wp:effectExtent l="0" t="0" r="0"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332220" cy="7034530"/>
                    </a:xfrm>
                    <a:prstGeom prst="rect">
                      <a:avLst/>
                    </a:prstGeom>
                  </pic:spPr>
                </pic:pic>
              </a:graphicData>
            </a:graphic>
            <wp14:sizeRelH relativeFrom="margin">
              <wp14:pctWidth>0</wp14:pctWidth>
            </wp14:sizeRelH>
          </wp:anchor>
        </w:drawing>
      </w:r>
      <w:r>
        <w:rPr>
          <w:rStyle w:val="Enfasidelicata"/>
          <w:sz w:val="32"/>
          <w:szCs w:val="32"/>
        </w:rPr>
        <w:t>Register Account</w:t>
      </w:r>
    </w:p>
    <w:p w14:paraId="6EC5C7A1" w14:textId="6BA30943" w:rsidR="00B03444" w:rsidRDefault="00B03444" w:rsidP="00B03444">
      <w:pPr>
        <w:spacing w:line="360" w:lineRule="auto"/>
        <w:rPr>
          <w:rStyle w:val="Enfasidelicata"/>
          <w:sz w:val="32"/>
          <w:szCs w:val="32"/>
        </w:rPr>
      </w:pPr>
    </w:p>
    <w:p w14:paraId="0CCF0341" w14:textId="68D7D5D1" w:rsidR="00B03444" w:rsidRDefault="00B03444" w:rsidP="00B03444">
      <w:pPr>
        <w:pStyle w:val="Paragrafoelenco"/>
        <w:numPr>
          <w:ilvl w:val="0"/>
          <w:numId w:val="87"/>
        </w:numPr>
        <w:spacing w:line="360" w:lineRule="auto"/>
        <w:ind w:left="1321" w:hanging="357"/>
        <w:rPr>
          <w:rStyle w:val="Enfasidelicata"/>
          <w:sz w:val="32"/>
          <w:szCs w:val="32"/>
        </w:rPr>
      </w:pPr>
      <w:r>
        <w:rPr>
          <w:i/>
          <w:iCs/>
          <w:noProof/>
          <w:sz w:val="36"/>
          <w:szCs w:val="36"/>
        </w:rPr>
        <w:lastRenderedPageBreak/>
        <w:drawing>
          <wp:anchor distT="0" distB="0" distL="114300" distR="114300" simplePos="0" relativeHeight="251681792" behindDoc="0" locked="0" layoutInCell="1" allowOverlap="1" wp14:anchorId="018EF180" wp14:editId="442E02D5">
            <wp:simplePos x="0" y="0"/>
            <wp:positionH relativeFrom="margin">
              <wp:align>center</wp:align>
            </wp:positionH>
            <wp:positionV relativeFrom="paragraph">
              <wp:posOffset>413564</wp:posOffset>
            </wp:positionV>
            <wp:extent cx="6632575" cy="71088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0">
                      <a:extLst>
                        <a:ext uri="{28A0092B-C50C-407E-A947-70E740481C1C}">
                          <a14:useLocalDpi xmlns:a14="http://schemas.microsoft.com/office/drawing/2010/main" val="0"/>
                        </a:ext>
                      </a:extLst>
                    </a:blip>
                    <a:stretch>
                      <a:fillRect/>
                    </a:stretch>
                  </pic:blipFill>
                  <pic:spPr>
                    <a:xfrm>
                      <a:off x="0" y="0"/>
                      <a:ext cx="6632575" cy="7108825"/>
                    </a:xfrm>
                    <a:prstGeom prst="rect">
                      <a:avLst/>
                    </a:prstGeom>
                  </pic:spPr>
                </pic:pic>
              </a:graphicData>
            </a:graphic>
            <wp14:sizeRelH relativeFrom="margin">
              <wp14:pctWidth>0</wp14:pctWidth>
            </wp14:sizeRelH>
          </wp:anchor>
        </w:drawing>
      </w:r>
      <w:r>
        <w:rPr>
          <w:rStyle w:val="Enfasidelicata"/>
          <w:sz w:val="32"/>
          <w:szCs w:val="32"/>
        </w:rPr>
        <w:t>Login into Account</w:t>
      </w:r>
    </w:p>
    <w:p w14:paraId="3B3294B5" w14:textId="4E8D97C2" w:rsidR="00B03444" w:rsidRDefault="00B03444" w:rsidP="00B03444">
      <w:pPr>
        <w:spacing w:line="360" w:lineRule="auto"/>
        <w:rPr>
          <w:rStyle w:val="Enfasidelicata"/>
          <w:sz w:val="32"/>
          <w:szCs w:val="32"/>
        </w:rPr>
      </w:pPr>
    </w:p>
    <w:p w14:paraId="2903CF56" w14:textId="77777777" w:rsidR="00B03444" w:rsidRPr="00B03444" w:rsidRDefault="00B03444" w:rsidP="00A8618B">
      <w:pPr>
        <w:spacing w:line="360" w:lineRule="auto"/>
        <w:rPr>
          <w:rStyle w:val="Enfasidelicata"/>
          <w:sz w:val="32"/>
          <w:szCs w:val="32"/>
        </w:rPr>
      </w:pPr>
    </w:p>
    <w:p w14:paraId="3BBD50F7" w14:textId="343F3DEF" w:rsidR="00B03444" w:rsidRDefault="008E5D05" w:rsidP="00B03444">
      <w:pPr>
        <w:pStyle w:val="Paragrafoelenco"/>
        <w:numPr>
          <w:ilvl w:val="0"/>
          <w:numId w:val="87"/>
        </w:numPr>
        <w:spacing w:line="360" w:lineRule="auto"/>
        <w:ind w:left="1321" w:hanging="357"/>
        <w:rPr>
          <w:rStyle w:val="Enfasidelicata"/>
          <w:sz w:val="32"/>
          <w:szCs w:val="32"/>
        </w:rPr>
      </w:pPr>
      <w:ins w:id="1939" w:author="Giorgio Romeo" w:date="2020-12-23T17:16:00Z">
        <w:r>
          <w:rPr>
            <w:i/>
            <w:iCs/>
            <w:noProof/>
            <w:sz w:val="32"/>
            <w:szCs w:val="32"/>
          </w:rPr>
          <w:lastRenderedPageBreak/>
          <w:drawing>
            <wp:anchor distT="0" distB="0" distL="114300" distR="114300" simplePos="0" relativeHeight="251689984" behindDoc="0" locked="0" layoutInCell="1" allowOverlap="1" wp14:anchorId="5ED8C992" wp14:editId="7937C3B3">
              <wp:simplePos x="0" y="0"/>
              <wp:positionH relativeFrom="margin">
                <wp:align>right</wp:align>
              </wp:positionH>
              <wp:positionV relativeFrom="paragraph">
                <wp:posOffset>439151</wp:posOffset>
              </wp:positionV>
              <wp:extent cx="6332220" cy="706882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1">
                        <a:extLst>
                          <a:ext uri="{28A0092B-C50C-407E-A947-70E740481C1C}">
                            <a14:useLocalDpi xmlns:a14="http://schemas.microsoft.com/office/drawing/2010/main" val="0"/>
                          </a:ext>
                        </a:extLst>
                      </a:blip>
                      <a:stretch>
                        <a:fillRect/>
                      </a:stretch>
                    </pic:blipFill>
                    <pic:spPr>
                      <a:xfrm>
                        <a:off x="0" y="0"/>
                        <a:ext cx="6332220" cy="7068820"/>
                      </a:xfrm>
                      <a:prstGeom prst="rect">
                        <a:avLst/>
                      </a:prstGeom>
                    </pic:spPr>
                  </pic:pic>
                </a:graphicData>
              </a:graphic>
            </wp:anchor>
          </w:drawing>
        </w:r>
      </w:ins>
      <w:del w:id="1940" w:author="Giorgio Romeo" w:date="2020-12-23T17:16:00Z">
        <w:r w:rsidR="008A37D2" w:rsidDel="008E5D05">
          <w:rPr>
            <w:i/>
            <w:iCs/>
            <w:noProof/>
            <w:sz w:val="32"/>
            <w:szCs w:val="32"/>
          </w:rPr>
          <w:drawing>
            <wp:anchor distT="0" distB="0" distL="114300" distR="114300" simplePos="0" relativeHeight="251682816" behindDoc="0" locked="0" layoutInCell="1" allowOverlap="1" wp14:anchorId="02C65BCF" wp14:editId="1727174A">
              <wp:simplePos x="0" y="0"/>
              <wp:positionH relativeFrom="margin">
                <wp:align>center</wp:align>
              </wp:positionH>
              <wp:positionV relativeFrom="paragraph">
                <wp:posOffset>323573</wp:posOffset>
              </wp:positionV>
              <wp:extent cx="6555105" cy="7022465"/>
              <wp:effectExtent l="0" t="0" r="0" b="698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a:extLst>
                          <a:ext uri="{28A0092B-C50C-407E-A947-70E740481C1C}">
                            <a14:useLocalDpi xmlns:a14="http://schemas.microsoft.com/office/drawing/2010/main" val="0"/>
                          </a:ext>
                        </a:extLst>
                      </a:blip>
                      <a:stretch>
                        <a:fillRect/>
                      </a:stretch>
                    </pic:blipFill>
                    <pic:spPr>
                      <a:xfrm>
                        <a:off x="0" y="0"/>
                        <a:ext cx="6555105" cy="7022465"/>
                      </a:xfrm>
                      <a:prstGeom prst="rect">
                        <a:avLst/>
                      </a:prstGeom>
                    </pic:spPr>
                  </pic:pic>
                </a:graphicData>
              </a:graphic>
              <wp14:sizeRelH relativeFrom="margin">
                <wp14:pctWidth>0</wp14:pctWidth>
              </wp14:sizeRelH>
            </wp:anchor>
          </w:drawing>
        </w:r>
      </w:del>
      <w:r w:rsidR="00B03444">
        <w:rPr>
          <w:rStyle w:val="Enfasidelicata"/>
          <w:sz w:val="32"/>
          <w:szCs w:val="32"/>
        </w:rPr>
        <w:t>Get Virtual Ticket</w:t>
      </w:r>
    </w:p>
    <w:p w14:paraId="5412FF94" w14:textId="0D16AD4C" w:rsidR="00B03444" w:rsidRDefault="00B03444" w:rsidP="00B03444">
      <w:pPr>
        <w:spacing w:line="360" w:lineRule="auto"/>
        <w:rPr>
          <w:rStyle w:val="Enfasidelicata"/>
          <w:sz w:val="32"/>
          <w:szCs w:val="32"/>
        </w:rPr>
      </w:pPr>
    </w:p>
    <w:p w14:paraId="778D0604" w14:textId="36821C94" w:rsidR="00B03444" w:rsidRPr="00B03444" w:rsidRDefault="00B03444" w:rsidP="00A8618B">
      <w:pPr>
        <w:spacing w:line="360" w:lineRule="auto"/>
        <w:rPr>
          <w:rStyle w:val="Enfasidelicata"/>
          <w:sz w:val="32"/>
          <w:szCs w:val="32"/>
        </w:rPr>
      </w:pPr>
    </w:p>
    <w:p w14:paraId="3A3C5F65" w14:textId="59F981F6" w:rsidR="00B03444" w:rsidRDefault="008E5D05">
      <w:pPr>
        <w:pStyle w:val="Paragrafoelenco"/>
        <w:numPr>
          <w:ilvl w:val="0"/>
          <w:numId w:val="87"/>
        </w:numPr>
        <w:spacing w:line="360" w:lineRule="auto"/>
        <w:ind w:left="1321" w:hanging="357"/>
        <w:rPr>
          <w:rStyle w:val="Enfasidelicata"/>
          <w:sz w:val="32"/>
          <w:szCs w:val="32"/>
        </w:rPr>
      </w:pPr>
      <w:ins w:id="1941" w:author="Giorgio Romeo" w:date="2020-12-23T17:16:00Z">
        <w:r>
          <w:rPr>
            <w:i/>
            <w:iCs/>
            <w:noProof/>
            <w:sz w:val="32"/>
            <w:szCs w:val="32"/>
          </w:rPr>
          <w:lastRenderedPageBreak/>
          <w:drawing>
            <wp:anchor distT="0" distB="0" distL="114300" distR="114300" simplePos="0" relativeHeight="251691008" behindDoc="0" locked="0" layoutInCell="1" allowOverlap="1" wp14:anchorId="17A72188" wp14:editId="53FBA7B0">
              <wp:simplePos x="0" y="0"/>
              <wp:positionH relativeFrom="margin">
                <wp:align>right</wp:align>
              </wp:positionH>
              <wp:positionV relativeFrom="paragraph">
                <wp:posOffset>490667</wp:posOffset>
              </wp:positionV>
              <wp:extent cx="6332220" cy="7687310"/>
              <wp:effectExtent l="0" t="0" r="0" b="889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332220" cy="7687310"/>
                      </a:xfrm>
                      <a:prstGeom prst="rect">
                        <a:avLst/>
                      </a:prstGeom>
                    </pic:spPr>
                  </pic:pic>
                </a:graphicData>
              </a:graphic>
            </wp:anchor>
          </w:drawing>
        </w:r>
      </w:ins>
      <w:del w:id="1942" w:author="Giorgio Romeo" w:date="2020-12-23T17:16:00Z">
        <w:r w:rsidR="008A37D2" w:rsidDel="008E5D05">
          <w:rPr>
            <w:i/>
            <w:iCs/>
            <w:noProof/>
            <w:sz w:val="36"/>
            <w:szCs w:val="36"/>
          </w:rPr>
          <w:drawing>
            <wp:anchor distT="0" distB="0" distL="114300" distR="114300" simplePos="0" relativeHeight="251683840" behindDoc="0" locked="0" layoutInCell="1" allowOverlap="1" wp14:anchorId="21F71B27" wp14:editId="04DE03C7">
              <wp:simplePos x="0" y="0"/>
              <wp:positionH relativeFrom="margin">
                <wp:posOffset>-127974</wp:posOffset>
              </wp:positionH>
              <wp:positionV relativeFrom="paragraph">
                <wp:posOffset>366395</wp:posOffset>
              </wp:positionV>
              <wp:extent cx="6670675" cy="75838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4">
                        <a:extLst>
                          <a:ext uri="{28A0092B-C50C-407E-A947-70E740481C1C}">
                            <a14:useLocalDpi xmlns:a14="http://schemas.microsoft.com/office/drawing/2010/main" val="0"/>
                          </a:ext>
                        </a:extLst>
                      </a:blip>
                      <a:stretch>
                        <a:fillRect/>
                      </a:stretch>
                    </pic:blipFill>
                    <pic:spPr>
                      <a:xfrm>
                        <a:off x="0" y="0"/>
                        <a:ext cx="6670675" cy="7583805"/>
                      </a:xfrm>
                      <a:prstGeom prst="rect">
                        <a:avLst/>
                      </a:prstGeom>
                    </pic:spPr>
                  </pic:pic>
                </a:graphicData>
              </a:graphic>
              <wp14:sizeRelH relativeFrom="margin">
                <wp14:pctWidth>0</wp14:pctWidth>
              </wp14:sizeRelH>
            </wp:anchor>
          </w:drawing>
        </w:r>
      </w:del>
      <w:r w:rsidR="00B03444">
        <w:rPr>
          <w:rStyle w:val="Enfasidelicata"/>
          <w:sz w:val="32"/>
          <w:szCs w:val="32"/>
        </w:rPr>
        <w:t>Book Visit</w:t>
      </w:r>
    </w:p>
    <w:p w14:paraId="52280EB5" w14:textId="21B828EE" w:rsidR="00684635" w:rsidRDefault="00684635" w:rsidP="00295A63">
      <w:pPr>
        <w:pStyle w:val="Paragrafoelenco"/>
        <w:spacing w:line="360" w:lineRule="auto"/>
        <w:ind w:left="1321"/>
        <w:rPr>
          <w:rStyle w:val="Enfasidelicata"/>
          <w:sz w:val="32"/>
          <w:szCs w:val="32"/>
        </w:rPr>
      </w:pPr>
    </w:p>
    <w:p w14:paraId="332F7377" w14:textId="0F47C783" w:rsidR="00C66B71" w:rsidRDefault="00E75047">
      <w:pPr>
        <w:pStyle w:val="Paragrafoelenco"/>
        <w:numPr>
          <w:ilvl w:val="0"/>
          <w:numId w:val="87"/>
        </w:numPr>
        <w:spacing w:line="360" w:lineRule="auto"/>
        <w:ind w:left="1321" w:hanging="357"/>
        <w:rPr>
          <w:ins w:id="1943" w:author="Giorgio Romeo" w:date="2020-12-27T23:37:00Z"/>
          <w:rStyle w:val="Enfasidelicata"/>
          <w:sz w:val="32"/>
          <w:szCs w:val="32"/>
        </w:rPr>
      </w:pPr>
      <w:ins w:id="1944" w:author="Giorgio Romeo" w:date="2020-12-27T23:37:00Z">
        <w:r>
          <w:rPr>
            <w:i/>
            <w:iCs/>
            <w:noProof/>
            <w:sz w:val="32"/>
            <w:szCs w:val="32"/>
          </w:rPr>
          <w:lastRenderedPageBreak/>
          <w:drawing>
            <wp:anchor distT="0" distB="0" distL="114300" distR="114300" simplePos="0" relativeHeight="251697152" behindDoc="0" locked="0" layoutInCell="1" allowOverlap="1" wp14:anchorId="3801A5A4" wp14:editId="177DF410">
              <wp:simplePos x="0" y="0"/>
              <wp:positionH relativeFrom="margin">
                <wp:align>left</wp:align>
              </wp:positionH>
              <wp:positionV relativeFrom="paragraph">
                <wp:posOffset>362025</wp:posOffset>
              </wp:positionV>
              <wp:extent cx="6400800" cy="6860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5">
                        <a:extLst>
                          <a:ext uri="{28A0092B-C50C-407E-A947-70E740481C1C}">
                            <a14:useLocalDpi xmlns:a14="http://schemas.microsoft.com/office/drawing/2010/main" val="0"/>
                          </a:ext>
                        </a:extLst>
                      </a:blip>
                      <a:stretch>
                        <a:fillRect/>
                      </a:stretch>
                    </pic:blipFill>
                    <pic:spPr>
                      <a:xfrm>
                        <a:off x="0" y="0"/>
                        <a:ext cx="6400800" cy="6860540"/>
                      </a:xfrm>
                      <a:prstGeom prst="rect">
                        <a:avLst/>
                      </a:prstGeom>
                    </pic:spPr>
                  </pic:pic>
                </a:graphicData>
              </a:graphic>
              <wp14:sizeRelH relativeFrom="margin">
                <wp14:pctWidth>0</wp14:pctWidth>
              </wp14:sizeRelH>
            </wp:anchor>
          </w:drawing>
        </w:r>
      </w:ins>
      <w:del w:id="1945" w:author="Giorgio Romeo" w:date="2020-12-27T23:18:00Z">
        <w:r w:rsidR="00C66B71" w:rsidDel="00593C70">
          <w:rPr>
            <w:i/>
            <w:iCs/>
            <w:noProof/>
            <w:sz w:val="32"/>
            <w:szCs w:val="32"/>
          </w:rPr>
          <w:drawing>
            <wp:anchor distT="0" distB="0" distL="114300" distR="114300" simplePos="0" relativeHeight="251685888" behindDoc="0" locked="0" layoutInCell="1" allowOverlap="1" wp14:anchorId="435F6A98" wp14:editId="66D4B0D6">
              <wp:simplePos x="0" y="0"/>
              <wp:positionH relativeFrom="margin">
                <wp:posOffset>-94615</wp:posOffset>
              </wp:positionH>
              <wp:positionV relativeFrom="paragraph">
                <wp:posOffset>389890</wp:posOffset>
              </wp:positionV>
              <wp:extent cx="6534785" cy="6802755"/>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534785" cy="6802755"/>
                      </a:xfrm>
                      <a:prstGeom prst="rect">
                        <a:avLst/>
                      </a:prstGeom>
                    </pic:spPr>
                  </pic:pic>
                </a:graphicData>
              </a:graphic>
              <wp14:sizeRelH relativeFrom="margin">
                <wp14:pctWidth>0</wp14:pctWidth>
              </wp14:sizeRelH>
            </wp:anchor>
          </w:drawing>
        </w:r>
        <w:r w:rsidR="00C66B71" w:rsidDel="00593C70">
          <w:rPr>
            <w:rStyle w:val="Enfasidelicata"/>
            <w:sz w:val="32"/>
            <w:szCs w:val="32"/>
          </w:rPr>
          <w:delText xml:space="preserve">Register </w:delText>
        </w:r>
      </w:del>
      <w:ins w:id="1946" w:author="Giorgio Romeo" w:date="2020-12-27T23:18:00Z">
        <w:r w:rsidR="00593C70">
          <w:rPr>
            <w:rStyle w:val="Enfasidelicata"/>
            <w:sz w:val="32"/>
            <w:szCs w:val="32"/>
          </w:rPr>
          <w:t>Update</w:t>
        </w:r>
        <w:r w:rsidR="00593C70">
          <w:rPr>
            <w:rStyle w:val="Enfasidelicata"/>
            <w:sz w:val="32"/>
            <w:szCs w:val="32"/>
          </w:rPr>
          <w:t xml:space="preserve"> </w:t>
        </w:r>
      </w:ins>
      <w:r w:rsidR="00C66B71">
        <w:rPr>
          <w:rStyle w:val="Enfasidelicata"/>
          <w:sz w:val="32"/>
          <w:szCs w:val="32"/>
        </w:rPr>
        <w:t>Store</w:t>
      </w:r>
      <w:ins w:id="1947" w:author="Giorgio Romeo" w:date="2020-12-27T23:18:00Z">
        <w:r w:rsidR="00593C70">
          <w:rPr>
            <w:rStyle w:val="Enfasidelicata"/>
            <w:sz w:val="32"/>
            <w:szCs w:val="32"/>
          </w:rPr>
          <w:t xml:space="preserve"> Info</w:t>
        </w:r>
      </w:ins>
    </w:p>
    <w:p w14:paraId="449314C8" w14:textId="18730306" w:rsidR="00E75047" w:rsidRPr="00E75047" w:rsidRDefault="00E75047" w:rsidP="00E75047">
      <w:pPr>
        <w:pStyle w:val="Paragrafoelenco"/>
        <w:rPr>
          <w:ins w:id="1948" w:author="Giorgio Romeo" w:date="2020-12-27T23:37:00Z"/>
          <w:rStyle w:val="Enfasidelicata"/>
          <w:sz w:val="32"/>
          <w:szCs w:val="32"/>
          <w:rPrChange w:id="1949" w:author="Giorgio Romeo" w:date="2020-12-27T23:37:00Z">
            <w:rPr>
              <w:ins w:id="1950" w:author="Giorgio Romeo" w:date="2020-12-27T23:37:00Z"/>
              <w:rStyle w:val="Enfasidelicata"/>
              <w:sz w:val="32"/>
              <w:szCs w:val="32"/>
            </w:rPr>
          </w:rPrChange>
        </w:rPr>
        <w:pPrChange w:id="1951" w:author="Giorgio Romeo" w:date="2020-12-27T23:37:00Z">
          <w:pPr>
            <w:pStyle w:val="Paragrafoelenco"/>
            <w:numPr>
              <w:numId w:val="87"/>
            </w:numPr>
            <w:spacing w:line="360" w:lineRule="auto"/>
            <w:ind w:left="1321" w:hanging="357"/>
          </w:pPr>
        </w:pPrChange>
      </w:pPr>
    </w:p>
    <w:p w14:paraId="36996B79" w14:textId="29E77496" w:rsidR="00E75047" w:rsidRDefault="00E75047" w:rsidP="00E75047">
      <w:pPr>
        <w:pStyle w:val="Paragrafoelenco"/>
        <w:spacing w:line="360" w:lineRule="auto"/>
        <w:ind w:left="1321"/>
        <w:rPr>
          <w:rStyle w:val="Enfasidelicata"/>
          <w:sz w:val="32"/>
          <w:szCs w:val="32"/>
        </w:rPr>
        <w:pPrChange w:id="1952" w:author="Giorgio Romeo" w:date="2020-12-27T23:37:00Z">
          <w:pPr>
            <w:pStyle w:val="Paragrafoelenco"/>
            <w:numPr>
              <w:numId w:val="87"/>
            </w:numPr>
            <w:spacing w:line="360" w:lineRule="auto"/>
            <w:ind w:left="1321" w:hanging="357"/>
          </w:pPr>
        </w:pPrChange>
      </w:pPr>
    </w:p>
    <w:p w14:paraId="0D7AD368" w14:textId="09B7161F" w:rsidR="00C66B71" w:rsidRDefault="00C66B71" w:rsidP="00C66B71">
      <w:pPr>
        <w:spacing w:line="360" w:lineRule="auto"/>
        <w:rPr>
          <w:rStyle w:val="Enfasidelicata"/>
          <w:sz w:val="32"/>
          <w:szCs w:val="32"/>
        </w:rPr>
      </w:pPr>
    </w:p>
    <w:p w14:paraId="28BE414B" w14:textId="72734EB1" w:rsidR="00C66B71" w:rsidRDefault="00C66B71" w:rsidP="00C66B71">
      <w:pPr>
        <w:spacing w:line="360" w:lineRule="auto"/>
        <w:rPr>
          <w:rStyle w:val="Enfasidelicata"/>
          <w:sz w:val="32"/>
          <w:szCs w:val="32"/>
        </w:rPr>
      </w:pPr>
    </w:p>
    <w:p w14:paraId="304E43D9" w14:textId="4F138874" w:rsidR="00C66B71" w:rsidRPr="00A8618B" w:rsidRDefault="00C66B71" w:rsidP="00A8618B">
      <w:pPr>
        <w:spacing w:line="360" w:lineRule="auto"/>
        <w:rPr>
          <w:rStyle w:val="Enfasidelicata"/>
          <w:sz w:val="32"/>
          <w:szCs w:val="32"/>
        </w:rPr>
      </w:pPr>
    </w:p>
    <w:p w14:paraId="23F22AD3" w14:textId="77777777" w:rsidR="00A3231B" w:rsidRPr="00D01022" w:rsidRDefault="00B76B18">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Pr>
          <w:rStyle w:val="Enfasidelicata"/>
          <w:sz w:val="36"/>
          <w:szCs w:val="36"/>
        </w:rPr>
        <w:t>Performance Requirements:</w:t>
      </w:r>
    </w:p>
    <w:p w14:paraId="245A043F" w14:textId="742F6807" w:rsidR="00C17986" w:rsidRPr="000D4E40" w:rsidRDefault="00B20D3C">
      <w:pPr>
        <w:spacing w:line="240" w:lineRule="auto"/>
        <w:jc w:val="both"/>
        <w:rPr>
          <w:rStyle w:val="Enfasidelicata"/>
          <w:i w:val="0"/>
          <w:iCs w:val="0"/>
          <w:sz w:val="28"/>
          <w:szCs w:val="28"/>
          <w:rPrChange w:id="1953" w:author="Giorgio Romeo" w:date="2020-12-23T10:29:00Z">
            <w:rPr>
              <w:rStyle w:val="Enfasidelicata"/>
              <w:i w:val="0"/>
              <w:iCs w:val="0"/>
              <w:sz w:val="36"/>
              <w:szCs w:val="36"/>
            </w:rPr>
          </w:rPrChange>
        </w:rPr>
        <w:pPrChange w:id="1954" w:author="Giorgio Romeo" w:date="2020-12-23T09:41:00Z">
          <w:pPr>
            <w:spacing w:line="240" w:lineRule="auto"/>
          </w:pPr>
        </w:pPrChange>
      </w:pPr>
      <w:r w:rsidRPr="000D4E40">
        <w:rPr>
          <w:rStyle w:val="Enfasidelicata"/>
          <w:i w:val="0"/>
          <w:iCs w:val="0"/>
          <w:sz w:val="28"/>
          <w:szCs w:val="28"/>
          <w:rPrChange w:id="1955" w:author="Giorgio Romeo" w:date="2020-12-23T10:29:00Z">
            <w:rPr>
              <w:rStyle w:val="Enfasidelicata"/>
              <w:i w:val="0"/>
              <w:iCs w:val="0"/>
              <w:szCs w:val="24"/>
            </w:rPr>
          </w:rPrChange>
        </w:rPr>
        <w:t xml:space="preserve">On the basis of studies done by ISTAT on the Italian number of population and </w:t>
      </w:r>
      <w:r w:rsidR="00C17986" w:rsidRPr="000D4E40">
        <w:rPr>
          <w:rStyle w:val="Enfasidelicata"/>
          <w:i w:val="0"/>
          <w:iCs w:val="0"/>
          <w:sz w:val="28"/>
          <w:szCs w:val="28"/>
          <w:rPrChange w:id="1956" w:author="Giorgio Romeo" w:date="2020-12-23T10:29:00Z">
            <w:rPr>
              <w:rStyle w:val="Enfasidelicata"/>
              <w:i w:val="0"/>
              <w:iCs w:val="0"/>
              <w:szCs w:val="24"/>
            </w:rPr>
          </w:rPrChange>
        </w:rPr>
        <w:t xml:space="preserve">by </w:t>
      </w:r>
      <w:r w:rsidRPr="000D4E40">
        <w:rPr>
          <w:rStyle w:val="Enfasidelicata"/>
          <w:i w:val="0"/>
          <w:iCs w:val="0"/>
          <w:sz w:val="28"/>
          <w:szCs w:val="28"/>
          <w:rPrChange w:id="1957" w:author="Giorgio Romeo" w:date="2020-12-23T10:29:00Z">
            <w:rPr>
              <w:rStyle w:val="Enfasidelicata"/>
              <w:i w:val="0"/>
              <w:iCs w:val="0"/>
              <w:szCs w:val="24"/>
            </w:rPr>
          </w:rPrChange>
        </w:rPr>
        <w:t xml:space="preserve">the US government on the </w:t>
      </w:r>
      <w:r w:rsidR="00C17986" w:rsidRPr="000D4E40">
        <w:rPr>
          <w:rStyle w:val="Enfasidelicata"/>
          <w:i w:val="0"/>
          <w:iCs w:val="0"/>
          <w:sz w:val="28"/>
          <w:szCs w:val="28"/>
          <w:rPrChange w:id="1958" w:author="Giorgio Romeo" w:date="2020-12-23T10:29:00Z">
            <w:rPr>
              <w:rStyle w:val="Enfasidelicata"/>
              <w:i w:val="0"/>
              <w:iCs w:val="0"/>
              <w:szCs w:val="24"/>
            </w:rPr>
          </w:rPrChange>
        </w:rPr>
        <w:t>habits of customers of grocery shops (references in point 6 of document), we extract some main points needed on the calculation of the performance requirements. These main points are:</w:t>
      </w:r>
    </w:p>
    <w:p w14:paraId="6308A43C" w14:textId="77777777" w:rsidR="00C17986" w:rsidRPr="000D4E40" w:rsidRDefault="00C17986">
      <w:pPr>
        <w:pStyle w:val="Paragrafoelenco"/>
        <w:numPr>
          <w:ilvl w:val="2"/>
          <w:numId w:val="22"/>
        </w:numPr>
        <w:spacing w:line="240" w:lineRule="auto"/>
        <w:jc w:val="both"/>
        <w:rPr>
          <w:rStyle w:val="Enfasidelicata"/>
          <w:sz w:val="28"/>
          <w:szCs w:val="28"/>
          <w:rPrChange w:id="1959" w:author="Giorgio Romeo" w:date="2020-12-23T10:29:00Z">
            <w:rPr>
              <w:rStyle w:val="Enfasidelicata"/>
              <w:sz w:val="36"/>
              <w:szCs w:val="36"/>
            </w:rPr>
          </w:rPrChange>
        </w:rPr>
        <w:pPrChange w:id="1960"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61" w:author="Giorgio Romeo" w:date="2020-12-23T10:29:00Z">
            <w:rPr>
              <w:rStyle w:val="Enfasidelicata"/>
              <w:szCs w:val="24"/>
            </w:rPr>
          </w:rPrChange>
        </w:rPr>
        <w:t>There are around 750 thousand families in Milan only.</w:t>
      </w:r>
    </w:p>
    <w:p w14:paraId="0685331A" w14:textId="759EF590" w:rsidR="00C17986" w:rsidRPr="000D4E40" w:rsidRDefault="00C17986">
      <w:pPr>
        <w:pStyle w:val="Paragrafoelenco"/>
        <w:numPr>
          <w:ilvl w:val="2"/>
          <w:numId w:val="22"/>
        </w:numPr>
        <w:spacing w:line="240" w:lineRule="auto"/>
        <w:jc w:val="both"/>
        <w:rPr>
          <w:rStyle w:val="Enfasidelicata"/>
          <w:sz w:val="28"/>
          <w:szCs w:val="28"/>
          <w:rPrChange w:id="1962" w:author="Giorgio Romeo" w:date="2020-12-23T10:29:00Z">
            <w:rPr>
              <w:rStyle w:val="Enfasidelicata"/>
              <w:sz w:val="36"/>
              <w:szCs w:val="36"/>
            </w:rPr>
          </w:rPrChange>
        </w:rPr>
        <w:pPrChange w:id="1963"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64" w:author="Giorgio Romeo" w:date="2020-12-23T10:29:00Z">
            <w:rPr>
              <w:rStyle w:val="Enfasidelicata"/>
              <w:szCs w:val="24"/>
            </w:rPr>
          </w:rPrChange>
        </w:rPr>
        <w:t>There are around 25 million families in Italy.</w:t>
      </w:r>
    </w:p>
    <w:p w14:paraId="1E83F5D1" w14:textId="77777777" w:rsidR="00C17986" w:rsidRPr="000D4E40" w:rsidRDefault="00C17986">
      <w:pPr>
        <w:pStyle w:val="Paragrafoelenco"/>
        <w:numPr>
          <w:ilvl w:val="2"/>
          <w:numId w:val="22"/>
        </w:numPr>
        <w:spacing w:line="240" w:lineRule="auto"/>
        <w:jc w:val="both"/>
        <w:rPr>
          <w:rStyle w:val="Enfasidelicata"/>
          <w:sz w:val="28"/>
          <w:szCs w:val="28"/>
          <w:rPrChange w:id="1965" w:author="Giorgio Romeo" w:date="2020-12-23T10:29:00Z">
            <w:rPr>
              <w:rStyle w:val="Enfasidelicata"/>
              <w:sz w:val="36"/>
              <w:szCs w:val="36"/>
            </w:rPr>
          </w:rPrChange>
        </w:rPr>
        <w:pPrChange w:id="1966"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67" w:author="Giorgio Romeo" w:date="2020-12-23T10:29:00Z">
            <w:rPr>
              <w:rStyle w:val="Enfasidelicata"/>
              <w:szCs w:val="24"/>
            </w:rPr>
          </w:rPrChange>
        </w:rPr>
        <w:t>On average Saturday sees more families go grocery shopping (from 10% to 40% more)</w:t>
      </w:r>
    </w:p>
    <w:p w14:paraId="6E3F857A" w14:textId="696FD08A" w:rsidR="00C17986" w:rsidRPr="000D4E40" w:rsidRDefault="00C17986">
      <w:pPr>
        <w:pStyle w:val="Paragrafoelenco"/>
        <w:numPr>
          <w:ilvl w:val="3"/>
          <w:numId w:val="22"/>
        </w:numPr>
        <w:spacing w:line="240" w:lineRule="auto"/>
        <w:jc w:val="both"/>
        <w:rPr>
          <w:rStyle w:val="Enfasidelicata"/>
          <w:sz w:val="28"/>
          <w:szCs w:val="28"/>
          <w:rPrChange w:id="1968" w:author="Giorgio Romeo" w:date="2020-12-23T10:29:00Z">
            <w:rPr>
              <w:rStyle w:val="Enfasidelicata"/>
              <w:sz w:val="20"/>
              <w:szCs w:val="20"/>
            </w:rPr>
          </w:rPrChange>
        </w:rPr>
        <w:pPrChange w:id="1969" w:author="Giorgio Romeo" w:date="2020-12-23T09:41:00Z">
          <w:pPr>
            <w:pStyle w:val="Paragrafoelenco"/>
            <w:numPr>
              <w:ilvl w:val="3"/>
              <w:numId w:val="22"/>
            </w:numPr>
            <w:spacing w:line="240" w:lineRule="auto"/>
            <w:ind w:left="1440" w:hanging="360"/>
          </w:pPr>
        </w:pPrChange>
      </w:pPr>
      <w:r w:rsidRPr="000D4E40">
        <w:rPr>
          <w:rStyle w:val="Enfasidelicata"/>
          <w:sz w:val="28"/>
          <w:szCs w:val="28"/>
          <w:rPrChange w:id="1970" w:author="Giorgio Romeo" w:date="2020-12-23T10:29:00Z">
            <w:rPr>
              <w:rStyle w:val="Enfasidelicata"/>
              <w:sz w:val="20"/>
              <w:szCs w:val="20"/>
            </w:rPr>
          </w:rPrChange>
        </w:rPr>
        <w:t>In the US from 29-30 million go on a weekday, while on the weekend 33-41 million families go grocery shopping</w:t>
      </w:r>
    </w:p>
    <w:p w14:paraId="1D45C38B" w14:textId="77777777" w:rsidR="00A3231B" w:rsidRPr="000D4E40" w:rsidRDefault="00C17986">
      <w:pPr>
        <w:pStyle w:val="Paragrafoelenco"/>
        <w:numPr>
          <w:ilvl w:val="2"/>
          <w:numId w:val="22"/>
        </w:numPr>
        <w:spacing w:line="240" w:lineRule="auto"/>
        <w:jc w:val="both"/>
        <w:rPr>
          <w:rStyle w:val="Enfasidelicata"/>
          <w:sz w:val="28"/>
          <w:szCs w:val="28"/>
          <w:rPrChange w:id="1971" w:author="Giorgio Romeo" w:date="2020-12-23T10:29:00Z">
            <w:rPr>
              <w:rStyle w:val="Enfasidelicata"/>
              <w:sz w:val="36"/>
              <w:szCs w:val="36"/>
            </w:rPr>
          </w:rPrChange>
        </w:rPr>
        <w:pPrChange w:id="1972"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973" w:author="Giorgio Romeo" w:date="2020-12-23T10:29:00Z">
            <w:rPr>
              <w:rStyle w:val="Enfasidelicata"/>
              <w:szCs w:val="24"/>
            </w:rPr>
          </w:rPrChange>
        </w:rPr>
        <w:t>The average family goes grocery shopping</w:t>
      </w:r>
      <w:r w:rsidR="00A3231B" w:rsidRPr="000D4E40">
        <w:rPr>
          <w:rStyle w:val="Enfasidelicata"/>
          <w:sz w:val="28"/>
          <w:szCs w:val="28"/>
          <w:rPrChange w:id="1974" w:author="Giorgio Romeo" w:date="2020-12-23T10:29:00Z">
            <w:rPr>
              <w:rStyle w:val="Enfasidelicata"/>
              <w:szCs w:val="24"/>
            </w:rPr>
          </w:rPrChange>
        </w:rPr>
        <w:t xml:space="preserve"> 1.6 times a week as of 2019</w:t>
      </w:r>
    </w:p>
    <w:p w14:paraId="6B33BAD5" w14:textId="4E824C85" w:rsidR="00DF3309" w:rsidRPr="000D4E40" w:rsidRDefault="00A3231B">
      <w:pPr>
        <w:spacing w:line="240" w:lineRule="auto"/>
        <w:jc w:val="both"/>
        <w:rPr>
          <w:rStyle w:val="Enfasidelicata"/>
          <w:i w:val="0"/>
          <w:iCs w:val="0"/>
          <w:sz w:val="28"/>
          <w:szCs w:val="28"/>
          <w:rPrChange w:id="1975" w:author="Giorgio Romeo" w:date="2020-12-23T10:29:00Z">
            <w:rPr>
              <w:rStyle w:val="Enfasidelicata"/>
              <w:i w:val="0"/>
              <w:iCs w:val="0"/>
              <w:szCs w:val="24"/>
            </w:rPr>
          </w:rPrChange>
        </w:rPr>
        <w:pPrChange w:id="1976" w:author="Giorgio Romeo" w:date="2020-12-23T09:41:00Z">
          <w:pPr>
            <w:spacing w:line="240" w:lineRule="auto"/>
          </w:pPr>
        </w:pPrChange>
      </w:pPr>
      <w:r w:rsidRPr="000D4E40">
        <w:rPr>
          <w:rStyle w:val="Enfasidelicata"/>
          <w:i w:val="0"/>
          <w:iCs w:val="0"/>
          <w:sz w:val="28"/>
          <w:szCs w:val="28"/>
          <w:rPrChange w:id="1977" w:author="Giorgio Romeo" w:date="2020-12-23T10:29:00Z">
            <w:rPr>
              <w:rStyle w:val="Enfasidelicata"/>
              <w:i w:val="0"/>
              <w:iCs w:val="0"/>
              <w:szCs w:val="24"/>
            </w:rPr>
          </w:rPrChange>
        </w:rPr>
        <w:t>Based on this information we can deduce that on the worst case the system to be will have to manage on peak hours 360 thousand users contemporarily in one hour in Italy</w:t>
      </w:r>
      <w:r w:rsidR="00B20D3C" w:rsidRPr="000D4E40">
        <w:rPr>
          <w:rStyle w:val="Enfasidelicata"/>
          <w:i w:val="0"/>
          <w:iCs w:val="0"/>
          <w:sz w:val="28"/>
          <w:szCs w:val="28"/>
          <w:rPrChange w:id="1978" w:author="Giorgio Romeo" w:date="2020-12-23T10:29:00Z">
            <w:rPr>
              <w:rStyle w:val="Enfasidelicata"/>
              <w:i w:val="0"/>
              <w:iCs w:val="0"/>
              <w:szCs w:val="24"/>
            </w:rPr>
          </w:rPrChange>
        </w:rPr>
        <w:t xml:space="preserve">. </w:t>
      </w:r>
    </w:p>
    <w:p w14:paraId="77BE65F3" w14:textId="43670D77" w:rsidR="00A3231B" w:rsidRDefault="00A3231B">
      <w:pPr>
        <w:spacing w:line="240" w:lineRule="auto"/>
        <w:jc w:val="both"/>
        <w:rPr>
          <w:ins w:id="1979" w:author="Giorgio Romeo" w:date="2020-12-23T10:29:00Z"/>
          <w:rStyle w:val="Enfasidelicata"/>
          <w:i w:val="0"/>
          <w:iCs w:val="0"/>
          <w:sz w:val="28"/>
          <w:szCs w:val="28"/>
        </w:rPr>
      </w:pPr>
      <w:r w:rsidRPr="000D4E40">
        <w:rPr>
          <w:rStyle w:val="Enfasidelicata"/>
          <w:i w:val="0"/>
          <w:iCs w:val="0"/>
          <w:sz w:val="28"/>
          <w:szCs w:val="28"/>
          <w:rPrChange w:id="1980" w:author="Giorgio Romeo" w:date="2020-12-23T10:29:00Z">
            <w:rPr>
              <w:rStyle w:val="Enfasidelicata"/>
              <w:i w:val="0"/>
              <w:iCs w:val="0"/>
              <w:szCs w:val="24"/>
            </w:rPr>
          </w:rPrChange>
        </w:rPr>
        <w:t xml:space="preserve">Since it is important to </w:t>
      </w:r>
      <w:r w:rsidR="00B84FD6" w:rsidRPr="000D4E40">
        <w:rPr>
          <w:rStyle w:val="Enfasidelicata"/>
          <w:i w:val="0"/>
          <w:iCs w:val="0"/>
          <w:sz w:val="28"/>
          <w:szCs w:val="28"/>
          <w:rPrChange w:id="1981" w:author="Giorgio Romeo" w:date="2020-12-23T10:29:00Z">
            <w:rPr>
              <w:rStyle w:val="Enfasidelicata"/>
              <w:i w:val="0"/>
              <w:iCs w:val="0"/>
              <w:szCs w:val="24"/>
            </w:rPr>
          </w:rPrChange>
        </w:rPr>
        <w:t>have fast responses to users’ requests, a response time to any request, comprising those of the external API’s should be under 0.5 seconds.</w:t>
      </w:r>
    </w:p>
    <w:p w14:paraId="637C63F2" w14:textId="77777777" w:rsidR="000D4E40" w:rsidRPr="000D4E40" w:rsidRDefault="000D4E40">
      <w:pPr>
        <w:spacing w:line="240" w:lineRule="auto"/>
        <w:jc w:val="both"/>
        <w:rPr>
          <w:rStyle w:val="Enfasidelicata"/>
          <w:i w:val="0"/>
          <w:iCs w:val="0"/>
          <w:sz w:val="28"/>
          <w:szCs w:val="28"/>
          <w:rPrChange w:id="1982" w:author="Giorgio Romeo" w:date="2020-12-23T10:29:00Z">
            <w:rPr>
              <w:rStyle w:val="Enfasidelicata"/>
              <w:i w:val="0"/>
              <w:iCs w:val="0"/>
              <w:szCs w:val="24"/>
            </w:rPr>
          </w:rPrChange>
        </w:rPr>
        <w:pPrChange w:id="1983" w:author="Giorgio Romeo" w:date="2020-12-23T09:41:00Z">
          <w:pPr>
            <w:spacing w:line="240" w:lineRule="auto"/>
          </w:pPr>
        </w:pPrChange>
      </w:pPr>
    </w:p>
    <w:p w14:paraId="4F55D9A2" w14:textId="5029BDF8" w:rsidR="00DF3309" w:rsidRDefault="00DF3309">
      <w:pPr>
        <w:pStyle w:val="Paragrafoelenco"/>
        <w:numPr>
          <w:ilvl w:val="0"/>
          <w:numId w:val="22"/>
        </w:numPr>
        <w:spacing w:line="360" w:lineRule="auto"/>
        <w:rPr>
          <w:rStyle w:val="Enfasidelicata"/>
          <w:sz w:val="36"/>
          <w:szCs w:val="36"/>
        </w:rPr>
        <w:pPrChange w:id="1984" w:author="Giorgio Romeo" w:date="2020-12-23T10:29:00Z">
          <w:pPr>
            <w:pStyle w:val="Paragrafoelenco"/>
            <w:numPr>
              <w:numId w:val="22"/>
            </w:numPr>
            <w:spacing w:line="240" w:lineRule="auto"/>
            <w:ind w:left="360" w:hanging="360"/>
          </w:pPr>
        </w:pPrChange>
      </w:pPr>
      <w:r w:rsidRPr="00DF3309">
        <w:rPr>
          <w:rStyle w:val="Enfasidelicata"/>
          <w:sz w:val="36"/>
          <w:szCs w:val="36"/>
        </w:rPr>
        <w:t>Design Constraints</w:t>
      </w:r>
      <w:r>
        <w:rPr>
          <w:rStyle w:val="Enfasidelicata"/>
          <w:sz w:val="36"/>
          <w:szCs w:val="36"/>
        </w:rPr>
        <w:t>:</w:t>
      </w:r>
      <w:del w:id="1985" w:author="Giorgio Romeo" w:date="2020-12-23T10:29:00Z">
        <w:r w:rsidR="00B76B18" w:rsidDel="000D4E40">
          <w:rPr>
            <w:rStyle w:val="Enfasidelicata"/>
            <w:sz w:val="36"/>
            <w:szCs w:val="36"/>
          </w:rPr>
          <w:br/>
        </w:r>
      </w:del>
    </w:p>
    <w:p w14:paraId="46489A42" w14:textId="3FD45A55" w:rsidR="00DF3309" w:rsidRDefault="00DF3309">
      <w:pPr>
        <w:pStyle w:val="Paragrafoelenco"/>
        <w:numPr>
          <w:ilvl w:val="1"/>
          <w:numId w:val="22"/>
        </w:numPr>
        <w:spacing w:line="240" w:lineRule="auto"/>
        <w:rPr>
          <w:rStyle w:val="Enfasidelicata"/>
          <w:sz w:val="36"/>
          <w:szCs w:val="36"/>
        </w:rPr>
      </w:pPr>
      <w:r>
        <w:rPr>
          <w:rStyle w:val="Enfasidelicata"/>
          <w:sz w:val="36"/>
          <w:szCs w:val="36"/>
        </w:rPr>
        <w:t>Software Compliance:</w:t>
      </w:r>
    </w:p>
    <w:p w14:paraId="509A541B" w14:textId="78510BF7" w:rsidR="00B61E5A" w:rsidRPr="000D4E40" w:rsidRDefault="00B61E5A">
      <w:pPr>
        <w:spacing w:line="240" w:lineRule="auto"/>
        <w:jc w:val="both"/>
        <w:rPr>
          <w:rStyle w:val="Enfasidelicata"/>
          <w:i w:val="0"/>
          <w:iCs w:val="0"/>
          <w:sz w:val="28"/>
          <w:szCs w:val="28"/>
          <w:rPrChange w:id="1986" w:author="Giorgio Romeo" w:date="2020-12-23T10:29:00Z">
            <w:rPr>
              <w:rStyle w:val="Enfasidelicata"/>
              <w:i w:val="0"/>
              <w:iCs w:val="0"/>
              <w:szCs w:val="24"/>
            </w:rPr>
          </w:rPrChange>
        </w:rPr>
        <w:pPrChange w:id="1987" w:author="Giorgio Romeo" w:date="2020-12-23T09:41:00Z">
          <w:pPr>
            <w:spacing w:line="240" w:lineRule="auto"/>
          </w:pPr>
        </w:pPrChange>
      </w:pPr>
      <w:r w:rsidRPr="000D4E40">
        <w:rPr>
          <w:rStyle w:val="Enfasidelicata"/>
          <w:i w:val="0"/>
          <w:iCs w:val="0"/>
          <w:sz w:val="28"/>
          <w:szCs w:val="28"/>
          <w:rPrChange w:id="1988" w:author="Giorgio Romeo" w:date="2020-12-23T10:29:00Z">
            <w:rPr>
              <w:rStyle w:val="Enfasidelicata"/>
              <w:i w:val="0"/>
              <w:iCs w:val="0"/>
              <w:szCs w:val="24"/>
            </w:rPr>
          </w:rPrChange>
        </w:rPr>
        <w:t xml:space="preserve">The software </w:t>
      </w:r>
      <w:r w:rsidR="00C76CDC" w:rsidRPr="000D4E40">
        <w:rPr>
          <w:rStyle w:val="Enfasidelicata"/>
          <w:i w:val="0"/>
          <w:iCs w:val="0"/>
          <w:sz w:val="28"/>
          <w:szCs w:val="28"/>
          <w:rPrChange w:id="1989" w:author="Giorgio Romeo" w:date="2020-12-23T10:29:00Z">
            <w:rPr>
              <w:rStyle w:val="Enfasidelicata"/>
              <w:i w:val="0"/>
              <w:iCs w:val="0"/>
              <w:szCs w:val="24"/>
            </w:rPr>
          </w:rPrChange>
        </w:rPr>
        <w:t>will</w:t>
      </w:r>
      <w:r w:rsidRPr="000D4E40">
        <w:rPr>
          <w:rStyle w:val="Enfasidelicata"/>
          <w:i w:val="0"/>
          <w:iCs w:val="0"/>
          <w:sz w:val="28"/>
          <w:szCs w:val="28"/>
          <w:rPrChange w:id="1990" w:author="Giorgio Romeo" w:date="2020-12-23T10:29:00Z">
            <w:rPr>
              <w:rStyle w:val="Enfasidelicata"/>
              <w:i w:val="0"/>
              <w:iCs w:val="0"/>
              <w:szCs w:val="24"/>
            </w:rPr>
          </w:rPrChange>
        </w:rPr>
        <w:t xml:space="preserve"> comply with local laws </w:t>
      </w:r>
      <w:r w:rsidR="00C76CDC" w:rsidRPr="000D4E40">
        <w:rPr>
          <w:rStyle w:val="Enfasidelicata"/>
          <w:i w:val="0"/>
          <w:iCs w:val="0"/>
          <w:sz w:val="28"/>
          <w:szCs w:val="28"/>
          <w:rPrChange w:id="1991" w:author="Giorgio Romeo" w:date="2020-12-23T10:29:00Z">
            <w:rPr>
              <w:rStyle w:val="Enfasidelicata"/>
              <w:i w:val="0"/>
              <w:iCs w:val="0"/>
              <w:szCs w:val="24"/>
            </w:rPr>
          </w:rPrChange>
        </w:rPr>
        <w:t xml:space="preserve">regarding COVID-19 </w:t>
      </w:r>
      <w:r w:rsidRPr="000D4E40">
        <w:rPr>
          <w:rStyle w:val="Enfasidelicata"/>
          <w:i w:val="0"/>
          <w:iCs w:val="0"/>
          <w:sz w:val="28"/>
          <w:szCs w:val="28"/>
          <w:rPrChange w:id="1992" w:author="Giorgio Romeo" w:date="2020-12-23T10:29:00Z">
            <w:rPr>
              <w:rStyle w:val="Enfasidelicata"/>
              <w:i w:val="0"/>
              <w:iCs w:val="0"/>
              <w:szCs w:val="24"/>
            </w:rPr>
          </w:rPrChange>
        </w:rPr>
        <w:t>and</w:t>
      </w:r>
      <w:r w:rsidR="00C76CDC" w:rsidRPr="000D4E40">
        <w:rPr>
          <w:rStyle w:val="Enfasidelicata"/>
          <w:i w:val="0"/>
          <w:iCs w:val="0"/>
          <w:sz w:val="28"/>
          <w:szCs w:val="28"/>
          <w:rPrChange w:id="1993" w:author="Giorgio Romeo" w:date="2020-12-23T10:29:00Z">
            <w:rPr>
              <w:rStyle w:val="Enfasidelicata"/>
              <w:i w:val="0"/>
              <w:iCs w:val="0"/>
              <w:szCs w:val="24"/>
            </w:rPr>
          </w:rPrChange>
        </w:rPr>
        <w:t xml:space="preserve"> its</w:t>
      </w:r>
      <w:r w:rsidRPr="000D4E40">
        <w:rPr>
          <w:rStyle w:val="Enfasidelicata"/>
          <w:i w:val="0"/>
          <w:iCs w:val="0"/>
          <w:sz w:val="28"/>
          <w:szCs w:val="28"/>
          <w:rPrChange w:id="1994" w:author="Giorgio Romeo" w:date="2020-12-23T10:29:00Z">
            <w:rPr>
              <w:rStyle w:val="Enfasidelicata"/>
              <w:i w:val="0"/>
              <w:iCs w:val="0"/>
              <w:szCs w:val="24"/>
            </w:rPr>
          </w:rPrChange>
        </w:rPr>
        <w:t xml:space="preserve"> </w:t>
      </w:r>
      <w:r w:rsidR="00C76CDC" w:rsidRPr="000D4E40">
        <w:rPr>
          <w:rStyle w:val="Enfasidelicata"/>
          <w:i w:val="0"/>
          <w:iCs w:val="0"/>
          <w:sz w:val="28"/>
          <w:szCs w:val="28"/>
          <w:rPrChange w:id="1995" w:author="Giorgio Romeo" w:date="2020-12-23T10:29:00Z">
            <w:rPr>
              <w:rStyle w:val="Enfasidelicata"/>
              <w:i w:val="0"/>
              <w:iCs w:val="0"/>
              <w:szCs w:val="24"/>
            </w:rPr>
          </w:rPrChange>
        </w:rPr>
        <w:t xml:space="preserve">safety related </w:t>
      </w:r>
      <w:r w:rsidRPr="000D4E40">
        <w:rPr>
          <w:rStyle w:val="Enfasidelicata"/>
          <w:i w:val="0"/>
          <w:iCs w:val="0"/>
          <w:sz w:val="28"/>
          <w:szCs w:val="28"/>
          <w:rPrChange w:id="1996" w:author="Giorgio Romeo" w:date="2020-12-23T10:29:00Z">
            <w:rPr>
              <w:rStyle w:val="Enfasidelicata"/>
              <w:i w:val="0"/>
              <w:iCs w:val="0"/>
              <w:szCs w:val="24"/>
            </w:rPr>
          </w:rPrChange>
        </w:rPr>
        <w:t>regulations</w:t>
      </w:r>
      <w:r w:rsidR="00C76CDC" w:rsidRPr="000D4E40">
        <w:rPr>
          <w:rStyle w:val="Enfasidelicata"/>
          <w:i w:val="0"/>
          <w:iCs w:val="0"/>
          <w:sz w:val="28"/>
          <w:szCs w:val="28"/>
          <w:rPrChange w:id="1997" w:author="Giorgio Romeo" w:date="2020-12-23T10:29:00Z">
            <w:rPr>
              <w:rStyle w:val="Enfasidelicata"/>
              <w:i w:val="0"/>
              <w:iCs w:val="0"/>
              <w:szCs w:val="24"/>
            </w:rPr>
          </w:rPrChange>
        </w:rPr>
        <w:t>.</w:t>
      </w:r>
    </w:p>
    <w:p w14:paraId="3E2CEAC7" w14:textId="2AB99708" w:rsidR="00C76CDC" w:rsidRPr="000D4E40" w:rsidRDefault="00C76CDC">
      <w:pPr>
        <w:spacing w:line="240" w:lineRule="auto"/>
        <w:jc w:val="both"/>
        <w:rPr>
          <w:rStyle w:val="Enfasidelicata"/>
          <w:i w:val="0"/>
          <w:iCs w:val="0"/>
          <w:sz w:val="28"/>
          <w:szCs w:val="28"/>
          <w:rPrChange w:id="1998" w:author="Giorgio Romeo" w:date="2020-12-23T10:29:00Z">
            <w:rPr>
              <w:rStyle w:val="Enfasidelicata"/>
              <w:i w:val="0"/>
              <w:iCs w:val="0"/>
              <w:szCs w:val="24"/>
            </w:rPr>
          </w:rPrChange>
        </w:rPr>
        <w:pPrChange w:id="1999" w:author="Giorgio Romeo" w:date="2020-12-23T09:41:00Z">
          <w:pPr>
            <w:spacing w:line="240" w:lineRule="auto"/>
          </w:pPr>
        </w:pPrChange>
      </w:pPr>
      <w:r w:rsidRPr="000D4E40">
        <w:rPr>
          <w:rStyle w:val="Enfasidelicata"/>
          <w:i w:val="0"/>
          <w:iCs w:val="0"/>
          <w:sz w:val="28"/>
          <w:szCs w:val="28"/>
          <w:rPrChange w:id="2000" w:author="Giorgio Romeo" w:date="2020-12-23T10:29:00Z">
            <w:rPr>
              <w:rStyle w:val="Enfasidelicata"/>
              <w:i w:val="0"/>
              <w:iCs w:val="0"/>
              <w:szCs w:val="24"/>
            </w:rPr>
          </w:rPrChange>
        </w:rPr>
        <w:t xml:space="preserve">Furthermore, the software will comply with local laws about data treatment and usage such as the EU General Data Protection Regulation </w:t>
      </w:r>
      <w:r w:rsidR="0020663D" w:rsidRPr="000D4E40">
        <w:rPr>
          <w:sz w:val="28"/>
          <w:szCs w:val="28"/>
          <w:rPrChange w:id="2001" w:author="Giorgio Romeo" w:date="2020-12-23T10:29:00Z">
            <w:rPr/>
          </w:rPrChange>
        </w:rPr>
        <w:fldChar w:fldCharType="begin"/>
      </w:r>
      <w:r w:rsidR="0020663D" w:rsidRPr="000D4E40">
        <w:rPr>
          <w:sz w:val="28"/>
          <w:szCs w:val="28"/>
          <w:rPrChange w:id="2002" w:author="Giorgio Romeo" w:date="2020-12-23T10:29:00Z">
            <w:rPr/>
          </w:rPrChange>
        </w:rPr>
        <w:instrText xml:space="preserve"> HYPERLINK "https://eur-lex.europa.eu/legal-content/EN/AUTO/?uri=CELEX:02016R0679-20160504&amp;qid=1532348683434" </w:instrText>
      </w:r>
      <w:r w:rsidR="0020663D" w:rsidRPr="000D4E40">
        <w:rPr>
          <w:sz w:val="28"/>
          <w:szCs w:val="28"/>
          <w:rPrChange w:id="2003" w:author="Giorgio Romeo" w:date="2020-12-23T10:29:00Z">
            <w:rPr>
              <w:rStyle w:val="Collegamentoipertestuale"/>
              <w:color w:val="004494"/>
              <w:szCs w:val="24"/>
              <w:shd w:val="clear" w:color="auto" w:fill="FFFFFF"/>
            </w:rPr>
          </w:rPrChange>
        </w:rPr>
        <w:fldChar w:fldCharType="separate"/>
      </w:r>
      <w:r w:rsidRPr="000D4E40">
        <w:rPr>
          <w:rStyle w:val="Collegamentoipertestuale"/>
          <w:color w:val="004494"/>
          <w:sz w:val="28"/>
          <w:szCs w:val="28"/>
          <w:shd w:val="clear" w:color="auto" w:fill="FFFFFF"/>
          <w:rPrChange w:id="2004" w:author="Giorgio Romeo" w:date="2020-12-23T10:29:00Z">
            <w:rPr>
              <w:rStyle w:val="Collegamentoipertestuale"/>
              <w:color w:val="004494"/>
              <w:szCs w:val="24"/>
              <w:shd w:val="clear" w:color="auto" w:fill="FFFFFF"/>
            </w:rPr>
          </w:rPrChange>
        </w:rPr>
        <w:t>GDPR  2016/679</w:t>
      </w:r>
      <w:r w:rsidR="0020663D" w:rsidRPr="000D4E40">
        <w:rPr>
          <w:rStyle w:val="Collegamentoipertestuale"/>
          <w:color w:val="004494"/>
          <w:sz w:val="28"/>
          <w:szCs w:val="28"/>
          <w:shd w:val="clear" w:color="auto" w:fill="FFFFFF"/>
          <w:rPrChange w:id="2005" w:author="Giorgio Romeo" w:date="2020-12-23T10:29:00Z">
            <w:rPr>
              <w:rStyle w:val="Collegamentoipertestuale"/>
              <w:color w:val="004494"/>
              <w:szCs w:val="24"/>
              <w:shd w:val="clear" w:color="auto" w:fill="FFFFFF"/>
            </w:rPr>
          </w:rPrChange>
        </w:rPr>
        <w:fldChar w:fldCharType="end"/>
      </w:r>
      <w:r w:rsidRPr="000D4E40">
        <w:rPr>
          <w:sz w:val="28"/>
          <w:szCs w:val="28"/>
          <w:rPrChange w:id="2006" w:author="Giorgio Romeo" w:date="2020-12-23T10:29:00Z">
            <w:rPr>
              <w:szCs w:val="24"/>
            </w:rPr>
          </w:rPrChange>
        </w:rPr>
        <w:t>.</w:t>
      </w:r>
    </w:p>
    <w:p w14:paraId="30FC55CB" w14:textId="13062DF9" w:rsidR="00DF3309" w:rsidRDefault="00DF3309">
      <w:pPr>
        <w:pStyle w:val="Paragrafoelenco"/>
        <w:numPr>
          <w:ilvl w:val="1"/>
          <w:numId w:val="22"/>
        </w:numPr>
        <w:spacing w:line="240" w:lineRule="auto"/>
        <w:rPr>
          <w:rStyle w:val="Enfasidelicata"/>
          <w:sz w:val="36"/>
          <w:szCs w:val="36"/>
        </w:rPr>
      </w:pPr>
      <w:r>
        <w:rPr>
          <w:rStyle w:val="Enfasidelicata"/>
          <w:sz w:val="36"/>
          <w:szCs w:val="36"/>
        </w:rPr>
        <w:t>Hardware Limitations:</w:t>
      </w:r>
    </w:p>
    <w:p w14:paraId="633CB6B2" w14:textId="32BD5B9E" w:rsidR="000D4E40" w:rsidRPr="000D4E40" w:rsidRDefault="000320FC" w:rsidP="000D4E40">
      <w:pPr>
        <w:spacing w:line="240" w:lineRule="auto"/>
        <w:jc w:val="both"/>
        <w:rPr>
          <w:ins w:id="2007" w:author="Giorgio Romeo" w:date="2020-12-23T10:29:00Z"/>
          <w:rStyle w:val="Enfasidelicata"/>
          <w:i w:val="0"/>
          <w:iCs w:val="0"/>
          <w:sz w:val="28"/>
          <w:szCs w:val="28"/>
          <w:rPrChange w:id="2008" w:author="Giorgio Romeo" w:date="2020-12-23T10:29:00Z">
            <w:rPr>
              <w:ins w:id="2009" w:author="Giorgio Romeo" w:date="2020-12-23T10:29:00Z"/>
              <w:rStyle w:val="Enfasidelicata"/>
              <w:i w:val="0"/>
              <w:iCs w:val="0"/>
              <w:szCs w:val="24"/>
            </w:rPr>
          </w:rPrChange>
        </w:rPr>
      </w:pPr>
      <w:r w:rsidRPr="000D4E40">
        <w:rPr>
          <w:rStyle w:val="Enfasidelicata"/>
          <w:i w:val="0"/>
          <w:iCs w:val="0"/>
          <w:sz w:val="28"/>
          <w:szCs w:val="28"/>
          <w:rPrChange w:id="2010" w:author="Giorgio Romeo" w:date="2020-12-23T10:29:00Z">
            <w:rPr>
              <w:rStyle w:val="Enfasidelicata"/>
              <w:i w:val="0"/>
              <w:iCs w:val="0"/>
              <w:szCs w:val="24"/>
            </w:rPr>
          </w:rPrChange>
        </w:rPr>
        <w:t>There are inherent hardware limitations in which the system will find itself</w:t>
      </w:r>
      <w:ins w:id="2011" w:author="Giorgio Romeo" w:date="2020-12-23T10:29:00Z">
        <w:r w:rsidR="000D4E40" w:rsidRPr="000D4E40">
          <w:rPr>
            <w:rStyle w:val="Enfasidelicata"/>
            <w:i w:val="0"/>
            <w:iCs w:val="0"/>
            <w:sz w:val="28"/>
            <w:szCs w:val="28"/>
            <w:rPrChange w:id="2012" w:author="Giorgio Romeo" w:date="2020-12-23T10:29:00Z">
              <w:rPr>
                <w:rStyle w:val="Enfasidelicata"/>
                <w:i w:val="0"/>
                <w:iCs w:val="0"/>
                <w:szCs w:val="24"/>
              </w:rPr>
            </w:rPrChange>
          </w:rPr>
          <w:t>. Indeed, it is important for the software to be designed in a way that keeps count of its portability. This way it will need to be run on computationally weak (old) devices too.</w:t>
        </w:r>
      </w:ins>
    </w:p>
    <w:p w14:paraId="69867089" w14:textId="2B39BC2F" w:rsidR="00B61E5A" w:rsidRDefault="000320FC" w:rsidP="0058414F">
      <w:pPr>
        <w:spacing w:line="240" w:lineRule="auto"/>
        <w:jc w:val="both"/>
        <w:rPr>
          <w:ins w:id="2013" w:author="Giorgio Romeo" w:date="2020-12-23T09:42:00Z"/>
          <w:rStyle w:val="Enfasidelicata"/>
          <w:i w:val="0"/>
          <w:iCs w:val="0"/>
          <w:szCs w:val="24"/>
        </w:rPr>
      </w:pPr>
      <w:del w:id="2014" w:author="Giorgio Romeo" w:date="2020-12-23T10:26:00Z">
        <w:r w:rsidDel="000D4E40">
          <w:rPr>
            <w:rStyle w:val="Enfasidelicata"/>
            <w:i w:val="0"/>
            <w:iCs w:val="0"/>
            <w:szCs w:val="24"/>
          </w:rPr>
          <w:delText>.</w:delText>
        </w:r>
        <w:r w:rsidR="00B61E5A" w:rsidDel="000D4E40">
          <w:rPr>
            <w:rStyle w:val="Enfasidelicata"/>
            <w:i w:val="0"/>
            <w:iCs w:val="0"/>
            <w:szCs w:val="24"/>
          </w:rPr>
          <w:delText xml:space="preserve"> </w:delText>
        </w:r>
      </w:del>
    </w:p>
    <w:p w14:paraId="624C221B" w14:textId="65936954" w:rsidR="0058414F" w:rsidDel="000D4E40" w:rsidRDefault="0058414F">
      <w:pPr>
        <w:spacing w:line="240" w:lineRule="auto"/>
        <w:jc w:val="both"/>
        <w:rPr>
          <w:del w:id="2015" w:author="Giorgio Romeo" w:date="2020-12-23T10:29:00Z"/>
          <w:rStyle w:val="Enfasidelicata"/>
          <w:i w:val="0"/>
          <w:iCs w:val="0"/>
          <w:szCs w:val="24"/>
        </w:rPr>
        <w:pPrChange w:id="2016" w:author="Giorgio Romeo" w:date="2020-12-23T09:41:00Z">
          <w:pPr>
            <w:spacing w:line="240" w:lineRule="auto"/>
          </w:pPr>
        </w:pPrChange>
      </w:pPr>
    </w:p>
    <w:p w14:paraId="290BE535" w14:textId="57D4B32E" w:rsidR="00C76CDC" w:rsidRDefault="00B61E5A">
      <w:pPr>
        <w:spacing w:line="240" w:lineRule="auto"/>
        <w:jc w:val="both"/>
        <w:rPr>
          <w:rStyle w:val="Enfasidelicata"/>
          <w:sz w:val="36"/>
          <w:szCs w:val="36"/>
        </w:rPr>
        <w:pPrChange w:id="2017" w:author="Giorgio Romeo" w:date="2020-12-23T09:41:00Z">
          <w:pPr>
            <w:spacing w:line="240" w:lineRule="auto"/>
          </w:pPr>
        </w:pPrChange>
      </w:pPr>
      <w:del w:id="2018" w:author="Giorgio Romeo" w:date="2020-12-23T09:42:00Z">
        <w:r w:rsidDel="0058414F">
          <w:rPr>
            <w:rStyle w:val="Enfasidelicata"/>
            <w:i w:val="0"/>
            <w:iCs w:val="0"/>
            <w:szCs w:val="24"/>
          </w:rPr>
          <w:delText xml:space="preserve">It is important for the software to be designed in a way that keeps count of its portability. </w:delText>
        </w:r>
        <w:r w:rsidRPr="0058414F" w:rsidDel="0058414F">
          <w:rPr>
            <w:rStyle w:val="Enfasidelicata"/>
            <w:i w:val="0"/>
            <w:iCs w:val="0"/>
            <w:szCs w:val="24"/>
          </w:rPr>
          <w:delText>This way it will need to be run on computationally weak (old) devices too</w:delText>
        </w:r>
        <w:r w:rsidR="00553415" w:rsidRPr="0058414F" w:rsidDel="0058414F">
          <w:rPr>
            <w:rStyle w:val="Enfasidelicata"/>
            <w:i w:val="0"/>
            <w:iCs w:val="0"/>
            <w:szCs w:val="24"/>
            <w:rPrChange w:id="2019" w:author="Giorgio Romeo" w:date="2020-12-23T09:42:00Z">
              <w:rPr>
                <w:rStyle w:val="Enfasidelicata"/>
                <w:sz w:val="36"/>
                <w:szCs w:val="36"/>
              </w:rPr>
            </w:rPrChange>
          </w:rPr>
          <w:delText xml:space="preserve"> </w:delText>
        </w:r>
      </w:del>
      <w:r w:rsidR="00B76B18" w:rsidRPr="00C76CDC">
        <w:rPr>
          <w:rStyle w:val="Enfasidelicata"/>
          <w:sz w:val="36"/>
          <w:szCs w:val="36"/>
        </w:rPr>
        <w:br/>
      </w:r>
      <w:r w:rsidR="00B76B18" w:rsidRPr="00C76CDC">
        <w:rPr>
          <w:rStyle w:val="Enfasidelicata"/>
          <w:sz w:val="36"/>
          <w:szCs w:val="36"/>
        </w:rPr>
        <w:br/>
      </w:r>
    </w:p>
    <w:p w14:paraId="7BEEB70C" w14:textId="36133353" w:rsidR="00684635" w:rsidDel="000D4E40" w:rsidRDefault="00684635">
      <w:pPr>
        <w:rPr>
          <w:del w:id="2020" w:author="Giorgio Romeo" w:date="2020-12-23T10:30:00Z"/>
          <w:rStyle w:val="Enfasidelicata"/>
          <w:sz w:val="36"/>
          <w:szCs w:val="36"/>
        </w:rPr>
      </w:pPr>
    </w:p>
    <w:p w14:paraId="33DACD83" w14:textId="19A4CD06" w:rsidR="00684635" w:rsidDel="000D4E40" w:rsidRDefault="00684635">
      <w:pPr>
        <w:rPr>
          <w:del w:id="2021" w:author="Giorgio Romeo" w:date="2020-12-23T10:30:00Z"/>
          <w:rStyle w:val="Enfasidelicata"/>
          <w:sz w:val="36"/>
          <w:szCs w:val="36"/>
        </w:rPr>
      </w:pPr>
    </w:p>
    <w:p w14:paraId="7A2D9EB1" w14:textId="625A18CC" w:rsidR="00684635" w:rsidDel="000D4E40" w:rsidRDefault="00684635">
      <w:pPr>
        <w:rPr>
          <w:del w:id="2022" w:author="Giorgio Romeo" w:date="2020-12-23T10:30:00Z"/>
          <w:rStyle w:val="Enfasidelicata"/>
          <w:sz w:val="36"/>
          <w:szCs w:val="36"/>
        </w:rPr>
      </w:pPr>
    </w:p>
    <w:p w14:paraId="6E1AA13D" w14:textId="35763E19" w:rsidR="00DF3309" w:rsidRPr="00C76CDC" w:rsidDel="000D4E40" w:rsidRDefault="00DF3309" w:rsidP="00295A63">
      <w:pPr>
        <w:rPr>
          <w:del w:id="2023" w:author="Giorgio Romeo" w:date="2020-12-23T10:30:00Z"/>
          <w:rStyle w:val="Enfasidelicata"/>
          <w:sz w:val="36"/>
          <w:szCs w:val="36"/>
        </w:rPr>
      </w:pPr>
    </w:p>
    <w:p w14:paraId="019D1F8E" w14:textId="432DE65C" w:rsidR="00B76B18" w:rsidRPr="00923D58" w:rsidRDefault="00684635">
      <w:pPr>
        <w:pStyle w:val="Paragrafoelenco"/>
        <w:numPr>
          <w:ilvl w:val="0"/>
          <w:numId w:val="22"/>
        </w:numPr>
        <w:spacing w:line="240" w:lineRule="auto"/>
        <w:rPr>
          <w:rStyle w:val="Enfasidelicata"/>
          <w:sz w:val="36"/>
          <w:szCs w:val="36"/>
        </w:rPr>
      </w:pPr>
      <w:r>
        <w:rPr>
          <w:rStyle w:val="Enfasidelicata"/>
          <w:sz w:val="36"/>
          <w:szCs w:val="36"/>
        </w:rPr>
        <w:t xml:space="preserve"> </w:t>
      </w:r>
      <w:r w:rsidR="00B76B18">
        <w:rPr>
          <w:rStyle w:val="Enfasidelicata"/>
          <w:sz w:val="36"/>
          <w:szCs w:val="36"/>
        </w:rPr>
        <w:t>Software System Attributes:</w:t>
      </w:r>
      <w:r w:rsidR="00B76B18">
        <w:rPr>
          <w:rStyle w:val="Enfasidelicata"/>
          <w:sz w:val="36"/>
          <w:szCs w:val="36"/>
        </w:rPr>
        <w:br/>
      </w:r>
    </w:p>
    <w:p w14:paraId="3B602577" w14:textId="77777777" w:rsidR="00C76CDC" w:rsidRPr="00D01022" w:rsidRDefault="00B76B18">
      <w:pPr>
        <w:pStyle w:val="Paragrafoelenco"/>
        <w:numPr>
          <w:ilvl w:val="1"/>
          <w:numId w:val="22"/>
        </w:numPr>
        <w:spacing w:line="240" w:lineRule="auto"/>
        <w:rPr>
          <w:rStyle w:val="Enfasidelicata"/>
          <w:sz w:val="36"/>
          <w:szCs w:val="36"/>
        </w:rPr>
      </w:pPr>
      <w:r>
        <w:rPr>
          <w:rStyle w:val="Enfasidelicata"/>
          <w:sz w:val="36"/>
          <w:szCs w:val="36"/>
        </w:rPr>
        <w:t>Reliability:</w:t>
      </w:r>
    </w:p>
    <w:p w14:paraId="550264DB" w14:textId="1DFEAAAB" w:rsidR="00B76B18" w:rsidRPr="000D4E40" w:rsidRDefault="00C76CDC">
      <w:pPr>
        <w:spacing w:line="240" w:lineRule="auto"/>
        <w:jc w:val="both"/>
        <w:rPr>
          <w:rStyle w:val="Enfasidelicata"/>
          <w:sz w:val="40"/>
          <w:szCs w:val="40"/>
          <w:rPrChange w:id="2024" w:author="Giorgio Romeo" w:date="2020-12-23T10:30:00Z">
            <w:rPr>
              <w:rStyle w:val="Enfasidelicata"/>
              <w:sz w:val="36"/>
              <w:szCs w:val="36"/>
            </w:rPr>
          </w:rPrChange>
        </w:rPr>
        <w:pPrChange w:id="2025" w:author="Giorgio Romeo" w:date="2020-12-23T09:43:00Z">
          <w:pPr>
            <w:spacing w:line="240" w:lineRule="auto"/>
          </w:pPr>
        </w:pPrChange>
      </w:pPr>
      <w:r w:rsidRPr="000D4E40">
        <w:rPr>
          <w:rStyle w:val="Enfasidelicata"/>
          <w:i w:val="0"/>
          <w:iCs w:val="0"/>
          <w:sz w:val="28"/>
          <w:szCs w:val="28"/>
          <w:rPrChange w:id="2026" w:author="Giorgio Romeo" w:date="2020-12-23T10:30:00Z">
            <w:rPr>
              <w:rStyle w:val="Enfasidelicata"/>
              <w:i w:val="0"/>
              <w:iCs w:val="0"/>
              <w:szCs w:val="24"/>
            </w:rPr>
          </w:rPrChange>
        </w:rPr>
        <w:t>The system will have to handle up to 10% more requests with respect to the worst-case scenario defined in the Performance Requirements section.</w:t>
      </w:r>
    </w:p>
    <w:p w14:paraId="64E22FED" w14:textId="4DE620B0" w:rsidR="00B76B18" w:rsidRDefault="00B76B18">
      <w:pPr>
        <w:pStyle w:val="Paragrafoelenco"/>
        <w:numPr>
          <w:ilvl w:val="1"/>
          <w:numId w:val="22"/>
        </w:numPr>
        <w:spacing w:line="240" w:lineRule="auto"/>
        <w:rPr>
          <w:rStyle w:val="Enfasidelicata"/>
          <w:sz w:val="36"/>
          <w:szCs w:val="36"/>
        </w:rPr>
      </w:pPr>
      <w:r w:rsidRPr="00B76B18">
        <w:rPr>
          <w:rStyle w:val="Enfasidelicata"/>
          <w:sz w:val="36"/>
          <w:szCs w:val="36"/>
        </w:rPr>
        <w:t>Availability:</w:t>
      </w:r>
    </w:p>
    <w:p w14:paraId="5B32B178" w14:textId="42CF2BF3" w:rsidR="00CD0102" w:rsidRPr="000D4E40" w:rsidRDefault="00C76CDC">
      <w:pPr>
        <w:spacing w:line="240" w:lineRule="auto"/>
        <w:jc w:val="both"/>
        <w:rPr>
          <w:rStyle w:val="Enfasidelicata"/>
          <w:i w:val="0"/>
          <w:sz w:val="28"/>
          <w:szCs w:val="28"/>
          <w:rPrChange w:id="2027" w:author="Giorgio Romeo" w:date="2020-12-23T10:30:00Z">
            <w:rPr>
              <w:rStyle w:val="Enfasidelicata"/>
              <w:i w:val="0"/>
              <w:szCs w:val="24"/>
            </w:rPr>
          </w:rPrChange>
        </w:rPr>
        <w:pPrChange w:id="2028" w:author="Giorgio Romeo" w:date="2020-12-23T09:43:00Z">
          <w:pPr>
            <w:spacing w:line="240" w:lineRule="auto"/>
          </w:pPr>
        </w:pPrChange>
      </w:pPr>
      <w:r w:rsidRPr="000D4E40">
        <w:rPr>
          <w:rStyle w:val="Enfasidelicata"/>
          <w:i w:val="0"/>
          <w:sz w:val="28"/>
          <w:szCs w:val="28"/>
          <w:rPrChange w:id="2029" w:author="Giorgio Romeo" w:date="2020-12-23T10:30:00Z">
            <w:rPr>
              <w:rStyle w:val="Enfasidelicata"/>
              <w:i w:val="0"/>
              <w:szCs w:val="24"/>
            </w:rPr>
          </w:rPrChange>
        </w:rPr>
        <w:t xml:space="preserve">Because of the system’s importance on the provision of social distancing for one of the most crucial aspects of our lives, it will have to be </w:t>
      </w:r>
      <w:r w:rsidR="00CD0102" w:rsidRPr="000D4E40">
        <w:rPr>
          <w:rStyle w:val="Enfasidelicata"/>
          <w:i w:val="0"/>
          <w:sz w:val="28"/>
          <w:szCs w:val="28"/>
          <w:rPrChange w:id="2030" w:author="Giorgio Romeo" w:date="2020-12-23T10:30:00Z">
            <w:rPr>
              <w:rStyle w:val="Enfasidelicata"/>
              <w:i w:val="0"/>
              <w:szCs w:val="24"/>
            </w:rPr>
          </w:rPrChange>
        </w:rPr>
        <w:t>up for 99.9% of the time. (Downtime: less than 9 hours)</w:t>
      </w:r>
    </w:p>
    <w:p w14:paraId="47A21124"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Security:</w:t>
      </w:r>
    </w:p>
    <w:p w14:paraId="5EFE46AB" w14:textId="4A9321B9" w:rsidR="00B76B18" w:rsidRPr="000D4E40" w:rsidRDefault="00CD0102">
      <w:pPr>
        <w:spacing w:line="240" w:lineRule="auto"/>
        <w:jc w:val="both"/>
        <w:rPr>
          <w:rStyle w:val="Enfasidelicata"/>
          <w:i w:val="0"/>
          <w:iCs w:val="0"/>
          <w:sz w:val="40"/>
          <w:szCs w:val="40"/>
          <w:rPrChange w:id="2031" w:author="Giorgio Romeo" w:date="2020-12-23T10:30:00Z">
            <w:rPr>
              <w:rStyle w:val="Enfasidelicata"/>
              <w:i w:val="0"/>
              <w:iCs w:val="0"/>
              <w:sz w:val="36"/>
              <w:szCs w:val="36"/>
            </w:rPr>
          </w:rPrChange>
        </w:rPr>
        <w:pPrChange w:id="2032" w:author="Giorgio Romeo" w:date="2020-12-23T09:42:00Z">
          <w:pPr>
            <w:spacing w:line="240" w:lineRule="auto"/>
          </w:pPr>
        </w:pPrChange>
      </w:pPr>
      <w:r w:rsidRPr="000D4E40">
        <w:rPr>
          <w:rStyle w:val="Enfasidelicata"/>
          <w:i w:val="0"/>
          <w:sz w:val="28"/>
          <w:szCs w:val="28"/>
          <w:rPrChange w:id="2033" w:author="Giorgio Romeo" w:date="2020-12-23T10:30:00Z">
            <w:rPr>
              <w:rStyle w:val="Enfasidelicata"/>
              <w:i w:val="0"/>
              <w:szCs w:val="24"/>
            </w:rPr>
          </w:rPrChange>
        </w:rPr>
        <w:t>Security is important for the sole reason of the registered</w:t>
      </w:r>
      <w:r w:rsidR="00166CDA" w:rsidRPr="000D4E40">
        <w:rPr>
          <w:rStyle w:val="Enfasidelicata"/>
          <w:i w:val="0"/>
          <w:sz w:val="28"/>
          <w:szCs w:val="28"/>
          <w:rPrChange w:id="2034" w:author="Giorgio Romeo" w:date="2020-12-23T10:30:00Z">
            <w:rPr>
              <w:rStyle w:val="Enfasidelicata"/>
              <w:i w:val="0"/>
              <w:szCs w:val="24"/>
            </w:rPr>
          </w:rPrChange>
        </w:rPr>
        <w:t xml:space="preserve"> virtual</w:t>
      </w:r>
      <w:r w:rsidRPr="000D4E40">
        <w:rPr>
          <w:rStyle w:val="Enfasidelicata"/>
          <w:i w:val="0"/>
          <w:sz w:val="28"/>
          <w:szCs w:val="28"/>
          <w:rPrChange w:id="2035" w:author="Giorgio Romeo" w:date="2020-12-23T10:30:00Z">
            <w:rPr>
              <w:rStyle w:val="Enfasidelicata"/>
              <w:i w:val="0"/>
              <w:szCs w:val="24"/>
            </w:rPr>
          </w:rPrChange>
        </w:rPr>
        <w:t xml:space="preserve"> users’ passwords that will have to be stored. Since these passwords might be shared with other applications or programs with more sensitive data, the passwords should be encrypted with up-to-date technologies. All data should be stored in compliance with GDPR’s regulation.</w:t>
      </w:r>
      <w:r w:rsidRPr="000D4E40" w:rsidDel="00CD0102">
        <w:rPr>
          <w:rStyle w:val="Enfasidelicata"/>
          <w:sz w:val="40"/>
          <w:szCs w:val="40"/>
          <w:rPrChange w:id="2036" w:author="Giorgio Romeo" w:date="2020-12-23T10:30:00Z">
            <w:rPr>
              <w:rStyle w:val="Enfasidelicata"/>
              <w:sz w:val="36"/>
              <w:szCs w:val="36"/>
            </w:rPr>
          </w:rPrChange>
        </w:rPr>
        <w:t xml:space="preserve"> </w:t>
      </w:r>
      <w:r w:rsidRPr="000D4E40">
        <w:rPr>
          <w:rStyle w:val="Enfasidelicata"/>
          <w:sz w:val="40"/>
          <w:szCs w:val="40"/>
          <w:rPrChange w:id="2037" w:author="Giorgio Romeo" w:date="2020-12-23T10:30:00Z">
            <w:rPr>
              <w:rStyle w:val="Enfasidelicata"/>
              <w:sz w:val="36"/>
              <w:szCs w:val="36"/>
            </w:rPr>
          </w:rPrChange>
        </w:rPr>
        <w:t xml:space="preserve"> </w:t>
      </w:r>
    </w:p>
    <w:p w14:paraId="0C3E3C6A"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Maintainability:</w:t>
      </w:r>
    </w:p>
    <w:p w14:paraId="1D3AEA31" w14:textId="3849AED2" w:rsidR="00B76B18" w:rsidRPr="000D4E40" w:rsidRDefault="00CD0102">
      <w:pPr>
        <w:spacing w:line="240" w:lineRule="auto"/>
        <w:jc w:val="both"/>
        <w:rPr>
          <w:rStyle w:val="Enfasidelicata"/>
          <w:sz w:val="40"/>
          <w:szCs w:val="40"/>
          <w:rPrChange w:id="2038" w:author="Giorgio Romeo" w:date="2020-12-23T10:30:00Z">
            <w:rPr>
              <w:rStyle w:val="Enfasidelicata"/>
              <w:sz w:val="36"/>
              <w:szCs w:val="36"/>
            </w:rPr>
          </w:rPrChange>
        </w:rPr>
        <w:pPrChange w:id="2039" w:author="Giorgio Romeo" w:date="2020-12-23T09:42:00Z">
          <w:pPr>
            <w:spacing w:line="240" w:lineRule="auto"/>
          </w:pPr>
        </w:pPrChange>
      </w:pPr>
      <w:r w:rsidRPr="000D4E40">
        <w:rPr>
          <w:rStyle w:val="Enfasidelicata"/>
          <w:i w:val="0"/>
          <w:iCs w:val="0"/>
          <w:sz w:val="28"/>
          <w:szCs w:val="28"/>
          <w:rPrChange w:id="2040" w:author="Giorgio Romeo" w:date="2020-12-23T10:30:00Z">
            <w:rPr>
              <w:rStyle w:val="Enfasidelicata"/>
              <w:i w:val="0"/>
              <w:iCs w:val="0"/>
              <w:szCs w:val="24"/>
            </w:rPr>
          </w:rPrChange>
        </w:rPr>
        <w:t>The system</w:t>
      </w:r>
      <w:r w:rsidR="009648E8" w:rsidRPr="000D4E40">
        <w:rPr>
          <w:rStyle w:val="Enfasidelicata"/>
          <w:i w:val="0"/>
          <w:iCs w:val="0"/>
          <w:sz w:val="28"/>
          <w:szCs w:val="28"/>
          <w:rPrChange w:id="2041" w:author="Giorgio Romeo" w:date="2020-12-23T10:30:00Z">
            <w:rPr>
              <w:rStyle w:val="Enfasidelicata"/>
              <w:i w:val="0"/>
              <w:iCs w:val="0"/>
              <w:szCs w:val="24"/>
            </w:rPr>
          </w:rPrChange>
        </w:rPr>
        <w:t>-</w:t>
      </w:r>
      <w:r w:rsidRPr="000D4E40">
        <w:rPr>
          <w:rStyle w:val="Enfasidelicata"/>
          <w:i w:val="0"/>
          <w:iCs w:val="0"/>
          <w:sz w:val="28"/>
          <w:szCs w:val="28"/>
          <w:rPrChange w:id="2042" w:author="Giorgio Romeo" w:date="2020-12-23T10:30:00Z">
            <w:rPr>
              <w:rStyle w:val="Enfasidelicata"/>
              <w:i w:val="0"/>
              <w:iCs w:val="0"/>
              <w:szCs w:val="24"/>
            </w:rPr>
          </w:rPrChange>
        </w:rPr>
        <w:t>to</w:t>
      </w:r>
      <w:r w:rsidR="009648E8" w:rsidRPr="000D4E40">
        <w:rPr>
          <w:rStyle w:val="Enfasidelicata"/>
          <w:i w:val="0"/>
          <w:iCs w:val="0"/>
          <w:sz w:val="28"/>
          <w:szCs w:val="28"/>
          <w:rPrChange w:id="2043" w:author="Giorgio Romeo" w:date="2020-12-23T10:30:00Z">
            <w:rPr>
              <w:rStyle w:val="Enfasidelicata"/>
              <w:i w:val="0"/>
              <w:iCs w:val="0"/>
              <w:szCs w:val="24"/>
            </w:rPr>
          </w:rPrChange>
        </w:rPr>
        <w:t>-</w:t>
      </w:r>
      <w:r w:rsidRPr="000D4E40">
        <w:rPr>
          <w:rStyle w:val="Enfasidelicata"/>
          <w:i w:val="0"/>
          <w:iCs w:val="0"/>
          <w:sz w:val="28"/>
          <w:szCs w:val="28"/>
          <w:rPrChange w:id="2044" w:author="Giorgio Romeo" w:date="2020-12-23T10:30:00Z">
            <w:rPr>
              <w:rStyle w:val="Enfasidelicata"/>
              <w:i w:val="0"/>
              <w:iCs w:val="0"/>
              <w:szCs w:val="24"/>
            </w:rPr>
          </w:rPrChange>
        </w:rPr>
        <w:t xml:space="preserve">be </w:t>
      </w:r>
      <w:r w:rsidR="009648E8" w:rsidRPr="000D4E40">
        <w:rPr>
          <w:rStyle w:val="Enfasidelicata"/>
          <w:i w:val="0"/>
          <w:iCs w:val="0"/>
          <w:sz w:val="28"/>
          <w:szCs w:val="28"/>
          <w:rPrChange w:id="2045" w:author="Giorgio Romeo" w:date="2020-12-23T10:30:00Z">
            <w:rPr>
              <w:rStyle w:val="Enfasidelicata"/>
              <w:i w:val="0"/>
              <w:iCs w:val="0"/>
              <w:szCs w:val="24"/>
            </w:rPr>
          </w:rPrChange>
        </w:rPr>
        <w:t>has a strong need of maintainability and extendibility because of its nature.</w:t>
      </w:r>
      <w:r w:rsidR="0019584F" w:rsidRPr="000D4E40">
        <w:rPr>
          <w:rStyle w:val="Enfasidelicata"/>
          <w:i w:val="0"/>
          <w:iCs w:val="0"/>
          <w:sz w:val="28"/>
          <w:szCs w:val="28"/>
          <w:rPrChange w:id="2046" w:author="Giorgio Romeo" w:date="2020-12-23T10:30:00Z">
            <w:rPr>
              <w:rStyle w:val="Enfasidelicata"/>
              <w:i w:val="0"/>
              <w:iCs w:val="0"/>
              <w:szCs w:val="24"/>
            </w:rPr>
          </w:rPrChange>
        </w:rPr>
        <w:t xml:space="preserve"> The core system will have to adapt to many different countries’ laws so the most important aspect will be its reusability of logical components such as the booking aspect or the queue managing.</w:t>
      </w:r>
    </w:p>
    <w:p w14:paraId="75203BB5" w14:textId="7DC48D98" w:rsidR="00DF3309" w:rsidRPr="00D01022" w:rsidRDefault="00B76B18">
      <w:pPr>
        <w:pStyle w:val="Paragrafoelenco"/>
        <w:numPr>
          <w:ilvl w:val="1"/>
          <w:numId w:val="22"/>
        </w:numPr>
        <w:spacing w:line="240" w:lineRule="auto"/>
        <w:rPr>
          <w:rStyle w:val="Enfasidelicata"/>
          <w:sz w:val="36"/>
          <w:szCs w:val="36"/>
        </w:rPr>
      </w:pPr>
      <w:r>
        <w:rPr>
          <w:rStyle w:val="Enfasidelicata"/>
          <w:sz w:val="36"/>
          <w:szCs w:val="36"/>
        </w:rPr>
        <w:t>Portability:</w:t>
      </w:r>
    </w:p>
    <w:p w14:paraId="3B5975D0" w14:textId="03A7BAF1" w:rsidR="009648E8" w:rsidRPr="000D4E40" w:rsidRDefault="009648E8">
      <w:pPr>
        <w:spacing w:line="240" w:lineRule="auto"/>
        <w:jc w:val="both"/>
        <w:rPr>
          <w:rStyle w:val="Enfasidelicata"/>
          <w:i w:val="0"/>
          <w:iCs w:val="0"/>
          <w:sz w:val="28"/>
          <w:szCs w:val="28"/>
          <w:rPrChange w:id="2047" w:author="Giorgio Romeo" w:date="2020-12-23T10:30:00Z">
            <w:rPr>
              <w:rStyle w:val="Enfasidelicata"/>
              <w:i w:val="0"/>
              <w:iCs w:val="0"/>
              <w:szCs w:val="24"/>
            </w:rPr>
          </w:rPrChange>
        </w:rPr>
        <w:pPrChange w:id="2048" w:author="Giorgio Romeo" w:date="2020-12-23T09:43:00Z">
          <w:pPr>
            <w:spacing w:line="240" w:lineRule="auto"/>
          </w:pPr>
        </w:pPrChange>
      </w:pPr>
      <w:r w:rsidRPr="000D4E40">
        <w:rPr>
          <w:rStyle w:val="Enfasidelicata"/>
          <w:i w:val="0"/>
          <w:iCs w:val="0"/>
          <w:sz w:val="28"/>
          <w:szCs w:val="28"/>
          <w:rPrChange w:id="2049" w:author="Giorgio Romeo" w:date="2020-12-23T10:30:00Z">
            <w:rPr>
              <w:rStyle w:val="Enfasidelicata"/>
              <w:i w:val="0"/>
              <w:iCs w:val="0"/>
              <w:szCs w:val="24"/>
            </w:rPr>
          </w:rPrChange>
        </w:rPr>
        <w:t>Since the goal is to</w:t>
      </w:r>
      <w:r w:rsidR="00C555A6" w:rsidRPr="000D4E40">
        <w:rPr>
          <w:rStyle w:val="Enfasidelicata"/>
          <w:i w:val="0"/>
          <w:iCs w:val="0"/>
          <w:sz w:val="28"/>
          <w:szCs w:val="28"/>
          <w:rPrChange w:id="2050" w:author="Giorgio Romeo" w:date="2020-12-23T10:30:00Z">
            <w:rPr>
              <w:rStyle w:val="Enfasidelicata"/>
              <w:i w:val="0"/>
              <w:iCs w:val="0"/>
              <w:szCs w:val="24"/>
            </w:rPr>
          </w:rPrChange>
        </w:rPr>
        <w:t xml:space="preserve"> make it easy for</w:t>
      </w:r>
      <w:r w:rsidRPr="000D4E40">
        <w:rPr>
          <w:rStyle w:val="Enfasidelicata"/>
          <w:i w:val="0"/>
          <w:iCs w:val="0"/>
          <w:sz w:val="28"/>
          <w:szCs w:val="28"/>
          <w:rPrChange w:id="2051" w:author="Giorgio Romeo" w:date="2020-12-23T10:30:00Z">
            <w:rPr>
              <w:rStyle w:val="Enfasidelicata"/>
              <w:i w:val="0"/>
              <w:iCs w:val="0"/>
              <w:szCs w:val="24"/>
            </w:rPr>
          </w:rPrChange>
        </w:rPr>
        <w:t xml:space="preserve"> all people to use our system-to-be, it must be operatable in different operating system environments. </w:t>
      </w:r>
    </w:p>
    <w:p w14:paraId="10901925" w14:textId="4097B74B" w:rsidR="0019584F" w:rsidRDefault="0019584F" w:rsidP="00923D58">
      <w:pPr>
        <w:spacing w:line="240" w:lineRule="auto"/>
        <w:rPr>
          <w:rStyle w:val="Enfasidelicata"/>
          <w:sz w:val="32"/>
          <w:szCs w:val="32"/>
        </w:rPr>
      </w:pPr>
    </w:p>
    <w:p w14:paraId="7030EBD1" w14:textId="1FD3981B" w:rsidR="00684635" w:rsidRDefault="00684635">
      <w:pPr>
        <w:rPr>
          <w:rStyle w:val="Enfasidelicata"/>
          <w:sz w:val="32"/>
          <w:szCs w:val="32"/>
        </w:rPr>
      </w:pPr>
    </w:p>
    <w:p w14:paraId="137EFBEF" w14:textId="0993B52D" w:rsidR="00684635" w:rsidRDefault="00684635">
      <w:pPr>
        <w:rPr>
          <w:rStyle w:val="Enfasidelicata"/>
          <w:sz w:val="32"/>
          <w:szCs w:val="32"/>
        </w:rPr>
      </w:pPr>
    </w:p>
    <w:p w14:paraId="029A3F6A" w14:textId="727F8498" w:rsidR="00684635" w:rsidRDefault="00684635">
      <w:pPr>
        <w:rPr>
          <w:rStyle w:val="Enfasidelicata"/>
          <w:sz w:val="32"/>
          <w:szCs w:val="32"/>
        </w:rPr>
      </w:pPr>
    </w:p>
    <w:p w14:paraId="210EB92E" w14:textId="4CE2CACA" w:rsidR="00684635" w:rsidRDefault="00684635">
      <w:pPr>
        <w:rPr>
          <w:rStyle w:val="Enfasidelicata"/>
          <w:sz w:val="32"/>
          <w:szCs w:val="32"/>
        </w:rPr>
      </w:pPr>
    </w:p>
    <w:p w14:paraId="338A8040" w14:textId="6C615AC5" w:rsidR="00684635" w:rsidDel="000D4E40" w:rsidRDefault="00684635">
      <w:pPr>
        <w:rPr>
          <w:del w:id="2052" w:author="Giorgio Romeo" w:date="2020-12-23T10:30:00Z"/>
          <w:rStyle w:val="Enfasidelicata"/>
          <w:sz w:val="32"/>
          <w:szCs w:val="32"/>
        </w:rPr>
      </w:pPr>
    </w:p>
    <w:p w14:paraId="1DB32498" w14:textId="6DE42BC7" w:rsidR="00DF3309" w:rsidDel="000D4E40" w:rsidRDefault="00DF3309" w:rsidP="00684635">
      <w:pPr>
        <w:rPr>
          <w:del w:id="2053" w:author="Giorgio Romeo" w:date="2020-12-23T10:30:00Z"/>
          <w:rStyle w:val="Enfasidelicata"/>
          <w:sz w:val="32"/>
          <w:szCs w:val="32"/>
        </w:rPr>
      </w:pPr>
    </w:p>
    <w:p w14:paraId="23326FFF" w14:textId="77777777" w:rsidR="00684635" w:rsidRPr="00923D58" w:rsidRDefault="00684635" w:rsidP="00295A63">
      <w:pPr>
        <w:rPr>
          <w:rStyle w:val="Enfasidelicata"/>
          <w:sz w:val="32"/>
          <w:szCs w:val="32"/>
        </w:rPr>
      </w:pPr>
    </w:p>
    <w:p w14:paraId="65E08405" w14:textId="089FFD33" w:rsidR="001A5FAF" w:rsidDel="000D4E40" w:rsidRDefault="001A5FAF">
      <w:pPr>
        <w:pStyle w:val="Paragrafoelenco"/>
        <w:numPr>
          <w:ilvl w:val="0"/>
          <w:numId w:val="9"/>
        </w:numPr>
        <w:spacing w:line="276" w:lineRule="auto"/>
        <w:rPr>
          <w:ins w:id="2054" w:author="Cristian Sbrolli" w:date="2020-12-20T13:59:00Z"/>
          <w:del w:id="2055" w:author="Giorgio Romeo" w:date="2020-12-23T10:30:00Z"/>
          <w:rStyle w:val="Enfasidelicata"/>
          <w:sz w:val="44"/>
          <w:szCs w:val="44"/>
        </w:rPr>
        <w:pPrChange w:id="2056" w:author="Giorgio Romeo" w:date="2020-12-23T10:30:00Z">
          <w:pPr>
            <w:pStyle w:val="Paragrafoelenco"/>
            <w:numPr>
              <w:numId w:val="9"/>
            </w:numPr>
            <w:spacing w:line="240" w:lineRule="auto"/>
            <w:ind w:left="360" w:hanging="360"/>
          </w:pPr>
        </w:pPrChange>
      </w:pPr>
      <w:r w:rsidRPr="001A5FAF">
        <w:rPr>
          <w:rStyle w:val="Enfasidelicata"/>
          <w:sz w:val="44"/>
          <w:szCs w:val="44"/>
        </w:rPr>
        <w:t>FORMAL ANALYSIS USING ALLOY</w:t>
      </w:r>
    </w:p>
    <w:p w14:paraId="7CC13F80" w14:textId="77777777" w:rsidR="005A7CCF" w:rsidRPr="000D4E40" w:rsidDel="005A7CCF" w:rsidRDefault="005A7CCF">
      <w:pPr>
        <w:pStyle w:val="Paragrafoelenco"/>
        <w:numPr>
          <w:ilvl w:val="0"/>
          <w:numId w:val="9"/>
        </w:numPr>
        <w:spacing w:line="276" w:lineRule="auto"/>
        <w:rPr>
          <w:del w:id="2057" w:author="Cristian Sbrolli" w:date="2020-12-20T14:02:00Z"/>
          <w:rStyle w:val="Enfasidelicata"/>
          <w:sz w:val="44"/>
          <w:szCs w:val="44"/>
        </w:rPr>
        <w:pPrChange w:id="2058" w:author="Giorgio Romeo" w:date="2020-12-23T10:30:00Z">
          <w:pPr>
            <w:pStyle w:val="Paragrafoelenco"/>
            <w:numPr>
              <w:numId w:val="9"/>
            </w:numPr>
            <w:spacing w:line="240" w:lineRule="auto"/>
            <w:ind w:left="360" w:hanging="360"/>
          </w:pPr>
        </w:pPrChange>
      </w:pPr>
    </w:p>
    <w:p w14:paraId="269C10D5" w14:textId="77ABC8A8" w:rsidR="005432E1" w:rsidRPr="006B04B6" w:rsidDel="005A7CCF" w:rsidRDefault="005432E1">
      <w:pPr>
        <w:pStyle w:val="Paragrafoelenco"/>
        <w:spacing w:line="276" w:lineRule="auto"/>
        <w:rPr>
          <w:del w:id="2059" w:author="Cristian Sbrolli" w:date="2020-12-20T14:02:00Z"/>
          <w:rStyle w:val="Enfasidelicata"/>
          <w:szCs w:val="24"/>
        </w:rPr>
        <w:pPrChange w:id="2060" w:author="Giorgio Romeo" w:date="2020-12-23T10:30:00Z">
          <w:pPr>
            <w:pStyle w:val="Paragrafoelenco"/>
            <w:spacing w:line="240" w:lineRule="auto"/>
            <w:ind w:left="360"/>
          </w:pPr>
        </w:pPrChange>
      </w:pPr>
    </w:p>
    <w:p w14:paraId="1BFF6FE0" w14:textId="1FBD1F31" w:rsidR="00F11FCF" w:rsidRPr="005A7CCF" w:rsidDel="005A7CCF" w:rsidRDefault="005432E1">
      <w:pPr>
        <w:pStyle w:val="Paragrafoelenco"/>
        <w:spacing w:line="276" w:lineRule="auto"/>
        <w:rPr>
          <w:del w:id="2061" w:author="Cristian Sbrolli" w:date="2020-12-20T14:02:00Z"/>
          <w:rStyle w:val="Enfasidelicata"/>
          <w:szCs w:val="24"/>
        </w:rPr>
        <w:pPrChange w:id="2062" w:author="Giorgio Romeo" w:date="2020-12-23T10:30:00Z">
          <w:pPr>
            <w:pStyle w:val="Paragrafoelenco"/>
            <w:spacing w:line="240" w:lineRule="auto"/>
            <w:ind w:left="360"/>
          </w:pPr>
        </w:pPrChange>
      </w:pPr>
      <w:del w:id="2063" w:author="Cristian Sbrolli" w:date="2020-12-20T14:02:00Z">
        <w:r w:rsidRPr="005A7CCF" w:rsidDel="005A7CCF">
          <w:rPr>
            <w:rStyle w:val="Enfasidelicata"/>
            <w:szCs w:val="24"/>
          </w:rPr>
          <w:delText xml:space="preserve">The following alloy formal analysis has the goal to prove the correct functionality </w:delText>
        </w:r>
        <w:r w:rsidR="00F11FCF" w:rsidRPr="005A7CCF" w:rsidDel="005A7CCF">
          <w:rPr>
            <w:rStyle w:val="Enfasidelicata"/>
            <w:szCs w:val="24"/>
          </w:rPr>
          <w:delText xml:space="preserve">and the formal proof </w:delText>
        </w:r>
        <w:r w:rsidRPr="005A7CCF" w:rsidDel="005A7CCF">
          <w:rPr>
            <w:rStyle w:val="Enfasidelicata"/>
            <w:szCs w:val="24"/>
          </w:rPr>
          <w:delText>of</w:delText>
        </w:r>
        <w:r w:rsidR="00F11FCF" w:rsidRPr="005A7CCF" w:rsidDel="005A7CCF">
          <w:rPr>
            <w:rStyle w:val="Enfasidelicata"/>
            <w:szCs w:val="24"/>
          </w:rPr>
          <w:delText xml:space="preserve"> </w:delText>
        </w:r>
        <w:r w:rsidR="002158F3" w:rsidRPr="005A7CCF" w:rsidDel="005A7CCF">
          <w:rPr>
            <w:rStyle w:val="Enfasidelicata"/>
            <w:szCs w:val="24"/>
          </w:rPr>
          <w:delText xml:space="preserve">some of </w:delText>
        </w:r>
        <w:r w:rsidR="00F11FCF" w:rsidRPr="005A7CCF" w:rsidDel="005A7CCF">
          <w:rPr>
            <w:rStyle w:val="Enfasidelicata"/>
            <w:szCs w:val="24"/>
          </w:rPr>
          <w:delText>the defined goals for</w:delText>
        </w:r>
        <w:r w:rsidRPr="005A7CCF" w:rsidDel="005A7CCF">
          <w:rPr>
            <w:rStyle w:val="Enfasidelicata"/>
            <w:szCs w:val="24"/>
          </w:rPr>
          <w:delText xml:space="preserve"> the proposed system. We focus on:</w:delText>
        </w:r>
      </w:del>
    </w:p>
    <w:p w14:paraId="1CF2E949" w14:textId="35626176" w:rsidR="00192850" w:rsidDel="005A7CCF" w:rsidRDefault="00192850">
      <w:pPr>
        <w:pStyle w:val="Paragrafoelenco"/>
        <w:spacing w:line="276" w:lineRule="auto"/>
        <w:rPr>
          <w:del w:id="2064" w:author="Cristian Sbrolli" w:date="2020-12-20T14:02:00Z"/>
          <w:rStyle w:val="Enfasidelicata"/>
          <w:szCs w:val="24"/>
        </w:rPr>
        <w:pPrChange w:id="2065" w:author="Giorgio Romeo" w:date="2020-12-23T10:30:00Z">
          <w:pPr>
            <w:pStyle w:val="Paragrafoelenco"/>
            <w:spacing w:line="240" w:lineRule="auto"/>
            <w:ind w:left="360"/>
          </w:pPr>
        </w:pPrChange>
      </w:pPr>
    </w:p>
    <w:p w14:paraId="4613DD8A" w14:textId="3468D505" w:rsidR="005432E1" w:rsidRPr="00F11FCF" w:rsidDel="005A7CCF" w:rsidRDefault="00F11FCF">
      <w:pPr>
        <w:pStyle w:val="Paragrafoelenco"/>
        <w:spacing w:line="276" w:lineRule="auto"/>
        <w:rPr>
          <w:del w:id="2066" w:author="Cristian Sbrolli" w:date="2020-12-20T14:02:00Z"/>
          <w:rStyle w:val="Enfasidelicata"/>
          <w:szCs w:val="24"/>
        </w:rPr>
        <w:pPrChange w:id="2067" w:author="Giorgio Romeo" w:date="2020-12-23T10:30:00Z">
          <w:pPr>
            <w:pStyle w:val="Paragrafoelenco"/>
            <w:numPr>
              <w:numId w:val="73"/>
            </w:numPr>
            <w:spacing w:line="240" w:lineRule="auto"/>
            <w:ind w:left="1080" w:hanging="360"/>
          </w:pPr>
        </w:pPrChange>
      </w:pPr>
      <w:del w:id="2068" w:author="Cristian Sbrolli" w:date="2020-12-20T14:02:00Z">
        <w:r w:rsidDel="005A7CCF">
          <w:rPr>
            <w:rStyle w:val="Enfasidelicata"/>
            <w:szCs w:val="24"/>
          </w:rPr>
          <w:delText>(G</w:delText>
        </w:r>
        <w:r w:rsidR="004928AA" w:rsidDel="005A7CCF">
          <w:rPr>
            <w:rStyle w:val="Enfasidelicata"/>
            <w:szCs w:val="24"/>
          </w:rPr>
          <w:delText>3</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 of user’s safety inside store, modelled as the ability of the system to grant that the maximum number of people inside the store in never exceeded nor tickets are given when the maximum is reached, and given the assumption that people will behave with respect to the lo</w:delText>
        </w:r>
        <w:r w:rsidR="005432E1" w:rsidRPr="00E670C8" w:rsidDel="005A7CCF">
          <w:rPr>
            <w:rStyle w:val="Enfasidelicata"/>
            <w:szCs w:val="24"/>
          </w:rPr>
          <w:delText>cal norms (</w:delText>
        </w:r>
        <w:r w:rsidR="005432E1" w:rsidRPr="00F11FCF" w:rsidDel="005A7CCF">
          <w:rPr>
            <w:rStyle w:val="Enfasidelicata"/>
            <w:szCs w:val="24"/>
          </w:rPr>
          <w:delText>A</w:delText>
        </w:r>
        <w:r w:rsidR="00207E23" w:rsidDel="005A7CCF">
          <w:rPr>
            <w:rStyle w:val="Enfasidelicata"/>
            <w:szCs w:val="24"/>
          </w:rPr>
          <w:delText>4</w:delText>
        </w:r>
        <w:r w:rsidR="005432E1" w:rsidRPr="00F11FCF" w:rsidDel="005A7CCF">
          <w:rPr>
            <w:rStyle w:val="Enfasidelicata"/>
            <w:szCs w:val="24"/>
          </w:rPr>
          <w:delText>).</w:delText>
        </w:r>
      </w:del>
    </w:p>
    <w:p w14:paraId="0326E009" w14:textId="6F0CDE01" w:rsidR="005432E1" w:rsidDel="005A7CCF" w:rsidRDefault="00F11FCF">
      <w:pPr>
        <w:pStyle w:val="Paragrafoelenco"/>
        <w:spacing w:line="276" w:lineRule="auto"/>
        <w:rPr>
          <w:del w:id="2069" w:author="Cristian Sbrolli" w:date="2020-12-20T14:02:00Z"/>
          <w:rStyle w:val="Enfasidelicata"/>
          <w:szCs w:val="24"/>
        </w:rPr>
        <w:pPrChange w:id="2070" w:author="Giorgio Romeo" w:date="2020-12-23T10:30:00Z">
          <w:pPr>
            <w:pStyle w:val="Paragrafoelenco"/>
            <w:numPr>
              <w:numId w:val="73"/>
            </w:numPr>
            <w:spacing w:line="240" w:lineRule="auto"/>
            <w:ind w:left="1080" w:hanging="360"/>
          </w:pPr>
        </w:pPrChange>
      </w:pPr>
      <w:del w:id="2071" w:author="Cristian Sbrolli" w:date="2020-12-20T14:02:00Z">
        <w:r w:rsidDel="005A7CCF">
          <w:rPr>
            <w:rStyle w:val="Enfasidelicata"/>
            <w:szCs w:val="24"/>
          </w:rPr>
          <w:delText>(G6, G7</w:delText>
        </w:r>
        <w:r w:rsidR="00C750AB" w:rsidDel="005A7CCF">
          <w:rPr>
            <w:rStyle w:val="Enfasidelicata"/>
            <w:szCs w:val="24"/>
          </w:rPr>
          <w:delText>,</w:delText>
        </w:r>
        <w:r w:rsidR="00207E23" w:rsidDel="005A7CCF">
          <w:rPr>
            <w:rStyle w:val="Enfasidelicata"/>
            <w:szCs w:val="24"/>
          </w:rPr>
          <w:delText xml:space="preserve"> sub-G9</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goals of the users about being able to get tickets and visits in available time slots</w:delText>
        </w:r>
        <w:r w:rsidR="00192850" w:rsidDel="005A7CCF">
          <w:rPr>
            <w:rStyle w:val="Enfasidelicata"/>
            <w:szCs w:val="24"/>
          </w:rPr>
          <w:delText xml:space="preserve">, so that they </w:delText>
        </w:r>
        <w:r w:rsidR="000B46DD" w:rsidDel="005A7CCF">
          <w:rPr>
            <w:rStyle w:val="Enfasidelicata"/>
            <w:szCs w:val="24"/>
          </w:rPr>
          <w:delText>do not</w:delText>
        </w:r>
        <w:r w:rsidR="00192850" w:rsidDel="005A7CCF">
          <w:rPr>
            <w:rStyle w:val="Enfasidelicata"/>
            <w:szCs w:val="24"/>
          </w:rPr>
          <w:delText xml:space="preserve"> need to line up in front of the store. </w:delText>
        </w:r>
        <w:r w:rsidR="005432E1" w:rsidRPr="002C295C" w:rsidDel="005A7CCF">
          <w:rPr>
            <w:rStyle w:val="Enfasidelicata"/>
            <w:szCs w:val="24"/>
          </w:rPr>
          <w:delText>Th</w:delText>
        </w:r>
        <w:r w:rsidDel="005A7CCF">
          <w:rPr>
            <w:rStyle w:val="Enfasidelicata"/>
            <w:szCs w:val="24"/>
          </w:rPr>
          <w:delText xml:space="preserve">ese </w:delText>
        </w:r>
        <w:r w:rsidR="00192850" w:rsidDel="005A7CCF">
          <w:rPr>
            <w:rStyle w:val="Enfasidelicata"/>
            <w:szCs w:val="24"/>
          </w:rPr>
          <w:delText xml:space="preserve">goals </w:delText>
        </w:r>
        <w:r w:rsidDel="005A7CCF">
          <w:rPr>
            <w:rStyle w:val="Enfasidelicata"/>
            <w:szCs w:val="24"/>
          </w:rPr>
          <w:delText xml:space="preserve">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w:delText>
        </w:r>
        <w:r w:rsidR="000B46DD" w:rsidDel="005A7CCF">
          <w:rPr>
            <w:rStyle w:val="Enfasidelicata"/>
            <w:szCs w:val="24"/>
          </w:rPr>
          <w:delText>for</w:delText>
        </w:r>
        <w:r w:rsidR="000B46DD" w:rsidRPr="000B46DD" w:rsidDel="005A7CCF">
          <w:rPr>
            <w:rStyle w:val="Enfasidelicata"/>
            <w:szCs w:val="24"/>
          </w:rPr>
          <w:delText xml:space="preserve"> </w:delText>
        </w:r>
        <w:r w:rsidR="000B46DD" w:rsidDel="005A7CCF">
          <w:rPr>
            <w:rStyle w:val="Enfasidelicata"/>
            <w:szCs w:val="24"/>
          </w:rPr>
          <w:delText>available</w:delText>
        </w:r>
        <w:r w:rsidDel="005A7CCF">
          <w:rPr>
            <w:rStyle w:val="Enfasidelicata"/>
            <w:szCs w:val="24"/>
          </w:rPr>
          <w:delText xml:space="preserve"> time slots.</w:delText>
        </w:r>
      </w:del>
    </w:p>
    <w:p w14:paraId="66C324C3" w14:textId="7F0654E7" w:rsidR="008F6D57" w:rsidDel="005A7CCF" w:rsidRDefault="008F6D57">
      <w:pPr>
        <w:pStyle w:val="Paragrafoelenco"/>
        <w:spacing w:line="276" w:lineRule="auto"/>
        <w:rPr>
          <w:del w:id="2072" w:author="Cristian Sbrolli" w:date="2020-12-20T14:02:00Z"/>
          <w:rStyle w:val="Enfasidelicata"/>
          <w:szCs w:val="24"/>
        </w:rPr>
        <w:pPrChange w:id="2073" w:author="Giorgio Romeo" w:date="2020-12-23T10:30:00Z">
          <w:pPr>
            <w:pStyle w:val="Paragrafoelenco"/>
            <w:numPr>
              <w:numId w:val="73"/>
            </w:numPr>
            <w:spacing w:line="240" w:lineRule="auto"/>
            <w:ind w:left="1080" w:hanging="360"/>
          </w:pPr>
        </w:pPrChange>
      </w:pPr>
      <w:del w:id="2074" w:author="Cristian Sbrolli" w:date="2020-12-20T14:02:00Z">
        <w:r w:rsidDel="005A7CCF">
          <w:rPr>
            <w:rStyle w:val="Enfasidelicata"/>
            <w:szCs w:val="24"/>
          </w:rPr>
          <w:delText xml:space="preserve">(G1, G2) The goals </w:delText>
        </w:r>
        <w:r w:rsidR="00B81424" w:rsidDel="005A7CCF">
          <w:rPr>
            <w:rStyle w:val="Enfasidelicata"/>
            <w:szCs w:val="24"/>
          </w:rPr>
          <w:delText>about</w:delText>
        </w:r>
        <w:r w:rsidDel="005A7CCF">
          <w:rPr>
            <w:rStyle w:val="Enfasidelicata"/>
            <w:szCs w:val="24"/>
          </w:rPr>
          <w:delText xml:space="preserve"> the shop manage</w:delText>
        </w:r>
        <w:r w:rsidR="00B81424" w:rsidDel="005A7CCF">
          <w:rPr>
            <w:rStyle w:val="Enfasidelicata"/>
            <w:szCs w:val="24"/>
          </w:rPr>
          <w:delText xml:space="preserve">r being able to track and regulate the influx of people in the store. This is modelled through a ticket system, that allows </w:delText>
        </w:r>
        <w:r w:rsidR="00127BF4" w:rsidDel="005A7CCF">
          <w:rPr>
            <w:rStyle w:val="Enfasidelicata"/>
            <w:szCs w:val="24"/>
          </w:rPr>
          <w:delText>to monitor and regulate the maximum number of people admitted inside the store at each timeslot</w:delText>
        </w:r>
        <w:r w:rsidR="003E2F26" w:rsidDel="005A7CCF">
          <w:rPr>
            <w:rStyle w:val="Enfasidelicata"/>
            <w:szCs w:val="24"/>
          </w:rPr>
          <w:delText xml:space="preserve"> and the current general situation about tickets.</w:delText>
        </w:r>
      </w:del>
    </w:p>
    <w:p w14:paraId="60EA439B" w14:textId="432A693B" w:rsidR="00C32B05" w:rsidRPr="00B20E3B" w:rsidDel="005A7CCF" w:rsidRDefault="00C32B05">
      <w:pPr>
        <w:pStyle w:val="Paragrafoelenco"/>
        <w:spacing w:line="276" w:lineRule="auto"/>
        <w:rPr>
          <w:del w:id="2075" w:author="Cristian Sbrolli" w:date="2020-12-20T13:59:00Z"/>
          <w:rStyle w:val="Enfasidelicata"/>
          <w:szCs w:val="24"/>
        </w:rPr>
        <w:pPrChange w:id="2076" w:author="Giorgio Romeo" w:date="2020-12-23T10:30:00Z">
          <w:pPr>
            <w:pStyle w:val="Paragrafoelenco"/>
            <w:numPr>
              <w:numId w:val="73"/>
            </w:numPr>
            <w:spacing w:line="240" w:lineRule="auto"/>
            <w:ind w:left="1080" w:hanging="360"/>
          </w:pPr>
        </w:pPrChange>
      </w:pPr>
      <w:del w:id="2077" w:author="Cristian Sbrolli" w:date="2020-12-20T14:02:00Z">
        <w:r w:rsidRPr="00B20E3B" w:rsidDel="005A7CCF">
          <w:rPr>
            <w:rStyle w:val="Enfasidelicata"/>
            <w:szCs w:val="24"/>
          </w:rPr>
          <w:delText xml:space="preserve">The soundness of the proposed system, showing that users cannot shop without having their entrance monitored, thus they cannot shop without a ticket or a visit booked. </w:delText>
        </w:r>
        <w:r w:rsidR="00D90DC9" w:rsidDel="005A7CCF">
          <w:rPr>
            <w:rStyle w:val="Enfasidelicata"/>
            <w:szCs w:val="24"/>
          </w:rPr>
          <w:delText>This is modelled with a predicate</w:delText>
        </w:r>
        <w:r w:rsidR="00096100" w:rsidDel="005A7CCF">
          <w:rPr>
            <w:rStyle w:val="Enfasidelicata"/>
            <w:szCs w:val="24"/>
          </w:rPr>
          <w:delText xml:space="preserve">. </w:delText>
        </w:r>
        <w:r w:rsidRPr="00B20E3B" w:rsidDel="005A7CCF">
          <w:rPr>
            <w:rStyle w:val="Enfasidelicata"/>
            <w:szCs w:val="24"/>
          </w:rPr>
          <w:delText>The model also considers possible particular cases as the fact that users could lose their ticket after the entrance, with the system recognizing this and correctly considering concluded such a ticket after the end of its time slot</w:delText>
        </w:r>
        <w:r w:rsidDel="005A7CCF">
          <w:rPr>
            <w:rStyle w:val="Enfasidelicata"/>
            <w:szCs w:val="24"/>
          </w:rPr>
          <w:delText>.</w:delText>
        </w:r>
      </w:del>
    </w:p>
    <w:p w14:paraId="7DA96D9A" w14:textId="0D6748C0" w:rsidR="00F11FCF" w:rsidRPr="006B04B6" w:rsidDel="005A7CCF" w:rsidRDefault="00F11FCF">
      <w:pPr>
        <w:pStyle w:val="Paragrafoelenco"/>
        <w:spacing w:line="276" w:lineRule="auto"/>
        <w:rPr>
          <w:del w:id="2078" w:author="Cristian Sbrolli" w:date="2020-12-20T13:59:00Z"/>
          <w:rStyle w:val="Enfasidelicata"/>
          <w:szCs w:val="24"/>
        </w:rPr>
        <w:pPrChange w:id="2079" w:author="Giorgio Romeo" w:date="2020-12-23T10:30:00Z">
          <w:pPr>
            <w:pStyle w:val="Paragrafoelenco"/>
            <w:spacing w:line="240" w:lineRule="auto"/>
            <w:ind w:left="1080"/>
          </w:pPr>
        </w:pPrChange>
      </w:pPr>
    </w:p>
    <w:p w14:paraId="3B15F95E" w14:textId="5991F7DC" w:rsidR="005A7CCF" w:rsidRPr="005A7CCF" w:rsidDel="005A7CCF" w:rsidRDefault="002D5882">
      <w:pPr>
        <w:pStyle w:val="Paragrafoelenco"/>
        <w:spacing w:line="276" w:lineRule="auto"/>
        <w:rPr>
          <w:del w:id="2080" w:author="Cristian Sbrolli" w:date="2020-12-20T13:59:00Z"/>
          <w:rStyle w:val="Enfasidelicata"/>
          <w:szCs w:val="24"/>
          <w:rPrChange w:id="2081" w:author="Cristian Sbrolli" w:date="2020-12-20T13:58:00Z">
            <w:rPr>
              <w:del w:id="2082" w:author="Cristian Sbrolli" w:date="2020-12-20T13:59:00Z"/>
              <w:rStyle w:val="Enfasidelicata"/>
              <w:sz w:val="44"/>
              <w:szCs w:val="44"/>
            </w:rPr>
          </w:rPrChange>
        </w:rPr>
        <w:pPrChange w:id="2083" w:author="Giorgio Romeo" w:date="2020-12-23T10:30:00Z">
          <w:pPr>
            <w:pStyle w:val="Paragrafoelenco"/>
            <w:numPr>
              <w:numId w:val="74"/>
            </w:numPr>
            <w:spacing w:line="240" w:lineRule="auto"/>
            <w:ind w:hanging="360"/>
          </w:pPr>
        </w:pPrChange>
      </w:pPr>
      <w:del w:id="2084" w:author="Cristian Sbrolli" w:date="2020-12-20T13:59:00Z">
        <w:r w:rsidRPr="005A7CCF" w:rsidDel="005A7CCF">
          <w:rPr>
            <w:rStyle w:val="Enfasidelicata"/>
            <w:sz w:val="44"/>
            <w:szCs w:val="44"/>
          </w:rPr>
          <w:delText>Signatures</w:delText>
        </w:r>
      </w:del>
    </w:p>
    <w:p w14:paraId="72C2CA4F" w14:textId="19DB50E1" w:rsidR="005432E1" w:rsidRPr="00A8618B" w:rsidDel="005A7CCF" w:rsidRDefault="005432E1">
      <w:pPr>
        <w:pStyle w:val="Paragrafoelenco"/>
        <w:spacing w:line="276" w:lineRule="auto"/>
        <w:rPr>
          <w:del w:id="2085" w:author="Cristian Sbrolli" w:date="2020-12-20T13:54:00Z"/>
          <w:rStyle w:val="Enfasidelicata"/>
          <w:rFonts w:asciiTheme="minorHAnsi" w:hAnsiTheme="minorHAnsi" w:cstheme="minorHAnsi"/>
          <w:szCs w:val="24"/>
        </w:rPr>
        <w:pPrChange w:id="2086" w:author="Giorgio Romeo" w:date="2020-12-23T10:30:00Z">
          <w:pPr>
            <w:pStyle w:val="Paragrafoelenco"/>
            <w:spacing w:line="240" w:lineRule="auto"/>
            <w:ind w:left="360"/>
          </w:pPr>
        </w:pPrChange>
      </w:pPr>
      <w:del w:id="2087" w:author="Cristian Sbrolli" w:date="2020-12-20T13:54:00Z">
        <w:r w:rsidRPr="00A8618B" w:rsidDel="005A7CCF">
          <w:rPr>
            <w:rStyle w:val="Enfasidelicata"/>
            <w:rFonts w:asciiTheme="minorHAnsi" w:hAnsiTheme="minorHAnsi" w:cstheme="minorHAnsi"/>
            <w:szCs w:val="24"/>
          </w:rPr>
          <w:delText>sig Market{</w:delText>
        </w:r>
      </w:del>
    </w:p>
    <w:p w14:paraId="35D83EBF" w14:textId="4AB8E93E" w:rsidR="005432E1" w:rsidRPr="00A8618B" w:rsidDel="005A7CCF" w:rsidRDefault="005432E1">
      <w:pPr>
        <w:pStyle w:val="Paragrafoelenco"/>
        <w:spacing w:line="276" w:lineRule="auto"/>
        <w:rPr>
          <w:del w:id="2088" w:author="Cristian Sbrolli" w:date="2020-12-20T13:54:00Z"/>
          <w:rStyle w:val="Enfasidelicata"/>
          <w:rFonts w:asciiTheme="minorHAnsi" w:hAnsiTheme="minorHAnsi" w:cstheme="minorHAnsi"/>
          <w:szCs w:val="24"/>
        </w:rPr>
        <w:pPrChange w:id="2089" w:author="Giorgio Romeo" w:date="2020-12-23T10:30:00Z">
          <w:pPr>
            <w:pStyle w:val="Paragrafoelenco"/>
            <w:spacing w:line="240" w:lineRule="auto"/>
            <w:ind w:left="360"/>
          </w:pPr>
        </w:pPrChange>
      </w:pPr>
      <w:del w:id="2090" w:author="Cristian Sbrolli" w:date="2020-12-20T13:54:00Z">
        <w:r w:rsidRPr="00A8618B" w:rsidDel="005A7CCF">
          <w:rPr>
            <w:rStyle w:val="Enfasidelicata"/>
            <w:rFonts w:asciiTheme="minorHAnsi" w:hAnsiTheme="minorHAnsi" w:cstheme="minorHAnsi"/>
            <w:szCs w:val="24"/>
          </w:rPr>
          <w:delText>dispensers: some TicketDispenser,</w:delText>
        </w:r>
      </w:del>
    </w:p>
    <w:p w14:paraId="43EBFD94" w14:textId="39017AFF" w:rsidR="005432E1" w:rsidRPr="00A8618B" w:rsidDel="005A7CCF" w:rsidRDefault="005432E1">
      <w:pPr>
        <w:pStyle w:val="Paragrafoelenco"/>
        <w:spacing w:line="276" w:lineRule="auto"/>
        <w:rPr>
          <w:del w:id="2091" w:author="Cristian Sbrolli" w:date="2020-12-20T13:54:00Z"/>
          <w:rStyle w:val="Enfasidelicata"/>
          <w:rFonts w:asciiTheme="minorHAnsi" w:hAnsiTheme="minorHAnsi" w:cstheme="minorHAnsi"/>
          <w:szCs w:val="24"/>
        </w:rPr>
        <w:pPrChange w:id="2092" w:author="Giorgio Romeo" w:date="2020-12-23T10:30:00Z">
          <w:pPr>
            <w:pStyle w:val="Paragrafoelenco"/>
            <w:spacing w:line="240" w:lineRule="auto"/>
            <w:ind w:left="360"/>
          </w:pPr>
        </w:pPrChange>
      </w:pPr>
      <w:del w:id="2093" w:author="Cristian Sbrolli" w:date="2020-12-20T13:54:00Z">
        <w:r w:rsidRPr="00A8618B" w:rsidDel="005A7CCF">
          <w:rPr>
            <w:rStyle w:val="Enfasidelicata"/>
            <w:rFonts w:asciiTheme="minorHAnsi" w:hAnsiTheme="minorHAnsi" w:cstheme="minorHAnsi"/>
            <w:szCs w:val="24"/>
          </w:rPr>
          <w:delText>cashDesks: some CashDesk,</w:delText>
        </w:r>
      </w:del>
    </w:p>
    <w:p w14:paraId="4F6BE896" w14:textId="6F32C068" w:rsidR="005432E1" w:rsidRPr="00A8618B" w:rsidDel="005A7CCF" w:rsidRDefault="005432E1">
      <w:pPr>
        <w:pStyle w:val="Paragrafoelenco"/>
        <w:spacing w:line="276" w:lineRule="auto"/>
        <w:rPr>
          <w:del w:id="2094" w:author="Cristian Sbrolli" w:date="2020-12-20T13:54:00Z"/>
          <w:rStyle w:val="Enfasidelicata"/>
          <w:rFonts w:asciiTheme="minorHAnsi" w:hAnsiTheme="minorHAnsi" w:cstheme="minorHAnsi"/>
          <w:szCs w:val="24"/>
        </w:rPr>
        <w:pPrChange w:id="2095" w:author="Giorgio Romeo" w:date="2020-12-23T10:30:00Z">
          <w:pPr>
            <w:pStyle w:val="Paragrafoelenco"/>
            <w:spacing w:line="240" w:lineRule="auto"/>
            <w:ind w:left="360"/>
          </w:pPr>
        </w:pPrChange>
      </w:pPr>
      <w:del w:id="2096" w:author="Cristian Sbrolli" w:date="2020-12-20T13:54:00Z">
        <w:r w:rsidRPr="00A8618B" w:rsidDel="005A7CCF">
          <w:rPr>
            <w:rStyle w:val="Enfasidelicata"/>
            <w:rFonts w:asciiTheme="minorHAnsi" w:hAnsiTheme="minorHAnsi" w:cstheme="minorHAnsi"/>
            <w:szCs w:val="24"/>
          </w:rPr>
          <w:delText>entrances: some QRCodeReader, //Representing the entrance of the market, with turnstiles and relative QRCode reader</w:delText>
        </w:r>
      </w:del>
    </w:p>
    <w:p w14:paraId="79C6A9D1" w14:textId="35466498" w:rsidR="005432E1" w:rsidRPr="00A8618B" w:rsidDel="005A7CCF" w:rsidRDefault="005432E1">
      <w:pPr>
        <w:pStyle w:val="Paragrafoelenco"/>
        <w:spacing w:line="276" w:lineRule="auto"/>
        <w:rPr>
          <w:del w:id="2097" w:author="Cristian Sbrolli" w:date="2020-12-20T13:54:00Z"/>
          <w:rStyle w:val="Enfasidelicata"/>
          <w:rFonts w:asciiTheme="minorHAnsi" w:hAnsiTheme="minorHAnsi" w:cstheme="minorHAnsi"/>
          <w:szCs w:val="24"/>
        </w:rPr>
        <w:pPrChange w:id="2098" w:author="Giorgio Romeo" w:date="2020-12-23T10:30:00Z">
          <w:pPr>
            <w:pStyle w:val="Paragrafoelenco"/>
            <w:spacing w:line="240" w:lineRule="auto"/>
            <w:ind w:left="360"/>
          </w:pPr>
        </w:pPrChange>
      </w:pPr>
      <w:del w:id="2099" w:author="Cristian Sbrolli" w:date="2020-12-20T13:54:00Z">
        <w:r w:rsidRPr="00A8618B" w:rsidDel="005A7CCF">
          <w:rPr>
            <w:rStyle w:val="Enfasidelicata"/>
            <w:rFonts w:asciiTheme="minorHAnsi" w:hAnsiTheme="minorHAnsi" w:cstheme="minorHAnsi"/>
            <w:szCs w:val="24"/>
          </w:rPr>
          <w:delText>freeExit: some QRCodeReader,</w:delText>
        </w:r>
        <w:r w:rsidRPr="00A8618B" w:rsidDel="005A7CCF">
          <w:rPr>
            <w:rStyle w:val="Enfasidelicata"/>
            <w:rFonts w:asciiTheme="minorHAnsi" w:hAnsiTheme="minorHAnsi" w:cstheme="minorHAnsi"/>
            <w:szCs w:val="24"/>
          </w:rPr>
          <w:tab/>
          <w:delText>//Representing the exit for users that did decide to not buy or that did not find what they wanted</w:delText>
        </w:r>
      </w:del>
    </w:p>
    <w:p w14:paraId="556DA345" w14:textId="15DE078A" w:rsidR="005432E1" w:rsidRPr="00A8618B" w:rsidDel="005A7CCF" w:rsidRDefault="005432E1">
      <w:pPr>
        <w:pStyle w:val="Paragrafoelenco"/>
        <w:spacing w:line="276" w:lineRule="auto"/>
        <w:rPr>
          <w:del w:id="2100" w:author="Cristian Sbrolli" w:date="2020-12-20T13:54:00Z"/>
          <w:rStyle w:val="Enfasidelicata"/>
          <w:rFonts w:asciiTheme="minorHAnsi" w:hAnsiTheme="minorHAnsi" w:cstheme="minorHAnsi"/>
          <w:szCs w:val="24"/>
        </w:rPr>
        <w:pPrChange w:id="2101" w:author="Giorgio Romeo" w:date="2020-12-23T10:30:00Z">
          <w:pPr>
            <w:pStyle w:val="Paragrafoelenco"/>
            <w:spacing w:line="240" w:lineRule="auto"/>
            <w:ind w:left="360"/>
          </w:pPr>
        </w:pPrChange>
      </w:pPr>
      <w:del w:id="2102" w:author="Cristian Sbrolli" w:date="2020-12-20T13:54:00Z">
        <w:r w:rsidRPr="00A8618B" w:rsidDel="005A7CCF">
          <w:rPr>
            <w:rStyle w:val="Enfasidelicata"/>
            <w:rFonts w:asciiTheme="minorHAnsi" w:hAnsiTheme="minorHAnsi" w:cstheme="minorHAnsi"/>
            <w:szCs w:val="24"/>
          </w:rPr>
          <w:delText>manager: one StoreManager,</w:delText>
        </w:r>
        <w:r w:rsidRPr="00A8618B" w:rsidDel="005A7CCF">
          <w:rPr>
            <w:rStyle w:val="Enfasidelicata"/>
            <w:rFonts w:asciiTheme="minorHAnsi" w:hAnsiTheme="minorHAnsi" w:cstheme="minorHAnsi"/>
            <w:szCs w:val="24"/>
          </w:rPr>
          <w:tab/>
        </w:r>
      </w:del>
    </w:p>
    <w:p w14:paraId="6A1D8114" w14:textId="3931B977" w:rsidR="005432E1" w:rsidRPr="00A8618B" w:rsidDel="005A7CCF" w:rsidRDefault="005432E1">
      <w:pPr>
        <w:pStyle w:val="Paragrafoelenco"/>
        <w:spacing w:line="276" w:lineRule="auto"/>
        <w:rPr>
          <w:del w:id="2103" w:author="Cristian Sbrolli" w:date="2020-12-20T13:54:00Z"/>
          <w:rStyle w:val="Enfasidelicata"/>
          <w:rFonts w:asciiTheme="minorHAnsi" w:hAnsiTheme="minorHAnsi" w:cstheme="minorHAnsi"/>
          <w:szCs w:val="24"/>
        </w:rPr>
        <w:pPrChange w:id="2104" w:author="Giorgio Romeo" w:date="2020-12-23T10:30:00Z">
          <w:pPr>
            <w:pStyle w:val="Paragrafoelenco"/>
            <w:spacing w:line="240" w:lineRule="auto"/>
            <w:ind w:left="360"/>
          </w:pPr>
        </w:pPrChange>
      </w:pPr>
      <w:del w:id="2105" w:author="Cristian Sbrolli" w:date="2020-12-20T13:54:00Z">
        <w:r w:rsidRPr="00A8618B" w:rsidDel="005A7CCF">
          <w:rPr>
            <w:rStyle w:val="Enfasidelicata"/>
            <w:rFonts w:asciiTheme="minorHAnsi" w:hAnsiTheme="minorHAnsi" w:cstheme="minorHAnsi"/>
            <w:szCs w:val="24"/>
          </w:rPr>
          <w:delText>departments: set Department,</w:delText>
        </w:r>
      </w:del>
    </w:p>
    <w:p w14:paraId="08EDD581" w14:textId="291BE037" w:rsidR="005432E1" w:rsidRPr="00A8618B" w:rsidDel="005A7CCF" w:rsidRDefault="005432E1">
      <w:pPr>
        <w:pStyle w:val="Paragrafoelenco"/>
        <w:spacing w:line="276" w:lineRule="auto"/>
        <w:rPr>
          <w:del w:id="2106" w:author="Cristian Sbrolli" w:date="2020-12-20T13:54:00Z"/>
          <w:rStyle w:val="Enfasidelicata"/>
          <w:rFonts w:asciiTheme="minorHAnsi" w:hAnsiTheme="minorHAnsi" w:cstheme="minorHAnsi"/>
          <w:szCs w:val="24"/>
        </w:rPr>
        <w:pPrChange w:id="2107" w:author="Giorgio Romeo" w:date="2020-12-23T10:30:00Z">
          <w:pPr>
            <w:pStyle w:val="Paragrafoelenco"/>
            <w:spacing w:line="240" w:lineRule="auto"/>
            <w:ind w:left="360"/>
          </w:pPr>
        </w:pPrChange>
      </w:pPr>
      <w:del w:id="2108" w:author="Cristian Sbrolli" w:date="2020-12-20T13:54:00Z">
        <w:r w:rsidRPr="00A8618B" w:rsidDel="005A7CCF">
          <w:rPr>
            <w:rStyle w:val="Enfasidelicata"/>
            <w:rFonts w:asciiTheme="minorHAnsi" w:hAnsiTheme="minorHAnsi" w:cstheme="minorHAnsi"/>
            <w:szCs w:val="24"/>
          </w:rPr>
          <w:delText>ticketManager : one TicketSystem</w:delText>
        </w:r>
      </w:del>
    </w:p>
    <w:p w14:paraId="2724654B" w14:textId="0A6F13E9" w:rsidR="005432E1" w:rsidRPr="00A8618B" w:rsidDel="005A7CCF" w:rsidRDefault="005432E1">
      <w:pPr>
        <w:pStyle w:val="Paragrafoelenco"/>
        <w:spacing w:line="276" w:lineRule="auto"/>
        <w:rPr>
          <w:del w:id="2109" w:author="Cristian Sbrolli" w:date="2020-12-20T13:54:00Z"/>
          <w:rStyle w:val="Enfasidelicata"/>
          <w:rFonts w:asciiTheme="minorHAnsi" w:hAnsiTheme="minorHAnsi" w:cstheme="minorHAnsi"/>
          <w:szCs w:val="24"/>
        </w:rPr>
        <w:pPrChange w:id="2110" w:author="Giorgio Romeo" w:date="2020-12-23T10:30:00Z">
          <w:pPr>
            <w:pStyle w:val="Paragrafoelenco"/>
            <w:spacing w:line="240" w:lineRule="auto"/>
            <w:ind w:left="360"/>
          </w:pPr>
        </w:pPrChange>
      </w:pPr>
      <w:del w:id="2111" w:author="Cristian Sbrolli" w:date="2020-12-20T13:54:00Z">
        <w:r w:rsidRPr="00A8618B" w:rsidDel="005A7CCF">
          <w:rPr>
            <w:rStyle w:val="Enfasidelicata"/>
            <w:rFonts w:asciiTheme="minorHAnsi" w:hAnsiTheme="minorHAnsi" w:cstheme="minorHAnsi"/>
            <w:szCs w:val="24"/>
          </w:rPr>
          <w:delText>}{</w:delText>
        </w:r>
      </w:del>
    </w:p>
    <w:p w14:paraId="3A4EC743" w14:textId="6BF4E918" w:rsidR="005432E1" w:rsidRPr="00A8618B" w:rsidDel="005A7CCF" w:rsidRDefault="005432E1">
      <w:pPr>
        <w:pStyle w:val="Paragrafoelenco"/>
        <w:spacing w:line="276" w:lineRule="auto"/>
        <w:rPr>
          <w:del w:id="2112" w:author="Cristian Sbrolli" w:date="2020-12-20T13:54:00Z"/>
          <w:rStyle w:val="Enfasidelicata"/>
          <w:rFonts w:asciiTheme="minorHAnsi" w:hAnsiTheme="minorHAnsi" w:cstheme="minorHAnsi"/>
          <w:szCs w:val="24"/>
        </w:rPr>
        <w:pPrChange w:id="2113" w:author="Giorgio Romeo" w:date="2020-12-23T10:30:00Z">
          <w:pPr>
            <w:pStyle w:val="Paragrafoelenco"/>
            <w:spacing w:line="240" w:lineRule="auto"/>
            <w:ind w:left="360"/>
          </w:pPr>
        </w:pPrChange>
      </w:pPr>
      <w:del w:id="2114" w:author="Cristian Sbrolli" w:date="2020-12-20T13:54:00Z">
        <w:r w:rsidRPr="00A8618B" w:rsidDel="005A7CCF">
          <w:rPr>
            <w:rStyle w:val="Enfasidelicata"/>
            <w:rFonts w:asciiTheme="minorHAnsi" w:hAnsiTheme="minorHAnsi" w:cstheme="minorHAnsi"/>
            <w:szCs w:val="24"/>
          </w:rPr>
          <w:delText>freeExit &amp; entrances  = none</w:delText>
        </w:r>
      </w:del>
    </w:p>
    <w:p w14:paraId="7B3F2715" w14:textId="50D53B61" w:rsidR="005432E1" w:rsidRPr="00A8618B" w:rsidDel="005A7CCF" w:rsidRDefault="005432E1">
      <w:pPr>
        <w:pStyle w:val="Paragrafoelenco"/>
        <w:spacing w:line="276" w:lineRule="auto"/>
        <w:rPr>
          <w:del w:id="2115" w:author="Cristian Sbrolli" w:date="2020-12-20T13:54:00Z"/>
          <w:rStyle w:val="Enfasidelicata"/>
          <w:rFonts w:asciiTheme="minorHAnsi" w:hAnsiTheme="minorHAnsi" w:cstheme="minorHAnsi"/>
          <w:szCs w:val="24"/>
        </w:rPr>
        <w:pPrChange w:id="2116" w:author="Giorgio Romeo" w:date="2020-12-23T10:30:00Z">
          <w:pPr>
            <w:pStyle w:val="Paragrafoelenco"/>
            <w:spacing w:line="240" w:lineRule="auto"/>
            <w:ind w:left="360"/>
          </w:pPr>
        </w:pPrChange>
      </w:pPr>
      <w:del w:id="2117" w:author="Cristian Sbrolli" w:date="2020-12-20T13:54:00Z">
        <w:r w:rsidRPr="00A8618B" w:rsidDel="005A7CCF">
          <w:rPr>
            <w:rStyle w:val="Enfasidelicata"/>
            <w:rFonts w:asciiTheme="minorHAnsi" w:hAnsiTheme="minorHAnsi" w:cstheme="minorHAnsi"/>
            <w:szCs w:val="24"/>
          </w:rPr>
          <w:delText>freeExit &amp; cashDesks.reader = none</w:delText>
        </w:r>
      </w:del>
    </w:p>
    <w:p w14:paraId="40CB575A" w14:textId="70529C8B" w:rsidR="005432E1" w:rsidRPr="00A8618B" w:rsidDel="005A7CCF" w:rsidRDefault="005432E1">
      <w:pPr>
        <w:pStyle w:val="Paragrafoelenco"/>
        <w:spacing w:line="276" w:lineRule="auto"/>
        <w:rPr>
          <w:del w:id="2118" w:author="Cristian Sbrolli" w:date="2020-12-20T13:54:00Z"/>
          <w:rStyle w:val="Enfasidelicata"/>
          <w:rFonts w:asciiTheme="minorHAnsi" w:hAnsiTheme="minorHAnsi" w:cstheme="minorHAnsi"/>
          <w:szCs w:val="24"/>
        </w:rPr>
        <w:pPrChange w:id="2119" w:author="Giorgio Romeo" w:date="2020-12-23T10:30:00Z">
          <w:pPr>
            <w:pStyle w:val="Paragrafoelenco"/>
            <w:spacing w:line="240" w:lineRule="auto"/>
            <w:ind w:left="360"/>
          </w:pPr>
        </w:pPrChange>
      </w:pPr>
      <w:del w:id="2120" w:author="Cristian Sbrolli" w:date="2020-12-20T13:54:00Z">
        <w:r w:rsidRPr="00A8618B" w:rsidDel="005A7CCF">
          <w:rPr>
            <w:rStyle w:val="Enfasidelicata"/>
            <w:rFonts w:asciiTheme="minorHAnsi" w:hAnsiTheme="minorHAnsi" w:cstheme="minorHAnsi"/>
            <w:szCs w:val="24"/>
          </w:rPr>
          <w:delText>entrances &amp; cashDesks.reader = none</w:delText>
        </w:r>
      </w:del>
    </w:p>
    <w:p w14:paraId="53E2E1F3" w14:textId="0C7995A5" w:rsidR="005432E1" w:rsidRPr="00A8618B" w:rsidDel="005A7CCF" w:rsidRDefault="005432E1">
      <w:pPr>
        <w:pStyle w:val="Paragrafoelenco"/>
        <w:spacing w:line="276" w:lineRule="auto"/>
        <w:rPr>
          <w:del w:id="2121" w:author="Cristian Sbrolli" w:date="2020-12-20T13:54:00Z"/>
          <w:rStyle w:val="Enfasidelicata"/>
          <w:rFonts w:asciiTheme="minorHAnsi" w:hAnsiTheme="minorHAnsi" w:cstheme="minorHAnsi"/>
          <w:szCs w:val="24"/>
        </w:rPr>
        <w:pPrChange w:id="2122" w:author="Giorgio Romeo" w:date="2020-12-23T10:30:00Z">
          <w:pPr>
            <w:pStyle w:val="Paragrafoelenco"/>
            <w:spacing w:line="240" w:lineRule="auto"/>
            <w:ind w:left="360"/>
          </w:pPr>
        </w:pPrChange>
      </w:pPr>
      <w:del w:id="2123" w:author="Cristian Sbrolli" w:date="2020-12-20T13:54:00Z">
        <w:r w:rsidRPr="00A8618B" w:rsidDel="005A7CCF">
          <w:rPr>
            <w:rStyle w:val="Enfasidelicata"/>
            <w:rFonts w:asciiTheme="minorHAnsi" w:hAnsiTheme="minorHAnsi" w:cstheme="minorHAnsi"/>
            <w:szCs w:val="24"/>
          </w:rPr>
          <w:delText>}</w:delText>
        </w:r>
      </w:del>
    </w:p>
    <w:p w14:paraId="42030157" w14:textId="2F6E90BE" w:rsidR="005432E1" w:rsidDel="005A7CCF" w:rsidRDefault="005432E1">
      <w:pPr>
        <w:pStyle w:val="Paragrafoelenco"/>
        <w:spacing w:line="276" w:lineRule="auto"/>
        <w:rPr>
          <w:del w:id="2124" w:author="Cristian Sbrolli" w:date="2020-12-20T13:54:00Z"/>
          <w:rStyle w:val="Enfasidelicata"/>
          <w:rFonts w:cstheme="minorHAnsi"/>
          <w:szCs w:val="24"/>
        </w:rPr>
        <w:pPrChange w:id="2125" w:author="Giorgio Romeo" w:date="2020-12-23T10:30:00Z">
          <w:pPr>
            <w:pStyle w:val="Paragrafoelenco"/>
            <w:spacing w:line="240" w:lineRule="auto"/>
            <w:ind w:left="360"/>
          </w:pPr>
        </w:pPrChange>
      </w:pPr>
    </w:p>
    <w:p w14:paraId="144BB08F" w14:textId="3FB38C89" w:rsidR="002D5882" w:rsidRPr="00A8618B" w:rsidDel="005A7CCF" w:rsidRDefault="002D5882">
      <w:pPr>
        <w:pStyle w:val="Paragrafoelenco"/>
        <w:spacing w:line="276" w:lineRule="auto"/>
        <w:rPr>
          <w:del w:id="2126" w:author="Cristian Sbrolli" w:date="2020-12-20T13:54:00Z"/>
          <w:rStyle w:val="Enfasidelicata"/>
          <w:rFonts w:asciiTheme="minorHAnsi" w:hAnsiTheme="minorHAnsi" w:cstheme="minorHAnsi"/>
          <w:szCs w:val="24"/>
        </w:rPr>
        <w:pPrChange w:id="2127" w:author="Giorgio Romeo" w:date="2020-12-23T10:30:00Z">
          <w:pPr>
            <w:pStyle w:val="Paragrafoelenco"/>
            <w:spacing w:line="240" w:lineRule="auto"/>
            <w:ind w:left="360"/>
          </w:pPr>
        </w:pPrChange>
      </w:pPr>
    </w:p>
    <w:p w14:paraId="08574D30" w14:textId="6F0851F9" w:rsidR="005432E1" w:rsidRPr="00A8618B" w:rsidDel="005A7CCF" w:rsidRDefault="005432E1">
      <w:pPr>
        <w:pStyle w:val="Paragrafoelenco"/>
        <w:spacing w:line="276" w:lineRule="auto"/>
        <w:rPr>
          <w:del w:id="2128" w:author="Cristian Sbrolli" w:date="2020-12-20T13:54:00Z"/>
          <w:rStyle w:val="Enfasidelicata"/>
          <w:rFonts w:asciiTheme="minorHAnsi" w:hAnsiTheme="minorHAnsi" w:cstheme="minorHAnsi"/>
          <w:szCs w:val="24"/>
        </w:rPr>
        <w:pPrChange w:id="2129" w:author="Giorgio Romeo" w:date="2020-12-23T10:30:00Z">
          <w:pPr>
            <w:pStyle w:val="Paragrafoelenco"/>
            <w:spacing w:line="240" w:lineRule="auto"/>
            <w:ind w:left="360"/>
          </w:pPr>
        </w:pPrChange>
      </w:pPr>
      <w:del w:id="2130" w:author="Cristian Sbrolli" w:date="2020-12-20T13:54:00Z">
        <w:r w:rsidRPr="00A8618B" w:rsidDel="005A7CCF">
          <w:rPr>
            <w:rStyle w:val="Enfasidelicata"/>
            <w:rFonts w:asciiTheme="minorHAnsi" w:hAnsiTheme="minorHAnsi" w:cstheme="minorHAnsi"/>
            <w:szCs w:val="24"/>
          </w:rPr>
          <w:delText>sig TicketSystem{</w:delText>
        </w:r>
      </w:del>
    </w:p>
    <w:p w14:paraId="1838D11A" w14:textId="33687C50" w:rsidR="005432E1" w:rsidRPr="00A8618B" w:rsidDel="005A7CCF" w:rsidRDefault="005432E1">
      <w:pPr>
        <w:pStyle w:val="Paragrafoelenco"/>
        <w:spacing w:line="276" w:lineRule="auto"/>
        <w:rPr>
          <w:del w:id="2131" w:author="Cristian Sbrolli" w:date="2020-12-20T13:54:00Z"/>
          <w:rStyle w:val="Enfasidelicata"/>
          <w:rFonts w:asciiTheme="minorHAnsi" w:hAnsiTheme="minorHAnsi" w:cstheme="minorHAnsi"/>
          <w:szCs w:val="24"/>
        </w:rPr>
        <w:pPrChange w:id="2132" w:author="Giorgio Romeo" w:date="2020-12-23T10:30:00Z">
          <w:pPr>
            <w:pStyle w:val="Paragrafoelenco"/>
            <w:spacing w:line="240" w:lineRule="auto"/>
            <w:ind w:left="360"/>
          </w:pPr>
        </w:pPrChange>
      </w:pPr>
      <w:del w:id="2133" w:author="Cristian Sbrolli" w:date="2020-12-20T13:54:00Z">
        <w:r w:rsidRPr="00A8618B" w:rsidDel="005A7CCF">
          <w:rPr>
            <w:rStyle w:val="Enfasidelicata"/>
            <w:rFonts w:asciiTheme="minorHAnsi" w:hAnsiTheme="minorHAnsi" w:cstheme="minorHAnsi"/>
            <w:szCs w:val="24"/>
          </w:rPr>
          <w:delText>maxUsersPerSlot: one Int,</w:delText>
        </w:r>
      </w:del>
    </w:p>
    <w:p w14:paraId="56BAA1CB" w14:textId="7CC811DA" w:rsidR="005432E1" w:rsidRPr="00A8618B" w:rsidDel="005A7CCF" w:rsidRDefault="005432E1">
      <w:pPr>
        <w:pStyle w:val="Paragrafoelenco"/>
        <w:spacing w:line="276" w:lineRule="auto"/>
        <w:rPr>
          <w:del w:id="2134" w:author="Cristian Sbrolli" w:date="2020-12-20T13:54:00Z"/>
          <w:rStyle w:val="Enfasidelicata"/>
          <w:rFonts w:asciiTheme="minorHAnsi" w:hAnsiTheme="minorHAnsi" w:cstheme="minorHAnsi"/>
          <w:szCs w:val="24"/>
        </w:rPr>
        <w:pPrChange w:id="2135" w:author="Giorgio Romeo" w:date="2020-12-23T10:30:00Z">
          <w:pPr>
            <w:pStyle w:val="Paragrafoelenco"/>
            <w:spacing w:line="240" w:lineRule="auto"/>
            <w:ind w:left="360"/>
          </w:pPr>
        </w:pPrChange>
      </w:pPr>
      <w:del w:id="2136" w:author="Cristian Sbrolli" w:date="2020-12-20T13:54:00Z">
        <w:r w:rsidRPr="00A8618B" w:rsidDel="005A7CCF">
          <w:rPr>
            <w:rStyle w:val="Enfasidelicata"/>
            <w:rFonts w:asciiTheme="minorHAnsi" w:hAnsiTheme="minorHAnsi" w:cstheme="minorHAnsi"/>
            <w:szCs w:val="24"/>
          </w:rPr>
          <w:delText>insideMarket: set Ticket,</w:delText>
        </w:r>
      </w:del>
    </w:p>
    <w:p w14:paraId="50DDD04C" w14:textId="1EB792CE" w:rsidR="005432E1" w:rsidRPr="00A8618B" w:rsidDel="005A7CCF" w:rsidRDefault="005432E1">
      <w:pPr>
        <w:pStyle w:val="Paragrafoelenco"/>
        <w:spacing w:line="276" w:lineRule="auto"/>
        <w:rPr>
          <w:del w:id="2137" w:author="Cristian Sbrolli" w:date="2020-12-20T13:54:00Z"/>
          <w:rStyle w:val="Enfasidelicata"/>
          <w:rFonts w:asciiTheme="minorHAnsi" w:hAnsiTheme="minorHAnsi" w:cstheme="minorHAnsi"/>
          <w:szCs w:val="24"/>
        </w:rPr>
        <w:pPrChange w:id="2138" w:author="Giorgio Romeo" w:date="2020-12-23T10:30:00Z">
          <w:pPr>
            <w:pStyle w:val="Paragrafoelenco"/>
            <w:spacing w:line="240" w:lineRule="auto"/>
            <w:ind w:left="360"/>
          </w:pPr>
        </w:pPrChange>
      </w:pPr>
      <w:del w:id="2139" w:author="Cristian Sbrolli" w:date="2020-12-20T13:54:00Z">
        <w:r w:rsidRPr="00A8618B" w:rsidDel="005A7CCF">
          <w:rPr>
            <w:rStyle w:val="Enfasidelicata"/>
            <w:rFonts w:asciiTheme="minorHAnsi" w:hAnsiTheme="minorHAnsi" w:cstheme="minorHAnsi"/>
            <w:szCs w:val="24"/>
          </w:rPr>
          <w:delText>line: set Ticket,</w:delText>
        </w:r>
      </w:del>
    </w:p>
    <w:p w14:paraId="688CCE7F" w14:textId="057E8F7D" w:rsidR="005432E1" w:rsidRPr="00A8618B" w:rsidDel="005A7CCF" w:rsidRDefault="005432E1">
      <w:pPr>
        <w:pStyle w:val="Paragrafoelenco"/>
        <w:spacing w:line="276" w:lineRule="auto"/>
        <w:rPr>
          <w:del w:id="2140" w:author="Cristian Sbrolli" w:date="2020-12-20T13:54:00Z"/>
          <w:rStyle w:val="Enfasidelicata"/>
          <w:rFonts w:asciiTheme="minorHAnsi" w:hAnsiTheme="minorHAnsi" w:cstheme="minorHAnsi"/>
          <w:szCs w:val="24"/>
        </w:rPr>
        <w:pPrChange w:id="2141" w:author="Giorgio Romeo" w:date="2020-12-23T10:30:00Z">
          <w:pPr>
            <w:pStyle w:val="Paragrafoelenco"/>
            <w:spacing w:line="240" w:lineRule="auto"/>
            <w:ind w:left="360"/>
          </w:pPr>
        </w:pPrChange>
      </w:pPr>
      <w:del w:id="2142" w:author="Cristian Sbrolli" w:date="2020-12-20T13:54:00Z">
        <w:r w:rsidRPr="00A8618B" w:rsidDel="005A7CCF">
          <w:rPr>
            <w:rStyle w:val="Enfasidelicata"/>
            <w:rFonts w:asciiTheme="minorHAnsi" w:hAnsiTheme="minorHAnsi" w:cstheme="minorHAnsi"/>
            <w:szCs w:val="24"/>
          </w:rPr>
          <w:delText>pastTickets: set Ticket,</w:delText>
        </w:r>
      </w:del>
    </w:p>
    <w:p w14:paraId="7CDAC4A3" w14:textId="0ED10ACF" w:rsidR="005432E1" w:rsidRPr="00A8618B" w:rsidDel="005A7CCF" w:rsidRDefault="005432E1">
      <w:pPr>
        <w:pStyle w:val="Paragrafoelenco"/>
        <w:spacing w:line="276" w:lineRule="auto"/>
        <w:rPr>
          <w:del w:id="2143" w:author="Cristian Sbrolli" w:date="2020-12-20T13:54:00Z"/>
          <w:rStyle w:val="Enfasidelicata"/>
          <w:rFonts w:asciiTheme="minorHAnsi" w:hAnsiTheme="minorHAnsi" w:cstheme="minorHAnsi"/>
          <w:szCs w:val="24"/>
        </w:rPr>
        <w:pPrChange w:id="2144" w:author="Giorgio Romeo" w:date="2020-12-23T10:30:00Z">
          <w:pPr>
            <w:pStyle w:val="Paragrafoelenco"/>
            <w:spacing w:line="240" w:lineRule="auto"/>
            <w:ind w:left="360"/>
          </w:pPr>
        </w:pPrChange>
      </w:pPr>
      <w:del w:id="2145" w:author="Cristian Sbrolli" w:date="2020-12-20T13:54:00Z">
        <w:r w:rsidRPr="00A8618B" w:rsidDel="005A7CCF">
          <w:rPr>
            <w:rStyle w:val="Enfasidelicata"/>
            <w:rFonts w:asciiTheme="minorHAnsi" w:hAnsiTheme="minorHAnsi" w:cstheme="minorHAnsi"/>
            <w:szCs w:val="24"/>
          </w:rPr>
          <w:delText>currentTimeSlot: one TimeSlot,</w:delText>
        </w:r>
      </w:del>
    </w:p>
    <w:p w14:paraId="6FB68DA2" w14:textId="61D327ED" w:rsidR="005432E1" w:rsidRPr="00A8618B" w:rsidDel="005A7CCF" w:rsidRDefault="005432E1">
      <w:pPr>
        <w:pStyle w:val="Paragrafoelenco"/>
        <w:spacing w:line="276" w:lineRule="auto"/>
        <w:rPr>
          <w:del w:id="2146" w:author="Cristian Sbrolli" w:date="2020-12-20T13:54:00Z"/>
          <w:rStyle w:val="Enfasidelicata"/>
          <w:rFonts w:asciiTheme="minorHAnsi" w:hAnsiTheme="minorHAnsi" w:cstheme="minorHAnsi"/>
          <w:szCs w:val="24"/>
        </w:rPr>
        <w:pPrChange w:id="2147" w:author="Giorgio Romeo" w:date="2020-12-23T10:30:00Z">
          <w:pPr>
            <w:pStyle w:val="Paragrafoelenco"/>
            <w:spacing w:line="240" w:lineRule="auto"/>
            <w:ind w:left="360"/>
          </w:pPr>
        </w:pPrChange>
      </w:pPr>
      <w:del w:id="2148" w:author="Cristian Sbrolli" w:date="2020-12-20T13:54:00Z">
        <w:r w:rsidRPr="00A8618B" w:rsidDel="005A7CCF">
          <w:rPr>
            <w:rStyle w:val="Enfasidelicata"/>
            <w:rFonts w:asciiTheme="minorHAnsi" w:hAnsiTheme="minorHAnsi" w:cstheme="minorHAnsi"/>
            <w:szCs w:val="24"/>
          </w:rPr>
          <w:delText>currentDate: one Date,</w:delText>
        </w:r>
      </w:del>
    </w:p>
    <w:p w14:paraId="496479C2" w14:textId="77A07446" w:rsidR="005432E1" w:rsidRPr="00A8618B" w:rsidDel="005A7CCF" w:rsidRDefault="005432E1">
      <w:pPr>
        <w:pStyle w:val="Paragrafoelenco"/>
        <w:spacing w:line="276" w:lineRule="auto"/>
        <w:rPr>
          <w:del w:id="2149" w:author="Cristian Sbrolli" w:date="2020-12-20T13:54:00Z"/>
          <w:rStyle w:val="Enfasidelicata"/>
          <w:rFonts w:asciiTheme="minorHAnsi" w:hAnsiTheme="minorHAnsi" w:cstheme="minorHAnsi"/>
          <w:szCs w:val="24"/>
        </w:rPr>
        <w:pPrChange w:id="2150" w:author="Giorgio Romeo" w:date="2020-12-23T10:30:00Z">
          <w:pPr>
            <w:pStyle w:val="Paragrafoelenco"/>
            <w:spacing w:line="240" w:lineRule="auto"/>
            <w:ind w:left="360"/>
          </w:pPr>
        </w:pPrChange>
      </w:pPr>
      <w:del w:id="2151" w:author="Cristian Sbrolli" w:date="2020-12-20T13:54:00Z">
        <w:r w:rsidRPr="00A8618B" w:rsidDel="005A7CCF">
          <w:rPr>
            <w:rStyle w:val="Enfasidelicata"/>
            <w:rFonts w:asciiTheme="minorHAnsi" w:hAnsiTheme="minorHAnsi" w:cstheme="minorHAnsi"/>
            <w:szCs w:val="24"/>
          </w:rPr>
          <w:delText>availableSlots: Date -&gt; TimeSlot</w:delText>
        </w:r>
      </w:del>
    </w:p>
    <w:p w14:paraId="2E9FF5B3" w14:textId="5F4A850B" w:rsidR="005432E1" w:rsidRPr="00A8618B" w:rsidDel="005A7CCF" w:rsidRDefault="005432E1">
      <w:pPr>
        <w:pStyle w:val="Paragrafoelenco"/>
        <w:spacing w:line="276" w:lineRule="auto"/>
        <w:rPr>
          <w:del w:id="2152" w:author="Cristian Sbrolli" w:date="2020-12-20T13:54:00Z"/>
          <w:rStyle w:val="Enfasidelicata"/>
          <w:rFonts w:asciiTheme="minorHAnsi" w:hAnsiTheme="minorHAnsi" w:cstheme="minorHAnsi"/>
          <w:szCs w:val="24"/>
        </w:rPr>
        <w:pPrChange w:id="2153" w:author="Giorgio Romeo" w:date="2020-12-23T10:30:00Z">
          <w:pPr>
            <w:pStyle w:val="Paragrafoelenco"/>
            <w:spacing w:line="240" w:lineRule="auto"/>
            <w:ind w:left="360"/>
          </w:pPr>
        </w:pPrChange>
      </w:pPr>
      <w:del w:id="2154" w:author="Cristian Sbrolli" w:date="2020-12-20T13:54:00Z">
        <w:r w:rsidRPr="00A8618B" w:rsidDel="005A7CCF">
          <w:rPr>
            <w:rStyle w:val="Enfasidelicata"/>
            <w:rFonts w:asciiTheme="minorHAnsi" w:hAnsiTheme="minorHAnsi" w:cstheme="minorHAnsi"/>
            <w:szCs w:val="24"/>
          </w:rPr>
          <w:delText>}{ //no ticket is in more different states at the same time</w:delText>
        </w:r>
      </w:del>
    </w:p>
    <w:p w14:paraId="49A18EEC" w14:textId="2968779C" w:rsidR="005432E1" w:rsidRPr="00A8618B" w:rsidDel="005A7CCF" w:rsidRDefault="005432E1">
      <w:pPr>
        <w:pStyle w:val="Paragrafoelenco"/>
        <w:spacing w:line="276" w:lineRule="auto"/>
        <w:rPr>
          <w:del w:id="2155" w:author="Cristian Sbrolli" w:date="2020-12-20T13:54:00Z"/>
          <w:rStyle w:val="Enfasidelicata"/>
          <w:rFonts w:asciiTheme="minorHAnsi" w:hAnsiTheme="minorHAnsi" w:cstheme="minorHAnsi"/>
          <w:szCs w:val="24"/>
        </w:rPr>
        <w:pPrChange w:id="2156" w:author="Giorgio Romeo" w:date="2020-12-23T10:30:00Z">
          <w:pPr>
            <w:pStyle w:val="Paragrafoelenco"/>
            <w:spacing w:line="240" w:lineRule="auto"/>
            <w:ind w:left="360"/>
          </w:pPr>
        </w:pPrChange>
      </w:pPr>
      <w:del w:id="2157" w:author="Cristian Sbrolli" w:date="2020-12-20T13:54:00Z">
        <w:r w:rsidRPr="00A8618B" w:rsidDel="005A7CCF">
          <w:rPr>
            <w:rStyle w:val="Enfasidelicata"/>
            <w:rFonts w:asciiTheme="minorHAnsi" w:hAnsiTheme="minorHAnsi" w:cstheme="minorHAnsi"/>
            <w:szCs w:val="24"/>
          </w:rPr>
          <w:delText>#(insideMarket &amp; line)=0</w:delText>
        </w:r>
      </w:del>
    </w:p>
    <w:p w14:paraId="55F4C4BB" w14:textId="6B17C7BE" w:rsidR="005432E1" w:rsidRPr="00A8618B" w:rsidDel="005A7CCF" w:rsidRDefault="005432E1">
      <w:pPr>
        <w:pStyle w:val="Paragrafoelenco"/>
        <w:spacing w:line="276" w:lineRule="auto"/>
        <w:rPr>
          <w:del w:id="2158" w:author="Cristian Sbrolli" w:date="2020-12-20T13:54:00Z"/>
          <w:rStyle w:val="Enfasidelicata"/>
          <w:rFonts w:asciiTheme="minorHAnsi" w:hAnsiTheme="minorHAnsi" w:cstheme="minorHAnsi"/>
          <w:szCs w:val="24"/>
        </w:rPr>
        <w:pPrChange w:id="2159" w:author="Giorgio Romeo" w:date="2020-12-23T10:30:00Z">
          <w:pPr>
            <w:pStyle w:val="Paragrafoelenco"/>
            <w:spacing w:line="240" w:lineRule="auto"/>
            <w:ind w:left="360"/>
          </w:pPr>
        </w:pPrChange>
      </w:pPr>
      <w:del w:id="2160" w:author="Cristian Sbrolli" w:date="2020-12-20T13:54:00Z">
        <w:r w:rsidRPr="00A8618B" w:rsidDel="005A7CCF">
          <w:rPr>
            <w:rStyle w:val="Enfasidelicata"/>
            <w:rFonts w:asciiTheme="minorHAnsi" w:hAnsiTheme="minorHAnsi" w:cstheme="minorHAnsi"/>
            <w:szCs w:val="24"/>
          </w:rPr>
          <w:delText>#(insideMarket &amp; pastTickets)=0</w:delText>
        </w:r>
      </w:del>
    </w:p>
    <w:p w14:paraId="2A2C2156" w14:textId="38DEAE6E" w:rsidR="005432E1" w:rsidRPr="00A8618B" w:rsidDel="005A7CCF" w:rsidRDefault="005432E1">
      <w:pPr>
        <w:pStyle w:val="Paragrafoelenco"/>
        <w:spacing w:line="276" w:lineRule="auto"/>
        <w:rPr>
          <w:del w:id="2161" w:author="Cristian Sbrolli" w:date="2020-12-20T13:54:00Z"/>
          <w:rStyle w:val="Enfasidelicata"/>
          <w:rFonts w:asciiTheme="minorHAnsi" w:hAnsiTheme="minorHAnsi" w:cstheme="minorHAnsi"/>
          <w:szCs w:val="24"/>
        </w:rPr>
        <w:pPrChange w:id="2162" w:author="Giorgio Romeo" w:date="2020-12-23T10:30:00Z">
          <w:pPr>
            <w:pStyle w:val="Paragrafoelenco"/>
            <w:spacing w:line="240" w:lineRule="auto"/>
            <w:ind w:left="360"/>
          </w:pPr>
        </w:pPrChange>
      </w:pPr>
      <w:del w:id="2163" w:author="Cristian Sbrolli" w:date="2020-12-20T13:54:00Z">
        <w:r w:rsidRPr="00A8618B" w:rsidDel="005A7CCF">
          <w:rPr>
            <w:rStyle w:val="Enfasidelicata"/>
            <w:rFonts w:asciiTheme="minorHAnsi" w:hAnsiTheme="minorHAnsi" w:cstheme="minorHAnsi"/>
            <w:szCs w:val="24"/>
          </w:rPr>
          <w:delText>#(line &amp; pastTickets)=0</w:delText>
        </w:r>
      </w:del>
    </w:p>
    <w:p w14:paraId="7A07AD31" w14:textId="2B121370" w:rsidR="005432E1" w:rsidRPr="00A8618B" w:rsidDel="005A7CCF" w:rsidRDefault="005432E1">
      <w:pPr>
        <w:pStyle w:val="Paragrafoelenco"/>
        <w:spacing w:line="276" w:lineRule="auto"/>
        <w:rPr>
          <w:del w:id="2164" w:author="Cristian Sbrolli" w:date="2020-12-20T13:54:00Z"/>
          <w:rStyle w:val="Enfasidelicata"/>
          <w:rFonts w:asciiTheme="minorHAnsi" w:hAnsiTheme="minorHAnsi" w:cstheme="minorHAnsi"/>
          <w:szCs w:val="24"/>
        </w:rPr>
        <w:pPrChange w:id="2165" w:author="Giorgio Romeo" w:date="2020-12-23T10:30:00Z">
          <w:pPr>
            <w:pStyle w:val="Paragrafoelenco"/>
            <w:spacing w:line="240" w:lineRule="auto"/>
            <w:ind w:left="360"/>
          </w:pPr>
        </w:pPrChange>
      </w:pPr>
      <w:del w:id="2166" w:author="Cristian Sbrolli" w:date="2020-12-20T13:54:00Z">
        <w:r w:rsidRPr="00A8618B" w:rsidDel="005A7CCF">
          <w:rPr>
            <w:rStyle w:val="Enfasidelicata"/>
            <w:rFonts w:asciiTheme="minorHAnsi" w:hAnsiTheme="minorHAnsi" w:cstheme="minorHAnsi"/>
            <w:szCs w:val="24"/>
          </w:rPr>
          <w:delText>//all tickets insideMarket are tickets booked for the current Date and Time Slot</w:delText>
        </w:r>
      </w:del>
    </w:p>
    <w:p w14:paraId="138C1F8C" w14:textId="2C12AC4D" w:rsidR="005432E1" w:rsidRPr="00A8618B" w:rsidDel="005A7CCF" w:rsidRDefault="005432E1">
      <w:pPr>
        <w:pStyle w:val="Paragrafoelenco"/>
        <w:spacing w:line="276" w:lineRule="auto"/>
        <w:rPr>
          <w:del w:id="2167" w:author="Cristian Sbrolli" w:date="2020-12-20T13:54:00Z"/>
          <w:rStyle w:val="Enfasidelicata"/>
          <w:rFonts w:asciiTheme="minorHAnsi" w:hAnsiTheme="minorHAnsi" w:cstheme="minorHAnsi"/>
          <w:szCs w:val="24"/>
        </w:rPr>
        <w:pPrChange w:id="2168" w:author="Giorgio Romeo" w:date="2020-12-23T10:30:00Z">
          <w:pPr>
            <w:pStyle w:val="Paragrafoelenco"/>
            <w:spacing w:line="240" w:lineRule="auto"/>
            <w:ind w:left="360"/>
          </w:pPr>
        </w:pPrChange>
      </w:pPr>
      <w:del w:id="2169" w:author="Cristian Sbrolli" w:date="2020-12-20T13:54:00Z">
        <w:r w:rsidRPr="00A8618B" w:rsidDel="005A7CCF">
          <w:rPr>
            <w:rStyle w:val="Enfasidelicata"/>
            <w:rFonts w:asciiTheme="minorHAnsi" w:hAnsiTheme="minorHAnsi" w:cstheme="minorHAnsi"/>
            <w:szCs w:val="24"/>
          </w:rPr>
          <w:delText>all t: Ticket | t in insideMarket implies (t.ticketDate = currentDate and t.ticketTimeSlot = currentTimeSlot)</w:delText>
        </w:r>
      </w:del>
    </w:p>
    <w:p w14:paraId="01A30352" w14:textId="2FA336A6" w:rsidR="005432E1" w:rsidRPr="00A8618B" w:rsidDel="005A7CCF" w:rsidRDefault="005432E1">
      <w:pPr>
        <w:pStyle w:val="Paragrafoelenco"/>
        <w:spacing w:line="276" w:lineRule="auto"/>
        <w:rPr>
          <w:del w:id="2170" w:author="Cristian Sbrolli" w:date="2020-12-20T13:54:00Z"/>
          <w:rStyle w:val="Enfasidelicata"/>
          <w:rFonts w:asciiTheme="minorHAnsi" w:hAnsiTheme="minorHAnsi" w:cstheme="minorHAnsi"/>
          <w:szCs w:val="24"/>
        </w:rPr>
        <w:pPrChange w:id="2171" w:author="Giorgio Romeo" w:date="2020-12-23T10:30:00Z">
          <w:pPr>
            <w:pStyle w:val="Paragrafoelenco"/>
            <w:spacing w:line="240" w:lineRule="auto"/>
            <w:ind w:left="360"/>
          </w:pPr>
        </w:pPrChange>
      </w:pPr>
      <w:del w:id="2172" w:author="Cristian Sbrolli" w:date="2020-12-20T13:54:00Z">
        <w:r w:rsidRPr="00A8618B" w:rsidDel="005A7CCF">
          <w:rPr>
            <w:rStyle w:val="Enfasidelicata"/>
            <w:rFonts w:asciiTheme="minorHAnsi" w:hAnsiTheme="minorHAnsi" w:cstheme="minorHAnsi"/>
            <w:szCs w:val="24"/>
          </w:rPr>
          <w:delText>//Available Dates and Time Slots are the ones for which the number of tickets is less than the max number admitted to grant safety and that</w:delText>
        </w:r>
      </w:del>
    </w:p>
    <w:p w14:paraId="65C322E0" w14:textId="4129F7D4" w:rsidR="005432E1" w:rsidRPr="00A8618B" w:rsidDel="005A7CCF" w:rsidRDefault="005432E1">
      <w:pPr>
        <w:pStyle w:val="Paragrafoelenco"/>
        <w:spacing w:line="276" w:lineRule="auto"/>
        <w:rPr>
          <w:del w:id="2173" w:author="Cristian Sbrolli" w:date="2020-12-20T13:54:00Z"/>
          <w:rStyle w:val="Enfasidelicata"/>
          <w:rFonts w:asciiTheme="minorHAnsi" w:hAnsiTheme="minorHAnsi" w:cstheme="minorHAnsi"/>
          <w:szCs w:val="24"/>
        </w:rPr>
        <w:pPrChange w:id="2174" w:author="Giorgio Romeo" w:date="2020-12-23T10:30:00Z">
          <w:pPr>
            <w:pStyle w:val="Paragrafoelenco"/>
            <w:spacing w:line="240" w:lineRule="auto"/>
            <w:ind w:left="360"/>
          </w:pPr>
        </w:pPrChange>
      </w:pPr>
      <w:del w:id="2175" w:author="Cristian Sbrolli" w:date="2020-12-20T13:54:00Z">
        <w:r w:rsidRPr="00A8618B" w:rsidDel="005A7CCF">
          <w:rPr>
            <w:rStyle w:val="Enfasidelicata"/>
            <w:rFonts w:asciiTheme="minorHAnsi" w:hAnsiTheme="minorHAnsi" w:cstheme="minorHAnsi"/>
            <w:szCs w:val="24"/>
          </w:rPr>
          <w:delText>// are not  Dates or Slots different from the current for which there are past tickets (No available Slots in past dates)</w:delText>
        </w:r>
      </w:del>
    </w:p>
    <w:p w14:paraId="0A1DCD29" w14:textId="65B57D28" w:rsidR="005432E1" w:rsidRPr="00A8618B" w:rsidDel="005A7CCF" w:rsidRDefault="005432E1">
      <w:pPr>
        <w:pStyle w:val="Paragrafoelenco"/>
        <w:spacing w:line="276" w:lineRule="auto"/>
        <w:rPr>
          <w:del w:id="2176" w:author="Cristian Sbrolli" w:date="2020-12-20T13:54:00Z"/>
          <w:rStyle w:val="Enfasidelicata"/>
          <w:rFonts w:asciiTheme="minorHAnsi" w:hAnsiTheme="minorHAnsi" w:cstheme="minorHAnsi"/>
          <w:szCs w:val="24"/>
        </w:rPr>
        <w:pPrChange w:id="2177" w:author="Giorgio Romeo" w:date="2020-12-23T10:30:00Z">
          <w:pPr>
            <w:pStyle w:val="Paragrafoelenco"/>
            <w:spacing w:line="240" w:lineRule="auto"/>
            <w:ind w:left="360"/>
          </w:pPr>
        </w:pPrChange>
      </w:pPr>
      <w:del w:id="2178" w:author="Cristian Sbrolli" w:date="2020-12-20T13:54:00Z">
        <w:r w:rsidRPr="00A8618B" w:rsidDel="005A7CCF">
          <w:rPr>
            <w:rStyle w:val="Enfasidelicata"/>
            <w:rFonts w:asciiTheme="minorHAnsi" w:hAnsiTheme="minorHAnsi" w:cstheme="minorHAnsi"/>
            <w:szCs w:val="24"/>
          </w:rPr>
          <w:delText xml:space="preserve">all d:Date, ts:TimeSlot | (d-&gt;ts) in availableSlots iff (#((insideMarket + line) &amp;  ticketDate.d &amp; ticketTimeSlot.ts) &lt; maxUsersPerSlot and </w:delText>
        </w:r>
      </w:del>
    </w:p>
    <w:p w14:paraId="34545E69" w14:textId="318CBF61" w:rsidR="005432E1" w:rsidRPr="00A8618B" w:rsidDel="005A7CCF" w:rsidRDefault="005432E1">
      <w:pPr>
        <w:pStyle w:val="Paragrafoelenco"/>
        <w:spacing w:line="276" w:lineRule="auto"/>
        <w:rPr>
          <w:del w:id="2179" w:author="Cristian Sbrolli" w:date="2020-12-20T13:54:00Z"/>
          <w:rStyle w:val="Enfasidelicata"/>
          <w:rFonts w:asciiTheme="minorHAnsi" w:hAnsiTheme="minorHAnsi" w:cstheme="minorHAnsi"/>
          <w:szCs w:val="24"/>
        </w:rPr>
        <w:pPrChange w:id="2180" w:author="Giorgio Romeo" w:date="2020-12-23T10:30:00Z">
          <w:pPr>
            <w:pStyle w:val="Paragrafoelenco"/>
            <w:spacing w:line="240" w:lineRule="auto"/>
            <w:ind w:left="360"/>
          </w:pPr>
        </w:pPrChange>
      </w:pPr>
      <w:del w:id="2181"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t: Ticket | t in pastTickets and (t.ticketDate != currentDate and d=t.ticketDate or t.ticketTimeSlot != currentTimeSlot and d=t.ticketDate and ts=t.ticketTimeSlot  ))</w:delText>
        </w:r>
      </w:del>
    </w:p>
    <w:p w14:paraId="23B6A4AF" w14:textId="52AA87EF" w:rsidR="005432E1" w:rsidRPr="00A8618B" w:rsidDel="005A7CCF" w:rsidRDefault="005432E1">
      <w:pPr>
        <w:pStyle w:val="Paragrafoelenco"/>
        <w:spacing w:line="276" w:lineRule="auto"/>
        <w:rPr>
          <w:del w:id="2182" w:author="Cristian Sbrolli" w:date="2020-12-20T13:54:00Z"/>
          <w:rStyle w:val="Enfasidelicata"/>
          <w:rFonts w:asciiTheme="minorHAnsi" w:hAnsiTheme="minorHAnsi" w:cstheme="minorHAnsi"/>
          <w:szCs w:val="24"/>
        </w:rPr>
        <w:pPrChange w:id="2183" w:author="Giorgio Romeo" w:date="2020-12-23T10:30:00Z">
          <w:pPr>
            <w:pStyle w:val="Paragrafoelenco"/>
            <w:spacing w:line="240" w:lineRule="auto"/>
            <w:ind w:left="360"/>
          </w:pPr>
        </w:pPrChange>
      </w:pPr>
      <w:del w:id="2184" w:author="Cristian Sbrolli" w:date="2020-12-20T13:54:00Z">
        <w:r w:rsidRPr="00A8618B" w:rsidDel="005A7CCF">
          <w:rPr>
            <w:rStyle w:val="Enfasidelicata"/>
            <w:rFonts w:asciiTheme="minorHAnsi" w:hAnsiTheme="minorHAnsi" w:cstheme="minorHAnsi"/>
            <w:szCs w:val="24"/>
          </w:rPr>
          <w:delText>maxUsersPerSlot &gt; 0</w:delText>
        </w:r>
      </w:del>
    </w:p>
    <w:p w14:paraId="30D88C71" w14:textId="3BDE4996" w:rsidR="005432E1" w:rsidRPr="00A8618B" w:rsidDel="005A7CCF" w:rsidRDefault="005432E1">
      <w:pPr>
        <w:pStyle w:val="Paragrafoelenco"/>
        <w:spacing w:line="276" w:lineRule="auto"/>
        <w:rPr>
          <w:del w:id="2185" w:author="Cristian Sbrolli" w:date="2020-12-20T13:54:00Z"/>
          <w:rStyle w:val="Enfasidelicata"/>
          <w:rFonts w:asciiTheme="minorHAnsi" w:hAnsiTheme="minorHAnsi" w:cstheme="minorHAnsi"/>
          <w:szCs w:val="24"/>
        </w:rPr>
        <w:pPrChange w:id="2186" w:author="Giorgio Romeo" w:date="2020-12-23T10:30:00Z">
          <w:pPr>
            <w:pStyle w:val="Paragrafoelenco"/>
            <w:spacing w:line="240" w:lineRule="auto"/>
            <w:ind w:left="360"/>
          </w:pPr>
        </w:pPrChange>
      </w:pPr>
      <w:del w:id="2187" w:author="Cristian Sbrolli" w:date="2020-12-20T13:54:00Z">
        <w:r w:rsidRPr="00A8618B" w:rsidDel="005A7CCF">
          <w:rPr>
            <w:rStyle w:val="Enfasidelicata"/>
            <w:rFonts w:asciiTheme="minorHAnsi" w:hAnsiTheme="minorHAnsi" w:cstheme="minorHAnsi"/>
            <w:szCs w:val="24"/>
          </w:rPr>
          <w:delText>}</w:delText>
        </w:r>
      </w:del>
    </w:p>
    <w:p w14:paraId="7E908DBC" w14:textId="59B9CAF2" w:rsidR="005432E1" w:rsidRPr="00A8618B" w:rsidDel="005A7CCF" w:rsidRDefault="005432E1">
      <w:pPr>
        <w:pStyle w:val="Paragrafoelenco"/>
        <w:spacing w:line="276" w:lineRule="auto"/>
        <w:rPr>
          <w:del w:id="2188" w:author="Cristian Sbrolli" w:date="2020-12-20T13:54:00Z"/>
          <w:rStyle w:val="Enfasidelicata"/>
          <w:rFonts w:asciiTheme="minorHAnsi" w:hAnsiTheme="minorHAnsi" w:cstheme="minorHAnsi"/>
          <w:szCs w:val="24"/>
        </w:rPr>
        <w:pPrChange w:id="2189" w:author="Giorgio Romeo" w:date="2020-12-23T10:30:00Z">
          <w:pPr>
            <w:pStyle w:val="Paragrafoelenco"/>
            <w:spacing w:line="240" w:lineRule="auto"/>
            <w:ind w:left="360"/>
          </w:pPr>
        </w:pPrChange>
      </w:pPr>
    </w:p>
    <w:p w14:paraId="0A9A5877" w14:textId="18CF869C" w:rsidR="005432E1" w:rsidRPr="00A8618B" w:rsidDel="005A7CCF" w:rsidRDefault="005432E1">
      <w:pPr>
        <w:pStyle w:val="Paragrafoelenco"/>
        <w:spacing w:line="276" w:lineRule="auto"/>
        <w:rPr>
          <w:del w:id="2190" w:author="Cristian Sbrolli" w:date="2020-12-20T13:54:00Z"/>
          <w:rStyle w:val="Enfasidelicata"/>
          <w:rFonts w:asciiTheme="minorHAnsi" w:hAnsiTheme="minorHAnsi" w:cstheme="minorHAnsi"/>
          <w:szCs w:val="24"/>
        </w:rPr>
        <w:pPrChange w:id="2191" w:author="Giorgio Romeo" w:date="2020-12-23T10:30:00Z">
          <w:pPr>
            <w:pStyle w:val="Paragrafoelenco"/>
            <w:spacing w:line="240" w:lineRule="auto"/>
            <w:ind w:left="360"/>
          </w:pPr>
        </w:pPrChange>
      </w:pPr>
      <w:del w:id="2192" w:author="Cristian Sbrolli" w:date="2020-12-20T13:54:00Z">
        <w:r w:rsidRPr="00A8618B" w:rsidDel="005A7CCF">
          <w:rPr>
            <w:rStyle w:val="Enfasidelicata"/>
            <w:rFonts w:asciiTheme="minorHAnsi" w:hAnsiTheme="minorHAnsi" w:cstheme="minorHAnsi"/>
            <w:szCs w:val="24"/>
          </w:rPr>
          <w:delText>sig TicketDispenser{</w:delText>
        </w:r>
      </w:del>
    </w:p>
    <w:p w14:paraId="5E4087BF" w14:textId="7BFE693E" w:rsidR="005432E1" w:rsidRPr="00A8618B" w:rsidDel="005A7CCF" w:rsidRDefault="005432E1">
      <w:pPr>
        <w:pStyle w:val="Paragrafoelenco"/>
        <w:spacing w:line="276" w:lineRule="auto"/>
        <w:rPr>
          <w:del w:id="2193" w:author="Cristian Sbrolli" w:date="2020-12-20T13:54:00Z"/>
          <w:rStyle w:val="Enfasidelicata"/>
          <w:rFonts w:asciiTheme="minorHAnsi" w:hAnsiTheme="minorHAnsi" w:cstheme="minorHAnsi"/>
          <w:szCs w:val="24"/>
        </w:rPr>
        <w:pPrChange w:id="2194" w:author="Giorgio Romeo" w:date="2020-12-23T10:30:00Z">
          <w:pPr>
            <w:pStyle w:val="Paragrafoelenco"/>
            <w:spacing w:line="240" w:lineRule="auto"/>
            <w:ind w:left="360"/>
          </w:pPr>
        </w:pPrChange>
      </w:pPr>
      <w:del w:id="2195" w:author="Cristian Sbrolli" w:date="2020-12-20T13:54:00Z">
        <w:r w:rsidRPr="00A8618B" w:rsidDel="005A7CCF">
          <w:rPr>
            <w:rStyle w:val="Enfasidelicata"/>
            <w:rFonts w:asciiTheme="minorHAnsi" w:hAnsiTheme="minorHAnsi" w:cstheme="minorHAnsi"/>
            <w:szCs w:val="24"/>
          </w:rPr>
          <w:delText>distributedTickets: set PhysicalTicket</w:delText>
        </w:r>
      </w:del>
    </w:p>
    <w:p w14:paraId="6CA4A544" w14:textId="452A13D6" w:rsidR="005432E1" w:rsidRPr="00A8618B" w:rsidDel="005A7CCF" w:rsidRDefault="005432E1">
      <w:pPr>
        <w:pStyle w:val="Paragrafoelenco"/>
        <w:spacing w:line="276" w:lineRule="auto"/>
        <w:rPr>
          <w:del w:id="2196" w:author="Cristian Sbrolli" w:date="2020-12-20T13:54:00Z"/>
          <w:rStyle w:val="Enfasidelicata"/>
          <w:rFonts w:asciiTheme="minorHAnsi" w:hAnsiTheme="minorHAnsi" w:cstheme="minorHAnsi"/>
          <w:szCs w:val="24"/>
        </w:rPr>
        <w:pPrChange w:id="2197" w:author="Giorgio Romeo" w:date="2020-12-23T10:30:00Z">
          <w:pPr>
            <w:pStyle w:val="Paragrafoelenco"/>
            <w:spacing w:line="240" w:lineRule="auto"/>
            <w:ind w:left="360"/>
          </w:pPr>
        </w:pPrChange>
      </w:pPr>
      <w:del w:id="2198" w:author="Cristian Sbrolli" w:date="2020-12-20T13:54:00Z">
        <w:r w:rsidRPr="00A8618B" w:rsidDel="005A7CCF">
          <w:rPr>
            <w:rStyle w:val="Enfasidelicata"/>
            <w:rFonts w:asciiTheme="minorHAnsi" w:hAnsiTheme="minorHAnsi" w:cstheme="minorHAnsi"/>
            <w:szCs w:val="24"/>
          </w:rPr>
          <w:delText>}</w:delText>
        </w:r>
      </w:del>
    </w:p>
    <w:p w14:paraId="03651DB7" w14:textId="7A47D4E7" w:rsidR="005432E1" w:rsidRPr="00A8618B" w:rsidDel="005A7CCF" w:rsidRDefault="005432E1">
      <w:pPr>
        <w:pStyle w:val="Paragrafoelenco"/>
        <w:spacing w:line="276" w:lineRule="auto"/>
        <w:rPr>
          <w:del w:id="2199" w:author="Cristian Sbrolli" w:date="2020-12-20T13:54:00Z"/>
          <w:rStyle w:val="Enfasidelicata"/>
          <w:rFonts w:asciiTheme="minorHAnsi" w:hAnsiTheme="minorHAnsi" w:cstheme="minorHAnsi"/>
          <w:szCs w:val="24"/>
        </w:rPr>
        <w:pPrChange w:id="2200" w:author="Giorgio Romeo" w:date="2020-12-23T10:30:00Z">
          <w:pPr>
            <w:pStyle w:val="Paragrafoelenco"/>
            <w:spacing w:line="240" w:lineRule="auto"/>
            <w:ind w:left="360"/>
          </w:pPr>
        </w:pPrChange>
      </w:pPr>
    </w:p>
    <w:p w14:paraId="59319A45" w14:textId="3F62B78C" w:rsidR="005432E1" w:rsidRPr="00A8618B" w:rsidDel="005A7CCF" w:rsidRDefault="005432E1">
      <w:pPr>
        <w:pStyle w:val="Paragrafoelenco"/>
        <w:spacing w:line="276" w:lineRule="auto"/>
        <w:rPr>
          <w:del w:id="2201" w:author="Cristian Sbrolli" w:date="2020-12-20T13:54:00Z"/>
          <w:rStyle w:val="Enfasidelicata"/>
          <w:rFonts w:asciiTheme="minorHAnsi" w:hAnsiTheme="minorHAnsi" w:cstheme="minorHAnsi"/>
          <w:szCs w:val="24"/>
        </w:rPr>
        <w:pPrChange w:id="2202" w:author="Giorgio Romeo" w:date="2020-12-23T10:30:00Z">
          <w:pPr>
            <w:pStyle w:val="Paragrafoelenco"/>
            <w:spacing w:line="240" w:lineRule="auto"/>
            <w:ind w:left="360"/>
          </w:pPr>
        </w:pPrChange>
      </w:pPr>
      <w:del w:id="2203" w:author="Cristian Sbrolli" w:date="2020-12-20T13:54:00Z">
        <w:r w:rsidRPr="00A8618B" w:rsidDel="005A7CCF">
          <w:rPr>
            <w:rStyle w:val="Enfasidelicata"/>
            <w:rFonts w:asciiTheme="minorHAnsi" w:hAnsiTheme="minorHAnsi" w:cstheme="minorHAnsi"/>
            <w:szCs w:val="24"/>
          </w:rPr>
          <w:delText>sig QRCode{}</w:delText>
        </w:r>
      </w:del>
    </w:p>
    <w:p w14:paraId="5EF82A06" w14:textId="492856AB" w:rsidR="005432E1" w:rsidRPr="00A8618B" w:rsidDel="005A7CCF" w:rsidRDefault="005432E1">
      <w:pPr>
        <w:pStyle w:val="Paragrafoelenco"/>
        <w:spacing w:line="276" w:lineRule="auto"/>
        <w:rPr>
          <w:del w:id="2204" w:author="Cristian Sbrolli" w:date="2020-12-20T13:54:00Z"/>
          <w:rStyle w:val="Enfasidelicata"/>
          <w:rFonts w:asciiTheme="minorHAnsi" w:hAnsiTheme="minorHAnsi" w:cstheme="minorHAnsi"/>
          <w:szCs w:val="24"/>
        </w:rPr>
        <w:pPrChange w:id="2205" w:author="Giorgio Romeo" w:date="2020-12-23T10:30:00Z">
          <w:pPr>
            <w:pStyle w:val="Paragrafoelenco"/>
            <w:spacing w:line="240" w:lineRule="auto"/>
            <w:ind w:left="360"/>
          </w:pPr>
        </w:pPrChange>
      </w:pPr>
    </w:p>
    <w:p w14:paraId="717103AA" w14:textId="0E73BF40" w:rsidR="005432E1" w:rsidRPr="00A8618B" w:rsidDel="005A7CCF" w:rsidRDefault="005432E1">
      <w:pPr>
        <w:pStyle w:val="Paragrafoelenco"/>
        <w:spacing w:line="276" w:lineRule="auto"/>
        <w:rPr>
          <w:del w:id="2206" w:author="Cristian Sbrolli" w:date="2020-12-20T13:54:00Z"/>
          <w:rStyle w:val="Enfasidelicata"/>
          <w:rFonts w:asciiTheme="minorHAnsi" w:hAnsiTheme="minorHAnsi" w:cstheme="minorHAnsi"/>
          <w:szCs w:val="24"/>
        </w:rPr>
        <w:pPrChange w:id="2207" w:author="Giorgio Romeo" w:date="2020-12-23T10:30:00Z">
          <w:pPr>
            <w:pStyle w:val="Paragrafoelenco"/>
            <w:spacing w:line="240" w:lineRule="auto"/>
            <w:ind w:left="360"/>
          </w:pPr>
        </w:pPrChange>
      </w:pPr>
      <w:del w:id="2208" w:author="Cristian Sbrolli" w:date="2020-12-20T13:54:00Z">
        <w:r w:rsidRPr="00A8618B" w:rsidDel="005A7CCF">
          <w:rPr>
            <w:rStyle w:val="Enfasidelicata"/>
            <w:rFonts w:asciiTheme="minorHAnsi" w:hAnsiTheme="minorHAnsi" w:cstheme="minorHAnsi"/>
            <w:szCs w:val="24"/>
          </w:rPr>
          <w:delText>sig QRCodeReader{</w:delText>
        </w:r>
      </w:del>
    </w:p>
    <w:p w14:paraId="17A688A5" w14:textId="129CA227" w:rsidR="005432E1" w:rsidRPr="00A8618B" w:rsidDel="005A7CCF" w:rsidRDefault="005432E1">
      <w:pPr>
        <w:pStyle w:val="Paragrafoelenco"/>
        <w:spacing w:line="276" w:lineRule="auto"/>
        <w:rPr>
          <w:del w:id="2209" w:author="Cristian Sbrolli" w:date="2020-12-20T13:54:00Z"/>
          <w:rStyle w:val="Enfasidelicata"/>
          <w:rFonts w:asciiTheme="minorHAnsi" w:hAnsiTheme="minorHAnsi" w:cstheme="minorHAnsi"/>
          <w:szCs w:val="24"/>
        </w:rPr>
        <w:pPrChange w:id="2210" w:author="Giorgio Romeo" w:date="2020-12-23T10:30:00Z">
          <w:pPr>
            <w:pStyle w:val="Paragrafoelenco"/>
            <w:spacing w:line="240" w:lineRule="auto"/>
            <w:ind w:left="360"/>
          </w:pPr>
        </w:pPrChange>
      </w:pPr>
      <w:del w:id="2211" w:author="Cristian Sbrolli" w:date="2020-12-20T13:54:00Z">
        <w:r w:rsidRPr="00A8618B" w:rsidDel="005A7CCF">
          <w:rPr>
            <w:rStyle w:val="Enfasidelicata"/>
            <w:rFonts w:asciiTheme="minorHAnsi" w:hAnsiTheme="minorHAnsi" w:cstheme="minorHAnsi"/>
            <w:szCs w:val="24"/>
          </w:rPr>
          <w:delText>scanned: set QRCode</w:delText>
        </w:r>
      </w:del>
    </w:p>
    <w:p w14:paraId="6AD4ED64" w14:textId="540D0F17" w:rsidR="005432E1" w:rsidRPr="00A8618B" w:rsidDel="005A7CCF" w:rsidRDefault="005432E1">
      <w:pPr>
        <w:pStyle w:val="Paragrafoelenco"/>
        <w:spacing w:line="276" w:lineRule="auto"/>
        <w:rPr>
          <w:del w:id="2212" w:author="Cristian Sbrolli" w:date="2020-12-20T13:54:00Z"/>
          <w:rStyle w:val="Enfasidelicata"/>
          <w:rFonts w:asciiTheme="minorHAnsi" w:hAnsiTheme="minorHAnsi" w:cstheme="minorHAnsi"/>
          <w:szCs w:val="24"/>
        </w:rPr>
        <w:pPrChange w:id="2213" w:author="Giorgio Romeo" w:date="2020-12-23T10:30:00Z">
          <w:pPr>
            <w:pStyle w:val="Paragrafoelenco"/>
            <w:spacing w:line="240" w:lineRule="auto"/>
            <w:ind w:left="360"/>
          </w:pPr>
        </w:pPrChange>
      </w:pPr>
      <w:del w:id="2214" w:author="Cristian Sbrolli" w:date="2020-12-20T13:54:00Z">
        <w:r w:rsidRPr="00A8618B" w:rsidDel="005A7CCF">
          <w:rPr>
            <w:rStyle w:val="Enfasidelicata"/>
            <w:rFonts w:asciiTheme="minorHAnsi" w:hAnsiTheme="minorHAnsi" w:cstheme="minorHAnsi"/>
            <w:szCs w:val="24"/>
          </w:rPr>
          <w:delText>}</w:delText>
        </w:r>
      </w:del>
    </w:p>
    <w:p w14:paraId="05A4122A" w14:textId="1408C5F1" w:rsidR="005432E1" w:rsidRPr="00A8618B" w:rsidDel="005A7CCF" w:rsidRDefault="005432E1">
      <w:pPr>
        <w:pStyle w:val="Paragrafoelenco"/>
        <w:spacing w:line="276" w:lineRule="auto"/>
        <w:rPr>
          <w:del w:id="2215" w:author="Cristian Sbrolli" w:date="2020-12-20T13:54:00Z"/>
          <w:rStyle w:val="Enfasidelicata"/>
          <w:rFonts w:asciiTheme="minorHAnsi" w:hAnsiTheme="minorHAnsi" w:cstheme="minorHAnsi"/>
          <w:szCs w:val="24"/>
        </w:rPr>
        <w:pPrChange w:id="2216" w:author="Giorgio Romeo" w:date="2020-12-23T10:30:00Z">
          <w:pPr>
            <w:pStyle w:val="Paragrafoelenco"/>
            <w:spacing w:line="240" w:lineRule="auto"/>
            <w:ind w:left="360"/>
          </w:pPr>
        </w:pPrChange>
      </w:pPr>
    </w:p>
    <w:p w14:paraId="02597A0D" w14:textId="6AE9CF4A" w:rsidR="005432E1" w:rsidRPr="00A8618B" w:rsidDel="005A7CCF" w:rsidRDefault="005432E1">
      <w:pPr>
        <w:pStyle w:val="Paragrafoelenco"/>
        <w:spacing w:line="276" w:lineRule="auto"/>
        <w:rPr>
          <w:del w:id="2217" w:author="Cristian Sbrolli" w:date="2020-12-20T13:54:00Z"/>
          <w:rStyle w:val="Enfasidelicata"/>
          <w:rFonts w:asciiTheme="minorHAnsi" w:hAnsiTheme="minorHAnsi" w:cstheme="minorHAnsi"/>
          <w:szCs w:val="24"/>
        </w:rPr>
        <w:pPrChange w:id="2218" w:author="Giorgio Romeo" w:date="2020-12-23T10:30:00Z">
          <w:pPr>
            <w:pStyle w:val="Paragrafoelenco"/>
            <w:spacing w:line="240" w:lineRule="auto"/>
            <w:ind w:left="360"/>
          </w:pPr>
        </w:pPrChange>
      </w:pPr>
      <w:del w:id="2219" w:author="Cristian Sbrolli" w:date="2020-12-20T13:54:00Z">
        <w:r w:rsidRPr="00A8618B" w:rsidDel="005A7CCF">
          <w:rPr>
            <w:rStyle w:val="Enfasidelicata"/>
            <w:rFonts w:asciiTheme="minorHAnsi" w:hAnsiTheme="minorHAnsi" w:cstheme="minorHAnsi"/>
            <w:szCs w:val="24"/>
          </w:rPr>
          <w:delText>sig CashDesk{</w:delText>
        </w:r>
      </w:del>
    </w:p>
    <w:p w14:paraId="3DABFF51" w14:textId="04313BE2" w:rsidR="005432E1" w:rsidRPr="00A8618B" w:rsidDel="005A7CCF" w:rsidRDefault="005432E1">
      <w:pPr>
        <w:pStyle w:val="Paragrafoelenco"/>
        <w:spacing w:line="276" w:lineRule="auto"/>
        <w:rPr>
          <w:del w:id="2220" w:author="Cristian Sbrolli" w:date="2020-12-20T13:54:00Z"/>
          <w:rStyle w:val="Enfasidelicata"/>
          <w:rFonts w:asciiTheme="minorHAnsi" w:hAnsiTheme="minorHAnsi" w:cstheme="minorHAnsi"/>
          <w:szCs w:val="24"/>
        </w:rPr>
        <w:pPrChange w:id="2221" w:author="Giorgio Romeo" w:date="2020-12-23T10:30:00Z">
          <w:pPr>
            <w:pStyle w:val="Paragrafoelenco"/>
            <w:spacing w:line="240" w:lineRule="auto"/>
            <w:ind w:left="360"/>
          </w:pPr>
        </w:pPrChange>
      </w:pPr>
      <w:del w:id="2222" w:author="Cristian Sbrolli" w:date="2020-12-20T13:54:00Z">
        <w:r w:rsidRPr="00A8618B" w:rsidDel="005A7CCF">
          <w:rPr>
            <w:rStyle w:val="Enfasidelicata"/>
            <w:rFonts w:asciiTheme="minorHAnsi" w:hAnsiTheme="minorHAnsi" w:cstheme="minorHAnsi"/>
            <w:szCs w:val="24"/>
          </w:rPr>
          <w:delText>reader: one QRCodeReader</w:delText>
        </w:r>
      </w:del>
    </w:p>
    <w:p w14:paraId="46975DD3" w14:textId="0AD8B5D0" w:rsidR="005432E1" w:rsidDel="005A7CCF" w:rsidRDefault="005432E1">
      <w:pPr>
        <w:pStyle w:val="Paragrafoelenco"/>
        <w:spacing w:line="276" w:lineRule="auto"/>
        <w:rPr>
          <w:del w:id="2223" w:author="Cristian Sbrolli" w:date="2020-12-20T13:54:00Z"/>
          <w:rStyle w:val="Enfasidelicata"/>
          <w:rFonts w:cstheme="minorHAnsi"/>
          <w:szCs w:val="24"/>
        </w:rPr>
        <w:pPrChange w:id="2224" w:author="Giorgio Romeo" w:date="2020-12-23T10:30:00Z">
          <w:pPr>
            <w:pStyle w:val="Paragrafoelenco"/>
            <w:spacing w:line="240" w:lineRule="auto"/>
            <w:ind w:left="360"/>
          </w:pPr>
        </w:pPrChange>
      </w:pPr>
      <w:del w:id="2225" w:author="Cristian Sbrolli" w:date="2020-12-20T13:54:00Z">
        <w:r w:rsidRPr="00A8618B" w:rsidDel="005A7CCF">
          <w:rPr>
            <w:rStyle w:val="Enfasidelicata"/>
            <w:rFonts w:asciiTheme="minorHAnsi" w:hAnsiTheme="minorHAnsi" w:cstheme="minorHAnsi"/>
            <w:szCs w:val="24"/>
          </w:rPr>
          <w:delText>}</w:delText>
        </w:r>
      </w:del>
    </w:p>
    <w:p w14:paraId="6E4CAA47" w14:textId="36C3B611" w:rsidR="00C72F7C" w:rsidRPr="00A8618B" w:rsidDel="005A7CCF" w:rsidRDefault="00C72F7C">
      <w:pPr>
        <w:pStyle w:val="Paragrafoelenco"/>
        <w:spacing w:line="276" w:lineRule="auto"/>
        <w:rPr>
          <w:del w:id="2226" w:author="Cristian Sbrolli" w:date="2020-12-20T13:54:00Z"/>
          <w:rStyle w:val="Enfasidelicata"/>
          <w:rFonts w:asciiTheme="minorHAnsi" w:hAnsiTheme="minorHAnsi" w:cstheme="minorHAnsi"/>
          <w:szCs w:val="24"/>
        </w:rPr>
        <w:pPrChange w:id="2227" w:author="Giorgio Romeo" w:date="2020-12-23T10:30:00Z">
          <w:pPr>
            <w:pStyle w:val="Paragrafoelenco"/>
            <w:spacing w:line="240" w:lineRule="auto"/>
            <w:ind w:left="360"/>
          </w:pPr>
        </w:pPrChange>
      </w:pPr>
    </w:p>
    <w:p w14:paraId="215C4A2F" w14:textId="303B5839" w:rsidR="005432E1" w:rsidRPr="00A8618B" w:rsidDel="005A7CCF" w:rsidRDefault="005432E1">
      <w:pPr>
        <w:pStyle w:val="Paragrafoelenco"/>
        <w:spacing w:line="276" w:lineRule="auto"/>
        <w:rPr>
          <w:del w:id="2228" w:author="Cristian Sbrolli" w:date="2020-12-20T13:54:00Z"/>
          <w:rStyle w:val="Enfasidelicata"/>
          <w:rFonts w:asciiTheme="minorHAnsi" w:hAnsiTheme="minorHAnsi" w:cstheme="minorHAnsi"/>
          <w:szCs w:val="24"/>
        </w:rPr>
        <w:pPrChange w:id="2229" w:author="Giorgio Romeo" w:date="2020-12-23T10:30:00Z">
          <w:pPr>
            <w:pStyle w:val="Paragrafoelenco"/>
            <w:spacing w:line="240" w:lineRule="auto"/>
            <w:ind w:left="360"/>
          </w:pPr>
        </w:pPrChange>
      </w:pPr>
      <w:del w:id="2230" w:author="Cristian Sbrolli" w:date="2020-12-20T13:54:00Z">
        <w:r w:rsidRPr="00A8618B" w:rsidDel="005A7CCF">
          <w:rPr>
            <w:rStyle w:val="Enfasidelicata"/>
            <w:rFonts w:asciiTheme="minorHAnsi" w:hAnsiTheme="minorHAnsi" w:cstheme="minorHAnsi"/>
            <w:szCs w:val="24"/>
          </w:rPr>
          <w:delText>sig StoreManager</w:delText>
        </w:r>
        <w:r w:rsidR="00C72F7C"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6C96AE8F" w14:textId="717544E3" w:rsidR="005432E1" w:rsidRPr="00A8618B" w:rsidDel="005A7CCF" w:rsidRDefault="005432E1">
      <w:pPr>
        <w:pStyle w:val="Paragrafoelenco"/>
        <w:spacing w:line="276" w:lineRule="auto"/>
        <w:rPr>
          <w:del w:id="2231" w:author="Cristian Sbrolli" w:date="2020-12-20T13:54:00Z"/>
          <w:rStyle w:val="Enfasidelicata"/>
          <w:rFonts w:asciiTheme="minorHAnsi" w:hAnsiTheme="minorHAnsi" w:cstheme="minorHAnsi"/>
          <w:szCs w:val="24"/>
        </w:rPr>
        <w:pPrChange w:id="2232" w:author="Giorgio Romeo" w:date="2020-12-23T10:30:00Z">
          <w:pPr>
            <w:pStyle w:val="Paragrafoelenco"/>
            <w:spacing w:line="240" w:lineRule="auto"/>
            <w:ind w:left="360"/>
          </w:pPr>
        </w:pPrChange>
      </w:pPr>
      <w:del w:id="2233" w:author="Cristian Sbrolli" w:date="2020-12-20T13:54:00Z">
        <w:r w:rsidRPr="00A8618B" w:rsidDel="005A7CCF">
          <w:rPr>
            <w:rStyle w:val="Enfasidelicata"/>
            <w:rFonts w:asciiTheme="minorHAnsi" w:hAnsiTheme="minorHAnsi" w:cstheme="minorHAnsi"/>
            <w:szCs w:val="24"/>
          </w:rPr>
          <w:delText>abstract sig SafetyStatus{}</w:delText>
        </w:r>
      </w:del>
    </w:p>
    <w:p w14:paraId="6BB39AB5" w14:textId="5927D4BB" w:rsidR="005432E1" w:rsidRPr="00A8618B" w:rsidDel="005A7CCF" w:rsidRDefault="005432E1">
      <w:pPr>
        <w:pStyle w:val="Paragrafoelenco"/>
        <w:spacing w:line="276" w:lineRule="auto"/>
        <w:rPr>
          <w:del w:id="2234" w:author="Cristian Sbrolli" w:date="2020-12-20T13:54:00Z"/>
          <w:rStyle w:val="Enfasidelicata"/>
          <w:rFonts w:asciiTheme="minorHAnsi" w:hAnsiTheme="minorHAnsi" w:cstheme="minorHAnsi"/>
          <w:szCs w:val="24"/>
        </w:rPr>
        <w:pPrChange w:id="2235" w:author="Giorgio Romeo" w:date="2020-12-23T10:30:00Z">
          <w:pPr>
            <w:pStyle w:val="Paragrafoelenco"/>
            <w:spacing w:line="240" w:lineRule="auto"/>
            <w:ind w:left="360"/>
          </w:pPr>
        </w:pPrChange>
      </w:pPr>
      <w:del w:id="2236" w:author="Cristian Sbrolli" w:date="2020-12-20T13:54:00Z">
        <w:r w:rsidRPr="00A8618B" w:rsidDel="005A7CCF">
          <w:rPr>
            <w:rStyle w:val="Enfasidelicata"/>
            <w:rFonts w:asciiTheme="minorHAnsi" w:hAnsiTheme="minorHAnsi" w:cstheme="minorHAnsi"/>
            <w:szCs w:val="24"/>
          </w:rPr>
          <w:delText>one sig Safe extends SafetyStatus{}</w:delText>
        </w:r>
      </w:del>
    </w:p>
    <w:p w14:paraId="64430E35" w14:textId="1F0387CD" w:rsidR="005432E1" w:rsidRPr="00A8618B" w:rsidDel="005A7CCF" w:rsidRDefault="005432E1">
      <w:pPr>
        <w:pStyle w:val="Paragrafoelenco"/>
        <w:spacing w:line="276" w:lineRule="auto"/>
        <w:rPr>
          <w:del w:id="2237" w:author="Cristian Sbrolli" w:date="2020-12-20T13:54:00Z"/>
          <w:rStyle w:val="Enfasidelicata"/>
          <w:rFonts w:asciiTheme="minorHAnsi" w:hAnsiTheme="minorHAnsi" w:cstheme="minorHAnsi"/>
          <w:szCs w:val="24"/>
        </w:rPr>
        <w:pPrChange w:id="2238" w:author="Giorgio Romeo" w:date="2020-12-23T10:30:00Z">
          <w:pPr>
            <w:pStyle w:val="Paragrafoelenco"/>
            <w:spacing w:line="240" w:lineRule="auto"/>
            <w:ind w:left="360"/>
          </w:pPr>
        </w:pPrChange>
      </w:pPr>
      <w:del w:id="2239" w:author="Cristian Sbrolli" w:date="2020-12-20T13:54:00Z">
        <w:r w:rsidRPr="00A8618B" w:rsidDel="005A7CCF">
          <w:rPr>
            <w:rStyle w:val="Enfasidelicata"/>
            <w:rFonts w:asciiTheme="minorHAnsi" w:hAnsiTheme="minorHAnsi" w:cstheme="minorHAnsi"/>
            <w:szCs w:val="24"/>
          </w:rPr>
          <w:delText>one sig UnSafe extends SafetyStatus{}</w:delText>
        </w:r>
      </w:del>
    </w:p>
    <w:p w14:paraId="7B84FC37" w14:textId="657D8482" w:rsidR="005432E1" w:rsidRPr="00A8618B" w:rsidDel="005A7CCF" w:rsidRDefault="005432E1">
      <w:pPr>
        <w:pStyle w:val="Paragrafoelenco"/>
        <w:spacing w:line="276" w:lineRule="auto"/>
        <w:rPr>
          <w:del w:id="2240" w:author="Cristian Sbrolli" w:date="2020-12-20T13:54:00Z"/>
          <w:rStyle w:val="Enfasidelicata"/>
          <w:rFonts w:asciiTheme="minorHAnsi" w:hAnsiTheme="minorHAnsi" w:cstheme="minorHAnsi"/>
          <w:szCs w:val="24"/>
        </w:rPr>
        <w:pPrChange w:id="2241" w:author="Giorgio Romeo" w:date="2020-12-23T10:30:00Z">
          <w:pPr>
            <w:pStyle w:val="Paragrafoelenco"/>
            <w:spacing w:line="240" w:lineRule="auto"/>
            <w:ind w:left="360"/>
          </w:pPr>
        </w:pPrChange>
      </w:pPr>
    </w:p>
    <w:p w14:paraId="37CCB893" w14:textId="463675DF" w:rsidR="005432E1" w:rsidRPr="00A8618B" w:rsidDel="005A7CCF" w:rsidRDefault="005432E1">
      <w:pPr>
        <w:pStyle w:val="Paragrafoelenco"/>
        <w:spacing w:line="276" w:lineRule="auto"/>
        <w:rPr>
          <w:del w:id="2242" w:author="Cristian Sbrolli" w:date="2020-12-20T13:54:00Z"/>
          <w:rStyle w:val="Enfasidelicata"/>
          <w:rFonts w:asciiTheme="minorHAnsi" w:hAnsiTheme="minorHAnsi" w:cstheme="minorHAnsi"/>
          <w:szCs w:val="24"/>
        </w:rPr>
        <w:pPrChange w:id="2243" w:author="Giorgio Romeo" w:date="2020-12-23T10:30:00Z">
          <w:pPr>
            <w:pStyle w:val="Paragrafoelenco"/>
            <w:spacing w:line="240" w:lineRule="auto"/>
            <w:ind w:left="360"/>
          </w:pPr>
        </w:pPrChange>
      </w:pPr>
      <w:del w:id="2244" w:author="Cristian Sbrolli" w:date="2020-12-20T13:54:00Z">
        <w:r w:rsidRPr="00A8618B" w:rsidDel="005A7CCF">
          <w:rPr>
            <w:rStyle w:val="Enfasidelicata"/>
            <w:rFonts w:asciiTheme="minorHAnsi" w:hAnsiTheme="minorHAnsi" w:cstheme="minorHAnsi"/>
            <w:szCs w:val="24"/>
          </w:rPr>
          <w:delText>abstract sig User</w:delText>
        </w:r>
        <w:r w:rsidR="00A560BF"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43D1BD23" w14:textId="7BA3F1EE" w:rsidR="005432E1" w:rsidRPr="00A8618B" w:rsidDel="005A7CCF" w:rsidRDefault="005432E1">
      <w:pPr>
        <w:pStyle w:val="Paragrafoelenco"/>
        <w:spacing w:line="276" w:lineRule="auto"/>
        <w:rPr>
          <w:del w:id="2245" w:author="Cristian Sbrolli" w:date="2020-12-20T13:54:00Z"/>
          <w:rStyle w:val="Enfasidelicata"/>
          <w:rFonts w:asciiTheme="minorHAnsi" w:hAnsiTheme="minorHAnsi" w:cstheme="minorHAnsi"/>
          <w:szCs w:val="24"/>
        </w:rPr>
        <w:pPrChange w:id="2246" w:author="Giorgio Romeo" w:date="2020-12-23T10:30:00Z">
          <w:pPr>
            <w:pStyle w:val="Paragrafoelenco"/>
            <w:spacing w:line="240" w:lineRule="auto"/>
            <w:ind w:left="360"/>
          </w:pPr>
        </w:pPrChange>
      </w:pPr>
      <w:del w:id="2247" w:author="Cristian Sbrolli" w:date="2020-12-20T13:54:00Z">
        <w:r w:rsidRPr="00A8618B" w:rsidDel="005A7CCF">
          <w:rPr>
            <w:rStyle w:val="Enfasidelicata"/>
            <w:rFonts w:asciiTheme="minorHAnsi" w:hAnsiTheme="minorHAnsi" w:cstheme="minorHAnsi"/>
            <w:szCs w:val="24"/>
          </w:rPr>
          <w:delText>userStatus: one SafetyStatus</w:delText>
        </w:r>
      </w:del>
    </w:p>
    <w:p w14:paraId="6051CA78" w14:textId="1F7914BC" w:rsidR="005432E1" w:rsidDel="005A7CCF" w:rsidRDefault="005432E1">
      <w:pPr>
        <w:pStyle w:val="Paragrafoelenco"/>
        <w:spacing w:line="276" w:lineRule="auto"/>
        <w:rPr>
          <w:del w:id="2248" w:author="Cristian Sbrolli" w:date="2020-12-20T13:54:00Z"/>
          <w:rStyle w:val="Enfasidelicata"/>
          <w:rFonts w:cstheme="minorHAnsi"/>
          <w:szCs w:val="24"/>
        </w:rPr>
        <w:pPrChange w:id="2249" w:author="Giorgio Romeo" w:date="2020-12-23T10:30:00Z">
          <w:pPr>
            <w:pStyle w:val="Paragrafoelenco"/>
            <w:spacing w:line="240" w:lineRule="auto"/>
            <w:ind w:left="360"/>
          </w:pPr>
        </w:pPrChange>
      </w:pPr>
      <w:del w:id="2250" w:author="Cristian Sbrolli" w:date="2020-12-20T13:54:00Z">
        <w:r w:rsidRPr="00A8618B" w:rsidDel="005A7CCF">
          <w:rPr>
            <w:rStyle w:val="Enfasidelicata"/>
            <w:rFonts w:asciiTheme="minorHAnsi" w:hAnsiTheme="minorHAnsi" w:cstheme="minorHAnsi"/>
            <w:szCs w:val="24"/>
          </w:rPr>
          <w:delText>}</w:delText>
        </w:r>
      </w:del>
    </w:p>
    <w:p w14:paraId="336F67CB" w14:textId="031D2341" w:rsidR="00AF0044" w:rsidRPr="00A8618B" w:rsidDel="005A7CCF" w:rsidRDefault="00AF0044">
      <w:pPr>
        <w:pStyle w:val="Paragrafoelenco"/>
        <w:spacing w:line="276" w:lineRule="auto"/>
        <w:rPr>
          <w:del w:id="2251" w:author="Cristian Sbrolli" w:date="2020-12-20T13:54:00Z"/>
          <w:rStyle w:val="Enfasidelicata"/>
          <w:rFonts w:asciiTheme="minorHAnsi" w:hAnsiTheme="minorHAnsi" w:cstheme="minorHAnsi"/>
          <w:szCs w:val="24"/>
        </w:rPr>
        <w:pPrChange w:id="2252" w:author="Giorgio Romeo" w:date="2020-12-23T10:30:00Z">
          <w:pPr>
            <w:pStyle w:val="Paragrafoelenco"/>
            <w:spacing w:line="240" w:lineRule="auto"/>
            <w:ind w:left="360"/>
          </w:pPr>
        </w:pPrChange>
      </w:pPr>
    </w:p>
    <w:p w14:paraId="3CD146DE" w14:textId="55EBEC1A" w:rsidR="005432E1" w:rsidRPr="00A8618B" w:rsidDel="005A7CCF" w:rsidRDefault="005432E1">
      <w:pPr>
        <w:pStyle w:val="Paragrafoelenco"/>
        <w:spacing w:line="276" w:lineRule="auto"/>
        <w:rPr>
          <w:del w:id="2253" w:author="Cristian Sbrolli" w:date="2020-12-20T13:54:00Z"/>
          <w:rStyle w:val="Enfasidelicata"/>
          <w:rFonts w:asciiTheme="minorHAnsi" w:hAnsiTheme="minorHAnsi" w:cstheme="minorHAnsi"/>
          <w:szCs w:val="24"/>
        </w:rPr>
        <w:pPrChange w:id="2254" w:author="Giorgio Romeo" w:date="2020-12-23T10:30:00Z">
          <w:pPr>
            <w:pStyle w:val="Paragrafoelenco"/>
            <w:spacing w:line="240" w:lineRule="auto"/>
            <w:ind w:left="360"/>
          </w:pPr>
        </w:pPrChange>
      </w:pPr>
      <w:del w:id="2255" w:author="Cristian Sbrolli" w:date="2020-12-20T13:54:00Z">
        <w:r w:rsidRPr="00A8618B" w:rsidDel="005A7CCF">
          <w:rPr>
            <w:rStyle w:val="Enfasidelicata"/>
            <w:rFonts w:asciiTheme="minorHAnsi" w:hAnsiTheme="minorHAnsi" w:cstheme="minorHAnsi"/>
            <w:szCs w:val="24"/>
          </w:rPr>
          <w:delText>sig VirtualUser extends User{</w:delText>
        </w:r>
      </w:del>
    </w:p>
    <w:p w14:paraId="4398945B" w14:textId="254FC210" w:rsidR="005432E1" w:rsidRPr="00A8618B" w:rsidDel="005A7CCF" w:rsidRDefault="005432E1">
      <w:pPr>
        <w:pStyle w:val="Paragrafoelenco"/>
        <w:spacing w:line="276" w:lineRule="auto"/>
        <w:rPr>
          <w:del w:id="2256" w:author="Cristian Sbrolli" w:date="2020-12-20T13:54:00Z"/>
          <w:rStyle w:val="Enfasidelicata"/>
          <w:rFonts w:asciiTheme="minorHAnsi" w:hAnsiTheme="minorHAnsi" w:cstheme="minorHAnsi"/>
          <w:szCs w:val="24"/>
        </w:rPr>
        <w:pPrChange w:id="2257" w:author="Giorgio Romeo" w:date="2020-12-23T10:30:00Z">
          <w:pPr>
            <w:pStyle w:val="Paragrafoelenco"/>
            <w:spacing w:line="240" w:lineRule="auto"/>
            <w:ind w:left="360"/>
          </w:pPr>
        </w:pPrChange>
      </w:pPr>
      <w:del w:id="2258" w:author="Cristian Sbrolli" w:date="2020-12-20T13:54:00Z">
        <w:r w:rsidRPr="00A8618B" w:rsidDel="005A7CCF">
          <w:rPr>
            <w:rStyle w:val="Enfasidelicata"/>
            <w:rFonts w:asciiTheme="minorHAnsi" w:hAnsiTheme="minorHAnsi" w:cstheme="minorHAnsi"/>
            <w:szCs w:val="24"/>
          </w:rPr>
          <w:delText>userVTickets: set VirtualTicket,</w:delText>
        </w:r>
      </w:del>
    </w:p>
    <w:p w14:paraId="4F803B81" w14:textId="1B8D53C1" w:rsidR="005432E1" w:rsidRPr="00A8618B" w:rsidDel="005A7CCF" w:rsidRDefault="005432E1">
      <w:pPr>
        <w:pStyle w:val="Paragrafoelenco"/>
        <w:spacing w:line="276" w:lineRule="auto"/>
        <w:rPr>
          <w:del w:id="2259" w:author="Cristian Sbrolli" w:date="2020-12-20T13:54:00Z"/>
          <w:rStyle w:val="Enfasidelicata"/>
          <w:rFonts w:asciiTheme="minorHAnsi" w:hAnsiTheme="minorHAnsi" w:cstheme="minorHAnsi"/>
          <w:szCs w:val="24"/>
        </w:rPr>
        <w:pPrChange w:id="2260" w:author="Giorgio Romeo" w:date="2020-12-23T10:30:00Z">
          <w:pPr>
            <w:pStyle w:val="Paragrafoelenco"/>
            <w:spacing w:line="240" w:lineRule="auto"/>
            <w:ind w:left="360"/>
          </w:pPr>
        </w:pPrChange>
      </w:pPr>
      <w:del w:id="2261" w:author="Cristian Sbrolli" w:date="2020-12-20T13:54:00Z">
        <w:r w:rsidRPr="00A8618B" w:rsidDel="005A7CCF">
          <w:rPr>
            <w:rStyle w:val="Enfasidelicata"/>
            <w:rFonts w:asciiTheme="minorHAnsi" w:hAnsiTheme="minorHAnsi" w:cstheme="minorHAnsi"/>
            <w:szCs w:val="24"/>
          </w:rPr>
          <w:delText>userVisits: set Visit,</w:delText>
        </w:r>
      </w:del>
    </w:p>
    <w:p w14:paraId="0577928B" w14:textId="0B7E2784" w:rsidR="005432E1" w:rsidRPr="00A8618B" w:rsidDel="005A7CCF" w:rsidRDefault="005432E1">
      <w:pPr>
        <w:pStyle w:val="Paragrafoelenco"/>
        <w:spacing w:line="276" w:lineRule="auto"/>
        <w:rPr>
          <w:del w:id="2262" w:author="Cristian Sbrolli" w:date="2020-12-20T13:54:00Z"/>
          <w:rStyle w:val="Enfasidelicata"/>
          <w:rFonts w:asciiTheme="minorHAnsi" w:hAnsiTheme="minorHAnsi" w:cstheme="minorHAnsi"/>
          <w:szCs w:val="24"/>
        </w:rPr>
        <w:pPrChange w:id="2263" w:author="Giorgio Romeo" w:date="2020-12-23T10:30:00Z">
          <w:pPr>
            <w:pStyle w:val="Paragrafoelenco"/>
            <w:spacing w:line="240" w:lineRule="auto"/>
            <w:ind w:left="360"/>
          </w:pPr>
        </w:pPrChange>
      </w:pPr>
      <w:del w:id="2264" w:author="Cristian Sbrolli" w:date="2020-12-20T13:54:00Z">
        <w:r w:rsidRPr="00A8618B" w:rsidDel="005A7CCF">
          <w:rPr>
            <w:rStyle w:val="Enfasidelicata"/>
            <w:rFonts w:asciiTheme="minorHAnsi" w:hAnsiTheme="minorHAnsi" w:cstheme="minorHAnsi"/>
            <w:szCs w:val="24"/>
          </w:rPr>
          <w:delText>userDevice: some SmartDevice</w:delText>
        </w:r>
      </w:del>
    </w:p>
    <w:p w14:paraId="573D8755" w14:textId="08CD299B" w:rsidR="005432E1" w:rsidRPr="00A8618B" w:rsidDel="005A7CCF" w:rsidRDefault="005432E1">
      <w:pPr>
        <w:pStyle w:val="Paragrafoelenco"/>
        <w:spacing w:line="276" w:lineRule="auto"/>
        <w:rPr>
          <w:del w:id="2265" w:author="Cristian Sbrolli" w:date="2020-12-20T13:54:00Z"/>
          <w:rStyle w:val="Enfasidelicata"/>
          <w:rFonts w:asciiTheme="minorHAnsi" w:hAnsiTheme="minorHAnsi" w:cstheme="minorHAnsi"/>
          <w:szCs w:val="24"/>
        </w:rPr>
        <w:pPrChange w:id="2266" w:author="Giorgio Romeo" w:date="2020-12-23T10:30:00Z">
          <w:pPr>
            <w:pStyle w:val="Paragrafoelenco"/>
            <w:spacing w:line="240" w:lineRule="auto"/>
            <w:ind w:left="360"/>
          </w:pPr>
        </w:pPrChange>
      </w:pPr>
      <w:del w:id="2267" w:author="Cristian Sbrolli" w:date="2020-12-20T13:54:00Z">
        <w:r w:rsidRPr="00A8618B" w:rsidDel="005A7CCF">
          <w:rPr>
            <w:rStyle w:val="Enfasidelicata"/>
            <w:rFonts w:asciiTheme="minorHAnsi" w:hAnsiTheme="minorHAnsi" w:cstheme="minorHAnsi"/>
            <w:szCs w:val="24"/>
          </w:rPr>
          <w:delText>}</w:delText>
        </w:r>
      </w:del>
    </w:p>
    <w:p w14:paraId="6E7DA17E" w14:textId="41C1C30D" w:rsidR="005432E1" w:rsidRPr="00A8618B" w:rsidDel="005A7CCF" w:rsidRDefault="005432E1">
      <w:pPr>
        <w:pStyle w:val="Paragrafoelenco"/>
        <w:spacing w:line="276" w:lineRule="auto"/>
        <w:rPr>
          <w:del w:id="2268" w:author="Cristian Sbrolli" w:date="2020-12-20T13:54:00Z"/>
          <w:rStyle w:val="Enfasidelicata"/>
          <w:rFonts w:asciiTheme="minorHAnsi" w:hAnsiTheme="minorHAnsi" w:cstheme="minorHAnsi"/>
          <w:szCs w:val="24"/>
        </w:rPr>
        <w:pPrChange w:id="2269" w:author="Giorgio Romeo" w:date="2020-12-23T10:30:00Z">
          <w:pPr>
            <w:pStyle w:val="Paragrafoelenco"/>
            <w:spacing w:line="240" w:lineRule="auto"/>
            <w:ind w:left="360"/>
          </w:pPr>
        </w:pPrChange>
      </w:pPr>
    </w:p>
    <w:p w14:paraId="64A941E7" w14:textId="4E47B0EF" w:rsidR="005432E1" w:rsidRPr="00A8618B" w:rsidDel="005A7CCF" w:rsidRDefault="005432E1">
      <w:pPr>
        <w:pStyle w:val="Paragrafoelenco"/>
        <w:spacing w:line="276" w:lineRule="auto"/>
        <w:rPr>
          <w:del w:id="2270" w:author="Cristian Sbrolli" w:date="2020-12-20T13:54:00Z"/>
          <w:rStyle w:val="Enfasidelicata"/>
          <w:rFonts w:asciiTheme="minorHAnsi" w:hAnsiTheme="minorHAnsi" w:cstheme="minorHAnsi"/>
          <w:szCs w:val="24"/>
        </w:rPr>
        <w:pPrChange w:id="2271" w:author="Giorgio Romeo" w:date="2020-12-23T10:30:00Z">
          <w:pPr>
            <w:pStyle w:val="Paragrafoelenco"/>
            <w:spacing w:line="240" w:lineRule="auto"/>
            <w:ind w:left="360"/>
          </w:pPr>
        </w:pPrChange>
      </w:pPr>
      <w:del w:id="2272" w:author="Cristian Sbrolli" w:date="2020-12-20T13:54:00Z">
        <w:r w:rsidRPr="00A8618B" w:rsidDel="005A7CCF">
          <w:rPr>
            <w:rStyle w:val="Enfasidelicata"/>
            <w:rFonts w:asciiTheme="minorHAnsi" w:hAnsiTheme="minorHAnsi" w:cstheme="minorHAnsi"/>
            <w:szCs w:val="24"/>
          </w:rPr>
          <w:delText>sig PhysicalUser extends User{</w:delText>
        </w:r>
      </w:del>
    </w:p>
    <w:p w14:paraId="4C5220BF" w14:textId="6BCFD4D2" w:rsidR="005432E1" w:rsidRPr="00A8618B" w:rsidDel="005A7CCF" w:rsidRDefault="005432E1">
      <w:pPr>
        <w:pStyle w:val="Paragrafoelenco"/>
        <w:spacing w:line="276" w:lineRule="auto"/>
        <w:rPr>
          <w:del w:id="2273" w:author="Cristian Sbrolli" w:date="2020-12-20T13:54:00Z"/>
          <w:rStyle w:val="Enfasidelicata"/>
          <w:rFonts w:asciiTheme="minorHAnsi" w:hAnsiTheme="minorHAnsi" w:cstheme="minorHAnsi"/>
          <w:szCs w:val="24"/>
        </w:rPr>
        <w:pPrChange w:id="2274" w:author="Giorgio Romeo" w:date="2020-12-23T10:30:00Z">
          <w:pPr>
            <w:pStyle w:val="Paragrafoelenco"/>
            <w:spacing w:line="240" w:lineRule="auto"/>
            <w:ind w:left="360"/>
          </w:pPr>
        </w:pPrChange>
      </w:pPr>
      <w:del w:id="2275" w:author="Cristian Sbrolli" w:date="2020-12-20T13:54:00Z">
        <w:r w:rsidRPr="00A8618B" w:rsidDel="005A7CCF">
          <w:rPr>
            <w:rStyle w:val="Enfasidelicata"/>
            <w:rFonts w:asciiTheme="minorHAnsi" w:hAnsiTheme="minorHAnsi" w:cstheme="minorHAnsi"/>
            <w:szCs w:val="24"/>
          </w:rPr>
          <w:delText>userPTickets: set PhysicalTicket</w:delText>
        </w:r>
      </w:del>
    </w:p>
    <w:p w14:paraId="05BF1376" w14:textId="518470AA" w:rsidR="005432E1" w:rsidRPr="00A8618B" w:rsidDel="005A7CCF" w:rsidRDefault="005432E1">
      <w:pPr>
        <w:pStyle w:val="Paragrafoelenco"/>
        <w:spacing w:line="276" w:lineRule="auto"/>
        <w:rPr>
          <w:del w:id="2276" w:author="Cristian Sbrolli" w:date="2020-12-20T13:54:00Z"/>
          <w:rStyle w:val="Enfasidelicata"/>
          <w:rFonts w:asciiTheme="minorHAnsi" w:hAnsiTheme="minorHAnsi" w:cstheme="minorHAnsi"/>
          <w:szCs w:val="24"/>
        </w:rPr>
        <w:pPrChange w:id="2277" w:author="Giorgio Romeo" w:date="2020-12-23T10:30:00Z">
          <w:pPr>
            <w:pStyle w:val="Paragrafoelenco"/>
            <w:spacing w:line="240" w:lineRule="auto"/>
            <w:ind w:left="360"/>
          </w:pPr>
        </w:pPrChange>
      </w:pPr>
      <w:del w:id="2278" w:author="Cristian Sbrolli" w:date="2020-12-20T13:54:00Z">
        <w:r w:rsidRPr="00A8618B" w:rsidDel="005A7CCF">
          <w:rPr>
            <w:rStyle w:val="Enfasidelicata"/>
            <w:rFonts w:asciiTheme="minorHAnsi" w:hAnsiTheme="minorHAnsi" w:cstheme="minorHAnsi"/>
            <w:szCs w:val="24"/>
          </w:rPr>
          <w:delText>}</w:delText>
        </w:r>
      </w:del>
    </w:p>
    <w:p w14:paraId="0E5A41B4" w14:textId="60E30338" w:rsidR="005432E1" w:rsidRPr="00A8618B" w:rsidDel="005A7CCF" w:rsidRDefault="005432E1">
      <w:pPr>
        <w:pStyle w:val="Paragrafoelenco"/>
        <w:spacing w:line="276" w:lineRule="auto"/>
        <w:rPr>
          <w:del w:id="2279" w:author="Cristian Sbrolli" w:date="2020-12-20T13:54:00Z"/>
          <w:rStyle w:val="Enfasidelicata"/>
          <w:rFonts w:asciiTheme="minorHAnsi" w:hAnsiTheme="minorHAnsi" w:cstheme="minorHAnsi"/>
          <w:szCs w:val="24"/>
        </w:rPr>
        <w:pPrChange w:id="2280" w:author="Giorgio Romeo" w:date="2020-12-23T10:30:00Z">
          <w:pPr>
            <w:pStyle w:val="Paragrafoelenco"/>
            <w:spacing w:line="240" w:lineRule="auto"/>
            <w:ind w:left="360"/>
          </w:pPr>
        </w:pPrChange>
      </w:pPr>
    </w:p>
    <w:p w14:paraId="379753D5" w14:textId="0681438E" w:rsidR="005432E1" w:rsidRPr="00A8618B" w:rsidDel="005A7CCF" w:rsidRDefault="005432E1">
      <w:pPr>
        <w:pStyle w:val="Paragrafoelenco"/>
        <w:spacing w:line="276" w:lineRule="auto"/>
        <w:rPr>
          <w:del w:id="2281" w:author="Cristian Sbrolli" w:date="2020-12-20T13:54:00Z"/>
          <w:rStyle w:val="Enfasidelicata"/>
          <w:rFonts w:asciiTheme="minorHAnsi" w:hAnsiTheme="minorHAnsi" w:cstheme="minorHAnsi"/>
          <w:szCs w:val="24"/>
        </w:rPr>
        <w:pPrChange w:id="2282" w:author="Giorgio Romeo" w:date="2020-12-23T10:30:00Z">
          <w:pPr>
            <w:pStyle w:val="Paragrafoelenco"/>
            <w:spacing w:line="240" w:lineRule="auto"/>
            <w:ind w:left="360"/>
          </w:pPr>
        </w:pPrChange>
      </w:pPr>
      <w:del w:id="2283" w:author="Cristian Sbrolli" w:date="2020-12-20T13:54:00Z">
        <w:r w:rsidRPr="00A8618B" w:rsidDel="005A7CCF">
          <w:rPr>
            <w:rStyle w:val="Enfasidelicata"/>
            <w:rFonts w:asciiTheme="minorHAnsi" w:hAnsiTheme="minorHAnsi" w:cstheme="minorHAnsi"/>
            <w:szCs w:val="24"/>
          </w:rPr>
          <w:delText>sig Date{}</w:delText>
        </w:r>
      </w:del>
    </w:p>
    <w:p w14:paraId="4377EA1F" w14:textId="069898C4" w:rsidR="005432E1" w:rsidRPr="00A8618B" w:rsidDel="005A7CCF" w:rsidRDefault="005432E1">
      <w:pPr>
        <w:pStyle w:val="Paragrafoelenco"/>
        <w:spacing w:line="276" w:lineRule="auto"/>
        <w:rPr>
          <w:del w:id="2284" w:author="Cristian Sbrolli" w:date="2020-12-20T13:54:00Z"/>
          <w:rStyle w:val="Enfasidelicata"/>
          <w:rFonts w:asciiTheme="minorHAnsi" w:hAnsiTheme="minorHAnsi" w:cstheme="minorHAnsi"/>
          <w:szCs w:val="24"/>
        </w:rPr>
        <w:pPrChange w:id="2285" w:author="Giorgio Romeo" w:date="2020-12-23T10:30:00Z">
          <w:pPr>
            <w:pStyle w:val="Paragrafoelenco"/>
            <w:spacing w:line="240" w:lineRule="auto"/>
            <w:ind w:left="360"/>
          </w:pPr>
        </w:pPrChange>
      </w:pPr>
      <w:del w:id="2286" w:author="Cristian Sbrolli" w:date="2020-12-20T13:54:00Z">
        <w:r w:rsidRPr="00A8618B" w:rsidDel="005A7CCF">
          <w:rPr>
            <w:rStyle w:val="Enfasidelicata"/>
            <w:rFonts w:asciiTheme="minorHAnsi" w:hAnsiTheme="minorHAnsi" w:cstheme="minorHAnsi"/>
            <w:szCs w:val="24"/>
          </w:rPr>
          <w:delText>sig TimeSlot{}</w:delText>
        </w:r>
      </w:del>
    </w:p>
    <w:p w14:paraId="6A5D75A2" w14:textId="2729571E" w:rsidR="005432E1" w:rsidRPr="00A8618B" w:rsidDel="005A7CCF" w:rsidRDefault="005432E1">
      <w:pPr>
        <w:pStyle w:val="Paragrafoelenco"/>
        <w:spacing w:line="276" w:lineRule="auto"/>
        <w:rPr>
          <w:del w:id="2287" w:author="Cristian Sbrolli" w:date="2020-12-20T13:54:00Z"/>
          <w:rStyle w:val="Enfasidelicata"/>
          <w:rFonts w:asciiTheme="minorHAnsi" w:hAnsiTheme="minorHAnsi" w:cstheme="minorHAnsi"/>
          <w:szCs w:val="24"/>
        </w:rPr>
        <w:pPrChange w:id="2288" w:author="Giorgio Romeo" w:date="2020-12-23T10:30:00Z">
          <w:pPr>
            <w:pStyle w:val="Paragrafoelenco"/>
            <w:spacing w:line="240" w:lineRule="auto"/>
            <w:ind w:left="360"/>
          </w:pPr>
        </w:pPrChange>
      </w:pPr>
    </w:p>
    <w:p w14:paraId="1E76C7E8" w14:textId="30DD4F58" w:rsidR="005432E1" w:rsidRPr="00A8618B" w:rsidDel="005A7CCF" w:rsidRDefault="005432E1">
      <w:pPr>
        <w:pStyle w:val="Paragrafoelenco"/>
        <w:spacing w:line="276" w:lineRule="auto"/>
        <w:rPr>
          <w:del w:id="2289" w:author="Cristian Sbrolli" w:date="2020-12-20T13:54:00Z"/>
          <w:rStyle w:val="Enfasidelicata"/>
          <w:rFonts w:asciiTheme="minorHAnsi" w:hAnsiTheme="minorHAnsi" w:cstheme="minorHAnsi"/>
          <w:szCs w:val="24"/>
        </w:rPr>
        <w:pPrChange w:id="2290" w:author="Giorgio Romeo" w:date="2020-12-23T10:30:00Z">
          <w:pPr>
            <w:pStyle w:val="Paragrafoelenco"/>
            <w:spacing w:line="240" w:lineRule="auto"/>
            <w:ind w:left="360"/>
          </w:pPr>
        </w:pPrChange>
      </w:pPr>
      <w:del w:id="2291" w:author="Cristian Sbrolli" w:date="2020-12-20T13:54:00Z">
        <w:r w:rsidRPr="00A8618B" w:rsidDel="005A7CCF">
          <w:rPr>
            <w:rStyle w:val="Enfasidelicata"/>
            <w:rFonts w:asciiTheme="minorHAnsi" w:hAnsiTheme="minorHAnsi" w:cstheme="minorHAnsi"/>
            <w:szCs w:val="24"/>
          </w:rPr>
          <w:delText>abstract sig Ticket{</w:delText>
        </w:r>
      </w:del>
    </w:p>
    <w:p w14:paraId="4DDFD304" w14:textId="7F24CFDF" w:rsidR="005432E1" w:rsidRPr="00A8618B" w:rsidDel="005A7CCF" w:rsidRDefault="005432E1">
      <w:pPr>
        <w:pStyle w:val="Paragrafoelenco"/>
        <w:spacing w:line="276" w:lineRule="auto"/>
        <w:rPr>
          <w:del w:id="2292" w:author="Cristian Sbrolli" w:date="2020-12-20T13:54:00Z"/>
          <w:rStyle w:val="Enfasidelicata"/>
          <w:rFonts w:asciiTheme="minorHAnsi" w:hAnsiTheme="minorHAnsi" w:cstheme="minorHAnsi"/>
          <w:szCs w:val="24"/>
        </w:rPr>
        <w:pPrChange w:id="2293" w:author="Giorgio Romeo" w:date="2020-12-23T10:30:00Z">
          <w:pPr>
            <w:pStyle w:val="Paragrafoelenco"/>
            <w:spacing w:line="240" w:lineRule="auto"/>
            <w:ind w:left="360"/>
          </w:pPr>
        </w:pPrChange>
      </w:pPr>
      <w:del w:id="2294" w:author="Cristian Sbrolli" w:date="2020-12-20T13:54:00Z">
        <w:r w:rsidRPr="00A8618B" w:rsidDel="005A7CCF">
          <w:rPr>
            <w:rStyle w:val="Enfasidelicata"/>
            <w:rFonts w:asciiTheme="minorHAnsi" w:hAnsiTheme="minorHAnsi" w:cstheme="minorHAnsi"/>
            <w:szCs w:val="24"/>
          </w:rPr>
          <w:delText>ticketDate: one Date,</w:delText>
        </w:r>
      </w:del>
    </w:p>
    <w:p w14:paraId="1EAF2216" w14:textId="52AF9D28" w:rsidR="005432E1" w:rsidRPr="00A8618B" w:rsidDel="005A7CCF" w:rsidRDefault="005432E1">
      <w:pPr>
        <w:pStyle w:val="Paragrafoelenco"/>
        <w:spacing w:line="276" w:lineRule="auto"/>
        <w:rPr>
          <w:del w:id="2295" w:author="Cristian Sbrolli" w:date="2020-12-20T13:54:00Z"/>
          <w:rStyle w:val="Enfasidelicata"/>
          <w:rFonts w:asciiTheme="minorHAnsi" w:hAnsiTheme="minorHAnsi" w:cstheme="minorHAnsi"/>
          <w:szCs w:val="24"/>
        </w:rPr>
        <w:pPrChange w:id="2296" w:author="Giorgio Romeo" w:date="2020-12-23T10:30:00Z">
          <w:pPr>
            <w:pStyle w:val="Paragrafoelenco"/>
            <w:spacing w:line="240" w:lineRule="auto"/>
            <w:ind w:left="360"/>
          </w:pPr>
        </w:pPrChange>
      </w:pPr>
      <w:del w:id="2297" w:author="Cristian Sbrolli" w:date="2020-12-20T13:54:00Z">
        <w:r w:rsidRPr="00A8618B" w:rsidDel="005A7CCF">
          <w:rPr>
            <w:rStyle w:val="Enfasidelicata"/>
            <w:rFonts w:asciiTheme="minorHAnsi" w:hAnsiTheme="minorHAnsi" w:cstheme="minorHAnsi"/>
            <w:szCs w:val="24"/>
          </w:rPr>
          <w:delText>ticketTimeSlot: one TimeSlot,</w:delText>
        </w:r>
      </w:del>
    </w:p>
    <w:p w14:paraId="3FBB7378" w14:textId="716D3B17" w:rsidR="005432E1" w:rsidRPr="00A8618B" w:rsidDel="005A7CCF" w:rsidRDefault="005432E1">
      <w:pPr>
        <w:pStyle w:val="Paragrafoelenco"/>
        <w:spacing w:line="276" w:lineRule="auto"/>
        <w:rPr>
          <w:del w:id="2298" w:author="Cristian Sbrolli" w:date="2020-12-20T13:54:00Z"/>
          <w:rStyle w:val="Enfasidelicata"/>
          <w:rFonts w:asciiTheme="minorHAnsi" w:hAnsiTheme="minorHAnsi" w:cstheme="minorHAnsi"/>
          <w:szCs w:val="24"/>
        </w:rPr>
        <w:pPrChange w:id="2299" w:author="Giorgio Romeo" w:date="2020-12-23T10:30:00Z">
          <w:pPr>
            <w:pStyle w:val="Paragrafoelenco"/>
            <w:spacing w:line="240" w:lineRule="auto"/>
            <w:ind w:left="360"/>
          </w:pPr>
        </w:pPrChange>
      </w:pPr>
      <w:del w:id="2300" w:author="Cristian Sbrolli" w:date="2020-12-20T13:54:00Z">
        <w:r w:rsidRPr="00A8618B" w:rsidDel="005A7CCF">
          <w:rPr>
            <w:rStyle w:val="Enfasidelicata"/>
            <w:rFonts w:asciiTheme="minorHAnsi" w:hAnsiTheme="minorHAnsi" w:cstheme="minorHAnsi"/>
            <w:szCs w:val="24"/>
          </w:rPr>
          <w:delText>ticketCode: one QRCode</w:delText>
        </w:r>
      </w:del>
    </w:p>
    <w:p w14:paraId="15499564" w14:textId="14C251AB" w:rsidR="005432E1" w:rsidRPr="00A8618B" w:rsidDel="005A7CCF" w:rsidRDefault="005432E1">
      <w:pPr>
        <w:pStyle w:val="Paragrafoelenco"/>
        <w:spacing w:line="276" w:lineRule="auto"/>
        <w:rPr>
          <w:del w:id="2301" w:author="Cristian Sbrolli" w:date="2020-12-20T13:54:00Z"/>
          <w:rStyle w:val="Enfasidelicata"/>
          <w:rFonts w:asciiTheme="minorHAnsi" w:hAnsiTheme="minorHAnsi" w:cstheme="minorHAnsi"/>
          <w:szCs w:val="24"/>
        </w:rPr>
        <w:pPrChange w:id="2302" w:author="Giorgio Romeo" w:date="2020-12-23T10:30:00Z">
          <w:pPr>
            <w:pStyle w:val="Paragrafoelenco"/>
            <w:spacing w:line="240" w:lineRule="auto"/>
            <w:ind w:left="360"/>
          </w:pPr>
        </w:pPrChange>
      </w:pPr>
      <w:del w:id="2303" w:author="Cristian Sbrolli" w:date="2020-12-20T13:54:00Z">
        <w:r w:rsidRPr="00A8618B" w:rsidDel="005A7CCF">
          <w:rPr>
            <w:rStyle w:val="Enfasidelicata"/>
            <w:rFonts w:asciiTheme="minorHAnsi" w:hAnsiTheme="minorHAnsi" w:cstheme="minorHAnsi"/>
            <w:szCs w:val="24"/>
          </w:rPr>
          <w:delText>}</w:delText>
        </w:r>
      </w:del>
    </w:p>
    <w:p w14:paraId="42F4EC27" w14:textId="1B4D8802" w:rsidR="005432E1" w:rsidRPr="00A8618B" w:rsidDel="005A7CCF" w:rsidRDefault="005432E1">
      <w:pPr>
        <w:pStyle w:val="Paragrafoelenco"/>
        <w:spacing w:line="276" w:lineRule="auto"/>
        <w:rPr>
          <w:del w:id="2304" w:author="Cristian Sbrolli" w:date="2020-12-20T13:54:00Z"/>
          <w:rStyle w:val="Enfasidelicata"/>
          <w:rFonts w:asciiTheme="minorHAnsi" w:hAnsiTheme="minorHAnsi" w:cstheme="minorHAnsi"/>
          <w:szCs w:val="24"/>
        </w:rPr>
        <w:pPrChange w:id="2305" w:author="Giorgio Romeo" w:date="2020-12-23T10:30:00Z">
          <w:pPr>
            <w:pStyle w:val="Paragrafoelenco"/>
            <w:spacing w:line="240" w:lineRule="auto"/>
            <w:ind w:left="360"/>
          </w:pPr>
        </w:pPrChange>
      </w:pPr>
      <w:del w:id="2306" w:author="Cristian Sbrolli" w:date="2020-12-20T13:54:00Z">
        <w:r w:rsidRPr="00A8618B" w:rsidDel="005A7CCF">
          <w:rPr>
            <w:rStyle w:val="Enfasidelicata"/>
            <w:rFonts w:asciiTheme="minorHAnsi" w:hAnsiTheme="minorHAnsi" w:cstheme="minorHAnsi"/>
            <w:szCs w:val="24"/>
          </w:rPr>
          <w:delText>sig PhysicalTicket extends Ticket{}</w:delText>
        </w:r>
      </w:del>
    </w:p>
    <w:p w14:paraId="4914714E" w14:textId="03E42FBF" w:rsidR="005432E1" w:rsidRPr="00A8618B" w:rsidDel="005A7CCF" w:rsidRDefault="005432E1">
      <w:pPr>
        <w:pStyle w:val="Paragrafoelenco"/>
        <w:spacing w:line="276" w:lineRule="auto"/>
        <w:rPr>
          <w:del w:id="2307" w:author="Cristian Sbrolli" w:date="2020-12-20T13:54:00Z"/>
          <w:rStyle w:val="Enfasidelicata"/>
          <w:rFonts w:asciiTheme="minorHAnsi" w:hAnsiTheme="minorHAnsi" w:cstheme="minorHAnsi"/>
          <w:szCs w:val="24"/>
        </w:rPr>
        <w:pPrChange w:id="2308" w:author="Giorgio Romeo" w:date="2020-12-23T10:30:00Z">
          <w:pPr>
            <w:pStyle w:val="Paragrafoelenco"/>
            <w:spacing w:line="240" w:lineRule="auto"/>
            <w:ind w:left="360"/>
          </w:pPr>
        </w:pPrChange>
      </w:pPr>
      <w:del w:id="2309" w:author="Cristian Sbrolli" w:date="2020-12-20T13:54:00Z">
        <w:r w:rsidRPr="00A8618B" w:rsidDel="005A7CCF">
          <w:rPr>
            <w:rStyle w:val="Enfasidelicata"/>
            <w:rFonts w:asciiTheme="minorHAnsi" w:hAnsiTheme="minorHAnsi" w:cstheme="minorHAnsi"/>
            <w:szCs w:val="24"/>
          </w:rPr>
          <w:delText>sig VirtualTicket extends Ticket{}</w:delText>
        </w:r>
      </w:del>
    </w:p>
    <w:p w14:paraId="304B8EB6" w14:textId="2F755543" w:rsidR="005432E1" w:rsidRPr="00A8618B" w:rsidDel="005A7CCF" w:rsidRDefault="005432E1">
      <w:pPr>
        <w:pStyle w:val="Paragrafoelenco"/>
        <w:spacing w:line="276" w:lineRule="auto"/>
        <w:rPr>
          <w:del w:id="2310" w:author="Cristian Sbrolli" w:date="2020-12-20T13:54:00Z"/>
          <w:rStyle w:val="Enfasidelicata"/>
          <w:rFonts w:asciiTheme="minorHAnsi" w:hAnsiTheme="minorHAnsi" w:cstheme="minorHAnsi"/>
          <w:szCs w:val="24"/>
        </w:rPr>
        <w:pPrChange w:id="2311" w:author="Giorgio Romeo" w:date="2020-12-23T10:30:00Z">
          <w:pPr>
            <w:pStyle w:val="Paragrafoelenco"/>
            <w:spacing w:line="240" w:lineRule="auto"/>
            <w:ind w:left="360"/>
          </w:pPr>
        </w:pPrChange>
      </w:pPr>
      <w:del w:id="2312" w:author="Cristian Sbrolli" w:date="2020-12-20T13:54:00Z">
        <w:r w:rsidRPr="00A8618B" w:rsidDel="005A7CCF">
          <w:rPr>
            <w:rStyle w:val="Enfasidelicata"/>
            <w:rFonts w:asciiTheme="minorHAnsi" w:hAnsiTheme="minorHAnsi" w:cstheme="minorHAnsi"/>
            <w:szCs w:val="24"/>
          </w:rPr>
          <w:delText>sig Visit extends Ticket{</w:delText>
        </w:r>
      </w:del>
    </w:p>
    <w:p w14:paraId="5DAE99A2" w14:textId="2545B116" w:rsidR="005432E1" w:rsidRPr="00A8618B" w:rsidDel="005A7CCF" w:rsidRDefault="005432E1">
      <w:pPr>
        <w:pStyle w:val="Paragrafoelenco"/>
        <w:spacing w:line="276" w:lineRule="auto"/>
        <w:rPr>
          <w:del w:id="2313" w:author="Cristian Sbrolli" w:date="2020-12-20T13:54:00Z"/>
          <w:rStyle w:val="Enfasidelicata"/>
          <w:rFonts w:asciiTheme="minorHAnsi" w:hAnsiTheme="minorHAnsi" w:cstheme="minorHAnsi"/>
          <w:szCs w:val="24"/>
        </w:rPr>
        <w:pPrChange w:id="2314" w:author="Giorgio Romeo" w:date="2020-12-23T10:30:00Z">
          <w:pPr>
            <w:pStyle w:val="Paragrafoelenco"/>
            <w:spacing w:line="240" w:lineRule="auto"/>
            <w:ind w:left="360"/>
          </w:pPr>
        </w:pPrChange>
      </w:pPr>
      <w:del w:id="2315" w:author="Cristian Sbrolli" w:date="2020-12-20T13:54:00Z">
        <w:r w:rsidRPr="00A8618B" w:rsidDel="005A7CCF">
          <w:rPr>
            <w:rStyle w:val="Enfasidelicata"/>
            <w:rFonts w:asciiTheme="minorHAnsi" w:hAnsiTheme="minorHAnsi" w:cstheme="minorHAnsi"/>
            <w:szCs w:val="24"/>
          </w:rPr>
          <w:delText>shoppingListCategories : set Category,</w:delText>
        </w:r>
      </w:del>
    </w:p>
    <w:p w14:paraId="0E48BA90" w14:textId="166F864B" w:rsidR="005432E1" w:rsidRPr="00A8618B" w:rsidDel="005A7CCF" w:rsidRDefault="005432E1">
      <w:pPr>
        <w:pStyle w:val="Paragrafoelenco"/>
        <w:spacing w:line="276" w:lineRule="auto"/>
        <w:rPr>
          <w:del w:id="2316" w:author="Cristian Sbrolli" w:date="2020-12-20T13:54:00Z"/>
          <w:rStyle w:val="Enfasidelicata"/>
          <w:rFonts w:asciiTheme="minorHAnsi" w:hAnsiTheme="minorHAnsi" w:cstheme="minorHAnsi"/>
          <w:szCs w:val="24"/>
        </w:rPr>
        <w:pPrChange w:id="2317" w:author="Giorgio Romeo" w:date="2020-12-23T10:30:00Z">
          <w:pPr>
            <w:pStyle w:val="Paragrafoelenco"/>
            <w:spacing w:line="240" w:lineRule="auto"/>
            <w:ind w:left="360"/>
          </w:pPr>
        </w:pPrChange>
      </w:pPr>
      <w:del w:id="2318" w:author="Cristian Sbrolli" w:date="2020-12-20T13:54:00Z">
        <w:r w:rsidRPr="00A8618B" w:rsidDel="005A7CCF">
          <w:rPr>
            <w:rStyle w:val="Enfasidelicata"/>
            <w:rFonts w:asciiTheme="minorHAnsi" w:hAnsiTheme="minorHAnsi" w:cstheme="minorHAnsi"/>
            <w:szCs w:val="24"/>
          </w:rPr>
          <w:delText>shoppingListItems : set Item</w:delText>
        </w:r>
      </w:del>
    </w:p>
    <w:p w14:paraId="1729F092" w14:textId="70F58E7A" w:rsidR="005432E1" w:rsidRPr="00A8618B" w:rsidDel="005A7CCF" w:rsidRDefault="005432E1">
      <w:pPr>
        <w:pStyle w:val="Paragrafoelenco"/>
        <w:spacing w:line="276" w:lineRule="auto"/>
        <w:rPr>
          <w:del w:id="2319" w:author="Cristian Sbrolli" w:date="2020-12-20T13:54:00Z"/>
          <w:rStyle w:val="Enfasidelicata"/>
          <w:rFonts w:asciiTheme="minorHAnsi" w:hAnsiTheme="minorHAnsi" w:cstheme="minorHAnsi"/>
          <w:szCs w:val="24"/>
        </w:rPr>
        <w:pPrChange w:id="2320" w:author="Giorgio Romeo" w:date="2020-12-23T10:30:00Z">
          <w:pPr>
            <w:pStyle w:val="Paragrafoelenco"/>
            <w:spacing w:line="240" w:lineRule="auto"/>
            <w:ind w:left="360"/>
          </w:pPr>
        </w:pPrChange>
      </w:pPr>
      <w:del w:id="2321" w:author="Cristian Sbrolli" w:date="2020-12-20T13:54:00Z">
        <w:r w:rsidRPr="00A8618B" w:rsidDel="005A7CCF">
          <w:rPr>
            <w:rStyle w:val="Enfasidelicata"/>
            <w:rFonts w:asciiTheme="minorHAnsi" w:hAnsiTheme="minorHAnsi" w:cstheme="minorHAnsi"/>
            <w:szCs w:val="24"/>
          </w:rPr>
          <w:delText>}</w:delText>
        </w:r>
      </w:del>
    </w:p>
    <w:p w14:paraId="3EFEC4BD" w14:textId="1767C80C" w:rsidR="005432E1" w:rsidRPr="00A8618B" w:rsidDel="005A7CCF" w:rsidRDefault="005432E1">
      <w:pPr>
        <w:pStyle w:val="Paragrafoelenco"/>
        <w:spacing w:line="276" w:lineRule="auto"/>
        <w:rPr>
          <w:del w:id="2322" w:author="Cristian Sbrolli" w:date="2020-12-20T13:54:00Z"/>
          <w:rStyle w:val="Enfasidelicata"/>
          <w:rFonts w:asciiTheme="minorHAnsi" w:hAnsiTheme="minorHAnsi" w:cstheme="minorHAnsi"/>
          <w:szCs w:val="24"/>
        </w:rPr>
        <w:pPrChange w:id="2323" w:author="Giorgio Romeo" w:date="2020-12-23T10:30:00Z">
          <w:pPr>
            <w:pStyle w:val="Paragrafoelenco"/>
            <w:spacing w:line="240" w:lineRule="auto"/>
            <w:ind w:left="360"/>
          </w:pPr>
        </w:pPrChange>
      </w:pPr>
    </w:p>
    <w:p w14:paraId="4ECE6D3D" w14:textId="4F23FAC2" w:rsidR="005432E1" w:rsidRPr="00A8618B" w:rsidDel="005A7CCF" w:rsidRDefault="005432E1">
      <w:pPr>
        <w:pStyle w:val="Paragrafoelenco"/>
        <w:spacing w:line="276" w:lineRule="auto"/>
        <w:rPr>
          <w:del w:id="2324" w:author="Cristian Sbrolli" w:date="2020-12-20T13:54:00Z"/>
          <w:rStyle w:val="Enfasidelicata"/>
          <w:rFonts w:asciiTheme="minorHAnsi" w:hAnsiTheme="minorHAnsi" w:cstheme="minorHAnsi"/>
          <w:szCs w:val="24"/>
        </w:rPr>
        <w:pPrChange w:id="2325" w:author="Giorgio Romeo" w:date="2020-12-23T10:30:00Z">
          <w:pPr>
            <w:pStyle w:val="Paragrafoelenco"/>
            <w:spacing w:line="240" w:lineRule="auto"/>
            <w:ind w:left="360"/>
          </w:pPr>
        </w:pPrChange>
      </w:pPr>
      <w:del w:id="2326" w:author="Cristian Sbrolli" w:date="2020-12-20T13:54:00Z">
        <w:r w:rsidRPr="00A8618B" w:rsidDel="005A7CCF">
          <w:rPr>
            <w:rStyle w:val="Enfasidelicata"/>
            <w:rFonts w:asciiTheme="minorHAnsi" w:hAnsiTheme="minorHAnsi" w:cstheme="minorHAnsi"/>
            <w:szCs w:val="24"/>
          </w:rPr>
          <w:delText>sig Item{}</w:delText>
        </w:r>
      </w:del>
    </w:p>
    <w:p w14:paraId="60418A2F" w14:textId="3257B147" w:rsidR="005432E1" w:rsidRPr="00A8618B" w:rsidDel="005A7CCF" w:rsidRDefault="005432E1">
      <w:pPr>
        <w:pStyle w:val="Paragrafoelenco"/>
        <w:spacing w:line="276" w:lineRule="auto"/>
        <w:rPr>
          <w:del w:id="2327" w:author="Cristian Sbrolli" w:date="2020-12-20T13:54:00Z"/>
          <w:rStyle w:val="Enfasidelicata"/>
          <w:rFonts w:asciiTheme="minorHAnsi" w:hAnsiTheme="minorHAnsi" w:cstheme="minorHAnsi"/>
          <w:szCs w:val="24"/>
        </w:rPr>
        <w:pPrChange w:id="2328" w:author="Giorgio Romeo" w:date="2020-12-23T10:30:00Z">
          <w:pPr>
            <w:pStyle w:val="Paragrafoelenco"/>
            <w:spacing w:line="240" w:lineRule="auto"/>
            <w:ind w:left="360"/>
          </w:pPr>
        </w:pPrChange>
      </w:pPr>
    </w:p>
    <w:p w14:paraId="4D5F22C9" w14:textId="43CDCE7F" w:rsidR="005432E1" w:rsidRPr="00A8618B" w:rsidDel="005A7CCF" w:rsidRDefault="005432E1">
      <w:pPr>
        <w:pStyle w:val="Paragrafoelenco"/>
        <w:spacing w:line="276" w:lineRule="auto"/>
        <w:rPr>
          <w:del w:id="2329" w:author="Cristian Sbrolli" w:date="2020-12-20T13:54:00Z"/>
          <w:rStyle w:val="Enfasidelicata"/>
          <w:rFonts w:asciiTheme="minorHAnsi" w:hAnsiTheme="minorHAnsi" w:cstheme="minorHAnsi"/>
          <w:szCs w:val="24"/>
        </w:rPr>
        <w:pPrChange w:id="2330" w:author="Giorgio Romeo" w:date="2020-12-23T10:30:00Z">
          <w:pPr>
            <w:pStyle w:val="Paragrafoelenco"/>
            <w:spacing w:line="240" w:lineRule="auto"/>
            <w:ind w:left="360"/>
          </w:pPr>
        </w:pPrChange>
      </w:pPr>
      <w:del w:id="2331" w:author="Cristian Sbrolli" w:date="2020-12-20T13:54:00Z">
        <w:r w:rsidRPr="00A8618B" w:rsidDel="005A7CCF">
          <w:rPr>
            <w:rStyle w:val="Enfasidelicata"/>
            <w:rFonts w:asciiTheme="minorHAnsi" w:hAnsiTheme="minorHAnsi" w:cstheme="minorHAnsi"/>
            <w:szCs w:val="24"/>
          </w:rPr>
          <w:delText>sig Category{</w:delText>
        </w:r>
      </w:del>
    </w:p>
    <w:p w14:paraId="55C66092" w14:textId="10D6E3A0" w:rsidR="005432E1" w:rsidRPr="00A8618B" w:rsidDel="005A7CCF" w:rsidRDefault="005432E1">
      <w:pPr>
        <w:pStyle w:val="Paragrafoelenco"/>
        <w:spacing w:line="276" w:lineRule="auto"/>
        <w:rPr>
          <w:del w:id="2332" w:author="Cristian Sbrolli" w:date="2020-12-20T13:54:00Z"/>
          <w:rStyle w:val="Enfasidelicata"/>
          <w:rFonts w:asciiTheme="minorHAnsi" w:hAnsiTheme="minorHAnsi" w:cstheme="minorHAnsi"/>
          <w:szCs w:val="24"/>
        </w:rPr>
        <w:pPrChange w:id="2333" w:author="Giorgio Romeo" w:date="2020-12-23T10:30:00Z">
          <w:pPr>
            <w:pStyle w:val="Paragrafoelenco"/>
            <w:spacing w:line="240" w:lineRule="auto"/>
            <w:ind w:left="360"/>
          </w:pPr>
        </w:pPrChange>
      </w:pPr>
      <w:del w:id="2334" w:author="Cristian Sbrolli" w:date="2020-12-20T13:54:00Z">
        <w:r w:rsidRPr="00A8618B" w:rsidDel="005A7CCF">
          <w:rPr>
            <w:rStyle w:val="Enfasidelicata"/>
            <w:rFonts w:asciiTheme="minorHAnsi" w:hAnsiTheme="minorHAnsi" w:cstheme="minorHAnsi"/>
            <w:szCs w:val="24"/>
          </w:rPr>
          <w:delText>products: some Item</w:delText>
        </w:r>
      </w:del>
    </w:p>
    <w:p w14:paraId="36739BEE" w14:textId="2500D348" w:rsidR="005432E1" w:rsidRPr="00A8618B" w:rsidDel="005A7CCF" w:rsidRDefault="005432E1">
      <w:pPr>
        <w:pStyle w:val="Paragrafoelenco"/>
        <w:spacing w:line="276" w:lineRule="auto"/>
        <w:rPr>
          <w:del w:id="2335" w:author="Cristian Sbrolli" w:date="2020-12-20T13:54:00Z"/>
          <w:rStyle w:val="Enfasidelicata"/>
          <w:rFonts w:asciiTheme="minorHAnsi" w:hAnsiTheme="minorHAnsi" w:cstheme="minorHAnsi"/>
          <w:szCs w:val="24"/>
        </w:rPr>
        <w:pPrChange w:id="2336" w:author="Giorgio Romeo" w:date="2020-12-23T10:30:00Z">
          <w:pPr>
            <w:pStyle w:val="Paragrafoelenco"/>
            <w:spacing w:line="240" w:lineRule="auto"/>
            <w:ind w:left="360"/>
          </w:pPr>
        </w:pPrChange>
      </w:pPr>
      <w:del w:id="2337" w:author="Cristian Sbrolli" w:date="2020-12-20T13:54:00Z">
        <w:r w:rsidRPr="00A8618B" w:rsidDel="005A7CCF">
          <w:rPr>
            <w:rStyle w:val="Enfasidelicata"/>
            <w:rFonts w:asciiTheme="minorHAnsi" w:hAnsiTheme="minorHAnsi" w:cstheme="minorHAnsi"/>
            <w:szCs w:val="24"/>
          </w:rPr>
          <w:delText>}</w:delText>
        </w:r>
      </w:del>
    </w:p>
    <w:p w14:paraId="0C31B99A" w14:textId="2BB6406F" w:rsidR="005432E1" w:rsidRPr="00A8618B" w:rsidDel="005A7CCF" w:rsidRDefault="005432E1">
      <w:pPr>
        <w:pStyle w:val="Paragrafoelenco"/>
        <w:spacing w:line="276" w:lineRule="auto"/>
        <w:rPr>
          <w:del w:id="2338" w:author="Cristian Sbrolli" w:date="2020-12-20T13:54:00Z"/>
          <w:rStyle w:val="Enfasidelicata"/>
          <w:rFonts w:asciiTheme="minorHAnsi" w:hAnsiTheme="minorHAnsi" w:cstheme="minorHAnsi"/>
          <w:szCs w:val="24"/>
        </w:rPr>
        <w:pPrChange w:id="2339" w:author="Giorgio Romeo" w:date="2020-12-23T10:30:00Z">
          <w:pPr>
            <w:pStyle w:val="Paragrafoelenco"/>
            <w:spacing w:line="240" w:lineRule="auto"/>
            <w:ind w:left="360"/>
          </w:pPr>
        </w:pPrChange>
      </w:pPr>
    </w:p>
    <w:p w14:paraId="6AAA0F00" w14:textId="6FCC5F81" w:rsidR="005432E1" w:rsidRPr="00A8618B" w:rsidDel="005A7CCF" w:rsidRDefault="005432E1">
      <w:pPr>
        <w:pStyle w:val="Paragrafoelenco"/>
        <w:spacing w:line="276" w:lineRule="auto"/>
        <w:rPr>
          <w:del w:id="2340" w:author="Cristian Sbrolli" w:date="2020-12-20T13:54:00Z"/>
          <w:rStyle w:val="Enfasidelicata"/>
          <w:rFonts w:asciiTheme="minorHAnsi" w:hAnsiTheme="minorHAnsi" w:cstheme="minorHAnsi"/>
          <w:szCs w:val="24"/>
        </w:rPr>
        <w:pPrChange w:id="2341" w:author="Giorgio Romeo" w:date="2020-12-23T10:30:00Z">
          <w:pPr>
            <w:pStyle w:val="Paragrafoelenco"/>
            <w:spacing w:line="240" w:lineRule="auto"/>
            <w:ind w:left="360"/>
          </w:pPr>
        </w:pPrChange>
      </w:pPr>
      <w:del w:id="2342" w:author="Cristian Sbrolli" w:date="2020-12-20T13:54:00Z">
        <w:r w:rsidRPr="00A8618B" w:rsidDel="005A7CCF">
          <w:rPr>
            <w:rStyle w:val="Enfasidelicata"/>
            <w:rFonts w:asciiTheme="minorHAnsi" w:hAnsiTheme="minorHAnsi" w:cstheme="minorHAnsi"/>
            <w:szCs w:val="24"/>
          </w:rPr>
          <w:delText>sig Department{</w:delText>
        </w:r>
      </w:del>
    </w:p>
    <w:p w14:paraId="190E6CD6" w14:textId="491D82ED" w:rsidR="005432E1" w:rsidRPr="00A8618B" w:rsidDel="005A7CCF" w:rsidRDefault="005432E1">
      <w:pPr>
        <w:pStyle w:val="Paragrafoelenco"/>
        <w:spacing w:line="276" w:lineRule="auto"/>
        <w:rPr>
          <w:del w:id="2343" w:author="Cristian Sbrolli" w:date="2020-12-20T13:54:00Z"/>
          <w:rStyle w:val="Enfasidelicata"/>
          <w:rFonts w:asciiTheme="minorHAnsi" w:hAnsiTheme="minorHAnsi" w:cstheme="minorHAnsi"/>
          <w:szCs w:val="24"/>
        </w:rPr>
        <w:pPrChange w:id="2344" w:author="Giorgio Romeo" w:date="2020-12-23T10:30:00Z">
          <w:pPr>
            <w:pStyle w:val="Paragrafoelenco"/>
            <w:spacing w:line="240" w:lineRule="auto"/>
            <w:ind w:left="360"/>
          </w:pPr>
        </w:pPrChange>
      </w:pPr>
      <w:del w:id="2345" w:author="Cristian Sbrolli" w:date="2020-12-20T13:54:00Z">
        <w:r w:rsidRPr="00A8618B" w:rsidDel="005A7CCF">
          <w:rPr>
            <w:rStyle w:val="Enfasidelicata"/>
            <w:rFonts w:asciiTheme="minorHAnsi" w:hAnsiTheme="minorHAnsi" w:cstheme="minorHAnsi"/>
            <w:szCs w:val="24"/>
          </w:rPr>
          <w:delText>categories: some Category</w:delText>
        </w:r>
      </w:del>
    </w:p>
    <w:p w14:paraId="59720E8E" w14:textId="5BE31F42" w:rsidR="005432E1" w:rsidRPr="00A8618B" w:rsidDel="005A7CCF" w:rsidRDefault="005432E1">
      <w:pPr>
        <w:pStyle w:val="Paragrafoelenco"/>
        <w:spacing w:line="276" w:lineRule="auto"/>
        <w:rPr>
          <w:del w:id="2346" w:author="Cristian Sbrolli" w:date="2020-12-20T13:54:00Z"/>
          <w:rStyle w:val="Enfasidelicata"/>
          <w:rFonts w:asciiTheme="minorHAnsi" w:hAnsiTheme="minorHAnsi" w:cstheme="minorHAnsi"/>
          <w:szCs w:val="24"/>
        </w:rPr>
        <w:pPrChange w:id="2347" w:author="Giorgio Romeo" w:date="2020-12-23T10:30:00Z">
          <w:pPr>
            <w:pStyle w:val="Paragrafoelenco"/>
            <w:spacing w:line="240" w:lineRule="auto"/>
            <w:ind w:left="360"/>
          </w:pPr>
        </w:pPrChange>
      </w:pPr>
      <w:del w:id="2348" w:author="Cristian Sbrolli" w:date="2020-12-20T13:54:00Z">
        <w:r w:rsidRPr="00A8618B" w:rsidDel="005A7CCF">
          <w:rPr>
            <w:rStyle w:val="Enfasidelicata"/>
            <w:rFonts w:asciiTheme="minorHAnsi" w:hAnsiTheme="minorHAnsi" w:cstheme="minorHAnsi"/>
            <w:szCs w:val="24"/>
          </w:rPr>
          <w:delText>}</w:delText>
        </w:r>
      </w:del>
    </w:p>
    <w:p w14:paraId="07A53C00" w14:textId="3333175F" w:rsidR="005432E1" w:rsidRPr="00A8618B" w:rsidDel="005A7CCF" w:rsidRDefault="005432E1">
      <w:pPr>
        <w:pStyle w:val="Paragrafoelenco"/>
        <w:spacing w:line="276" w:lineRule="auto"/>
        <w:rPr>
          <w:del w:id="2349" w:author="Cristian Sbrolli" w:date="2020-12-20T13:54:00Z"/>
          <w:rStyle w:val="Enfasidelicata"/>
          <w:rFonts w:asciiTheme="minorHAnsi" w:hAnsiTheme="minorHAnsi" w:cstheme="minorHAnsi"/>
          <w:szCs w:val="24"/>
        </w:rPr>
        <w:pPrChange w:id="2350" w:author="Giorgio Romeo" w:date="2020-12-23T10:30:00Z">
          <w:pPr>
            <w:pStyle w:val="Paragrafoelenco"/>
            <w:spacing w:line="240" w:lineRule="auto"/>
            <w:ind w:left="360"/>
          </w:pPr>
        </w:pPrChange>
      </w:pPr>
    </w:p>
    <w:p w14:paraId="68FB7A61" w14:textId="0A33FF11" w:rsidR="005432E1" w:rsidRPr="00A8618B" w:rsidDel="005A7CCF" w:rsidRDefault="005432E1">
      <w:pPr>
        <w:pStyle w:val="Paragrafoelenco"/>
        <w:spacing w:line="276" w:lineRule="auto"/>
        <w:rPr>
          <w:del w:id="2351" w:author="Cristian Sbrolli" w:date="2020-12-20T13:54:00Z"/>
          <w:rStyle w:val="Enfasidelicata"/>
          <w:rFonts w:asciiTheme="minorHAnsi" w:hAnsiTheme="minorHAnsi" w:cstheme="minorHAnsi"/>
          <w:szCs w:val="24"/>
        </w:rPr>
        <w:pPrChange w:id="2352" w:author="Giorgio Romeo" w:date="2020-12-23T10:30:00Z">
          <w:pPr>
            <w:pStyle w:val="Paragrafoelenco"/>
            <w:spacing w:line="240" w:lineRule="auto"/>
            <w:ind w:left="360"/>
          </w:pPr>
        </w:pPrChange>
      </w:pPr>
      <w:del w:id="2353" w:author="Cristian Sbrolli" w:date="2020-12-20T13:54:00Z">
        <w:r w:rsidRPr="00A8618B" w:rsidDel="005A7CCF">
          <w:rPr>
            <w:rStyle w:val="Enfasidelicata"/>
            <w:rFonts w:asciiTheme="minorHAnsi" w:hAnsiTheme="minorHAnsi" w:cstheme="minorHAnsi"/>
            <w:szCs w:val="24"/>
          </w:rPr>
          <w:delText>sig SmartDevice{</w:delText>
        </w:r>
      </w:del>
    </w:p>
    <w:p w14:paraId="1292C5CA" w14:textId="58094A65" w:rsidR="005432E1" w:rsidRPr="00A8618B" w:rsidDel="005A7CCF" w:rsidRDefault="005432E1">
      <w:pPr>
        <w:pStyle w:val="Paragrafoelenco"/>
        <w:spacing w:line="276" w:lineRule="auto"/>
        <w:rPr>
          <w:del w:id="2354" w:author="Cristian Sbrolli" w:date="2020-12-20T13:54:00Z"/>
          <w:rStyle w:val="Enfasidelicata"/>
          <w:rFonts w:asciiTheme="minorHAnsi" w:hAnsiTheme="minorHAnsi" w:cstheme="minorHAnsi"/>
          <w:szCs w:val="24"/>
        </w:rPr>
        <w:pPrChange w:id="2355" w:author="Giorgio Romeo" w:date="2020-12-23T10:30:00Z">
          <w:pPr>
            <w:pStyle w:val="Paragrafoelenco"/>
            <w:spacing w:line="240" w:lineRule="auto"/>
            <w:ind w:left="360"/>
          </w:pPr>
        </w:pPrChange>
      </w:pPr>
      <w:del w:id="2356" w:author="Cristian Sbrolli" w:date="2020-12-20T13:54:00Z">
        <w:r w:rsidRPr="00A8618B" w:rsidDel="005A7CCF">
          <w:rPr>
            <w:rStyle w:val="Enfasidelicata"/>
            <w:rFonts w:asciiTheme="minorHAnsi" w:hAnsiTheme="minorHAnsi" w:cstheme="minorHAnsi"/>
            <w:szCs w:val="24"/>
          </w:rPr>
          <w:delText>localizationDevice: lone GPS</w:delText>
        </w:r>
      </w:del>
    </w:p>
    <w:p w14:paraId="23BA951A" w14:textId="4C72DB26" w:rsidR="005432E1" w:rsidRPr="00A8618B" w:rsidDel="005A7CCF" w:rsidRDefault="005432E1">
      <w:pPr>
        <w:pStyle w:val="Paragrafoelenco"/>
        <w:spacing w:line="276" w:lineRule="auto"/>
        <w:rPr>
          <w:del w:id="2357" w:author="Cristian Sbrolli" w:date="2020-12-20T13:54:00Z"/>
          <w:rStyle w:val="Enfasidelicata"/>
          <w:rFonts w:asciiTheme="minorHAnsi" w:hAnsiTheme="minorHAnsi" w:cstheme="minorHAnsi"/>
          <w:szCs w:val="24"/>
        </w:rPr>
        <w:pPrChange w:id="2358" w:author="Giorgio Romeo" w:date="2020-12-23T10:30:00Z">
          <w:pPr>
            <w:pStyle w:val="Paragrafoelenco"/>
            <w:spacing w:line="240" w:lineRule="auto"/>
            <w:ind w:left="360"/>
          </w:pPr>
        </w:pPrChange>
      </w:pPr>
      <w:del w:id="2359" w:author="Cristian Sbrolli" w:date="2020-12-20T13:54:00Z">
        <w:r w:rsidRPr="00A8618B" w:rsidDel="005A7CCF">
          <w:rPr>
            <w:rStyle w:val="Enfasidelicata"/>
            <w:rFonts w:asciiTheme="minorHAnsi" w:hAnsiTheme="minorHAnsi" w:cstheme="minorHAnsi"/>
            <w:szCs w:val="24"/>
          </w:rPr>
          <w:delText>}</w:delText>
        </w:r>
      </w:del>
    </w:p>
    <w:p w14:paraId="47F6BB32" w14:textId="6D4E0F8D" w:rsidR="005432E1" w:rsidRPr="00A8618B" w:rsidDel="005A7CCF" w:rsidRDefault="005432E1">
      <w:pPr>
        <w:pStyle w:val="Paragrafoelenco"/>
        <w:spacing w:line="276" w:lineRule="auto"/>
        <w:rPr>
          <w:del w:id="2360" w:author="Cristian Sbrolli" w:date="2020-12-20T13:54:00Z"/>
          <w:rStyle w:val="Enfasidelicata"/>
          <w:rFonts w:asciiTheme="minorHAnsi" w:hAnsiTheme="minorHAnsi" w:cstheme="minorHAnsi"/>
          <w:szCs w:val="24"/>
        </w:rPr>
        <w:pPrChange w:id="2361" w:author="Giorgio Romeo" w:date="2020-12-23T10:30:00Z">
          <w:pPr>
            <w:pStyle w:val="Paragrafoelenco"/>
            <w:spacing w:line="240" w:lineRule="auto"/>
            <w:ind w:left="360"/>
          </w:pPr>
        </w:pPrChange>
      </w:pPr>
    </w:p>
    <w:p w14:paraId="5F784235" w14:textId="2B3911C2" w:rsidR="005432E1" w:rsidRPr="00A8618B" w:rsidDel="005A7CCF" w:rsidRDefault="005432E1">
      <w:pPr>
        <w:pStyle w:val="Paragrafoelenco"/>
        <w:spacing w:line="276" w:lineRule="auto"/>
        <w:rPr>
          <w:del w:id="2362" w:author="Cristian Sbrolli" w:date="2020-12-20T13:54:00Z"/>
          <w:rStyle w:val="Enfasidelicata"/>
          <w:rFonts w:asciiTheme="minorHAnsi" w:hAnsiTheme="minorHAnsi" w:cstheme="minorHAnsi"/>
          <w:szCs w:val="24"/>
        </w:rPr>
        <w:pPrChange w:id="2363" w:author="Giorgio Romeo" w:date="2020-12-23T10:30:00Z">
          <w:pPr>
            <w:pStyle w:val="Paragrafoelenco"/>
            <w:spacing w:line="240" w:lineRule="auto"/>
            <w:ind w:left="360"/>
          </w:pPr>
        </w:pPrChange>
      </w:pPr>
      <w:del w:id="2364" w:author="Cristian Sbrolli" w:date="2020-12-20T13:54:00Z">
        <w:r w:rsidRPr="00A8618B" w:rsidDel="005A7CCF">
          <w:rPr>
            <w:rStyle w:val="Enfasidelicata"/>
            <w:rFonts w:asciiTheme="minorHAnsi" w:hAnsiTheme="minorHAnsi" w:cstheme="minorHAnsi"/>
            <w:szCs w:val="24"/>
          </w:rPr>
          <w:delText>sig GPS{}</w:delText>
        </w:r>
      </w:del>
    </w:p>
    <w:p w14:paraId="2390CB50" w14:textId="476B0A8E" w:rsidR="005432E1" w:rsidRPr="00A8618B" w:rsidDel="005A7CCF" w:rsidRDefault="005432E1">
      <w:pPr>
        <w:pStyle w:val="Paragrafoelenco"/>
        <w:spacing w:line="276" w:lineRule="auto"/>
        <w:rPr>
          <w:del w:id="2365" w:author="Cristian Sbrolli" w:date="2020-12-20T13:54:00Z"/>
          <w:rStyle w:val="Enfasidelicata"/>
          <w:rFonts w:asciiTheme="minorHAnsi" w:hAnsiTheme="minorHAnsi" w:cstheme="minorHAnsi"/>
          <w:szCs w:val="24"/>
        </w:rPr>
        <w:pPrChange w:id="2366" w:author="Giorgio Romeo" w:date="2020-12-23T10:30:00Z">
          <w:pPr>
            <w:pStyle w:val="Paragrafoelenco"/>
            <w:spacing w:line="240" w:lineRule="auto"/>
            <w:ind w:left="360"/>
          </w:pPr>
        </w:pPrChange>
      </w:pPr>
    </w:p>
    <w:p w14:paraId="04D490A9" w14:textId="7080C392" w:rsidR="005432E1" w:rsidRPr="00A8618B" w:rsidDel="005A7CCF" w:rsidRDefault="005432E1">
      <w:pPr>
        <w:pStyle w:val="Paragrafoelenco"/>
        <w:spacing w:line="276" w:lineRule="auto"/>
        <w:rPr>
          <w:del w:id="2367" w:author="Cristian Sbrolli" w:date="2020-12-20T13:54:00Z"/>
          <w:rStyle w:val="Enfasidelicata"/>
          <w:rFonts w:asciiTheme="minorHAnsi" w:hAnsiTheme="minorHAnsi" w:cstheme="minorHAnsi"/>
          <w:szCs w:val="24"/>
        </w:rPr>
        <w:pPrChange w:id="2368" w:author="Giorgio Romeo" w:date="2020-12-23T10:30:00Z">
          <w:pPr>
            <w:pStyle w:val="Paragrafoelenco"/>
            <w:spacing w:line="240" w:lineRule="auto"/>
            <w:ind w:left="360"/>
          </w:pPr>
        </w:pPrChange>
      </w:pPr>
    </w:p>
    <w:p w14:paraId="7DF7B2EA" w14:textId="56CDD522" w:rsidR="005432E1" w:rsidRPr="00A8618B" w:rsidDel="005A7CCF" w:rsidRDefault="005F76ED">
      <w:pPr>
        <w:pStyle w:val="Paragrafoelenco"/>
        <w:spacing w:line="276" w:lineRule="auto"/>
        <w:rPr>
          <w:del w:id="2369" w:author="Cristian Sbrolli" w:date="2020-12-20T13:54:00Z"/>
          <w:rStyle w:val="Enfasidelicata"/>
          <w:rFonts w:cstheme="minorHAnsi"/>
          <w:szCs w:val="24"/>
        </w:rPr>
        <w:pPrChange w:id="2370" w:author="Giorgio Romeo" w:date="2020-12-23T10:30:00Z">
          <w:pPr>
            <w:pStyle w:val="Paragrafoelenco"/>
            <w:numPr>
              <w:numId w:val="74"/>
            </w:numPr>
            <w:spacing w:line="240" w:lineRule="auto"/>
            <w:ind w:hanging="360"/>
          </w:pPr>
        </w:pPrChange>
      </w:pPr>
      <w:del w:id="2371" w:author="Cristian Sbrolli" w:date="2020-12-20T13:54:00Z">
        <w:r w:rsidRPr="00A8618B" w:rsidDel="005A7CCF">
          <w:rPr>
            <w:rStyle w:val="Enfasidelicata"/>
            <w:rFonts w:cstheme="minorHAnsi"/>
            <w:sz w:val="44"/>
            <w:szCs w:val="44"/>
          </w:rPr>
          <w:delText>Utilities</w:delText>
        </w:r>
        <w:r w:rsidRPr="005F76ED" w:rsidDel="005A7CCF">
          <w:rPr>
            <w:rStyle w:val="Enfasidelicata"/>
            <w:rFonts w:cstheme="minorHAnsi"/>
            <w:szCs w:val="24"/>
          </w:rPr>
          <w:br/>
        </w:r>
      </w:del>
    </w:p>
    <w:p w14:paraId="2297BD76" w14:textId="25F772BB" w:rsidR="005432E1" w:rsidRPr="00A8618B" w:rsidDel="005A7CCF" w:rsidRDefault="005432E1">
      <w:pPr>
        <w:pStyle w:val="Paragrafoelenco"/>
        <w:spacing w:line="276" w:lineRule="auto"/>
        <w:rPr>
          <w:del w:id="2372" w:author="Cristian Sbrolli" w:date="2020-12-20T13:54:00Z"/>
          <w:rStyle w:val="Enfasidelicata"/>
          <w:rFonts w:asciiTheme="minorHAnsi" w:hAnsiTheme="minorHAnsi" w:cstheme="minorHAnsi"/>
          <w:szCs w:val="24"/>
        </w:rPr>
        <w:pPrChange w:id="2373" w:author="Giorgio Romeo" w:date="2020-12-23T10:30:00Z">
          <w:pPr>
            <w:pStyle w:val="Paragrafoelenco"/>
            <w:spacing w:line="240" w:lineRule="auto"/>
            <w:ind w:left="360"/>
          </w:pPr>
        </w:pPrChange>
      </w:pPr>
      <w:del w:id="2374" w:author="Cristian Sbrolli" w:date="2020-12-20T13:54:00Z">
        <w:r w:rsidRPr="00A8618B" w:rsidDel="005A7CCF">
          <w:rPr>
            <w:rStyle w:val="Enfasidelicata"/>
            <w:rFonts w:asciiTheme="minorHAnsi" w:hAnsiTheme="minorHAnsi" w:cstheme="minorHAnsi"/>
            <w:szCs w:val="24"/>
          </w:rPr>
          <w:delText>//gets all the qr code readers that scanned the given ticket</w:delText>
        </w:r>
      </w:del>
    </w:p>
    <w:p w14:paraId="324C147C" w14:textId="126E3232" w:rsidR="005432E1" w:rsidRPr="00A8618B" w:rsidDel="005A7CCF" w:rsidRDefault="005432E1">
      <w:pPr>
        <w:pStyle w:val="Paragrafoelenco"/>
        <w:spacing w:line="276" w:lineRule="auto"/>
        <w:rPr>
          <w:del w:id="2375" w:author="Cristian Sbrolli" w:date="2020-12-20T13:54:00Z"/>
          <w:rStyle w:val="Enfasidelicata"/>
          <w:rFonts w:asciiTheme="minorHAnsi" w:hAnsiTheme="minorHAnsi" w:cstheme="minorHAnsi"/>
          <w:szCs w:val="24"/>
        </w:rPr>
        <w:pPrChange w:id="2376" w:author="Giorgio Romeo" w:date="2020-12-23T10:30:00Z">
          <w:pPr>
            <w:pStyle w:val="Paragrafoelenco"/>
            <w:spacing w:line="240" w:lineRule="auto"/>
            <w:ind w:left="360"/>
          </w:pPr>
        </w:pPrChange>
      </w:pPr>
      <w:del w:id="2377" w:author="Cristian Sbrolli" w:date="2020-12-20T13:54:00Z">
        <w:r w:rsidRPr="00A8618B" w:rsidDel="005A7CCF">
          <w:rPr>
            <w:rStyle w:val="Enfasidelicata"/>
            <w:rFonts w:asciiTheme="minorHAnsi" w:hAnsiTheme="minorHAnsi" w:cstheme="minorHAnsi"/>
            <w:szCs w:val="24"/>
          </w:rPr>
          <w:delText>fun scannedBy[t: Ticket] : set QRCodeReader {</w:delText>
        </w:r>
      </w:del>
    </w:p>
    <w:p w14:paraId="2BBAB0DD" w14:textId="152D11DA" w:rsidR="005432E1" w:rsidRPr="00A8618B" w:rsidDel="005A7CCF" w:rsidRDefault="005432E1">
      <w:pPr>
        <w:pStyle w:val="Paragrafoelenco"/>
        <w:spacing w:line="276" w:lineRule="auto"/>
        <w:rPr>
          <w:del w:id="2378" w:author="Cristian Sbrolli" w:date="2020-12-20T13:54:00Z"/>
          <w:rStyle w:val="Enfasidelicata"/>
          <w:rFonts w:asciiTheme="minorHAnsi" w:hAnsiTheme="minorHAnsi" w:cstheme="minorHAnsi"/>
          <w:szCs w:val="24"/>
        </w:rPr>
        <w:pPrChange w:id="2379" w:author="Giorgio Romeo" w:date="2020-12-23T10:30:00Z">
          <w:pPr>
            <w:pStyle w:val="Paragrafoelenco"/>
            <w:spacing w:line="240" w:lineRule="auto"/>
            <w:ind w:left="360"/>
          </w:pPr>
        </w:pPrChange>
      </w:pPr>
      <w:del w:id="2380" w:author="Cristian Sbrolli" w:date="2020-12-20T13:54:00Z">
        <w:r w:rsidRPr="00A8618B" w:rsidDel="005A7CCF">
          <w:rPr>
            <w:rStyle w:val="Enfasidelicata"/>
            <w:rFonts w:asciiTheme="minorHAnsi" w:hAnsiTheme="minorHAnsi" w:cstheme="minorHAnsi"/>
            <w:szCs w:val="24"/>
          </w:rPr>
          <w:delText xml:space="preserve"> scanned.(t.ticketCode)</w:delText>
        </w:r>
      </w:del>
    </w:p>
    <w:p w14:paraId="341FE3A1" w14:textId="4DE67BBD" w:rsidR="005432E1" w:rsidRPr="00A8618B" w:rsidDel="005A7CCF" w:rsidRDefault="005432E1">
      <w:pPr>
        <w:pStyle w:val="Paragrafoelenco"/>
        <w:spacing w:line="276" w:lineRule="auto"/>
        <w:rPr>
          <w:del w:id="2381" w:author="Cristian Sbrolli" w:date="2020-12-20T13:54:00Z"/>
          <w:rStyle w:val="Enfasidelicata"/>
          <w:rFonts w:asciiTheme="minorHAnsi" w:hAnsiTheme="minorHAnsi" w:cstheme="minorHAnsi"/>
          <w:szCs w:val="24"/>
        </w:rPr>
        <w:pPrChange w:id="2382" w:author="Giorgio Romeo" w:date="2020-12-23T10:30:00Z">
          <w:pPr>
            <w:pStyle w:val="Paragrafoelenco"/>
            <w:spacing w:line="240" w:lineRule="auto"/>
            <w:ind w:left="360"/>
          </w:pPr>
        </w:pPrChange>
      </w:pPr>
      <w:del w:id="2383" w:author="Cristian Sbrolli" w:date="2020-12-20T13:54:00Z">
        <w:r w:rsidRPr="00A8618B" w:rsidDel="005A7CCF">
          <w:rPr>
            <w:rStyle w:val="Enfasidelicata"/>
            <w:rFonts w:asciiTheme="minorHAnsi" w:hAnsiTheme="minorHAnsi" w:cstheme="minorHAnsi"/>
            <w:szCs w:val="24"/>
          </w:rPr>
          <w:delText>}</w:delText>
        </w:r>
      </w:del>
    </w:p>
    <w:p w14:paraId="466C6D0E" w14:textId="1E25E3E5" w:rsidR="005432E1" w:rsidRPr="00A8618B" w:rsidDel="005A7CCF" w:rsidRDefault="005432E1">
      <w:pPr>
        <w:pStyle w:val="Paragrafoelenco"/>
        <w:spacing w:line="276" w:lineRule="auto"/>
        <w:rPr>
          <w:del w:id="2384" w:author="Cristian Sbrolli" w:date="2020-12-20T13:54:00Z"/>
          <w:rStyle w:val="Enfasidelicata"/>
          <w:rFonts w:asciiTheme="minorHAnsi" w:hAnsiTheme="minorHAnsi" w:cstheme="minorHAnsi"/>
          <w:szCs w:val="24"/>
        </w:rPr>
        <w:pPrChange w:id="2385" w:author="Giorgio Romeo" w:date="2020-12-23T10:30:00Z">
          <w:pPr>
            <w:pStyle w:val="Paragrafoelenco"/>
            <w:spacing w:line="240" w:lineRule="auto"/>
            <w:ind w:left="360"/>
          </w:pPr>
        </w:pPrChange>
      </w:pPr>
    </w:p>
    <w:p w14:paraId="48A09C8F" w14:textId="5C499BCF" w:rsidR="005432E1" w:rsidRPr="00A8618B" w:rsidDel="005A7CCF" w:rsidRDefault="005432E1">
      <w:pPr>
        <w:pStyle w:val="Paragrafoelenco"/>
        <w:spacing w:line="276" w:lineRule="auto"/>
        <w:rPr>
          <w:del w:id="2386" w:author="Cristian Sbrolli" w:date="2020-12-20T13:54:00Z"/>
          <w:rStyle w:val="Enfasidelicata"/>
          <w:rFonts w:asciiTheme="minorHAnsi" w:hAnsiTheme="minorHAnsi" w:cstheme="minorHAnsi"/>
          <w:szCs w:val="24"/>
        </w:rPr>
        <w:pPrChange w:id="2387" w:author="Giorgio Romeo" w:date="2020-12-23T10:30:00Z">
          <w:pPr>
            <w:pStyle w:val="Paragrafoelenco"/>
            <w:spacing w:line="240" w:lineRule="auto"/>
            <w:ind w:left="360"/>
          </w:pPr>
        </w:pPrChange>
      </w:pPr>
      <w:del w:id="2388" w:author="Cristian Sbrolli" w:date="2020-12-20T13:54:00Z">
        <w:r w:rsidRPr="00A8618B" w:rsidDel="005A7CCF">
          <w:rPr>
            <w:rStyle w:val="Enfasidelicata"/>
            <w:rFonts w:asciiTheme="minorHAnsi" w:hAnsiTheme="minorHAnsi" w:cstheme="minorHAnsi"/>
            <w:szCs w:val="24"/>
          </w:rPr>
          <w:delText>//gets all tickets managed by the given ticket system</w:delText>
        </w:r>
      </w:del>
    </w:p>
    <w:p w14:paraId="54A2F80F" w14:textId="71577006" w:rsidR="005432E1" w:rsidRPr="00A8618B" w:rsidDel="005A7CCF" w:rsidRDefault="005432E1">
      <w:pPr>
        <w:pStyle w:val="Paragrafoelenco"/>
        <w:spacing w:line="276" w:lineRule="auto"/>
        <w:rPr>
          <w:del w:id="2389" w:author="Cristian Sbrolli" w:date="2020-12-20T13:54:00Z"/>
          <w:rStyle w:val="Enfasidelicata"/>
          <w:rFonts w:asciiTheme="minorHAnsi" w:hAnsiTheme="minorHAnsi" w:cstheme="minorHAnsi"/>
          <w:szCs w:val="24"/>
        </w:rPr>
        <w:pPrChange w:id="2390" w:author="Giorgio Romeo" w:date="2020-12-23T10:30:00Z">
          <w:pPr>
            <w:pStyle w:val="Paragrafoelenco"/>
            <w:spacing w:line="240" w:lineRule="auto"/>
            <w:ind w:left="360"/>
          </w:pPr>
        </w:pPrChange>
      </w:pPr>
      <w:del w:id="2391" w:author="Cristian Sbrolli" w:date="2020-12-20T13:54:00Z">
        <w:r w:rsidRPr="00A8618B" w:rsidDel="005A7CCF">
          <w:rPr>
            <w:rStyle w:val="Enfasidelicata"/>
            <w:rFonts w:asciiTheme="minorHAnsi" w:hAnsiTheme="minorHAnsi" w:cstheme="minorHAnsi"/>
            <w:szCs w:val="24"/>
          </w:rPr>
          <w:delText>fun getAllTickets[ts: TicketSystem] : set Ticket {</w:delText>
        </w:r>
      </w:del>
    </w:p>
    <w:p w14:paraId="0B1336B0" w14:textId="18A3565F" w:rsidR="005432E1" w:rsidRPr="00A8618B" w:rsidDel="005A7CCF" w:rsidRDefault="005432E1">
      <w:pPr>
        <w:pStyle w:val="Paragrafoelenco"/>
        <w:spacing w:line="276" w:lineRule="auto"/>
        <w:rPr>
          <w:del w:id="2392" w:author="Cristian Sbrolli" w:date="2020-12-20T13:54:00Z"/>
          <w:rStyle w:val="Enfasidelicata"/>
          <w:rFonts w:asciiTheme="minorHAnsi" w:hAnsiTheme="minorHAnsi" w:cstheme="minorHAnsi"/>
          <w:szCs w:val="24"/>
        </w:rPr>
        <w:pPrChange w:id="2393" w:author="Giorgio Romeo" w:date="2020-12-23T10:30:00Z">
          <w:pPr>
            <w:pStyle w:val="Paragrafoelenco"/>
            <w:spacing w:line="240" w:lineRule="auto"/>
            <w:ind w:left="360"/>
          </w:pPr>
        </w:pPrChange>
      </w:pPr>
      <w:del w:id="2394" w:author="Cristian Sbrolli" w:date="2020-12-20T13:54:00Z">
        <w:r w:rsidRPr="00A8618B" w:rsidDel="005A7CCF">
          <w:rPr>
            <w:rStyle w:val="Enfasidelicata"/>
            <w:rFonts w:asciiTheme="minorHAnsi" w:hAnsiTheme="minorHAnsi" w:cstheme="minorHAnsi"/>
            <w:szCs w:val="24"/>
          </w:rPr>
          <w:delText xml:space="preserve"> ts.insideMarket + ts.line + ts.pastTickets</w:delText>
        </w:r>
      </w:del>
    </w:p>
    <w:p w14:paraId="7B25AC3D" w14:textId="0DDE6151" w:rsidR="005432E1" w:rsidRPr="00A8618B" w:rsidDel="005A7CCF" w:rsidRDefault="005432E1">
      <w:pPr>
        <w:pStyle w:val="Paragrafoelenco"/>
        <w:spacing w:line="276" w:lineRule="auto"/>
        <w:rPr>
          <w:del w:id="2395" w:author="Cristian Sbrolli" w:date="2020-12-20T13:54:00Z"/>
          <w:rStyle w:val="Enfasidelicata"/>
          <w:rFonts w:asciiTheme="minorHAnsi" w:hAnsiTheme="minorHAnsi" w:cstheme="minorHAnsi"/>
          <w:szCs w:val="24"/>
        </w:rPr>
        <w:pPrChange w:id="2396" w:author="Giorgio Romeo" w:date="2020-12-23T10:30:00Z">
          <w:pPr>
            <w:pStyle w:val="Paragrafoelenco"/>
            <w:spacing w:line="240" w:lineRule="auto"/>
            <w:ind w:left="360"/>
          </w:pPr>
        </w:pPrChange>
      </w:pPr>
      <w:del w:id="2397" w:author="Cristian Sbrolli" w:date="2020-12-20T13:54:00Z">
        <w:r w:rsidRPr="00A8618B" w:rsidDel="005A7CCF">
          <w:rPr>
            <w:rStyle w:val="Enfasidelicata"/>
            <w:rFonts w:asciiTheme="minorHAnsi" w:hAnsiTheme="minorHAnsi" w:cstheme="minorHAnsi"/>
            <w:szCs w:val="24"/>
          </w:rPr>
          <w:delText>}</w:delText>
        </w:r>
      </w:del>
    </w:p>
    <w:p w14:paraId="6F4DAA1A" w14:textId="2748133B" w:rsidR="005432E1" w:rsidRPr="00A8618B" w:rsidDel="005A7CCF" w:rsidRDefault="005432E1">
      <w:pPr>
        <w:pStyle w:val="Paragrafoelenco"/>
        <w:spacing w:line="276" w:lineRule="auto"/>
        <w:rPr>
          <w:del w:id="2398" w:author="Cristian Sbrolli" w:date="2020-12-20T13:54:00Z"/>
          <w:rStyle w:val="Enfasidelicata"/>
          <w:rFonts w:asciiTheme="minorHAnsi" w:hAnsiTheme="minorHAnsi" w:cstheme="minorHAnsi"/>
          <w:szCs w:val="24"/>
        </w:rPr>
        <w:pPrChange w:id="2399" w:author="Giorgio Romeo" w:date="2020-12-23T10:30:00Z">
          <w:pPr>
            <w:pStyle w:val="Paragrafoelenco"/>
            <w:spacing w:line="240" w:lineRule="auto"/>
            <w:ind w:left="360"/>
          </w:pPr>
        </w:pPrChange>
      </w:pPr>
    </w:p>
    <w:p w14:paraId="118390B9" w14:textId="5FFCFF3A" w:rsidR="005432E1" w:rsidRPr="00A8618B" w:rsidDel="005A7CCF" w:rsidRDefault="005432E1">
      <w:pPr>
        <w:pStyle w:val="Paragrafoelenco"/>
        <w:spacing w:line="276" w:lineRule="auto"/>
        <w:rPr>
          <w:del w:id="2400" w:author="Cristian Sbrolli" w:date="2020-12-20T13:54:00Z"/>
          <w:rStyle w:val="Enfasidelicata"/>
          <w:rFonts w:asciiTheme="minorHAnsi" w:hAnsiTheme="minorHAnsi" w:cstheme="minorHAnsi"/>
          <w:szCs w:val="24"/>
        </w:rPr>
        <w:pPrChange w:id="2401" w:author="Giorgio Romeo" w:date="2020-12-23T10:30:00Z">
          <w:pPr>
            <w:pStyle w:val="Paragrafoelenco"/>
            <w:spacing w:line="240" w:lineRule="auto"/>
            <w:ind w:left="360"/>
          </w:pPr>
        </w:pPrChange>
      </w:pPr>
      <w:del w:id="2402" w:author="Cristian Sbrolli" w:date="2020-12-20T13:54:00Z">
        <w:r w:rsidRPr="00A8618B" w:rsidDel="005A7CCF">
          <w:rPr>
            <w:rStyle w:val="Enfasidelicata"/>
            <w:rFonts w:asciiTheme="minorHAnsi" w:hAnsiTheme="minorHAnsi" w:cstheme="minorHAnsi"/>
            <w:szCs w:val="24"/>
          </w:rPr>
          <w:delText>//gets all the visits and tickets of the given virtual user</w:delText>
        </w:r>
      </w:del>
    </w:p>
    <w:p w14:paraId="7F53C49F" w14:textId="0EE6ECF8" w:rsidR="005432E1" w:rsidRPr="00A8618B" w:rsidDel="005A7CCF" w:rsidRDefault="005432E1">
      <w:pPr>
        <w:pStyle w:val="Paragrafoelenco"/>
        <w:spacing w:line="276" w:lineRule="auto"/>
        <w:rPr>
          <w:del w:id="2403" w:author="Cristian Sbrolli" w:date="2020-12-20T13:54:00Z"/>
          <w:rStyle w:val="Enfasidelicata"/>
          <w:rFonts w:asciiTheme="minorHAnsi" w:hAnsiTheme="minorHAnsi" w:cstheme="minorHAnsi"/>
          <w:szCs w:val="24"/>
        </w:rPr>
        <w:pPrChange w:id="2404" w:author="Giorgio Romeo" w:date="2020-12-23T10:30:00Z">
          <w:pPr>
            <w:pStyle w:val="Paragrafoelenco"/>
            <w:spacing w:line="240" w:lineRule="auto"/>
            <w:ind w:left="360"/>
          </w:pPr>
        </w:pPrChange>
      </w:pPr>
      <w:del w:id="2405" w:author="Cristian Sbrolli" w:date="2020-12-20T13:54:00Z">
        <w:r w:rsidRPr="00A8618B" w:rsidDel="005A7CCF">
          <w:rPr>
            <w:rStyle w:val="Enfasidelicata"/>
            <w:rFonts w:asciiTheme="minorHAnsi" w:hAnsiTheme="minorHAnsi" w:cstheme="minorHAnsi"/>
            <w:szCs w:val="24"/>
          </w:rPr>
          <w:delText>fun getVUserTicketsAndVisits[u: VirtualUser] : set Ticket {</w:delText>
        </w:r>
      </w:del>
    </w:p>
    <w:p w14:paraId="4BAB098A" w14:textId="1FF1040D" w:rsidR="005432E1" w:rsidRPr="00A8618B" w:rsidDel="005A7CCF" w:rsidRDefault="005432E1">
      <w:pPr>
        <w:pStyle w:val="Paragrafoelenco"/>
        <w:spacing w:line="276" w:lineRule="auto"/>
        <w:rPr>
          <w:del w:id="2406" w:author="Cristian Sbrolli" w:date="2020-12-20T13:54:00Z"/>
          <w:rStyle w:val="Enfasidelicata"/>
          <w:rFonts w:asciiTheme="minorHAnsi" w:hAnsiTheme="minorHAnsi" w:cstheme="minorHAnsi"/>
          <w:szCs w:val="24"/>
        </w:rPr>
        <w:pPrChange w:id="2407" w:author="Giorgio Romeo" w:date="2020-12-23T10:30:00Z">
          <w:pPr>
            <w:pStyle w:val="Paragrafoelenco"/>
            <w:spacing w:line="240" w:lineRule="auto"/>
            <w:ind w:left="360"/>
          </w:pPr>
        </w:pPrChange>
      </w:pPr>
      <w:del w:id="2408" w:author="Cristian Sbrolli" w:date="2020-12-20T13:54:00Z">
        <w:r w:rsidRPr="00A8618B" w:rsidDel="005A7CCF">
          <w:rPr>
            <w:rStyle w:val="Enfasidelicata"/>
            <w:rFonts w:asciiTheme="minorHAnsi" w:hAnsiTheme="minorHAnsi" w:cstheme="minorHAnsi"/>
            <w:szCs w:val="24"/>
          </w:rPr>
          <w:delText>u.(userVTickets + userVisits)</w:delText>
        </w:r>
      </w:del>
    </w:p>
    <w:p w14:paraId="7B99BDAF" w14:textId="1C940431" w:rsidR="005432E1" w:rsidRPr="00A8618B" w:rsidDel="005A7CCF" w:rsidRDefault="005432E1">
      <w:pPr>
        <w:pStyle w:val="Paragrafoelenco"/>
        <w:spacing w:line="276" w:lineRule="auto"/>
        <w:rPr>
          <w:del w:id="2409" w:author="Cristian Sbrolli" w:date="2020-12-20T13:54:00Z"/>
          <w:rStyle w:val="Enfasidelicata"/>
          <w:rFonts w:asciiTheme="minorHAnsi" w:hAnsiTheme="minorHAnsi" w:cstheme="minorHAnsi"/>
          <w:szCs w:val="24"/>
        </w:rPr>
        <w:pPrChange w:id="2410" w:author="Giorgio Romeo" w:date="2020-12-23T10:30:00Z">
          <w:pPr>
            <w:pStyle w:val="Paragrafoelenco"/>
            <w:spacing w:line="240" w:lineRule="auto"/>
            <w:ind w:left="360"/>
          </w:pPr>
        </w:pPrChange>
      </w:pPr>
      <w:del w:id="2411" w:author="Cristian Sbrolli" w:date="2020-12-20T13:54:00Z">
        <w:r w:rsidRPr="00A8618B" w:rsidDel="005A7CCF">
          <w:rPr>
            <w:rStyle w:val="Enfasidelicata"/>
            <w:rFonts w:asciiTheme="minorHAnsi" w:hAnsiTheme="minorHAnsi" w:cstheme="minorHAnsi"/>
            <w:szCs w:val="24"/>
          </w:rPr>
          <w:delText>}</w:delText>
        </w:r>
      </w:del>
    </w:p>
    <w:p w14:paraId="540ED883" w14:textId="75719899" w:rsidR="005432E1" w:rsidRPr="00A8618B" w:rsidDel="005A7CCF" w:rsidRDefault="005432E1">
      <w:pPr>
        <w:pStyle w:val="Paragrafoelenco"/>
        <w:spacing w:line="276" w:lineRule="auto"/>
        <w:rPr>
          <w:del w:id="2412" w:author="Cristian Sbrolli" w:date="2020-12-20T13:54:00Z"/>
          <w:rStyle w:val="Enfasidelicata"/>
          <w:rFonts w:asciiTheme="minorHAnsi" w:hAnsiTheme="minorHAnsi" w:cstheme="minorHAnsi"/>
          <w:szCs w:val="24"/>
        </w:rPr>
        <w:pPrChange w:id="2413" w:author="Giorgio Romeo" w:date="2020-12-23T10:30:00Z">
          <w:pPr>
            <w:pStyle w:val="Paragrafoelenco"/>
            <w:spacing w:line="240" w:lineRule="auto"/>
            <w:ind w:left="360"/>
          </w:pPr>
        </w:pPrChange>
      </w:pPr>
    </w:p>
    <w:p w14:paraId="5894EFD5" w14:textId="48D9B5AA" w:rsidR="005432E1" w:rsidRPr="00A8618B" w:rsidDel="005A7CCF" w:rsidRDefault="005432E1">
      <w:pPr>
        <w:pStyle w:val="Paragrafoelenco"/>
        <w:spacing w:line="276" w:lineRule="auto"/>
        <w:rPr>
          <w:del w:id="2414" w:author="Cristian Sbrolli" w:date="2020-12-20T13:54:00Z"/>
          <w:rStyle w:val="Enfasidelicata"/>
          <w:rFonts w:asciiTheme="minorHAnsi" w:hAnsiTheme="minorHAnsi" w:cstheme="minorHAnsi"/>
          <w:szCs w:val="24"/>
        </w:rPr>
        <w:pPrChange w:id="2415" w:author="Giorgio Romeo" w:date="2020-12-23T10:30:00Z">
          <w:pPr>
            <w:pStyle w:val="Paragrafoelenco"/>
            <w:spacing w:line="240" w:lineRule="auto"/>
            <w:ind w:left="360"/>
          </w:pPr>
        </w:pPrChange>
      </w:pPr>
      <w:del w:id="2416" w:author="Cristian Sbrolli" w:date="2020-12-20T13:54:00Z">
        <w:r w:rsidRPr="00A8618B" w:rsidDel="005A7CCF">
          <w:rPr>
            <w:rStyle w:val="Enfasidelicata"/>
            <w:rFonts w:asciiTheme="minorHAnsi" w:hAnsiTheme="minorHAnsi" w:cstheme="minorHAnsi"/>
            <w:szCs w:val="24"/>
          </w:rPr>
          <w:delText>//gets the ticket that manages the given ticket</w:delText>
        </w:r>
      </w:del>
    </w:p>
    <w:p w14:paraId="64C19AD7" w14:textId="20EF2363" w:rsidR="005432E1" w:rsidRPr="00A8618B" w:rsidDel="005A7CCF" w:rsidRDefault="005432E1">
      <w:pPr>
        <w:pStyle w:val="Paragrafoelenco"/>
        <w:spacing w:line="276" w:lineRule="auto"/>
        <w:rPr>
          <w:del w:id="2417" w:author="Cristian Sbrolli" w:date="2020-12-20T13:54:00Z"/>
          <w:rStyle w:val="Enfasidelicata"/>
          <w:rFonts w:asciiTheme="minorHAnsi" w:hAnsiTheme="minorHAnsi" w:cstheme="minorHAnsi"/>
          <w:szCs w:val="24"/>
        </w:rPr>
        <w:pPrChange w:id="2418" w:author="Giorgio Romeo" w:date="2020-12-23T10:30:00Z">
          <w:pPr>
            <w:pStyle w:val="Paragrafoelenco"/>
            <w:spacing w:line="240" w:lineRule="auto"/>
            <w:ind w:left="360"/>
          </w:pPr>
        </w:pPrChange>
      </w:pPr>
      <w:del w:id="2419" w:author="Cristian Sbrolli" w:date="2020-12-20T13:54:00Z">
        <w:r w:rsidRPr="00A8618B" w:rsidDel="005A7CCF">
          <w:rPr>
            <w:rStyle w:val="Enfasidelicata"/>
            <w:rFonts w:asciiTheme="minorHAnsi" w:hAnsiTheme="minorHAnsi" w:cstheme="minorHAnsi"/>
            <w:szCs w:val="24"/>
          </w:rPr>
          <w:delText>fun getTicketManager[t: Ticket] : one TicketSystem{</w:delText>
        </w:r>
      </w:del>
    </w:p>
    <w:p w14:paraId="725E097D" w14:textId="109ADA64" w:rsidR="005432E1" w:rsidRPr="00A8618B" w:rsidDel="005A7CCF" w:rsidRDefault="005432E1">
      <w:pPr>
        <w:pStyle w:val="Paragrafoelenco"/>
        <w:spacing w:line="276" w:lineRule="auto"/>
        <w:rPr>
          <w:del w:id="2420" w:author="Cristian Sbrolli" w:date="2020-12-20T13:54:00Z"/>
          <w:rStyle w:val="Enfasidelicata"/>
          <w:rFonts w:asciiTheme="minorHAnsi" w:hAnsiTheme="minorHAnsi" w:cstheme="minorHAnsi"/>
          <w:szCs w:val="24"/>
        </w:rPr>
        <w:pPrChange w:id="2421" w:author="Giorgio Romeo" w:date="2020-12-23T10:30:00Z">
          <w:pPr>
            <w:pStyle w:val="Paragrafoelenco"/>
            <w:spacing w:line="240" w:lineRule="auto"/>
            <w:ind w:left="360"/>
          </w:pPr>
        </w:pPrChange>
      </w:pPr>
      <w:del w:id="2422" w:author="Cristian Sbrolli" w:date="2020-12-20T13:54:00Z">
        <w:r w:rsidRPr="00A8618B" w:rsidDel="005A7CCF">
          <w:rPr>
            <w:rStyle w:val="Enfasidelicata"/>
            <w:rFonts w:asciiTheme="minorHAnsi" w:hAnsiTheme="minorHAnsi" w:cstheme="minorHAnsi"/>
            <w:szCs w:val="24"/>
          </w:rPr>
          <w:delText>(line + insideMarket + pastTickets).t</w:delText>
        </w:r>
      </w:del>
    </w:p>
    <w:p w14:paraId="1C9EE305" w14:textId="11261FBF" w:rsidR="005432E1" w:rsidRPr="00A8618B" w:rsidDel="005A7CCF" w:rsidRDefault="005432E1">
      <w:pPr>
        <w:pStyle w:val="Paragrafoelenco"/>
        <w:spacing w:line="276" w:lineRule="auto"/>
        <w:rPr>
          <w:del w:id="2423" w:author="Cristian Sbrolli" w:date="2020-12-20T13:54:00Z"/>
          <w:rStyle w:val="Enfasidelicata"/>
          <w:rFonts w:asciiTheme="minorHAnsi" w:hAnsiTheme="minorHAnsi" w:cstheme="minorHAnsi"/>
          <w:szCs w:val="24"/>
        </w:rPr>
        <w:pPrChange w:id="2424" w:author="Giorgio Romeo" w:date="2020-12-23T10:30:00Z">
          <w:pPr>
            <w:pStyle w:val="Paragrafoelenco"/>
            <w:spacing w:line="240" w:lineRule="auto"/>
            <w:ind w:left="360"/>
          </w:pPr>
        </w:pPrChange>
      </w:pPr>
      <w:del w:id="2425" w:author="Cristian Sbrolli" w:date="2020-12-20T13:54:00Z">
        <w:r w:rsidRPr="00A8618B" w:rsidDel="005A7CCF">
          <w:rPr>
            <w:rStyle w:val="Enfasidelicata"/>
            <w:rFonts w:asciiTheme="minorHAnsi" w:hAnsiTheme="minorHAnsi" w:cstheme="minorHAnsi"/>
            <w:szCs w:val="24"/>
          </w:rPr>
          <w:delText>}</w:delText>
        </w:r>
      </w:del>
    </w:p>
    <w:p w14:paraId="1677EBCB" w14:textId="7E9C9B07" w:rsidR="005432E1" w:rsidRPr="00A8618B" w:rsidDel="005A7CCF" w:rsidRDefault="005432E1">
      <w:pPr>
        <w:pStyle w:val="Paragrafoelenco"/>
        <w:spacing w:line="276" w:lineRule="auto"/>
        <w:rPr>
          <w:del w:id="2426" w:author="Cristian Sbrolli" w:date="2020-12-20T13:54:00Z"/>
          <w:rStyle w:val="Enfasidelicata"/>
          <w:rFonts w:asciiTheme="minorHAnsi" w:hAnsiTheme="minorHAnsi" w:cstheme="minorHAnsi"/>
          <w:szCs w:val="24"/>
        </w:rPr>
        <w:pPrChange w:id="2427" w:author="Giorgio Romeo" w:date="2020-12-23T10:30:00Z">
          <w:pPr>
            <w:pStyle w:val="Paragrafoelenco"/>
            <w:spacing w:line="240" w:lineRule="auto"/>
            <w:ind w:left="360"/>
          </w:pPr>
        </w:pPrChange>
      </w:pPr>
    </w:p>
    <w:p w14:paraId="119D8E56" w14:textId="3347EAED" w:rsidR="005432E1" w:rsidRPr="00A8618B" w:rsidDel="005A7CCF" w:rsidRDefault="005432E1">
      <w:pPr>
        <w:pStyle w:val="Paragrafoelenco"/>
        <w:spacing w:line="276" w:lineRule="auto"/>
        <w:rPr>
          <w:del w:id="2428" w:author="Cristian Sbrolli" w:date="2020-12-20T13:54:00Z"/>
          <w:rStyle w:val="Enfasidelicata"/>
          <w:rFonts w:asciiTheme="minorHAnsi" w:hAnsiTheme="minorHAnsi" w:cstheme="minorHAnsi"/>
          <w:szCs w:val="24"/>
        </w:rPr>
        <w:pPrChange w:id="2429" w:author="Giorgio Romeo" w:date="2020-12-23T10:30:00Z">
          <w:pPr>
            <w:pStyle w:val="Paragrafoelenco"/>
            <w:spacing w:line="240" w:lineRule="auto"/>
            <w:ind w:left="360"/>
          </w:pPr>
        </w:pPrChange>
      </w:pPr>
      <w:del w:id="2430" w:author="Cristian Sbrolli" w:date="2020-12-20T13:54:00Z">
        <w:r w:rsidRPr="00A8618B" w:rsidDel="005A7CCF">
          <w:rPr>
            <w:rStyle w:val="Enfasidelicata"/>
            <w:rFonts w:asciiTheme="minorHAnsi" w:hAnsiTheme="minorHAnsi" w:cstheme="minorHAnsi"/>
            <w:szCs w:val="24"/>
          </w:rPr>
          <w:delText>////checks if the two markets are the result of a new ticket insertion</w:delText>
        </w:r>
      </w:del>
    </w:p>
    <w:p w14:paraId="646A2692" w14:textId="1273575A" w:rsidR="005432E1" w:rsidRPr="00A8618B" w:rsidDel="005A7CCF" w:rsidRDefault="005432E1">
      <w:pPr>
        <w:pStyle w:val="Paragrafoelenco"/>
        <w:spacing w:line="276" w:lineRule="auto"/>
        <w:rPr>
          <w:del w:id="2431" w:author="Cristian Sbrolli" w:date="2020-12-20T13:54:00Z"/>
          <w:rStyle w:val="Enfasidelicata"/>
          <w:rFonts w:asciiTheme="minorHAnsi" w:hAnsiTheme="minorHAnsi" w:cstheme="minorHAnsi"/>
          <w:szCs w:val="24"/>
        </w:rPr>
        <w:pPrChange w:id="2432" w:author="Giorgio Romeo" w:date="2020-12-23T10:30:00Z">
          <w:pPr>
            <w:pStyle w:val="Paragrafoelenco"/>
            <w:spacing w:line="240" w:lineRule="auto"/>
            <w:ind w:left="360"/>
          </w:pPr>
        </w:pPrChange>
      </w:pPr>
      <w:del w:id="2433" w:author="Cristian Sbrolli" w:date="2020-12-20T13:54:00Z">
        <w:r w:rsidRPr="00A8618B" w:rsidDel="005A7CCF">
          <w:rPr>
            <w:rStyle w:val="Enfasidelicata"/>
            <w:rFonts w:asciiTheme="minorHAnsi" w:hAnsiTheme="minorHAnsi" w:cstheme="minorHAnsi"/>
            <w:szCs w:val="24"/>
          </w:rPr>
          <w:delText>pred checkEqualStateMarketPlusNewTicket[t: Ticket, m,m1 : Market]{</w:delText>
        </w:r>
      </w:del>
    </w:p>
    <w:p w14:paraId="5756AB1F" w14:textId="66278A22" w:rsidR="005432E1" w:rsidRPr="00A8618B" w:rsidDel="005A7CCF" w:rsidRDefault="005432E1">
      <w:pPr>
        <w:pStyle w:val="Paragrafoelenco"/>
        <w:spacing w:line="276" w:lineRule="auto"/>
        <w:rPr>
          <w:del w:id="2434" w:author="Cristian Sbrolli" w:date="2020-12-20T13:54:00Z"/>
          <w:rStyle w:val="Enfasidelicata"/>
          <w:rFonts w:asciiTheme="minorHAnsi" w:hAnsiTheme="minorHAnsi" w:cstheme="minorHAnsi"/>
          <w:szCs w:val="24"/>
        </w:rPr>
        <w:pPrChange w:id="2435" w:author="Giorgio Romeo" w:date="2020-12-23T10:30:00Z">
          <w:pPr>
            <w:pStyle w:val="Paragrafoelenco"/>
            <w:spacing w:line="240" w:lineRule="auto"/>
            <w:ind w:left="360"/>
          </w:pPr>
        </w:pPrChange>
      </w:pPr>
      <w:del w:id="2436" w:author="Cristian Sbrolli" w:date="2020-12-20T13:54:00Z">
        <w:r w:rsidRPr="00A8618B" w:rsidDel="005A7CCF">
          <w:rPr>
            <w:rStyle w:val="Enfasidelicata"/>
            <w:rFonts w:asciiTheme="minorHAnsi" w:hAnsiTheme="minorHAnsi" w:cstheme="minorHAnsi"/>
            <w:szCs w:val="24"/>
          </w:rPr>
          <w:delText xml:space="preserve">m1.ticketManager.(pastTickets + insideMarket) = m.ticketManager.(pastTickets + insideMarket)  and </w:delText>
        </w:r>
      </w:del>
    </w:p>
    <w:p w14:paraId="32EF964F" w14:textId="7A21430D" w:rsidR="005432E1" w:rsidRPr="00A8618B" w:rsidDel="005A7CCF" w:rsidRDefault="005432E1">
      <w:pPr>
        <w:pStyle w:val="Paragrafoelenco"/>
        <w:spacing w:line="276" w:lineRule="auto"/>
        <w:rPr>
          <w:del w:id="2437" w:author="Cristian Sbrolli" w:date="2020-12-20T13:54:00Z"/>
          <w:rStyle w:val="Enfasidelicata"/>
          <w:rFonts w:asciiTheme="minorHAnsi" w:hAnsiTheme="minorHAnsi" w:cstheme="minorHAnsi"/>
          <w:szCs w:val="24"/>
        </w:rPr>
        <w:pPrChange w:id="2438" w:author="Giorgio Romeo" w:date="2020-12-23T10:30:00Z">
          <w:pPr>
            <w:pStyle w:val="Paragrafoelenco"/>
            <w:spacing w:line="240" w:lineRule="auto"/>
            <w:ind w:left="360"/>
          </w:pPr>
        </w:pPrChange>
      </w:pPr>
      <w:del w:id="2439" w:author="Cristian Sbrolli" w:date="2020-12-20T13:54:00Z">
        <w:r w:rsidRPr="00A8618B" w:rsidDel="005A7CCF">
          <w:rPr>
            <w:rStyle w:val="Enfasidelicata"/>
            <w:rFonts w:asciiTheme="minorHAnsi" w:hAnsiTheme="minorHAnsi" w:cstheme="minorHAnsi"/>
            <w:szCs w:val="24"/>
          </w:rPr>
          <w:delText>m1.ticketManager.line= m.ticketManager.line + t and</w:delText>
        </w:r>
      </w:del>
    </w:p>
    <w:p w14:paraId="2C662A92" w14:textId="4F16529A" w:rsidR="005432E1" w:rsidRPr="00A8618B" w:rsidDel="005A7CCF" w:rsidRDefault="005432E1">
      <w:pPr>
        <w:pStyle w:val="Paragrafoelenco"/>
        <w:spacing w:line="276" w:lineRule="auto"/>
        <w:rPr>
          <w:del w:id="2440" w:author="Cristian Sbrolli" w:date="2020-12-20T13:54:00Z"/>
          <w:rStyle w:val="Enfasidelicata"/>
          <w:rFonts w:asciiTheme="minorHAnsi" w:hAnsiTheme="minorHAnsi" w:cstheme="minorHAnsi"/>
          <w:szCs w:val="24"/>
        </w:rPr>
        <w:pPrChange w:id="2441" w:author="Giorgio Romeo" w:date="2020-12-23T10:30:00Z">
          <w:pPr>
            <w:pStyle w:val="Paragrafoelenco"/>
            <w:spacing w:line="240" w:lineRule="auto"/>
            <w:ind w:left="360"/>
          </w:pPr>
        </w:pPrChange>
      </w:pPr>
      <w:del w:id="2442" w:author="Cristian Sbrolli" w:date="2020-12-20T13:54:00Z">
        <w:r w:rsidRPr="00A8618B" w:rsidDel="005A7CCF">
          <w:rPr>
            <w:rStyle w:val="Enfasidelicata"/>
            <w:rFonts w:asciiTheme="minorHAnsi" w:hAnsiTheme="minorHAnsi" w:cstheme="minorHAnsi"/>
            <w:szCs w:val="24"/>
          </w:rPr>
          <w:delText xml:space="preserve">m1.dispensers=m.dispensers and m1.cashDesks=m.cashDesks and m1.entrances=m.entrances and </w:delText>
        </w:r>
      </w:del>
    </w:p>
    <w:p w14:paraId="667BDCA8" w14:textId="0F8753E6" w:rsidR="005432E1" w:rsidRPr="00A8618B" w:rsidDel="005A7CCF" w:rsidRDefault="005432E1">
      <w:pPr>
        <w:pStyle w:val="Paragrafoelenco"/>
        <w:spacing w:line="276" w:lineRule="auto"/>
        <w:rPr>
          <w:del w:id="2443" w:author="Cristian Sbrolli" w:date="2020-12-20T13:54:00Z"/>
          <w:rStyle w:val="Enfasidelicata"/>
          <w:rFonts w:asciiTheme="minorHAnsi" w:hAnsiTheme="minorHAnsi" w:cstheme="minorHAnsi"/>
          <w:szCs w:val="24"/>
        </w:rPr>
        <w:pPrChange w:id="2444" w:author="Giorgio Romeo" w:date="2020-12-23T10:30:00Z">
          <w:pPr>
            <w:pStyle w:val="Paragrafoelenco"/>
            <w:spacing w:line="240" w:lineRule="auto"/>
            <w:ind w:left="360"/>
          </w:pPr>
        </w:pPrChange>
      </w:pPr>
      <w:del w:id="2445" w:author="Cristian Sbrolli" w:date="2020-12-20T13:54:00Z">
        <w:r w:rsidRPr="00A8618B" w:rsidDel="005A7CCF">
          <w:rPr>
            <w:rStyle w:val="Enfasidelicata"/>
            <w:rFonts w:asciiTheme="minorHAnsi" w:hAnsiTheme="minorHAnsi" w:cstheme="minorHAnsi"/>
            <w:szCs w:val="24"/>
          </w:rPr>
          <w:delText>m1.freeExit=m.freeExit and m1.manager=m.manager and m1.departments=m.departments</w:delText>
        </w:r>
      </w:del>
    </w:p>
    <w:p w14:paraId="38CD0D05" w14:textId="03617FD7" w:rsidR="005432E1" w:rsidRPr="00A8618B" w:rsidDel="005A7CCF" w:rsidRDefault="005432E1">
      <w:pPr>
        <w:pStyle w:val="Paragrafoelenco"/>
        <w:spacing w:line="276" w:lineRule="auto"/>
        <w:rPr>
          <w:del w:id="2446" w:author="Cristian Sbrolli" w:date="2020-12-20T13:54:00Z"/>
          <w:rStyle w:val="Enfasidelicata"/>
          <w:rFonts w:asciiTheme="minorHAnsi" w:hAnsiTheme="minorHAnsi" w:cstheme="minorHAnsi"/>
          <w:szCs w:val="24"/>
        </w:rPr>
        <w:pPrChange w:id="2447" w:author="Giorgio Romeo" w:date="2020-12-23T10:30:00Z">
          <w:pPr>
            <w:pStyle w:val="Paragrafoelenco"/>
            <w:spacing w:line="240" w:lineRule="auto"/>
            <w:ind w:left="360"/>
          </w:pPr>
        </w:pPrChange>
      </w:pPr>
      <w:del w:id="2448" w:author="Cristian Sbrolli" w:date="2020-12-20T13:54:00Z">
        <w:r w:rsidRPr="00A8618B" w:rsidDel="005A7CCF">
          <w:rPr>
            <w:rStyle w:val="Enfasidelicata"/>
            <w:rFonts w:asciiTheme="minorHAnsi" w:hAnsiTheme="minorHAnsi" w:cstheme="minorHAnsi"/>
            <w:szCs w:val="24"/>
          </w:rPr>
          <w:delText>}</w:delText>
        </w:r>
      </w:del>
    </w:p>
    <w:p w14:paraId="2D79598D" w14:textId="4E7204B1" w:rsidR="005432E1" w:rsidRPr="00A8618B" w:rsidDel="005A7CCF" w:rsidRDefault="005432E1">
      <w:pPr>
        <w:pStyle w:val="Paragrafoelenco"/>
        <w:spacing w:line="276" w:lineRule="auto"/>
        <w:rPr>
          <w:del w:id="2449" w:author="Cristian Sbrolli" w:date="2020-12-20T13:54:00Z"/>
          <w:rStyle w:val="Enfasidelicata"/>
          <w:rFonts w:asciiTheme="minorHAnsi" w:hAnsiTheme="minorHAnsi" w:cstheme="minorHAnsi"/>
          <w:szCs w:val="24"/>
        </w:rPr>
        <w:pPrChange w:id="2450" w:author="Giorgio Romeo" w:date="2020-12-23T10:30:00Z">
          <w:pPr>
            <w:pStyle w:val="Paragrafoelenco"/>
            <w:spacing w:line="240" w:lineRule="auto"/>
            <w:ind w:left="360"/>
          </w:pPr>
        </w:pPrChange>
      </w:pPr>
    </w:p>
    <w:p w14:paraId="236D3CCF" w14:textId="1002674C" w:rsidR="005432E1" w:rsidRPr="00A8618B" w:rsidDel="005A7CCF" w:rsidRDefault="005432E1">
      <w:pPr>
        <w:pStyle w:val="Paragrafoelenco"/>
        <w:spacing w:line="276" w:lineRule="auto"/>
        <w:rPr>
          <w:del w:id="2451" w:author="Cristian Sbrolli" w:date="2020-12-20T13:54:00Z"/>
          <w:rStyle w:val="Enfasidelicata"/>
          <w:rFonts w:asciiTheme="minorHAnsi" w:hAnsiTheme="minorHAnsi" w:cstheme="minorHAnsi"/>
          <w:szCs w:val="24"/>
        </w:rPr>
        <w:pPrChange w:id="2452" w:author="Giorgio Romeo" w:date="2020-12-23T10:30:00Z">
          <w:pPr>
            <w:pStyle w:val="Paragrafoelenco"/>
            <w:spacing w:line="240" w:lineRule="auto"/>
            <w:ind w:left="360"/>
          </w:pPr>
        </w:pPrChange>
      </w:pPr>
      <w:del w:id="2453" w:author="Cristian Sbrolli" w:date="2020-12-20T13:54:00Z">
        <w:r w:rsidRPr="00A8618B" w:rsidDel="005A7CCF">
          <w:rPr>
            <w:rStyle w:val="Enfasidelicata"/>
            <w:rFonts w:asciiTheme="minorHAnsi" w:hAnsiTheme="minorHAnsi" w:cstheme="minorHAnsi"/>
            <w:szCs w:val="24"/>
          </w:rPr>
          <w:delText>//checks if the two users are the result of a new virtual ticket insertion</w:delText>
        </w:r>
      </w:del>
    </w:p>
    <w:p w14:paraId="30C288B9" w14:textId="2934614C" w:rsidR="005432E1" w:rsidRPr="00A8618B" w:rsidDel="005A7CCF" w:rsidRDefault="005432E1">
      <w:pPr>
        <w:pStyle w:val="Paragrafoelenco"/>
        <w:spacing w:line="276" w:lineRule="auto"/>
        <w:rPr>
          <w:del w:id="2454" w:author="Cristian Sbrolli" w:date="2020-12-20T13:54:00Z"/>
          <w:rStyle w:val="Enfasidelicata"/>
          <w:rFonts w:asciiTheme="minorHAnsi" w:hAnsiTheme="minorHAnsi" w:cstheme="minorHAnsi"/>
          <w:szCs w:val="24"/>
        </w:rPr>
        <w:pPrChange w:id="2455" w:author="Giorgio Romeo" w:date="2020-12-23T10:30:00Z">
          <w:pPr>
            <w:pStyle w:val="Paragrafoelenco"/>
            <w:spacing w:line="240" w:lineRule="auto"/>
            <w:ind w:left="360"/>
          </w:pPr>
        </w:pPrChange>
      </w:pPr>
      <w:del w:id="2456" w:author="Cristian Sbrolli" w:date="2020-12-20T13:54:00Z">
        <w:r w:rsidRPr="00A8618B" w:rsidDel="005A7CCF">
          <w:rPr>
            <w:rStyle w:val="Enfasidelicata"/>
            <w:rFonts w:asciiTheme="minorHAnsi" w:hAnsiTheme="minorHAnsi" w:cstheme="minorHAnsi"/>
            <w:szCs w:val="24"/>
          </w:rPr>
          <w:delText>pred checkEqualStateVUserPlusNewTicket[t: VirtualTicket, u,u1: VirtualUser]{</w:delText>
        </w:r>
      </w:del>
    </w:p>
    <w:p w14:paraId="3203EB89" w14:textId="6F3630C7" w:rsidR="005432E1" w:rsidRPr="00A8618B" w:rsidDel="005A7CCF" w:rsidRDefault="005432E1">
      <w:pPr>
        <w:pStyle w:val="Paragrafoelenco"/>
        <w:spacing w:line="276" w:lineRule="auto"/>
        <w:rPr>
          <w:del w:id="2457" w:author="Cristian Sbrolli" w:date="2020-12-20T13:54:00Z"/>
          <w:rStyle w:val="Enfasidelicata"/>
          <w:rFonts w:asciiTheme="minorHAnsi" w:hAnsiTheme="minorHAnsi" w:cstheme="minorHAnsi"/>
          <w:szCs w:val="24"/>
        </w:rPr>
        <w:pPrChange w:id="2458" w:author="Giorgio Romeo" w:date="2020-12-23T10:30:00Z">
          <w:pPr>
            <w:pStyle w:val="Paragrafoelenco"/>
            <w:spacing w:line="240" w:lineRule="auto"/>
            <w:ind w:left="360"/>
          </w:pPr>
        </w:pPrChange>
      </w:pPr>
      <w:del w:id="2459" w:author="Cristian Sbrolli" w:date="2020-12-20T13:54:00Z">
        <w:r w:rsidRPr="00A8618B" w:rsidDel="005A7CCF">
          <w:rPr>
            <w:rStyle w:val="Enfasidelicata"/>
            <w:rFonts w:asciiTheme="minorHAnsi" w:hAnsiTheme="minorHAnsi" w:cstheme="minorHAnsi"/>
            <w:szCs w:val="24"/>
          </w:rPr>
          <w:delText>u1.userVTickets=u.userVTickets + t and u1.userVisits = u.userVisits and u1.userDevice = u.userDevice</w:delText>
        </w:r>
      </w:del>
    </w:p>
    <w:p w14:paraId="5B6FC7CD" w14:textId="74497CBF" w:rsidR="005432E1" w:rsidRPr="00A8618B" w:rsidDel="005A7CCF" w:rsidRDefault="005432E1">
      <w:pPr>
        <w:pStyle w:val="Paragrafoelenco"/>
        <w:spacing w:line="276" w:lineRule="auto"/>
        <w:rPr>
          <w:del w:id="2460" w:author="Cristian Sbrolli" w:date="2020-12-20T13:54:00Z"/>
          <w:rStyle w:val="Enfasidelicata"/>
          <w:rFonts w:asciiTheme="minorHAnsi" w:hAnsiTheme="minorHAnsi" w:cstheme="minorHAnsi"/>
          <w:szCs w:val="24"/>
        </w:rPr>
        <w:pPrChange w:id="2461" w:author="Giorgio Romeo" w:date="2020-12-23T10:30:00Z">
          <w:pPr>
            <w:pStyle w:val="Paragrafoelenco"/>
            <w:spacing w:line="240" w:lineRule="auto"/>
            <w:ind w:left="360"/>
          </w:pPr>
        </w:pPrChange>
      </w:pPr>
      <w:del w:id="2462" w:author="Cristian Sbrolli" w:date="2020-12-20T13:54:00Z">
        <w:r w:rsidRPr="00A8618B" w:rsidDel="005A7CCF">
          <w:rPr>
            <w:rStyle w:val="Enfasidelicata"/>
            <w:rFonts w:asciiTheme="minorHAnsi" w:hAnsiTheme="minorHAnsi" w:cstheme="minorHAnsi"/>
            <w:szCs w:val="24"/>
          </w:rPr>
          <w:delText>}</w:delText>
        </w:r>
      </w:del>
    </w:p>
    <w:p w14:paraId="6A50E5ED" w14:textId="4243B003" w:rsidR="005432E1" w:rsidRPr="00A8618B" w:rsidDel="005A7CCF" w:rsidRDefault="005432E1">
      <w:pPr>
        <w:pStyle w:val="Paragrafoelenco"/>
        <w:spacing w:line="276" w:lineRule="auto"/>
        <w:rPr>
          <w:del w:id="2463" w:author="Cristian Sbrolli" w:date="2020-12-20T13:54:00Z"/>
          <w:rStyle w:val="Enfasidelicata"/>
          <w:rFonts w:asciiTheme="minorHAnsi" w:hAnsiTheme="minorHAnsi" w:cstheme="minorHAnsi"/>
          <w:szCs w:val="24"/>
        </w:rPr>
        <w:pPrChange w:id="2464" w:author="Giorgio Romeo" w:date="2020-12-23T10:30:00Z">
          <w:pPr>
            <w:pStyle w:val="Paragrafoelenco"/>
            <w:spacing w:line="240" w:lineRule="auto"/>
            <w:ind w:left="360"/>
          </w:pPr>
        </w:pPrChange>
      </w:pPr>
    </w:p>
    <w:p w14:paraId="3C91A8DD" w14:textId="358DE8B9" w:rsidR="005432E1" w:rsidRPr="00A8618B" w:rsidDel="005A7CCF" w:rsidRDefault="005432E1">
      <w:pPr>
        <w:pStyle w:val="Paragrafoelenco"/>
        <w:spacing w:line="276" w:lineRule="auto"/>
        <w:rPr>
          <w:del w:id="2465" w:author="Cristian Sbrolli" w:date="2020-12-20T13:54:00Z"/>
          <w:rStyle w:val="Enfasidelicata"/>
          <w:rFonts w:asciiTheme="minorHAnsi" w:hAnsiTheme="minorHAnsi" w:cstheme="minorHAnsi"/>
          <w:szCs w:val="24"/>
        </w:rPr>
        <w:pPrChange w:id="2466" w:author="Giorgio Romeo" w:date="2020-12-23T10:30:00Z">
          <w:pPr>
            <w:pStyle w:val="Paragrafoelenco"/>
            <w:spacing w:line="240" w:lineRule="auto"/>
            <w:ind w:left="360"/>
          </w:pPr>
        </w:pPrChange>
      </w:pPr>
      <w:del w:id="2467" w:author="Cristian Sbrolli" w:date="2020-12-20T13:54:00Z">
        <w:r w:rsidRPr="00A8618B" w:rsidDel="005A7CCF">
          <w:rPr>
            <w:rStyle w:val="Enfasidelicata"/>
            <w:rFonts w:asciiTheme="minorHAnsi" w:hAnsiTheme="minorHAnsi" w:cstheme="minorHAnsi"/>
            <w:szCs w:val="24"/>
          </w:rPr>
          <w:delText>//checks if the two users are the result of a new visit insertion</w:delText>
        </w:r>
      </w:del>
    </w:p>
    <w:p w14:paraId="3B07F21D" w14:textId="67A76926" w:rsidR="005432E1" w:rsidRPr="00A8618B" w:rsidDel="005A7CCF" w:rsidRDefault="005432E1">
      <w:pPr>
        <w:pStyle w:val="Paragrafoelenco"/>
        <w:spacing w:line="276" w:lineRule="auto"/>
        <w:rPr>
          <w:del w:id="2468" w:author="Cristian Sbrolli" w:date="2020-12-20T13:54:00Z"/>
          <w:rStyle w:val="Enfasidelicata"/>
          <w:rFonts w:asciiTheme="minorHAnsi" w:hAnsiTheme="minorHAnsi" w:cstheme="minorHAnsi"/>
          <w:szCs w:val="24"/>
        </w:rPr>
        <w:pPrChange w:id="2469" w:author="Giorgio Romeo" w:date="2020-12-23T10:30:00Z">
          <w:pPr>
            <w:pStyle w:val="Paragrafoelenco"/>
            <w:spacing w:line="240" w:lineRule="auto"/>
            <w:ind w:left="360"/>
          </w:pPr>
        </w:pPrChange>
      </w:pPr>
      <w:del w:id="2470" w:author="Cristian Sbrolli" w:date="2020-12-20T13:54:00Z">
        <w:r w:rsidRPr="00A8618B" w:rsidDel="005A7CCF">
          <w:rPr>
            <w:rStyle w:val="Enfasidelicata"/>
            <w:rFonts w:asciiTheme="minorHAnsi" w:hAnsiTheme="minorHAnsi" w:cstheme="minorHAnsi"/>
            <w:szCs w:val="24"/>
          </w:rPr>
          <w:delText>pred checkEqualStateVUserPlusNewVisit[v: Visit, u,u1: VirtualUser]{</w:delText>
        </w:r>
      </w:del>
    </w:p>
    <w:p w14:paraId="3AE0157B" w14:textId="68B73490" w:rsidR="005432E1" w:rsidRPr="00A8618B" w:rsidDel="005A7CCF" w:rsidRDefault="005432E1">
      <w:pPr>
        <w:pStyle w:val="Paragrafoelenco"/>
        <w:spacing w:line="276" w:lineRule="auto"/>
        <w:rPr>
          <w:del w:id="2471" w:author="Cristian Sbrolli" w:date="2020-12-20T13:54:00Z"/>
          <w:rStyle w:val="Enfasidelicata"/>
          <w:rFonts w:asciiTheme="minorHAnsi" w:hAnsiTheme="minorHAnsi" w:cstheme="minorHAnsi"/>
          <w:szCs w:val="24"/>
        </w:rPr>
        <w:pPrChange w:id="2472" w:author="Giorgio Romeo" w:date="2020-12-23T10:30:00Z">
          <w:pPr>
            <w:pStyle w:val="Paragrafoelenco"/>
            <w:spacing w:line="240" w:lineRule="auto"/>
            <w:ind w:left="360"/>
          </w:pPr>
        </w:pPrChange>
      </w:pPr>
      <w:del w:id="2473" w:author="Cristian Sbrolli" w:date="2020-12-20T13:54:00Z">
        <w:r w:rsidRPr="00A8618B" w:rsidDel="005A7CCF">
          <w:rPr>
            <w:rStyle w:val="Enfasidelicata"/>
            <w:rFonts w:asciiTheme="minorHAnsi" w:hAnsiTheme="minorHAnsi" w:cstheme="minorHAnsi"/>
            <w:szCs w:val="24"/>
          </w:rPr>
          <w:delText>u1.userVTickets=u.userVTickets  and u1.userVisits = u.userVisits + v and u1.userDevice = u.userDevice</w:delText>
        </w:r>
      </w:del>
    </w:p>
    <w:p w14:paraId="41A4EC72" w14:textId="5B29B10D" w:rsidR="005432E1" w:rsidRPr="00A8618B" w:rsidDel="005A7CCF" w:rsidRDefault="005432E1">
      <w:pPr>
        <w:pStyle w:val="Paragrafoelenco"/>
        <w:spacing w:line="276" w:lineRule="auto"/>
        <w:rPr>
          <w:del w:id="2474" w:author="Cristian Sbrolli" w:date="2020-12-20T13:54:00Z"/>
          <w:rStyle w:val="Enfasidelicata"/>
          <w:rFonts w:asciiTheme="minorHAnsi" w:hAnsiTheme="minorHAnsi" w:cstheme="minorHAnsi"/>
          <w:szCs w:val="24"/>
        </w:rPr>
        <w:pPrChange w:id="2475" w:author="Giorgio Romeo" w:date="2020-12-23T10:30:00Z">
          <w:pPr>
            <w:pStyle w:val="Paragrafoelenco"/>
            <w:spacing w:line="240" w:lineRule="auto"/>
            <w:ind w:left="360"/>
          </w:pPr>
        </w:pPrChange>
      </w:pPr>
      <w:del w:id="2476" w:author="Cristian Sbrolli" w:date="2020-12-20T13:54:00Z">
        <w:r w:rsidRPr="00A8618B" w:rsidDel="005A7CCF">
          <w:rPr>
            <w:rStyle w:val="Enfasidelicata"/>
            <w:rFonts w:asciiTheme="minorHAnsi" w:hAnsiTheme="minorHAnsi" w:cstheme="minorHAnsi"/>
            <w:szCs w:val="24"/>
          </w:rPr>
          <w:delText>}</w:delText>
        </w:r>
      </w:del>
    </w:p>
    <w:p w14:paraId="6F0FA64E" w14:textId="697A1D15" w:rsidR="005432E1" w:rsidRPr="00A8618B" w:rsidDel="005A7CCF" w:rsidRDefault="005432E1">
      <w:pPr>
        <w:pStyle w:val="Paragrafoelenco"/>
        <w:spacing w:line="276" w:lineRule="auto"/>
        <w:rPr>
          <w:del w:id="2477" w:author="Cristian Sbrolli" w:date="2020-12-20T13:54:00Z"/>
          <w:rStyle w:val="Enfasidelicata"/>
          <w:rFonts w:asciiTheme="minorHAnsi" w:hAnsiTheme="minorHAnsi" w:cstheme="minorHAnsi"/>
          <w:szCs w:val="24"/>
        </w:rPr>
        <w:pPrChange w:id="2478" w:author="Giorgio Romeo" w:date="2020-12-23T10:30:00Z">
          <w:pPr>
            <w:pStyle w:val="Paragrafoelenco"/>
            <w:spacing w:line="240" w:lineRule="auto"/>
            <w:ind w:left="360"/>
          </w:pPr>
        </w:pPrChange>
      </w:pPr>
    </w:p>
    <w:p w14:paraId="466BF6D2" w14:textId="6CEF5FCC" w:rsidR="005432E1" w:rsidRPr="00A8618B" w:rsidDel="005A7CCF" w:rsidRDefault="005432E1">
      <w:pPr>
        <w:pStyle w:val="Paragrafoelenco"/>
        <w:spacing w:line="276" w:lineRule="auto"/>
        <w:rPr>
          <w:del w:id="2479" w:author="Cristian Sbrolli" w:date="2020-12-20T13:54:00Z"/>
          <w:rStyle w:val="Enfasidelicata"/>
          <w:rFonts w:asciiTheme="minorHAnsi" w:hAnsiTheme="minorHAnsi" w:cstheme="minorHAnsi"/>
          <w:szCs w:val="24"/>
        </w:rPr>
        <w:pPrChange w:id="2480" w:author="Giorgio Romeo" w:date="2020-12-23T10:30:00Z">
          <w:pPr>
            <w:pStyle w:val="Paragrafoelenco"/>
            <w:spacing w:line="240" w:lineRule="auto"/>
            <w:ind w:left="360"/>
          </w:pPr>
        </w:pPrChange>
      </w:pPr>
      <w:del w:id="2481" w:author="Cristian Sbrolli" w:date="2020-12-20T13:54:00Z">
        <w:r w:rsidRPr="00A8618B" w:rsidDel="005A7CCF">
          <w:rPr>
            <w:rStyle w:val="Enfasidelicata"/>
            <w:rFonts w:asciiTheme="minorHAnsi" w:hAnsiTheme="minorHAnsi" w:cstheme="minorHAnsi"/>
            <w:szCs w:val="24"/>
          </w:rPr>
          <w:delText>//checks if the two users are the result of a new physical ticket insertion</w:delText>
        </w:r>
      </w:del>
    </w:p>
    <w:p w14:paraId="36E8B320" w14:textId="0ED3A7AE" w:rsidR="005432E1" w:rsidRPr="00A8618B" w:rsidDel="005A7CCF" w:rsidRDefault="005432E1">
      <w:pPr>
        <w:pStyle w:val="Paragrafoelenco"/>
        <w:spacing w:line="276" w:lineRule="auto"/>
        <w:rPr>
          <w:del w:id="2482" w:author="Cristian Sbrolli" w:date="2020-12-20T13:54:00Z"/>
          <w:rStyle w:val="Enfasidelicata"/>
          <w:rFonts w:asciiTheme="minorHAnsi" w:hAnsiTheme="minorHAnsi" w:cstheme="minorHAnsi"/>
          <w:szCs w:val="24"/>
        </w:rPr>
        <w:pPrChange w:id="2483" w:author="Giorgio Romeo" w:date="2020-12-23T10:30:00Z">
          <w:pPr>
            <w:pStyle w:val="Paragrafoelenco"/>
            <w:spacing w:line="240" w:lineRule="auto"/>
            <w:ind w:left="360"/>
          </w:pPr>
        </w:pPrChange>
      </w:pPr>
      <w:del w:id="2484" w:author="Cristian Sbrolli" w:date="2020-12-20T13:54:00Z">
        <w:r w:rsidRPr="00A8618B" w:rsidDel="005A7CCF">
          <w:rPr>
            <w:rStyle w:val="Enfasidelicata"/>
            <w:rFonts w:asciiTheme="minorHAnsi" w:hAnsiTheme="minorHAnsi" w:cstheme="minorHAnsi"/>
            <w:szCs w:val="24"/>
          </w:rPr>
          <w:delText>pred checkEqualStatePUserPlusNewTicket[t: PhysicalTicket, u,u1: PhysicalUser]{</w:delText>
        </w:r>
      </w:del>
    </w:p>
    <w:p w14:paraId="182CAE7D" w14:textId="3C6A3875" w:rsidR="005432E1" w:rsidRPr="00A8618B" w:rsidDel="005A7CCF" w:rsidRDefault="005432E1">
      <w:pPr>
        <w:pStyle w:val="Paragrafoelenco"/>
        <w:spacing w:line="276" w:lineRule="auto"/>
        <w:rPr>
          <w:del w:id="2485" w:author="Cristian Sbrolli" w:date="2020-12-20T13:54:00Z"/>
          <w:rStyle w:val="Enfasidelicata"/>
          <w:rFonts w:asciiTheme="minorHAnsi" w:hAnsiTheme="minorHAnsi" w:cstheme="minorHAnsi"/>
          <w:szCs w:val="24"/>
        </w:rPr>
        <w:pPrChange w:id="2486" w:author="Giorgio Romeo" w:date="2020-12-23T10:30:00Z">
          <w:pPr>
            <w:pStyle w:val="Paragrafoelenco"/>
            <w:spacing w:line="240" w:lineRule="auto"/>
            <w:ind w:left="360"/>
          </w:pPr>
        </w:pPrChange>
      </w:pPr>
      <w:del w:id="2487" w:author="Cristian Sbrolli" w:date="2020-12-20T13:54:00Z">
        <w:r w:rsidRPr="00A8618B" w:rsidDel="005A7CCF">
          <w:rPr>
            <w:rStyle w:val="Enfasidelicata"/>
            <w:rFonts w:asciiTheme="minorHAnsi" w:hAnsiTheme="minorHAnsi" w:cstheme="minorHAnsi"/>
            <w:szCs w:val="24"/>
          </w:rPr>
          <w:delText>u1.userPTickets=u.userPTickets + t</w:delText>
        </w:r>
      </w:del>
    </w:p>
    <w:p w14:paraId="75F64407" w14:textId="1C255FDB" w:rsidR="00D45746" w:rsidDel="005A7CCF" w:rsidRDefault="005432E1">
      <w:pPr>
        <w:pStyle w:val="Paragrafoelenco"/>
        <w:spacing w:line="276" w:lineRule="auto"/>
        <w:rPr>
          <w:del w:id="2488" w:author="Cristian Sbrolli" w:date="2020-12-20T13:54:00Z"/>
          <w:rStyle w:val="Enfasidelicata"/>
          <w:rFonts w:cstheme="minorHAnsi"/>
          <w:szCs w:val="24"/>
        </w:rPr>
        <w:pPrChange w:id="2489" w:author="Giorgio Romeo" w:date="2020-12-23T10:30:00Z">
          <w:pPr>
            <w:pStyle w:val="Paragrafoelenco"/>
            <w:spacing w:line="240" w:lineRule="auto"/>
            <w:ind w:left="360"/>
          </w:pPr>
        </w:pPrChange>
      </w:pPr>
      <w:del w:id="2490" w:author="Cristian Sbrolli" w:date="2020-12-20T13:54:00Z">
        <w:r w:rsidRPr="00A8618B" w:rsidDel="005A7CCF">
          <w:rPr>
            <w:rStyle w:val="Enfasidelicata"/>
            <w:rFonts w:asciiTheme="minorHAnsi" w:hAnsiTheme="minorHAnsi" w:cstheme="minorHAnsi"/>
            <w:szCs w:val="24"/>
          </w:rPr>
          <w:delText>}</w:delText>
        </w:r>
      </w:del>
    </w:p>
    <w:p w14:paraId="6468224E" w14:textId="60DB1D3D" w:rsidR="0071654A" w:rsidDel="005A7CCF" w:rsidRDefault="0071654A">
      <w:pPr>
        <w:pStyle w:val="Paragrafoelenco"/>
        <w:spacing w:line="276" w:lineRule="auto"/>
        <w:rPr>
          <w:del w:id="2491" w:author="Cristian Sbrolli" w:date="2020-12-20T13:54:00Z"/>
          <w:rStyle w:val="Enfasidelicata"/>
          <w:rFonts w:cstheme="minorHAnsi"/>
          <w:szCs w:val="24"/>
        </w:rPr>
        <w:pPrChange w:id="2492" w:author="Giorgio Romeo" w:date="2020-12-23T10:30:00Z">
          <w:pPr>
            <w:pStyle w:val="Paragrafoelenco"/>
            <w:spacing w:line="240" w:lineRule="auto"/>
            <w:ind w:left="360"/>
          </w:pPr>
        </w:pPrChange>
      </w:pPr>
    </w:p>
    <w:p w14:paraId="2F41F0A8" w14:textId="2A4A9000" w:rsidR="000477F7" w:rsidRPr="00A8618B" w:rsidDel="005A7CCF" w:rsidRDefault="000477F7">
      <w:pPr>
        <w:pStyle w:val="Paragrafoelenco"/>
        <w:spacing w:line="276" w:lineRule="auto"/>
        <w:rPr>
          <w:del w:id="2493" w:author="Cristian Sbrolli" w:date="2020-12-20T13:54:00Z"/>
          <w:rStyle w:val="Enfasidelicata"/>
          <w:rFonts w:cstheme="minorHAnsi"/>
          <w:sz w:val="44"/>
          <w:szCs w:val="44"/>
        </w:rPr>
        <w:pPrChange w:id="2494" w:author="Giorgio Romeo" w:date="2020-12-23T10:30:00Z">
          <w:pPr>
            <w:pStyle w:val="Paragrafoelenco"/>
            <w:numPr>
              <w:numId w:val="74"/>
            </w:numPr>
            <w:spacing w:line="240" w:lineRule="auto"/>
            <w:ind w:hanging="360"/>
          </w:pPr>
        </w:pPrChange>
      </w:pPr>
      <w:del w:id="2495" w:author="Cristian Sbrolli" w:date="2020-12-20T13:54:00Z">
        <w:r w:rsidRPr="00A8618B" w:rsidDel="005A7CCF">
          <w:rPr>
            <w:rStyle w:val="Enfasidelicata"/>
            <w:rFonts w:cstheme="minorHAnsi"/>
            <w:sz w:val="44"/>
            <w:szCs w:val="44"/>
          </w:rPr>
          <w:delText>Facts</w:delText>
        </w:r>
      </w:del>
    </w:p>
    <w:p w14:paraId="7279817B" w14:textId="0983152A" w:rsidR="000477F7" w:rsidRPr="00A8618B" w:rsidDel="005A7CCF" w:rsidRDefault="000477F7">
      <w:pPr>
        <w:pStyle w:val="Paragrafoelenco"/>
        <w:spacing w:line="276" w:lineRule="auto"/>
        <w:rPr>
          <w:del w:id="2496" w:author="Cristian Sbrolli" w:date="2020-12-20T13:54:00Z"/>
          <w:rStyle w:val="Enfasidelicata"/>
          <w:rFonts w:asciiTheme="minorHAnsi" w:hAnsiTheme="minorHAnsi" w:cstheme="minorHAnsi"/>
          <w:szCs w:val="24"/>
        </w:rPr>
        <w:pPrChange w:id="2497" w:author="Giorgio Romeo" w:date="2020-12-23T10:30:00Z">
          <w:pPr>
            <w:pStyle w:val="Paragrafoelenco"/>
            <w:spacing w:line="240" w:lineRule="auto"/>
            <w:ind w:left="360"/>
          </w:pPr>
        </w:pPrChange>
      </w:pPr>
    </w:p>
    <w:p w14:paraId="574C5909" w14:textId="2A32F7DC" w:rsidR="005432E1" w:rsidRPr="00A8618B" w:rsidDel="005A7CCF" w:rsidRDefault="005432E1">
      <w:pPr>
        <w:pStyle w:val="Paragrafoelenco"/>
        <w:spacing w:line="276" w:lineRule="auto"/>
        <w:rPr>
          <w:del w:id="2498" w:author="Cristian Sbrolli" w:date="2020-12-20T13:54:00Z"/>
          <w:rStyle w:val="Enfasidelicata"/>
          <w:rFonts w:asciiTheme="minorHAnsi" w:hAnsiTheme="minorHAnsi" w:cstheme="minorHAnsi"/>
          <w:szCs w:val="24"/>
        </w:rPr>
        <w:pPrChange w:id="2499" w:author="Giorgio Romeo" w:date="2020-12-23T10:30:00Z">
          <w:pPr>
            <w:pStyle w:val="Paragrafoelenco"/>
            <w:spacing w:line="240" w:lineRule="auto"/>
            <w:ind w:left="360"/>
          </w:pPr>
        </w:pPrChange>
      </w:pPr>
      <w:del w:id="2500" w:author="Cristian Sbrolli" w:date="2020-12-20T13:54:00Z">
        <w:r w:rsidRPr="00A8618B" w:rsidDel="005A7CCF">
          <w:rPr>
            <w:rStyle w:val="Enfasidelicata"/>
            <w:rFonts w:asciiTheme="minorHAnsi" w:hAnsiTheme="minorHAnsi" w:cstheme="minorHAnsi"/>
            <w:szCs w:val="24"/>
          </w:rPr>
          <w:delText>//No market gives more tickets per time slot than the max allowed by the shop manager</w:delText>
        </w:r>
      </w:del>
    </w:p>
    <w:p w14:paraId="27008AF5" w14:textId="5336C662" w:rsidR="005432E1" w:rsidRPr="00A8618B" w:rsidDel="005A7CCF" w:rsidRDefault="005432E1">
      <w:pPr>
        <w:pStyle w:val="Paragrafoelenco"/>
        <w:spacing w:line="276" w:lineRule="auto"/>
        <w:rPr>
          <w:del w:id="2501" w:author="Cristian Sbrolli" w:date="2020-12-20T13:54:00Z"/>
          <w:rStyle w:val="Enfasidelicata"/>
          <w:rFonts w:asciiTheme="minorHAnsi" w:hAnsiTheme="minorHAnsi" w:cstheme="minorHAnsi"/>
          <w:szCs w:val="24"/>
        </w:rPr>
        <w:pPrChange w:id="2502" w:author="Giorgio Romeo" w:date="2020-12-23T10:30:00Z">
          <w:pPr>
            <w:pStyle w:val="Paragrafoelenco"/>
            <w:spacing w:line="240" w:lineRule="auto"/>
            <w:ind w:left="360"/>
          </w:pPr>
        </w:pPrChange>
      </w:pPr>
      <w:del w:id="2503" w:author="Cristian Sbrolli" w:date="2020-12-20T13:54:00Z">
        <w:r w:rsidRPr="00A8618B" w:rsidDel="005A7CCF">
          <w:rPr>
            <w:rStyle w:val="Enfasidelicata"/>
            <w:rFonts w:asciiTheme="minorHAnsi" w:hAnsiTheme="minorHAnsi" w:cstheme="minorHAnsi"/>
            <w:szCs w:val="24"/>
          </w:rPr>
          <w:delText>fact{</w:delText>
        </w:r>
      </w:del>
    </w:p>
    <w:p w14:paraId="5ADFA6EE" w14:textId="09F4B200" w:rsidR="005432E1" w:rsidRPr="00A8618B" w:rsidDel="005A7CCF" w:rsidRDefault="005432E1">
      <w:pPr>
        <w:pStyle w:val="Paragrafoelenco"/>
        <w:spacing w:line="276" w:lineRule="auto"/>
        <w:rPr>
          <w:del w:id="2504" w:author="Cristian Sbrolli" w:date="2020-12-20T13:54:00Z"/>
          <w:rStyle w:val="Enfasidelicata"/>
          <w:rFonts w:asciiTheme="minorHAnsi" w:hAnsiTheme="minorHAnsi" w:cstheme="minorHAnsi"/>
          <w:szCs w:val="24"/>
        </w:rPr>
        <w:pPrChange w:id="2505" w:author="Giorgio Romeo" w:date="2020-12-23T10:30:00Z">
          <w:pPr>
            <w:pStyle w:val="Paragrafoelenco"/>
            <w:spacing w:line="240" w:lineRule="auto"/>
            <w:ind w:left="360"/>
          </w:pPr>
        </w:pPrChange>
      </w:pPr>
      <w:del w:id="2506" w:author="Cristian Sbrolli" w:date="2020-12-20T13:54:00Z">
        <w:r w:rsidRPr="00A8618B" w:rsidDel="005A7CCF">
          <w:rPr>
            <w:rStyle w:val="Enfasidelicata"/>
            <w:rFonts w:asciiTheme="minorHAnsi" w:hAnsiTheme="minorHAnsi" w:cstheme="minorHAnsi"/>
            <w:szCs w:val="24"/>
          </w:rPr>
          <w:delText xml:space="preserve">all m: Market, d: Date, t: TimeSlot | </w:delText>
        </w:r>
      </w:del>
    </w:p>
    <w:p w14:paraId="5113CEB4" w14:textId="1A3F0752" w:rsidR="005432E1" w:rsidRPr="00A8618B" w:rsidDel="005A7CCF" w:rsidRDefault="005432E1">
      <w:pPr>
        <w:pStyle w:val="Paragrafoelenco"/>
        <w:spacing w:line="276" w:lineRule="auto"/>
        <w:rPr>
          <w:del w:id="2507" w:author="Cristian Sbrolli" w:date="2020-12-20T13:54:00Z"/>
          <w:rStyle w:val="Enfasidelicata"/>
          <w:rFonts w:asciiTheme="minorHAnsi" w:hAnsiTheme="minorHAnsi" w:cstheme="minorHAnsi"/>
          <w:szCs w:val="24"/>
        </w:rPr>
        <w:pPrChange w:id="2508" w:author="Giorgio Romeo" w:date="2020-12-23T10:30:00Z">
          <w:pPr>
            <w:pStyle w:val="Paragrafoelenco"/>
            <w:spacing w:line="240" w:lineRule="auto"/>
            <w:ind w:left="360"/>
          </w:pPr>
        </w:pPrChange>
      </w:pPr>
      <w:del w:id="2509" w:author="Cristian Sbrolli" w:date="2020-12-20T13:54:00Z">
        <w:r w:rsidRPr="00A8618B" w:rsidDel="005A7CCF">
          <w:rPr>
            <w:rStyle w:val="Enfasidelicata"/>
            <w:rFonts w:asciiTheme="minorHAnsi" w:hAnsiTheme="minorHAnsi" w:cstheme="minorHAnsi"/>
            <w:szCs w:val="24"/>
          </w:rPr>
          <w:tab/>
          <w:delText>let marketTickets=  getAllTickets[m.ticketManager] |</w:delText>
        </w:r>
      </w:del>
    </w:p>
    <w:p w14:paraId="7FEDABD9" w14:textId="5EDDBE6A" w:rsidR="005432E1" w:rsidRPr="00A8618B" w:rsidDel="005A7CCF" w:rsidRDefault="005432E1">
      <w:pPr>
        <w:pStyle w:val="Paragrafoelenco"/>
        <w:spacing w:line="276" w:lineRule="auto"/>
        <w:rPr>
          <w:del w:id="2510" w:author="Cristian Sbrolli" w:date="2020-12-20T13:54:00Z"/>
          <w:rStyle w:val="Enfasidelicata"/>
          <w:rFonts w:asciiTheme="minorHAnsi" w:hAnsiTheme="minorHAnsi" w:cstheme="minorHAnsi"/>
          <w:szCs w:val="24"/>
        </w:rPr>
        <w:pPrChange w:id="2511" w:author="Giorgio Romeo" w:date="2020-12-23T10:30:00Z">
          <w:pPr>
            <w:pStyle w:val="Paragrafoelenco"/>
            <w:spacing w:line="240" w:lineRule="auto"/>
            <w:ind w:left="360"/>
          </w:pPr>
        </w:pPrChange>
      </w:pPr>
      <w:del w:id="251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#(marketTickets &amp; ticketDate.d &amp; ticketTimeSlot.t) &lt;= m.ticketManager.maxUsersPerSlot</w:delText>
        </w:r>
      </w:del>
    </w:p>
    <w:p w14:paraId="5BE6A994" w14:textId="2C2BBDFF" w:rsidR="005432E1" w:rsidRPr="00A8618B" w:rsidDel="005A7CCF" w:rsidRDefault="005432E1">
      <w:pPr>
        <w:pStyle w:val="Paragrafoelenco"/>
        <w:spacing w:line="276" w:lineRule="auto"/>
        <w:rPr>
          <w:del w:id="2513" w:author="Cristian Sbrolli" w:date="2020-12-20T13:54:00Z"/>
          <w:rStyle w:val="Enfasidelicata"/>
          <w:rFonts w:asciiTheme="minorHAnsi" w:hAnsiTheme="minorHAnsi" w:cstheme="minorHAnsi"/>
          <w:szCs w:val="24"/>
        </w:rPr>
        <w:pPrChange w:id="2514" w:author="Giorgio Romeo" w:date="2020-12-23T10:30:00Z">
          <w:pPr>
            <w:pStyle w:val="Paragrafoelenco"/>
            <w:spacing w:line="240" w:lineRule="auto"/>
            <w:ind w:left="360"/>
          </w:pPr>
        </w:pPrChange>
      </w:pPr>
      <w:del w:id="2515" w:author="Cristian Sbrolli" w:date="2020-12-20T13:54:00Z">
        <w:r w:rsidRPr="00A8618B" w:rsidDel="005A7CCF">
          <w:rPr>
            <w:rStyle w:val="Enfasidelicata"/>
            <w:rFonts w:asciiTheme="minorHAnsi" w:hAnsiTheme="minorHAnsi" w:cstheme="minorHAnsi"/>
            <w:szCs w:val="24"/>
          </w:rPr>
          <w:delText>}</w:delText>
        </w:r>
      </w:del>
    </w:p>
    <w:p w14:paraId="3B047572" w14:textId="2524AC71" w:rsidR="005432E1" w:rsidRPr="00A8618B" w:rsidDel="005A7CCF" w:rsidRDefault="005432E1">
      <w:pPr>
        <w:pStyle w:val="Paragrafoelenco"/>
        <w:spacing w:line="276" w:lineRule="auto"/>
        <w:rPr>
          <w:del w:id="2516" w:author="Cristian Sbrolli" w:date="2020-12-20T13:54:00Z"/>
          <w:rStyle w:val="Enfasidelicata"/>
          <w:rFonts w:asciiTheme="minorHAnsi" w:hAnsiTheme="minorHAnsi" w:cstheme="minorHAnsi"/>
          <w:szCs w:val="24"/>
        </w:rPr>
        <w:pPrChange w:id="2517" w:author="Giorgio Romeo" w:date="2020-12-23T10:30:00Z">
          <w:pPr>
            <w:pStyle w:val="Paragrafoelenco"/>
            <w:spacing w:line="240" w:lineRule="auto"/>
            <w:ind w:left="360"/>
          </w:pPr>
        </w:pPrChange>
      </w:pPr>
    </w:p>
    <w:p w14:paraId="351A78B9" w14:textId="6CC346AF" w:rsidR="005432E1" w:rsidRPr="00A8618B" w:rsidDel="005A7CCF" w:rsidRDefault="005432E1">
      <w:pPr>
        <w:pStyle w:val="Paragrafoelenco"/>
        <w:spacing w:line="276" w:lineRule="auto"/>
        <w:rPr>
          <w:del w:id="2518" w:author="Cristian Sbrolli" w:date="2020-12-20T13:54:00Z"/>
          <w:rStyle w:val="Enfasidelicata"/>
          <w:rFonts w:asciiTheme="minorHAnsi" w:hAnsiTheme="minorHAnsi" w:cstheme="minorHAnsi"/>
          <w:szCs w:val="24"/>
        </w:rPr>
        <w:pPrChange w:id="2519" w:author="Giorgio Romeo" w:date="2020-12-23T10:30:00Z">
          <w:pPr>
            <w:pStyle w:val="Paragrafoelenco"/>
            <w:spacing w:line="240" w:lineRule="auto"/>
            <w:ind w:left="360"/>
          </w:pPr>
        </w:pPrChange>
      </w:pPr>
      <w:del w:id="2520" w:author="Cristian Sbrolli" w:date="2020-12-20T13:54:00Z">
        <w:r w:rsidRPr="00A8618B" w:rsidDel="005A7CCF">
          <w:rPr>
            <w:rStyle w:val="Enfasidelicata"/>
            <w:rFonts w:asciiTheme="minorHAnsi" w:hAnsiTheme="minorHAnsi" w:cstheme="minorHAnsi"/>
            <w:szCs w:val="24"/>
          </w:rPr>
          <w:delText>//definition of user safety</w:delText>
        </w:r>
      </w:del>
    </w:p>
    <w:p w14:paraId="539610AC" w14:textId="14DD6F3F" w:rsidR="005432E1" w:rsidRPr="00A8618B" w:rsidDel="005A7CCF" w:rsidRDefault="005432E1">
      <w:pPr>
        <w:pStyle w:val="Paragrafoelenco"/>
        <w:spacing w:line="276" w:lineRule="auto"/>
        <w:rPr>
          <w:del w:id="2521" w:author="Cristian Sbrolli" w:date="2020-12-20T13:54:00Z"/>
          <w:rStyle w:val="Enfasidelicata"/>
          <w:rFonts w:asciiTheme="minorHAnsi" w:hAnsiTheme="minorHAnsi" w:cstheme="minorHAnsi"/>
          <w:szCs w:val="24"/>
        </w:rPr>
        <w:pPrChange w:id="2522" w:author="Giorgio Romeo" w:date="2020-12-23T10:30:00Z">
          <w:pPr>
            <w:pStyle w:val="Paragrafoelenco"/>
            <w:spacing w:line="240" w:lineRule="auto"/>
            <w:ind w:left="360"/>
          </w:pPr>
        </w:pPrChange>
      </w:pPr>
      <w:del w:id="2523" w:author="Cristian Sbrolli" w:date="2020-12-20T13:54:00Z">
        <w:r w:rsidRPr="00A8618B" w:rsidDel="005A7CCF">
          <w:rPr>
            <w:rStyle w:val="Enfasidelicata"/>
            <w:rFonts w:asciiTheme="minorHAnsi" w:hAnsiTheme="minorHAnsi" w:cstheme="minorHAnsi"/>
            <w:szCs w:val="24"/>
          </w:rPr>
          <w:delText>fact{</w:delText>
        </w:r>
      </w:del>
    </w:p>
    <w:p w14:paraId="3F0A6A8E" w14:textId="6BF07E10" w:rsidR="005432E1" w:rsidRPr="00A8618B" w:rsidDel="005A7CCF" w:rsidRDefault="005432E1">
      <w:pPr>
        <w:pStyle w:val="Paragrafoelenco"/>
        <w:spacing w:line="276" w:lineRule="auto"/>
        <w:rPr>
          <w:del w:id="2524" w:author="Cristian Sbrolli" w:date="2020-12-20T13:54:00Z"/>
          <w:rStyle w:val="Enfasidelicata"/>
          <w:rFonts w:asciiTheme="minorHAnsi" w:hAnsiTheme="minorHAnsi" w:cstheme="minorHAnsi"/>
          <w:szCs w:val="24"/>
        </w:rPr>
        <w:pPrChange w:id="2525" w:author="Giorgio Romeo" w:date="2020-12-23T10:30:00Z">
          <w:pPr>
            <w:pStyle w:val="Paragrafoelenco"/>
            <w:spacing w:line="240" w:lineRule="auto"/>
            <w:ind w:left="360"/>
          </w:pPr>
        </w:pPrChange>
      </w:pPr>
      <w:del w:id="2526" w:author="Cristian Sbrolli" w:date="2020-12-20T13:54:00Z">
        <w:r w:rsidRPr="00A8618B" w:rsidDel="005A7CCF">
          <w:rPr>
            <w:rStyle w:val="Enfasidelicata"/>
            <w:rFonts w:asciiTheme="minorHAnsi" w:hAnsiTheme="minorHAnsi" w:cstheme="minorHAnsi"/>
            <w:szCs w:val="24"/>
          </w:rPr>
          <w:delText xml:space="preserve">all vu: VirtualUser | vu.userStatus = Safe iff </w:delText>
        </w:r>
      </w:del>
    </w:p>
    <w:p w14:paraId="0DA69BC9" w14:textId="0E52E057" w:rsidR="005432E1" w:rsidRPr="00A8618B" w:rsidDel="005A7CCF" w:rsidRDefault="005432E1">
      <w:pPr>
        <w:pStyle w:val="Paragrafoelenco"/>
        <w:spacing w:line="276" w:lineRule="auto"/>
        <w:rPr>
          <w:del w:id="2527" w:author="Cristian Sbrolli" w:date="2020-12-20T13:54:00Z"/>
          <w:rStyle w:val="Enfasidelicata"/>
          <w:rFonts w:asciiTheme="minorHAnsi" w:hAnsiTheme="minorHAnsi" w:cstheme="minorHAnsi"/>
          <w:szCs w:val="24"/>
        </w:rPr>
        <w:pPrChange w:id="2528" w:author="Giorgio Romeo" w:date="2020-12-23T10:30:00Z">
          <w:pPr>
            <w:pStyle w:val="Paragrafoelenco"/>
            <w:spacing w:line="240" w:lineRule="auto"/>
            <w:ind w:left="360"/>
          </w:pPr>
        </w:pPrChange>
      </w:pPr>
      <w:del w:id="252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(vu.userVTickets + vu.userVisits) and</w:delText>
        </w:r>
      </w:del>
    </w:p>
    <w:p w14:paraId="4BB32B76" w14:textId="5650A4A0" w:rsidR="005432E1" w:rsidRPr="00A8618B" w:rsidDel="005A7CCF" w:rsidRDefault="005432E1">
      <w:pPr>
        <w:pStyle w:val="Paragrafoelenco"/>
        <w:spacing w:line="276" w:lineRule="auto"/>
        <w:rPr>
          <w:del w:id="2530" w:author="Cristian Sbrolli" w:date="2020-12-20T13:54:00Z"/>
          <w:rStyle w:val="Enfasidelicata"/>
          <w:rFonts w:asciiTheme="minorHAnsi" w:hAnsiTheme="minorHAnsi" w:cstheme="minorHAnsi"/>
          <w:szCs w:val="24"/>
        </w:rPr>
        <w:pPrChange w:id="2531" w:author="Giorgio Romeo" w:date="2020-12-23T10:30:00Z">
          <w:pPr>
            <w:pStyle w:val="Paragrafoelenco"/>
            <w:spacing w:line="240" w:lineRule="auto"/>
            <w:ind w:left="360"/>
          </w:pPr>
        </w:pPrChange>
      </w:pPr>
      <w:del w:id="253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3397259C" w14:textId="19494068" w:rsidR="005432E1" w:rsidRPr="00A8618B" w:rsidDel="005A7CCF" w:rsidRDefault="005432E1">
      <w:pPr>
        <w:pStyle w:val="Paragrafoelenco"/>
        <w:spacing w:line="276" w:lineRule="auto"/>
        <w:rPr>
          <w:del w:id="2533" w:author="Cristian Sbrolli" w:date="2020-12-20T13:54:00Z"/>
          <w:rStyle w:val="Enfasidelicata"/>
          <w:rFonts w:asciiTheme="minorHAnsi" w:hAnsiTheme="minorHAnsi" w:cstheme="minorHAnsi"/>
          <w:szCs w:val="24"/>
        </w:rPr>
        <w:pPrChange w:id="2534" w:author="Giorgio Romeo" w:date="2020-12-23T10:30:00Z">
          <w:pPr>
            <w:pStyle w:val="Paragrafoelenco"/>
            <w:spacing w:line="240" w:lineRule="auto"/>
            <w:ind w:left="360"/>
          </w:pPr>
        </w:pPrChange>
      </w:pPr>
      <w:del w:id="2535" w:author="Cristian Sbrolli" w:date="2020-12-20T13:54:00Z">
        <w:r w:rsidRPr="00A8618B" w:rsidDel="005A7CCF">
          <w:rPr>
            <w:rStyle w:val="Enfasidelicata"/>
            <w:rFonts w:asciiTheme="minorHAnsi" w:hAnsiTheme="minorHAnsi" w:cstheme="minorHAnsi"/>
            <w:szCs w:val="24"/>
          </w:rPr>
          <w:delText xml:space="preserve">all pu: PhysicalUser | pu.userStatus = Safe iff </w:delText>
        </w:r>
      </w:del>
    </w:p>
    <w:p w14:paraId="488AA00C" w14:textId="55EAFB2A" w:rsidR="005432E1" w:rsidRPr="00A8618B" w:rsidDel="005A7CCF" w:rsidRDefault="005432E1">
      <w:pPr>
        <w:pStyle w:val="Paragrafoelenco"/>
        <w:spacing w:line="276" w:lineRule="auto"/>
        <w:rPr>
          <w:del w:id="2536" w:author="Cristian Sbrolli" w:date="2020-12-20T13:54:00Z"/>
          <w:rStyle w:val="Enfasidelicata"/>
          <w:rFonts w:asciiTheme="minorHAnsi" w:hAnsiTheme="minorHAnsi" w:cstheme="minorHAnsi"/>
          <w:szCs w:val="24"/>
        </w:rPr>
        <w:pPrChange w:id="2537" w:author="Giorgio Romeo" w:date="2020-12-23T10:30:00Z">
          <w:pPr>
            <w:pStyle w:val="Paragrafoelenco"/>
            <w:spacing w:line="240" w:lineRule="auto"/>
            <w:ind w:left="360"/>
          </w:pPr>
        </w:pPrChange>
      </w:pPr>
      <w:del w:id="253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pu.userPTickets and</w:delText>
        </w:r>
      </w:del>
    </w:p>
    <w:p w14:paraId="092AC60D" w14:textId="36728E1B" w:rsidR="005432E1" w:rsidRPr="00A8618B" w:rsidDel="005A7CCF" w:rsidRDefault="005432E1">
      <w:pPr>
        <w:pStyle w:val="Paragrafoelenco"/>
        <w:spacing w:line="276" w:lineRule="auto"/>
        <w:rPr>
          <w:del w:id="2539" w:author="Cristian Sbrolli" w:date="2020-12-20T13:54:00Z"/>
          <w:rStyle w:val="Enfasidelicata"/>
          <w:rFonts w:asciiTheme="minorHAnsi" w:hAnsiTheme="minorHAnsi" w:cstheme="minorHAnsi"/>
          <w:szCs w:val="24"/>
        </w:rPr>
        <w:pPrChange w:id="2540" w:author="Giorgio Romeo" w:date="2020-12-23T10:30:00Z">
          <w:pPr>
            <w:pStyle w:val="Paragrafoelenco"/>
            <w:spacing w:line="240" w:lineRule="auto"/>
            <w:ind w:left="360"/>
          </w:pPr>
        </w:pPrChange>
      </w:pPr>
      <w:del w:id="2541"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48FCA475" w14:textId="35D51A8A" w:rsidR="005432E1" w:rsidRPr="00A8618B" w:rsidDel="005A7CCF" w:rsidRDefault="005432E1">
      <w:pPr>
        <w:pStyle w:val="Paragrafoelenco"/>
        <w:spacing w:line="276" w:lineRule="auto"/>
        <w:rPr>
          <w:del w:id="2542" w:author="Cristian Sbrolli" w:date="2020-12-20T13:54:00Z"/>
          <w:rStyle w:val="Enfasidelicata"/>
          <w:rFonts w:asciiTheme="minorHAnsi" w:hAnsiTheme="minorHAnsi" w:cstheme="minorHAnsi"/>
          <w:szCs w:val="24"/>
        </w:rPr>
        <w:pPrChange w:id="2543" w:author="Giorgio Romeo" w:date="2020-12-23T10:30:00Z">
          <w:pPr>
            <w:pStyle w:val="Paragrafoelenco"/>
            <w:spacing w:line="240" w:lineRule="auto"/>
            <w:ind w:left="360"/>
          </w:pPr>
        </w:pPrChange>
      </w:pPr>
      <w:del w:id="2544" w:author="Cristian Sbrolli" w:date="2020-12-20T13:54:00Z">
        <w:r w:rsidRPr="00A8618B" w:rsidDel="005A7CCF">
          <w:rPr>
            <w:rStyle w:val="Enfasidelicata"/>
            <w:rFonts w:asciiTheme="minorHAnsi" w:hAnsiTheme="minorHAnsi" w:cstheme="minorHAnsi"/>
            <w:szCs w:val="24"/>
          </w:rPr>
          <w:delText>}</w:delText>
        </w:r>
      </w:del>
    </w:p>
    <w:p w14:paraId="1F3DFE23" w14:textId="4B67E657" w:rsidR="005432E1" w:rsidRPr="00A8618B" w:rsidDel="005A7CCF" w:rsidRDefault="005432E1">
      <w:pPr>
        <w:pStyle w:val="Paragrafoelenco"/>
        <w:spacing w:line="276" w:lineRule="auto"/>
        <w:rPr>
          <w:del w:id="2545" w:author="Cristian Sbrolli" w:date="2020-12-20T13:54:00Z"/>
          <w:rStyle w:val="Enfasidelicata"/>
          <w:rFonts w:asciiTheme="minorHAnsi" w:hAnsiTheme="minorHAnsi" w:cstheme="minorHAnsi"/>
          <w:szCs w:val="24"/>
        </w:rPr>
        <w:pPrChange w:id="2546" w:author="Giorgio Romeo" w:date="2020-12-23T10:30:00Z">
          <w:pPr>
            <w:pStyle w:val="Paragrafoelenco"/>
            <w:spacing w:line="240" w:lineRule="auto"/>
            <w:ind w:left="360"/>
          </w:pPr>
        </w:pPrChange>
      </w:pPr>
    </w:p>
    <w:p w14:paraId="284B5231" w14:textId="4FBB4706" w:rsidR="005432E1" w:rsidRPr="00A8618B" w:rsidDel="005A7CCF" w:rsidRDefault="005432E1">
      <w:pPr>
        <w:pStyle w:val="Paragrafoelenco"/>
        <w:spacing w:line="276" w:lineRule="auto"/>
        <w:rPr>
          <w:del w:id="2547" w:author="Cristian Sbrolli" w:date="2020-12-20T13:54:00Z"/>
          <w:rStyle w:val="Enfasidelicata"/>
          <w:rFonts w:asciiTheme="minorHAnsi" w:hAnsiTheme="minorHAnsi" w:cstheme="minorHAnsi"/>
          <w:szCs w:val="24"/>
        </w:rPr>
        <w:pPrChange w:id="2548" w:author="Giorgio Romeo" w:date="2020-12-23T10:30:00Z">
          <w:pPr>
            <w:pStyle w:val="Paragrafoelenco"/>
            <w:spacing w:line="240" w:lineRule="auto"/>
            <w:ind w:left="360"/>
          </w:pPr>
        </w:pPrChange>
      </w:pPr>
      <w:del w:id="2549" w:author="Cristian Sbrolli" w:date="2020-12-20T13:54:00Z">
        <w:r w:rsidRPr="00A8618B" w:rsidDel="005A7CCF">
          <w:rPr>
            <w:rStyle w:val="Enfasidelicata"/>
            <w:rFonts w:asciiTheme="minorHAnsi" w:hAnsiTheme="minorHAnsi" w:cstheme="minorHAnsi"/>
            <w:szCs w:val="24"/>
          </w:rPr>
          <w:delText>//each ticket can be scanned at most 2 times: 2 times is a past ticket that has entered and exited, 1 time is only entered, 0 times is in line</w:delText>
        </w:r>
      </w:del>
    </w:p>
    <w:p w14:paraId="6C9CF498" w14:textId="50D1072D" w:rsidR="005432E1" w:rsidRPr="00A8618B" w:rsidDel="005A7CCF" w:rsidRDefault="005432E1">
      <w:pPr>
        <w:pStyle w:val="Paragrafoelenco"/>
        <w:spacing w:line="276" w:lineRule="auto"/>
        <w:rPr>
          <w:del w:id="2550" w:author="Cristian Sbrolli" w:date="2020-12-20T13:54:00Z"/>
          <w:rStyle w:val="Enfasidelicata"/>
          <w:rFonts w:asciiTheme="minorHAnsi" w:hAnsiTheme="minorHAnsi" w:cstheme="minorHAnsi"/>
          <w:szCs w:val="24"/>
        </w:rPr>
        <w:pPrChange w:id="2551" w:author="Giorgio Romeo" w:date="2020-12-23T10:30:00Z">
          <w:pPr>
            <w:pStyle w:val="Paragrafoelenco"/>
            <w:spacing w:line="240" w:lineRule="auto"/>
            <w:ind w:left="360"/>
          </w:pPr>
        </w:pPrChange>
      </w:pPr>
      <w:del w:id="2552" w:author="Cristian Sbrolli" w:date="2020-12-20T13:54:00Z">
        <w:r w:rsidRPr="00A8618B" w:rsidDel="005A7CCF">
          <w:rPr>
            <w:rStyle w:val="Enfasidelicata"/>
            <w:rFonts w:asciiTheme="minorHAnsi" w:hAnsiTheme="minorHAnsi" w:cstheme="minorHAnsi"/>
            <w:szCs w:val="24"/>
          </w:rPr>
          <w:delText>fact {</w:delText>
        </w:r>
      </w:del>
    </w:p>
    <w:p w14:paraId="5C606068" w14:textId="5A81694C" w:rsidR="005432E1" w:rsidRPr="00A8618B" w:rsidDel="005A7CCF" w:rsidRDefault="005432E1">
      <w:pPr>
        <w:pStyle w:val="Paragrafoelenco"/>
        <w:spacing w:line="276" w:lineRule="auto"/>
        <w:rPr>
          <w:del w:id="2553" w:author="Cristian Sbrolli" w:date="2020-12-20T13:54:00Z"/>
          <w:rStyle w:val="Enfasidelicata"/>
          <w:rFonts w:asciiTheme="minorHAnsi" w:hAnsiTheme="minorHAnsi" w:cstheme="minorHAnsi"/>
          <w:szCs w:val="24"/>
        </w:rPr>
        <w:pPrChange w:id="2554" w:author="Giorgio Romeo" w:date="2020-12-23T10:30:00Z">
          <w:pPr>
            <w:pStyle w:val="Paragrafoelenco"/>
            <w:spacing w:line="240" w:lineRule="auto"/>
            <w:ind w:left="360"/>
          </w:pPr>
        </w:pPrChange>
      </w:pPr>
      <w:del w:id="2555" w:author="Cristian Sbrolli" w:date="2020-12-20T13:54:00Z">
        <w:r w:rsidRPr="00A8618B" w:rsidDel="005A7CCF">
          <w:rPr>
            <w:rStyle w:val="Enfasidelicata"/>
            <w:rFonts w:asciiTheme="minorHAnsi" w:hAnsiTheme="minorHAnsi" w:cstheme="minorHAnsi"/>
            <w:szCs w:val="24"/>
          </w:rPr>
          <w:delText xml:space="preserve">all t:Ticket | </w:delText>
        </w:r>
      </w:del>
    </w:p>
    <w:p w14:paraId="30B4E476" w14:textId="7D3D25E5" w:rsidR="00D45746" w:rsidRPr="002C295C" w:rsidDel="005A7CCF" w:rsidRDefault="005432E1">
      <w:pPr>
        <w:pStyle w:val="Paragrafoelenco"/>
        <w:spacing w:line="276" w:lineRule="auto"/>
        <w:rPr>
          <w:del w:id="2556" w:author="Cristian Sbrolli" w:date="2020-12-20T13:54:00Z"/>
          <w:rStyle w:val="Enfasidelicata"/>
          <w:rFonts w:cstheme="minorHAnsi"/>
          <w:szCs w:val="24"/>
        </w:rPr>
        <w:pPrChange w:id="2557" w:author="Giorgio Romeo" w:date="2020-12-23T10:30:00Z">
          <w:pPr>
            <w:pStyle w:val="Paragrafoelenco"/>
            <w:spacing w:line="240" w:lineRule="auto"/>
            <w:ind w:left="360"/>
          </w:pPr>
        </w:pPrChange>
      </w:pPr>
      <w:del w:id="2558" w:author="Cristian Sbrolli" w:date="2020-12-20T13:54:00Z">
        <w:r w:rsidRPr="00A8618B" w:rsidDel="005A7CCF">
          <w:rPr>
            <w:rStyle w:val="Enfasidelicata"/>
            <w:rFonts w:asciiTheme="minorHAnsi" w:hAnsiTheme="minorHAnsi" w:cstheme="minorHAnsi"/>
            <w:szCs w:val="24"/>
          </w:rPr>
          <w:tab/>
          <w:delText>#scannedBy[t] &lt;= 2  and</w:delText>
        </w:r>
      </w:del>
    </w:p>
    <w:p w14:paraId="7BFCD2BD" w14:textId="302EEBE2" w:rsidR="005432E1" w:rsidRPr="00A8618B" w:rsidDel="005A7CCF" w:rsidRDefault="005432E1">
      <w:pPr>
        <w:pStyle w:val="Paragrafoelenco"/>
        <w:spacing w:line="276" w:lineRule="auto"/>
        <w:rPr>
          <w:del w:id="2559" w:author="Cristian Sbrolli" w:date="2020-12-20T13:54:00Z"/>
          <w:rStyle w:val="Enfasidelicata"/>
          <w:rFonts w:asciiTheme="minorHAnsi" w:hAnsiTheme="minorHAnsi" w:cstheme="minorHAnsi"/>
          <w:szCs w:val="24"/>
        </w:rPr>
        <w:pPrChange w:id="2560" w:author="Giorgio Romeo" w:date="2020-12-23T10:30:00Z">
          <w:pPr>
            <w:pStyle w:val="Paragrafoelenco"/>
            <w:spacing w:line="240" w:lineRule="auto"/>
            <w:ind w:left="360" w:firstLine="360"/>
          </w:pPr>
        </w:pPrChange>
      </w:pPr>
      <w:del w:id="2561" w:author="Cristian Sbrolli" w:date="2020-12-20T13:54:00Z">
        <w:r w:rsidRPr="00A8618B" w:rsidDel="005A7CCF">
          <w:rPr>
            <w:rStyle w:val="Enfasidelicata"/>
            <w:rFonts w:asciiTheme="minorHAnsi" w:hAnsiTheme="minorHAnsi" w:cstheme="minorHAnsi"/>
            <w:szCs w:val="24"/>
          </w:rPr>
          <w:delText>//ticket is past if it has been scanned 2 times, one at entrance and one at exit</w:delText>
        </w:r>
      </w:del>
    </w:p>
    <w:p w14:paraId="2D2DA70E" w14:textId="5ABBB049" w:rsidR="005432E1" w:rsidRPr="00A8618B" w:rsidDel="005A7CCF" w:rsidRDefault="005432E1">
      <w:pPr>
        <w:pStyle w:val="Paragrafoelenco"/>
        <w:spacing w:line="276" w:lineRule="auto"/>
        <w:rPr>
          <w:del w:id="2562" w:author="Cristian Sbrolli" w:date="2020-12-20T13:54:00Z"/>
          <w:rStyle w:val="Enfasidelicata"/>
          <w:rFonts w:asciiTheme="minorHAnsi" w:hAnsiTheme="minorHAnsi" w:cstheme="minorHAnsi"/>
          <w:szCs w:val="24"/>
        </w:rPr>
        <w:pPrChange w:id="2563" w:author="Giorgio Romeo" w:date="2020-12-23T10:30:00Z">
          <w:pPr>
            <w:pStyle w:val="Paragrafoelenco"/>
            <w:spacing w:line="240" w:lineRule="auto"/>
            <w:ind w:left="360"/>
          </w:pPr>
        </w:pPrChange>
      </w:pPr>
      <w:del w:id="2564" w:author="Cristian Sbrolli" w:date="2020-12-20T13:54:00Z">
        <w:r w:rsidRPr="00A8618B" w:rsidDel="005A7CCF">
          <w:rPr>
            <w:rStyle w:val="Enfasidelicata"/>
            <w:rFonts w:asciiTheme="minorHAnsi" w:hAnsiTheme="minorHAnsi" w:cstheme="minorHAnsi"/>
            <w:szCs w:val="24"/>
          </w:rPr>
          <w:tab/>
          <w:delText>( (#scannedBy[t]  = 2 ) implies ( let ts = getTicketManager[t] | t in ts.pastTickets and #(scannedBy[t]  &amp; (ticketManager.ts).entrances) = 1 and #(scannedBy[t]  &amp; ((ticketManager.ts).freeExit + (ticketManager.ts).cashDesks.reader)) = 1)) and</w:delText>
        </w:r>
      </w:del>
    </w:p>
    <w:p w14:paraId="4B6E8A71" w14:textId="19C304B1" w:rsidR="005432E1" w:rsidRPr="00A8618B" w:rsidDel="005A7CCF" w:rsidRDefault="005432E1">
      <w:pPr>
        <w:pStyle w:val="Paragrafoelenco"/>
        <w:spacing w:line="276" w:lineRule="auto"/>
        <w:rPr>
          <w:del w:id="2565" w:author="Cristian Sbrolli" w:date="2020-12-20T13:54:00Z"/>
          <w:rStyle w:val="Enfasidelicata"/>
          <w:rFonts w:asciiTheme="minorHAnsi" w:hAnsiTheme="minorHAnsi" w:cstheme="minorHAnsi"/>
          <w:szCs w:val="24"/>
        </w:rPr>
        <w:pPrChange w:id="2566" w:author="Giorgio Romeo" w:date="2020-12-23T10:30:00Z">
          <w:pPr>
            <w:pStyle w:val="Paragrafoelenco"/>
            <w:spacing w:line="240" w:lineRule="auto"/>
            <w:ind w:left="360"/>
          </w:pPr>
        </w:pPrChange>
      </w:pPr>
      <w:del w:id="2567" w:author="Cristian Sbrolli" w:date="2020-12-20T13:54:00Z">
        <w:r w:rsidRPr="00A8618B" w:rsidDel="005A7CCF">
          <w:rPr>
            <w:rStyle w:val="Enfasidelicata"/>
            <w:rFonts w:asciiTheme="minorHAnsi" w:hAnsiTheme="minorHAnsi" w:cstheme="minorHAnsi"/>
            <w:szCs w:val="24"/>
          </w:rPr>
          <w:tab/>
          <w:delText>//ticket is inside if it has been scanned 1 time at entrance</w:delText>
        </w:r>
      </w:del>
    </w:p>
    <w:p w14:paraId="6AC20064" w14:textId="7AFDFC72" w:rsidR="005432E1" w:rsidRPr="00A8618B" w:rsidDel="005A7CCF" w:rsidRDefault="005432E1">
      <w:pPr>
        <w:pStyle w:val="Paragrafoelenco"/>
        <w:spacing w:line="276" w:lineRule="auto"/>
        <w:rPr>
          <w:del w:id="2568" w:author="Cristian Sbrolli" w:date="2020-12-20T13:54:00Z"/>
          <w:rStyle w:val="Enfasidelicata"/>
          <w:rFonts w:asciiTheme="minorHAnsi" w:hAnsiTheme="minorHAnsi" w:cstheme="minorHAnsi"/>
          <w:szCs w:val="24"/>
        </w:rPr>
        <w:pPrChange w:id="2569" w:author="Giorgio Romeo" w:date="2020-12-23T10:30:00Z">
          <w:pPr>
            <w:pStyle w:val="Paragrafoelenco"/>
            <w:spacing w:line="240" w:lineRule="auto"/>
            <w:ind w:left="360"/>
          </w:pPr>
        </w:pPrChange>
      </w:pPr>
      <w:del w:id="2570" w:author="Cristian Sbrolli" w:date="2020-12-20T13:54:00Z">
        <w:r w:rsidRPr="00A8618B" w:rsidDel="005A7CCF">
          <w:rPr>
            <w:rStyle w:val="Enfasidelicata"/>
            <w:rFonts w:asciiTheme="minorHAnsi" w:hAnsiTheme="minorHAnsi" w:cstheme="minorHAnsi"/>
            <w:szCs w:val="24"/>
          </w:rPr>
          <w:tab/>
          <w:delText>(#scannedBy[t]  = 1  iff let ts =  getTicketManager[t] | t in ts.insideMarket and #(scannedBy[t]  &amp; (ticketManager.ts).entrances) = 1 ) and</w:delText>
        </w:r>
      </w:del>
    </w:p>
    <w:p w14:paraId="2F95F963" w14:textId="3AFA7C96" w:rsidR="005432E1" w:rsidRPr="00A8618B" w:rsidDel="005A7CCF" w:rsidRDefault="005432E1">
      <w:pPr>
        <w:pStyle w:val="Paragrafoelenco"/>
        <w:spacing w:line="276" w:lineRule="auto"/>
        <w:rPr>
          <w:del w:id="2571" w:author="Cristian Sbrolli" w:date="2020-12-20T13:54:00Z"/>
          <w:rStyle w:val="Enfasidelicata"/>
          <w:rFonts w:asciiTheme="minorHAnsi" w:hAnsiTheme="minorHAnsi" w:cstheme="minorHAnsi"/>
          <w:szCs w:val="24"/>
        </w:rPr>
        <w:pPrChange w:id="2572" w:author="Giorgio Romeo" w:date="2020-12-23T10:30:00Z">
          <w:pPr>
            <w:pStyle w:val="Paragrafoelenco"/>
            <w:spacing w:line="240" w:lineRule="auto"/>
            <w:ind w:left="360"/>
          </w:pPr>
        </w:pPrChange>
      </w:pPr>
      <w:del w:id="2573" w:author="Cristian Sbrolli" w:date="2020-12-20T13:54:00Z">
        <w:r w:rsidRPr="00A8618B" w:rsidDel="005A7CCF">
          <w:rPr>
            <w:rStyle w:val="Enfasidelicata"/>
            <w:rFonts w:asciiTheme="minorHAnsi" w:hAnsiTheme="minorHAnsi" w:cstheme="minorHAnsi"/>
            <w:szCs w:val="24"/>
          </w:rPr>
          <w:tab/>
          <w:delText>//ticket is in line if it has been scanned 0 times and it is not referring to a past Date, it the latter is true then the ticket is past (ticket invalidated because of user not presenting)</w:delText>
        </w:r>
      </w:del>
    </w:p>
    <w:p w14:paraId="278D0483" w14:textId="4E202B4A" w:rsidR="005432E1" w:rsidRPr="00A8618B" w:rsidDel="005A7CCF" w:rsidRDefault="005432E1">
      <w:pPr>
        <w:pStyle w:val="Paragrafoelenco"/>
        <w:spacing w:line="276" w:lineRule="auto"/>
        <w:rPr>
          <w:del w:id="2574" w:author="Cristian Sbrolli" w:date="2020-12-20T13:54:00Z"/>
          <w:rStyle w:val="Enfasidelicata"/>
          <w:rFonts w:asciiTheme="minorHAnsi" w:hAnsiTheme="minorHAnsi" w:cstheme="minorHAnsi"/>
          <w:szCs w:val="24"/>
        </w:rPr>
        <w:pPrChange w:id="2575" w:author="Giorgio Romeo" w:date="2020-12-23T10:30:00Z">
          <w:pPr>
            <w:pStyle w:val="Paragrafoelenco"/>
            <w:spacing w:line="240" w:lineRule="auto"/>
            <w:ind w:left="360"/>
          </w:pPr>
        </w:pPrChange>
      </w:pPr>
      <w:del w:id="2576" w:author="Cristian Sbrolli" w:date="2020-12-20T13:54:00Z">
        <w:r w:rsidRPr="00A8618B" w:rsidDel="005A7CCF">
          <w:rPr>
            <w:rStyle w:val="Enfasidelicata"/>
            <w:rFonts w:asciiTheme="minorHAnsi" w:hAnsiTheme="minorHAnsi" w:cstheme="minorHAnsi"/>
            <w:szCs w:val="24"/>
          </w:rPr>
          <w:tab/>
          <w:delText xml:space="preserve">( #scannedBy[t]  = 0 implies ( (no t1: Ticket | t1 != t and getTicketManager[t1] = getTicketManager[t]  and t1 in getTicketManager[t1].pastTickets and #scannedBy[t1]  = 2 and </w:delText>
        </w:r>
      </w:del>
    </w:p>
    <w:p w14:paraId="67F2DC3F" w14:textId="2F9A99ED" w:rsidR="005432E1" w:rsidRPr="00A8618B" w:rsidDel="005A7CCF" w:rsidRDefault="005432E1">
      <w:pPr>
        <w:pStyle w:val="Paragrafoelenco"/>
        <w:spacing w:line="276" w:lineRule="auto"/>
        <w:rPr>
          <w:del w:id="2577" w:author="Cristian Sbrolli" w:date="2020-12-20T13:54:00Z"/>
          <w:rStyle w:val="Enfasidelicata"/>
          <w:rFonts w:asciiTheme="minorHAnsi" w:hAnsiTheme="minorHAnsi" w:cstheme="minorHAnsi"/>
          <w:szCs w:val="24"/>
        </w:rPr>
        <w:pPrChange w:id="2578" w:author="Giorgio Romeo" w:date="2020-12-23T10:30:00Z">
          <w:pPr>
            <w:pStyle w:val="Paragrafoelenco"/>
            <w:spacing w:line="240" w:lineRule="auto"/>
            <w:ind w:left="360"/>
          </w:pPr>
        </w:pPrChange>
      </w:pPr>
      <w:del w:id="257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(t1.ticketDate != getTicketManager[t1].currentDate and t.ticketDate = t1.ticketDate or </w:delText>
        </w:r>
      </w:del>
    </w:p>
    <w:p w14:paraId="6AF841BD" w14:textId="0C5FF451" w:rsidR="005432E1" w:rsidRPr="00A8618B" w:rsidDel="005A7CCF" w:rsidRDefault="005432E1">
      <w:pPr>
        <w:pStyle w:val="Paragrafoelenco"/>
        <w:spacing w:line="276" w:lineRule="auto"/>
        <w:rPr>
          <w:del w:id="2580" w:author="Cristian Sbrolli" w:date="2020-12-20T13:54:00Z"/>
          <w:rStyle w:val="Enfasidelicata"/>
          <w:rFonts w:asciiTheme="minorHAnsi" w:hAnsiTheme="minorHAnsi" w:cstheme="minorHAnsi"/>
          <w:szCs w:val="24"/>
        </w:rPr>
        <w:pPrChange w:id="2581" w:author="Giorgio Romeo" w:date="2020-12-23T10:30:00Z">
          <w:pPr>
            <w:pStyle w:val="Paragrafoelenco"/>
            <w:spacing w:line="240" w:lineRule="auto"/>
            <w:ind w:left="360"/>
          </w:pPr>
        </w:pPrChange>
      </w:pPr>
      <w:del w:id="258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t1.ticketTimeSlot != getTicketManager[t1].currentTimeSlot  and t.ticketDate = t1.ticketDate and t.ticketTimeSlot=t1.ticketTimeSlot )) implies</w:delText>
        </w:r>
      </w:del>
    </w:p>
    <w:p w14:paraId="50FEDC3B" w14:textId="3F4E0C40" w:rsidR="005432E1" w:rsidRPr="00A8618B" w:rsidDel="005A7CCF" w:rsidRDefault="005432E1">
      <w:pPr>
        <w:pStyle w:val="Paragrafoelenco"/>
        <w:spacing w:line="276" w:lineRule="auto"/>
        <w:rPr>
          <w:del w:id="2583" w:author="Cristian Sbrolli" w:date="2020-12-20T13:54:00Z"/>
          <w:rStyle w:val="Enfasidelicata"/>
          <w:rFonts w:asciiTheme="minorHAnsi" w:hAnsiTheme="minorHAnsi" w:cstheme="minorHAnsi"/>
          <w:szCs w:val="24"/>
        </w:rPr>
        <w:pPrChange w:id="2584" w:author="Giorgio Romeo" w:date="2020-12-23T10:30:00Z">
          <w:pPr>
            <w:pStyle w:val="Paragrafoelenco"/>
            <w:spacing w:line="240" w:lineRule="auto"/>
            <w:ind w:left="360"/>
          </w:pPr>
        </w:pPrChange>
      </w:pPr>
      <w:del w:id="258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getTicketManager[t].line else t in  getTicketManager[t].pastTickets))</w:delText>
        </w:r>
      </w:del>
    </w:p>
    <w:p w14:paraId="5C53A4EA" w14:textId="0FA4CB92" w:rsidR="005432E1" w:rsidRPr="00A8618B" w:rsidDel="005A7CCF" w:rsidRDefault="005432E1">
      <w:pPr>
        <w:pStyle w:val="Paragrafoelenco"/>
        <w:spacing w:line="276" w:lineRule="auto"/>
        <w:rPr>
          <w:del w:id="2586" w:author="Cristian Sbrolli" w:date="2020-12-20T13:54:00Z"/>
          <w:rStyle w:val="Enfasidelicata"/>
          <w:rFonts w:asciiTheme="minorHAnsi" w:hAnsiTheme="minorHAnsi" w:cstheme="minorHAnsi"/>
          <w:szCs w:val="24"/>
        </w:rPr>
        <w:pPrChange w:id="2587" w:author="Giorgio Romeo" w:date="2020-12-23T10:30:00Z">
          <w:pPr>
            <w:pStyle w:val="Paragrafoelenco"/>
            <w:spacing w:line="240" w:lineRule="auto"/>
            <w:ind w:left="360"/>
          </w:pPr>
        </w:pPrChange>
      </w:pPr>
      <w:del w:id="2588" w:author="Cristian Sbrolli" w:date="2020-12-20T13:54:00Z">
        <w:r w:rsidRPr="00A8618B" w:rsidDel="005A7CCF">
          <w:rPr>
            <w:rStyle w:val="Enfasidelicata"/>
            <w:rFonts w:asciiTheme="minorHAnsi" w:hAnsiTheme="minorHAnsi" w:cstheme="minorHAnsi"/>
            <w:szCs w:val="24"/>
          </w:rPr>
          <w:delText>}</w:delText>
        </w:r>
      </w:del>
    </w:p>
    <w:p w14:paraId="0FEA8AEA" w14:textId="4022662C" w:rsidR="005432E1" w:rsidRPr="00A8618B" w:rsidDel="005A7CCF" w:rsidRDefault="005432E1">
      <w:pPr>
        <w:pStyle w:val="Paragrafoelenco"/>
        <w:spacing w:line="276" w:lineRule="auto"/>
        <w:rPr>
          <w:del w:id="2589" w:author="Cristian Sbrolli" w:date="2020-12-20T13:54:00Z"/>
          <w:rStyle w:val="Enfasidelicata"/>
          <w:rFonts w:asciiTheme="minorHAnsi" w:hAnsiTheme="minorHAnsi" w:cstheme="minorHAnsi"/>
          <w:szCs w:val="24"/>
        </w:rPr>
        <w:pPrChange w:id="2590" w:author="Giorgio Romeo" w:date="2020-12-23T10:30:00Z">
          <w:pPr>
            <w:pStyle w:val="Paragrafoelenco"/>
            <w:spacing w:line="240" w:lineRule="auto"/>
            <w:ind w:left="360"/>
          </w:pPr>
        </w:pPrChange>
      </w:pPr>
    </w:p>
    <w:p w14:paraId="33DFE7AF" w14:textId="231DFFAC" w:rsidR="005432E1" w:rsidRPr="00A8618B" w:rsidDel="005A7CCF" w:rsidRDefault="005432E1">
      <w:pPr>
        <w:pStyle w:val="Paragrafoelenco"/>
        <w:spacing w:line="276" w:lineRule="auto"/>
        <w:rPr>
          <w:del w:id="2591" w:author="Cristian Sbrolli" w:date="2020-12-20T13:54:00Z"/>
          <w:rStyle w:val="Enfasidelicata"/>
          <w:rFonts w:asciiTheme="minorHAnsi" w:hAnsiTheme="minorHAnsi" w:cstheme="minorHAnsi"/>
          <w:szCs w:val="24"/>
        </w:rPr>
        <w:pPrChange w:id="2592" w:author="Giorgio Romeo" w:date="2020-12-23T10:30:00Z">
          <w:pPr>
            <w:pStyle w:val="Paragrafoelenco"/>
            <w:spacing w:line="240" w:lineRule="auto"/>
            <w:ind w:left="360"/>
          </w:pPr>
        </w:pPrChange>
      </w:pPr>
      <w:del w:id="2593" w:author="Cristian Sbrolli" w:date="2020-12-20T13:54:00Z">
        <w:r w:rsidRPr="00A8618B" w:rsidDel="005A7CCF">
          <w:rPr>
            <w:rStyle w:val="Enfasidelicata"/>
            <w:rFonts w:asciiTheme="minorHAnsi" w:hAnsiTheme="minorHAnsi" w:cstheme="minorHAnsi"/>
            <w:szCs w:val="24"/>
          </w:rPr>
          <w:delText>//each physical ticket is generated by one dispenser belonging to the ticket's market</w:delText>
        </w:r>
      </w:del>
    </w:p>
    <w:p w14:paraId="2FC7F2A7" w14:textId="2919C236" w:rsidR="005432E1" w:rsidRPr="00A8618B" w:rsidDel="005A7CCF" w:rsidRDefault="005432E1">
      <w:pPr>
        <w:pStyle w:val="Paragrafoelenco"/>
        <w:spacing w:line="276" w:lineRule="auto"/>
        <w:rPr>
          <w:del w:id="2594" w:author="Cristian Sbrolli" w:date="2020-12-20T13:54:00Z"/>
          <w:rStyle w:val="Enfasidelicata"/>
          <w:rFonts w:asciiTheme="minorHAnsi" w:hAnsiTheme="minorHAnsi" w:cstheme="minorHAnsi"/>
          <w:szCs w:val="24"/>
        </w:rPr>
        <w:pPrChange w:id="2595" w:author="Giorgio Romeo" w:date="2020-12-23T10:30:00Z">
          <w:pPr>
            <w:pStyle w:val="Paragrafoelenco"/>
            <w:spacing w:line="240" w:lineRule="auto"/>
            <w:ind w:left="360"/>
          </w:pPr>
        </w:pPrChange>
      </w:pPr>
      <w:del w:id="2596" w:author="Cristian Sbrolli" w:date="2020-12-20T13:54:00Z">
        <w:r w:rsidRPr="00A8618B" w:rsidDel="005A7CCF">
          <w:rPr>
            <w:rStyle w:val="Enfasidelicata"/>
            <w:rFonts w:asciiTheme="minorHAnsi" w:hAnsiTheme="minorHAnsi" w:cstheme="minorHAnsi"/>
            <w:szCs w:val="24"/>
          </w:rPr>
          <w:delText>fact{</w:delText>
        </w:r>
      </w:del>
    </w:p>
    <w:p w14:paraId="24B4AE7C" w14:textId="114A2357" w:rsidR="005432E1" w:rsidRPr="00A8618B" w:rsidDel="005A7CCF" w:rsidRDefault="005432E1">
      <w:pPr>
        <w:pStyle w:val="Paragrafoelenco"/>
        <w:spacing w:line="276" w:lineRule="auto"/>
        <w:rPr>
          <w:del w:id="2597" w:author="Cristian Sbrolli" w:date="2020-12-20T13:54:00Z"/>
          <w:rStyle w:val="Enfasidelicata"/>
          <w:rFonts w:asciiTheme="minorHAnsi" w:hAnsiTheme="minorHAnsi" w:cstheme="minorHAnsi"/>
          <w:szCs w:val="24"/>
        </w:rPr>
        <w:pPrChange w:id="2598" w:author="Giorgio Romeo" w:date="2020-12-23T10:30:00Z">
          <w:pPr>
            <w:pStyle w:val="Paragrafoelenco"/>
            <w:spacing w:line="240" w:lineRule="auto"/>
            <w:ind w:left="360"/>
          </w:pPr>
        </w:pPrChange>
      </w:pPr>
      <w:del w:id="2599" w:author="Cristian Sbrolli" w:date="2020-12-20T13:54:00Z">
        <w:r w:rsidRPr="00A8618B" w:rsidDel="005A7CCF">
          <w:rPr>
            <w:rStyle w:val="Enfasidelicata"/>
            <w:rFonts w:asciiTheme="minorHAnsi" w:hAnsiTheme="minorHAnsi" w:cstheme="minorHAnsi"/>
            <w:szCs w:val="24"/>
          </w:rPr>
          <w:delText>all pt: PhysicalTicket | one d: TicketDispenser | pt in d.distributedTickets and dispensers.d = ticketManager.((line + insideMarket + pastTickets).pt)</w:delText>
        </w:r>
      </w:del>
    </w:p>
    <w:p w14:paraId="42969F44" w14:textId="318F9AC9" w:rsidR="005432E1" w:rsidRPr="00A8618B" w:rsidDel="005A7CCF" w:rsidRDefault="005432E1">
      <w:pPr>
        <w:pStyle w:val="Paragrafoelenco"/>
        <w:spacing w:line="276" w:lineRule="auto"/>
        <w:rPr>
          <w:del w:id="2600" w:author="Cristian Sbrolli" w:date="2020-12-20T13:54:00Z"/>
          <w:rStyle w:val="Enfasidelicata"/>
          <w:rFonts w:asciiTheme="minorHAnsi" w:hAnsiTheme="minorHAnsi" w:cstheme="minorHAnsi"/>
          <w:szCs w:val="24"/>
        </w:rPr>
        <w:pPrChange w:id="2601" w:author="Giorgio Romeo" w:date="2020-12-23T10:30:00Z">
          <w:pPr>
            <w:pStyle w:val="Paragrafoelenco"/>
            <w:spacing w:line="240" w:lineRule="auto"/>
            <w:ind w:left="360"/>
          </w:pPr>
        </w:pPrChange>
      </w:pPr>
      <w:del w:id="2602" w:author="Cristian Sbrolli" w:date="2020-12-20T13:54:00Z">
        <w:r w:rsidRPr="00A8618B" w:rsidDel="005A7CCF">
          <w:rPr>
            <w:rStyle w:val="Enfasidelicata"/>
            <w:rFonts w:asciiTheme="minorHAnsi" w:hAnsiTheme="minorHAnsi" w:cstheme="minorHAnsi"/>
            <w:szCs w:val="24"/>
          </w:rPr>
          <w:delText>}</w:delText>
        </w:r>
      </w:del>
    </w:p>
    <w:p w14:paraId="2768D3D7" w14:textId="6D31D9EC" w:rsidR="005432E1" w:rsidRPr="00A8618B" w:rsidDel="005A7CCF" w:rsidRDefault="005432E1">
      <w:pPr>
        <w:pStyle w:val="Paragrafoelenco"/>
        <w:spacing w:line="276" w:lineRule="auto"/>
        <w:rPr>
          <w:del w:id="2603" w:author="Cristian Sbrolli" w:date="2020-12-20T13:54:00Z"/>
          <w:rStyle w:val="Enfasidelicata"/>
          <w:rFonts w:asciiTheme="minorHAnsi" w:hAnsiTheme="minorHAnsi" w:cstheme="minorHAnsi"/>
          <w:szCs w:val="24"/>
        </w:rPr>
        <w:pPrChange w:id="2604" w:author="Giorgio Romeo" w:date="2020-12-23T10:30:00Z">
          <w:pPr>
            <w:pStyle w:val="Paragrafoelenco"/>
            <w:spacing w:line="240" w:lineRule="auto"/>
            <w:ind w:left="360"/>
          </w:pPr>
        </w:pPrChange>
      </w:pPr>
    </w:p>
    <w:p w14:paraId="7B93944D" w14:textId="7197E412" w:rsidR="005432E1" w:rsidRPr="00A8618B" w:rsidDel="005A7CCF" w:rsidRDefault="005432E1">
      <w:pPr>
        <w:pStyle w:val="Paragrafoelenco"/>
        <w:spacing w:line="276" w:lineRule="auto"/>
        <w:rPr>
          <w:del w:id="2605" w:author="Cristian Sbrolli" w:date="2020-12-20T13:54:00Z"/>
          <w:rStyle w:val="Enfasidelicata"/>
          <w:rFonts w:asciiTheme="minorHAnsi" w:hAnsiTheme="minorHAnsi" w:cstheme="minorHAnsi"/>
          <w:szCs w:val="24"/>
        </w:rPr>
        <w:pPrChange w:id="2606" w:author="Giorgio Romeo" w:date="2020-12-23T10:30:00Z">
          <w:pPr>
            <w:pStyle w:val="Paragrafoelenco"/>
            <w:spacing w:line="240" w:lineRule="auto"/>
            <w:ind w:left="360"/>
          </w:pPr>
        </w:pPrChange>
      </w:pPr>
      <w:del w:id="2607" w:author="Cristian Sbrolli" w:date="2020-12-20T13:54:00Z">
        <w:r w:rsidRPr="00A8618B" w:rsidDel="005A7CCF">
          <w:rPr>
            <w:rStyle w:val="Enfasidelicata"/>
            <w:rFonts w:asciiTheme="minorHAnsi" w:hAnsiTheme="minorHAnsi" w:cstheme="minorHAnsi"/>
            <w:szCs w:val="24"/>
          </w:rPr>
          <w:delText>//no same Ticket in two different markets' TicketSystem, in any of the states (inside, past, in line)</w:delText>
        </w:r>
      </w:del>
    </w:p>
    <w:p w14:paraId="67AD4CD3" w14:textId="304CE1E6" w:rsidR="005432E1" w:rsidRPr="00A8618B" w:rsidDel="005A7CCF" w:rsidRDefault="005432E1">
      <w:pPr>
        <w:pStyle w:val="Paragrafoelenco"/>
        <w:spacing w:line="276" w:lineRule="auto"/>
        <w:rPr>
          <w:del w:id="2608" w:author="Cristian Sbrolli" w:date="2020-12-20T13:54:00Z"/>
          <w:rStyle w:val="Enfasidelicata"/>
          <w:rFonts w:asciiTheme="minorHAnsi" w:hAnsiTheme="minorHAnsi" w:cstheme="minorHAnsi"/>
          <w:szCs w:val="24"/>
        </w:rPr>
        <w:pPrChange w:id="2609" w:author="Giorgio Romeo" w:date="2020-12-23T10:30:00Z">
          <w:pPr>
            <w:pStyle w:val="Paragrafoelenco"/>
            <w:spacing w:line="240" w:lineRule="auto"/>
            <w:ind w:left="360"/>
          </w:pPr>
        </w:pPrChange>
      </w:pPr>
      <w:del w:id="2610" w:author="Cristian Sbrolli" w:date="2020-12-20T13:54:00Z">
        <w:r w:rsidRPr="00A8618B" w:rsidDel="005A7CCF">
          <w:rPr>
            <w:rStyle w:val="Enfasidelicata"/>
            <w:rFonts w:asciiTheme="minorHAnsi" w:hAnsiTheme="minorHAnsi" w:cstheme="minorHAnsi"/>
            <w:szCs w:val="24"/>
          </w:rPr>
          <w:delText>fact {</w:delText>
        </w:r>
      </w:del>
    </w:p>
    <w:p w14:paraId="7E69286B" w14:textId="0AF4F699" w:rsidR="005432E1" w:rsidRPr="00A8618B" w:rsidDel="005A7CCF" w:rsidRDefault="005432E1">
      <w:pPr>
        <w:pStyle w:val="Paragrafoelenco"/>
        <w:spacing w:line="276" w:lineRule="auto"/>
        <w:rPr>
          <w:del w:id="2611" w:author="Cristian Sbrolli" w:date="2020-12-20T13:54:00Z"/>
          <w:rStyle w:val="Enfasidelicata"/>
          <w:rFonts w:asciiTheme="minorHAnsi" w:hAnsiTheme="minorHAnsi" w:cstheme="minorHAnsi"/>
          <w:szCs w:val="24"/>
        </w:rPr>
        <w:pPrChange w:id="2612" w:author="Giorgio Romeo" w:date="2020-12-23T10:30:00Z">
          <w:pPr>
            <w:pStyle w:val="Paragrafoelenco"/>
            <w:spacing w:line="240" w:lineRule="auto"/>
            <w:ind w:left="360"/>
          </w:pPr>
        </w:pPrChange>
      </w:pPr>
      <w:del w:id="2613" w:author="Cristian Sbrolli" w:date="2020-12-20T13:54:00Z">
        <w:r w:rsidRPr="00A8618B" w:rsidDel="005A7CCF">
          <w:rPr>
            <w:rStyle w:val="Enfasidelicata"/>
            <w:rFonts w:asciiTheme="minorHAnsi" w:hAnsiTheme="minorHAnsi" w:cstheme="minorHAnsi"/>
            <w:szCs w:val="24"/>
          </w:rPr>
          <w:delText>no disj ts1,ts2: TicketSystem |</w:delText>
        </w:r>
      </w:del>
    </w:p>
    <w:p w14:paraId="2340950C" w14:textId="3D47463A" w:rsidR="005432E1" w:rsidRPr="00A8618B" w:rsidDel="005A7CCF" w:rsidRDefault="005432E1">
      <w:pPr>
        <w:pStyle w:val="Paragrafoelenco"/>
        <w:spacing w:line="276" w:lineRule="auto"/>
        <w:rPr>
          <w:del w:id="2614" w:author="Cristian Sbrolli" w:date="2020-12-20T13:54:00Z"/>
          <w:rStyle w:val="Enfasidelicata"/>
          <w:rFonts w:asciiTheme="minorHAnsi" w:hAnsiTheme="minorHAnsi" w:cstheme="minorHAnsi"/>
          <w:szCs w:val="24"/>
        </w:rPr>
        <w:pPrChange w:id="2615" w:author="Giorgio Romeo" w:date="2020-12-23T10:30:00Z">
          <w:pPr>
            <w:pStyle w:val="Paragrafoelenco"/>
            <w:spacing w:line="240" w:lineRule="auto"/>
            <w:ind w:left="360"/>
          </w:pPr>
        </w:pPrChange>
      </w:pPr>
      <w:del w:id="2616" w:author="Cristian Sbrolli" w:date="2020-12-20T13:54:00Z">
        <w:r w:rsidRPr="00A8618B" w:rsidDel="005A7CCF">
          <w:rPr>
            <w:rStyle w:val="Enfasidelicata"/>
            <w:rFonts w:asciiTheme="minorHAnsi" w:hAnsiTheme="minorHAnsi" w:cstheme="minorHAnsi"/>
            <w:szCs w:val="24"/>
          </w:rPr>
          <w:tab/>
          <w:delText xml:space="preserve"> #( getAllTickets[ts1] &amp; getAllTickets[ts2]) != 0</w:delText>
        </w:r>
      </w:del>
    </w:p>
    <w:p w14:paraId="7FA2B0B7" w14:textId="1A50D240" w:rsidR="005432E1" w:rsidRPr="00A8618B" w:rsidDel="005A7CCF" w:rsidRDefault="005432E1">
      <w:pPr>
        <w:pStyle w:val="Paragrafoelenco"/>
        <w:spacing w:line="276" w:lineRule="auto"/>
        <w:rPr>
          <w:del w:id="2617" w:author="Cristian Sbrolli" w:date="2020-12-20T13:54:00Z"/>
          <w:rStyle w:val="Enfasidelicata"/>
          <w:rFonts w:asciiTheme="minorHAnsi" w:hAnsiTheme="minorHAnsi" w:cstheme="minorHAnsi"/>
          <w:szCs w:val="24"/>
        </w:rPr>
        <w:pPrChange w:id="2618" w:author="Giorgio Romeo" w:date="2020-12-23T10:30:00Z">
          <w:pPr>
            <w:pStyle w:val="Paragrafoelenco"/>
            <w:spacing w:line="240" w:lineRule="auto"/>
            <w:ind w:left="360"/>
          </w:pPr>
        </w:pPrChange>
      </w:pPr>
      <w:del w:id="2619" w:author="Cristian Sbrolli" w:date="2020-12-20T13:54:00Z">
        <w:r w:rsidRPr="00A8618B" w:rsidDel="005A7CCF">
          <w:rPr>
            <w:rStyle w:val="Enfasidelicata"/>
            <w:rFonts w:asciiTheme="minorHAnsi" w:hAnsiTheme="minorHAnsi" w:cstheme="minorHAnsi"/>
            <w:szCs w:val="24"/>
          </w:rPr>
          <w:delText>}</w:delText>
        </w:r>
      </w:del>
    </w:p>
    <w:p w14:paraId="1F626800" w14:textId="299E9F38" w:rsidR="005432E1" w:rsidRPr="00A8618B" w:rsidDel="005A7CCF" w:rsidRDefault="005432E1">
      <w:pPr>
        <w:pStyle w:val="Paragrafoelenco"/>
        <w:spacing w:line="276" w:lineRule="auto"/>
        <w:rPr>
          <w:del w:id="2620" w:author="Cristian Sbrolli" w:date="2020-12-20T13:54:00Z"/>
          <w:rStyle w:val="Enfasidelicata"/>
          <w:rFonts w:asciiTheme="minorHAnsi" w:hAnsiTheme="minorHAnsi" w:cstheme="minorHAnsi"/>
          <w:szCs w:val="24"/>
        </w:rPr>
        <w:pPrChange w:id="2621" w:author="Giorgio Romeo" w:date="2020-12-23T10:30:00Z">
          <w:pPr>
            <w:pStyle w:val="Paragrafoelenco"/>
            <w:spacing w:line="240" w:lineRule="auto"/>
            <w:ind w:left="360"/>
          </w:pPr>
        </w:pPrChange>
      </w:pPr>
    </w:p>
    <w:p w14:paraId="1D3C83DF" w14:textId="7E6C8D9A" w:rsidR="005432E1" w:rsidRPr="00A8618B" w:rsidDel="005A7CCF" w:rsidRDefault="005432E1">
      <w:pPr>
        <w:pStyle w:val="Paragrafoelenco"/>
        <w:spacing w:line="276" w:lineRule="auto"/>
        <w:rPr>
          <w:del w:id="2622" w:author="Cristian Sbrolli" w:date="2020-12-20T13:54:00Z"/>
          <w:rStyle w:val="Enfasidelicata"/>
          <w:rFonts w:asciiTheme="minorHAnsi" w:hAnsiTheme="minorHAnsi" w:cstheme="minorHAnsi"/>
          <w:szCs w:val="24"/>
        </w:rPr>
        <w:pPrChange w:id="2623" w:author="Giorgio Romeo" w:date="2020-12-23T10:30:00Z">
          <w:pPr>
            <w:pStyle w:val="Paragrafoelenco"/>
            <w:spacing w:line="240" w:lineRule="auto"/>
            <w:ind w:left="360"/>
          </w:pPr>
        </w:pPrChange>
      </w:pPr>
      <w:del w:id="2624" w:author="Cristian Sbrolli" w:date="2020-12-20T13:54:00Z">
        <w:r w:rsidRPr="00A8618B" w:rsidDel="005A7CCF">
          <w:rPr>
            <w:rStyle w:val="Enfasidelicata"/>
            <w:rFonts w:asciiTheme="minorHAnsi" w:hAnsiTheme="minorHAnsi" w:cstheme="minorHAnsi"/>
            <w:szCs w:val="24"/>
          </w:rPr>
          <w:delText>//no same dispenser/cash desks/departments/ticketManager for disjoint markets</w:delText>
        </w:r>
      </w:del>
    </w:p>
    <w:p w14:paraId="359BBA82" w14:textId="6CD85835" w:rsidR="005432E1" w:rsidRPr="00A8618B" w:rsidDel="005A7CCF" w:rsidRDefault="005432E1">
      <w:pPr>
        <w:pStyle w:val="Paragrafoelenco"/>
        <w:spacing w:line="276" w:lineRule="auto"/>
        <w:rPr>
          <w:del w:id="2625" w:author="Cristian Sbrolli" w:date="2020-12-20T13:54:00Z"/>
          <w:rStyle w:val="Enfasidelicata"/>
          <w:rFonts w:asciiTheme="minorHAnsi" w:hAnsiTheme="minorHAnsi" w:cstheme="minorHAnsi"/>
          <w:szCs w:val="24"/>
        </w:rPr>
        <w:pPrChange w:id="2626" w:author="Giorgio Romeo" w:date="2020-12-23T10:30:00Z">
          <w:pPr>
            <w:pStyle w:val="Paragrafoelenco"/>
            <w:spacing w:line="240" w:lineRule="auto"/>
            <w:ind w:left="360"/>
          </w:pPr>
        </w:pPrChange>
      </w:pPr>
      <w:del w:id="2627" w:author="Cristian Sbrolli" w:date="2020-12-20T13:54:00Z">
        <w:r w:rsidRPr="00A8618B" w:rsidDel="005A7CCF">
          <w:rPr>
            <w:rStyle w:val="Enfasidelicata"/>
            <w:rFonts w:asciiTheme="minorHAnsi" w:hAnsiTheme="minorHAnsi" w:cstheme="minorHAnsi"/>
            <w:szCs w:val="24"/>
          </w:rPr>
          <w:delText>fact {</w:delText>
        </w:r>
      </w:del>
    </w:p>
    <w:p w14:paraId="324EE56B" w14:textId="6121C42F" w:rsidR="005432E1" w:rsidRPr="00A8618B" w:rsidDel="005A7CCF" w:rsidRDefault="005432E1">
      <w:pPr>
        <w:pStyle w:val="Paragrafoelenco"/>
        <w:spacing w:line="276" w:lineRule="auto"/>
        <w:rPr>
          <w:del w:id="2628" w:author="Cristian Sbrolli" w:date="2020-12-20T13:54:00Z"/>
          <w:rStyle w:val="Enfasidelicata"/>
          <w:rFonts w:asciiTheme="minorHAnsi" w:hAnsiTheme="minorHAnsi" w:cstheme="minorHAnsi"/>
          <w:szCs w:val="24"/>
        </w:rPr>
        <w:pPrChange w:id="2629" w:author="Giorgio Romeo" w:date="2020-12-23T10:30:00Z">
          <w:pPr>
            <w:pStyle w:val="Paragrafoelenco"/>
            <w:spacing w:line="240" w:lineRule="auto"/>
            <w:ind w:left="360"/>
          </w:pPr>
        </w:pPrChange>
      </w:pPr>
      <w:del w:id="2630" w:author="Cristian Sbrolli" w:date="2020-12-20T13:54:00Z">
        <w:r w:rsidRPr="00A8618B" w:rsidDel="005A7CCF">
          <w:rPr>
            <w:rStyle w:val="Enfasidelicata"/>
            <w:rFonts w:asciiTheme="minorHAnsi" w:hAnsiTheme="minorHAnsi" w:cstheme="minorHAnsi"/>
            <w:szCs w:val="24"/>
          </w:rPr>
          <w:delText>no disj m1,m2: Market |</w:delText>
        </w:r>
      </w:del>
    </w:p>
    <w:p w14:paraId="17C40BB2" w14:textId="2525D676" w:rsidR="005432E1" w:rsidRPr="00A8618B" w:rsidDel="005A7CCF" w:rsidRDefault="005432E1">
      <w:pPr>
        <w:pStyle w:val="Paragrafoelenco"/>
        <w:spacing w:line="276" w:lineRule="auto"/>
        <w:rPr>
          <w:del w:id="2631" w:author="Cristian Sbrolli" w:date="2020-12-20T13:54:00Z"/>
          <w:rStyle w:val="Enfasidelicata"/>
          <w:rFonts w:asciiTheme="minorHAnsi" w:hAnsiTheme="minorHAnsi" w:cstheme="minorHAnsi"/>
          <w:szCs w:val="24"/>
        </w:rPr>
        <w:pPrChange w:id="2632" w:author="Giorgio Romeo" w:date="2020-12-23T10:30:00Z">
          <w:pPr>
            <w:pStyle w:val="Paragrafoelenco"/>
            <w:spacing w:line="240" w:lineRule="auto"/>
            <w:ind w:left="360"/>
          </w:pPr>
        </w:pPrChange>
      </w:pPr>
      <w:del w:id="2633" w:author="Cristian Sbrolli" w:date="2020-12-20T13:54:00Z">
        <w:r w:rsidRPr="00A8618B" w:rsidDel="005A7CCF">
          <w:rPr>
            <w:rStyle w:val="Enfasidelicata"/>
            <w:rFonts w:asciiTheme="minorHAnsi" w:hAnsiTheme="minorHAnsi" w:cstheme="minorHAnsi"/>
            <w:szCs w:val="24"/>
          </w:rPr>
          <w:tab/>
          <w:delText xml:space="preserve"> #(m1.dispensers &amp; m2. dispensers + m1.cashDesks &amp; m2.cashDesks +</w:delText>
        </w:r>
      </w:del>
    </w:p>
    <w:p w14:paraId="57016CA0" w14:textId="3E707E77" w:rsidR="005432E1" w:rsidRPr="00A8618B" w:rsidDel="005A7CCF" w:rsidRDefault="005432E1">
      <w:pPr>
        <w:pStyle w:val="Paragrafoelenco"/>
        <w:spacing w:line="276" w:lineRule="auto"/>
        <w:rPr>
          <w:del w:id="2634" w:author="Cristian Sbrolli" w:date="2020-12-20T13:54:00Z"/>
          <w:rStyle w:val="Enfasidelicata"/>
          <w:rFonts w:asciiTheme="minorHAnsi" w:hAnsiTheme="minorHAnsi" w:cstheme="minorHAnsi"/>
          <w:szCs w:val="24"/>
        </w:rPr>
        <w:pPrChange w:id="2635" w:author="Giorgio Romeo" w:date="2020-12-23T10:30:00Z">
          <w:pPr>
            <w:pStyle w:val="Paragrafoelenco"/>
            <w:spacing w:line="240" w:lineRule="auto"/>
            <w:ind w:left="360"/>
          </w:pPr>
        </w:pPrChange>
      </w:pPr>
      <w:del w:id="263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m1.departments &amp; m2.departments + m1.ticketManager &amp; m2.ticketManager) != 0</w:delText>
        </w:r>
      </w:del>
    </w:p>
    <w:p w14:paraId="6CB12278" w14:textId="1734D479" w:rsidR="005432E1" w:rsidRPr="00A8618B" w:rsidDel="005A7CCF" w:rsidRDefault="005432E1">
      <w:pPr>
        <w:pStyle w:val="Paragrafoelenco"/>
        <w:spacing w:line="276" w:lineRule="auto"/>
        <w:rPr>
          <w:del w:id="2637" w:author="Cristian Sbrolli" w:date="2020-12-20T13:54:00Z"/>
          <w:rStyle w:val="Enfasidelicata"/>
          <w:rFonts w:asciiTheme="minorHAnsi" w:hAnsiTheme="minorHAnsi" w:cstheme="minorHAnsi"/>
          <w:szCs w:val="24"/>
        </w:rPr>
        <w:pPrChange w:id="2638" w:author="Giorgio Romeo" w:date="2020-12-23T10:30:00Z">
          <w:pPr>
            <w:pStyle w:val="Paragrafoelenco"/>
            <w:spacing w:line="240" w:lineRule="auto"/>
            <w:ind w:left="360"/>
          </w:pPr>
        </w:pPrChange>
      </w:pPr>
      <w:del w:id="2639" w:author="Cristian Sbrolli" w:date="2020-12-20T13:54:00Z">
        <w:r w:rsidRPr="00A8618B" w:rsidDel="005A7CCF">
          <w:rPr>
            <w:rStyle w:val="Enfasidelicata"/>
            <w:rFonts w:asciiTheme="minorHAnsi" w:hAnsiTheme="minorHAnsi" w:cstheme="minorHAnsi"/>
            <w:szCs w:val="24"/>
          </w:rPr>
          <w:delText>}</w:delText>
        </w:r>
      </w:del>
    </w:p>
    <w:p w14:paraId="62844875" w14:textId="60C7F2E8" w:rsidR="005432E1" w:rsidRPr="00A8618B" w:rsidDel="005A7CCF" w:rsidRDefault="005432E1">
      <w:pPr>
        <w:pStyle w:val="Paragrafoelenco"/>
        <w:spacing w:line="276" w:lineRule="auto"/>
        <w:rPr>
          <w:del w:id="2640" w:author="Cristian Sbrolli" w:date="2020-12-20T13:54:00Z"/>
          <w:rStyle w:val="Enfasidelicata"/>
          <w:rFonts w:asciiTheme="minorHAnsi" w:hAnsiTheme="minorHAnsi" w:cstheme="minorHAnsi"/>
          <w:szCs w:val="24"/>
        </w:rPr>
        <w:pPrChange w:id="2641" w:author="Giorgio Romeo" w:date="2020-12-23T10:30:00Z">
          <w:pPr>
            <w:pStyle w:val="Paragrafoelenco"/>
            <w:spacing w:line="240" w:lineRule="auto"/>
            <w:ind w:left="360"/>
          </w:pPr>
        </w:pPrChange>
      </w:pPr>
    </w:p>
    <w:p w14:paraId="07DC9BE1" w14:textId="389ADADA" w:rsidR="005432E1" w:rsidRPr="00A8618B" w:rsidDel="005A7CCF" w:rsidRDefault="005432E1">
      <w:pPr>
        <w:pStyle w:val="Paragrafoelenco"/>
        <w:spacing w:line="276" w:lineRule="auto"/>
        <w:rPr>
          <w:del w:id="2642" w:author="Cristian Sbrolli" w:date="2020-12-20T13:54:00Z"/>
          <w:rStyle w:val="Enfasidelicata"/>
          <w:rFonts w:asciiTheme="minorHAnsi" w:hAnsiTheme="minorHAnsi" w:cstheme="minorHAnsi"/>
          <w:szCs w:val="24"/>
        </w:rPr>
        <w:pPrChange w:id="2643" w:author="Giorgio Romeo" w:date="2020-12-23T10:30:00Z">
          <w:pPr>
            <w:pStyle w:val="Paragrafoelenco"/>
            <w:spacing w:line="240" w:lineRule="auto"/>
            <w:ind w:left="360"/>
          </w:pPr>
        </w:pPrChange>
      </w:pPr>
      <w:del w:id="2644" w:author="Cristian Sbrolli" w:date="2020-12-20T13:54:00Z">
        <w:r w:rsidRPr="00A8618B" w:rsidDel="005A7CCF">
          <w:rPr>
            <w:rStyle w:val="Enfasidelicata"/>
            <w:rFonts w:asciiTheme="minorHAnsi" w:hAnsiTheme="minorHAnsi" w:cstheme="minorHAnsi"/>
            <w:szCs w:val="24"/>
          </w:rPr>
          <w:delText>//each ticket has a different QRCode</w:delText>
        </w:r>
      </w:del>
    </w:p>
    <w:p w14:paraId="3554C561" w14:textId="26F964A6" w:rsidR="005432E1" w:rsidRPr="00A8618B" w:rsidDel="005A7CCF" w:rsidRDefault="005432E1">
      <w:pPr>
        <w:pStyle w:val="Paragrafoelenco"/>
        <w:spacing w:line="276" w:lineRule="auto"/>
        <w:rPr>
          <w:del w:id="2645" w:author="Cristian Sbrolli" w:date="2020-12-20T13:54:00Z"/>
          <w:rStyle w:val="Enfasidelicata"/>
          <w:rFonts w:asciiTheme="minorHAnsi" w:hAnsiTheme="minorHAnsi" w:cstheme="minorHAnsi"/>
          <w:szCs w:val="24"/>
        </w:rPr>
        <w:pPrChange w:id="2646" w:author="Giorgio Romeo" w:date="2020-12-23T10:30:00Z">
          <w:pPr>
            <w:pStyle w:val="Paragrafoelenco"/>
            <w:spacing w:line="240" w:lineRule="auto"/>
            <w:ind w:left="360"/>
          </w:pPr>
        </w:pPrChange>
      </w:pPr>
      <w:del w:id="2647" w:author="Cristian Sbrolli" w:date="2020-12-20T13:54:00Z">
        <w:r w:rsidRPr="00A8618B" w:rsidDel="005A7CCF">
          <w:rPr>
            <w:rStyle w:val="Enfasidelicata"/>
            <w:rFonts w:asciiTheme="minorHAnsi" w:hAnsiTheme="minorHAnsi" w:cstheme="minorHAnsi"/>
            <w:szCs w:val="24"/>
          </w:rPr>
          <w:delText>fact {</w:delText>
        </w:r>
      </w:del>
    </w:p>
    <w:p w14:paraId="1024EE63" w14:textId="6587F8CD" w:rsidR="005432E1" w:rsidRPr="00A8618B" w:rsidDel="005A7CCF" w:rsidRDefault="005432E1">
      <w:pPr>
        <w:pStyle w:val="Paragrafoelenco"/>
        <w:spacing w:line="276" w:lineRule="auto"/>
        <w:rPr>
          <w:del w:id="2648" w:author="Cristian Sbrolli" w:date="2020-12-20T13:54:00Z"/>
          <w:rStyle w:val="Enfasidelicata"/>
          <w:rFonts w:asciiTheme="minorHAnsi" w:hAnsiTheme="minorHAnsi" w:cstheme="minorHAnsi"/>
          <w:szCs w:val="24"/>
        </w:rPr>
        <w:pPrChange w:id="2649" w:author="Giorgio Romeo" w:date="2020-12-23T10:30:00Z">
          <w:pPr>
            <w:pStyle w:val="Paragrafoelenco"/>
            <w:spacing w:line="240" w:lineRule="auto"/>
            <w:ind w:left="360"/>
          </w:pPr>
        </w:pPrChange>
      </w:pPr>
      <w:del w:id="2650" w:author="Cristian Sbrolli" w:date="2020-12-20T13:54:00Z">
        <w:r w:rsidRPr="00A8618B" w:rsidDel="005A7CCF">
          <w:rPr>
            <w:rStyle w:val="Enfasidelicata"/>
            <w:rFonts w:asciiTheme="minorHAnsi" w:hAnsiTheme="minorHAnsi" w:cstheme="minorHAnsi"/>
            <w:szCs w:val="24"/>
          </w:rPr>
          <w:delText>no disj t1,t2: Ticket |</w:delText>
        </w:r>
      </w:del>
    </w:p>
    <w:p w14:paraId="73D9FEC3" w14:textId="178EA167" w:rsidR="005432E1" w:rsidRPr="00A8618B" w:rsidDel="005A7CCF" w:rsidRDefault="005432E1">
      <w:pPr>
        <w:pStyle w:val="Paragrafoelenco"/>
        <w:spacing w:line="276" w:lineRule="auto"/>
        <w:rPr>
          <w:del w:id="2651" w:author="Cristian Sbrolli" w:date="2020-12-20T13:54:00Z"/>
          <w:rStyle w:val="Enfasidelicata"/>
          <w:rFonts w:asciiTheme="minorHAnsi" w:hAnsiTheme="minorHAnsi" w:cstheme="minorHAnsi"/>
          <w:szCs w:val="24"/>
        </w:rPr>
        <w:pPrChange w:id="2652" w:author="Giorgio Romeo" w:date="2020-12-23T10:30:00Z">
          <w:pPr>
            <w:pStyle w:val="Paragrafoelenco"/>
            <w:spacing w:line="240" w:lineRule="auto"/>
            <w:ind w:left="360"/>
          </w:pPr>
        </w:pPrChange>
      </w:pPr>
      <w:del w:id="2653" w:author="Cristian Sbrolli" w:date="2020-12-20T13:54:00Z">
        <w:r w:rsidRPr="00A8618B" w:rsidDel="005A7CCF">
          <w:rPr>
            <w:rStyle w:val="Enfasidelicata"/>
            <w:rFonts w:asciiTheme="minorHAnsi" w:hAnsiTheme="minorHAnsi" w:cstheme="minorHAnsi"/>
            <w:szCs w:val="24"/>
          </w:rPr>
          <w:tab/>
          <w:delText xml:space="preserve"> #(t1.ticketCode &amp; t2.ticketCode)!= 0</w:delText>
        </w:r>
      </w:del>
    </w:p>
    <w:p w14:paraId="0D0F84E4" w14:textId="1029B961" w:rsidR="005432E1" w:rsidRPr="00A8618B" w:rsidDel="005A7CCF" w:rsidRDefault="005432E1">
      <w:pPr>
        <w:pStyle w:val="Paragrafoelenco"/>
        <w:spacing w:line="276" w:lineRule="auto"/>
        <w:rPr>
          <w:del w:id="2654" w:author="Cristian Sbrolli" w:date="2020-12-20T13:54:00Z"/>
          <w:rStyle w:val="Enfasidelicata"/>
          <w:rFonts w:asciiTheme="minorHAnsi" w:hAnsiTheme="minorHAnsi" w:cstheme="minorHAnsi"/>
          <w:szCs w:val="24"/>
        </w:rPr>
        <w:pPrChange w:id="2655" w:author="Giorgio Romeo" w:date="2020-12-23T10:30:00Z">
          <w:pPr>
            <w:pStyle w:val="Paragrafoelenco"/>
            <w:spacing w:line="240" w:lineRule="auto"/>
            <w:ind w:left="360"/>
          </w:pPr>
        </w:pPrChange>
      </w:pPr>
      <w:del w:id="2656" w:author="Cristian Sbrolli" w:date="2020-12-20T13:54:00Z">
        <w:r w:rsidRPr="00A8618B" w:rsidDel="005A7CCF">
          <w:rPr>
            <w:rStyle w:val="Enfasidelicata"/>
            <w:rFonts w:asciiTheme="minorHAnsi" w:hAnsiTheme="minorHAnsi" w:cstheme="minorHAnsi"/>
            <w:szCs w:val="24"/>
          </w:rPr>
          <w:delText>}</w:delText>
        </w:r>
      </w:del>
    </w:p>
    <w:p w14:paraId="2769D0A8" w14:textId="2BB97310" w:rsidR="005432E1" w:rsidRPr="00A8618B" w:rsidDel="005A7CCF" w:rsidRDefault="005432E1">
      <w:pPr>
        <w:pStyle w:val="Paragrafoelenco"/>
        <w:spacing w:line="276" w:lineRule="auto"/>
        <w:rPr>
          <w:del w:id="2657" w:author="Cristian Sbrolli" w:date="2020-12-20T13:54:00Z"/>
          <w:rStyle w:val="Enfasidelicata"/>
          <w:rFonts w:asciiTheme="minorHAnsi" w:hAnsiTheme="minorHAnsi" w:cstheme="minorHAnsi"/>
          <w:szCs w:val="24"/>
        </w:rPr>
        <w:pPrChange w:id="2658" w:author="Giorgio Romeo" w:date="2020-12-23T10:30:00Z">
          <w:pPr>
            <w:pStyle w:val="Paragrafoelenco"/>
            <w:spacing w:line="240" w:lineRule="auto"/>
            <w:ind w:left="360"/>
          </w:pPr>
        </w:pPrChange>
      </w:pPr>
    </w:p>
    <w:p w14:paraId="21768EDB" w14:textId="1AD60FD4" w:rsidR="005432E1" w:rsidRPr="00A8618B" w:rsidDel="005A7CCF" w:rsidRDefault="005432E1">
      <w:pPr>
        <w:pStyle w:val="Paragrafoelenco"/>
        <w:spacing w:line="276" w:lineRule="auto"/>
        <w:rPr>
          <w:del w:id="2659" w:author="Cristian Sbrolli" w:date="2020-12-20T13:54:00Z"/>
          <w:rStyle w:val="Enfasidelicata"/>
          <w:rFonts w:asciiTheme="minorHAnsi" w:hAnsiTheme="minorHAnsi" w:cstheme="minorHAnsi"/>
          <w:szCs w:val="24"/>
        </w:rPr>
        <w:pPrChange w:id="2660" w:author="Giorgio Romeo" w:date="2020-12-23T10:30:00Z">
          <w:pPr>
            <w:pStyle w:val="Paragrafoelenco"/>
            <w:spacing w:line="240" w:lineRule="auto"/>
            <w:ind w:left="360"/>
          </w:pPr>
        </w:pPrChange>
      </w:pPr>
      <w:del w:id="2661" w:author="Cristian Sbrolli" w:date="2020-12-20T13:54:00Z">
        <w:r w:rsidRPr="00A8618B" w:rsidDel="005A7CCF">
          <w:rPr>
            <w:rStyle w:val="Enfasidelicata"/>
            <w:rFonts w:asciiTheme="minorHAnsi" w:hAnsiTheme="minorHAnsi" w:cstheme="minorHAnsi"/>
            <w:szCs w:val="24"/>
          </w:rPr>
          <w:delText>//each category is associated to a Department in each Market</w:delText>
        </w:r>
      </w:del>
    </w:p>
    <w:p w14:paraId="5C532885" w14:textId="601F53BD" w:rsidR="005432E1" w:rsidRPr="00A8618B" w:rsidDel="005A7CCF" w:rsidRDefault="005432E1">
      <w:pPr>
        <w:pStyle w:val="Paragrafoelenco"/>
        <w:spacing w:line="276" w:lineRule="auto"/>
        <w:rPr>
          <w:del w:id="2662" w:author="Cristian Sbrolli" w:date="2020-12-20T13:54:00Z"/>
          <w:rStyle w:val="Enfasidelicata"/>
          <w:rFonts w:asciiTheme="minorHAnsi" w:hAnsiTheme="minorHAnsi" w:cstheme="minorHAnsi"/>
          <w:szCs w:val="24"/>
        </w:rPr>
        <w:pPrChange w:id="2663" w:author="Giorgio Romeo" w:date="2020-12-23T10:30:00Z">
          <w:pPr>
            <w:pStyle w:val="Paragrafoelenco"/>
            <w:spacing w:line="240" w:lineRule="auto"/>
            <w:ind w:left="360"/>
          </w:pPr>
        </w:pPrChange>
      </w:pPr>
      <w:del w:id="2664" w:author="Cristian Sbrolli" w:date="2020-12-20T13:54:00Z">
        <w:r w:rsidRPr="00A8618B" w:rsidDel="005A7CCF">
          <w:rPr>
            <w:rStyle w:val="Enfasidelicata"/>
            <w:rFonts w:asciiTheme="minorHAnsi" w:hAnsiTheme="minorHAnsi" w:cstheme="minorHAnsi"/>
            <w:szCs w:val="24"/>
          </w:rPr>
          <w:delText>fact{</w:delText>
        </w:r>
      </w:del>
    </w:p>
    <w:p w14:paraId="7D4662A9" w14:textId="1BD82309" w:rsidR="005432E1" w:rsidRPr="00A8618B" w:rsidDel="005A7CCF" w:rsidRDefault="005432E1">
      <w:pPr>
        <w:pStyle w:val="Paragrafoelenco"/>
        <w:spacing w:line="276" w:lineRule="auto"/>
        <w:rPr>
          <w:del w:id="2665" w:author="Cristian Sbrolli" w:date="2020-12-20T13:54:00Z"/>
          <w:rStyle w:val="Enfasidelicata"/>
          <w:rFonts w:asciiTheme="minorHAnsi" w:hAnsiTheme="minorHAnsi" w:cstheme="minorHAnsi"/>
          <w:szCs w:val="24"/>
        </w:rPr>
        <w:pPrChange w:id="2666" w:author="Giorgio Romeo" w:date="2020-12-23T10:30:00Z">
          <w:pPr>
            <w:pStyle w:val="Paragrafoelenco"/>
            <w:spacing w:line="240" w:lineRule="auto"/>
            <w:ind w:left="360"/>
          </w:pPr>
        </w:pPrChange>
      </w:pPr>
      <w:del w:id="2667" w:author="Cristian Sbrolli" w:date="2020-12-20T13:54:00Z">
        <w:r w:rsidRPr="00A8618B" w:rsidDel="005A7CCF">
          <w:rPr>
            <w:rStyle w:val="Enfasidelicata"/>
            <w:rFonts w:asciiTheme="minorHAnsi" w:hAnsiTheme="minorHAnsi" w:cstheme="minorHAnsi"/>
            <w:szCs w:val="24"/>
          </w:rPr>
          <w:delText>all disj d1,d2: Department | departments.d1 = departments.d2 implies no c: Category | c in d1.categories and c in d2.categories</w:delText>
        </w:r>
      </w:del>
    </w:p>
    <w:p w14:paraId="1043E043" w14:textId="13C0E397" w:rsidR="005432E1" w:rsidRPr="00A8618B" w:rsidDel="005A7CCF" w:rsidRDefault="005432E1">
      <w:pPr>
        <w:pStyle w:val="Paragrafoelenco"/>
        <w:spacing w:line="276" w:lineRule="auto"/>
        <w:rPr>
          <w:del w:id="2668" w:author="Cristian Sbrolli" w:date="2020-12-20T13:54:00Z"/>
          <w:rStyle w:val="Enfasidelicata"/>
          <w:rFonts w:asciiTheme="minorHAnsi" w:hAnsiTheme="minorHAnsi" w:cstheme="minorHAnsi"/>
          <w:szCs w:val="24"/>
        </w:rPr>
        <w:pPrChange w:id="2669" w:author="Giorgio Romeo" w:date="2020-12-23T10:30:00Z">
          <w:pPr>
            <w:pStyle w:val="Paragrafoelenco"/>
            <w:spacing w:line="240" w:lineRule="auto"/>
            <w:ind w:left="360"/>
          </w:pPr>
        </w:pPrChange>
      </w:pPr>
      <w:del w:id="2670" w:author="Cristian Sbrolli" w:date="2020-12-20T13:54:00Z">
        <w:r w:rsidRPr="00A8618B" w:rsidDel="005A7CCF">
          <w:rPr>
            <w:rStyle w:val="Enfasidelicata"/>
            <w:rFonts w:asciiTheme="minorHAnsi" w:hAnsiTheme="minorHAnsi" w:cstheme="minorHAnsi"/>
            <w:szCs w:val="24"/>
          </w:rPr>
          <w:delText>}</w:delText>
        </w:r>
      </w:del>
    </w:p>
    <w:p w14:paraId="16FF2F5A" w14:textId="69E7E601" w:rsidR="005432E1" w:rsidRPr="00A8618B" w:rsidDel="005A7CCF" w:rsidRDefault="005432E1">
      <w:pPr>
        <w:pStyle w:val="Paragrafoelenco"/>
        <w:spacing w:line="276" w:lineRule="auto"/>
        <w:rPr>
          <w:del w:id="2671" w:author="Cristian Sbrolli" w:date="2020-12-20T13:54:00Z"/>
          <w:rStyle w:val="Enfasidelicata"/>
          <w:rFonts w:asciiTheme="minorHAnsi" w:hAnsiTheme="minorHAnsi" w:cstheme="minorHAnsi"/>
          <w:szCs w:val="24"/>
        </w:rPr>
        <w:pPrChange w:id="2672" w:author="Giorgio Romeo" w:date="2020-12-23T10:30:00Z">
          <w:pPr>
            <w:pStyle w:val="Paragrafoelenco"/>
            <w:spacing w:line="240" w:lineRule="auto"/>
            <w:ind w:left="360"/>
          </w:pPr>
        </w:pPrChange>
      </w:pPr>
    </w:p>
    <w:p w14:paraId="56C84E56" w14:textId="554734B0" w:rsidR="005432E1" w:rsidRPr="00A8618B" w:rsidDel="005A7CCF" w:rsidRDefault="005432E1">
      <w:pPr>
        <w:pStyle w:val="Paragrafoelenco"/>
        <w:spacing w:line="276" w:lineRule="auto"/>
        <w:rPr>
          <w:del w:id="2673" w:author="Cristian Sbrolli" w:date="2020-12-20T13:54:00Z"/>
          <w:rStyle w:val="Enfasidelicata"/>
          <w:rFonts w:asciiTheme="minorHAnsi" w:hAnsiTheme="minorHAnsi" w:cstheme="minorHAnsi"/>
          <w:szCs w:val="24"/>
        </w:rPr>
        <w:pPrChange w:id="2674" w:author="Giorgio Romeo" w:date="2020-12-23T10:30:00Z">
          <w:pPr>
            <w:pStyle w:val="Paragrafoelenco"/>
            <w:spacing w:line="240" w:lineRule="auto"/>
            <w:ind w:left="360"/>
          </w:pPr>
        </w:pPrChange>
      </w:pPr>
      <w:del w:id="2675" w:author="Cristian Sbrolli" w:date="2020-12-20T13:54:00Z">
        <w:r w:rsidRPr="00A8618B" w:rsidDel="005A7CCF">
          <w:rPr>
            <w:rStyle w:val="Enfasidelicata"/>
            <w:rFonts w:asciiTheme="minorHAnsi" w:hAnsiTheme="minorHAnsi" w:cstheme="minorHAnsi"/>
            <w:szCs w:val="24"/>
          </w:rPr>
          <w:delText>//different markets have no same QRcodeReader</w:delText>
        </w:r>
      </w:del>
    </w:p>
    <w:p w14:paraId="5D720D63" w14:textId="1E2C0CEC" w:rsidR="005432E1" w:rsidRPr="00A8618B" w:rsidDel="005A7CCF" w:rsidRDefault="005432E1">
      <w:pPr>
        <w:pStyle w:val="Paragrafoelenco"/>
        <w:spacing w:line="276" w:lineRule="auto"/>
        <w:rPr>
          <w:del w:id="2676" w:author="Cristian Sbrolli" w:date="2020-12-20T13:54:00Z"/>
          <w:rStyle w:val="Enfasidelicata"/>
          <w:rFonts w:asciiTheme="minorHAnsi" w:hAnsiTheme="minorHAnsi" w:cstheme="minorHAnsi"/>
          <w:szCs w:val="24"/>
        </w:rPr>
        <w:pPrChange w:id="2677" w:author="Giorgio Romeo" w:date="2020-12-23T10:30:00Z">
          <w:pPr>
            <w:pStyle w:val="Paragrafoelenco"/>
            <w:spacing w:line="240" w:lineRule="auto"/>
            <w:ind w:left="360"/>
          </w:pPr>
        </w:pPrChange>
      </w:pPr>
      <w:del w:id="2678" w:author="Cristian Sbrolli" w:date="2020-12-20T13:54:00Z">
        <w:r w:rsidRPr="00A8618B" w:rsidDel="005A7CCF">
          <w:rPr>
            <w:rStyle w:val="Enfasidelicata"/>
            <w:rFonts w:asciiTheme="minorHAnsi" w:hAnsiTheme="minorHAnsi" w:cstheme="minorHAnsi"/>
            <w:szCs w:val="24"/>
          </w:rPr>
          <w:delText>fact{</w:delText>
        </w:r>
      </w:del>
    </w:p>
    <w:p w14:paraId="7B786820" w14:textId="339B7E07" w:rsidR="005432E1" w:rsidRPr="00A8618B" w:rsidDel="005A7CCF" w:rsidRDefault="005432E1">
      <w:pPr>
        <w:pStyle w:val="Paragrafoelenco"/>
        <w:spacing w:line="276" w:lineRule="auto"/>
        <w:rPr>
          <w:del w:id="2679" w:author="Cristian Sbrolli" w:date="2020-12-20T13:54:00Z"/>
          <w:rStyle w:val="Enfasidelicata"/>
          <w:rFonts w:asciiTheme="minorHAnsi" w:hAnsiTheme="minorHAnsi" w:cstheme="minorHAnsi"/>
          <w:szCs w:val="24"/>
        </w:rPr>
        <w:pPrChange w:id="2680" w:author="Giorgio Romeo" w:date="2020-12-23T10:30:00Z">
          <w:pPr>
            <w:pStyle w:val="Paragrafoelenco"/>
            <w:spacing w:line="240" w:lineRule="auto"/>
            <w:ind w:left="360"/>
          </w:pPr>
        </w:pPrChange>
      </w:pPr>
      <w:del w:id="2681" w:author="Cristian Sbrolli" w:date="2020-12-20T13:54:00Z">
        <w:r w:rsidRPr="00A8618B" w:rsidDel="005A7CCF">
          <w:rPr>
            <w:rStyle w:val="Enfasidelicata"/>
            <w:rFonts w:asciiTheme="minorHAnsi" w:hAnsiTheme="minorHAnsi" w:cstheme="minorHAnsi"/>
            <w:szCs w:val="24"/>
          </w:rPr>
          <w:delText>all disj m1,m2: Market |  (m1.freeExit + m1.entrances + m1.cashDesks.reader) &amp; (m2.freeExit + m2.entrances + m2.cashDesks.reader) = none</w:delText>
        </w:r>
      </w:del>
    </w:p>
    <w:p w14:paraId="553F99AC" w14:textId="51346B1C" w:rsidR="005432E1" w:rsidRPr="00A8618B" w:rsidDel="005A7CCF" w:rsidRDefault="005432E1">
      <w:pPr>
        <w:pStyle w:val="Paragrafoelenco"/>
        <w:spacing w:line="276" w:lineRule="auto"/>
        <w:rPr>
          <w:del w:id="2682" w:author="Cristian Sbrolli" w:date="2020-12-20T13:54:00Z"/>
          <w:rStyle w:val="Enfasidelicata"/>
          <w:rFonts w:asciiTheme="minorHAnsi" w:hAnsiTheme="minorHAnsi" w:cstheme="minorHAnsi"/>
          <w:szCs w:val="24"/>
        </w:rPr>
        <w:pPrChange w:id="2683" w:author="Giorgio Romeo" w:date="2020-12-23T10:30:00Z">
          <w:pPr>
            <w:pStyle w:val="Paragrafoelenco"/>
            <w:spacing w:line="240" w:lineRule="auto"/>
            <w:ind w:left="360"/>
          </w:pPr>
        </w:pPrChange>
      </w:pPr>
      <w:del w:id="2684" w:author="Cristian Sbrolli" w:date="2020-12-20T13:54:00Z">
        <w:r w:rsidRPr="00A8618B" w:rsidDel="005A7CCF">
          <w:rPr>
            <w:rStyle w:val="Enfasidelicata"/>
            <w:rFonts w:asciiTheme="minorHAnsi" w:hAnsiTheme="minorHAnsi" w:cstheme="minorHAnsi"/>
            <w:szCs w:val="24"/>
          </w:rPr>
          <w:delText>}</w:delText>
        </w:r>
      </w:del>
    </w:p>
    <w:p w14:paraId="03F733AE" w14:textId="62FDFD97" w:rsidR="005432E1" w:rsidRPr="00A8618B" w:rsidDel="005A7CCF" w:rsidRDefault="005432E1">
      <w:pPr>
        <w:pStyle w:val="Paragrafoelenco"/>
        <w:spacing w:line="276" w:lineRule="auto"/>
        <w:rPr>
          <w:del w:id="2685" w:author="Cristian Sbrolli" w:date="2020-12-20T13:54:00Z"/>
          <w:rStyle w:val="Enfasidelicata"/>
          <w:rFonts w:asciiTheme="minorHAnsi" w:hAnsiTheme="minorHAnsi" w:cstheme="minorHAnsi"/>
          <w:szCs w:val="24"/>
        </w:rPr>
        <w:pPrChange w:id="2686" w:author="Giorgio Romeo" w:date="2020-12-23T10:30:00Z">
          <w:pPr>
            <w:pStyle w:val="Paragrafoelenco"/>
            <w:spacing w:line="240" w:lineRule="auto"/>
            <w:ind w:left="360"/>
          </w:pPr>
        </w:pPrChange>
      </w:pPr>
    </w:p>
    <w:p w14:paraId="3D8645AB" w14:textId="4026DE1D" w:rsidR="005432E1" w:rsidRPr="00A8618B" w:rsidDel="005A7CCF" w:rsidRDefault="005432E1">
      <w:pPr>
        <w:pStyle w:val="Paragrafoelenco"/>
        <w:spacing w:line="276" w:lineRule="auto"/>
        <w:rPr>
          <w:del w:id="2687" w:author="Cristian Sbrolli" w:date="2020-12-20T13:54:00Z"/>
          <w:rStyle w:val="Enfasidelicata"/>
          <w:rFonts w:asciiTheme="minorHAnsi" w:hAnsiTheme="minorHAnsi" w:cstheme="minorHAnsi"/>
          <w:szCs w:val="24"/>
        </w:rPr>
        <w:pPrChange w:id="2688" w:author="Giorgio Romeo" w:date="2020-12-23T10:30:00Z">
          <w:pPr>
            <w:pStyle w:val="Paragrafoelenco"/>
            <w:spacing w:line="240" w:lineRule="auto"/>
            <w:ind w:left="360"/>
          </w:pPr>
        </w:pPrChange>
      </w:pPr>
      <w:del w:id="2689" w:author="Cristian Sbrolli" w:date="2020-12-20T13:54:00Z">
        <w:r w:rsidRPr="00A8618B" w:rsidDel="005A7CCF">
          <w:rPr>
            <w:rStyle w:val="Enfasidelicata"/>
            <w:rFonts w:asciiTheme="minorHAnsi" w:hAnsiTheme="minorHAnsi" w:cstheme="minorHAnsi"/>
            <w:szCs w:val="24"/>
          </w:rPr>
          <w:delText>//each Device has a different GPS device</w:delText>
        </w:r>
      </w:del>
    </w:p>
    <w:p w14:paraId="632B9872" w14:textId="30E004A9" w:rsidR="005432E1" w:rsidRPr="00A8618B" w:rsidDel="005A7CCF" w:rsidRDefault="005432E1">
      <w:pPr>
        <w:pStyle w:val="Paragrafoelenco"/>
        <w:spacing w:line="276" w:lineRule="auto"/>
        <w:rPr>
          <w:del w:id="2690" w:author="Cristian Sbrolli" w:date="2020-12-20T13:54:00Z"/>
          <w:rStyle w:val="Enfasidelicata"/>
          <w:rFonts w:asciiTheme="minorHAnsi" w:hAnsiTheme="minorHAnsi" w:cstheme="minorHAnsi"/>
          <w:szCs w:val="24"/>
        </w:rPr>
        <w:pPrChange w:id="2691" w:author="Giorgio Romeo" w:date="2020-12-23T10:30:00Z">
          <w:pPr>
            <w:pStyle w:val="Paragrafoelenco"/>
            <w:spacing w:line="240" w:lineRule="auto"/>
            <w:ind w:left="360"/>
          </w:pPr>
        </w:pPrChange>
      </w:pPr>
      <w:del w:id="2692" w:author="Cristian Sbrolli" w:date="2020-12-20T13:54:00Z">
        <w:r w:rsidRPr="00A8618B" w:rsidDel="005A7CCF">
          <w:rPr>
            <w:rStyle w:val="Enfasidelicata"/>
            <w:rFonts w:asciiTheme="minorHAnsi" w:hAnsiTheme="minorHAnsi" w:cstheme="minorHAnsi"/>
            <w:szCs w:val="24"/>
          </w:rPr>
          <w:delText>fact {</w:delText>
        </w:r>
      </w:del>
    </w:p>
    <w:p w14:paraId="1A8439C3" w14:textId="5E3A91D8" w:rsidR="005432E1" w:rsidRPr="00A8618B" w:rsidDel="005A7CCF" w:rsidRDefault="005432E1">
      <w:pPr>
        <w:pStyle w:val="Paragrafoelenco"/>
        <w:spacing w:line="276" w:lineRule="auto"/>
        <w:rPr>
          <w:del w:id="2693" w:author="Cristian Sbrolli" w:date="2020-12-20T13:54:00Z"/>
          <w:rStyle w:val="Enfasidelicata"/>
          <w:rFonts w:asciiTheme="minorHAnsi" w:hAnsiTheme="minorHAnsi" w:cstheme="minorHAnsi"/>
          <w:szCs w:val="24"/>
        </w:rPr>
        <w:pPrChange w:id="2694" w:author="Giorgio Romeo" w:date="2020-12-23T10:30:00Z">
          <w:pPr>
            <w:pStyle w:val="Paragrafoelenco"/>
            <w:spacing w:line="240" w:lineRule="auto"/>
            <w:ind w:left="360"/>
          </w:pPr>
        </w:pPrChange>
      </w:pPr>
      <w:del w:id="2695" w:author="Cristian Sbrolli" w:date="2020-12-20T13:54:00Z">
        <w:r w:rsidRPr="00A8618B" w:rsidDel="005A7CCF">
          <w:rPr>
            <w:rStyle w:val="Enfasidelicata"/>
            <w:rFonts w:asciiTheme="minorHAnsi" w:hAnsiTheme="minorHAnsi" w:cstheme="minorHAnsi"/>
            <w:szCs w:val="24"/>
          </w:rPr>
          <w:delText>all disj d1,d2: SmartDevice |</w:delText>
        </w:r>
      </w:del>
    </w:p>
    <w:p w14:paraId="5DA8BA57" w14:textId="0AF2F30C" w:rsidR="005432E1" w:rsidRPr="00A8618B" w:rsidDel="005A7CCF" w:rsidRDefault="005432E1">
      <w:pPr>
        <w:pStyle w:val="Paragrafoelenco"/>
        <w:spacing w:line="276" w:lineRule="auto"/>
        <w:rPr>
          <w:del w:id="2696" w:author="Cristian Sbrolli" w:date="2020-12-20T13:54:00Z"/>
          <w:rStyle w:val="Enfasidelicata"/>
          <w:rFonts w:asciiTheme="minorHAnsi" w:hAnsiTheme="minorHAnsi" w:cstheme="minorHAnsi"/>
          <w:szCs w:val="24"/>
        </w:rPr>
        <w:pPrChange w:id="2697" w:author="Giorgio Romeo" w:date="2020-12-23T10:30:00Z">
          <w:pPr>
            <w:pStyle w:val="Paragrafoelenco"/>
            <w:spacing w:line="240" w:lineRule="auto"/>
            <w:ind w:left="360"/>
          </w:pPr>
        </w:pPrChange>
      </w:pPr>
      <w:del w:id="2698" w:author="Cristian Sbrolli" w:date="2020-12-20T13:54:00Z">
        <w:r w:rsidRPr="00A8618B" w:rsidDel="005A7CCF">
          <w:rPr>
            <w:rStyle w:val="Enfasidelicata"/>
            <w:rFonts w:asciiTheme="minorHAnsi" w:hAnsiTheme="minorHAnsi" w:cstheme="minorHAnsi"/>
            <w:szCs w:val="24"/>
          </w:rPr>
          <w:tab/>
          <w:delText>(d1.localizationDevice != none and d2.localizationDevice != none) implies d1.localizationDevice != d2.localizationDevice</w:delText>
        </w:r>
      </w:del>
    </w:p>
    <w:p w14:paraId="2D0186E7" w14:textId="58A99A77" w:rsidR="005432E1" w:rsidRPr="00A8618B" w:rsidDel="005A7CCF" w:rsidRDefault="005432E1">
      <w:pPr>
        <w:pStyle w:val="Paragrafoelenco"/>
        <w:spacing w:line="276" w:lineRule="auto"/>
        <w:rPr>
          <w:del w:id="2699" w:author="Cristian Sbrolli" w:date="2020-12-20T13:54:00Z"/>
          <w:rStyle w:val="Enfasidelicata"/>
          <w:rFonts w:asciiTheme="minorHAnsi" w:hAnsiTheme="minorHAnsi" w:cstheme="minorHAnsi"/>
          <w:szCs w:val="24"/>
        </w:rPr>
        <w:pPrChange w:id="2700" w:author="Giorgio Romeo" w:date="2020-12-23T10:30:00Z">
          <w:pPr>
            <w:pStyle w:val="Paragrafoelenco"/>
            <w:spacing w:line="240" w:lineRule="auto"/>
            <w:ind w:left="360"/>
          </w:pPr>
        </w:pPrChange>
      </w:pPr>
      <w:del w:id="2701" w:author="Cristian Sbrolli" w:date="2020-12-20T13:54:00Z">
        <w:r w:rsidRPr="00A8618B" w:rsidDel="005A7CCF">
          <w:rPr>
            <w:rStyle w:val="Enfasidelicata"/>
            <w:rFonts w:asciiTheme="minorHAnsi" w:hAnsiTheme="minorHAnsi" w:cstheme="minorHAnsi"/>
            <w:szCs w:val="24"/>
          </w:rPr>
          <w:delText>}</w:delText>
        </w:r>
      </w:del>
    </w:p>
    <w:p w14:paraId="2EA129F4" w14:textId="7D97B48C" w:rsidR="005432E1" w:rsidRPr="00A8618B" w:rsidDel="005A7CCF" w:rsidRDefault="005432E1">
      <w:pPr>
        <w:pStyle w:val="Paragrafoelenco"/>
        <w:spacing w:line="276" w:lineRule="auto"/>
        <w:rPr>
          <w:del w:id="2702" w:author="Cristian Sbrolli" w:date="2020-12-20T13:54:00Z"/>
          <w:rStyle w:val="Enfasidelicata"/>
          <w:rFonts w:asciiTheme="minorHAnsi" w:hAnsiTheme="minorHAnsi" w:cstheme="minorHAnsi"/>
          <w:szCs w:val="24"/>
        </w:rPr>
        <w:pPrChange w:id="2703" w:author="Giorgio Romeo" w:date="2020-12-23T10:30:00Z">
          <w:pPr>
            <w:pStyle w:val="Paragrafoelenco"/>
            <w:spacing w:line="240" w:lineRule="auto"/>
            <w:ind w:left="360"/>
          </w:pPr>
        </w:pPrChange>
      </w:pPr>
    </w:p>
    <w:p w14:paraId="77D34DE7" w14:textId="69BDD9BA" w:rsidR="005432E1" w:rsidRPr="00A8618B" w:rsidDel="005A7CCF" w:rsidRDefault="005432E1">
      <w:pPr>
        <w:pStyle w:val="Paragrafoelenco"/>
        <w:spacing w:line="276" w:lineRule="auto"/>
        <w:rPr>
          <w:del w:id="2704" w:author="Cristian Sbrolli" w:date="2020-12-20T13:54:00Z"/>
          <w:rStyle w:val="Enfasidelicata"/>
          <w:rFonts w:asciiTheme="minorHAnsi" w:hAnsiTheme="minorHAnsi" w:cstheme="minorHAnsi"/>
          <w:szCs w:val="24"/>
        </w:rPr>
        <w:pPrChange w:id="2705" w:author="Giorgio Romeo" w:date="2020-12-23T10:30:00Z">
          <w:pPr>
            <w:pStyle w:val="Paragrafoelenco"/>
            <w:spacing w:line="240" w:lineRule="auto"/>
            <w:ind w:left="360"/>
          </w:pPr>
        </w:pPrChange>
      </w:pPr>
      <w:del w:id="2706" w:author="Cristian Sbrolli" w:date="2020-12-20T13:54:00Z">
        <w:r w:rsidRPr="00A8618B" w:rsidDel="005A7CCF">
          <w:rPr>
            <w:rStyle w:val="Enfasidelicata"/>
            <w:rFonts w:asciiTheme="minorHAnsi" w:hAnsiTheme="minorHAnsi" w:cstheme="minorHAnsi"/>
            <w:szCs w:val="24"/>
          </w:rPr>
          <w:delText>//each ticket system is associated to one and only one market</w:delText>
        </w:r>
      </w:del>
    </w:p>
    <w:p w14:paraId="00609613" w14:textId="1E149C1E" w:rsidR="005432E1" w:rsidRPr="00A8618B" w:rsidDel="005A7CCF" w:rsidRDefault="005432E1">
      <w:pPr>
        <w:pStyle w:val="Paragrafoelenco"/>
        <w:spacing w:line="276" w:lineRule="auto"/>
        <w:rPr>
          <w:del w:id="2707" w:author="Cristian Sbrolli" w:date="2020-12-20T13:54:00Z"/>
          <w:rStyle w:val="Enfasidelicata"/>
          <w:rFonts w:asciiTheme="minorHAnsi" w:hAnsiTheme="minorHAnsi" w:cstheme="minorHAnsi"/>
          <w:szCs w:val="24"/>
        </w:rPr>
        <w:pPrChange w:id="2708" w:author="Giorgio Romeo" w:date="2020-12-23T10:30:00Z">
          <w:pPr>
            <w:pStyle w:val="Paragrafoelenco"/>
            <w:spacing w:line="240" w:lineRule="auto"/>
            <w:ind w:left="360"/>
          </w:pPr>
        </w:pPrChange>
      </w:pPr>
      <w:del w:id="2709" w:author="Cristian Sbrolli" w:date="2020-12-20T13:54:00Z">
        <w:r w:rsidRPr="00A8618B" w:rsidDel="005A7CCF">
          <w:rPr>
            <w:rStyle w:val="Enfasidelicata"/>
            <w:rFonts w:asciiTheme="minorHAnsi" w:hAnsiTheme="minorHAnsi" w:cstheme="minorHAnsi"/>
            <w:szCs w:val="24"/>
          </w:rPr>
          <w:delText>fact{</w:delText>
        </w:r>
      </w:del>
    </w:p>
    <w:p w14:paraId="146A13D2" w14:textId="372F39E7" w:rsidR="005432E1" w:rsidRPr="00A8618B" w:rsidDel="005A7CCF" w:rsidRDefault="005432E1">
      <w:pPr>
        <w:pStyle w:val="Paragrafoelenco"/>
        <w:spacing w:line="276" w:lineRule="auto"/>
        <w:rPr>
          <w:del w:id="2710" w:author="Cristian Sbrolli" w:date="2020-12-20T13:54:00Z"/>
          <w:rStyle w:val="Enfasidelicata"/>
          <w:rFonts w:asciiTheme="minorHAnsi" w:hAnsiTheme="minorHAnsi" w:cstheme="minorHAnsi"/>
          <w:szCs w:val="24"/>
        </w:rPr>
        <w:pPrChange w:id="2711" w:author="Giorgio Romeo" w:date="2020-12-23T10:30:00Z">
          <w:pPr>
            <w:pStyle w:val="Paragrafoelenco"/>
            <w:spacing w:line="240" w:lineRule="auto"/>
            <w:ind w:left="360"/>
          </w:pPr>
        </w:pPrChange>
      </w:pPr>
      <w:del w:id="2712" w:author="Cristian Sbrolli" w:date="2020-12-20T13:54:00Z">
        <w:r w:rsidRPr="00A8618B" w:rsidDel="005A7CCF">
          <w:rPr>
            <w:rStyle w:val="Enfasidelicata"/>
            <w:rFonts w:asciiTheme="minorHAnsi" w:hAnsiTheme="minorHAnsi" w:cstheme="minorHAnsi"/>
            <w:szCs w:val="24"/>
          </w:rPr>
          <w:delText xml:space="preserve">all t: TicketSystem | </w:delText>
        </w:r>
      </w:del>
    </w:p>
    <w:p w14:paraId="44872C9E" w14:textId="3C13247D" w:rsidR="005432E1" w:rsidRPr="00A8618B" w:rsidDel="005A7CCF" w:rsidRDefault="005432E1">
      <w:pPr>
        <w:pStyle w:val="Paragrafoelenco"/>
        <w:spacing w:line="276" w:lineRule="auto"/>
        <w:rPr>
          <w:del w:id="2713" w:author="Cristian Sbrolli" w:date="2020-12-20T13:54:00Z"/>
          <w:rStyle w:val="Enfasidelicata"/>
          <w:rFonts w:asciiTheme="minorHAnsi" w:hAnsiTheme="minorHAnsi" w:cstheme="minorHAnsi"/>
          <w:szCs w:val="24"/>
        </w:rPr>
        <w:pPrChange w:id="2714" w:author="Giorgio Romeo" w:date="2020-12-23T10:30:00Z">
          <w:pPr>
            <w:pStyle w:val="Paragrafoelenco"/>
            <w:spacing w:line="240" w:lineRule="auto"/>
            <w:ind w:left="360"/>
          </w:pPr>
        </w:pPrChange>
      </w:pPr>
      <w:del w:id="2715" w:author="Cristian Sbrolli" w:date="2020-12-20T13:54:00Z">
        <w:r w:rsidRPr="00A8618B" w:rsidDel="005A7CCF">
          <w:rPr>
            <w:rStyle w:val="Enfasidelicata"/>
            <w:rFonts w:asciiTheme="minorHAnsi" w:hAnsiTheme="minorHAnsi" w:cstheme="minorHAnsi"/>
            <w:szCs w:val="24"/>
          </w:rPr>
          <w:tab/>
          <w:delText>#(ticketManager.t) = 1</w:delText>
        </w:r>
      </w:del>
    </w:p>
    <w:p w14:paraId="10C77CA1" w14:textId="4F48A269" w:rsidR="005432E1" w:rsidRPr="00A8618B" w:rsidDel="005A7CCF" w:rsidRDefault="005432E1">
      <w:pPr>
        <w:pStyle w:val="Paragrafoelenco"/>
        <w:spacing w:line="276" w:lineRule="auto"/>
        <w:rPr>
          <w:del w:id="2716" w:author="Cristian Sbrolli" w:date="2020-12-20T13:54:00Z"/>
          <w:rStyle w:val="Enfasidelicata"/>
          <w:rFonts w:asciiTheme="minorHAnsi" w:hAnsiTheme="minorHAnsi" w:cstheme="minorHAnsi"/>
          <w:szCs w:val="24"/>
        </w:rPr>
        <w:pPrChange w:id="2717" w:author="Giorgio Romeo" w:date="2020-12-23T10:30:00Z">
          <w:pPr>
            <w:pStyle w:val="Paragrafoelenco"/>
            <w:spacing w:line="240" w:lineRule="auto"/>
            <w:ind w:left="360"/>
          </w:pPr>
        </w:pPrChange>
      </w:pPr>
      <w:del w:id="2718" w:author="Cristian Sbrolli" w:date="2020-12-20T13:54:00Z">
        <w:r w:rsidRPr="00A8618B" w:rsidDel="005A7CCF">
          <w:rPr>
            <w:rStyle w:val="Enfasidelicata"/>
            <w:rFonts w:asciiTheme="minorHAnsi" w:hAnsiTheme="minorHAnsi" w:cstheme="minorHAnsi"/>
            <w:szCs w:val="24"/>
          </w:rPr>
          <w:delText>}</w:delText>
        </w:r>
      </w:del>
    </w:p>
    <w:p w14:paraId="5004E043" w14:textId="308B8065" w:rsidR="005432E1" w:rsidRPr="00A8618B" w:rsidDel="005A7CCF" w:rsidRDefault="005432E1">
      <w:pPr>
        <w:pStyle w:val="Paragrafoelenco"/>
        <w:spacing w:line="276" w:lineRule="auto"/>
        <w:rPr>
          <w:del w:id="2719" w:author="Cristian Sbrolli" w:date="2020-12-20T13:54:00Z"/>
          <w:rStyle w:val="Enfasidelicata"/>
          <w:rFonts w:asciiTheme="minorHAnsi" w:hAnsiTheme="minorHAnsi" w:cstheme="minorHAnsi"/>
          <w:szCs w:val="24"/>
        </w:rPr>
        <w:pPrChange w:id="2720" w:author="Giorgio Romeo" w:date="2020-12-23T10:30:00Z">
          <w:pPr>
            <w:pStyle w:val="Paragrafoelenco"/>
            <w:spacing w:line="240" w:lineRule="auto"/>
            <w:ind w:left="360"/>
          </w:pPr>
        </w:pPrChange>
      </w:pPr>
    </w:p>
    <w:p w14:paraId="661C57E2" w14:textId="343D1BCA" w:rsidR="005432E1" w:rsidRPr="00A8618B" w:rsidDel="005A7CCF" w:rsidRDefault="005432E1">
      <w:pPr>
        <w:pStyle w:val="Paragrafoelenco"/>
        <w:spacing w:line="276" w:lineRule="auto"/>
        <w:rPr>
          <w:del w:id="2721" w:author="Cristian Sbrolli" w:date="2020-12-20T13:54:00Z"/>
          <w:rStyle w:val="Enfasidelicata"/>
          <w:rFonts w:asciiTheme="minorHAnsi" w:hAnsiTheme="minorHAnsi" w:cstheme="minorHAnsi"/>
          <w:szCs w:val="24"/>
        </w:rPr>
        <w:pPrChange w:id="2722" w:author="Giorgio Romeo" w:date="2020-12-23T10:30:00Z">
          <w:pPr>
            <w:pStyle w:val="Paragrafoelenco"/>
            <w:spacing w:line="240" w:lineRule="auto"/>
            <w:ind w:left="360"/>
          </w:pPr>
        </w:pPrChange>
      </w:pPr>
      <w:del w:id="2723" w:author="Cristian Sbrolli" w:date="2020-12-20T13:54:00Z">
        <w:r w:rsidRPr="00A8618B" w:rsidDel="005A7CCF">
          <w:rPr>
            <w:rStyle w:val="Enfasidelicata"/>
            <w:rFonts w:asciiTheme="minorHAnsi" w:hAnsiTheme="minorHAnsi" w:cstheme="minorHAnsi"/>
            <w:szCs w:val="24"/>
          </w:rPr>
          <w:delText>//eachQRCodeReader is associated to a desk, an entrance or an exit</w:delText>
        </w:r>
      </w:del>
    </w:p>
    <w:p w14:paraId="6864685E" w14:textId="25515D3F" w:rsidR="005432E1" w:rsidRPr="00A8618B" w:rsidDel="005A7CCF" w:rsidRDefault="005432E1">
      <w:pPr>
        <w:pStyle w:val="Paragrafoelenco"/>
        <w:spacing w:line="276" w:lineRule="auto"/>
        <w:rPr>
          <w:del w:id="2724" w:author="Cristian Sbrolli" w:date="2020-12-20T13:54:00Z"/>
          <w:rStyle w:val="Enfasidelicata"/>
          <w:rFonts w:asciiTheme="minorHAnsi" w:hAnsiTheme="minorHAnsi" w:cstheme="minorHAnsi"/>
          <w:szCs w:val="24"/>
        </w:rPr>
        <w:pPrChange w:id="2725" w:author="Giorgio Romeo" w:date="2020-12-23T10:30:00Z">
          <w:pPr>
            <w:pStyle w:val="Paragrafoelenco"/>
            <w:spacing w:line="240" w:lineRule="auto"/>
            <w:ind w:left="360"/>
          </w:pPr>
        </w:pPrChange>
      </w:pPr>
      <w:del w:id="2726" w:author="Cristian Sbrolli" w:date="2020-12-20T13:54:00Z">
        <w:r w:rsidRPr="00A8618B" w:rsidDel="005A7CCF">
          <w:rPr>
            <w:rStyle w:val="Enfasidelicata"/>
            <w:rFonts w:asciiTheme="minorHAnsi" w:hAnsiTheme="minorHAnsi" w:cstheme="minorHAnsi"/>
            <w:szCs w:val="24"/>
          </w:rPr>
          <w:delText>fact {</w:delText>
        </w:r>
      </w:del>
    </w:p>
    <w:p w14:paraId="6F04D43C" w14:textId="7D1A19AD" w:rsidR="005432E1" w:rsidRPr="00A8618B" w:rsidDel="005A7CCF" w:rsidRDefault="005432E1">
      <w:pPr>
        <w:pStyle w:val="Paragrafoelenco"/>
        <w:spacing w:line="276" w:lineRule="auto"/>
        <w:rPr>
          <w:del w:id="2727" w:author="Cristian Sbrolli" w:date="2020-12-20T13:54:00Z"/>
          <w:rStyle w:val="Enfasidelicata"/>
          <w:rFonts w:asciiTheme="minorHAnsi" w:hAnsiTheme="minorHAnsi" w:cstheme="minorHAnsi"/>
          <w:szCs w:val="24"/>
        </w:rPr>
        <w:pPrChange w:id="2728" w:author="Giorgio Romeo" w:date="2020-12-23T10:30:00Z">
          <w:pPr>
            <w:pStyle w:val="Paragrafoelenco"/>
            <w:spacing w:line="240" w:lineRule="auto"/>
            <w:ind w:left="360"/>
          </w:pPr>
        </w:pPrChange>
      </w:pPr>
      <w:del w:id="2729" w:author="Cristian Sbrolli" w:date="2020-12-20T13:54:00Z">
        <w:r w:rsidRPr="00A8618B" w:rsidDel="005A7CCF">
          <w:rPr>
            <w:rStyle w:val="Enfasidelicata"/>
            <w:rFonts w:asciiTheme="minorHAnsi" w:hAnsiTheme="minorHAnsi" w:cstheme="minorHAnsi"/>
            <w:szCs w:val="24"/>
          </w:rPr>
          <w:delText>all qr: QRCodeReader | #(freeExit.qr + entrances.qr + reader.qr) = 1</w:delText>
        </w:r>
      </w:del>
    </w:p>
    <w:p w14:paraId="274EE5D4" w14:textId="664D67B5" w:rsidR="005432E1" w:rsidRPr="00A8618B" w:rsidDel="005A7CCF" w:rsidRDefault="005432E1">
      <w:pPr>
        <w:pStyle w:val="Paragrafoelenco"/>
        <w:spacing w:line="276" w:lineRule="auto"/>
        <w:rPr>
          <w:del w:id="2730" w:author="Cristian Sbrolli" w:date="2020-12-20T13:54:00Z"/>
          <w:rStyle w:val="Enfasidelicata"/>
          <w:rFonts w:asciiTheme="minorHAnsi" w:hAnsiTheme="minorHAnsi" w:cstheme="minorHAnsi"/>
          <w:szCs w:val="24"/>
        </w:rPr>
        <w:pPrChange w:id="2731" w:author="Giorgio Romeo" w:date="2020-12-23T10:30:00Z">
          <w:pPr>
            <w:pStyle w:val="Paragrafoelenco"/>
            <w:spacing w:line="240" w:lineRule="auto"/>
            <w:ind w:left="360"/>
          </w:pPr>
        </w:pPrChange>
      </w:pPr>
      <w:del w:id="2732" w:author="Cristian Sbrolli" w:date="2020-12-20T13:54:00Z">
        <w:r w:rsidRPr="00A8618B" w:rsidDel="005A7CCF">
          <w:rPr>
            <w:rStyle w:val="Enfasidelicata"/>
            <w:rFonts w:asciiTheme="minorHAnsi" w:hAnsiTheme="minorHAnsi" w:cstheme="minorHAnsi"/>
            <w:szCs w:val="24"/>
          </w:rPr>
          <w:delText>}</w:delText>
        </w:r>
      </w:del>
    </w:p>
    <w:p w14:paraId="18D3BC60" w14:textId="42906EC9" w:rsidR="005432E1" w:rsidRPr="00A8618B" w:rsidDel="005A7CCF" w:rsidRDefault="005432E1">
      <w:pPr>
        <w:pStyle w:val="Paragrafoelenco"/>
        <w:spacing w:line="276" w:lineRule="auto"/>
        <w:rPr>
          <w:del w:id="2733" w:author="Cristian Sbrolli" w:date="2020-12-20T13:54:00Z"/>
          <w:rStyle w:val="Enfasidelicata"/>
          <w:rFonts w:asciiTheme="minorHAnsi" w:hAnsiTheme="minorHAnsi" w:cstheme="minorHAnsi"/>
          <w:szCs w:val="24"/>
        </w:rPr>
        <w:pPrChange w:id="2734" w:author="Giorgio Romeo" w:date="2020-12-23T10:30:00Z">
          <w:pPr>
            <w:pStyle w:val="Paragrafoelenco"/>
            <w:spacing w:line="240" w:lineRule="auto"/>
            <w:ind w:left="360"/>
          </w:pPr>
        </w:pPrChange>
      </w:pPr>
    </w:p>
    <w:p w14:paraId="0DEE77DC" w14:textId="4E480159" w:rsidR="005432E1" w:rsidRPr="00A8618B" w:rsidDel="005A7CCF" w:rsidRDefault="005432E1">
      <w:pPr>
        <w:pStyle w:val="Paragrafoelenco"/>
        <w:spacing w:line="276" w:lineRule="auto"/>
        <w:rPr>
          <w:del w:id="2735" w:author="Cristian Sbrolli" w:date="2020-12-20T13:54:00Z"/>
          <w:rStyle w:val="Enfasidelicata"/>
          <w:rFonts w:asciiTheme="minorHAnsi" w:hAnsiTheme="minorHAnsi" w:cstheme="minorHAnsi"/>
          <w:szCs w:val="24"/>
        </w:rPr>
        <w:pPrChange w:id="2736" w:author="Giorgio Romeo" w:date="2020-12-23T10:30:00Z">
          <w:pPr>
            <w:pStyle w:val="Paragrafoelenco"/>
            <w:spacing w:line="240" w:lineRule="auto"/>
            <w:ind w:left="360"/>
          </w:pPr>
        </w:pPrChange>
      </w:pPr>
      <w:del w:id="2737" w:author="Cristian Sbrolli" w:date="2020-12-20T13:54:00Z">
        <w:r w:rsidRPr="00A8618B" w:rsidDel="005A7CCF">
          <w:rPr>
            <w:rStyle w:val="Enfasidelicata"/>
            <w:rFonts w:asciiTheme="minorHAnsi" w:hAnsiTheme="minorHAnsi" w:cstheme="minorHAnsi"/>
            <w:szCs w:val="24"/>
          </w:rPr>
          <w:delText>//each QRCode is associated to one ticket</w:delText>
        </w:r>
      </w:del>
    </w:p>
    <w:p w14:paraId="1078E341" w14:textId="352200FA" w:rsidR="005432E1" w:rsidRPr="00A8618B" w:rsidDel="005A7CCF" w:rsidRDefault="005432E1">
      <w:pPr>
        <w:pStyle w:val="Paragrafoelenco"/>
        <w:spacing w:line="276" w:lineRule="auto"/>
        <w:rPr>
          <w:del w:id="2738" w:author="Cristian Sbrolli" w:date="2020-12-20T13:54:00Z"/>
          <w:rStyle w:val="Enfasidelicata"/>
          <w:rFonts w:asciiTheme="minorHAnsi" w:hAnsiTheme="minorHAnsi" w:cstheme="minorHAnsi"/>
          <w:szCs w:val="24"/>
        </w:rPr>
        <w:pPrChange w:id="2739" w:author="Giorgio Romeo" w:date="2020-12-23T10:30:00Z">
          <w:pPr>
            <w:pStyle w:val="Paragrafoelenco"/>
            <w:spacing w:line="240" w:lineRule="auto"/>
            <w:ind w:left="360"/>
          </w:pPr>
        </w:pPrChange>
      </w:pPr>
      <w:del w:id="2740" w:author="Cristian Sbrolli" w:date="2020-12-20T13:54:00Z">
        <w:r w:rsidRPr="00A8618B" w:rsidDel="005A7CCF">
          <w:rPr>
            <w:rStyle w:val="Enfasidelicata"/>
            <w:rFonts w:asciiTheme="minorHAnsi" w:hAnsiTheme="minorHAnsi" w:cstheme="minorHAnsi"/>
            <w:szCs w:val="24"/>
          </w:rPr>
          <w:delText>fact{</w:delText>
        </w:r>
      </w:del>
    </w:p>
    <w:p w14:paraId="08B2EE29" w14:textId="43A67018" w:rsidR="005432E1" w:rsidRPr="00A8618B" w:rsidDel="005A7CCF" w:rsidRDefault="005432E1">
      <w:pPr>
        <w:pStyle w:val="Paragrafoelenco"/>
        <w:spacing w:line="276" w:lineRule="auto"/>
        <w:rPr>
          <w:del w:id="2741" w:author="Cristian Sbrolli" w:date="2020-12-20T13:54:00Z"/>
          <w:rStyle w:val="Enfasidelicata"/>
          <w:rFonts w:asciiTheme="minorHAnsi" w:hAnsiTheme="minorHAnsi" w:cstheme="minorHAnsi"/>
          <w:szCs w:val="24"/>
        </w:rPr>
        <w:pPrChange w:id="2742" w:author="Giorgio Romeo" w:date="2020-12-23T10:30:00Z">
          <w:pPr>
            <w:pStyle w:val="Paragrafoelenco"/>
            <w:spacing w:line="240" w:lineRule="auto"/>
            <w:ind w:left="360"/>
          </w:pPr>
        </w:pPrChange>
      </w:pPr>
      <w:del w:id="2743" w:author="Cristian Sbrolli" w:date="2020-12-20T13:54:00Z">
        <w:r w:rsidRPr="00A8618B" w:rsidDel="005A7CCF">
          <w:rPr>
            <w:rStyle w:val="Enfasidelicata"/>
            <w:rFonts w:asciiTheme="minorHAnsi" w:hAnsiTheme="minorHAnsi" w:cstheme="minorHAnsi"/>
            <w:szCs w:val="24"/>
          </w:rPr>
          <w:delText xml:space="preserve">all c: QRCode | #(ticketCode.c) = 1 </w:delText>
        </w:r>
      </w:del>
    </w:p>
    <w:p w14:paraId="5367618D" w14:textId="71EF3C64" w:rsidR="005432E1" w:rsidRPr="00A8618B" w:rsidDel="005A7CCF" w:rsidRDefault="005432E1">
      <w:pPr>
        <w:pStyle w:val="Paragrafoelenco"/>
        <w:spacing w:line="276" w:lineRule="auto"/>
        <w:rPr>
          <w:del w:id="2744" w:author="Cristian Sbrolli" w:date="2020-12-20T13:54:00Z"/>
          <w:rStyle w:val="Enfasidelicata"/>
          <w:rFonts w:asciiTheme="minorHAnsi" w:hAnsiTheme="minorHAnsi" w:cstheme="minorHAnsi"/>
          <w:szCs w:val="24"/>
        </w:rPr>
        <w:pPrChange w:id="2745" w:author="Giorgio Romeo" w:date="2020-12-23T10:30:00Z">
          <w:pPr>
            <w:pStyle w:val="Paragrafoelenco"/>
            <w:spacing w:line="240" w:lineRule="auto"/>
            <w:ind w:left="360"/>
          </w:pPr>
        </w:pPrChange>
      </w:pPr>
      <w:del w:id="2746" w:author="Cristian Sbrolli" w:date="2020-12-20T13:54:00Z">
        <w:r w:rsidRPr="00A8618B" w:rsidDel="005A7CCF">
          <w:rPr>
            <w:rStyle w:val="Enfasidelicata"/>
            <w:rFonts w:asciiTheme="minorHAnsi" w:hAnsiTheme="minorHAnsi" w:cstheme="minorHAnsi"/>
            <w:szCs w:val="24"/>
          </w:rPr>
          <w:delText>}</w:delText>
        </w:r>
      </w:del>
    </w:p>
    <w:p w14:paraId="40164314" w14:textId="01ECBD72" w:rsidR="005432E1" w:rsidRPr="00A8618B" w:rsidDel="005A7CCF" w:rsidRDefault="005432E1">
      <w:pPr>
        <w:pStyle w:val="Paragrafoelenco"/>
        <w:spacing w:line="276" w:lineRule="auto"/>
        <w:rPr>
          <w:del w:id="2747" w:author="Cristian Sbrolli" w:date="2020-12-20T13:54:00Z"/>
          <w:rStyle w:val="Enfasidelicata"/>
          <w:rFonts w:asciiTheme="minorHAnsi" w:hAnsiTheme="minorHAnsi" w:cstheme="minorHAnsi"/>
          <w:szCs w:val="24"/>
        </w:rPr>
        <w:pPrChange w:id="2748" w:author="Giorgio Romeo" w:date="2020-12-23T10:30:00Z">
          <w:pPr>
            <w:pStyle w:val="Paragrafoelenco"/>
            <w:spacing w:line="240" w:lineRule="auto"/>
            <w:ind w:left="360"/>
          </w:pPr>
        </w:pPrChange>
      </w:pPr>
    </w:p>
    <w:p w14:paraId="31181C7A" w14:textId="2D900FB6" w:rsidR="005432E1" w:rsidRPr="00A8618B" w:rsidDel="005A7CCF" w:rsidRDefault="005432E1">
      <w:pPr>
        <w:pStyle w:val="Paragrafoelenco"/>
        <w:spacing w:line="276" w:lineRule="auto"/>
        <w:rPr>
          <w:del w:id="2749" w:author="Cristian Sbrolli" w:date="2020-12-20T13:54:00Z"/>
          <w:rStyle w:val="Enfasidelicata"/>
          <w:rFonts w:asciiTheme="minorHAnsi" w:hAnsiTheme="minorHAnsi" w:cstheme="minorHAnsi"/>
          <w:szCs w:val="24"/>
        </w:rPr>
        <w:pPrChange w:id="2750" w:author="Giorgio Romeo" w:date="2020-12-23T10:30:00Z">
          <w:pPr>
            <w:pStyle w:val="Paragrafoelenco"/>
            <w:spacing w:line="240" w:lineRule="auto"/>
            <w:ind w:left="360"/>
          </w:pPr>
        </w:pPrChange>
      </w:pPr>
      <w:del w:id="2751" w:author="Cristian Sbrolli" w:date="2020-12-20T13:54:00Z">
        <w:r w:rsidRPr="00A8618B" w:rsidDel="005A7CCF">
          <w:rPr>
            <w:rStyle w:val="Enfasidelicata"/>
            <w:rFonts w:asciiTheme="minorHAnsi" w:hAnsiTheme="minorHAnsi" w:cstheme="minorHAnsi"/>
            <w:szCs w:val="24"/>
          </w:rPr>
          <w:delText>//each ticket dispenser is associated to one market</w:delText>
        </w:r>
      </w:del>
    </w:p>
    <w:p w14:paraId="05092F5E" w14:textId="3E17E37D" w:rsidR="005432E1" w:rsidRPr="00A8618B" w:rsidDel="005A7CCF" w:rsidRDefault="005432E1">
      <w:pPr>
        <w:pStyle w:val="Paragrafoelenco"/>
        <w:spacing w:line="276" w:lineRule="auto"/>
        <w:rPr>
          <w:del w:id="2752" w:author="Cristian Sbrolli" w:date="2020-12-20T13:54:00Z"/>
          <w:rStyle w:val="Enfasidelicata"/>
          <w:rFonts w:asciiTheme="minorHAnsi" w:hAnsiTheme="minorHAnsi" w:cstheme="minorHAnsi"/>
          <w:szCs w:val="24"/>
        </w:rPr>
        <w:pPrChange w:id="2753" w:author="Giorgio Romeo" w:date="2020-12-23T10:30:00Z">
          <w:pPr>
            <w:pStyle w:val="Paragrafoelenco"/>
            <w:spacing w:line="240" w:lineRule="auto"/>
            <w:ind w:left="360"/>
          </w:pPr>
        </w:pPrChange>
      </w:pPr>
      <w:del w:id="2754" w:author="Cristian Sbrolli" w:date="2020-12-20T13:54:00Z">
        <w:r w:rsidRPr="00A8618B" w:rsidDel="005A7CCF">
          <w:rPr>
            <w:rStyle w:val="Enfasidelicata"/>
            <w:rFonts w:asciiTheme="minorHAnsi" w:hAnsiTheme="minorHAnsi" w:cstheme="minorHAnsi"/>
            <w:szCs w:val="24"/>
          </w:rPr>
          <w:delText>fact{</w:delText>
        </w:r>
      </w:del>
    </w:p>
    <w:p w14:paraId="4C6AE1B8" w14:textId="2FC67DC0" w:rsidR="005432E1" w:rsidRPr="00A8618B" w:rsidDel="005A7CCF" w:rsidRDefault="005432E1">
      <w:pPr>
        <w:pStyle w:val="Paragrafoelenco"/>
        <w:spacing w:line="276" w:lineRule="auto"/>
        <w:rPr>
          <w:del w:id="2755" w:author="Cristian Sbrolli" w:date="2020-12-20T13:54:00Z"/>
          <w:rStyle w:val="Enfasidelicata"/>
          <w:rFonts w:asciiTheme="minorHAnsi" w:hAnsiTheme="minorHAnsi" w:cstheme="minorHAnsi"/>
          <w:szCs w:val="24"/>
        </w:rPr>
        <w:pPrChange w:id="2756" w:author="Giorgio Romeo" w:date="2020-12-23T10:30:00Z">
          <w:pPr>
            <w:pStyle w:val="Paragrafoelenco"/>
            <w:spacing w:line="240" w:lineRule="auto"/>
            <w:ind w:left="360"/>
          </w:pPr>
        </w:pPrChange>
      </w:pPr>
      <w:del w:id="2757" w:author="Cristian Sbrolli" w:date="2020-12-20T13:54:00Z">
        <w:r w:rsidRPr="00A8618B" w:rsidDel="005A7CCF">
          <w:rPr>
            <w:rStyle w:val="Enfasidelicata"/>
            <w:rFonts w:asciiTheme="minorHAnsi" w:hAnsiTheme="minorHAnsi" w:cstheme="minorHAnsi"/>
            <w:szCs w:val="24"/>
          </w:rPr>
          <w:delText>all td: TicketDispenser | #(dispensers.td) = 1</w:delText>
        </w:r>
      </w:del>
    </w:p>
    <w:p w14:paraId="3B622F01" w14:textId="73E6DE17" w:rsidR="005432E1" w:rsidRPr="00A8618B" w:rsidDel="005A7CCF" w:rsidRDefault="005432E1">
      <w:pPr>
        <w:pStyle w:val="Paragrafoelenco"/>
        <w:spacing w:line="276" w:lineRule="auto"/>
        <w:rPr>
          <w:del w:id="2758" w:author="Cristian Sbrolli" w:date="2020-12-20T13:54:00Z"/>
          <w:rStyle w:val="Enfasidelicata"/>
          <w:rFonts w:asciiTheme="minorHAnsi" w:hAnsiTheme="minorHAnsi" w:cstheme="minorHAnsi"/>
          <w:szCs w:val="24"/>
        </w:rPr>
        <w:pPrChange w:id="2759" w:author="Giorgio Romeo" w:date="2020-12-23T10:30:00Z">
          <w:pPr>
            <w:pStyle w:val="Paragrafoelenco"/>
            <w:spacing w:line="240" w:lineRule="auto"/>
            <w:ind w:left="360"/>
          </w:pPr>
        </w:pPrChange>
      </w:pPr>
      <w:del w:id="2760" w:author="Cristian Sbrolli" w:date="2020-12-20T13:54:00Z">
        <w:r w:rsidRPr="00A8618B" w:rsidDel="005A7CCF">
          <w:rPr>
            <w:rStyle w:val="Enfasidelicata"/>
            <w:rFonts w:asciiTheme="minorHAnsi" w:hAnsiTheme="minorHAnsi" w:cstheme="minorHAnsi"/>
            <w:szCs w:val="24"/>
          </w:rPr>
          <w:delText>}</w:delText>
        </w:r>
      </w:del>
    </w:p>
    <w:p w14:paraId="40B20710" w14:textId="7AE30692" w:rsidR="005432E1" w:rsidRPr="00A8618B" w:rsidDel="005A7CCF" w:rsidRDefault="005432E1">
      <w:pPr>
        <w:pStyle w:val="Paragrafoelenco"/>
        <w:spacing w:line="276" w:lineRule="auto"/>
        <w:rPr>
          <w:del w:id="2761" w:author="Cristian Sbrolli" w:date="2020-12-20T13:54:00Z"/>
          <w:rStyle w:val="Enfasidelicata"/>
          <w:rFonts w:asciiTheme="minorHAnsi" w:hAnsiTheme="minorHAnsi" w:cstheme="minorHAnsi"/>
          <w:szCs w:val="24"/>
        </w:rPr>
        <w:pPrChange w:id="2762" w:author="Giorgio Romeo" w:date="2020-12-23T10:30:00Z">
          <w:pPr>
            <w:pStyle w:val="Paragrafoelenco"/>
            <w:spacing w:line="240" w:lineRule="auto"/>
            <w:ind w:left="360"/>
          </w:pPr>
        </w:pPrChange>
      </w:pPr>
    </w:p>
    <w:p w14:paraId="08C5D884" w14:textId="36F50257" w:rsidR="005432E1" w:rsidRPr="00A8618B" w:rsidDel="005A7CCF" w:rsidRDefault="005432E1">
      <w:pPr>
        <w:pStyle w:val="Paragrafoelenco"/>
        <w:spacing w:line="276" w:lineRule="auto"/>
        <w:rPr>
          <w:del w:id="2763" w:author="Cristian Sbrolli" w:date="2020-12-20T13:54:00Z"/>
          <w:rStyle w:val="Enfasidelicata"/>
          <w:rFonts w:asciiTheme="minorHAnsi" w:hAnsiTheme="minorHAnsi" w:cstheme="minorHAnsi"/>
          <w:szCs w:val="24"/>
        </w:rPr>
        <w:pPrChange w:id="2764" w:author="Giorgio Romeo" w:date="2020-12-23T10:30:00Z">
          <w:pPr>
            <w:pStyle w:val="Paragrafoelenco"/>
            <w:spacing w:line="240" w:lineRule="auto"/>
            <w:ind w:left="360"/>
          </w:pPr>
        </w:pPrChange>
      </w:pPr>
      <w:del w:id="2765" w:author="Cristian Sbrolli" w:date="2020-12-20T13:54:00Z">
        <w:r w:rsidRPr="00A8618B" w:rsidDel="005A7CCF">
          <w:rPr>
            <w:rStyle w:val="Enfasidelicata"/>
            <w:rFonts w:asciiTheme="minorHAnsi" w:hAnsiTheme="minorHAnsi" w:cstheme="minorHAnsi"/>
            <w:szCs w:val="24"/>
          </w:rPr>
          <w:delText>//each cashDesk is associated to one market</w:delText>
        </w:r>
      </w:del>
    </w:p>
    <w:p w14:paraId="2910026B" w14:textId="4EC895D9" w:rsidR="005432E1" w:rsidRPr="00A8618B" w:rsidDel="005A7CCF" w:rsidRDefault="005432E1">
      <w:pPr>
        <w:pStyle w:val="Paragrafoelenco"/>
        <w:spacing w:line="276" w:lineRule="auto"/>
        <w:rPr>
          <w:del w:id="2766" w:author="Cristian Sbrolli" w:date="2020-12-20T13:54:00Z"/>
          <w:rStyle w:val="Enfasidelicata"/>
          <w:rFonts w:asciiTheme="minorHAnsi" w:hAnsiTheme="minorHAnsi" w:cstheme="minorHAnsi"/>
          <w:szCs w:val="24"/>
        </w:rPr>
        <w:pPrChange w:id="2767" w:author="Giorgio Romeo" w:date="2020-12-23T10:30:00Z">
          <w:pPr>
            <w:pStyle w:val="Paragrafoelenco"/>
            <w:spacing w:line="240" w:lineRule="auto"/>
            <w:ind w:left="360"/>
          </w:pPr>
        </w:pPrChange>
      </w:pPr>
      <w:del w:id="2768" w:author="Cristian Sbrolli" w:date="2020-12-20T13:54:00Z">
        <w:r w:rsidRPr="00A8618B" w:rsidDel="005A7CCF">
          <w:rPr>
            <w:rStyle w:val="Enfasidelicata"/>
            <w:rFonts w:asciiTheme="minorHAnsi" w:hAnsiTheme="minorHAnsi" w:cstheme="minorHAnsi"/>
            <w:szCs w:val="24"/>
          </w:rPr>
          <w:delText>fact{</w:delText>
        </w:r>
      </w:del>
    </w:p>
    <w:p w14:paraId="66397AC4" w14:textId="5524A35C" w:rsidR="005432E1" w:rsidRPr="00A8618B" w:rsidDel="005A7CCF" w:rsidRDefault="005432E1">
      <w:pPr>
        <w:pStyle w:val="Paragrafoelenco"/>
        <w:spacing w:line="276" w:lineRule="auto"/>
        <w:rPr>
          <w:del w:id="2769" w:author="Cristian Sbrolli" w:date="2020-12-20T13:54:00Z"/>
          <w:rStyle w:val="Enfasidelicata"/>
          <w:rFonts w:asciiTheme="minorHAnsi" w:hAnsiTheme="minorHAnsi" w:cstheme="minorHAnsi"/>
          <w:szCs w:val="24"/>
        </w:rPr>
        <w:pPrChange w:id="2770" w:author="Giorgio Romeo" w:date="2020-12-23T10:30:00Z">
          <w:pPr>
            <w:pStyle w:val="Paragrafoelenco"/>
            <w:spacing w:line="240" w:lineRule="auto"/>
            <w:ind w:left="360"/>
          </w:pPr>
        </w:pPrChange>
      </w:pPr>
      <w:del w:id="2771" w:author="Cristian Sbrolli" w:date="2020-12-20T13:54:00Z">
        <w:r w:rsidRPr="00A8618B" w:rsidDel="005A7CCF">
          <w:rPr>
            <w:rStyle w:val="Enfasidelicata"/>
            <w:rFonts w:asciiTheme="minorHAnsi" w:hAnsiTheme="minorHAnsi" w:cstheme="minorHAnsi"/>
            <w:szCs w:val="24"/>
          </w:rPr>
          <w:delText>all cd: CashDesk | #(cashDesks.cd) = 1</w:delText>
        </w:r>
      </w:del>
    </w:p>
    <w:p w14:paraId="46279E60" w14:textId="6C58CDA7" w:rsidR="005432E1" w:rsidRPr="00A8618B" w:rsidDel="005A7CCF" w:rsidRDefault="005432E1">
      <w:pPr>
        <w:pStyle w:val="Paragrafoelenco"/>
        <w:spacing w:line="276" w:lineRule="auto"/>
        <w:rPr>
          <w:del w:id="2772" w:author="Cristian Sbrolli" w:date="2020-12-20T13:54:00Z"/>
          <w:rStyle w:val="Enfasidelicata"/>
          <w:rFonts w:asciiTheme="minorHAnsi" w:hAnsiTheme="minorHAnsi" w:cstheme="minorHAnsi"/>
          <w:szCs w:val="24"/>
        </w:rPr>
        <w:pPrChange w:id="2773" w:author="Giorgio Romeo" w:date="2020-12-23T10:30:00Z">
          <w:pPr>
            <w:pStyle w:val="Paragrafoelenco"/>
            <w:spacing w:line="240" w:lineRule="auto"/>
            <w:ind w:left="360"/>
          </w:pPr>
        </w:pPrChange>
      </w:pPr>
      <w:del w:id="2774" w:author="Cristian Sbrolli" w:date="2020-12-20T13:54:00Z">
        <w:r w:rsidRPr="00A8618B" w:rsidDel="005A7CCF">
          <w:rPr>
            <w:rStyle w:val="Enfasidelicata"/>
            <w:rFonts w:asciiTheme="minorHAnsi" w:hAnsiTheme="minorHAnsi" w:cstheme="minorHAnsi"/>
            <w:szCs w:val="24"/>
          </w:rPr>
          <w:delText>}</w:delText>
        </w:r>
      </w:del>
    </w:p>
    <w:p w14:paraId="78F3954C" w14:textId="25D67130" w:rsidR="005432E1" w:rsidRPr="00A8618B" w:rsidDel="005A7CCF" w:rsidRDefault="005432E1">
      <w:pPr>
        <w:pStyle w:val="Paragrafoelenco"/>
        <w:spacing w:line="276" w:lineRule="auto"/>
        <w:rPr>
          <w:del w:id="2775" w:author="Cristian Sbrolli" w:date="2020-12-20T13:54:00Z"/>
          <w:rStyle w:val="Enfasidelicata"/>
          <w:rFonts w:asciiTheme="minorHAnsi" w:hAnsiTheme="minorHAnsi" w:cstheme="minorHAnsi"/>
          <w:szCs w:val="24"/>
        </w:rPr>
        <w:pPrChange w:id="2776" w:author="Giorgio Romeo" w:date="2020-12-23T10:30:00Z">
          <w:pPr>
            <w:pStyle w:val="Paragrafoelenco"/>
            <w:spacing w:line="240" w:lineRule="auto"/>
            <w:ind w:left="360"/>
          </w:pPr>
        </w:pPrChange>
      </w:pPr>
    </w:p>
    <w:p w14:paraId="33B38F4D" w14:textId="3C216344" w:rsidR="005432E1" w:rsidRPr="00A8618B" w:rsidDel="005A7CCF" w:rsidRDefault="005432E1">
      <w:pPr>
        <w:pStyle w:val="Paragrafoelenco"/>
        <w:spacing w:line="276" w:lineRule="auto"/>
        <w:rPr>
          <w:del w:id="2777" w:author="Cristian Sbrolli" w:date="2020-12-20T13:54:00Z"/>
          <w:rStyle w:val="Enfasidelicata"/>
          <w:rFonts w:asciiTheme="minorHAnsi" w:hAnsiTheme="minorHAnsi" w:cstheme="minorHAnsi"/>
          <w:szCs w:val="24"/>
        </w:rPr>
        <w:pPrChange w:id="2778" w:author="Giorgio Romeo" w:date="2020-12-23T10:30:00Z">
          <w:pPr>
            <w:pStyle w:val="Paragrafoelenco"/>
            <w:spacing w:line="240" w:lineRule="auto"/>
            <w:ind w:left="360"/>
          </w:pPr>
        </w:pPrChange>
      </w:pPr>
      <w:del w:id="2779" w:author="Cristian Sbrolli" w:date="2020-12-20T13:54:00Z">
        <w:r w:rsidRPr="00A8618B" w:rsidDel="005A7CCF">
          <w:rPr>
            <w:rStyle w:val="Enfasidelicata"/>
            <w:rFonts w:asciiTheme="minorHAnsi" w:hAnsiTheme="minorHAnsi" w:cstheme="minorHAnsi"/>
            <w:szCs w:val="24"/>
          </w:rPr>
          <w:delText>//each department is associated to one market</w:delText>
        </w:r>
      </w:del>
    </w:p>
    <w:p w14:paraId="0A8D5F35" w14:textId="156CD8A4" w:rsidR="005432E1" w:rsidRPr="00A8618B" w:rsidDel="005A7CCF" w:rsidRDefault="005432E1">
      <w:pPr>
        <w:pStyle w:val="Paragrafoelenco"/>
        <w:spacing w:line="276" w:lineRule="auto"/>
        <w:rPr>
          <w:del w:id="2780" w:author="Cristian Sbrolli" w:date="2020-12-20T13:54:00Z"/>
          <w:rStyle w:val="Enfasidelicata"/>
          <w:rFonts w:asciiTheme="minorHAnsi" w:hAnsiTheme="minorHAnsi" w:cstheme="minorHAnsi"/>
          <w:szCs w:val="24"/>
        </w:rPr>
        <w:pPrChange w:id="2781" w:author="Giorgio Romeo" w:date="2020-12-23T10:30:00Z">
          <w:pPr>
            <w:pStyle w:val="Paragrafoelenco"/>
            <w:spacing w:line="240" w:lineRule="auto"/>
            <w:ind w:left="360"/>
          </w:pPr>
        </w:pPrChange>
      </w:pPr>
      <w:del w:id="2782" w:author="Cristian Sbrolli" w:date="2020-12-20T13:54:00Z">
        <w:r w:rsidRPr="00A8618B" w:rsidDel="005A7CCF">
          <w:rPr>
            <w:rStyle w:val="Enfasidelicata"/>
            <w:rFonts w:asciiTheme="minorHAnsi" w:hAnsiTheme="minorHAnsi" w:cstheme="minorHAnsi"/>
            <w:szCs w:val="24"/>
          </w:rPr>
          <w:delText>fact{</w:delText>
        </w:r>
      </w:del>
    </w:p>
    <w:p w14:paraId="6C8A2CBF" w14:textId="5508D9A8" w:rsidR="005432E1" w:rsidRPr="00A8618B" w:rsidDel="005A7CCF" w:rsidRDefault="005432E1">
      <w:pPr>
        <w:pStyle w:val="Paragrafoelenco"/>
        <w:spacing w:line="276" w:lineRule="auto"/>
        <w:rPr>
          <w:del w:id="2783" w:author="Cristian Sbrolli" w:date="2020-12-20T13:54:00Z"/>
          <w:rStyle w:val="Enfasidelicata"/>
          <w:rFonts w:asciiTheme="minorHAnsi" w:hAnsiTheme="minorHAnsi" w:cstheme="minorHAnsi"/>
          <w:szCs w:val="24"/>
        </w:rPr>
        <w:pPrChange w:id="2784" w:author="Giorgio Romeo" w:date="2020-12-23T10:30:00Z">
          <w:pPr>
            <w:pStyle w:val="Paragrafoelenco"/>
            <w:spacing w:line="240" w:lineRule="auto"/>
            <w:ind w:left="360"/>
          </w:pPr>
        </w:pPrChange>
      </w:pPr>
      <w:del w:id="2785" w:author="Cristian Sbrolli" w:date="2020-12-20T13:54:00Z">
        <w:r w:rsidRPr="00A8618B" w:rsidDel="005A7CCF">
          <w:rPr>
            <w:rStyle w:val="Enfasidelicata"/>
            <w:rFonts w:asciiTheme="minorHAnsi" w:hAnsiTheme="minorHAnsi" w:cstheme="minorHAnsi"/>
            <w:szCs w:val="24"/>
          </w:rPr>
          <w:delText>all d: Department | #(departments.d) = 1</w:delText>
        </w:r>
      </w:del>
    </w:p>
    <w:p w14:paraId="0BE399F2" w14:textId="4F4C1438" w:rsidR="005432E1" w:rsidRPr="00A8618B" w:rsidDel="005A7CCF" w:rsidRDefault="005432E1">
      <w:pPr>
        <w:pStyle w:val="Paragrafoelenco"/>
        <w:spacing w:line="276" w:lineRule="auto"/>
        <w:rPr>
          <w:del w:id="2786" w:author="Cristian Sbrolli" w:date="2020-12-20T13:54:00Z"/>
          <w:rStyle w:val="Enfasidelicata"/>
          <w:rFonts w:asciiTheme="minorHAnsi" w:hAnsiTheme="minorHAnsi" w:cstheme="minorHAnsi"/>
          <w:szCs w:val="24"/>
        </w:rPr>
        <w:pPrChange w:id="2787" w:author="Giorgio Romeo" w:date="2020-12-23T10:30:00Z">
          <w:pPr>
            <w:pStyle w:val="Paragrafoelenco"/>
            <w:spacing w:line="240" w:lineRule="auto"/>
            <w:ind w:left="360"/>
          </w:pPr>
        </w:pPrChange>
      </w:pPr>
      <w:del w:id="2788" w:author="Cristian Sbrolli" w:date="2020-12-20T13:54:00Z">
        <w:r w:rsidRPr="00A8618B" w:rsidDel="005A7CCF">
          <w:rPr>
            <w:rStyle w:val="Enfasidelicata"/>
            <w:rFonts w:asciiTheme="minorHAnsi" w:hAnsiTheme="minorHAnsi" w:cstheme="minorHAnsi"/>
            <w:szCs w:val="24"/>
          </w:rPr>
          <w:delText>}</w:delText>
        </w:r>
      </w:del>
    </w:p>
    <w:p w14:paraId="35958473" w14:textId="34B0852E" w:rsidR="005432E1" w:rsidRPr="00A8618B" w:rsidDel="005A7CCF" w:rsidRDefault="005432E1">
      <w:pPr>
        <w:pStyle w:val="Paragrafoelenco"/>
        <w:spacing w:line="276" w:lineRule="auto"/>
        <w:rPr>
          <w:del w:id="2789" w:author="Cristian Sbrolli" w:date="2020-12-20T13:54:00Z"/>
          <w:rStyle w:val="Enfasidelicata"/>
          <w:rFonts w:asciiTheme="minorHAnsi" w:hAnsiTheme="minorHAnsi" w:cstheme="minorHAnsi"/>
          <w:szCs w:val="24"/>
        </w:rPr>
        <w:pPrChange w:id="2790" w:author="Giorgio Romeo" w:date="2020-12-23T10:30:00Z">
          <w:pPr>
            <w:pStyle w:val="Paragrafoelenco"/>
            <w:spacing w:line="240" w:lineRule="auto"/>
            <w:ind w:left="360"/>
          </w:pPr>
        </w:pPrChange>
      </w:pPr>
    </w:p>
    <w:p w14:paraId="4406F7B5" w14:textId="47FE06B4" w:rsidR="005432E1" w:rsidRPr="00A8618B" w:rsidDel="005A7CCF" w:rsidRDefault="005432E1">
      <w:pPr>
        <w:pStyle w:val="Paragrafoelenco"/>
        <w:spacing w:line="276" w:lineRule="auto"/>
        <w:rPr>
          <w:del w:id="2791" w:author="Cristian Sbrolli" w:date="2020-12-20T13:54:00Z"/>
          <w:rStyle w:val="Enfasidelicata"/>
          <w:rFonts w:asciiTheme="minorHAnsi" w:hAnsiTheme="minorHAnsi" w:cstheme="minorHAnsi"/>
          <w:szCs w:val="24"/>
        </w:rPr>
        <w:pPrChange w:id="2792" w:author="Giorgio Romeo" w:date="2020-12-23T10:30:00Z">
          <w:pPr>
            <w:pStyle w:val="Paragrafoelenco"/>
            <w:spacing w:line="240" w:lineRule="auto"/>
            <w:ind w:left="360"/>
          </w:pPr>
        </w:pPrChange>
      </w:pPr>
      <w:del w:id="2793" w:author="Cristian Sbrolli" w:date="2020-12-20T13:54:00Z">
        <w:r w:rsidRPr="00A8618B" w:rsidDel="005A7CCF">
          <w:rPr>
            <w:rStyle w:val="Enfasidelicata"/>
            <w:rFonts w:asciiTheme="minorHAnsi" w:hAnsiTheme="minorHAnsi" w:cstheme="minorHAnsi"/>
            <w:szCs w:val="24"/>
          </w:rPr>
          <w:delText>//each item is associated to one category</w:delText>
        </w:r>
      </w:del>
    </w:p>
    <w:p w14:paraId="5A59C2FA" w14:textId="6D91DCAA" w:rsidR="005432E1" w:rsidRPr="00A8618B" w:rsidDel="005A7CCF" w:rsidRDefault="005432E1">
      <w:pPr>
        <w:pStyle w:val="Paragrafoelenco"/>
        <w:spacing w:line="276" w:lineRule="auto"/>
        <w:rPr>
          <w:del w:id="2794" w:author="Cristian Sbrolli" w:date="2020-12-20T13:54:00Z"/>
          <w:rStyle w:val="Enfasidelicata"/>
          <w:rFonts w:asciiTheme="minorHAnsi" w:hAnsiTheme="minorHAnsi" w:cstheme="minorHAnsi"/>
          <w:szCs w:val="24"/>
        </w:rPr>
        <w:pPrChange w:id="2795" w:author="Giorgio Romeo" w:date="2020-12-23T10:30:00Z">
          <w:pPr>
            <w:pStyle w:val="Paragrafoelenco"/>
            <w:spacing w:line="240" w:lineRule="auto"/>
            <w:ind w:left="360"/>
          </w:pPr>
        </w:pPrChange>
      </w:pPr>
      <w:del w:id="2796" w:author="Cristian Sbrolli" w:date="2020-12-20T13:54:00Z">
        <w:r w:rsidRPr="00A8618B" w:rsidDel="005A7CCF">
          <w:rPr>
            <w:rStyle w:val="Enfasidelicata"/>
            <w:rFonts w:asciiTheme="minorHAnsi" w:hAnsiTheme="minorHAnsi" w:cstheme="minorHAnsi"/>
            <w:szCs w:val="24"/>
          </w:rPr>
          <w:delText>fact{</w:delText>
        </w:r>
      </w:del>
    </w:p>
    <w:p w14:paraId="4099E40F" w14:textId="042E1881" w:rsidR="005432E1" w:rsidRPr="00A8618B" w:rsidDel="005A7CCF" w:rsidRDefault="005432E1">
      <w:pPr>
        <w:pStyle w:val="Paragrafoelenco"/>
        <w:spacing w:line="276" w:lineRule="auto"/>
        <w:rPr>
          <w:del w:id="2797" w:author="Cristian Sbrolli" w:date="2020-12-20T13:54:00Z"/>
          <w:rStyle w:val="Enfasidelicata"/>
          <w:rFonts w:asciiTheme="minorHAnsi" w:hAnsiTheme="minorHAnsi" w:cstheme="minorHAnsi"/>
          <w:szCs w:val="24"/>
        </w:rPr>
        <w:pPrChange w:id="2798" w:author="Giorgio Romeo" w:date="2020-12-23T10:30:00Z">
          <w:pPr>
            <w:pStyle w:val="Paragrafoelenco"/>
            <w:spacing w:line="240" w:lineRule="auto"/>
            <w:ind w:left="360"/>
          </w:pPr>
        </w:pPrChange>
      </w:pPr>
      <w:del w:id="2799" w:author="Cristian Sbrolli" w:date="2020-12-20T13:54:00Z">
        <w:r w:rsidRPr="00A8618B" w:rsidDel="005A7CCF">
          <w:rPr>
            <w:rStyle w:val="Enfasidelicata"/>
            <w:rFonts w:asciiTheme="minorHAnsi" w:hAnsiTheme="minorHAnsi" w:cstheme="minorHAnsi"/>
            <w:szCs w:val="24"/>
          </w:rPr>
          <w:delText>all i: Item | #(products.i) = 1</w:delText>
        </w:r>
      </w:del>
    </w:p>
    <w:p w14:paraId="6ACEFB39" w14:textId="6EDE3AE3" w:rsidR="005432E1" w:rsidRPr="00A8618B" w:rsidDel="005A7CCF" w:rsidRDefault="005432E1">
      <w:pPr>
        <w:pStyle w:val="Paragrafoelenco"/>
        <w:spacing w:line="276" w:lineRule="auto"/>
        <w:rPr>
          <w:del w:id="2800" w:author="Cristian Sbrolli" w:date="2020-12-20T13:54:00Z"/>
          <w:rStyle w:val="Enfasidelicata"/>
          <w:rFonts w:asciiTheme="minorHAnsi" w:hAnsiTheme="minorHAnsi" w:cstheme="minorHAnsi"/>
          <w:szCs w:val="24"/>
        </w:rPr>
        <w:pPrChange w:id="2801" w:author="Giorgio Romeo" w:date="2020-12-23T10:30:00Z">
          <w:pPr>
            <w:pStyle w:val="Paragrafoelenco"/>
            <w:spacing w:line="240" w:lineRule="auto"/>
            <w:ind w:left="360"/>
          </w:pPr>
        </w:pPrChange>
      </w:pPr>
      <w:del w:id="2802" w:author="Cristian Sbrolli" w:date="2020-12-20T13:54:00Z">
        <w:r w:rsidRPr="00A8618B" w:rsidDel="005A7CCF">
          <w:rPr>
            <w:rStyle w:val="Enfasidelicata"/>
            <w:rFonts w:asciiTheme="minorHAnsi" w:hAnsiTheme="minorHAnsi" w:cstheme="minorHAnsi"/>
            <w:szCs w:val="24"/>
          </w:rPr>
          <w:delText>}</w:delText>
        </w:r>
      </w:del>
    </w:p>
    <w:p w14:paraId="2188A981" w14:textId="5E8609EE" w:rsidR="005432E1" w:rsidRPr="00A8618B" w:rsidDel="005A7CCF" w:rsidRDefault="005432E1">
      <w:pPr>
        <w:pStyle w:val="Paragrafoelenco"/>
        <w:spacing w:line="276" w:lineRule="auto"/>
        <w:rPr>
          <w:del w:id="2803" w:author="Cristian Sbrolli" w:date="2020-12-20T13:54:00Z"/>
          <w:rStyle w:val="Enfasidelicata"/>
          <w:rFonts w:asciiTheme="minorHAnsi" w:hAnsiTheme="minorHAnsi" w:cstheme="minorHAnsi"/>
          <w:szCs w:val="24"/>
        </w:rPr>
        <w:pPrChange w:id="2804" w:author="Giorgio Romeo" w:date="2020-12-23T10:30:00Z">
          <w:pPr>
            <w:pStyle w:val="Paragrafoelenco"/>
            <w:spacing w:line="240" w:lineRule="auto"/>
            <w:ind w:left="360"/>
          </w:pPr>
        </w:pPrChange>
      </w:pPr>
    </w:p>
    <w:p w14:paraId="12DB6DA4" w14:textId="11AE2699" w:rsidR="005432E1" w:rsidRPr="00A8618B" w:rsidDel="005A7CCF" w:rsidRDefault="005432E1">
      <w:pPr>
        <w:pStyle w:val="Paragrafoelenco"/>
        <w:spacing w:line="276" w:lineRule="auto"/>
        <w:rPr>
          <w:del w:id="2805" w:author="Cristian Sbrolli" w:date="2020-12-20T13:54:00Z"/>
          <w:rStyle w:val="Enfasidelicata"/>
          <w:rFonts w:asciiTheme="minorHAnsi" w:hAnsiTheme="minorHAnsi" w:cstheme="minorHAnsi"/>
          <w:szCs w:val="24"/>
        </w:rPr>
        <w:pPrChange w:id="2806" w:author="Giorgio Romeo" w:date="2020-12-23T10:30:00Z">
          <w:pPr>
            <w:pStyle w:val="Paragrafoelenco"/>
            <w:spacing w:line="240" w:lineRule="auto"/>
            <w:ind w:left="360"/>
          </w:pPr>
        </w:pPrChange>
      </w:pPr>
      <w:del w:id="2807" w:author="Cristian Sbrolli" w:date="2020-12-20T13:54:00Z">
        <w:r w:rsidRPr="00A8618B" w:rsidDel="005A7CCF">
          <w:rPr>
            <w:rStyle w:val="Enfasidelicata"/>
            <w:rFonts w:asciiTheme="minorHAnsi" w:hAnsiTheme="minorHAnsi" w:cstheme="minorHAnsi"/>
            <w:szCs w:val="24"/>
          </w:rPr>
          <w:delText>//each GPS is associated to a SmartDevice</w:delText>
        </w:r>
      </w:del>
    </w:p>
    <w:p w14:paraId="0709F3C4" w14:textId="0E48E8C8" w:rsidR="005432E1" w:rsidRPr="00A8618B" w:rsidDel="005A7CCF" w:rsidRDefault="005432E1">
      <w:pPr>
        <w:pStyle w:val="Paragrafoelenco"/>
        <w:spacing w:line="276" w:lineRule="auto"/>
        <w:rPr>
          <w:del w:id="2808" w:author="Cristian Sbrolli" w:date="2020-12-20T13:54:00Z"/>
          <w:rStyle w:val="Enfasidelicata"/>
          <w:rFonts w:asciiTheme="minorHAnsi" w:hAnsiTheme="minorHAnsi" w:cstheme="minorHAnsi"/>
          <w:szCs w:val="24"/>
        </w:rPr>
        <w:pPrChange w:id="2809" w:author="Giorgio Romeo" w:date="2020-12-23T10:30:00Z">
          <w:pPr>
            <w:pStyle w:val="Paragrafoelenco"/>
            <w:spacing w:line="240" w:lineRule="auto"/>
            <w:ind w:left="360"/>
          </w:pPr>
        </w:pPrChange>
      </w:pPr>
      <w:del w:id="2810" w:author="Cristian Sbrolli" w:date="2020-12-20T13:54:00Z">
        <w:r w:rsidRPr="00A8618B" w:rsidDel="005A7CCF">
          <w:rPr>
            <w:rStyle w:val="Enfasidelicata"/>
            <w:rFonts w:asciiTheme="minorHAnsi" w:hAnsiTheme="minorHAnsi" w:cstheme="minorHAnsi"/>
            <w:szCs w:val="24"/>
          </w:rPr>
          <w:delText>fact {</w:delText>
        </w:r>
      </w:del>
    </w:p>
    <w:p w14:paraId="23D948BF" w14:textId="70CBD797" w:rsidR="005432E1" w:rsidRPr="00A8618B" w:rsidDel="005A7CCF" w:rsidRDefault="005432E1">
      <w:pPr>
        <w:pStyle w:val="Paragrafoelenco"/>
        <w:spacing w:line="276" w:lineRule="auto"/>
        <w:rPr>
          <w:del w:id="2811" w:author="Cristian Sbrolli" w:date="2020-12-20T13:54:00Z"/>
          <w:rStyle w:val="Enfasidelicata"/>
          <w:rFonts w:asciiTheme="minorHAnsi" w:hAnsiTheme="minorHAnsi" w:cstheme="minorHAnsi"/>
          <w:szCs w:val="24"/>
        </w:rPr>
        <w:pPrChange w:id="2812" w:author="Giorgio Romeo" w:date="2020-12-23T10:30:00Z">
          <w:pPr>
            <w:pStyle w:val="Paragrafoelenco"/>
            <w:spacing w:line="240" w:lineRule="auto"/>
            <w:ind w:left="360"/>
          </w:pPr>
        </w:pPrChange>
      </w:pPr>
      <w:del w:id="2813" w:author="Cristian Sbrolli" w:date="2020-12-20T13:54:00Z">
        <w:r w:rsidRPr="00A8618B" w:rsidDel="005A7CCF">
          <w:rPr>
            <w:rStyle w:val="Enfasidelicata"/>
            <w:rFonts w:asciiTheme="minorHAnsi" w:hAnsiTheme="minorHAnsi" w:cstheme="minorHAnsi"/>
            <w:szCs w:val="24"/>
          </w:rPr>
          <w:delText xml:space="preserve">all g: GPS | #(localizationDevice.g) =1 </w:delText>
        </w:r>
      </w:del>
    </w:p>
    <w:p w14:paraId="61C8971C" w14:textId="37516156" w:rsidR="005432E1" w:rsidRPr="00A8618B" w:rsidDel="005A7CCF" w:rsidRDefault="005432E1">
      <w:pPr>
        <w:pStyle w:val="Paragrafoelenco"/>
        <w:spacing w:line="276" w:lineRule="auto"/>
        <w:rPr>
          <w:del w:id="2814" w:author="Cristian Sbrolli" w:date="2020-12-20T13:54:00Z"/>
          <w:rStyle w:val="Enfasidelicata"/>
          <w:rFonts w:asciiTheme="minorHAnsi" w:hAnsiTheme="minorHAnsi" w:cstheme="minorHAnsi"/>
          <w:szCs w:val="24"/>
        </w:rPr>
        <w:pPrChange w:id="2815" w:author="Giorgio Romeo" w:date="2020-12-23T10:30:00Z">
          <w:pPr>
            <w:pStyle w:val="Paragrafoelenco"/>
            <w:spacing w:line="240" w:lineRule="auto"/>
            <w:ind w:left="360"/>
          </w:pPr>
        </w:pPrChange>
      </w:pPr>
      <w:del w:id="2816" w:author="Cristian Sbrolli" w:date="2020-12-20T13:54:00Z">
        <w:r w:rsidRPr="00A8618B" w:rsidDel="005A7CCF">
          <w:rPr>
            <w:rStyle w:val="Enfasidelicata"/>
            <w:rFonts w:asciiTheme="minorHAnsi" w:hAnsiTheme="minorHAnsi" w:cstheme="minorHAnsi"/>
            <w:szCs w:val="24"/>
          </w:rPr>
          <w:delText>}</w:delText>
        </w:r>
      </w:del>
    </w:p>
    <w:p w14:paraId="6759F133" w14:textId="480FEB05" w:rsidR="005432E1" w:rsidRPr="00A8618B" w:rsidDel="005A7CCF" w:rsidRDefault="005432E1">
      <w:pPr>
        <w:pStyle w:val="Paragrafoelenco"/>
        <w:spacing w:line="276" w:lineRule="auto"/>
        <w:rPr>
          <w:del w:id="2817" w:author="Cristian Sbrolli" w:date="2020-12-20T13:54:00Z"/>
          <w:rStyle w:val="Enfasidelicata"/>
          <w:rFonts w:asciiTheme="minorHAnsi" w:hAnsiTheme="minorHAnsi" w:cstheme="minorHAnsi"/>
          <w:szCs w:val="24"/>
        </w:rPr>
        <w:pPrChange w:id="2818" w:author="Giorgio Romeo" w:date="2020-12-23T10:30:00Z">
          <w:pPr>
            <w:pStyle w:val="Paragrafoelenco"/>
            <w:spacing w:line="240" w:lineRule="auto"/>
            <w:ind w:left="360"/>
          </w:pPr>
        </w:pPrChange>
      </w:pPr>
    </w:p>
    <w:p w14:paraId="00871E2D" w14:textId="1F634457" w:rsidR="005432E1" w:rsidRPr="00A8618B" w:rsidDel="005A7CCF" w:rsidRDefault="005432E1">
      <w:pPr>
        <w:pStyle w:val="Paragrafoelenco"/>
        <w:spacing w:line="276" w:lineRule="auto"/>
        <w:rPr>
          <w:del w:id="2819" w:author="Cristian Sbrolli" w:date="2020-12-20T13:54:00Z"/>
          <w:rStyle w:val="Enfasidelicata"/>
          <w:rFonts w:asciiTheme="minorHAnsi" w:hAnsiTheme="minorHAnsi" w:cstheme="minorHAnsi"/>
          <w:szCs w:val="24"/>
        </w:rPr>
        <w:pPrChange w:id="2820" w:author="Giorgio Romeo" w:date="2020-12-23T10:30:00Z">
          <w:pPr>
            <w:pStyle w:val="Paragrafoelenco"/>
            <w:spacing w:line="240" w:lineRule="auto"/>
            <w:ind w:left="360"/>
          </w:pPr>
        </w:pPrChange>
      </w:pPr>
      <w:del w:id="2821" w:author="Cristian Sbrolli" w:date="2020-12-20T13:54:00Z">
        <w:r w:rsidRPr="00A8618B" w:rsidDel="005A7CCF">
          <w:rPr>
            <w:rStyle w:val="Enfasidelicata"/>
            <w:rFonts w:asciiTheme="minorHAnsi" w:hAnsiTheme="minorHAnsi" w:cstheme="minorHAnsi"/>
            <w:szCs w:val="24"/>
          </w:rPr>
          <w:delText>//each SmartDevice is associated to a Virtual User</w:delText>
        </w:r>
      </w:del>
    </w:p>
    <w:p w14:paraId="5A9D665C" w14:textId="73D4D3AC" w:rsidR="005432E1" w:rsidRPr="00A8618B" w:rsidDel="005A7CCF" w:rsidRDefault="005432E1">
      <w:pPr>
        <w:pStyle w:val="Paragrafoelenco"/>
        <w:spacing w:line="276" w:lineRule="auto"/>
        <w:rPr>
          <w:del w:id="2822" w:author="Cristian Sbrolli" w:date="2020-12-20T13:54:00Z"/>
          <w:rStyle w:val="Enfasidelicata"/>
          <w:rFonts w:asciiTheme="minorHAnsi" w:hAnsiTheme="minorHAnsi" w:cstheme="minorHAnsi"/>
          <w:szCs w:val="24"/>
        </w:rPr>
        <w:pPrChange w:id="2823" w:author="Giorgio Romeo" w:date="2020-12-23T10:30:00Z">
          <w:pPr>
            <w:pStyle w:val="Paragrafoelenco"/>
            <w:spacing w:line="240" w:lineRule="auto"/>
            <w:ind w:left="360"/>
          </w:pPr>
        </w:pPrChange>
      </w:pPr>
      <w:del w:id="2824" w:author="Cristian Sbrolli" w:date="2020-12-20T13:54:00Z">
        <w:r w:rsidRPr="00A8618B" w:rsidDel="005A7CCF">
          <w:rPr>
            <w:rStyle w:val="Enfasidelicata"/>
            <w:rFonts w:asciiTheme="minorHAnsi" w:hAnsiTheme="minorHAnsi" w:cstheme="minorHAnsi"/>
            <w:szCs w:val="24"/>
          </w:rPr>
          <w:delText>fact {</w:delText>
        </w:r>
      </w:del>
    </w:p>
    <w:p w14:paraId="636CB23C" w14:textId="29A04675" w:rsidR="005432E1" w:rsidRPr="00A8618B" w:rsidDel="005A7CCF" w:rsidRDefault="005432E1">
      <w:pPr>
        <w:pStyle w:val="Paragrafoelenco"/>
        <w:spacing w:line="276" w:lineRule="auto"/>
        <w:rPr>
          <w:del w:id="2825" w:author="Cristian Sbrolli" w:date="2020-12-20T13:54:00Z"/>
          <w:rStyle w:val="Enfasidelicata"/>
          <w:rFonts w:asciiTheme="minorHAnsi" w:hAnsiTheme="minorHAnsi" w:cstheme="minorHAnsi"/>
          <w:szCs w:val="24"/>
        </w:rPr>
        <w:pPrChange w:id="2826" w:author="Giorgio Romeo" w:date="2020-12-23T10:30:00Z">
          <w:pPr>
            <w:pStyle w:val="Paragrafoelenco"/>
            <w:spacing w:line="240" w:lineRule="auto"/>
            <w:ind w:left="360"/>
          </w:pPr>
        </w:pPrChange>
      </w:pPr>
      <w:del w:id="2827" w:author="Cristian Sbrolli" w:date="2020-12-20T13:54:00Z">
        <w:r w:rsidRPr="00A8618B" w:rsidDel="005A7CCF">
          <w:rPr>
            <w:rStyle w:val="Enfasidelicata"/>
            <w:rFonts w:asciiTheme="minorHAnsi" w:hAnsiTheme="minorHAnsi" w:cstheme="minorHAnsi"/>
            <w:szCs w:val="24"/>
          </w:rPr>
          <w:delText xml:space="preserve">all sd: SmartDevice | #(userDevice.sd) =1 </w:delText>
        </w:r>
      </w:del>
    </w:p>
    <w:p w14:paraId="5BFE92CB" w14:textId="31C7AD93" w:rsidR="005432E1" w:rsidRPr="00A8618B" w:rsidDel="005A7CCF" w:rsidRDefault="005432E1">
      <w:pPr>
        <w:pStyle w:val="Paragrafoelenco"/>
        <w:spacing w:line="276" w:lineRule="auto"/>
        <w:rPr>
          <w:del w:id="2828" w:author="Cristian Sbrolli" w:date="2020-12-20T13:54:00Z"/>
          <w:rStyle w:val="Enfasidelicata"/>
          <w:rFonts w:asciiTheme="minorHAnsi" w:hAnsiTheme="minorHAnsi" w:cstheme="minorHAnsi"/>
          <w:szCs w:val="24"/>
        </w:rPr>
        <w:pPrChange w:id="2829" w:author="Giorgio Romeo" w:date="2020-12-23T10:30:00Z">
          <w:pPr>
            <w:pStyle w:val="Paragrafoelenco"/>
            <w:spacing w:line="240" w:lineRule="auto"/>
            <w:ind w:left="360"/>
          </w:pPr>
        </w:pPrChange>
      </w:pPr>
      <w:del w:id="2830" w:author="Cristian Sbrolli" w:date="2020-12-20T13:54:00Z">
        <w:r w:rsidRPr="00A8618B" w:rsidDel="005A7CCF">
          <w:rPr>
            <w:rStyle w:val="Enfasidelicata"/>
            <w:rFonts w:asciiTheme="minorHAnsi" w:hAnsiTheme="minorHAnsi" w:cstheme="minorHAnsi"/>
            <w:szCs w:val="24"/>
          </w:rPr>
          <w:delText>}</w:delText>
        </w:r>
      </w:del>
    </w:p>
    <w:p w14:paraId="50525E45" w14:textId="545AC195" w:rsidR="005432E1" w:rsidDel="005A7CCF" w:rsidRDefault="005432E1">
      <w:pPr>
        <w:pStyle w:val="Paragrafoelenco"/>
        <w:spacing w:line="276" w:lineRule="auto"/>
        <w:rPr>
          <w:del w:id="2831" w:author="Cristian Sbrolli" w:date="2020-12-20T13:54:00Z"/>
          <w:rStyle w:val="Enfasidelicata"/>
          <w:rFonts w:cstheme="minorHAnsi"/>
          <w:szCs w:val="24"/>
        </w:rPr>
        <w:pPrChange w:id="2832" w:author="Giorgio Romeo" w:date="2020-12-23T10:30:00Z">
          <w:pPr>
            <w:pStyle w:val="Paragrafoelenco"/>
            <w:spacing w:line="240" w:lineRule="auto"/>
            <w:ind w:left="360"/>
          </w:pPr>
        </w:pPrChange>
      </w:pPr>
    </w:p>
    <w:p w14:paraId="564702D1" w14:textId="6DC716D6" w:rsidR="00846914" w:rsidRPr="00846914" w:rsidDel="005A7CCF" w:rsidRDefault="00846914">
      <w:pPr>
        <w:pStyle w:val="Paragrafoelenco"/>
        <w:spacing w:line="276" w:lineRule="auto"/>
        <w:rPr>
          <w:del w:id="2833" w:author="Cristian Sbrolli" w:date="2020-12-20T13:54:00Z"/>
          <w:rStyle w:val="Enfasidelicata"/>
          <w:rFonts w:cstheme="minorHAnsi"/>
          <w:szCs w:val="24"/>
        </w:rPr>
        <w:pPrChange w:id="2834" w:author="Giorgio Romeo" w:date="2020-12-23T10:30:00Z">
          <w:pPr>
            <w:pStyle w:val="Paragrafoelenco"/>
            <w:spacing w:line="240" w:lineRule="auto"/>
            <w:ind w:left="360"/>
          </w:pPr>
        </w:pPrChange>
      </w:pPr>
      <w:del w:id="2835" w:author="Cristian Sbrolli" w:date="2020-12-20T13:54:00Z">
        <w:r w:rsidRPr="00846914" w:rsidDel="005A7CCF">
          <w:rPr>
            <w:rStyle w:val="Enfasidelicata"/>
            <w:rFonts w:cstheme="minorHAnsi"/>
            <w:szCs w:val="24"/>
          </w:rPr>
          <w:delText>//each category is associated at least to one department</w:delText>
        </w:r>
      </w:del>
    </w:p>
    <w:p w14:paraId="7D43E3BD" w14:textId="3FA7BFA0" w:rsidR="00846914" w:rsidRPr="00846914" w:rsidDel="005A7CCF" w:rsidRDefault="00846914">
      <w:pPr>
        <w:pStyle w:val="Paragrafoelenco"/>
        <w:spacing w:line="276" w:lineRule="auto"/>
        <w:rPr>
          <w:del w:id="2836" w:author="Cristian Sbrolli" w:date="2020-12-20T13:54:00Z"/>
          <w:rStyle w:val="Enfasidelicata"/>
          <w:rFonts w:cstheme="minorHAnsi"/>
          <w:szCs w:val="24"/>
        </w:rPr>
        <w:pPrChange w:id="2837" w:author="Giorgio Romeo" w:date="2020-12-23T10:30:00Z">
          <w:pPr>
            <w:pStyle w:val="Paragrafoelenco"/>
            <w:spacing w:line="240" w:lineRule="auto"/>
            <w:ind w:left="360"/>
          </w:pPr>
        </w:pPrChange>
      </w:pPr>
      <w:del w:id="2838" w:author="Cristian Sbrolli" w:date="2020-12-20T13:54:00Z">
        <w:r w:rsidRPr="00846914" w:rsidDel="005A7CCF">
          <w:rPr>
            <w:rStyle w:val="Enfasidelicata"/>
            <w:rFonts w:cstheme="minorHAnsi"/>
            <w:szCs w:val="24"/>
          </w:rPr>
          <w:delText>fact{</w:delText>
        </w:r>
      </w:del>
    </w:p>
    <w:p w14:paraId="3084C55E" w14:textId="44B5FB38" w:rsidR="00846914" w:rsidRPr="00846914" w:rsidDel="005A7CCF" w:rsidRDefault="00846914">
      <w:pPr>
        <w:pStyle w:val="Paragrafoelenco"/>
        <w:spacing w:line="276" w:lineRule="auto"/>
        <w:rPr>
          <w:del w:id="2839" w:author="Cristian Sbrolli" w:date="2020-12-20T13:54:00Z"/>
          <w:rStyle w:val="Enfasidelicata"/>
          <w:rFonts w:cstheme="minorHAnsi"/>
          <w:szCs w:val="24"/>
        </w:rPr>
        <w:pPrChange w:id="2840" w:author="Giorgio Romeo" w:date="2020-12-23T10:30:00Z">
          <w:pPr>
            <w:pStyle w:val="Paragrafoelenco"/>
            <w:spacing w:line="240" w:lineRule="auto"/>
            <w:ind w:left="360"/>
          </w:pPr>
        </w:pPrChange>
      </w:pPr>
      <w:del w:id="2841" w:author="Cristian Sbrolli" w:date="2020-12-20T13:54:00Z">
        <w:r w:rsidRPr="00846914" w:rsidDel="005A7CCF">
          <w:rPr>
            <w:rStyle w:val="Enfasidelicata"/>
            <w:rFonts w:cstheme="minorHAnsi"/>
            <w:szCs w:val="24"/>
          </w:rPr>
          <w:delText>all c: Category | #categories.c &gt;= 1</w:delText>
        </w:r>
      </w:del>
    </w:p>
    <w:p w14:paraId="67054459" w14:textId="2A9DDC58" w:rsidR="00846914" w:rsidDel="005A7CCF" w:rsidRDefault="00846914">
      <w:pPr>
        <w:pStyle w:val="Paragrafoelenco"/>
        <w:spacing w:line="276" w:lineRule="auto"/>
        <w:rPr>
          <w:del w:id="2842" w:author="Cristian Sbrolli" w:date="2020-12-20T13:54:00Z"/>
          <w:rStyle w:val="Enfasidelicata"/>
          <w:rFonts w:cstheme="minorHAnsi"/>
          <w:szCs w:val="24"/>
        </w:rPr>
        <w:pPrChange w:id="2843" w:author="Giorgio Romeo" w:date="2020-12-23T10:30:00Z">
          <w:pPr>
            <w:pStyle w:val="Paragrafoelenco"/>
            <w:spacing w:line="240" w:lineRule="auto"/>
            <w:ind w:left="360"/>
          </w:pPr>
        </w:pPrChange>
      </w:pPr>
      <w:del w:id="2844" w:author="Cristian Sbrolli" w:date="2020-12-20T13:54:00Z">
        <w:r w:rsidRPr="00846914" w:rsidDel="005A7CCF">
          <w:rPr>
            <w:rStyle w:val="Enfasidelicata"/>
            <w:rFonts w:cstheme="minorHAnsi"/>
            <w:szCs w:val="24"/>
          </w:rPr>
          <w:delText>}</w:delText>
        </w:r>
      </w:del>
    </w:p>
    <w:p w14:paraId="13B9E6BD" w14:textId="051AE15B" w:rsidR="00846914" w:rsidRPr="00A8618B" w:rsidDel="005A7CCF" w:rsidRDefault="00846914">
      <w:pPr>
        <w:pStyle w:val="Paragrafoelenco"/>
        <w:spacing w:line="276" w:lineRule="auto"/>
        <w:rPr>
          <w:del w:id="2845" w:author="Cristian Sbrolli" w:date="2020-12-20T13:54:00Z"/>
          <w:rStyle w:val="Enfasidelicata"/>
          <w:rFonts w:asciiTheme="minorHAnsi" w:hAnsiTheme="minorHAnsi" w:cstheme="minorHAnsi"/>
          <w:szCs w:val="24"/>
        </w:rPr>
        <w:pPrChange w:id="2846" w:author="Giorgio Romeo" w:date="2020-12-23T10:30:00Z">
          <w:pPr>
            <w:pStyle w:val="Paragrafoelenco"/>
            <w:spacing w:line="240" w:lineRule="auto"/>
            <w:ind w:left="360"/>
          </w:pPr>
        </w:pPrChange>
      </w:pPr>
    </w:p>
    <w:p w14:paraId="02F765D2" w14:textId="16D37341" w:rsidR="005432E1" w:rsidRPr="00A8618B" w:rsidDel="005A7CCF" w:rsidRDefault="005432E1">
      <w:pPr>
        <w:pStyle w:val="Paragrafoelenco"/>
        <w:spacing w:line="276" w:lineRule="auto"/>
        <w:rPr>
          <w:del w:id="2847" w:author="Cristian Sbrolli" w:date="2020-12-20T13:54:00Z"/>
          <w:rStyle w:val="Enfasidelicata"/>
          <w:rFonts w:asciiTheme="minorHAnsi" w:hAnsiTheme="minorHAnsi" w:cstheme="minorHAnsi"/>
          <w:szCs w:val="24"/>
        </w:rPr>
        <w:pPrChange w:id="2848" w:author="Giorgio Romeo" w:date="2020-12-23T10:30:00Z">
          <w:pPr>
            <w:pStyle w:val="Paragrafoelenco"/>
            <w:spacing w:line="240" w:lineRule="auto"/>
            <w:ind w:left="360"/>
          </w:pPr>
        </w:pPrChange>
      </w:pPr>
      <w:del w:id="2849" w:author="Cristian Sbrolli" w:date="2020-12-20T13:54:00Z">
        <w:r w:rsidRPr="00A8618B" w:rsidDel="005A7CCF">
          <w:rPr>
            <w:rStyle w:val="Enfasidelicata"/>
            <w:rFonts w:asciiTheme="minorHAnsi" w:hAnsiTheme="minorHAnsi" w:cstheme="minorHAnsi"/>
            <w:szCs w:val="24"/>
          </w:rPr>
          <w:delText>//each ticket of any type belongs to a correct type of user</w:delText>
        </w:r>
      </w:del>
    </w:p>
    <w:p w14:paraId="6809DA37" w14:textId="1C1799F6" w:rsidR="005432E1" w:rsidRPr="00A8618B" w:rsidDel="005A7CCF" w:rsidRDefault="005432E1">
      <w:pPr>
        <w:pStyle w:val="Paragrafoelenco"/>
        <w:spacing w:line="276" w:lineRule="auto"/>
        <w:rPr>
          <w:del w:id="2850" w:author="Cristian Sbrolli" w:date="2020-12-20T13:54:00Z"/>
          <w:rStyle w:val="Enfasidelicata"/>
          <w:rFonts w:asciiTheme="minorHAnsi" w:hAnsiTheme="minorHAnsi" w:cstheme="minorHAnsi"/>
          <w:szCs w:val="24"/>
        </w:rPr>
        <w:pPrChange w:id="2851" w:author="Giorgio Romeo" w:date="2020-12-23T10:30:00Z">
          <w:pPr>
            <w:pStyle w:val="Paragrafoelenco"/>
            <w:spacing w:line="240" w:lineRule="auto"/>
            <w:ind w:left="360"/>
          </w:pPr>
        </w:pPrChange>
      </w:pPr>
      <w:del w:id="2852" w:author="Cristian Sbrolli" w:date="2020-12-20T13:54:00Z">
        <w:r w:rsidRPr="00A8618B" w:rsidDel="005A7CCF">
          <w:rPr>
            <w:rStyle w:val="Enfasidelicata"/>
            <w:rFonts w:asciiTheme="minorHAnsi" w:hAnsiTheme="minorHAnsi" w:cstheme="minorHAnsi"/>
            <w:szCs w:val="24"/>
          </w:rPr>
          <w:delText>fact{</w:delText>
        </w:r>
      </w:del>
    </w:p>
    <w:p w14:paraId="5D056146" w14:textId="7A974F4A" w:rsidR="005432E1" w:rsidRPr="00A8618B" w:rsidDel="005A7CCF" w:rsidRDefault="005432E1">
      <w:pPr>
        <w:pStyle w:val="Paragrafoelenco"/>
        <w:spacing w:line="276" w:lineRule="auto"/>
        <w:rPr>
          <w:del w:id="2853" w:author="Cristian Sbrolli" w:date="2020-12-20T13:54:00Z"/>
          <w:rStyle w:val="Enfasidelicata"/>
          <w:rFonts w:asciiTheme="minorHAnsi" w:hAnsiTheme="minorHAnsi" w:cstheme="minorHAnsi"/>
          <w:szCs w:val="24"/>
        </w:rPr>
        <w:pPrChange w:id="2854" w:author="Giorgio Romeo" w:date="2020-12-23T10:30:00Z">
          <w:pPr>
            <w:pStyle w:val="Paragrafoelenco"/>
            <w:spacing w:line="240" w:lineRule="auto"/>
            <w:ind w:left="360"/>
          </w:pPr>
        </w:pPrChange>
      </w:pPr>
      <w:del w:id="2855" w:author="Cristian Sbrolli" w:date="2020-12-20T13:54:00Z">
        <w:r w:rsidRPr="00A8618B" w:rsidDel="005A7CCF">
          <w:rPr>
            <w:rStyle w:val="Enfasidelicata"/>
            <w:rFonts w:asciiTheme="minorHAnsi" w:hAnsiTheme="minorHAnsi" w:cstheme="minorHAnsi"/>
            <w:szCs w:val="24"/>
          </w:rPr>
          <w:delText>all vt: VirtualTicket |  #(userVTickets.vt) = 1</w:delText>
        </w:r>
      </w:del>
    </w:p>
    <w:p w14:paraId="32719D7C" w14:textId="72FE14D5" w:rsidR="005432E1" w:rsidRPr="00A8618B" w:rsidDel="005A7CCF" w:rsidRDefault="005432E1">
      <w:pPr>
        <w:pStyle w:val="Paragrafoelenco"/>
        <w:spacing w:line="276" w:lineRule="auto"/>
        <w:rPr>
          <w:del w:id="2856" w:author="Cristian Sbrolli" w:date="2020-12-20T13:54:00Z"/>
          <w:rStyle w:val="Enfasidelicata"/>
          <w:rFonts w:asciiTheme="minorHAnsi" w:hAnsiTheme="minorHAnsi" w:cstheme="minorHAnsi"/>
          <w:szCs w:val="24"/>
        </w:rPr>
        <w:pPrChange w:id="2857" w:author="Giorgio Romeo" w:date="2020-12-23T10:30:00Z">
          <w:pPr>
            <w:pStyle w:val="Paragrafoelenco"/>
            <w:spacing w:line="240" w:lineRule="auto"/>
            <w:ind w:left="360"/>
          </w:pPr>
        </w:pPrChange>
      </w:pPr>
      <w:del w:id="2858" w:author="Cristian Sbrolli" w:date="2020-12-20T13:54:00Z">
        <w:r w:rsidRPr="00A8618B" w:rsidDel="005A7CCF">
          <w:rPr>
            <w:rStyle w:val="Enfasidelicata"/>
            <w:rFonts w:asciiTheme="minorHAnsi" w:hAnsiTheme="minorHAnsi" w:cstheme="minorHAnsi"/>
            <w:szCs w:val="24"/>
          </w:rPr>
          <w:delText>all pt: PhysicalTicket | #(userPTickets.pt) = 1</w:delText>
        </w:r>
      </w:del>
    </w:p>
    <w:p w14:paraId="4BB37CD5" w14:textId="6C39DFAC" w:rsidR="005432E1" w:rsidRPr="00A8618B" w:rsidDel="005A7CCF" w:rsidRDefault="005432E1">
      <w:pPr>
        <w:pStyle w:val="Paragrafoelenco"/>
        <w:spacing w:line="276" w:lineRule="auto"/>
        <w:rPr>
          <w:del w:id="2859" w:author="Cristian Sbrolli" w:date="2020-12-20T13:54:00Z"/>
          <w:rStyle w:val="Enfasidelicata"/>
          <w:rFonts w:asciiTheme="minorHAnsi" w:hAnsiTheme="minorHAnsi" w:cstheme="minorHAnsi"/>
          <w:szCs w:val="24"/>
        </w:rPr>
        <w:pPrChange w:id="2860" w:author="Giorgio Romeo" w:date="2020-12-23T10:30:00Z">
          <w:pPr>
            <w:pStyle w:val="Paragrafoelenco"/>
            <w:spacing w:line="240" w:lineRule="auto"/>
            <w:ind w:left="360"/>
          </w:pPr>
        </w:pPrChange>
      </w:pPr>
      <w:del w:id="2861" w:author="Cristian Sbrolli" w:date="2020-12-20T13:54:00Z">
        <w:r w:rsidRPr="00A8618B" w:rsidDel="005A7CCF">
          <w:rPr>
            <w:rStyle w:val="Enfasidelicata"/>
            <w:rFonts w:asciiTheme="minorHAnsi" w:hAnsiTheme="minorHAnsi" w:cstheme="minorHAnsi"/>
            <w:szCs w:val="24"/>
          </w:rPr>
          <w:delText>all vs: Visit | #(userVisits.vs) = 1</w:delText>
        </w:r>
      </w:del>
    </w:p>
    <w:p w14:paraId="5AC447F9" w14:textId="4A3BFEB8" w:rsidR="000477F7" w:rsidRPr="002C295C" w:rsidDel="005A7CCF" w:rsidRDefault="005432E1">
      <w:pPr>
        <w:pStyle w:val="Paragrafoelenco"/>
        <w:spacing w:line="276" w:lineRule="auto"/>
        <w:rPr>
          <w:del w:id="2862" w:author="Cristian Sbrolli" w:date="2020-12-20T13:54:00Z"/>
          <w:rStyle w:val="Enfasidelicata"/>
          <w:rFonts w:cstheme="minorHAnsi"/>
          <w:szCs w:val="24"/>
        </w:rPr>
        <w:pPrChange w:id="2863" w:author="Giorgio Romeo" w:date="2020-12-23T10:30:00Z">
          <w:pPr>
            <w:pStyle w:val="Paragrafoelenco"/>
            <w:spacing w:line="240" w:lineRule="auto"/>
            <w:ind w:left="360"/>
          </w:pPr>
        </w:pPrChange>
      </w:pPr>
      <w:del w:id="2864" w:author="Cristian Sbrolli" w:date="2020-12-20T13:54:00Z">
        <w:r w:rsidRPr="00A8618B" w:rsidDel="005A7CCF">
          <w:rPr>
            <w:rStyle w:val="Enfasidelicata"/>
            <w:rFonts w:asciiTheme="minorHAnsi" w:hAnsiTheme="minorHAnsi" w:cstheme="minorHAnsi"/>
            <w:szCs w:val="24"/>
          </w:rPr>
          <w:delText>}</w:delText>
        </w:r>
      </w:del>
    </w:p>
    <w:p w14:paraId="15E30176" w14:textId="11A0C82C" w:rsidR="000477F7" w:rsidRPr="00A8618B" w:rsidDel="005A7CCF" w:rsidRDefault="00C94560">
      <w:pPr>
        <w:pStyle w:val="Paragrafoelenco"/>
        <w:spacing w:line="276" w:lineRule="auto"/>
        <w:rPr>
          <w:del w:id="2865" w:author="Cristian Sbrolli" w:date="2020-12-20T13:54:00Z"/>
          <w:rStyle w:val="Enfasidelicata"/>
          <w:rFonts w:cstheme="minorHAnsi"/>
          <w:sz w:val="44"/>
          <w:szCs w:val="44"/>
        </w:rPr>
        <w:pPrChange w:id="2866" w:author="Giorgio Romeo" w:date="2020-12-23T10:30:00Z">
          <w:pPr>
            <w:pStyle w:val="Paragrafoelenco"/>
            <w:numPr>
              <w:numId w:val="74"/>
            </w:numPr>
            <w:spacing w:line="240" w:lineRule="auto"/>
            <w:ind w:hanging="360"/>
          </w:pPr>
        </w:pPrChange>
      </w:pPr>
      <w:del w:id="2867" w:author="Cristian Sbrolli" w:date="2020-12-20T13:54:00Z">
        <w:r w:rsidDel="005A7CCF">
          <w:rPr>
            <w:rStyle w:val="Enfasidelicata"/>
            <w:rFonts w:cstheme="minorHAnsi"/>
            <w:sz w:val="44"/>
            <w:szCs w:val="44"/>
          </w:rPr>
          <w:delText>Dynamic Model</w:delText>
        </w:r>
      </w:del>
    </w:p>
    <w:p w14:paraId="4A0AB79B" w14:textId="0FE5D607" w:rsidR="005432E1" w:rsidRPr="00A8618B" w:rsidDel="005A7CCF" w:rsidRDefault="005432E1">
      <w:pPr>
        <w:pStyle w:val="Paragrafoelenco"/>
        <w:spacing w:line="276" w:lineRule="auto"/>
        <w:rPr>
          <w:del w:id="2868" w:author="Cristian Sbrolli" w:date="2020-12-20T13:54:00Z"/>
          <w:rStyle w:val="Enfasidelicata"/>
          <w:rFonts w:asciiTheme="minorHAnsi" w:hAnsiTheme="minorHAnsi" w:cstheme="minorHAnsi"/>
          <w:szCs w:val="24"/>
        </w:rPr>
        <w:pPrChange w:id="2869" w:author="Giorgio Romeo" w:date="2020-12-23T10:30:00Z">
          <w:pPr>
            <w:pStyle w:val="Paragrafoelenco"/>
            <w:spacing w:line="240" w:lineRule="auto"/>
            <w:ind w:left="360"/>
          </w:pPr>
        </w:pPrChange>
      </w:pPr>
      <w:del w:id="2870" w:author="Cristian Sbrolli" w:date="2020-12-20T13:54:00Z">
        <w:r w:rsidRPr="00A8618B" w:rsidDel="005A7CCF">
          <w:rPr>
            <w:rStyle w:val="Enfasidelicata"/>
            <w:rFonts w:asciiTheme="minorHAnsi" w:hAnsiTheme="minorHAnsi" w:cstheme="minorHAnsi"/>
            <w:szCs w:val="24"/>
          </w:rPr>
          <w:tab/>
        </w:r>
      </w:del>
    </w:p>
    <w:p w14:paraId="1832A4F4" w14:textId="4E1C1632" w:rsidR="005432E1" w:rsidRPr="00A8618B" w:rsidDel="005A7CCF" w:rsidRDefault="005432E1">
      <w:pPr>
        <w:pStyle w:val="Paragrafoelenco"/>
        <w:spacing w:line="276" w:lineRule="auto"/>
        <w:rPr>
          <w:del w:id="2871" w:author="Cristian Sbrolli" w:date="2020-12-20T13:54:00Z"/>
          <w:rStyle w:val="Enfasidelicata"/>
          <w:rFonts w:asciiTheme="minorHAnsi" w:hAnsiTheme="minorHAnsi" w:cstheme="minorHAnsi"/>
          <w:szCs w:val="24"/>
        </w:rPr>
        <w:pPrChange w:id="2872" w:author="Giorgio Romeo" w:date="2020-12-23T10:30:00Z">
          <w:pPr>
            <w:pStyle w:val="Paragrafoelenco"/>
            <w:spacing w:line="240" w:lineRule="auto"/>
            <w:ind w:left="360"/>
          </w:pPr>
        </w:pPrChange>
      </w:pPr>
      <w:del w:id="2873" w:author="Cristian Sbrolli" w:date="2020-12-20T13:54:00Z">
        <w:r w:rsidRPr="00A8618B" w:rsidDel="005A7CCF">
          <w:rPr>
            <w:rStyle w:val="Enfasidelicata"/>
            <w:rFonts w:asciiTheme="minorHAnsi" w:hAnsiTheme="minorHAnsi" w:cstheme="minorHAnsi"/>
            <w:szCs w:val="24"/>
          </w:rPr>
          <w:delText>//G3. User inside stores are safe</w:delText>
        </w:r>
      </w:del>
    </w:p>
    <w:p w14:paraId="69EEF0D7" w14:textId="704DBBB9" w:rsidR="005432E1" w:rsidRPr="00A8618B" w:rsidDel="005A7CCF" w:rsidRDefault="005432E1">
      <w:pPr>
        <w:pStyle w:val="Paragrafoelenco"/>
        <w:spacing w:line="276" w:lineRule="auto"/>
        <w:rPr>
          <w:del w:id="2874" w:author="Cristian Sbrolli" w:date="2020-12-20T13:54:00Z"/>
          <w:rStyle w:val="Enfasidelicata"/>
          <w:rFonts w:asciiTheme="minorHAnsi" w:hAnsiTheme="minorHAnsi" w:cstheme="minorHAnsi"/>
          <w:szCs w:val="24"/>
        </w:rPr>
        <w:pPrChange w:id="2875" w:author="Giorgio Romeo" w:date="2020-12-23T10:30:00Z">
          <w:pPr>
            <w:pStyle w:val="Paragrafoelenco"/>
            <w:spacing w:line="240" w:lineRule="auto"/>
            <w:ind w:left="360"/>
          </w:pPr>
        </w:pPrChange>
      </w:pPr>
      <w:del w:id="2876" w:author="Cristian Sbrolli" w:date="2020-12-20T13:54:00Z">
        <w:r w:rsidRPr="00A8618B" w:rsidDel="005A7CCF">
          <w:rPr>
            <w:rStyle w:val="Enfasidelicata"/>
            <w:rFonts w:asciiTheme="minorHAnsi" w:hAnsiTheme="minorHAnsi" w:cstheme="minorHAnsi"/>
            <w:szCs w:val="24"/>
          </w:rPr>
          <w:delText>assert allUsersInsideStoresAreSafe{</w:delText>
        </w:r>
      </w:del>
    </w:p>
    <w:p w14:paraId="0E9A5DE5" w14:textId="17D0E8C7" w:rsidR="005432E1" w:rsidRPr="00A8618B" w:rsidDel="005A7CCF" w:rsidRDefault="005432E1">
      <w:pPr>
        <w:pStyle w:val="Paragrafoelenco"/>
        <w:spacing w:line="276" w:lineRule="auto"/>
        <w:rPr>
          <w:del w:id="2877" w:author="Cristian Sbrolli" w:date="2020-12-20T13:54:00Z"/>
          <w:rStyle w:val="Enfasidelicata"/>
          <w:rFonts w:asciiTheme="minorHAnsi" w:hAnsiTheme="minorHAnsi" w:cstheme="minorHAnsi"/>
          <w:szCs w:val="24"/>
        </w:rPr>
        <w:pPrChange w:id="2878" w:author="Giorgio Romeo" w:date="2020-12-23T10:30:00Z">
          <w:pPr>
            <w:pStyle w:val="Paragrafoelenco"/>
            <w:spacing w:line="240" w:lineRule="auto"/>
            <w:ind w:left="360"/>
          </w:pPr>
        </w:pPrChange>
      </w:pPr>
      <w:del w:id="2879" w:author="Cristian Sbrolli" w:date="2020-12-20T13:54:00Z">
        <w:r w:rsidRPr="00A8618B" w:rsidDel="005A7CCF">
          <w:rPr>
            <w:rStyle w:val="Enfasidelicata"/>
            <w:rFonts w:asciiTheme="minorHAnsi" w:hAnsiTheme="minorHAnsi" w:cstheme="minorHAnsi"/>
            <w:szCs w:val="24"/>
          </w:rPr>
          <w:delText>all u: User | u.userStatus= Safe</w:delText>
        </w:r>
      </w:del>
    </w:p>
    <w:p w14:paraId="5310E259" w14:textId="4ED419CF" w:rsidR="005432E1" w:rsidRPr="00A8618B" w:rsidDel="005A7CCF" w:rsidRDefault="005432E1">
      <w:pPr>
        <w:pStyle w:val="Paragrafoelenco"/>
        <w:spacing w:line="276" w:lineRule="auto"/>
        <w:rPr>
          <w:del w:id="2880" w:author="Cristian Sbrolli" w:date="2020-12-20T13:54:00Z"/>
          <w:rStyle w:val="Enfasidelicata"/>
          <w:rFonts w:asciiTheme="minorHAnsi" w:hAnsiTheme="minorHAnsi" w:cstheme="minorHAnsi"/>
          <w:szCs w:val="24"/>
        </w:rPr>
        <w:pPrChange w:id="2881" w:author="Giorgio Romeo" w:date="2020-12-23T10:30:00Z">
          <w:pPr>
            <w:pStyle w:val="Paragrafoelenco"/>
            <w:spacing w:line="240" w:lineRule="auto"/>
            <w:ind w:left="360"/>
          </w:pPr>
        </w:pPrChange>
      </w:pPr>
      <w:del w:id="2882" w:author="Cristian Sbrolli" w:date="2020-12-20T13:54:00Z">
        <w:r w:rsidRPr="00A8618B" w:rsidDel="005A7CCF">
          <w:rPr>
            <w:rStyle w:val="Enfasidelicata"/>
            <w:rFonts w:asciiTheme="minorHAnsi" w:hAnsiTheme="minorHAnsi" w:cstheme="minorHAnsi"/>
            <w:szCs w:val="24"/>
          </w:rPr>
          <w:delText>}</w:delText>
        </w:r>
      </w:del>
    </w:p>
    <w:p w14:paraId="49C84719" w14:textId="39EEF1A4" w:rsidR="005432E1" w:rsidRPr="00A8618B" w:rsidDel="005A7CCF" w:rsidRDefault="005432E1">
      <w:pPr>
        <w:pStyle w:val="Paragrafoelenco"/>
        <w:spacing w:line="276" w:lineRule="auto"/>
        <w:rPr>
          <w:del w:id="2883" w:author="Cristian Sbrolli" w:date="2020-12-20T13:54:00Z"/>
          <w:rStyle w:val="Enfasidelicata"/>
          <w:rFonts w:asciiTheme="minorHAnsi" w:hAnsiTheme="minorHAnsi" w:cstheme="minorHAnsi"/>
          <w:szCs w:val="24"/>
        </w:rPr>
        <w:pPrChange w:id="2884" w:author="Giorgio Romeo" w:date="2020-12-23T10:30:00Z">
          <w:pPr>
            <w:pStyle w:val="Paragrafoelenco"/>
            <w:spacing w:line="240" w:lineRule="auto"/>
            <w:ind w:left="360"/>
          </w:pPr>
        </w:pPrChange>
      </w:pPr>
    </w:p>
    <w:p w14:paraId="235C70F6" w14:textId="56CEDD41" w:rsidR="005432E1" w:rsidRPr="00A8618B" w:rsidDel="005A7CCF" w:rsidRDefault="005432E1">
      <w:pPr>
        <w:pStyle w:val="Paragrafoelenco"/>
        <w:spacing w:line="276" w:lineRule="auto"/>
        <w:rPr>
          <w:del w:id="2885" w:author="Cristian Sbrolli" w:date="2020-12-20T13:54:00Z"/>
          <w:rStyle w:val="Enfasidelicata"/>
          <w:rFonts w:asciiTheme="minorHAnsi" w:hAnsiTheme="minorHAnsi" w:cstheme="minorHAnsi"/>
          <w:szCs w:val="24"/>
        </w:rPr>
        <w:pPrChange w:id="2886" w:author="Giorgio Romeo" w:date="2020-12-23T10:30:00Z">
          <w:pPr>
            <w:pStyle w:val="Paragrafoelenco"/>
            <w:spacing w:line="240" w:lineRule="auto"/>
            <w:ind w:left="360"/>
          </w:pPr>
        </w:pPrChange>
      </w:pPr>
      <w:del w:id="2887"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7</w:delText>
        </w:r>
        <w:r w:rsidRPr="00A8618B" w:rsidDel="005A7CCF">
          <w:rPr>
            <w:rStyle w:val="Enfasidelicata"/>
            <w:rFonts w:asciiTheme="minorHAnsi" w:hAnsiTheme="minorHAnsi" w:cstheme="minorHAnsi"/>
            <w:szCs w:val="24"/>
          </w:rPr>
          <w:delText>. If there are available time slots in the current date, user can get a ticket and be put in line</w:delText>
        </w:r>
      </w:del>
    </w:p>
    <w:p w14:paraId="2C664FE8" w14:textId="14E3AAB1" w:rsidR="005432E1" w:rsidRPr="00A8618B" w:rsidDel="005A7CCF" w:rsidRDefault="005432E1">
      <w:pPr>
        <w:pStyle w:val="Paragrafoelenco"/>
        <w:spacing w:line="276" w:lineRule="auto"/>
        <w:rPr>
          <w:del w:id="2888" w:author="Cristian Sbrolli" w:date="2020-12-20T13:54:00Z"/>
          <w:rStyle w:val="Enfasidelicata"/>
          <w:rFonts w:asciiTheme="minorHAnsi" w:hAnsiTheme="minorHAnsi" w:cstheme="minorHAnsi"/>
          <w:szCs w:val="24"/>
        </w:rPr>
        <w:pPrChange w:id="2889" w:author="Giorgio Romeo" w:date="2020-12-23T10:30:00Z">
          <w:pPr>
            <w:pStyle w:val="Paragrafoelenco"/>
            <w:spacing w:line="240" w:lineRule="auto"/>
            <w:ind w:left="360"/>
          </w:pPr>
        </w:pPrChange>
      </w:pPr>
      <w:del w:id="2890" w:author="Cristian Sbrolli" w:date="2020-12-20T13:54:00Z">
        <w:r w:rsidRPr="00A8618B" w:rsidDel="005A7CCF">
          <w:rPr>
            <w:rStyle w:val="Enfasidelicata"/>
            <w:rFonts w:asciiTheme="minorHAnsi" w:hAnsiTheme="minorHAnsi" w:cstheme="minorHAnsi"/>
            <w:szCs w:val="24"/>
          </w:rPr>
          <w:delText>pred vUserGetsTicket[m,m1: Market, u,u1: VirtualUser]{</w:delText>
        </w:r>
      </w:del>
    </w:p>
    <w:p w14:paraId="6C143625" w14:textId="1B25DE59" w:rsidR="005432E1" w:rsidRPr="00A8618B" w:rsidDel="005A7CCF" w:rsidRDefault="005432E1">
      <w:pPr>
        <w:pStyle w:val="Paragrafoelenco"/>
        <w:spacing w:line="276" w:lineRule="auto"/>
        <w:rPr>
          <w:del w:id="2891" w:author="Cristian Sbrolli" w:date="2020-12-20T13:54:00Z"/>
          <w:rStyle w:val="Enfasidelicata"/>
          <w:rFonts w:asciiTheme="minorHAnsi" w:hAnsiTheme="minorHAnsi" w:cstheme="minorHAnsi"/>
          <w:szCs w:val="24"/>
        </w:rPr>
        <w:pPrChange w:id="2892" w:author="Giorgio Romeo" w:date="2020-12-23T10:30:00Z">
          <w:pPr>
            <w:pStyle w:val="Paragrafoelenco"/>
            <w:spacing w:line="240" w:lineRule="auto"/>
            <w:ind w:left="360"/>
          </w:pPr>
        </w:pPrChange>
      </w:pPr>
      <w:del w:id="2893"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5E6E127D" w14:textId="00D8B87A" w:rsidR="005432E1" w:rsidRPr="00A8618B" w:rsidDel="005A7CCF" w:rsidRDefault="005432E1">
      <w:pPr>
        <w:pStyle w:val="Paragrafoelenco"/>
        <w:spacing w:line="276" w:lineRule="auto"/>
        <w:rPr>
          <w:del w:id="2894" w:author="Cristian Sbrolli" w:date="2020-12-20T13:54:00Z"/>
          <w:rStyle w:val="Enfasidelicata"/>
          <w:rFonts w:asciiTheme="minorHAnsi" w:hAnsiTheme="minorHAnsi" w:cstheme="minorHAnsi"/>
          <w:szCs w:val="24"/>
        </w:rPr>
        <w:pPrChange w:id="2895" w:author="Giorgio Romeo" w:date="2020-12-23T10:30:00Z">
          <w:pPr>
            <w:pStyle w:val="Paragrafoelenco"/>
            <w:spacing w:line="240" w:lineRule="auto"/>
            <w:ind w:left="360"/>
          </w:pPr>
        </w:pPrChange>
      </w:pPr>
      <w:del w:id="289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3FC838BA" w14:textId="003EEFD5" w:rsidR="005432E1" w:rsidRPr="00A8618B" w:rsidDel="005A7CCF" w:rsidRDefault="005432E1">
      <w:pPr>
        <w:pStyle w:val="Paragrafoelenco"/>
        <w:spacing w:line="276" w:lineRule="auto"/>
        <w:rPr>
          <w:del w:id="2897" w:author="Cristian Sbrolli" w:date="2020-12-20T13:54:00Z"/>
          <w:rStyle w:val="Enfasidelicata"/>
          <w:rFonts w:asciiTheme="minorHAnsi" w:hAnsiTheme="minorHAnsi" w:cstheme="minorHAnsi"/>
          <w:szCs w:val="24"/>
        </w:rPr>
        <w:pPrChange w:id="2898" w:author="Giorgio Romeo" w:date="2020-12-23T10:30:00Z">
          <w:pPr>
            <w:pStyle w:val="Paragrafoelenco"/>
            <w:spacing w:line="240" w:lineRule="auto"/>
            <w:ind w:left="360"/>
          </w:pPr>
        </w:pPrChange>
      </w:pPr>
      <w:del w:id="289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w:delText>
        </w:r>
      </w:del>
    </w:p>
    <w:p w14:paraId="7F34FFF3" w14:textId="0FB2C2D4" w:rsidR="005432E1" w:rsidRPr="00A8618B" w:rsidDel="005A7CCF" w:rsidRDefault="005432E1">
      <w:pPr>
        <w:pStyle w:val="Paragrafoelenco"/>
        <w:spacing w:line="276" w:lineRule="auto"/>
        <w:rPr>
          <w:del w:id="2900" w:author="Cristian Sbrolli" w:date="2020-12-20T13:54:00Z"/>
          <w:rStyle w:val="Enfasidelicata"/>
          <w:rFonts w:asciiTheme="minorHAnsi" w:hAnsiTheme="minorHAnsi" w:cstheme="minorHAnsi"/>
          <w:szCs w:val="24"/>
        </w:rPr>
        <w:pPrChange w:id="2901" w:author="Giorgio Romeo" w:date="2020-12-23T10:30:00Z">
          <w:pPr>
            <w:pStyle w:val="Paragrafoelenco"/>
            <w:spacing w:line="240" w:lineRule="auto"/>
            <w:ind w:left="360"/>
          </w:pPr>
        </w:pPrChange>
      </w:pPr>
      <w:del w:id="290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F4BF8F3" w14:textId="221C49D6" w:rsidR="005432E1" w:rsidRPr="00A8618B" w:rsidDel="005A7CCF" w:rsidRDefault="005432E1">
      <w:pPr>
        <w:pStyle w:val="Paragrafoelenco"/>
        <w:spacing w:line="276" w:lineRule="auto"/>
        <w:rPr>
          <w:del w:id="2903" w:author="Cristian Sbrolli" w:date="2020-12-20T13:54:00Z"/>
          <w:rStyle w:val="Enfasidelicata"/>
          <w:rFonts w:asciiTheme="minorHAnsi" w:hAnsiTheme="minorHAnsi" w:cstheme="minorHAnsi"/>
          <w:szCs w:val="24"/>
        </w:rPr>
        <w:pPrChange w:id="2904" w:author="Giorgio Romeo" w:date="2020-12-23T10:30:00Z">
          <w:pPr>
            <w:pStyle w:val="Paragrafoelenco"/>
            <w:spacing w:line="240" w:lineRule="auto"/>
            <w:ind w:left="360"/>
          </w:pPr>
        </w:pPrChange>
      </w:pPr>
      <w:del w:id="290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checkEqualStateVUserPlusNewTicket[t, u,u1]</w:delText>
        </w:r>
      </w:del>
    </w:p>
    <w:p w14:paraId="109A5CDE" w14:textId="4143B16C" w:rsidR="005432E1" w:rsidRPr="00A8618B" w:rsidDel="005A7CCF" w:rsidRDefault="005432E1">
      <w:pPr>
        <w:pStyle w:val="Paragrafoelenco"/>
        <w:spacing w:line="276" w:lineRule="auto"/>
        <w:rPr>
          <w:del w:id="2906" w:author="Cristian Sbrolli" w:date="2020-12-20T13:54:00Z"/>
          <w:rStyle w:val="Enfasidelicata"/>
          <w:rFonts w:asciiTheme="minorHAnsi" w:hAnsiTheme="minorHAnsi" w:cstheme="minorHAnsi"/>
          <w:szCs w:val="24"/>
        </w:rPr>
        <w:pPrChange w:id="2907" w:author="Giorgio Romeo" w:date="2020-12-23T10:30:00Z">
          <w:pPr>
            <w:pStyle w:val="Paragrafoelenco"/>
            <w:spacing w:line="240" w:lineRule="auto"/>
            <w:ind w:left="360"/>
          </w:pPr>
        </w:pPrChange>
      </w:pPr>
      <w:del w:id="2908" w:author="Cristian Sbrolli" w:date="2020-12-20T13:54:00Z">
        <w:r w:rsidRPr="00A8618B" w:rsidDel="005A7CCF">
          <w:rPr>
            <w:rStyle w:val="Enfasidelicata"/>
            <w:rFonts w:asciiTheme="minorHAnsi" w:hAnsiTheme="minorHAnsi" w:cstheme="minorHAnsi"/>
            <w:szCs w:val="24"/>
          </w:rPr>
          <w:delText>}</w:delText>
        </w:r>
      </w:del>
    </w:p>
    <w:p w14:paraId="0CE97B48" w14:textId="5CFA4344" w:rsidR="005432E1" w:rsidRPr="00A8618B" w:rsidDel="005A7CCF" w:rsidRDefault="005432E1">
      <w:pPr>
        <w:pStyle w:val="Paragrafoelenco"/>
        <w:spacing w:line="276" w:lineRule="auto"/>
        <w:rPr>
          <w:del w:id="2909" w:author="Cristian Sbrolli" w:date="2020-12-20T13:54:00Z"/>
          <w:rStyle w:val="Enfasidelicata"/>
          <w:rFonts w:asciiTheme="minorHAnsi" w:hAnsiTheme="minorHAnsi" w:cstheme="minorHAnsi"/>
          <w:szCs w:val="24"/>
        </w:rPr>
        <w:pPrChange w:id="2910" w:author="Giorgio Romeo" w:date="2020-12-23T10:30:00Z">
          <w:pPr>
            <w:pStyle w:val="Paragrafoelenco"/>
            <w:spacing w:line="240" w:lineRule="auto"/>
            <w:ind w:left="360"/>
          </w:pPr>
        </w:pPrChange>
      </w:pPr>
    </w:p>
    <w:p w14:paraId="742B2955" w14:textId="1FF9FF15" w:rsidR="005432E1" w:rsidRPr="00A8618B" w:rsidDel="005A7CCF" w:rsidRDefault="005432E1">
      <w:pPr>
        <w:pStyle w:val="Paragrafoelenco"/>
        <w:spacing w:line="276" w:lineRule="auto"/>
        <w:rPr>
          <w:del w:id="2911" w:author="Cristian Sbrolli" w:date="2020-12-20T13:54:00Z"/>
          <w:rStyle w:val="Enfasidelicata"/>
          <w:rFonts w:asciiTheme="minorHAnsi" w:hAnsiTheme="minorHAnsi" w:cstheme="minorHAnsi"/>
          <w:szCs w:val="24"/>
        </w:rPr>
        <w:pPrChange w:id="2912" w:author="Giorgio Romeo" w:date="2020-12-23T10:30:00Z">
          <w:pPr>
            <w:pStyle w:val="Paragrafoelenco"/>
            <w:spacing w:line="240" w:lineRule="auto"/>
            <w:ind w:left="360"/>
          </w:pPr>
        </w:pPrChange>
      </w:pPr>
      <w:del w:id="2913"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8</w:delText>
        </w:r>
        <w:r w:rsidRPr="00A8618B" w:rsidDel="005A7CCF">
          <w:rPr>
            <w:rStyle w:val="Enfasidelicata"/>
            <w:rFonts w:asciiTheme="minorHAnsi" w:hAnsiTheme="minorHAnsi" w:cstheme="minorHAnsi"/>
            <w:szCs w:val="24"/>
          </w:rPr>
          <w:delText>. If there are available time slots in the current date, physical user can get a ticket from the dispenser</w:delText>
        </w:r>
      </w:del>
    </w:p>
    <w:p w14:paraId="36DD9A37" w14:textId="372A8E44" w:rsidR="005432E1" w:rsidRPr="00A8618B" w:rsidDel="005A7CCF" w:rsidRDefault="005432E1">
      <w:pPr>
        <w:pStyle w:val="Paragrafoelenco"/>
        <w:spacing w:line="276" w:lineRule="auto"/>
        <w:rPr>
          <w:del w:id="2914" w:author="Cristian Sbrolli" w:date="2020-12-20T13:54:00Z"/>
          <w:rStyle w:val="Enfasidelicata"/>
          <w:rFonts w:asciiTheme="minorHAnsi" w:hAnsiTheme="minorHAnsi" w:cstheme="minorHAnsi"/>
          <w:szCs w:val="24"/>
        </w:rPr>
        <w:pPrChange w:id="2915" w:author="Giorgio Romeo" w:date="2020-12-23T10:30:00Z">
          <w:pPr>
            <w:pStyle w:val="Paragrafoelenco"/>
            <w:spacing w:line="240" w:lineRule="auto"/>
            <w:ind w:left="360"/>
          </w:pPr>
        </w:pPrChange>
      </w:pPr>
      <w:del w:id="2916" w:author="Cristian Sbrolli" w:date="2020-12-20T13:54:00Z">
        <w:r w:rsidRPr="00A8618B" w:rsidDel="005A7CCF">
          <w:rPr>
            <w:rStyle w:val="Enfasidelicata"/>
            <w:rFonts w:asciiTheme="minorHAnsi" w:hAnsiTheme="minorHAnsi" w:cstheme="minorHAnsi"/>
            <w:szCs w:val="24"/>
          </w:rPr>
          <w:delText>pred pUserGetsTicket[m,m1: Market, u,u1: PhysicalUser]{</w:delText>
        </w:r>
      </w:del>
    </w:p>
    <w:p w14:paraId="6E71FF07" w14:textId="0B0528A1" w:rsidR="005432E1" w:rsidRPr="00A8618B" w:rsidDel="005A7CCF" w:rsidRDefault="005432E1">
      <w:pPr>
        <w:pStyle w:val="Paragrafoelenco"/>
        <w:spacing w:line="276" w:lineRule="auto"/>
        <w:rPr>
          <w:del w:id="2917" w:author="Cristian Sbrolli" w:date="2020-12-20T13:54:00Z"/>
          <w:rStyle w:val="Enfasidelicata"/>
          <w:rFonts w:asciiTheme="minorHAnsi" w:hAnsiTheme="minorHAnsi" w:cstheme="minorHAnsi"/>
          <w:szCs w:val="24"/>
        </w:rPr>
        <w:pPrChange w:id="2918" w:author="Giorgio Romeo" w:date="2020-12-23T10:30:00Z">
          <w:pPr>
            <w:pStyle w:val="Paragrafoelenco"/>
            <w:spacing w:line="240" w:lineRule="auto"/>
            <w:ind w:left="360"/>
          </w:pPr>
        </w:pPrChange>
      </w:pPr>
      <w:del w:id="2919"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2651A196" w14:textId="6945BB0E" w:rsidR="005432E1" w:rsidRPr="00A8618B" w:rsidDel="005A7CCF" w:rsidRDefault="005432E1">
      <w:pPr>
        <w:pStyle w:val="Paragrafoelenco"/>
        <w:spacing w:line="276" w:lineRule="auto"/>
        <w:rPr>
          <w:del w:id="2920" w:author="Cristian Sbrolli" w:date="2020-12-20T13:54:00Z"/>
          <w:rStyle w:val="Enfasidelicata"/>
          <w:rFonts w:asciiTheme="minorHAnsi" w:hAnsiTheme="minorHAnsi" w:cstheme="minorHAnsi"/>
          <w:szCs w:val="24"/>
        </w:rPr>
        <w:pPrChange w:id="2921" w:author="Giorgio Romeo" w:date="2020-12-23T10:30:00Z">
          <w:pPr>
            <w:pStyle w:val="Paragrafoelenco"/>
            <w:spacing w:line="240" w:lineRule="auto"/>
            <w:ind w:left="360"/>
          </w:pPr>
        </w:pPrChange>
      </w:pPr>
      <w:del w:id="292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24B0BCA7" w14:textId="54413A41" w:rsidR="005432E1" w:rsidRPr="00A8618B" w:rsidDel="005A7CCF" w:rsidRDefault="005432E1">
      <w:pPr>
        <w:pStyle w:val="Paragrafoelenco"/>
        <w:spacing w:line="276" w:lineRule="auto"/>
        <w:rPr>
          <w:del w:id="2923" w:author="Cristian Sbrolli" w:date="2020-12-20T13:54:00Z"/>
          <w:rStyle w:val="Enfasidelicata"/>
          <w:rFonts w:asciiTheme="minorHAnsi" w:hAnsiTheme="minorHAnsi" w:cstheme="minorHAnsi"/>
          <w:szCs w:val="24"/>
        </w:rPr>
        <w:pPrChange w:id="2924" w:author="Giorgio Romeo" w:date="2020-12-23T10:30:00Z">
          <w:pPr>
            <w:pStyle w:val="Paragrafoelenco"/>
            <w:spacing w:line="240" w:lineRule="auto"/>
            <w:ind w:left="360"/>
          </w:pPr>
        </w:pPrChange>
      </w:pPr>
      <w:del w:id="292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 m1.dispensers.distributedTickets =m.dispensers.distributedTickets + t and</w:delText>
        </w:r>
      </w:del>
    </w:p>
    <w:p w14:paraId="2B421F3F" w14:textId="6207B5D6" w:rsidR="005432E1" w:rsidRPr="00A8618B" w:rsidDel="005A7CCF" w:rsidRDefault="005432E1">
      <w:pPr>
        <w:pStyle w:val="Paragrafoelenco"/>
        <w:spacing w:line="276" w:lineRule="auto"/>
        <w:rPr>
          <w:del w:id="2926" w:author="Cristian Sbrolli" w:date="2020-12-20T13:54:00Z"/>
          <w:rStyle w:val="Enfasidelicata"/>
          <w:rFonts w:asciiTheme="minorHAnsi" w:hAnsiTheme="minorHAnsi" w:cstheme="minorHAnsi"/>
          <w:szCs w:val="24"/>
        </w:rPr>
        <w:pPrChange w:id="2927" w:author="Giorgio Romeo" w:date="2020-12-23T10:30:00Z">
          <w:pPr>
            <w:pStyle w:val="Paragrafoelenco"/>
            <w:spacing w:line="240" w:lineRule="auto"/>
            <w:ind w:left="360"/>
          </w:pPr>
        </w:pPrChange>
      </w:pPr>
      <w:del w:id="292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2B57FCB" w14:textId="5BFE5F87" w:rsidR="005432E1" w:rsidRPr="00A8618B" w:rsidDel="005A7CCF" w:rsidRDefault="005432E1">
      <w:pPr>
        <w:pStyle w:val="Paragrafoelenco"/>
        <w:spacing w:line="276" w:lineRule="auto"/>
        <w:rPr>
          <w:del w:id="2929" w:author="Cristian Sbrolli" w:date="2020-12-20T13:54:00Z"/>
          <w:rStyle w:val="Enfasidelicata"/>
          <w:rFonts w:asciiTheme="minorHAnsi" w:hAnsiTheme="minorHAnsi" w:cstheme="minorHAnsi"/>
          <w:szCs w:val="24"/>
        </w:rPr>
        <w:pPrChange w:id="2930" w:author="Giorgio Romeo" w:date="2020-12-23T10:30:00Z">
          <w:pPr>
            <w:pStyle w:val="Paragrafoelenco"/>
            <w:spacing w:line="240" w:lineRule="auto"/>
            <w:ind w:left="360"/>
          </w:pPr>
        </w:pPrChange>
      </w:pPr>
      <w:del w:id="2931"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checkEqualStatePUserPlusNewTicket[t, u,u1]</w:delText>
        </w:r>
      </w:del>
    </w:p>
    <w:p w14:paraId="27F4424C" w14:textId="4A06083E" w:rsidR="005432E1" w:rsidRPr="00A8618B" w:rsidDel="005A7CCF" w:rsidRDefault="005432E1">
      <w:pPr>
        <w:pStyle w:val="Paragrafoelenco"/>
        <w:spacing w:line="276" w:lineRule="auto"/>
        <w:rPr>
          <w:del w:id="2932" w:author="Cristian Sbrolli" w:date="2020-12-20T13:54:00Z"/>
          <w:rStyle w:val="Enfasidelicata"/>
          <w:rFonts w:asciiTheme="minorHAnsi" w:hAnsiTheme="minorHAnsi" w:cstheme="minorHAnsi"/>
          <w:szCs w:val="24"/>
        </w:rPr>
        <w:pPrChange w:id="2933" w:author="Giorgio Romeo" w:date="2020-12-23T10:30:00Z">
          <w:pPr>
            <w:pStyle w:val="Paragrafoelenco"/>
            <w:spacing w:line="240" w:lineRule="auto"/>
            <w:ind w:left="360"/>
          </w:pPr>
        </w:pPrChange>
      </w:pPr>
      <w:del w:id="2934" w:author="Cristian Sbrolli" w:date="2020-12-20T13:54:00Z">
        <w:r w:rsidRPr="00A8618B" w:rsidDel="005A7CCF">
          <w:rPr>
            <w:rStyle w:val="Enfasidelicata"/>
            <w:rFonts w:asciiTheme="minorHAnsi" w:hAnsiTheme="minorHAnsi" w:cstheme="minorHAnsi"/>
            <w:szCs w:val="24"/>
          </w:rPr>
          <w:delText>}</w:delText>
        </w:r>
      </w:del>
    </w:p>
    <w:p w14:paraId="60A0363F" w14:textId="64771820" w:rsidR="005432E1" w:rsidRPr="00A8618B" w:rsidDel="005A7CCF" w:rsidRDefault="005432E1">
      <w:pPr>
        <w:pStyle w:val="Paragrafoelenco"/>
        <w:spacing w:line="276" w:lineRule="auto"/>
        <w:rPr>
          <w:del w:id="2935" w:author="Cristian Sbrolli" w:date="2020-12-20T13:54:00Z"/>
          <w:rStyle w:val="Enfasidelicata"/>
          <w:rFonts w:asciiTheme="minorHAnsi" w:hAnsiTheme="minorHAnsi" w:cstheme="minorHAnsi"/>
          <w:szCs w:val="24"/>
        </w:rPr>
        <w:pPrChange w:id="2936" w:author="Giorgio Romeo" w:date="2020-12-23T10:30:00Z">
          <w:pPr>
            <w:pStyle w:val="Paragrafoelenco"/>
            <w:spacing w:line="240" w:lineRule="auto"/>
            <w:ind w:left="360"/>
          </w:pPr>
        </w:pPrChange>
      </w:pPr>
    </w:p>
    <w:p w14:paraId="7D4E0A84" w14:textId="609D5140" w:rsidR="005432E1" w:rsidRPr="00A8618B" w:rsidDel="005A7CCF" w:rsidRDefault="005432E1">
      <w:pPr>
        <w:pStyle w:val="Paragrafoelenco"/>
        <w:spacing w:line="276" w:lineRule="auto"/>
        <w:rPr>
          <w:del w:id="2937" w:author="Cristian Sbrolli" w:date="2020-12-20T13:54:00Z"/>
          <w:rStyle w:val="Enfasidelicata"/>
          <w:rFonts w:asciiTheme="minorHAnsi" w:hAnsiTheme="minorHAnsi" w:cstheme="minorHAnsi"/>
          <w:szCs w:val="24"/>
        </w:rPr>
        <w:pPrChange w:id="2938" w:author="Giorgio Romeo" w:date="2020-12-23T10:30:00Z">
          <w:pPr>
            <w:pStyle w:val="Paragrafoelenco"/>
            <w:spacing w:line="240" w:lineRule="auto"/>
            <w:ind w:left="360"/>
          </w:pPr>
        </w:pPrChange>
      </w:pPr>
      <w:del w:id="2939" w:author="Cristian Sbrolli" w:date="2020-12-20T13:54:00Z">
        <w:r w:rsidRPr="00A8618B" w:rsidDel="005A7CCF">
          <w:rPr>
            <w:rStyle w:val="Enfasidelicata"/>
            <w:rFonts w:asciiTheme="minorHAnsi" w:hAnsiTheme="minorHAnsi" w:cstheme="minorHAnsi"/>
            <w:szCs w:val="24"/>
          </w:rPr>
          <w:delText>//G6. If the selected date and time slot are available, virtual user can book a visit in that date and time slot</w:delText>
        </w:r>
      </w:del>
    </w:p>
    <w:p w14:paraId="35F65EEB" w14:textId="3793BB6A" w:rsidR="005432E1" w:rsidRPr="00A8618B" w:rsidDel="005A7CCF" w:rsidRDefault="005432E1">
      <w:pPr>
        <w:pStyle w:val="Paragrafoelenco"/>
        <w:spacing w:line="276" w:lineRule="auto"/>
        <w:rPr>
          <w:del w:id="2940" w:author="Cristian Sbrolli" w:date="2020-12-20T13:54:00Z"/>
          <w:rStyle w:val="Enfasidelicata"/>
          <w:rFonts w:asciiTheme="minorHAnsi" w:hAnsiTheme="minorHAnsi" w:cstheme="minorHAnsi"/>
          <w:szCs w:val="24"/>
        </w:rPr>
        <w:pPrChange w:id="2941" w:author="Giorgio Romeo" w:date="2020-12-23T10:30:00Z">
          <w:pPr>
            <w:pStyle w:val="Paragrafoelenco"/>
            <w:spacing w:line="240" w:lineRule="auto"/>
            <w:ind w:left="360"/>
          </w:pPr>
        </w:pPrChange>
      </w:pPr>
      <w:del w:id="2942" w:author="Cristian Sbrolli" w:date="2020-12-20T13:54:00Z">
        <w:r w:rsidRPr="00A8618B" w:rsidDel="005A7CCF">
          <w:rPr>
            <w:rStyle w:val="Enfasidelicata"/>
            <w:rFonts w:asciiTheme="minorHAnsi" w:hAnsiTheme="minorHAnsi" w:cstheme="minorHAnsi"/>
            <w:szCs w:val="24"/>
          </w:rPr>
          <w:delText>pred vUserBooksVisit[m,m1: Market, u,u1: VirtualUser,ts: TimeSlot, d: Date]{</w:delText>
        </w:r>
      </w:del>
    </w:p>
    <w:p w14:paraId="47A425AD" w14:textId="70A1F0F6" w:rsidR="005432E1" w:rsidRPr="00A8618B" w:rsidDel="005A7CCF" w:rsidRDefault="005432E1">
      <w:pPr>
        <w:pStyle w:val="Paragrafoelenco"/>
        <w:spacing w:line="276" w:lineRule="auto"/>
        <w:rPr>
          <w:del w:id="2943" w:author="Cristian Sbrolli" w:date="2020-12-20T13:54:00Z"/>
          <w:rStyle w:val="Enfasidelicata"/>
          <w:rFonts w:asciiTheme="minorHAnsi" w:hAnsiTheme="minorHAnsi" w:cstheme="minorHAnsi"/>
          <w:szCs w:val="24"/>
        </w:rPr>
        <w:pPrChange w:id="2944" w:author="Giorgio Romeo" w:date="2020-12-23T10:30:00Z">
          <w:pPr>
            <w:pStyle w:val="Paragrafoelenco"/>
            <w:spacing w:line="240" w:lineRule="auto"/>
            <w:ind w:left="360"/>
          </w:pPr>
        </w:pPrChange>
      </w:pPr>
      <w:del w:id="2945" w:author="Cristian Sbrolli" w:date="2020-12-20T13:54:00Z">
        <w:r w:rsidRPr="00A8618B" w:rsidDel="005A7CCF">
          <w:rPr>
            <w:rStyle w:val="Enfasidelicata"/>
            <w:rFonts w:asciiTheme="minorHAnsi" w:hAnsiTheme="minorHAnsi" w:cstheme="minorHAnsi"/>
            <w:szCs w:val="24"/>
          </w:rPr>
          <w:delText xml:space="preserve"> </w:delText>
        </w:r>
        <w:r w:rsidRPr="00A8618B" w:rsidDel="005A7CCF">
          <w:rPr>
            <w:rStyle w:val="Enfasidelicata"/>
            <w:rFonts w:asciiTheme="minorHAnsi" w:hAnsiTheme="minorHAnsi" w:cstheme="minorHAnsi"/>
            <w:szCs w:val="24"/>
          </w:rPr>
          <w:tab/>
          <w:delText xml:space="preserve">(d-&gt;ts) in m.ticketManager.availableSlots and </w:delText>
        </w:r>
      </w:del>
    </w:p>
    <w:p w14:paraId="7F46428C" w14:textId="6EE939F1" w:rsidR="005432E1" w:rsidRPr="00A8618B" w:rsidDel="005A7CCF" w:rsidRDefault="005432E1">
      <w:pPr>
        <w:pStyle w:val="Paragrafoelenco"/>
        <w:spacing w:line="276" w:lineRule="auto"/>
        <w:rPr>
          <w:del w:id="2946" w:author="Cristian Sbrolli" w:date="2020-12-20T13:54:00Z"/>
          <w:rStyle w:val="Enfasidelicata"/>
          <w:rFonts w:asciiTheme="minorHAnsi" w:hAnsiTheme="minorHAnsi" w:cstheme="minorHAnsi"/>
          <w:szCs w:val="24"/>
        </w:rPr>
        <w:pPrChange w:id="2947" w:author="Giorgio Romeo" w:date="2020-12-23T10:30:00Z">
          <w:pPr>
            <w:pStyle w:val="Paragrafoelenco"/>
            <w:spacing w:line="240" w:lineRule="auto"/>
            <w:ind w:left="360"/>
          </w:pPr>
        </w:pPrChange>
      </w:pPr>
      <w:del w:id="2948" w:author="Cristian Sbrolli" w:date="2020-12-20T13:54:00Z">
        <w:r w:rsidRPr="00A8618B" w:rsidDel="005A7CCF">
          <w:rPr>
            <w:rStyle w:val="Enfasidelicata"/>
            <w:rFonts w:asciiTheme="minorHAnsi" w:hAnsiTheme="minorHAnsi" w:cstheme="minorHAnsi"/>
            <w:szCs w:val="24"/>
          </w:rPr>
          <w:tab/>
          <w:delText xml:space="preserve">some v: Visit | v.ticketDate = d and v.ticketTimeSlot = ts and </w:delText>
        </w:r>
      </w:del>
    </w:p>
    <w:p w14:paraId="4573F9DB" w14:textId="118207DD" w:rsidR="005432E1" w:rsidRPr="00A8618B" w:rsidDel="005A7CCF" w:rsidRDefault="005432E1">
      <w:pPr>
        <w:pStyle w:val="Paragrafoelenco"/>
        <w:spacing w:line="276" w:lineRule="auto"/>
        <w:rPr>
          <w:del w:id="2949" w:author="Cristian Sbrolli" w:date="2020-12-20T13:54:00Z"/>
          <w:rStyle w:val="Enfasidelicata"/>
          <w:rFonts w:asciiTheme="minorHAnsi" w:hAnsiTheme="minorHAnsi" w:cstheme="minorHAnsi"/>
          <w:szCs w:val="24"/>
        </w:rPr>
        <w:pPrChange w:id="2950" w:author="Giorgio Romeo" w:date="2020-12-23T10:30:00Z">
          <w:pPr>
            <w:pStyle w:val="Paragrafoelenco"/>
            <w:spacing w:line="240" w:lineRule="auto"/>
            <w:ind w:left="360"/>
          </w:pPr>
        </w:pPrChange>
      </w:pPr>
      <w:del w:id="2951" w:author="Cristian Sbrolli" w:date="2020-12-20T13:54:00Z">
        <w:r w:rsidRPr="00A8618B" w:rsidDel="005A7CCF">
          <w:rPr>
            <w:rStyle w:val="Enfasidelicata"/>
            <w:rFonts w:asciiTheme="minorHAnsi" w:hAnsiTheme="minorHAnsi" w:cstheme="minorHAnsi"/>
            <w:szCs w:val="24"/>
          </w:rPr>
          <w:tab/>
          <w:delText>checkEqualStateVUserPlusNewVisit[v,u,u1] and checkEqualStateMarketPlusNewTicket[v,m,m1]</w:delText>
        </w:r>
        <w:r w:rsidRPr="00A8618B" w:rsidDel="005A7CCF">
          <w:rPr>
            <w:rStyle w:val="Enfasidelicata"/>
            <w:rFonts w:asciiTheme="minorHAnsi" w:hAnsiTheme="minorHAnsi" w:cstheme="minorHAnsi"/>
            <w:szCs w:val="24"/>
          </w:rPr>
          <w:tab/>
        </w:r>
      </w:del>
    </w:p>
    <w:p w14:paraId="0D453049" w14:textId="40118B43" w:rsidR="005432E1" w:rsidRPr="00A8618B" w:rsidDel="005A7CCF" w:rsidRDefault="005432E1">
      <w:pPr>
        <w:pStyle w:val="Paragrafoelenco"/>
        <w:spacing w:line="276" w:lineRule="auto"/>
        <w:rPr>
          <w:del w:id="2952" w:author="Cristian Sbrolli" w:date="2020-12-20T13:54:00Z"/>
          <w:rStyle w:val="Enfasidelicata"/>
          <w:rFonts w:asciiTheme="minorHAnsi" w:hAnsiTheme="minorHAnsi" w:cstheme="minorHAnsi"/>
          <w:szCs w:val="24"/>
        </w:rPr>
        <w:pPrChange w:id="2953" w:author="Giorgio Romeo" w:date="2020-12-23T10:30:00Z">
          <w:pPr>
            <w:pStyle w:val="Paragrafoelenco"/>
            <w:spacing w:line="240" w:lineRule="auto"/>
            <w:ind w:left="360"/>
          </w:pPr>
        </w:pPrChange>
      </w:pPr>
      <w:del w:id="2954" w:author="Cristian Sbrolli" w:date="2020-12-20T13:54:00Z">
        <w:r w:rsidRPr="00A8618B" w:rsidDel="005A7CCF">
          <w:rPr>
            <w:rStyle w:val="Enfasidelicata"/>
            <w:rFonts w:asciiTheme="minorHAnsi" w:hAnsiTheme="minorHAnsi" w:cstheme="minorHAnsi"/>
            <w:szCs w:val="24"/>
          </w:rPr>
          <w:delText>}</w:delText>
        </w:r>
      </w:del>
    </w:p>
    <w:p w14:paraId="325A1F50" w14:textId="7C185577" w:rsidR="005432E1" w:rsidRPr="00A8618B" w:rsidDel="005A7CCF" w:rsidRDefault="005432E1">
      <w:pPr>
        <w:pStyle w:val="Paragrafoelenco"/>
        <w:spacing w:line="276" w:lineRule="auto"/>
        <w:rPr>
          <w:del w:id="2955" w:author="Cristian Sbrolli" w:date="2020-12-20T13:54:00Z"/>
          <w:rStyle w:val="Enfasidelicata"/>
          <w:rFonts w:asciiTheme="minorHAnsi" w:hAnsiTheme="minorHAnsi" w:cstheme="minorHAnsi"/>
          <w:szCs w:val="24"/>
        </w:rPr>
        <w:pPrChange w:id="2956" w:author="Giorgio Romeo" w:date="2020-12-23T10:30:00Z">
          <w:pPr>
            <w:pStyle w:val="Paragrafoelenco"/>
            <w:spacing w:line="240" w:lineRule="auto"/>
            <w:ind w:left="360"/>
          </w:pPr>
        </w:pPrChange>
      </w:pPr>
    </w:p>
    <w:p w14:paraId="466FFBC8" w14:textId="572FB013" w:rsidR="005432E1" w:rsidRPr="00A8618B" w:rsidDel="005A7CCF" w:rsidRDefault="005432E1">
      <w:pPr>
        <w:pStyle w:val="Paragrafoelenco"/>
        <w:spacing w:line="276" w:lineRule="auto"/>
        <w:rPr>
          <w:del w:id="2957" w:author="Cristian Sbrolli" w:date="2020-12-20T13:54:00Z"/>
          <w:rStyle w:val="Enfasidelicata"/>
          <w:rFonts w:asciiTheme="minorHAnsi" w:hAnsiTheme="minorHAnsi" w:cstheme="minorHAnsi"/>
          <w:szCs w:val="24"/>
        </w:rPr>
        <w:pPrChange w:id="2958" w:author="Giorgio Romeo" w:date="2020-12-23T10:30:00Z">
          <w:pPr>
            <w:pStyle w:val="Paragrafoelenco"/>
            <w:spacing w:line="240" w:lineRule="auto"/>
            <w:ind w:left="360"/>
          </w:pPr>
        </w:pPrChange>
      </w:pPr>
      <w:del w:id="2959" w:author="Cristian Sbrolli" w:date="2020-12-20T13:54:00Z">
        <w:r w:rsidRPr="00A8618B" w:rsidDel="005A7CCF">
          <w:rPr>
            <w:rStyle w:val="Enfasidelicata"/>
            <w:rFonts w:asciiTheme="minorHAnsi" w:hAnsiTheme="minorHAnsi" w:cstheme="minorHAnsi"/>
            <w:szCs w:val="24"/>
          </w:rPr>
          <w:delText>//User cannot shop whitout having registered their entrance scanning QRCode</w:delText>
        </w:r>
      </w:del>
    </w:p>
    <w:p w14:paraId="511AF894" w14:textId="3E313E9E" w:rsidR="005432E1" w:rsidRPr="00A8618B" w:rsidDel="005A7CCF" w:rsidRDefault="005432E1">
      <w:pPr>
        <w:pStyle w:val="Paragrafoelenco"/>
        <w:spacing w:line="276" w:lineRule="auto"/>
        <w:rPr>
          <w:del w:id="2960" w:author="Cristian Sbrolli" w:date="2020-12-20T13:54:00Z"/>
          <w:rStyle w:val="Enfasidelicata"/>
          <w:rFonts w:asciiTheme="minorHAnsi" w:hAnsiTheme="minorHAnsi" w:cstheme="minorHAnsi"/>
          <w:szCs w:val="24"/>
        </w:rPr>
        <w:pPrChange w:id="2961" w:author="Giorgio Romeo" w:date="2020-12-23T10:30:00Z">
          <w:pPr>
            <w:pStyle w:val="Paragrafoelenco"/>
            <w:spacing w:line="240" w:lineRule="auto"/>
            <w:ind w:left="360"/>
          </w:pPr>
        </w:pPrChange>
      </w:pPr>
      <w:del w:id="2962" w:author="Cristian Sbrolli" w:date="2020-12-20T13:54:00Z">
        <w:r w:rsidRPr="00A8618B" w:rsidDel="005A7CCF">
          <w:rPr>
            <w:rStyle w:val="Enfasidelicata"/>
            <w:rFonts w:asciiTheme="minorHAnsi" w:hAnsiTheme="minorHAnsi" w:cstheme="minorHAnsi"/>
            <w:szCs w:val="24"/>
          </w:rPr>
          <w:delText>assert  noExitWithoutEntering{</w:delText>
        </w:r>
      </w:del>
    </w:p>
    <w:p w14:paraId="12BF2634" w14:textId="23BD282A" w:rsidR="005432E1" w:rsidRPr="00A8618B" w:rsidDel="005A7CCF" w:rsidRDefault="005432E1">
      <w:pPr>
        <w:pStyle w:val="Paragrafoelenco"/>
        <w:spacing w:line="276" w:lineRule="auto"/>
        <w:rPr>
          <w:del w:id="2963" w:author="Cristian Sbrolli" w:date="2020-12-20T13:54:00Z"/>
          <w:rStyle w:val="Enfasidelicata"/>
          <w:rFonts w:asciiTheme="minorHAnsi" w:hAnsiTheme="minorHAnsi" w:cstheme="minorHAnsi"/>
          <w:szCs w:val="24"/>
        </w:rPr>
        <w:pPrChange w:id="2964" w:author="Giorgio Romeo" w:date="2020-12-23T10:30:00Z">
          <w:pPr>
            <w:pStyle w:val="Paragrafoelenco"/>
            <w:spacing w:line="240" w:lineRule="auto"/>
            <w:ind w:left="360"/>
          </w:pPr>
        </w:pPrChange>
      </w:pPr>
      <w:del w:id="2965" w:author="Cristian Sbrolli" w:date="2020-12-20T13:54:00Z">
        <w:r w:rsidRPr="00A8618B" w:rsidDel="005A7CCF">
          <w:rPr>
            <w:rStyle w:val="Enfasidelicata"/>
            <w:rFonts w:asciiTheme="minorHAnsi" w:hAnsiTheme="minorHAnsi" w:cstheme="minorHAnsi"/>
            <w:szCs w:val="24"/>
          </w:rPr>
          <w:delText>no t: Ticket | (one qrReader: QRCodeReader | t.ticketCode in qrReader.scanned and qrReader in (Market.freeExit + Market.cashDesks.reader)) and</w:delText>
        </w:r>
      </w:del>
    </w:p>
    <w:p w14:paraId="14B1FC20" w14:textId="50C70C5B" w:rsidR="00FE4D64" w:rsidDel="005A7CCF" w:rsidRDefault="005432E1">
      <w:pPr>
        <w:pStyle w:val="Paragrafoelenco"/>
        <w:spacing w:line="276" w:lineRule="auto"/>
        <w:rPr>
          <w:del w:id="2966" w:author="Cristian Sbrolli" w:date="2020-12-20T13:54:00Z"/>
          <w:rStyle w:val="Enfasidelicata"/>
          <w:rFonts w:cstheme="minorHAnsi"/>
          <w:szCs w:val="24"/>
        </w:rPr>
        <w:pPrChange w:id="2967" w:author="Giorgio Romeo" w:date="2020-12-23T10:30:00Z">
          <w:pPr>
            <w:pStyle w:val="Paragrafoelenco"/>
          </w:pPr>
        </w:pPrChange>
      </w:pPr>
      <w:del w:id="2968"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qrReader: QRCodeReader | t.ticketCode in qrReader.scanned and qrReader in Market.entrances</w:delText>
        </w:r>
      </w:del>
    </w:p>
    <w:p w14:paraId="1236FFE4" w14:textId="3823CCAA" w:rsidR="0055768D" w:rsidRPr="00A8618B" w:rsidDel="005A7CCF" w:rsidRDefault="005432E1">
      <w:pPr>
        <w:pStyle w:val="Paragrafoelenco"/>
        <w:spacing w:line="276" w:lineRule="auto"/>
        <w:rPr>
          <w:del w:id="2969" w:author="Cristian Sbrolli" w:date="2020-12-20T13:54:00Z"/>
          <w:rStyle w:val="Enfasidelicata"/>
          <w:rFonts w:asciiTheme="minorHAnsi" w:hAnsiTheme="minorHAnsi" w:cstheme="minorHAnsi"/>
          <w:szCs w:val="24"/>
        </w:rPr>
        <w:pPrChange w:id="2970" w:author="Giorgio Romeo" w:date="2020-12-23T10:30:00Z">
          <w:pPr>
            <w:pStyle w:val="Paragrafoelenco"/>
          </w:pPr>
        </w:pPrChange>
      </w:pPr>
      <w:del w:id="2971" w:author="Cristian Sbrolli" w:date="2020-12-20T13:54:00Z">
        <w:r w:rsidRPr="00A8618B" w:rsidDel="005A7CCF">
          <w:rPr>
            <w:rStyle w:val="Enfasidelicata"/>
            <w:rFonts w:asciiTheme="minorHAnsi" w:hAnsiTheme="minorHAnsi" w:cstheme="minorHAnsi"/>
            <w:szCs w:val="24"/>
          </w:rPr>
          <w:delText>}</w:delText>
        </w:r>
      </w:del>
    </w:p>
    <w:p w14:paraId="045010D2" w14:textId="4602455D" w:rsidR="005A7CCF" w:rsidRDefault="0055768D">
      <w:pPr>
        <w:pStyle w:val="Paragrafoelenco"/>
        <w:numPr>
          <w:ilvl w:val="0"/>
          <w:numId w:val="9"/>
        </w:numPr>
        <w:spacing w:line="276" w:lineRule="auto"/>
        <w:rPr>
          <w:ins w:id="2972" w:author="Cristian Sbrolli" w:date="2020-12-20T13:59:00Z"/>
          <w:rStyle w:val="Enfasidelicata"/>
          <w:sz w:val="44"/>
          <w:szCs w:val="44"/>
        </w:rPr>
        <w:pPrChange w:id="2973" w:author="Giorgio Romeo" w:date="2020-12-23T10:30:00Z">
          <w:pPr>
            <w:pStyle w:val="Paragrafoelenco"/>
            <w:numPr>
              <w:numId w:val="74"/>
            </w:numPr>
            <w:ind w:hanging="360"/>
          </w:pPr>
        </w:pPrChange>
      </w:pPr>
      <w:del w:id="2974" w:author="Cristian Sbrolli" w:date="2020-12-20T14:01:00Z">
        <w:r w:rsidDel="005A7CCF">
          <w:rPr>
            <w:rStyle w:val="Enfasidelicata"/>
            <w:sz w:val="44"/>
            <w:szCs w:val="44"/>
          </w:rPr>
          <w:delText>Results</w:delText>
        </w:r>
      </w:del>
    </w:p>
    <w:p w14:paraId="5F22060F" w14:textId="0D320F10" w:rsidR="005A7CCF" w:rsidRDefault="006B04B6" w:rsidP="005A7CCF">
      <w:pPr>
        <w:pStyle w:val="Paragrafoelenco"/>
        <w:numPr>
          <w:ilvl w:val="0"/>
          <w:numId w:val="74"/>
        </w:numPr>
        <w:rPr>
          <w:ins w:id="2975" w:author="Cristian Sbrolli" w:date="2020-12-20T14:03:00Z"/>
          <w:rStyle w:val="Enfasidelicata"/>
          <w:sz w:val="44"/>
          <w:szCs w:val="44"/>
        </w:rPr>
      </w:pPr>
      <w:ins w:id="2976" w:author="Cristian Sbrolli" w:date="2020-12-20T14:42:00Z">
        <w:r>
          <w:rPr>
            <w:rStyle w:val="Enfasidelicata"/>
            <w:sz w:val="44"/>
            <w:szCs w:val="44"/>
          </w:rPr>
          <w:t>Objectives</w:t>
        </w:r>
      </w:ins>
    </w:p>
    <w:p w14:paraId="4F753E0B" w14:textId="77777777" w:rsidR="005A7CCF" w:rsidRPr="000A17F5" w:rsidRDefault="005A7CCF">
      <w:pPr>
        <w:pStyle w:val="Paragrafoelenco"/>
        <w:spacing w:line="240" w:lineRule="auto"/>
        <w:ind w:left="360"/>
        <w:jc w:val="both"/>
        <w:rPr>
          <w:ins w:id="2977" w:author="Cristian Sbrolli" w:date="2020-12-20T14:03:00Z"/>
          <w:rStyle w:val="Enfasidelicata"/>
          <w:i w:val="0"/>
          <w:iCs w:val="0"/>
          <w:szCs w:val="24"/>
          <w:rPrChange w:id="2978" w:author="Giorgio Romeo" w:date="2020-12-23T09:24:00Z">
            <w:rPr>
              <w:ins w:id="2979" w:author="Cristian Sbrolli" w:date="2020-12-20T14:03:00Z"/>
              <w:rStyle w:val="Enfasidelicata"/>
              <w:szCs w:val="24"/>
            </w:rPr>
          </w:rPrChange>
        </w:rPr>
        <w:pPrChange w:id="2980" w:author="Giorgio Romeo" w:date="2020-12-23T09:23:00Z">
          <w:pPr>
            <w:pStyle w:val="Paragrafoelenco"/>
            <w:spacing w:line="240" w:lineRule="auto"/>
            <w:ind w:left="360"/>
          </w:pPr>
        </w:pPrChange>
      </w:pPr>
      <w:ins w:id="2981" w:author="Cristian Sbrolli" w:date="2020-12-20T14:03:00Z">
        <w:r w:rsidRPr="000A17F5">
          <w:rPr>
            <w:rStyle w:val="Enfasidelicata"/>
            <w:i w:val="0"/>
            <w:iCs w:val="0"/>
            <w:szCs w:val="24"/>
            <w:rPrChange w:id="2982" w:author="Giorgio Romeo" w:date="2020-12-23T09:24:00Z">
              <w:rPr>
                <w:rStyle w:val="Enfasidelicata"/>
                <w:szCs w:val="24"/>
              </w:rPr>
            </w:rPrChange>
          </w:rPr>
          <w:t>The following alloy formal analysis has the goal to prove the correct functionality and the formal proof of some of the defined goals for the proposed system. We focus on:</w:t>
        </w:r>
      </w:ins>
    </w:p>
    <w:p w14:paraId="5FD9FF64" w14:textId="77777777" w:rsidR="005A7CCF" w:rsidRPr="000A17F5" w:rsidRDefault="005A7CCF">
      <w:pPr>
        <w:pStyle w:val="Paragrafoelenco"/>
        <w:spacing w:line="240" w:lineRule="auto"/>
        <w:ind w:left="360"/>
        <w:jc w:val="both"/>
        <w:rPr>
          <w:ins w:id="2983" w:author="Cristian Sbrolli" w:date="2020-12-20T14:03:00Z"/>
          <w:rStyle w:val="Enfasidelicata"/>
          <w:i w:val="0"/>
          <w:iCs w:val="0"/>
          <w:szCs w:val="24"/>
          <w:rPrChange w:id="2984" w:author="Giorgio Romeo" w:date="2020-12-23T09:24:00Z">
            <w:rPr>
              <w:ins w:id="2985" w:author="Cristian Sbrolli" w:date="2020-12-20T14:03:00Z"/>
              <w:rStyle w:val="Enfasidelicata"/>
              <w:szCs w:val="24"/>
            </w:rPr>
          </w:rPrChange>
        </w:rPr>
        <w:pPrChange w:id="2986" w:author="Giorgio Romeo" w:date="2020-12-23T09:23:00Z">
          <w:pPr>
            <w:pStyle w:val="Paragrafoelenco"/>
            <w:spacing w:line="240" w:lineRule="auto"/>
            <w:ind w:left="360"/>
          </w:pPr>
        </w:pPrChange>
      </w:pPr>
    </w:p>
    <w:p w14:paraId="49277F89" w14:textId="77777777" w:rsidR="005A7CCF" w:rsidRPr="000A17F5" w:rsidRDefault="005A7CCF">
      <w:pPr>
        <w:pStyle w:val="Paragrafoelenco"/>
        <w:numPr>
          <w:ilvl w:val="0"/>
          <w:numId w:val="73"/>
        </w:numPr>
        <w:spacing w:line="240" w:lineRule="auto"/>
        <w:jc w:val="both"/>
        <w:rPr>
          <w:ins w:id="2987" w:author="Cristian Sbrolli" w:date="2020-12-20T14:03:00Z"/>
          <w:rStyle w:val="Enfasidelicata"/>
          <w:i w:val="0"/>
          <w:iCs w:val="0"/>
          <w:szCs w:val="24"/>
          <w:rPrChange w:id="2988" w:author="Giorgio Romeo" w:date="2020-12-23T09:24:00Z">
            <w:rPr>
              <w:ins w:id="2989" w:author="Cristian Sbrolli" w:date="2020-12-20T14:03:00Z"/>
              <w:rStyle w:val="Enfasidelicata"/>
              <w:szCs w:val="24"/>
            </w:rPr>
          </w:rPrChange>
        </w:rPr>
        <w:pPrChange w:id="2990" w:author="Giorgio Romeo" w:date="2020-12-23T09:23:00Z">
          <w:pPr>
            <w:pStyle w:val="Paragrafoelenco"/>
            <w:numPr>
              <w:numId w:val="73"/>
            </w:numPr>
            <w:spacing w:line="240" w:lineRule="auto"/>
            <w:ind w:left="1080" w:hanging="360"/>
          </w:pPr>
        </w:pPrChange>
      </w:pPr>
      <w:ins w:id="2991" w:author="Cristian Sbrolli" w:date="2020-12-20T14:03:00Z">
        <w:r w:rsidRPr="000A17F5">
          <w:rPr>
            <w:rStyle w:val="Enfasidelicata"/>
            <w:i w:val="0"/>
            <w:iCs w:val="0"/>
            <w:szCs w:val="24"/>
            <w:rPrChange w:id="2992" w:author="Giorgio Romeo" w:date="2020-12-23T09:24:00Z">
              <w:rPr>
                <w:rStyle w:val="Enfasidelicata"/>
                <w:szCs w:val="24"/>
              </w:rPr>
            </w:rPrChange>
          </w:rPr>
          <w:t>(</w:t>
        </w:r>
        <w:r w:rsidRPr="00EF33EC">
          <w:rPr>
            <w:rStyle w:val="Enfasidelicata"/>
            <w:b/>
            <w:bCs/>
            <w:i w:val="0"/>
            <w:iCs w:val="0"/>
            <w:szCs w:val="24"/>
            <w:rPrChange w:id="2993" w:author="Giorgio Romeo" w:date="2020-12-23T09:26:00Z">
              <w:rPr>
                <w:rStyle w:val="Enfasidelicata"/>
                <w:szCs w:val="24"/>
              </w:rPr>
            </w:rPrChange>
          </w:rPr>
          <w:t>G3</w:t>
        </w:r>
        <w:r w:rsidRPr="000A17F5">
          <w:rPr>
            <w:rStyle w:val="Enfasidelicata"/>
            <w:i w:val="0"/>
            <w:iCs w:val="0"/>
            <w:szCs w:val="24"/>
            <w:rPrChange w:id="2994" w:author="Giorgio Romeo" w:date="2020-12-23T09:24:00Z">
              <w:rPr>
                <w:rStyle w:val="Enfasidelicata"/>
                <w:szCs w:val="24"/>
              </w:rPr>
            </w:rPrChange>
          </w:rPr>
          <w:t>) The goal of user’s safety inside store, modelled as the ability of the system to grant that the maximum number of people inside the store in never exceeded nor tickets are given when the maximum is reached, and given the assumption that people will behave with respect to the local norms (</w:t>
        </w:r>
        <w:r w:rsidRPr="00EF33EC">
          <w:rPr>
            <w:rStyle w:val="Enfasidelicata"/>
            <w:b/>
            <w:bCs/>
            <w:i w:val="0"/>
            <w:iCs w:val="0"/>
            <w:szCs w:val="24"/>
            <w:rPrChange w:id="2995" w:author="Giorgio Romeo" w:date="2020-12-23T09:26:00Z">
              <w:rPr>
                <w:rStyle w:val="Enfasidelicata"/>
                <w:szCs w:val="24"/>
              </w:rPr>
            </w:rPrChange>
          </w:rPr>
          <w:t>A4</w:t>
        </w:r>
        <w:r w:rsidRPr="000A17F5">
          <w:rPr>
            <w:rStyle w:val="Enfasidelicata"/>
            <w:i w:val="0"/>
            <w:iCs w:val="0"/>
            <w:szCs w:val="24"/>
            <w:rPrChange w:id="2996" w:author="Giorgio Romeo" w:date="2020-12-23T09:24:00Z">
              <w:rPr>
                <w:rStyle w:val="Enfasidelicata"/>
                <w:szCs w:val="24"/>
              </w:rPr>
            </w:rPrChange>
          </w:rPr>
          <w:t>).</w:t>
        </w:r>
      </w:ins>
    </w:p>
    <w:p w14:paraId="0B548D4E" w14:textId="77777777" w:rsidR="005A7CCF" w:rsidRPr="000A17F5" w:rsidRDefault="005A7CCF">
      <w:pPr>
        <w:pStyle w:val="Paragrafoelenco"/>
        <w:numPr>
          <w:ilvl w:val="0"/>
          <w:numId w:val="73"/>
        </w:numPr>
        <w:spacing w:line="240" w:lineRule="auto"/>
        <w:jc w:val="both"/>
        <w:rPr>
          <w:ins w:id="2997" w:author="Cristian Sbrolli" w:date="2020-12-20T14:03:00Z"/>
          <w:rStyle w:val="Enfasidelicata"/>
          <w:i w:val="0"/>
          <w:iCs w:val="0"/>
          <w:szCs w:val="24"/>
          <w:rPrChange w:id="2998" w:author="Giorgio Romeo" w:date="2020-12-23T09:24:00Z">
            <w:rPr>
              <w:ins w:id="2999" w:author="Cristian Sbrolli" w:date="2020-12-20T14:03:00Z"/>
              <w:rStyle w:val="Enfasidelicata"/>
              <w:szCs w:val="24"/>
            </w:rPr>
          </w:rPrChange>
        </w:rPr>
        <w:pPrChange w:id="3000" w:author="Giorgio Romeo" w:date="2020-12-23T09:23:00Z">
          <w:pPr>
            <w:pStyle w:val="Paragrafoelenco"/>
            <w:numPr>
              <w:numId w:val="73"/>
            </w:numPr>
            <w:spacing w:line="240" w:lineRule="auto"/>
            <w:ind w:left="1080" w:hanging="360"/>
          </w:pPr>
        </w:pPrChange>
      </w:pPr>
      <w:ins w:id="3001" w:author="Cristian Sbrolli" w:date="2020-12-20T14:03:00Z">
        <w:r w:rsidRPr="000A17F5">
          <w:rPr>
            <w:rStyle w:val="Enfasidelicata"/>
            <w:i w:val="0"/>
            <w:iCs w:val="0"/>
            <w:szCs w:val="24"/>
            <w:rPrChange w:id="3002" w:author="Giorgio Romeo" w:date="2020-12-23T09:24:00Z">
              <w:rPr>
                <w:rStyle w:val="Enfasidelicata"/>
                <w:szCs w:val="24"/>
              </w:rPr>
            </w:rPrChange>
          </w:rPr>
          <w:t>(</w:t>
        </w:r>
        <w:r w:rsidRPr="00EF33EC">
          <w:rPr>
            <w:rStyle w:val="Enfasidelicata"/>
            <w:b/>
            <w:bCs/>
            <w:i w:val="0"/>
            <w:iCs w:val="0"/>
            <w:szCs w:val="24"/>
            <w:rPrChange w:id="3003" w:author="Giorgio Romeo" w:date="2020-12-23T09:26:00Z">
              <w:rPr>
                <w:rStyle w:val="Enfasidelicata"/>
                <w:szCs w:val="24"/>
              </w:rPr>
            </w:rPrChange>
          </w:rPr>
          <w:t>G6</w:t>
        </w:r>
        <w:r w:rsidRPr="000A17F5">
          <w:rPr>
            <w:rStyle w:val="Enfasidelicata"/>
            <w:i w:val="0"/>
            <w:iCs w:val="0"/>
            <w:szCs w:val="24"/>
            <w:rPrChange w:id="3004" w:author="Giorgio Romeo" w:date="2020-12-23T09:24:00Z">
              <w:rPr>
                <w:rStyle w:val="Enfasidelicata"/>
                <w:szCs w:val="24"/>
              </w:rPr>
            </w:rPrChange>
          </w:rPr>
          <w:t xml:space="preserve">, </w:t>
        </w:r>
        <w:r w:rsidRPr="00EF33EC">
          <w:rPr>
            <w:rStyle w:val="Enfasidelicata"/>
            <w:b/>
            <w:bCs/>
            <w:i w:val="0"/>
            <w:iCs w:val="0"/>
            <w:szCs w:val="24"/>
            <w:rPrChange w:id="3005" w:author="Giorgio Romeo" w:date="2020-12-23T09:26:00Z">
              <w:rPr>
                <w:rStyle w:val="Enfasidelicata"/>
                <w:szCs w:val="24"/>
              </w:rPr>
            </w:rPrChange>
          </w:rPr>
          <w:t>G7</w:t>
        </w:r>
        <w:r w:rsidRPr="000A17F5">
          <w:rPr>
            <w:rStyle w:val="Enfasidelicata"/>
            <w:i w:val="0"/>
            <w:iCs w:val="0"/>
            <w:szCs w:val="24"/>
            <w:rPrChange w:id="3006" w:author="Giorgio Romeo" w:date="2020-12-23T09:24:00Z">
              <w:rPr>
                <w:rStyle w:val="Enfasidelicata"/>
                <w:szCs w:val="24"/>
              </w:rPr>
            </w:rPrChange>
          </w:rPr>
          <w:t xml:space="preserve">, </w:t>
        </w:r>
        <w:r w:rsidRPr="00EF33EC">
          <w:rPr>
            <w:rStyle w:val="Enfasidelicata"/>
            <w:b/>
            <w:bCs/>
            <w:i w:val="0"/>
            <w:iCs w:val="0"/>
            <w:szCs w:val="24"/>
            <w:rPrChange w:id="3007" w:author="Giorgio Romeo" w:date="2020-12-23T09:26:00Z">
              <w:rPr>
                <w:rStyle w:val="Enfasidelicata"/>
                <w:szCs w:val="24"/>
              </w:rPr>
            </w:rPrChange>
          </w:rPr>
          <w:t>sub-G9</w:t>
        </w:r>
        <w:r w:rsidRPr="000A17F5">
          <w:rPr>
            <w:rStyle w:val="Enfasidelicata"/>
            <w:i w:val="0"/>
            <w:iCs w:val="0"/>
            <w:szCs w:val="24"/>
            <w:rPrChange w:id="3008" w:author="Giorgio Romeo" w:date="2020-12-23T09:24:00Z">
              <w:rPr>
                <w:rStyle w:val="Enfasidelicata"/>
                <w:szCs w:val="24"/>
              </w:rPr>
            </w:rPrChange>
          </w:rPr>
          <w:t>) The goals of the users about being able to get tickets and visits in available time slots, so that they do not need to line up in front of the store. These goals 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for available time slots.</w:t>
        </w:r>
      </w:ins>
    </w:p>
    <w:p w14:paraId="2C6EF8F5" w14:textId="77777777" w:rsidR="005A7CCF" w:rsidRPr="000A17F5" w:rsidRDefault="005A7CCF">
      <w:pPr>
        <w:pStyle w:val="Paragrafoelenco"/>
        <w:numPr>
          <w:ilvl w:val="0"/>
          <w:numId w:val="73"/>
        </w:numPr>
        <w:spacing w:line="240" w:lineRule="auto"/>
        <w:jc w:val="both"/>
        <w:rPr>
          <w:ins w:id="3009" w:author="Cristian Sbrolli" w:date="2020-12-20T14:03:00Z"/>
          <w:rStyle w:val="Enfasidelicata"/>
          <w:i w:val="0"/>
          <w:iCs w:val="0"/>
          <w:szCs w:val="24"/>
          <w:rPrChange w:id="3010" w:author="Giorgio Romeo" w:date="2020-12-23T09:24:00Z">
            <w:rPr>
              <w:ins w:id="3011" w:author="Cristian Sbrolli" w:date="2020-12-20T14:03:00Z"/>
              <w:rStyle w:val="Enfasidelicata"/>
              <w:szCs w:val="24"/>
            </w:rPr>
          </w:rPrChange>
        </w:rPr>
        <w:pPrChange w:id="3012" w:author="Giorgio Romeo" w:date="2020-12-23T09:23:00Z">
          <w:pPr>
            <w:pStyle w:val="Paragrafoelenco"/>
            <w:numPr>
              <w:numId w:val="73"/>
            </w:numPr>
            <w:spacing w:line="240" w:lineRule="auto"/>
            <w:ind w:left="1080" w:hanging="360"/>
          </w:pPr>
        </w:pPrChange>
      </w:pPr>
      <w:ins w:id="3013" w:author="Cristian Sbrolli" w:date="2020-12-20T14:03:00Z">
        <w:r w:rsidRPr="000A17F5">
          <w:rPr>
            <w:rStyle w:val="Enfasidelicata"/>
            <w:i w:val="0"/>
            <w:iCs w:val="0"/>
            <w:szCs w:val="24"/>
            <w:rPrChange w:id="3014" w:author="Giorgio Romeo" w:date="2020-12-23T09:24:00Z">
              <w:rPr>
                <w:rStyle w:val="Enfasidelicata"/>
                <w:szCs w:val="24"/>
              </w:rPr>
            </w:rPrChange>
          </w:rPr>
          <w:t>(</w:t>
        </w:r>
        <w:r w:rsidRPr="00EF33EC">
          <w:rPr>
            <w:rStyle w:val="Enfasidelicata"/>
            <w:b/>
            <w:bCs/>
            <w:i w:val="0"/>
            <w:iCs w:val="0"/>
            <w:szCs w:val="24"/>
            <w:rPrChange w:id="3015" w:author="Giorgio Romeo" w:date="2020-12-23T09:26:00Z">
              <w:rPr>
                <w:rStyle w:val="Enfasidelicata"/>
                <w:szCs w:val="24"/>
              </w:rPr>
            </w:rPrChange>
          </w:rPr>
          <w:t>G1</w:t>
        </w:r>
        <w:r w:rsidRPr="000A17F5">
          <w:rPr>
            <w:rStyle w:val="Enfasidelicata"/>
            <w:i w:val="0"/>
            <w:iCs w:val="0"/>
            <w:szCs w:val="24"/>
            <w:rPrChange w:id="3016" w:author="Giorgio Romeo" w:date="2020-12-23T09:24:00Z">
              <w:rPr>
                <w:rStyle w:val="Enfasidelicata"/>
                <w:szCs w:val="24"/>
              </w:rPr>
            </w:rPrChange>
          </w:rPr>
          <w:t xml:space="preserve">, </w:t>
        </w:r>
        <w:r w:rsidRPr="00EF33EC">
          <w:rPr>
            <w:rStyle w:val="Enfasidelicata"/>
            <w:b/>
            <w:bCs/>
            <w:i w:val="0"/>
            <w:iCs w:val="0"/>
            <w:szCs w:val="24"/>
            <w:rPrChange w:id="3017" w:author="Giorgio Romeo" w:date="2020-12-23T09:26:00Z">
              <w:rPr>
                <w:rStyle w:val="Enfasidelicata"/>
                <w:szCs w:val="24"/>
              </w:rPr>
            </w:rPrChange>
          </w:rPr>
          <w:t>G2</w:t>
        </w:r>
        <w:r w:rsidRPr="000A17F5">
          <w:rPr>
            <w:rStyle w:val="Enfasidelicata"/>
            <w:i w:val="0"/>
            <w:iCs w:val="0"/>
            <w:szCs w:val="24"/>
            <w:rPrChange w:id="3018" w:author="Giorgio Romeo" w:date="2020-12-23T09:24:00Z">
              <w:rPr>
                <w:rStyle w:val="Enfasidelicata"/>
                <w:szCs w:val="24"/>
              </w:rPr>
            </w:rPrChange>
          </w:rPr>
          <w:t>) The goals about the shop manager being able to track and regulate the influx of people in the store. This is modelled through a ticket system, that allows to monitor and regulate the maximum number of people admitted inside the store at each timeslot and the current general situation about tickets.</w:t>
        </w:r>
      </w:ins>
    </w:p>
    <w:p w14:paraId="5CE16F3C" w14:textId="38518866" w:rsidR="005A7CCF" w:rsidRPr="005A7CCF" w:rsidRDefault="005A7CCF">
      <w:pPr>
        <w:pStyle w:val="Paragrafoelenco"/>
        <w:numPr>
          <w:ilvl w:val="0"/>
          <w:numId w:val="73"/>
        </w:numPr>
        <w:spacing w:line="240" w:lineRule="auto"/>
        <w:jc w:val="both"/>
        <w:rPr>
          <w:ins w:id="3019" w:author="Cristian Sbrolli" w:date="2020-12-20T14:01:00Z"/>
          <w:rStyle w:val="Enfasidelicata"/>
          <w:szCs w:val="24"/>
          <w:rPrChange w:id="3020" w:author="Cristian Sbrolli" w:date="2020-12-20T14:03:00Z">
            <w:rPr>
              <w:ins w:id="3021" w:author="Cristian Sbrolli" w:date="2020-12-20T14:01:00Z"/>
              <w:rStyle w:val="Enfasidelicata"/>
              <w:sz w:val="44"/>
              <w:szCs w:val="44"/>
            </w:rPr>
          </w:rPrChange>
        </w:rPr>
        <w:pPrChange w:id="3022" w:author="Giorgio Romeo" w:date="2020-12-23T09:23:00Z">
          <w:pPr>
            <w:pStyle w:val="Paragrafoelenco"/>
            <w:numPr>
              <w:numId w:val="74"/>
            </w:numPr>
            <w:ind w:hanging="360"/>
          </w:pPr>
        </w:pPrChange>
      </w:pPr>
      <w:ins w:id="3023" w:author="Cristian Sbrolli" w:date="2020-12-20T14:03:00Z">
        <w:r w:rsidRPr="000A17F5">
          <w:rPr>
            <w:rStyle w:val="Enfasidelicata"/>
            <w:i w:val="0"/>
            <w:iCs w:val="0"/>
            <w:szCs w:val="24"/>
            <w:rPrChange w:id="3024" w:author="Giorgio Romeo" w:date="2020-12-23T09:24:00Z">
              <w:rPr>
                <w:rStyle w:val="Enfasidelicata"/>
                <w:szCs w:val="24"/>
              </w:rPr>
            </w:rPrChange>
          </w:rPr>
          <w:t>The soundness of the proposed system, showing that users cannot shop without having their entrance monitored, thus they cannot shop without a ticket or a visit booked. This is modelled with a predicate. The model also considers possible particular cases as the fact that users could lose their ticket after the entrance, with the system recognizing this and correctly considering concluded such a ticket after the end of its time slot.</w:t>
        </w:r>
        <w:r>
          <w:rPr>
            <w:rStyle w:val="Enfasidelicata"/>
            <w:szCs w:val="24"/>
          </w:rPr>
          <w:br/>
        </w:r>
      </w:ins>
    </w:p>
    <w:p w14:paraId="6B1EA666" w14:textId="26B084D8" w:rsidR="005A7CCF" w:rsidRDefault="005A7CCF" w:rsidP="00A8618B">
      <w:pPr>
        <w:pStyle w:val="Paragrafoelenco"/>
        <w:numPr>
          <w:ilvl w:val="0"/>
          <w:numId w:val="74"/>
        </w:numPr>
        <w:rPr>
          <w:ins w:id="3025" w:author="Cristian Sbrolli" w:date="2020-12-20T14:04:00Z"/>
          <w:rStyle w:val="Enfasidelicata"/>
          <w:sz w:val="44"/>
          <w:szCs w:val="44"/>
        </w:rPr>
      </w:pPr>
      <w:ins w:id="3026" w:author="Cristian Sbrolli" w:date="2020-12-20T14:02:00Z">
        <w:r>
          <w:rPr>
            <w:rStyle w:val="Enfasidelicata"/>
            <w:sz w:val="44"/>
            <w:szCs w:val="44"/>
          </w:rPr>
          <w:t>Alloy Code</w:t>
        </w:r>
      </w:ins>
    </w:p>
    <w:p w14:paraId="353FE2EF" w14:textId="77777777" w:rsidR="00286FFB" w:rsidRPr="00EF33EC" w:rsidRDefault="00286FFB">
      <w:pPr>
        <w:spacing w:line="240" w:lineRule="auto"/>
        <w:ind w:left="360"/>
        <w:rPr>
          <w:ins w:id="3027" w:author="Cristian Sbrolli" w:date="2020-12-20T14:04:00Z"/>
          <w:rStyle w:val="Enfasidelicata"/>
          <w:i w:val="0"/>
          <w:iCs w:val="0"/>
          <w:szCs w:val="24"/>
          <w:rPrChange w:id="3028" w:author="Giorgio Romeo" w:date="2020-12-23T09:24:00Z">
            <w:rPr>
              <w:ins w:id="3029" w:author="Cristian Sbrolli" w:date="2020-12-20T14:04:00Z"/>
              <w:rStyle w:val="Enfasidelicata"/>
              <w:szCs w:val="24"/>
            </w:rPr>
          </w:rPrChange>
        </w:rPr>
        <w:pPrChange w:id="3030" w:author="Giorgio Romeo" w:date="2020-12-23T09:24:00Z">
          <w:pPr>
            <w:spacing w:line="240" w:lineRule="auto"/>
          </w:pPr>
        </w:pPrChange>
      </w:pPr>
      <w:ins w:id="3031" w:author="Cristian Sbrolli" w:date="2020-12-20T14:04:00Z">
        <w:r w:rsidRPr="00EF33EC">
          <w:rPr>
            <w:rStyle w:val="Enfasidelicata"/>
            <w:i w:val="0"/>
            <w:iCs w:val="0"/>
            <w:szCs w:val="24"/>
            <w:rPrChange w:id="3032" w:author="Giorgio Romeo" w:date="2020-12-23T09:24:00Z">
              <w:rPr>
                <w:rStyle w:val="Enfasidelicata"/>
                <w:szCs w:val="24"/>
              </w:rPr>
            </w:rPrChange>
          </w:rPr>
          <w:t>In the next pages is reported the Alloy code used to generate the world. In the code there are, in order:</w:t>
        </w:r>
      </w:ins>
    </w:p>
    <w:p w14:paraId="6EF1B42D" w14:textId="77777777" w:rsidR="00286FFB" w:rsidRPr="006B04B6" w:rsidRDefault="00286FFB">
      <w:pPr>
        <w:pStyle w:val="Paragrafoelenco"/>
        <w:numPr>
          <w:ilvl w:val="2"/>
          <w:numId w:val="19"/>
        </w:numPr>
        <w:spacing w:line="240" w:lineRule="auto"/>
        <w:ind w:left="901" w:hanging="181"/>
        <w:rPr>
          <w:ins w:id="3033" w:author="Cristian Sbrolli" w:date="2020-12-20T14:04:00Z"/>
          <w:rStyle w:val="Enfasidelicata"/>
          <w:szCs w:val="24"/>
        </w:rPr>
        <w:pPrChange w:id="3034" w:author="Giorgio Romeo" w:date="2020-12-23T09:25:00Z">
          <w:pPr>
            <w:pStyle w:val="Paragrafoelenco"/>
            <w:numPr>
              <w:ilvl w:val="2"/>
              <w:numId w:val="19"/>
            </w:numPr>
            <w:spacing w:line="240" w:lineRule="auto"/>
            <w:ind w:left="2250" w:hanging="180"/>
          </w:pPr>
        </w:pPrChange>
      </w:pPr>
      <w:ins w:id="3035" w:author="Cristian Sbrolli" w:date="2020-12-20T14:04:00Z">
        <w:r w:rsidRPr="006B04B6">
          <w:rPr>
            <w:rStyle w:val="Enfasidelicata"/>
            <w:szCs w:val="24"/>
          </w:rPr>
          <w:t>Signatures</w:t>
        </w:r>
      </w:ins>
    </w:p>
    <w:p w14:paraId="499A1BE2" w14:textId="77777777" w:rsidR="00286FFB" w:rsidRPr="00286FFB" w:rsidRDefault="00286FFB">
      <w:pPr>
        <w:pStyle w:val="Paragrafoelenco"/>
        <w:numPr>
          <w:ilvl w:val="2"/>
          <w:numId w:val="19"/>
        </w:numPr>
        <w:spacing w:line="240" w:lineRule="auto"/>
        <w:ind w:left="901" w:hanging="181"/>
        <w:rPr>
          <w:ins w:id="3036" w:author="Cristian Sbrolli" w:date="2020-12-20T14:04:00Z"/>
          <w:rStyle w:val="Enfasidelicata"/>
          <w:szCs w:val="24"/>
        </w:rPr>
        <w:pPrChange w:id="3037" w:author="Giorgio Romeo" w:date="2020-12-23T09:25:00Z">
          <w:pPr>
            <w:pStyle w:val="Paragrafoelenco"/>
            <w:numPr>
              <w:ilvl w:val="2"/>
              <w:numId w:val="19"/>
            </w:numPr>
            <w:spacing w:line="240" w:lineRule="auto"/>
            <w:ind w:left="2250" w:hanging="180"/>
          </w:pPr>
        </w:pPrChange>
      </w:pPr>
      <w:ins w:id="3038" w:author="Cristian Sbrolli" w:date="2020-12-20T14:04:00Z">
        <w:r w:rsidRPr="00286FFB">
          <w:rPr>
            <w:rStyle w:val="Enfasidelicata"/>
            <w:szCs w:val="24"/>
          </w:rPr>
          <w:t>Utilities</w:t>
        </w:r>
      </w:ins>
    </w:p>
    <w:p w14:paraId="382C788E" w14:textId="77777777" w:rsidR="00286FFB" w:rsidRPr="00286FFB" w:rsidRDefault="00286FFB">
      <w:pPr>
        <w:pStyle w:val="Paragrafoelenco"/>
        <w:numPr>
          <w:ilvl w:val="2"/>
          <w:numId w:val="19"/>
        </w:numPr>
        <w:spacing w:line="240" w:lineRule="auto"/>
        <w:ind w:left="901" w:hanging="181"/>
        <w:rPr>
          <w:ins w:id="3039" w:author="Cristian Sbrolli" w:date="2020-12-20T14:04:00Z"/>
          <w:rStyle w:val="Enfasidelicata"/>
          <w:szCs w:val="24"/>
        </w:rPr>
        <w:pPrChange w:id="3040" w:author="Giorgio Romeo" w:date="2020-12-23T09:25:00Z">
          <w:pPr>
            <w:pStyle w:val="Paragrafoelenco"/>
            <w:numPr>
              <w:ilvl w:val="2"/>
              <w:numId w:val="19"/>
            </w:numPr>
            <w:spacing w:line="240" w:lineRule="auto"/>
            <w:ind w:left="2250" w:hanging="180"/>
          </w:pPr>
        </w:pPrChange>
      </w:pPr>
      <w:ins w:id="3041" w:author="Cristian Sbrolli" w:date="2020-12-20T14:04:00Z">
        <w:r w:rsidRPr="00286FFB">
          <w:rPr>
            <w:rStyle w:val="Enfasidelicata"/>
            <w:szCs w:val="24"/>
          </w:rPr>
          <w:t>Facts</w:t>
        </w:r>
      </w:ins>
    </w:p>
    <w:p w14:paraId="1D19B60E" w14:textId="77777777" w:rsidR="00286FFB" w:rsidRPr="00286FFB" w:rsidRDefault="00286FFB">
      <w:pPr>
        <w:pStyle w:val="Paragrafoelenco"/>
        <w:numPr>
          <w:ilvl w:val="2"/>
          <w:numId w:val="19"/>
        </w:numPr>
        <w:spacing w:line="240" w:lineRule="auto"/>
        <w:ind w:left="901" w:hanging="181"/>
        <w:rPr>
          <w:ins w:id="3042" w:author="Cristian Sbrolli" w:date="2020-12-20T14:04:00Z"/>
          <w:rStyle w:val="Enfasidelicata"/>
          <w:szCs w:val="24"/>
        </w:rPr>
        <w:pPrChange w:id="3043" w:author="Giorgio Romeo" w:date="2020-12-23T09:25:00Z">
          <w:pPr>
            <w:pStyle w:val="Paragrafoelenco"/>
            <w:numPr>
              <w:ilvl w:val="2"/>
              <w:numId w:val="19"/>
            </w:numPr>
            <w:spacing w:line="240" w:lineRule="auto"/>
            <w:ind w:left="2250" w:hanging="180"/>
          </w:pPr>
        </w:pPrChange>
      </w:pPr>
      <w:ins w:id="3044" w:author="Cristian Sbrolli" w:date="2020-12-20T14:04:00Z">
        <w:r w:rsidRPr="00286FFB">
          <w:rPr>
            <w:rStyle w:val="Enfasidelicata"/>
            <w:szCs w:val="24"/>
          </w:rPr>
          <w:t>Assertions and Predicates</w:t>
        </w:r>
      </w:ins>
    </w:p>
    <w:p w14:paraId="6431DCBE" w14:textId="77777777" w:rsidR="000D4E40" w:rsidRDefault="00286FFB">
      <w:pPr>
        <w:pStyle w:val="Paragrafoelenco"/>
        <w:rPr>
          <w:ins w:id="3045" w:author="Giorgio Romeo" w:date="2020-12-23T10:30:00Z"/>
          <w:rStyle w:val="Enfasidelicata"/>
          <w:sz w:val="44"/>
          <w:szCs w:val="44"/>
        </w:rPr>
      </w:pPr>
      <w:ins w:id="3046" w:author="Cristian Sbrolli" w:date="2020-12-20T14:08:00Z">
        <w:r>
          <w:rPr>
            <w:rStyle w:val="Enfasidelicata"/>
            <w:sz w:val="44"/>
            <w:szCs w:val="44"/>
          </w:rPr>
          <w:br/>
        </w:r>
      </w:ins>
    </w:p>
    <w:p w14:paraId="3C473AEE" w14:textId="77777777" w:rsidR="000D4E40" w:rsidRDefault="000D4E40">
      <w:pPr>
        <w:pStyle w:val="Paragrafoelenco"/>
        <w:rPr>
          <w:ins w:id="3047" w:author="Giorgio Romeo" w:date="2020-12-23T10:30:00Z"/>
          <w:rStyle w:val="Enfasidelicata"/>
          <w:sz w:val="44"/>
          <w:szCs w:val="44"/>
        </w:rPr>
      </w:pPr>
    </w:p>
    <w:p w14:paraId="7D4E05C2" w14:textId="67EE4E85" w:rsidR="00286FFB" w:rsidRDefault="00286FFB">
      <w:pPr>
        <w:pStyle w:val="Paragrafoelenco"/>
        <w:rPr>
          <w:ins w:id="3048" w:author="Cristian Sbrolli" w:date="2020-12-20T14:02:00Z"/>
          <w:rStyle w:val="Enfasidelicata"/>
          <w:sz w:val="44"/>
          <w:szCs w:val="44"/>
        </w:rPr>
        <w:pPrChange w:id="3049" w:author="Cristian Sbrolli" w:date="2020-12-20T14:04:00Z">
          <w:pPr>
            <w:pStyle w:val="Paragrafoelenco"/>
            <w:numPr>
              <w:numId w:val="74"/>
            </w:numPr>
            <w:ind w:hanging="360"/>
          </w:pPr>
        </w:pPrChange>
      </w:pPr>
      <w:ins w:id="3050" w:author="Cristian Sbrolli" w:date="2020-12-20T14:08:00Z">
        <w:del w:id="3051" w:author="Giorgio Romeo" w:date="2020-12-23T09:29:00Z">
          <w:r w:rsidDel="00EF33EC">
            <w:rPr>
              <w:rStyle w:val="Enfasidelicata"/>
              <w:sz w:val="44"/>
              <w:szCs w:val="44"/>
            </w:rPr>
            <w:lastRenderedPageBreak/>
            <w:br/>
          </w:r>
        </w:del>
        <w:r>
          <w:rPr>
            <w:rStyle w:val="Enfasidelicata"/>
            <w:sz w:val="44"/>
            <w:szCs w:val="44"/>
          </w:rPr>
          <w:br/>
        </w:r>
      </w:ins>
    </w:p>
    <w:p w14:paraId="01DDE85C" w14:textId="570586DA" w:rsidR="005A7CCF" w:rsidRPr="002C295C" w:rsidRDefault="005A7CCF" w:rsidP="00A8618B">
      <w:pPr>
        <w:pStyle w:val="Paragrafoelenco"/>
        <w:numPr>
          <w:ilvl w:val="0"/>
          <w:numId w:val="74"/>
        </w:numPr>
        <w:rPr>
          <w:rStyle w:val="Enfasidelicata"/>
          <w:sz w:val="44"/>
          <w:szCs w:val="44"/>
        </w:rPr>
      </w:pPr>
      <w:ins w:id="3052" w:author="Cristian Sbrolli" w:date="2020-12-20T14:02:00Z">
        <w:r>
          <w:rPr>
            <w:rStyle w:val="Enfasidelicata"/>
            <w:sz w:val="44"/>
            <w:szCs w:val="44"/>
          </w:rPr>
          <w:t>Results</w:t>
        </w:r>
      </w:ins>
    </w:p>
    <w:p w14:paraId="48B4DE7C" w14:textId="77777777" w:rsidR="0055768D" w:rsidRPr="00B20E3B" w:rsidRDefault="0055768D" w:rsidP="002C295C">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53" w:author="Giorgio Romeo" w:date="2020-12-23T09:43:00Z">
            <w:rPr>
              <w:rStyle w:val="Enfasidelicata"/>
              <w:rFonts w:cstheme="minorHAnsi"/>
              <w:szCs w:val="24"/>
            </w:rPr>
          </w:rPrChange>
        </w:rPr>
        <w:t xml:space="preserve">run </w:t>
      </w:r>
      <w:r w:rsidRPr="00B20E3B">
        <w:rPr>
          <w:rStyle w:val="Enfasidelicata"/>
          <w:rFonts w:cstheme="minorHAnsi"/>
          <w:szCs w:val="24"/>
        </w:rPr>
        <w:t>vUserGetsTicket for 5</w:t>
      </w:r>
    </w:p>
    <w:p w14:paraId="5DC81A5B" w14:textId="295E3828"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54" w:author="Giorgio Romeo" w:date="2020-12-23T09:43:00Z">
            <w:rPr>
              <w:rStyle w:val="Enfasidelicata"/>
              <w:rFonts w:cstheme="minorHAnsi"/>
              <w:szCs w:val="24"/>
            </w:rPr>
          </w:rPrChange>
        </w:rPr>
        <w:t xml:space="preserve">run </w:t>
      </w:r>
      <w:r w:rsidRPr="00B20E3B">
        <w:rPr>
          <w:rStyle w:val="Enfasidelicata"/>
          <w:rFonts w:cstheme="minorHAnsi"/>
          <w:szCs w:val="24"/>
        </w:rPr>
        <w:t>vUserBooksVisit for 5</w:t>
      </w:r>
    </w:p>
    <w:p w14:paraId="7C74C65C" w14:textId="3EADDE53" w:rsidR="00094B01" w:rsidRPr="00E670C8" w:rsidRDefault="0055768D" w:rsidP="00E670C8">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55" w:author="Giorgio Romeo" w:date="2020-12-23T09:43:00Z">
            <w:rPr>
              <w:rStyle w:val="Enfasidelicata"/>
              <w:rFonts w:cstheme="minorHAnsi"/>
              <w:szCs w:val="24"/>
            </w:rPr>
          </w:rPrChange>
        </w:rPr>
        <w:t xml:space="preserve">run </w:t>
      </w:r>
      <w:r w:rsidRPr="00B20E3B">
        <w:rPr>
          <w:rStyle w:val="Enfasidelicata"/>
          <w:rFonts w:cstheme="minorHAnsi"/>
          <w:szCs w:val="24"/>
        </w:rPr>
        <w:t>pUserGetsTicket for 5</w:t>
      </w:r>
    </w:p>
    <w:p w14:paraId="6AD21AF5" w14:textId="77777777"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3056" w:author="Giorgio Romeo" w:date="2020-12-23T09:43:00Z">
            <w:rPr>
              <w:rStyle w:val="Enfasidelicata"/>
              <w:rFonts w:cstheme="minorHAnsi"/>
              <w:szCs w:val="24"/>
            </w:rPr>
          </w:rPrChange>
        </w:rPr>
        <w:t xml:space="preserve">check </w:t>
      </w:r>
      <w:r w:rsidRPr="00D8604B">
        <w:rPr>
          <w:rStyle w:val="Enfasidelicata"/>
          <w:rFonts w:cstheme="minorHAnsi"/>
          <w:szCs w:val="24"/>
        </w:rPr>
        <w:t>noExitWithoutEntering for 5</w:t>
      </w:r>
    </w:p>
    <w:p w14:paraId="19611354" w14:textId="3B30D9AA" w:rsidR="0055768D" w:rsidRPr="00B20E3B" w:rsidDel="00716805" w:rsidRDefault="0055768D" w:rsidP="0055768D">
      <w:pPr>
        <w:pStyle w:val="Paragrafoelenco"/>
        <w:spacing w:line="240" w:lineRule="auto"/>
        <w:ind w:left="360"/>
        <w:rPr>
          <w:del w:id="3057" w:author="Cristian Sbrolli" w:date="2020-12-20T14:08:00Z"/>
          <w:rStyle w:val="Enfasidelicata"/>
          <w:rFonts w:cstheme="minorHAnsi"/>
          <w:szCs w:val="24"/>
        </w:rPr>
      </w:pPr>
      <w:r w:rsidRPr="0058414F">
        <w:rPr>
          <w:rStyle w:val="Enfasidelicata"/>
          <w:rFonts w:cstheme="minorHAnsi"/>
          <w:color w:val="2F5496" w:themeColor="accent1" w:themeShade="BF"/>
          <w:szCs w:val="24"/>
          <w:rPrChange w:id="3058" w:author="Giorgio Romeo" w:date="2020-12-23T09:43:00Z">
            <w:rPr>
              <w:rStyle w:val="Enfasidelicata"/>
              <w:rFonts w:cstheme="minorHAnsi"/>
              <w:szCs w:val="24"/>
            </w:rPr>
          </w:rPrChange>
        </w:rPr>
        <w:t xml:space="preserve">check </w:t>
      </w:r>
      <w:r w:rsidRPr="00B20E3B">
        <w:rPr>
          <w:rStyle w:val="Enfasidelicata"/>
          <w:rFonts w:cstheme="minorHAnsi"/>
          <w:szCs w:val="24"/>
        </w:rPr>
        <w:t>allUsersInsideStoresAreSafe for 5</w:t>
      </w:r>
      <w:ins w:id="3059" w:author="Cristian Sbrolli" w:date="2020-12-20T14:09:00Z">
        <w:r w:rsidR="00716805">
          <w:rPr>
            <w:rStyle w:val="Enfasidelicata"/>
            <w:rFonts w:cstheme="minorHAnsi"/>
            <w:szCs w:val="24"/>
          </w:rPr>
          <w:br/>
        </w:r>
      </w:ins>
    </w:p>
    <w:p w14:paraId="34FA60B2" w14:textId="6FB4038D" w:rsidR="003448DF" w:rsidRPr="00716805" w:rsidDel="00716805" w:rsidRDefault="0055768D">
      <w:pPr>
        <w:rPr>
          <w:del w:id="3060" w:author="Cristian Sbrolli" w:date="2020-12-20T14:08:00Z"/>
          <w:rStyle w:val="Enfasidelicata"/>
          <w:rFonts w:cstheme="minorHAnsi"/>
          <w:szCs w:val="24"/>
        </w:rPr>
        <w:pPrChange w:id="3061" w:author="Cristian Sbrolli" w:date="2020-12-20T14:08:00Z">
          <w:pPr>
            <w:pStyle w:val="Paragrafoelenco"/>
            <w:spacing w:line="240" w:lineRule="auto"/>
            <w:ind w:left="360"/>
          </w:pPr>
        </w:pPrChange>
      </w:pPr>
      <w:commentRangeStart w:id="3062"/>
      <w:del w:id="3063" w:author="Cristian Sbrolli" w:date="2020-12-20T14:08:00Z">
        <w:r w:rsidRPr="006B04B6" w:rsidDel="00716805">
          <w:rPr>
            <w:rStyle w:val="Enfasidelicata"/>
            <w:rFonts w:cstheme="minorHAnsi"/>
            <w:szCs w:val="24"/>
          </w:rPr>
          <w:delText>StoreManager</w:delText>
        </w:r>
        <w:commentRangeEnd w:id="3062"/>
        <w:r w:rsidDel="00716805">
          <w:rPr>
            <w:rStyle w:val="Rimandocommento"/>
          </w:rPr>
          <w:commentReference w:id="3062"/>
        </w:r>
        <w:r w:rsidRPr="00716805" w:rsidDel="00716805">
          <w:rPr>
            <w:rStyle w:val="Enfasidelicata"/>
            <w:rFonts w:cstheme="minorHAnsi"/>
            <w:szCs w:val="24"/>
          </w:rPr>
          <w:delText>,exactly 1 TicketDispenser,exactly 1 CashDesk,exactly 2 VirtualUser,exactly 1 PhysicalUser, exactly 4 Ticket</w:delText>
        </w:r>
      </w:del>
    </w:p>
    <w:p w14:paraId="134DB4C6" w14:textId="77777777" w:rsidR="00FE4D64" w:rsidRPr="00E670C8" w:rsidRDefault="00FE4D64" w:rsidP="006B04B6">
      <w:pPr>
        <w:pStyle w:val="Paragrafoelenco"/>
        <w:spacing w:line="240" w:lineRule="auto"/>
        <w:ind w:left="360"/>
        <w:rPr>
          <w:rStyle w:val="Enfasidelicata"/>
          <w:rFonts w:cstheme="minorHAnsi"/>
          <w:szCs w:val="24"/>
        </w:rPr>
      </w:pPr>
    </w:p>
    <w:p w14:paraId="3E108CAE" w14:textId="2F280782" w:rsidR="007F0651" w:rsidRDefault="00F62417" w:rsidP="00E670C8">
      <w:pPr>
        <w:pStyle w:val="Paragrafoelenco"/>
        <w:spacing w:line="240" w:lineRule="auto"/>
        <w:ind w:left="360"/>
        <w:rPr>
          <w:ins w:id="3064" w:author="Giorgio Romeo" w:date="2020-12-23T09:29:00Z"/>
          <w:rStyle w:val="Enfasidelicata"/>
          <w:rFonts w:asciiTheme="minorHAnsi" w:hAnsiTheme="minorHAnsi" w:cstheme="minorHAnsi"/>
          <w:szCs w:val="24"/>
        </w:rPr>
      </w:pPr>
      <w:r>
        <w:rPr>
          <w:rFonts w:cstheme="minorHAnsi"/>
          <w:i/>
          <w:iCs/>
          <w:noProof/>
          <w:szCs w:val="24"/>
        </w:rPr>
        <w:drawing>
          <wp:inline distT="0" distB="0" distL="0" distR="0" wp14:anchorId="4C151FCF" wp14:editId="3319DEC7">
            <wp:extent cx="5591493" cy="1860550"/>
            <wp:effectExtent l="0" t="0" r="952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13870" cy="1867996"/>
                    </a:xfrm>
                    <a:prstGeom prst="rect">
                      <a:avLst/>
                    </a:prstGeom>
                  </pic:spPr>
                </pic:pic>
              </a:graphicData>
            </a:graphic>
          </wp:inline>
        </w:drawing>
      </w:r>
    </w:p>
    <w:p w14:paraId="2DB4C2CF" w14:textId="77777777" w:rsidR="00EF33EC" w:rsidRPr="00A8618B" w:rsidRDefault="00EF33EC" w:rsidP="00E670C8">
      <w:pPr>
        <w:pStyle w:val="Paragrafoelenco"/>
        <w:spacing w:line="240" w:lineRule="auto"/>
        <w:ind w:left="360"/>
        <w:rPr>
          <w:rStyle w:val="Enfasidelicata"/>
          <w:rFonts w:asciiTheme="minorHAnsi" w:hAnsiTheme="minorHAnsi" w:cstheme="minorHAnsi"/>
          <w:szCs w:val="24"/>
        </w:rPr>
      </w:pPr>
    </w:p>
    <w:p w14:paraId="42D24100" w14:textId="7518E23D" w:rsidR="00B339C9" w:rsidDel="00EF33EC" w:rsidRDefault="007E3870">
      <w:pPr>
        <w:pStyle w:val="Paragrafoelenco"/>
        <w:numPr>
          <w:ilvl w:val="0"/>
          <w:numId w:val="74"/>
        </w:numPr>
        <w:spacing w:line="276" w:lineRule="auto"/>
        <w:rPr>
          <w:del w:id="3065" w:author="Giorgio Romeo" w:date="2020-12-23T09:29:00Z"/>
          <w:rStyle w:val="Enfasidelicata"/>
          <w:sz w:val="44"/>
          <w:szCs w:val="44"/>
        </w:rPr>
        <w:pPrChange w:id="3066" w:author="Giorgio Romeo" w:date="2020-12-23T09:44:00Z">
          <w:pPr>
            <w:pStyle w:val="Paragrafoelenco"/>
            <w:numPr>
              <w:numId w:val="74"/>
            </w:numPr>
            <w:spacing w:line="240" w:lineRule="auto"/>
            <w:ind w:hanging="360"/>
          </w:pPr>
        </w:pPrChange>
      </w:pPr>
      <w:r w:rsidRPr="00EF33EC">
        <w:rPr>
          <w:rStyle w:val="Enfasidelicata"/>
          <w:sz w:val="44"/>
          <w:szCs w:val="44"/>
        </w:rPr>
        <w:t>Generated World</w:t>
      </w:r>
    </w:p>
    <w:p w14:paraId="255D1588" w14:textId="20BA49C2" w:rsidR="0083377E" w:rsidRPr="00EF33EC" w:rsidRDefault="0083377E">
      <w:pPr>
        <w:pStyle w:val="Paragrafoelenco"/>
        <w:numPr>
          <w:ilvl w:val="0"/>
          <w:numId w:val="74"/>
        </w:numPr>
        <w:spacing w:line="276" w:lineRule="auto"/>
        <w:rPr>
          <w:rStyle w:val="Enfasidelicata"/>
          <w:sz w:val="28"/>
          <w:szCs w:val="28"/>
        </w:rPr>
        <w:pPrChange w:id="3067" w:author="Giorgio Romeo" w:date="2020-12-23T09:44:00Z">
          <w:pPr>
            <w:pStyle w:val="Paragrafoelenco"/>
            <w:spacing w:line="240" w:lineRule="auto"/>
          </w:pPr>
        </w:pPrChange>
      </w:pPr>
    </w:p>
    <w:p w14:paraId="35D5D04C" w14:textId="25AC6122" w:rsidR="0083377E" w:rsidRPr="00EF33EC" w:rsidDel="00EF33EC" w:rsidRDefault="00EF33EC" w:rsidP="0083377E">
      <w:pPr>
        <w:pStyle w:val="Paragrafoelenco"/>
        <w:spacing w:line="240" w:lineRule="auto"/>
        <w:rPr>
          <w:del w:id="3068" w:author="Giorgio Romeo" w:date="2020-12-23T09:29:00Z"/>
          <w:rStyle w:val="Enfasidelicata"/>
          <w:i w:val="0"/>
          <w:iCs w:val="0"/>
          <w:sz w:val="28"/>
          <w:szCs w:val="28"/>
          <w:rPrChange w:id="3069" w:author="Giorgio Romeo" w:date="2020-12-23T09:26:00Z">
            <w:rPr>
              <w:del w:id="3070" w:author="Giorgio Romeo" w:date="2020-12-23T09:29:00Z"/>
              <w:rStyle w:val="Enfasidelicata"/>
              <w:sz w:val="28"/>
              <w:szCs w:val="28"/>
            </w:rPr>
          </w:rPrChange>
        </w:rPr>
      </w:pPr>
      <w:r w:rsidRPr="00EF33EC">
        <w:rPr>
          <w:iCs/>
          <w:noProof/>
          <w:sz w:val="28"/>
          <w:szCs w:val="28"/>
          <w:rPrChange w:id="3071" w:author="Giorgio Romeo" w:date="2020-12-23T09:27:00Z">
            <w:rPr>
              <w:i/>
              <w:iCs/>
              <w:noProof/>
              <w:sz w:val="28"/>
              <w:szCs w:val="28"/>
            </w:rPr>
          </w:rPrChange>
        </w:rPr>
        <w:lastRenderedPageBreak/>
        <w:drawing>
          <wp:anchor distT="0" distB="0" distL="114300" distR="114300" simplePos="0" relativeHeight="251678720" behindDoc="0" locked="0" layoutInCell="1" allowOverlap="1" wp14:anchorId="03A84D76" wp14:editId="0875ED94">
            <wp:simplePos x="0" y="0"/>
            <wp:positionH relativeFrom="margin">
              <wp:posOffset>-241810</wp:posOffset>
            </wp:positionH>
            <wp:positionV relativeFrom="paragraph">
              <wp:posOffset>788165</wp:posOffset>
            </wp:positionV>
            <wp:extent cx="6790055" cy="3587750"/>
            <wp:effectExtent l="95250" t="95250" r="48895" b="5080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790055" cy="358775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3377E" w:rsidRPr="00EF33EC">
        <w:rPr>
          <w:rStyle w:val="Enfasidelicata"/>
          <w:i w:val="0"/>
          <w:iCs w:val="0"/>
          <w:sz w:val="28"/>
          <w:szCs w:val="28"/>
          <w:rPrChange w:id="3072" w:author="Giorgio Romeo" w:date="2020-12-23T09:26:00Z">
            <w:rPr>
              <w:rStyle w:val="Enfasidelicata"/>
              <w:sz w:val="28"/>
              <w:szCs w:val="28"/>
            </w:rPr>
          </w:rPrChange>
        </w:rPr>
        <w:t xml:space="preserve">Here we report </w:t>
      </w:r>
      <w:r w:rsidR="00B0240C" w:rsidRPr="00EF33EC">
        <w:rPr>
          <w:rStyle w:val="Enfasidelicata"/>
          <w:i w:val="0"/>
          <w:iCs w:val="0"/>
          <w:sz w:val="28"/>
          <w:szCs w:val="28"/>
          <w:rPrChange w:id="3073" w:author="Giorgio Romeo" w:date="2020-12-23T09:26:00Z">
            <w:rPr>
              <w:rStyle w:val="Enfasidelicata"/>
              <w:sz w:val="28"/>
              <w:szCs w:val="28"/>
            </w:rPr>
          </w:rPrChange>
        </w:rPr>
        <w:t>a simple and a more complex world generated by the alloy model.</w:t>
      </w:r>
      <w:ins w:id="3074" w:author="Giorgio Romeo" w:date="2020-12-23T09:29:00Z">
        <w:r>
          <w:rPr>
            <w:rStyle w:val="Enfasidelicata"/>
            <w:i w:val="0"/>
            <w:iCs w:val="0"/>
            <w:sz w:val="28"/>
            <w:szCs w:val="28"/>
          </w:rPr>
          <w:t xml:space="preserve"> </w:t>
        </w:r>
      </w:ins>
    </w:p>
    <w:p w14:paraId="6164EA24" w14:textId="0DD9698F" w:rsidR="00D231C5" w:rsidRPr="00EF33EC" w:rsidRDefault="00B0240C">
      <w:pPr>
        <w:pStyle w:val="Paragrafoelenco"/>
        <w:spacing w:line="240" w:lineRule="auto"/>
        <w:rPr>
          <w:rStyle w:val="Enfasidelicata"/>
          <w:sz w:val="28"/>
          <w:szCs w:val="28"/>
        </w:rPr>
      </w:pPr>
      <w:r w:rsidRPr="00EF33EC">
        <w:rPr>
          <w:rStyle w:val="Enfasidelicata"/>
          <w:i w:val="0"/>
          <w:sz w:val="28"/>
          <w:szCs w:val="28"/>
          <w:rPrChange w:id="3075" w:author="Giorgio Romeo" w:date="2020-12-23T09:29:00Z">
            <w:rPr>
              <w:rStyle w:val="Enfasidelicata"/>
              <w:sz w:val="28"/>
              <w:szCs w:val="28"/>
            </w:rPr>
          </w:rPrChange>
        </w:rPr>
        <w:t xml:space="preserve">The simple one is easy to understand, and highlights the </w:t>
      </w:r>
      <w:r w:rsidR="00B63CFA" w:rsidRPr="00EF33EC">
        <w:rPr>
          <w:rStyle w:val="Enfasidelicata"/>
          <w:i w:val="0"/>
          <w:sz w:val="28"/>
          <w:szCs w:val="28"/>
          <w:rPrChange w:id="3076" w:author="Giorgio Romeo" w:date="2020-12-23T09:29:00Z">
            <w:rPr>
              <w:rStyle w:val="Enfasidelicata"/>
              <w:sz w:val="28"/>
              <w:szCs w:val="28"/>
            </w:rPr>
          </w:rPrChange>
        </w:rPr>
        <w:t>properties mentioned in paragraph 4.1</w:t>
      </w:r>
      <w:ins w:id="3077" w:author="Cristian Sbrolli" w:date="2020-12-20T14:09:00Z">
        <w:r w:rsidR="00716805" w:rsidRPr="00EF33EC">
          <w:rPr>
            <w:rStyle w:val="Enfasidelicata"/>
            <w:i w:val="0"/>
            <w:sz w:val="28"/>
            <w:szCs w:val="28"/>
            <w:rPrChange w:id="3078" w:author="Giorgio Romeo" w:date="2020-12-23T09:29:00Z">
              <w:rPr>
                <w:rStyle w:val="Enfasidelicata"/>
                <w:sz w:val="28"/>
                <w:szCs w:val="28"/>
              </w:rPr>
            </w:rPrChange>
          </w:rPr>
          <w:t xml:space="preserve">: </w:t>
        </w:r>
        <w:r w:rsidR="00716805" w:rsidRPr="00EF33EC">
          <w:rPr>
            <w:rStyle w:val="Enfasidelicata"/>
            <w:i w:val="0"/>
            <w:sz w:val="28"/>
            <w:szCs w:val="28"/>
            <w:rPrChange w:id="3079" w:author="Giorgio Romeo" w:date="2020-12-23T09:29:00Z">
              <w:rPr>
                <w:rStyle w:val="Enfasidelicata"/>
                <w:sz w:val="28"/>
                <w:szCs w:val="28"/>
              </w:rPr>
            </w:rPrChange>
          </w:rPr>
          <w:br/>
        </w:r>
        <w:r w:rsidR="00716805" w:rsidRPr="00EF33EC">
          <w:rPr>
            <w:rStyle w:val="Enfasidelicata"/>
            <w:i w:val="0"/>
            <w:sz w:val="28"/>
            <w:szCs w:val="28"/>
            <w:rPrChange w:id="3080" w:author="Giorgio Romeo" w:date="2020-12-23T09:29:00Z">
              <w:rPr>
                <w:rStyle w:val="Enfasidelicata"/>
                <w:sz w:val="28"/>
                <w:szCs w:val="28"/>
              </w:rPr>
            </w:rPrChange>
          </w:rPr>
          <w:br/>
        </w:r>
      </w:ins>
      <w:del w:id="3081" w:author="Cristian Sbrolli" w:date="2020-12-20T14:09:00Z">
        <w:r w:rsidR="00B63CFA" w:rsidRPr="00EF33EC" w:rsidDel="00716805">
          <w:rPr>
            <w:rStyle w:val="Enfasidelicata"/>
            <w:i w:val="0"/>
            <w:sz w:val="28"/>
            <w:szCs w:val="28"/>
            <w:rPrChange w:id="3082" w:author="Giorgio Romeo" w:date="2020-12-23T09:29:00Z">
              <w:rPr>
                <w:rStyle w:val="Enfasidelicata"/>
                <w:sz w:val="28"/>
                <w:szCs w:val="28"/>
              </w:rPr>
            </w:rPrChange>
          </w:rPr>
          <w:delText>,</w:delText>
        </w:r>
        <w:r w:rsidR="00ED49B8" w:rsidRPr="00EF33EC" w:rsidDel="00716805">
          <w:rPr>
            <w:rStyle w:val="Enfasidelicata"/>
            <w:i w:val="0"/>
            <w:sz w:val="28"/>
            <w:szCs w:val="28"/>
            <w:rPrChange w:id="3083" w:author="Giorgio Romeo" w:date="2020-12-23T09:29:00Z">
              <w:rPr>
                <w:rStyle w:val="Enfasidelicata"/>
                <w:sz w:val="28"/>
                <w:szCs w:val="28"/>
              </w:rPr>
            </w:rPrChange>
          </w:rPr>
          <w:delText xml:space="preserve"> </w:delText>
        </w:r>
      </w:del>
      <w:r w:rsidR="00ED49B8" w:rsidRPr="00EF33EC">
        <w:rPr>
          <w:rStyle w:val="Enfasidelicata"/>
          <w:i w:val="0"/>
          <w:sz w:val="28"/>
          <w:szCs w:val="28"/>
          <w:rPrChange w:id="3084" w:author="Giorgio Romeo" w:date="2020-12-23T09:29:00Z">
            <w:rPr>
              <w:rStyle w:val="Enfasidelicata"/>
              <w:sz w:val="28"/>
              <w:szCs w:val="28"/>
            </w:rPr>
          </w:rPrChange>
        </w:rPr>
        <w:t xml:space="preserve">it is clear the association between tickets and users, either physical or virtual, </w:t>
      </w:r>
      <w:r w:rsidR="00ED49B8" w:rsidRPr="00EF33EC">
        <w:rPr>
          <w:rStyle w:val="Enfasidelicata"/>
          <w:i w:val="0"/>
          <w:sz w:val="28"/>
          <w:szCs w:val="28"/>
          <w:rPrChange w:id="3085" w:author="Giorgio Romeo" w:date="2020-12-23T09:30:00Z">
            <w:rPr>
              <w:rStyle w:val="Enfasidelicata"/>
              <w:sz w:val="28"/>
              <w:szCs w:val="28"/>
            </w:rPr>
          </w:rPrChange>
        </w:rPr>
        <w:t xml:space="preserve">and the correct modelling of the situation of the market (only one market reported for </w:t>
      </w:r>
      <w:r w:rsidR="00BD5BED" w:rsidRPr="00EF33EC">
        <w:rPr>
          <w:rStyle w:val="Enfasidelicata"/>
          <w:i w:val="0"/>
          <w:sz w:val="28"/>
          <w:szCs w:val="28"/>
          <w:rPrChange w:id="3086" w:author="Giorgio Romeo" w:date="2020-12-23T09:30:00Z">
            <w:rPr>
              <w:rStyle w:val="Enfasidelicata"/>
              <w:sz w:val="28"/>
              <w:szCs w:val="28"/>
            </w:rPr>
          </w:rPrChange>
        </w:rPr>
        <w:t>ease of reading).</w:t>
      </w:r>
    </w:p>
    <w:p w14:paraId="1813FD2C" w14:textId="0AA2405A" w:rsidR="00ED49B8" w:rsidRDefault="00716805">
      <w:pPr>
        <w:spacing w:line="240" w:lineRule="auto"/>
        <w:rPr>
          <w:rStyle w:val="Enfasidelicata"/>
          <w:sz w:val="28"/>
          <w:szCs w:val="28"/>
        </w:rPr>
      </w:pPr>
      <w:r w:rsidRPr="00EF33EC">
        <w:rPr>
          <w:iCs/>
          <w:noProof/>
          <w:sz w:val="28"/>
          <w:szCs w:val="28"/>
          <w:rPrChange w:id="3087" w:author="Giorgio Romeo" w:date="2020-12-23T09:30:00Z">
            <w:rPr>
              <w:i/>
              <w:iCs/>
              <w:noProof/>
              <w:sz w:val="28"/>
              <w:szCs w:val="28"/>
            </w:rPr>
          </w:rPrChange>
        </w:rPr>
        <w:drawing>
          <wp:anchor distT="0" distB="0" distL="114300" distR="114300" simplePos="0" relativeHeight="251679744" behindDoc="0" locked="0" layoutInCell="1" allowOverlap="1" wp14:anchorId="3FDCC497" wp14:editId="6CBD8697">
            <wp:simplePos x="0" y="0"/>
            <wp:positionH relativeFrom="margin">
              <wp:align>center</wp:align>
            </wp:positionH>
            <wp:positionV relativeFrom="paragraph">
              <wp:posOffset>582737</wp:posOffset>
            </wp:positionV>
            <wp:extent cx="6896100" cy="2275840"/>
            <wp:effectExtent l="95250" t="95250" r="57150" b="482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96100" cy="227584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6873" w:rsidRPr="00EF33EC">
        <w:rPr>
          <w:rStyle w:val="Enfasidelicata"/>
          <w:i w:val="0"/>
          <w:sz w:val="28"/>
          <w:szCs w:val="28"/>
          <w:rPrChange w:id="3088" w:author="Giorgio Romeo" w:date="2020-12-23T09:30:00Z">
            <w:rPr>
              <w:rStyle w:val="Enfasidelicata"/>
              <w:sz w:val="28"/>
              <w:szCs w:val="28"/>
            </w:rPr>
          </w:rPrChange>
        </w:rPr>
        <w:t xml:space="preserve">The model can also generate more complex and </w:t>
      </w:r>
      <w:r w:rsidR="00097F79" w:rsidRPr="00EF33EC">
        <w:rPr>
          <w:rStyle w:val="Enfasidelicata"/>
          <w:i w:val="0"/>
          <w:sz w:val="28"/>
          <w:szCs w:val="28"/>
          <w:rPrChange w:id="3089" w:author="Giorgio Romeo" w:date="2020-12-23T09:30:00Z">
            <w:rPr>
              <w:rStyle w:val="Enfasidelicata"/>
              <w:sz w:val="28"/>
              <w:szCs w:val="28"/>
            </w:rPr>
          </w:rPrChange>
        </w:rPr>
        <w:t xml:space="preserve">multi-market worlds, of more difficult reading, </w:t>
      </w:r>
      <w:r w:rsidR="00A604EB" w:rsidRPr="00EF33EC">
        <w:rPr>
          <w:rStyle w:val="Enfasidelicata"/>
          <w:i w:val="0"/>
          <w:sz w:val="28"/>
          <w:szCs w:val="28"/>
          <w:rPrChange w:id="3090" w:author="Giorgio Romeo" w:date="2020-12-23T09:30:00Z">
            <w:rPr>
              <w:rStyle w:val="Enfasidelicata"/>
              <w:sz w:val="28"/>
              <w:szCs w:val="28"/>
            </w:rPr>
          </w:rPrChange>
        </w:rPr>
        <w:t>but still correct. H</w:t>
      </w:r>
      <w:r w:rsidR="00097F79" w:rsidRPr="00EF33EC">
        <w:rPr>
          <w:rStyle w:val="Enfasidelicata"/>
          <w:i w:val="0"/>
          <w:sz w:val="28"/>
          <w:szCs w:val="28"/>
          <w:rPrChange w:id="3091" w:author="Giorgio Romeo" w:date="2020-12-23T09:30:00Z">
            <w:rPr>
              <w:rStyle w:val="Enfasidelicata"/>
              <w:sz w:val="28"/>
              <w:szCs w:val="28"/>
            </w:rPr>
          </w:rPrChange>
        </w:rPr>
        <w:t>ere is reported one example</w:t>
      </w:r>
      <w:ins w:id="3092" w:author="Giorgio Romeo" w:date="2020-12-23T09:30:00Z">
        <w:r w:rsidR="00EF33EC">
          <w:rPr>
            <w:rStyle w:val="Enfasidelicata"/>
            <w:i w:val="0"/>
            <w:iCs w:val="0"/>
            <w:sz w:val="28"/>
            <w:szCs w:val="28"/>
          </w:rPr>
          <w:t>:</w:t>
        </w:r>
      </w:ins>
      <w:del w:id="3093" w:author="Giorgio Romeo" w:date="2020-12-23T09:30:00Z">
        <w:r w:rsidR="00A604EB" w:rsidDel="00EF33EC">
          <w:rPr>
            <w:rStyle w:val="Enfasidelicata"/>
            <w:sz w:val="28"/>
            <w:szCs w:val="28"/>
          </w:rPr>
          <w:delText>:</w:delText>
        </w:r>
      </w:del>
    </w:p>
    <w:p w14:paraId="76D1F2DB" w14:textId="128920BC" w:rsidR="00A604EB" w:rsidRPr="00E670C8" w:rsidRDefault="00716805" w:rsidP="00A8618B">
      <w:pPr>
        <w:spacing w:line="240" w:lineRule="auto"/>
        <w:rPr>
          <w:rStyle w:val="Enfasidelicata"/>
          <w:sz w:val="28"/>
          <w:szCs w:val="28"/>
        </w:rPr>
      </w:pPr>
      <w:ins w:id="3094" w:author="Cristian Sbrolli" w:date="2020-12-20T14:10:00Z">
        <w:r>
          <w:rPr>
            <w:rStyle w:val="Enfasidelicata"/>
            <w:sz w:val="28"/>
            <w:szCs w:val="28"/>
          </w:rPr>
          <w:lastRenderedPageBreak/>
          <w:br/>
        </w:r>
      </w:ins>
    </w:p>
    <w:p w14:paraId="183F1124" w14:textId="51C48339" w:rsidR="0073751A" w:rsidRDefault="001A5FAF" w:rsidP="001A5FAF">
      <w:pPr>
        <w:pStyle w:val="Paragrafoelenco"/>
        <w:numPr>
          <w:ilvl w:val="0"/>
          <w:numId w:val="9"/>
        </w:numPr>
        <w:spacing w:line="240" w:lineRule="auto"/>
        <w:rPr>
          <w:rStyle w:val="Enfasidelicata"/>
          <w:sz w:val="44"/>
          <w:szCs w:val="44"/>
        </w:rPr>
      </w:pPr>
      <w:r>
        <w:rPr>
          <w:rStyle w:val="Enfasidelicata"/>
          <w:sz w:val="44"/>
          <w:szCs w:val="44"/>
        </w:rPr>
        <w:t>EFFORT SPENT</w:t>
      </w:r>
    </w:p>
    <w:p w14:paraId="7AEB04E9" w14:textId="77777777" w:rsidR="0073751A" w:rsidRDefault="0073751A" w:rsidP="00295A63">
      <w:pPr>
        <w:pStyle w:val="Paragrafoelenco"/>
        <w:spacing w:line="240" w:lineRule="auto"/>
        <w:ind w:left="360"/>
        <w:rPr>
          <w:rStyle w:val="Enfasidelicata"/>
          <w:sz w:val="44"/>
          <w:szCs w:val="44"/>
        </w:rPr>
      </w:pPr>
    </w:p>
    <w:p w14:paraId="36FF1EA1" w14:textId="4CD4E12D" w:rsidR="0073751A" w:rsidRPr="00295A63" w:rsidRDefault="0073751A" w:rsidP="0073751A">
      <w:pPr>
        <w:pStyle w:val="Paragrafoelenco"/>
        <w:numPr>
          <w:ilvl w:val="0"/>
          <w:numId w:val="101"/>
        </w:numPr>
        <w:spacing w:line="240" w:lineRule="auto"/>
        <w:rPr>
          <w:rStyle w:val="Enfasidelicata"/>
          <w:sz w:val="44"/>
          <w:szCs w:val="44"/>
        </w:rPr>
      </w:pPr>
      <w:r>
        <w:rPr>
          <w:rStyle w:val="Enfasidelicata"/>
          <w:sz w:val="28"/>
          <w:szCs w:val="28"/>
        </w:rPr>
        <w:t>As a group:</w:t>
      </w:r>
    </w:p>
    <w:p w14:paraId="1DCF48E7" w14:textId="77777777" w:rsidR="0073751A" w:rsidRPr="00295A63" w:rsidRDefault="0073751A" w:rsidP="00295A63">
      <w:pPr>
        <w:pStyle w:val="Paragrafoelenco"/>
        <w:spacing w:line="240" w:lineRule="auto"/>
        <w:rPr>
          <w:rStyle w:val="Enfasidelicata"/>
          <w:sz w:val="44"/>
          <w:szCs w:val="44"/>
        </w:rPr>
      </w:pPr>
    </w:p>
    <w:tbl>
      <w:tblPr>
        <w:tblStyle w:val="Grigliatabella"/>
        <w:tblW w:w="0" w:type="auto"/>
        <w:tblInd w:w="720" w:type="dxa"/>
        <w:tblLook w:val="04A0" w:firstRow="1" w:lastRow="0" w:firstColumn="1" w:lastColumn="0" w:noHBand="0" w:noVBand="1"/>
      </w:tblPr>
      <w:tblGrid>
        <w:gridCol w:w="1345"/>
        <w:gridCol w:w="6210"/>
        <w:gridCol w:w="1687"/>
      </w:tblGrid>
      <w:tr w:rsidR="0073751A" w14:paraId="5376B867" w14:textId="77777777" w:rsidTr="00295A63">
        <w:tc>
          <w:tcPr>
            <w:tcW w:w="1345" w:type="dxa"/>
            <w:shd w:val="clear" w:color="auto" w:fill="D9D9D9" w:themeFill="background1" w:themeFillShade="D9"/>
          </w:tcPr>
          <w:p w14:paraId="243D5B89" w14:textId="7C7A44D7" w:rsidR="0073751A" w:rsidRPr="00295A63" w:rsidRDefault="0073751A" w:rsidP="00295A63">
            <w:pPr>
              <w:pStyle w:val="Paragrafoelenco"/>
              <w:ind w:left="0"/>
              <w:jc w:val="center"/>
              <w:rPr>
                <w:rStyle w:val="Enfasidelicata"/>
                <w:sz w:val="40"/>
                <w:szCs w:val="40"/>
              </w:rPr>
            </w:pPr>
            <w:r w:rsidRPr="00295A63">
              <w:rPr>
                <w:rStyle w:val="Enfasidelicata"/>
                <w:sz w:val="40"/>
                <w:szCs w:val="40"/>
              </w:rPr>
              <w:t>Date</w:t>
            </w:r>
          </w:p>
        </w:tc>
        <w:tc>
          <w:tcPr>
            <w:tcW w:w="6210" w:type="dxa"/>
          </w:tcPr>
          <w:p w14:paraId="60ED51BD" w14:textId="77838D42" w:rsidR="0073751A" w:rsidRPr="00295A63" w:rsidRDefault="0073751A" w:rsidP="00295A63">
            <w:pPr>
              <w:pStyle w:val="Paragrafoelenco"/>
              <w:ind w:left="0"/>
              <w:jc w:val="center"/>
              <w:rPr>
                <w:rStyle w:val="Enfasidelicata"/>
                <w:sz w:val="40"/>
                <w:szCs w:val="40"/>
              </w:rPr>
            </w:pPr>
            <w:r w:rsidRPr="00295A63">
              <w:rPr>
                <w:rStyle w:val="Enfasidelicata"/>
                <w:sz w:val="40"/>
                <w:szCs w:val="40"/>
              </w:rPr>
              <w:t>Topic</w:t>
            </w:r>
          </w:p>
        </w:tc>
        <w:tc>
          <w:tcPr>
            <w:tcW w:w="1687" w:type="dxa"/>
            <w:shd w:val="clear" w:color="auto" w:fill="D9D9D9" w:themeFill="background1" w:themeFillShade="D9"/>
          </w:tcPr>
          <w:p w14:paraId="0B6597A1" w14:textId="6E16852F" w:rsidR="0073751A" w:rsidRPr="00295A63" w:rsidRDefault="0073751A" w:rsidP="00295A63">
            <w:pPr>
              <w:pStyle w:val="Paragrafoelenco"/>
              <w:ind w:left="0"/>
              <w:jc w:val="center"/>
              <w:rPr>
                <w:rStyle w:val="Enfasidelicata"/>
                <w:sz w:val="40"/>
                <w:szCs w:val="40"/>
              </w:rPr>
            </w:pPr>
            <w:r w:rsidRPr="00295A63">
              <w:rPr>
                <w:rStyle w:val="Enfasidelicata"/>
                <w:sz w:val="40"/>
                <w:szCs w:val="40"/>
              </w:rPr>
              <w:t>#Hours</w:t>
            </w:r>
          </w:p>
        </w:tc>
      </w:tr>
      <w:tr w:rsidR="0073751A" w14:paraId="4A2887D8" w14:textId="77777777" w:rsidTr="00295A63">
        <w:tc>
          <w:tcPr>
            <w:tcW w:w="1345" w:type="dxa"/>
            <w:shd w:val="clear" w:color="auto" w:fill="D9D9D9" w:themeFill="background1" w:themeFillShade="D9"/>
          </w:tcPr>
          <w:p w14:paraId="0C8D3B1C" w14:textId="0C4A1880" w:rsidR="0073751A" w:rsidRPr="00295A63" w:rsidRDefault="0073751A" w:rsidP="0073751A">
            <w:pPr>
              <w:pStyle w:val="Paragrafoelenco"/>
              <w:ind w:left="0"/>
              <w:rPr>
                <w:rStyle w:val="Enfasidelicata"/>
                <w:i w:val="0"/>
                <w:iCs w:val="0"/>
                <w:szCs w:val="24"/>
              </w:rPr>
            </w:pPr>
            <w:r>
              <w:rPr>
                <w:rStyle w:val="Enfasidelicata"/>
                <w:i w:val="0"/>
                <w:iCs w:val="0"/>
                <w:szCs w:val="24"/>
              </w:rPr>
              <w:t>14-10-2020</w:t>
            </w:r>
          </w:p>
        </w:tc>
        <w:tc>
          <w:tcPr>
            <w:tcW w:w="6210" w:type="dxa"/>
          </w:tcPr>
          <w:p w14:paraId="21216608" w14:textId="6541B4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Brainstorming of what we want our system to be</w:t>
            </w:r>
          </w:p>
        </w:tc>
        <w:tc>
          <w:tcPr>
            <w:tcW w:w="1687" w:type="dxa"/>
            <w:shd w:val="clear" w:color="auto" w:fill="D9D9D9" w:themeFill="background1" w:themeFillShade="D9"/>
          </w:tcPr>
          <w:p w14:paraId="195417FA" w14:textId="06C1EA0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49E7504A" w14:textId="77777777" w:rsidTr="00295A63">
        <w:tc>
          <w:tcPr>
            <w:tcW w:w="1345" w:type="dxa"/>
            <w:shd w:val="clear" w:color="auto" w:fill="D9D9D9" w:themeFill="background1" w:themeFillShade="D9"/>
          </w:tcPr>
          <w:p w14:paraId="0FF041E3" w14:textId="0B4DAC33" w:rsidR="0073751A" w:rsidRPr="00295A63" w:rsidRDefault="0073751A" w:rsidP="0073751A">
            <w:pPr>
              <w:pStyle w:val="Paragrafoelenco"/>
              <w:ind w:left="0"/>
              <w:rPr>
                <w:rStyle w:val="Enfasidelicata"/>
                <w:i w:val="0"/>
                <w:iCs w:val="0"/>
                <w:szCs w:val="24"/>
              </w:rPr>
            </w:pPr>
            <w:r>
              <w:rPr>
                <w:rStyle w:val="Enfasidelicata"/>
                <w:i w:val="0"/>
                <w:iCs w:val="0"/>
                <w:szCs w:val="24"/>
              </w:rPr>
              <w:t>17-10-2020</w:t>
            </w:r>
          </w:p>
        </w:tc>
        <w:tc>
          <w:tcPr>
            <w:tcW w:w="6210" w:type="dxa"/>
          </w:tcPr>
          <w:p w14:paraId="0F1C61D5" w14:textId="5CB6698D"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World and Shared Phenomena, Scenarios</w:t>
            </w:r>
          </w:p>
        </w:tc>
        <w:tc>
          <w:tcPr>
            <w:tcW w:w="1687" w:type="dxa"/>
            <w:shd w:val="clear" w:color="auto" w:fill="D9D9D9" w:themeFill="background1" w:themeFillShade="D9"/>
          </w:tcPr>
          <w:p w14:paraId="4EE1DCFA" w14:textId="0FC40191"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9C13E80" w14:textId="77777777" w:rsidTr="00295A63">
        <w:tc>
          <w:tcPr>
            <w:tcW w:w="1345" w:type="dxa"/>
            <w:shd w:val="clear" w:color="auto" w:fill="D9D9D9" w:themeFill="background1" w:themeFillShade="D9"/>
          </w:tcPr>
          <w:p w14:paraId="4A000F2F" w14:textId="6C300921" w:rsidR="0073751A" w:rsidRPr="00295A63" w:rsidRDefault="0073751A" w:rsidP="0073751A">
            <w:pPr>
              <w:pStyle w:val="Paragrafoelenco"/>
              <w:ind w:left="0"/>
              <w:rPr>
                <w:rStyle w:val="Enfasidelicata"/>
                <w:i w:val="0"/>
                <w:iCs w:val="0"/>
                <w:szCs w:val="24"/>
              </w:rPr>
            </w:pPr>
            <w:r>
              <w:rPr>
                <w:rStyle w:val="Enfasidelicata"/>
                <w:i w:val="0"/>
                <w:iCs w:val="0"/>
                <w:szCs w:val="24"/>
              </w:rPr>
              <w:t>24-10-2020</w:t>
            </w:r>
          </w:p>
        </w:tc>
        <w:tc>
          <w:tcPr>
            <w:tcW w:w="6210" w:type="dxa"/>
          </w:tcPr>
          <w:p w14:paraId="7F5351EA" w14:textId="7AE92A76"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R&amp;DD revision of last year’s assignment</w:t>
            </w:r>
          </w:p>
        </w:tc>
        <w:tc>
          <w:tcPr>
            <w:tcW w:w="1687" w:type="dxa"/>
            <w:shd w:val="clear" w:color="auto" w:fill="D9D9D9" w:themeFill="background1" w:themeFillShade="D9"/>
          </w:tcPr>
          <w:p w14:paraId="3A7A8807" w14:textId="53D6A8A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DBC607B" w14:textId="77777777" w:rsidTr="00295A63">
        <w:tc>
          <w:tcPr>
            <w:tcW w:w="1345" w:type="dxa"/>
            <w:shd w:val="clear" w:color="auto" w:fill="D9D9D9" w:themeFill="background1" w:themeFillShade="D9"/>
          </w:tcPr>
          <w:p w14:paraId="558772B1" w14:textId="4153D297" w:rsidR="0073751A" w:rsidRPr="00295A63" w:rsidRDefault="0073751A" w:rsidP="0073751A">
            <w:pPr>
              <w:pStyle w:val="Paragrafoelenco"/>
              <w:ind w:left="0"/>
              <w:rPr>
                <w:rStyle w:val="Enfasidelicata"/>
                <w:i w:val="0"/>
                <w:iCs w:val="0"/>
                <w:szCs w:val="24"/>
              </w:rPr>
            </w:pPr>
            <w:r>
              <w:rPr>
                <w:rStyle w:val="Enfasidelicata"/>
                <w:i w:val="0"/>
                <w:iCs w:val="0"/>
                <w:szCs w:val="24"/>
              </w:rPr>
              <w:t>14-11-2020</w:t>
            </w:r>
          </w:p>
        </w:tc>
        <w:tc>
          <w:tcPr>
            <w:tcW w:w="6210" w:type="dxa"/>
          </w:tcPr>
          <w:p w14:paraId="4847C100" w14:textId="7E49CAF5"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03C3E888" w14:textId="6D10B6A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2</w:t>
            </w:r>
          </w:p>
        </w:tc>
      </w:tr>
      <w:tr w:rsidR="0073751A" w14:paraId="1BE372EC" w14:textId="77777777" w:rsidTr="00295A63">
        <w:tc>
          <w:tcPr>
            <w:tcW w:w="1345" w:type="dxa"/>
            <w:shd w:val="clear" w:color="auto" w:fill="D9D9D9" w:themeFill="background1" w:themeFillShade="D9"/>
          </w:tcPr>
          <w:p w14:paraId="0ECE1592" w14:textId="3CBE1F69" w:rsidR="0073751A" w:rsidRPr="00295A63" w:rsidRDefault="0073751A" w:rsidP="0073751A">
            <w:pPr>
              <w:pStyle w:val="Paragrafoelenco"/>
              <w:ind w:left="0"/>
              <w:rPr>
                <w:rStyle w:val="Enfasidelicata"/>
                <w:i w:val="0"/>
                <w:iCs w:val="0"/>
                <w:szCs w:val="24"/>
              </w:rPr>
            </w:pPr>
            <w:r>
              <w:rPr>
                <w:rStyle w:val="Enfasidelicata"/>
                <w:i w:val="0"/>
                <w:iCs w:val="0"/>
                <w:szCs w:val="24"/>
              </w:rPr>
              <w:t>21-11-2020</w:t>
            </w:r>
          </w:p>
        </w:tc>
        <w:tc>
          <w:tcPr>
            <w:tcW w:w="6210" w:type="dxa"/>
          </w:tcPr>
          <w:p w14:paraId="131E2F13" w14:textId="15C5283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Functional requirements and use cases</w:t>
            </w:r>
          </w:p>
        </w:tc>
        <w:tc>
          <w:tcPr>
            <w:tcW w:w="1687" w:type="dxa"/>
            <w:shd w:val="clear" w:color="auto" w:fill="D9D9D9" w:themeFill="background1" w:themeFillShade="D9"/>
          </w:tcPr>
          <w:p w14:paraId="0800A5C0" w14:textId="5713DF2B"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9DFD4CD" w14:textId="77777777" w:rsidTr="00295A63">
        <w:tc>
          <w:tcPr>
            <w:tcW w:w="1345" w:type="dxa"/>
            <w:shd w:val="clear" w:color="auto" w:fill="D9D9D9" w:themeFill="background1" w:themeFillShade="D9"/>
          </w:tcPr>
          <w:p w14:paraId="7FBC75BD" w14:textId="7EAF9904" w:rsidR="0073751A" w:rsidRPr="00295A63" w:rsidRDefault="0073751A" w:rsidP="0073751A">
            <w:pPr>
              <w:pStyle w:val="Paragrafoelenco"/>
              <w:ind w:left="0"/>
              <w:rPr>
                <w:rStyle w:val="Enfasidelicata"/>
                <w:i w:val="0"/>
                <w:iCs w:val="0"/>
                <w:szCs w:val="24"/>
              </w:rPr>
            </w:pPr>
            <w:r>
              <w:rPr>
                <w:rStyle w:val="Enfasidelicata"/>
                <w:i w:val="0"/>
                <w:iCs w:val="0"/>
                <w:szCs w:val="24"/>
              </w:rPr>
              <w:t>25-11-2020</w:t>
            </w:r>
          </w:p>
        </w:tc>
        <w:tc>
          <w:tcPr>
            <w:tcW w:w="6210" w:type="dxa"/>
          </w:tcPr>
          <w:p w14:paraId="7BFDC1BA" w14:textId="5BACA8E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External Interfaces and Goal revision</w:t>
            </w:r>
          </w:p>
        </w:tc>
        <w:tc>
          <w:tcPr>
            <w:tcW w:w="1687" w:type="dxa"/>
            <w:shd w:val="clear" w:color="auto" w:fill="D9D9D9" w:themeFill="background1" w:themeFillShade="D9"/>
          </w:tcPr>
          <w:p w14:paraId="50FDF654" w14:textId="441985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23239E3" w14:textId="77777777" w:rsidTr="00295A63">
        <w:tc>
          <w:tcPr>
            <w:tcW w:w="1345" w:type="dxa"/>
            <w:shd w:val="clear" w:color="auto" w:fill="D9D9D9" w:themeFill="background1" w:themeFillShade="D9"/>
          </w:tcPr>
          <w:p w14:paraId="3C97AC6B" w14:textId="757BB4D1" w:rsidR="0073751A" w:rsidRPr="00295A63" w:rsidRDefault="0073751A" w:rsidP="0073751A">
            <w:pPr>
              <w:pStyle w:val="Paragrafoelenco"/>
              <w:ind w:left="0"/>
              <w:rPr>
                <w:rStyle w:val="Enfasidelicata"/>
                <w:i w:val="0"/>
                <w:iCs w:val="0"/>
                <w:szCs w:val="24"/>
              </w:rPr>
            </w:pPr>
            <w:r>
              <w:rPr>
                <w:rStyle w:val="Enfasidelicata"/>
                <w:i w:val="0"/>
                <w:iCs w:val="0"/>
                <w:szCs w:val="24"/>
              </w:rPr>
              <w:t>01-12-2020</w:t>
            </w:r>
          </w:p>
        </w:tc>
        <w:tc>
          <w:tcPr>
            <w:tcW w:w="6210" w:type="dxa"/>
          </w:tcPr>
          <w:p w14:paraId="21BE4756" w14:textId="47A12C51"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Missing functional requirements and use cases</w:t>
            </w:r>
          </w:p>
        </w:tc>
        <w:tc>
          <w:tcPr>
            <w:tcW w:w="1687" w:type="dxa"/>
            <w:shd w:val="clear" w:color="auto" w:fill="D9D9D9" w:themeFill="background1" w:themeFillShade="D9"/>
          </w:tcPr>
          <w:p w14:paraId="1BC36624" w14:textId="627ED73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5FA1F7FA" w14:textId="77777777" w:rsidTr="00295A63">
        <w:tc>
          <w:tcPr>
            <w:tcW w:w="1345" w:type="dxa"/>
            <w:shd w:val="clear" w:color="auto" w:fill="D9D9D9" w:themeFill="background1" w:themeFillShade="D9"/>
          </w:tcPr>
          <w:p w14:paraId="4BE385E4" w14:textId="205D4398" w:rsidR="0073751A" w:rsidRPr="00295A63" w:rsidRDefault="0073751A" w:rsidP="0073751A">
            <w:pPr>
              <w:pStyle w:val="Paragrafoelenco"/>
              <w:ind w:left="0"/>
              <w:rPr>
                <w:rStyle w:val="Enfasidelicata"/>
                <w:i w:val="0"/>
                <w:iCs w:val="0"/>
                <w:szCs w:val="24"/>
              </w:rPr>
            </w:pPr>
            <w:r>
              <w:rPr>
                <w:rStyle w:val="Enfasidelicata"/>
                <w:i w:val="0"/>
                <w:iCs w:val="0"/>
                <w:szCs w:val="24"/>
              </w:rPr>
              <w:t>06-12-2020</w:t>
            </w:r>
          </w:p>
        </w:tc>
        <w:tc>
          <w:tcPr>
            <w:tcW w:w="6210" w:type="dxa"/>
          </w:tcPr>
          <w:p w14:paraId="72946028" w14:textId="7F0CAEAF"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4139C0B0" w14:textId="3712FB27"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w:t>
            </w:r>
          </w:p>
        </w:tc>
      </w:tr>
      <w:tr w:rsidR="00173E72" w14:paraId="69C53316" w14:textId="77777777" w:rsidTr="00243BFD">
        <w:tc>
          <w:tcPr>
            <w:tcW w:w="1345" w:type="dxa"/>
            <w:shd w:val="clear" w:color="auto" w:fill="D9D9D9" w:themeFill="background1" w:themeFillShade="D9"/>
          </w:tcPr>
          <w:p w14:paraId="0133C625" w14:textId="169B09EE" w:rsidR="00173E72" w:rsidRDefault="00173E72" w:rsidP="00295A63">
            <w:pPr>
              <w:pStyle w:val="Paragrafoelenco"/>
              <w:ind w:left="0"/>
              <w:jc w:val="center"/>
              <w:rPr>
                <w:rStyle w:val="Enfasidelicata"/>
                <w:i w:val="0"/>
                <w:iCs w:val="0"/>
                <w:szCs w:val="24"/>
              </w:rPr>
            </w:pPr>
            <w:r>
              <w:rPr>
                <w:rStyle w:val="Enfasidelicata"/>
                <w:i w:val="0"/>
                <w:iCs w:val="0"/>
                <w:szCs w:val="24"/>
              </w:rPr>
              <w:t>NA</w:t>
            </w:r>
          </w:p>
        </w:tc>
        <w:tc>
          <w:tcPr>
            <w:tcW w:w="6210" w:type="dxa"/>
          </w:tcPr>
          <w:p w14:paraId="3A453708" w14:textId="04009637" w:rsidR="00173E72" w:rsidRDefault="00173E72" w:rsidP="0073751A">
            <w:pPr>
              <w:pStyle w:val="Paragrafoelenco"/>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C5D1397" w14:textId="0D2650FC" w:rsidR="00173E72" w:rsidRDefault="00173E72" w:rsidP="00243BFD">
            <w:pPr>
              <w:pStyle w:val="Paragrafoelenco"/>
              <w:ind w:left="0"/>
              <w:jc w:val="center"/>
              <w:rPr>
                <w:rStyle w:val="Enfasidelicata"/>
                <w:i w:val="0"/>
                <w:iCs w:val="0"/>
                <w:szCs w:val="24"/>
              </w:rPr>
            </w:pPr>
            <w:r w:rsidRPr="00173E72">
              <w:rPr>
                <w:rStyle w:val="Enfasidelicata"/>
                <w:i w:val="0"/>
                <w:iCs w:val="0"/>
                <w:szCs w:val="24"/>
              </w:rPr>
              <w:t>12</w:t>
            </w:r>
          </w:p>
        </w:tc>
      </w:tr>
    </w:tbl>
    <w:p w14:paraId="17ED0FAD" w14:textId="77777777" w:rsidR="0073751A" w:rsidRPr="00295A63" w:rsidRDefault="0073751A" w:rsidP="00295A63">
      <w:pPr>
        <w:pStyle w:val="Paragrafoelenco"/>
        <w:spacing w:line="240" w:lineRule="auto"/>
        <w:rPr>
          <w:rStyle w:val="Enfasidelicata"/>
          <w:sz w:val="44"/>
          <w:szCs w:val="44"/>
        </w:rPr>
      </w:pPr>
    </w:p>
    <w:p w14:paraId="5ECF88C4" w14:textId="3D51F128" w:rsidR="0073751A" w:rsidRDefault="00173E72">
      <w:pPr>
        <w:pStyle w:val="Paragrafoelenco"/>
        <w:spacing w:line="240" w:lineRule="auto"/>
        <w:rPr>
          <w:rStyle w:val="Enfasidelicata"/>
          <w:i w:val="0"/>
          <w:iCs w:val="0"/>
          <w:szCs w:val="24"/>
        </w:rPr>
      </w:pPr>
      <w:r>
        <w:rPr>
          <w:rStyle w:val="Enfasidelicata"/>
          <w:sz w:val="44"/>
          <w:szCs w:val="44"/>
        </w:rPr>
        <w:br/>
      </w:r>
      <w:r>
        <w:rPr>
          <w:rStyle w:val="Enfasidelicata"/>
          <w:sz w:val="44"/>
          <w:szCs w:val="44"/>
        </w:rPr>
        <w:br/>
      </w:r>
      <w:r>
        <w:rPr>
          <w:rStyle w:val="Enfasidelicata"/>
          <w:sz w:val="44"/>
          <w:szCs w:val="44"/>
        </w:rPr>
        <w:br/>
      </w:r>
      <w:r w:rsidR="0073751A">
        <w:rPr>
          <w:rStyle w:val="Enfasidelicata"/>
          <w:i w:val="0"/>
          <w:iCs w:val="0"/>
          <w:szCs w:val="24"/>
        </w:rPr>
        <w:br/>
      </w:r>
    </w:p>
    <w:p w14:paraId="36B67755" w14:textId="77777777" w:rsidR="00243BFD" w:rsidRPr="00295A63"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Etion Pinari</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243BFD" w:rsidRPr="00CE020B" w14:paraId="5605E102" w14:textId="77777777" w:rsidTr="009B0963">
        <w:tc>
          <w:tcPr>
            <w:tcW w:w="6210" w:type="dxa"/>
          </w:tcPr>
          <w:p w14:paraId="110CC38F"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31B709F6"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#Hours</w:t>
            </w:r>
          </w:p>
        </w:tc>
      </w:tr>
      <w:tr w:rsidR="00243BFD" w:rsidRPr="00CE020B" w14:paraId="5FCDD708" w14:textId="77777777" w:rsidTr="009B0963">
        <w:tc>
          <w:tcPr>
            <w:tcW w:w="6210" w:type="dxa"/>
          </w:tcPr>
          <w:p w14:paraId="3A95DDDF" w14:textId="07CB8335"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26D8D2E" w14:textId="0B61EBFB"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8</w:t>
            </w:r>
          </w:p>
        </w:tc>
      </w:tr>
      <w:tr w:rsidR="00243BFD" w:rsidRPr="00CE020B" w14:paraId="2C70416E" w14:textId="77777777" w:rsidTr="009B0963">
        <w:tc>
          <w:tcPr>
            <w:tcW w:w="6210" w:type="dxa"/>
          </w:tcPr>
          <w:p w14:paraId="76BF2605" w14:textId="65FAED0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E227F09" w14:textId="726D7D0D"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3272522F" w14:textId="77777777" w:rsidTr="009B0963">
        <w:tc>
          <w:tcPr>
            <w:tcW w:w="6210" w:type="dxa"/>
          </w:tcPr>
          <w:p w14:paraId="698AE589" w14:textId="55C6301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094AB0A"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22EF065A" w14:textId="77777777" w:rsidTr="009B0963">
        <w:tc>
          <w:tcPr>
            <w:tcW w:w="6210" w:type="dxa"/>
          </w:tcPr>
          <w:p w14:paraId="66C7ADB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15601AC0" w14:textId="1A910BE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6F548D22" w14:textId="77777777" w:rsidTr="009B0963">
        <w:tc>
          <w:tcPr>
            <w:tcW w:w="6210" w:type="dxa"/>
          </w:tcPr>
          <w:p w14:paraId="46D372ED" w14:textId="7AECB65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8ECCBD5" w14:textId="12AA8C71"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0.5</w:t>
            </w:r>
          </w:p>
        </w:tc>
      </w:tr>
      <w:tr w:rsidR="00243BFD" w:rsidRPr="00CE020B" w14:paraId="2CC3B8B2" w14:textId="77777777" w:rsidTr="009B0963">
        <w:tc>
          <w:tcPr>
            <w:tcW w:w="6210" w:type="dxa"/>
          </w:tcPr>
          <w:p w14:paraId="19B73AA1" w14:textId="16A54FD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550EDE9"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44DF9B9D" w14:textId="77777777" w:rsidTr="009B0963">
        <w:tc>
          <w:tcPr>
            <w:tcW w:w="6210" w:type="dxa"/>
          </w:tcPr>
          <w:p w14:paraId="6B914F37" w14:textId="5104852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098E6EB" w14:textId="13932D0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6</w:t>
            </w:r>
          </w:p>
        </w:tc>
      </w:tr>
      <w:tr w:rsidR="00243BFD" w:rsidRPr="00CE020B" w14:paraId="06207DED" w14:textId="77777777" w:rsidTr="009B0963">
        <w:tc>
          <w:tcPr>
            <w:tcW w:w="6210" w:type="dxa"/>
          </w:tcPr>
          <w:p w14:paraId="5161B27F"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2C09918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05630AB4" w14:textId="77777777" w:rsidTr="009B0963">
        <w:tc>
          <w:tcPr>
            <w:tcW w:w="6210" w:type="dxa"/>
          </w:tcPr>
          <w:p w14:paraId="0D614FDB" w14:textId="5FAEAA26" w:rsidR="00243BFD" w:rsidRDefault="00173E72" w:rsidP="00295A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r>
            <w:r w:rsidR="00243BFD">
              <w:rPr>
                <w:rStyle w:val="Enfasidelicata"/>
                <w:i w:val="0"/>
                <w:iCs w:val="0"/>
                <w:szCs w:val="24"/>
              </w:rPr>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69413389" w14:textId="58FBD029" w:rsidR="00243BFD" w:rsidRDefault="00243BFD"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1F34323A" w14:textId="77777777" w:rsidTr="009B0963">
        <w:tc>
          <w:tcPr>
            <w:tcW w:w="6210" w:type="dxa"/>
          </w:tcPr>
          <w:p w14:paraId="210156BC" w14:textId="10715B86"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4B693C1E" w14:textId="0D536F76"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5904CE" w:rsidRPr="00CE020B" w14:paraId="3A703C03" w14:textId="77777777" w:rsidTr="009B0963">
        <w:tc>
          <w:tcPr>
            <w:tcW w:w="6210" w:type="dxa"/>
          </w:tcPr>
          <w:p w14:paraId="5633E787" w14:textId="42A0E773" w:rsidR="005904CE" w:rsidRDefault="005904CE" w:rsidP="00173E72">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Writing on Word and formatting</w:t>
            </w:r>
          </w:p>
        </w:tc>
        <w:tc>
          <w:tcPr>
            <w:tcW w:w="1687" w:type="dxa"/>
            <w:shd w:val="clear" w:color="auto" w:fill="D9D9D9" w:themeFill="background1" w:themeFillShade="D9"/>
          </w:tcPr>
          <w:p w14:paraId="20460D12" w14:textId="48509445" w:rsidR="005904CE" w:rsidRDefault="005904CE" w:rsidP="009B0963">
            <w:pPr>
              <w:pStyle w:val="Paragrafoelenco"/>
              <w:ind w:left="0"/>
              <w:jc w:val="center"/>
              <w:rPr>
                <w:rStyle w:val="Enfasidelicata"/>
                <w:i w:val="0"/>
                <w:iCs w:val="0"/>
                <w:szCs w:val="24"/>
              </w:rPr>
            </w:pPr>
            <w:r>
              <w:rPr>
                <w:rStyle w:val="Enfasidelicata"/>
                <w:i w:val="0"/>
                <w:iCs w:val="0"/>
                <w:szCs w:val="24"/>
              </w:rPr>
              <w:t>5</w:t>
            </w:r>
          </w:p>
        </w:tc>
      </w:tr>
      <w:tr w:rsidR="00173E72" w:rsidRPr="00CE020B" w14:paraId="0CFE94C5" w14:textId="77777777" w:rsidTr="009B0963">
        <w:tc>
          <w:tcPr>
            <w:tcW w:w="6210" w:type="dxa"/>
          </w:tcPr>
          <w:p w14:paraId="7CBC957F" w14:textId="39978F7D"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9C03001" w14:textId="58495EEA" w:rsidR="00173E72" w:rsidRDefault="005904CE" w:rsidP="009B0963">
            <w:pPr>
              <w:pStyle w:val="Paragrafoelenco"/>
              <w:ind w:left="0"/>
              <w:jc w:val="center"/>
              <w:rPr>
                <w:rStyle w:val="Enfasidelicata"/>
                <w:i w:val="0"/>
                <w:iCs w:val="0"/>
                <w:szCs w:val="24"/>
              </w:rPr>
            </w:pPr>
            <w:r>
              <w:rPr>
                <w:rStyle w:val="Enfasidelicata"/>
                <w:i w:val="0"/>
                <w:iCs w:val="0"/>
                <w:szCs w:val="24"/>
              </w:rPr>
              <w:t>30</w:t>
            </w:r>
          </w:p>
        </w:tc>
      </w:tr>
    </w:tbl>
    <w:p w14:paraId="53C6F5B0" w14:textId="77777777" w:rsidR="00173E72" w:rsidRDefault="00173E72" w:rsidP="00243BFD">
      <w:pPr>
        <w:pStyle w:val="Paragrafoelenco"/>
        <w:spacing w:line="240" w:lineRule="auto"/>
        <w:rPr>
          <w:rStyle w:val="Enfasidelicata"/>
          <w:i w:val="0"/>
          <w:iCs w:val="0"/>
          <w:szCs w:val="24"/>
        </w:rPr>
      </w:pPr>
      <w:r>
        <w:rPr>
          <w:rStyle w:val="Enfasidelicata"/>
          <w:i w:val="0"/>
          <w:iCs w:val="0"/>
          <w:szCs w:val="24"/>
        </w:rPr>
        <w:br/>
      </w:r>
    </w:p>
    <w:p w14:paraId="5ABEA6F6" w14:textId="1755DB33" w:rsidR="0073751A" w:rsidRDefault="00173E72" w:rsidP="00295A63">
      <w:pPr>
        <w:pStyle w:val="Paragrafoelenco"/>
        <w:spacing w:line="240" w:lineRule="auto"/>
        <w:rPr>
          <w:rStyle w:val="Enfasidelicata"/>
          <w:i w:val="0"/>
          <w:iCs w:val="0"/>
          <w:szCs w:val="24"/>
        </w:rPr>
      </w:pPr>
      <w:r>
        <w:rPr>
          <w:rStyle w:val="Enfasidelicata"/>
          <w:i w:val="0"/>
          <w:iCs w:val="0"/>
          <w:szCs w:val="24"/>
        </w:rPr>
        <w:lastRenderedPageBreak/>
        <w:br/>
      </w:r>
      <w:r>
        <w:rPr>
          <w:rStyle w:val="Enfasidelicata"/>
          <w:i w:val="0"/>
          <w:iCs w:val="0"/>
          <w:szCs w:val="24"/>
        </w:rPr>
        <w:br/>
      </w:r>
    </w:p>
    <w:p w14:paraId="1B6B0EE2" w14:textId="77777777" w:rsidR="00173E72" w:rsidRPr="00243BFD"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Giorgio Romeo</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691B73FD" w14:textId="77777777" w:rsidTr="009B0963">
        <w:tc>
          <w:tcPr>
            <w:tcW w:w="6210" w:type="dxa"/>
          </w:tcPr>
          <w:p w14:paraId="7526B836"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6975D93A"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3393197E" w14:textId="77777777" w:rsidTr="009B0963">
        <w:tc>
          <w:tcPr>
            <w:tcW w:w="6210" w:type="dxa"/>
          </w:tcPr>
          <w:p w14:paraId="5D3D9CA8"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1FAFBA84" w14:textId="0B9D6719"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0732DF66" w14:textId="77777777" w:rsidTr="009B0963">
        <w:tc>
          <w:tcPr>
            <w:tcW w:w="6210" w:type="dxa"/>
          </w:tcPr>
          <w:p w14:paraId="2D45D1D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6A8EE6A3" w14:textId="3088DC36"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4</w:t>
            </w:r>
          </w:p>
        </w:tc>
      </w:tr>
      <w:tr w:rsidR="00173E72" w:rsidRPr="00CE020B" w14:paraId="3A4B90DB" w14:textId="77777777" w:rsidTr="009B0963">
        <w:tc>
          <w:tcPr>
            <w:tcW w:w="6210" w:type="dxa"/>
          </w:tcPr>
          <w:p w14:paraId="45B0F9E9"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31703FC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5E5ACBED" w14:textId="77777777" w:rsidTr="009B0963">
        <w:tc>
          <w:tcPr>
            <w:tcW w:w="6210" w:type="dxa"/>
          </w:tcPr>
          <w:p w14:paraId="0000FA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0858C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75E96BE3" w14:textId="77777777" w:rsidTr="009B0963">
        <w:tc>
          <w:tcPr>
            <w:tcW w:w="6210" w:type="dxa"/>
          </w:tcPr>
          <w:p w14:paraId="5C4E3EC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40CC3A68" w14:textId="0D74CAF4"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8</w:t>
            </w:r>
          </w:p>
        </w:tc>
      </w:tr>
      <w:tr w:rsidR="00173E72" w:rsidRPr="00CE020B" w14:paraId="1E9B20E8" w14:textId="77777777" w:rsidTr="009B0963">
        <w:tc>
          <w:tcPr>
            <w:tcW w:w="6210" w:type="dxa"/>
          </w:tcPr>
          <w:p w14:paraId="16DCE7F1"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33BAC16C" w14:textId="549AA31E"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0B33FC" w14:textId="77777777" w:rsidTr="009B0963">
        <w:tc>
          <w:tcPr>
            <w:tcW w:w="6210" w:type="dxa"/>
          </w:tcPr>
          <w:p w14:paraId="404A217F"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76F3EE55" w14:textId="4B70A3BE"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6576CF55" w14:textId="77777777" w:rsidTr="009B0963">
        <w:tc>
          <w:tcPr>
            <w:tcW w:w="6210" w:type="dxa"/>
          </w:tcPr>
          <w:p w14:paraId="53D5FCD3"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5350FFEB" w14:textId="3B4694CD"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2</w:t>
            </w:r>
          </w:p>
        </w:tc>
      </w:tr>
      <w:tr w:rsidR="00173E72" w14:paraId="48B45A0E" w14:textId="77777777" w:rsidTr="009B0963">
        <w:tc>
          <w:tcPr>
            <w:tcW w:w="6210" w:type="dxa"/>
          </w:tcPr>
          <w:p w14:paraId="19FCDE7A"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14EFA5B2" w14:textId="1DC76214" w:rsidR="00173E72" w:rsidRDefault="00EB73EA" w:rsidP="009B0963">
            <w:pPr>
              <w:pStyle w:val="Paragrafoelenco"/>
              <w:ind w:left="0"/>
              <w:jc w:val="center"/>
              <w:rPr>
                <w:rStyle w:val="Enfasidelicata"/>
                <w:i w:val="0"/>
                <w:iCs w:val="0"/>
                <w:szCs w:val="24"/>
              </w:rPr>
            </w:pPr>
            <w:r>
              <w:rPr>
                <w:rStyle w:val="Enfasidelicata"/>
                <w:i w:val="0"/>
                <w:iCs w:val="0"/>
                <w:szCs w:val="24"/>
              </w:rPr>
              <w:t>5</w:t>
            </w:r>
          </w:p>
        </w:tc>
      </w:tr>
      <w:tr w:rsidR="00173E72" w14:paraId="3A3C396F" w14:textId="77777777" w:rsidTr="009B0963">
        <w:tc>
          <w:tcPr>
            <w:tcW w:w="6210" w:type="dxa"/>
          </w:tcPr>
          <w:p w14:paraId="49EFB45C"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0BE70F22" w14:textId="77777777"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173E72" w14:paraId="55B58724" w14:textId="77777777" w:rsidTr="009B0963">
        <w:tc>
          <w:tcPr>
            <w:tcW w:w="6210" w:type="dxa"/>
          </w:tcPr>
          <w:p w14:paraId="33742600"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9E29D34" w14:textId="050A586F" w:rsidR="00173E72" w:rsidRDefault="00675A4F" w:rsidP="009B0963">
            <w:pPr>
              <w:pStyle w:val="Paragrafoelenco"/>
              <w:ind w:left="0"/>
              <w:jc w:val="center"/>
              <w:rPr>
                <w:rStyle w:val="Enfasidelicata"/>
                <w:i w:val="0"/>
                <w:iCs w:val="0"/>
                <w:szCs w:val="24"/>
              </w:rPr>
            </w:pPr>
            <w:r>
              <w:rPr>
                <w:rStyle w:val="Enfasidelicata"/>
                <w:i w:val="0"/>
                <w:iCs w:val="0"/>
                <w:szCs w:val="24"/>
              </w:rPr>
              <w:t>32</w:t>
            </w:r>
          </w:p>
        </w:tc>
      </w:tr>
    </w:tbl>
    <w:p w14:paraId="1C570561" w14:textId="2E53E728" w:rsidR="00243BFD" w:rsidRDefault="00243BFD" w:rsidP="00173E72">
      <w:pPr>
        <w:pStyle w:val="Paragrafoelenco"/>
        <w:spacing w:line="240" w:lineRule="auto"/>
        <w:rPr>
          <w:rStyle w:val="Enfasidelicata"/>
          <w:i w:val="0"/>
          <w:iCs w:val="0"/>
          <w:sz w:val="26"/>
        </w:rPr>
      </w:pPr>
    </w:p>
    <w:p w14:paraId="63D7AE2A" w14:textId="644169C8" w:rsidR="00173E72" w:rsidRDefault="00173E72" w:rsidP="00173E72">
      <w:pPr>
        <w:pStyle w:val="Paragrafoelenco"/>
        <w:spacing w:line="240" w:lineRule="auto"/>
        <w:rPr>
          <w:rStyle w:val="Enfasidelicata"/>
          <w:i w:val="0"/>
          <w:iCs w:val="0"/>
          <w:sz w:val="26"/>
        </w:rPr>
      </w:pPr>
    </w:p>
    <w:p w14:paraId="3C840668" w14:textId="2FF69B13" w:rsidR="00173E72" w:rsidRDefault="00173E72" w:rsidP="00173E72">
      <w:pPr>
        <w:pStyle w:val="Paragrafoelenco"/>
        <w:spacing w:line="240" w:lineRule="auto"/>
        <w:rPr>
          <w:rStyle w:val="Enfasidelicata"/>
          <w:i w:val="0"/>
          <w:iCs w:val="0"/>
          <w:sz w:val="26"/>
        </w:rPr>
      </w:pPr>
    </w:p>
    <w:p w14:paraId="22A7F2D5" w14:textId="201BA16F" w:rsidR="00173E72" w:rsidRDefault="00173E72" w:rsidP="00173E72">
      <w:pPr>
        <w:pStyle w:val="Paragrafoelenco"/>
        <w:spacing w:line="240" w:lineRule="auto"/>
        <w:rPr>
          <w:rStyle w:val="Enfasidelicata"/>
          <w:i w:val="0"/>
          <w:iCs w:val="0"/>
          <w:sz w:val="26"/>
        </w:rPr>
      </w:pPr>
    </w:p>
    <w:p w14:paraId="5F0CE0CF" w14:textId="0C195BF7" w:rsidR="00173E72" w:rsidRDefault="00173E72" w:rsidP="00173E72">
      <w:pPr>
        <w:pStyle w:val="Paragrafoelenco"/>
        <w:spacing w:line="240" w:lineRule="auto"/>
        <w:rPr>
          <w:rStyle w:val="Enfasidelicata"/>
          <w:i w:val="0"/>
          <w:iCs w:val="0"/>
          <w:sz w:val="26"/>
        </w:rPr>
      </w:pPr>
    </w:p>
    <w:p w14:paraId="43E9C263" w14:textId="56B4A72A" w:rsidR="00173E72" w:rsidRDefault="00173E72" w:rsidP="00295A63">
      <w:pPr>
        <w:pStyle w:val="Paragrafoelenco"/>
        <w:spacing w:line="240" w:lineRule="auto"/>
        <w:rPr>
          <w:ins w:id="3095" w:author="Giorgio Romeo" w:date="2020-12-23T09:31:00Z"/>
          <w:rStyle w:val="Enfasidelicata"/>
          <w:i w:val="0"/>
          <w:iCs w:val="0"/>
          <w:sz w:val="26"/>
        </w:rPr>
      </w:pPr>
    </w:p>
    <w:p w14:paraId="6B7DD903" w14:textId="77777777" w:rsidR="00EF33EC" w:rsidRPr="00295A63" w:rsidRDefault="00EF33EC" w:rsidP="00295A63">
      <w:pPr>
        <w:pStyle w:val="Paragrafoelenco"/>
        <w:spacing w:line="240" w:lineRule="auto"/>
        <w:rPr>
          <w:rStyle w:val="Enfasidelicata"/>
          <w:i w:val="0"/>
          <w:iCs w:val="0"/>
          <w:sz w:val="26"/>
        </w:rPr>
      </w:pPr>
    </w:p>
    <w:p w14:paraId="79DC1E54" w14:textId="77777777" w:rsidR="00173E72" w:rsidRDefault="00243BFD" w:rsidP="00243BFD">
      <w:pPr>
        <w:pStyle w:val="Paragrafoelenco"/>
        <w:numPr>
          <w:ilvl w:val="0"/>
          <w:numId w:val="101"/>
        </w:numPr>
        <w:spacing w:line="240" w:lineRule="auto"/>
        <w:rPr>
          <w:rStyle w:val="Enfasidelicata"/>
          <w:i w:val="0"/>
          <w:iCs w:val="0"/>
          <w:szCs w:val="24"/>
        </w:rPr>
      </w:pPr>
      <w:r w:rsidRPr="00295A63">
        <w:rPr>
          <w:rStyle w:val="Enfasidelicata"/>
          <w:i w:val="0"/>
          <w:iCs w:val="0"/>
          <w:sz w:val="26"/>
        </w:rPr>
        <w:t>Cristian Sbrolli</w:t>
      </w:r>
      <w:r>
        <w:rPr>
          <w:rStyle w:val="Enfasidelicata"/>
          <w:i w:val="0"/>
          <w:iCs w:val="0"/>
          <w:szCs w:val="24"/>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426E2338" w14:textId="77777777" w:rsidTr="009B0963">
        <w:tc>
          <w:tcPr>
            <w:tcW w:w="6210" w:type="dxa"/>
          </w:tcPr>
          <w:p w14:paraId="0C848650"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53216009"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766CD6BD" w14:textId="77777777" w:rsidTr="009B0963">
        <w:tc>
          <w:tcPr>
            <w:tcW w:w="6210" w:type="dxa"/>
          </w:tcPr>
          <w:p w14:paraId="1649EF0B"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D64285A" w14:textId="5EA64B85" w:rsidR="00173E72" w:rsidRPr="00CE020B" w:rsidRDefault="00716805" w:rsidP="009B0963">
            <w:pPr>
              <w:pStyle w:val="Paragrafoelenco"/>
              <w:ind w:left="0"/>
              <w:jc w:val="center"/>
              <w:rPr>
                <w:rStyle w:val="Enfasidelicata"/>
                <w:i w:val="0"/>
                <w:iCs w:val="0"/>
                <w:szCs w:val="24"/>
              </w:rPr>
            </w:pPr>
            <w:ins w:id="3096" w:author="Cristian Sbrolli" w:date="2020-12-20T14:11:00Z">
              <w:r>
                <w:rPr>
                  <w:rStyle w:val="Enfasidelicata"/>
                  <w:i w:val="0"/>
                  <w:iCs w:val="0"/>
                  <w:szCs w:val="24"/>
                </w:rPr>
                <w:t>3</w:t>
              </w:r>
            </w:ins>
            <w:del w:id="3097" w:author="Cristian Sbrolli" w:date="2020-12-20T14:11:00Z">
              <w:r w:rsidR="00173E72" w:rsidDel="00716805">
                <w:rPr>
                  <w:rStyle w:val="Enfasidelicata"/>
                  <w:i w:val="0"/>
                  <w:iCs w:val="0"/>
                  <w:szCs w:val="24"/>
                </w:rPr>
                <w:delText>8</w:delText>
              </w:r>
            </w:del>
          </w:p>
        </w:tc>
      </w:tr>
      <w:tr w:rsidR="00173E72" w:rsidRPr="00CE020B" w14:paraId="3418C6EE" w14:textId="77777777" w:rsidTr="009B0963">
        <w:tc>
          <w:tcPr>
            <w:tcW w:w="6210" w:type="dxa"/>
          </w:tcPr>
          <w:p w14:paraId="48770CE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A3666F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44B24D" w14:textId="77777777" w:rsidTr="009B0963">
        <w:tc>
          <w:tcPr>
            <w:tcW w:w="6210" w:type="dxa"/>
          </w:tcPr>
          <w:p w14:paraId="359470F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ABE07FA" w14:textId="612ABDB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ins w:id="3098" w:author="Cristian Sbrolli" w:date="2020-12-20T14:11:00Z">
              <w:r w:rsidR="00716805">
                <w:rPr>
                  <w:rStyle w:val="Enfasidelicata"/>
                  <w:i w:val="0"/>
                  <w:iCs w:val="0"/>
                  <w:szCs w:val="24"/>
                </w:rPr>
                <w:t>.5</w:t>
              </w:r>
            </w:ins>
            <w:del w:id="3099" w:author="Cristian Sbrolli" w:date="2020-12-20T14:11:00Z">
              <w:r w:rsidDel="00716805">
                <w:rPr>
                  <w:rStyle w:val="Enfasidelicata"/>
                  <w:i w:val="0"/>
                  <w:iCs w:val="0"/>
                  <w:szCs w:val="24"/>
                </w:rPr>
                <w:delText>.5</w:delText>
              </w:r>
            </w:del>
          </w:p>
        </w:tc>
      </w:tr>
      <w:tr w:rsidR="00173E72" w:rsidRPr="00CE020B" w14:paraId="21DF9E0D" w14:textId="77777777" w:rsidTr="009B0963">
        <w:tc>
          <w:tcPr>
            <w:tcW w:w="6210" w:type="dxa"/>
          </w:tcPr>
          <w:p w14:paraId="7178FB7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95375EB" w14:textId="44868774" w:rsidR="00173E72" w:rsidRPr="00CE020B" w:rsidRDefault="00716805">
            <w:pPr>
              <w:pStyle w:val="Paragrafoelenco"/>
              <w:ind w:left="0"/>
              <w:jc w:val="center"/>
              <w:rPr>
                <w:rStyle w:val="Enfasidelicata"/>
                <w:i w:val="0"/>
                <w:iCs w:val="0"/>
                <w:szCs w:val="24"/>
              </w:rPr>
            </w:pPr>
            <w:ins w:id="3100" w:author="Cristian Sbrolli" w:date="2020-12-20T14:13:00Z">
              <w:r>
                <w:rPr>
                  <w:rStyle w:val="Enfasidelicata"/>
                  <w:i w:val="0"/>
                  <w:iCs w:val="0"/>
                  <w:szCs w:val="24"/>
                </w:rPr>
                <w:t>2</w:t>
              </w:r>
            </w:ins>
            <w:del w:id="3101" w:author="Cristian Sbrolli" w:date="2020-12-20T14:11:00Z">
              <w:r w:rsidR="00173E72" w:rsidDel="00716805">
                <w:rPr>
                  <w:rStyle w:val="Enfasidelicata"/>
                  <w:i w:val="0"/>
                  <w:iCs w:val="0"/>
                  <w:szCs w:val="24"/>
                </w:rPr>
                <w:delText>1.5</w:delText>
              </w:r>
            </w:del>
          </w:p>
        </w:tc>
      </w:tr>
      <w:tr w:rsidR="00173E72" w:rsidRPr="00CE020B" w14:paraId="3D60C6B1" w14:textId="77777777" w:rsidTr="009B0963">
        <w:tc>
          <w:tcPr>
            <w:tcW w:w="6210" w:type="dxa"/>
          </w:tcPr>
          <w:p w14:paraId="1ABF1EDC"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10F920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0.5</w:t>
            </w:r>
          </w:p>
        </w:tc>
      </w:tr>
      <w:tr w:rsidR="00173E72" w:rsidRPr="00CE020B" w14:paraId="1650C7ED" w14:textId="77777777" w:rsidTr="009B0963">
        <w:tc>
          <w:tcPr>
            <w:tcW w:w="6210" w:type="dxa"/>
          </w:tcPr>
          <w:p w14:paraId="44B35316"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E874437" w14:textId="703DDDE5" w:rsidR="00173E72" w:rsidRPr="00CE020B" w:rsidRDefault="00716805" w:rsidP="009B0963">
            <w:pPr>
              <w:pStyle w:val="Paragrafoelenco"/>
              <w:ind w:left="0"/>
              <w:jc w:val="center"/>
              <w:rPr>
                <w:rStyle w:val="Enfasidelicata"/>
                <w:i w:val="0"/>
                <w:iCs w:val="0"/>
                <w:szCs w:val="24"/>
              </w:rPr>
            </w:pPr>
            <w:ins w:id="3102" w:author="Cristian Sbrolli" w:date="2020-12-20T14:11:00Z">
              <w:r>
                <w:rPr>
                  <w:rStyle w:val="Enfasidelicata"/>
                  <w:i w:val="0"/>
                  <w:iCs w:val="0"/>
                  <w:szCs w:val="24"/>
                </w:rPr>
                <w:t>2</w:t>
              </w:r>
            </w:ins>
            <w:del w:id="3103" w:author="Cristian Sbrolli" w:date="2020-12-20T14:11:00Z">
              <w:r w:rsidR="00173E72" w:rsidDel="00716805">
                <w:rPr>
                  <w:rStyle w:val="Enfasidelicata"/>
                  <w:i w:val="0"/>
                  <w:iCs w:val="0"/>
                  <w:szCs w:val="24"/>
                </w:rPr>
                <w:delText>1.5</w:delText>
              </w:r>
            </w:del>
          </w:p>
        </w:tc>
      </w:tr>
      <w:tr w:rsidR="00173E72" w:rsidRPr="00CE020B" w14:paraId="0F92FC29" w14:textId="77777777" w:rsidTr="009B0963">
        <w:tc>
          <w:tcPr>
            <w:tcW w:w="6210" w:type="dxa"/>
          </w:tcPr>
          <w:p w14:paraId="34128FB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71F1C71" w14:textId="48BD0640" w:rsidR="00173E72" w:rsidRPr="00CE020B" w:rsidRDefault="00716805" w:rsidP="009B0963">
            <w:pPr>
              <w:pStyle w:val="Paragrafoelenco"/>
              <w:ind w:left="0"/>
              <w:jc w:val="center"/>
              <w:rPr>
                <w:rStyle w:val="Enfasidelicata"/>
                <w:i w:val="0"/>
                <w:iCs w:val="0"/>
                <w:szCs w:val="24"/>
              </w:rPr>
            </w:pPr>
            <w:ins w:id="3104" w:author="Cristian Sbrolli" w:date="2020-12-20T14:12:00Z">
              <w:r>
                <w:rPr>
                  <w:rStyle w:val="Enfasidelicata"/>
                  <w:i w:val="0"/>
                  <w:iCs w:val="0"/>
                  <w:szCs w:val="24"/>
                </w:rPr>
                <w:t>2</w:t>
              </w:r>
            </w:ins>
            <w:del w:id="3105" w:author="Cristian Sbrolli" w:date="2020-12-20T14:12:00Z">
              <w:r w:rsidR="00173E72" w:rsidDel="00716805">
                <w:rPr>
                  <w:rStyle w:val="Enfasidelicata"/>
                  <w:i w:val="0"/>
                  <w:iCs w:val="0"/>
                  <w:szCs w:val="24"/>
                </w:rPr>
                <w:delText>6</w:delText>
              </w:r>
            </w:del>
          </w:p>
        </w:tc>
      </w:tr>
      <w:tr w:rsidR="00173E72" w:rsidRPr="00CE020B" w14:paraId="3B3487B9" w14:textId="77777777" w:rsidTr="009B0963">
        <w:tc>
          <w:tcPr>
            <w:tcW w:w="6210" w:type="dxa"/>
          </w:tcPr>
          <w:p w14:paraId="14E073F5"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01CD474A" w14:textId="6D64698A" w:rsidR="00173E72" w:rsidRPr="00CE020B" w:rsidRDefault="00716805" w:rsidP="009B0963">
            <w:pPr>
              <w:pStyle w:val="Paragrafoelenco"/>
              <w:ind w:left="0"/>
              <w:jc w:val="center"/>
              <w:rPr>
                <w:rStyle w:val="Enfasidelicata"/>
                <w:i w:val="0"/>
                <w:iCs w:val="0"/>
                <w:szCs w:val="24"/>
              </w:rPr>
            </w:pPr>
            <w:ins w:id="3106" w:author="Cristian Sbrolli" w:date="2020-12-20T14:12:00Z">
              <w:r>
                <w:rPr>
                  <w:rStyle w:val="Enfasidelicata"/>
                  <w:i w:val="0"/>
                  <w:iCs w:val="0"/>
                  <w:szCs w:val="24"/>
                </w:rPr>
                <w:t>15</w:t>
              </w:r>
            </w:ins>
            <w:del w:id="3107" w:author="Cristian Sbrolli" w:date="2020-12-20T14:12:00Z">
              <w:r w:rsidR="00173E72" w:rsidDel="00716805">
                <w:rPr>
                  <w:rStyle w:val="Enfasidelicata"/>
                  <w:i w:val="0"/>
                  <w:iCs w:val="0"/>
                  <w:szCs w:val="24"/>
                </w:rPr>
                <w:delText>1</w:delText>
              </w:r>
            </w:del>
          </w:p>
        </w:tc>
      </w:tr>
      <w:tr w:rsidR="00173E72" w14:paraId="28E979CB" w14:textId="77777777" w:rsidTr="009B0963">
        <w:tc>
          <w:tcPr>
            <w:tcW w:w="6210" w:type="dxa"/>
          </w:tcPr>
          <w:p w14:paraId="694793A2"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79F78D02" w14:textId="4031C001" w:rsidR="00173E72" w:rsidRDefault="00716805" w:rsidP="009B0963">
            <w:pPr>
              <w:pStyle w:val="Paragrafoelenco"/>
              <w:ind w:left="0"/>
              <w:jc w:val="center"/>
              <w:rPr>
                <w:rStyle w:val="Enfasidelicata"/>
                <w:i w:val="0"/>
                <w:iCs w:val="0"/>
                <w:szCs w:val="24"/>
              </w:rPr>
            </w:pPr>
            <w:ins w:id="3108" w:author="Cristian Sbrolli" w:date="2020-12-20T14:12:00Z">
              <w:r>
                <w:rPr>
                  <w:rStyle w:val="Enfasidelicata"/>
                  <w:i w:val="0"/>
                  <w:iCs w:val="0"/>
                  <w:szCs w:val="24"/>
                </w:rPr>
                <w:t>2</w:t>
              </w:r>
            </w:ins>
            <w:del w:id="3109" w:author="Cristian Sbrolli" w:date="2020-12-20T14:12:00Z">
              <w:r w:rsidR="00173E72" w:rsidDel="00716805">
                <w:rPr>
                  <w:rStyle w:val="Enfasidelicata"/>
                  <w:i w:val="0"/>
                  <w:iCs w:val="0"/>
                  <w:szCs w:val="24"/>
                </w:rPr>
                <w:delText>1</w:delText>
              </w:r>
            </w:del>
          </w:p>
        </w:tc>
      </w:tr>
      <w:tr w:rsidR="00173E72" w14:paraId="7684724A" w14:textId="77777777" w:rsidTr="009B0963">
        <w:tc>
          <w:tcPr>
            <w:tcW w:w="6210" w:type="dxa"/>
          </w:tcPr>
          <w:p w14:paraId="1FF22229"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27154853" w14:textId="4F9FBD5B" w:rsidR="00173E72" w:rsidRDefault="00716805" w:rsidP="009B0963">
            <w:pPr>
              <w:pStyle w:val="Paragrafoelenco"/>
              <w:ind w:left="0"/>
              <w:jc w:val="center"/>
              <w:rPr>
                <w:rStyle w:val="Enfasidelicata"/>
                <w:i w:val="0"/>
                <w:iCs w:val="0"/>
                <w:szCs w:val="24"/>
              </w:rPr>
            </w:pPr>
            <w:ins w:id="3110" w:author="Cristian Sbrolli" w:date="2020-12-20T14:12:00Z">
              <w:r>
                <w:rPr>
                  <w:rStyle w:val="Enfasidelicata"/>
                  <w:i w:val="0"/>
                  <w:iCs w:val="0"/>
                  <w:szCs w:val="24"/>
                </w:rPr>
                <w:t>2</w:t>
              </w:r>
            </w:ins>
            <w:del w:id="3111" w:author="Cristian Sbrolli" w:date="2020-12-20T14:12:00Z">
              <w:r w:rsidR="00173E72" w:rsidDel="00716805">
                <w:rPr>
                  <w:rStyle w:val="Enfasidelicata"/>
                  <w:i w:val="0"/>
                  <w:iCs w:val="0"/>
                  <w:szCs w:val="24"/>
                </w:rPr>
                <w:delText>3</w:delText>
              </w:r>
            </w:del>
          </w:p>
        </w:tc>
      </w:tr>
      <w:tr w:rsidR="00173E72" w14:paraId="0962E61E" w14:textId="77777777" w:rsidTr="009B0963">
        <w:tc>
          <w:tcPr>
            <w:tcW w:w="6210" w:type="dxa"/>
          </w:tcPr>
          <w:p w14:paraId="52216E6D"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7963B04" w14:textId="578121DB" w:rsidR="00173E72" w:rsidRDefault="00716805" w:rsidP="009B0963">
            <w:pPr>
              <w:pStyle w:val="Paragrafoelenco"/>
              <w:ind w:left="0"/>
              <w:jc w:val="center"/>
              <w:rPr>
                <w:rStyle w:val="Enfasidelicata"/>
                <w:i w:val="0"/>
                <w:iCs w:val="0"/>
                <w:szCs w:val="24"/>
              </w:rPr>
            </w:pPr>
            <w:ins w:id="3112" w:author="Cristian Sbrolli" w:date="2020-12-20T14:13:00Z">
              <w:r>
                <w:rPr>
                  <w:rStyle w:val="Enfasidelicata"/>
                  <w:i w:val="0"/>
                  <w:iCs w:val="0"/>
                  <w:szCs w:val="24"/>
                </w:rPr>
                <w:t>31</w:t>
              </w:r>
            </w:ins>
            <w:del w:id="3113" w:author="Cristian Sbrolli" w:date="2020-12-20T14:13:00Z">
              <w:r w:rsidR="00173E72" w:rsidDel="00716805">
                <w:rPr>
                  <w:rStyle w:val="Enfasidelicata"/>
                  <w:i w:val="0"/>
                  <w:iCs w:val="0"/>
                  <w:szCs w:val="24"/>
                </w:rPr>
                <w:delText>25</w:delText>
              </w:r>
            </w:del>
          </w:p>
        </w:tc>
      </w:tr>
    </w:tbl>
    <w:p w14:paraId="31C66DDA" w14:textId="450F5FD4" w:rsidR="00243BFD" w:rsidDel="00716805" w:rsidRDefault="00243BFD" w:rsidP="00295A63">
      <w:pPr>
        <w:pStyle w:val="Paragrafoelenco"/>
        <w:spacing w:line="240" w:lineRule="auto"/>
        <w:rPr>
          <w:del w:id="3114" w:author="Cristian Sbrolli" w:date="2020-12-20T14:13:00Z"/>
          <w:rStyle w:val="Enfasidelicata"/>
          <w:i w:val="0"/>
          <w:iCs w:val="0"/>
          <w:szCs w:val="24"/>
        </w:rPr>
      </w:pPr>
    </w:p>
    <w:p w14:paraId="309AFE02" w14:textId="77777777" w:rsidR="00173E72" w:rsidDel="00716805" w:rsidRDefault="00173E72">
      <w:pPr>
        <w:pStyle w:val="Paragrafoelenco"/>
        <w:spacing w:line="240" w:lineRule="auto"/>
        <w:rPr>
          <w:del w:id="3115" w:author="Cristian Sbrolli" w:date="2020-12-20T14:13:00Z"/>
          <w:rStyle w:val="Enfasidelicata"/>
          <w:i w:val="0"/>
          <w:iCs w:val="0"/>
          <w:szCs w:val="24"/>
        </w:rPr>
      </w:pPr>
    </w:p>
    <w:p w14:paraId="3E7C78E0" w14:textId="5567FE85" w:rsidR="00151143" w:rsidRPr="0073751A" w:rsidDel="00716805" w:rsidRDefault="00151143" w:rsidP="00295A63">
      <w:pPr>
        <w:pStyle w:val="Paragrafoelenco"/>
        <w:spacing w:line="240" w:lineRule="auto"/>
        <w:rPr>
          <w:del w:id="3116" w:author="Cristian Sbrolli" w:date="2020-12-20T14:13:00Z"/>
          <w:rStyle w:val="Enfasidelicata"/>
          <w:sz w:val="44"/>
          <w:szCs w:val="44"/>
        </w:rPr>
      </w:pPr>
    </w:p>
    <w:p w14:paraId="0B00E431" w14:textId="7E76F497" w:rsidR="001A5FAF" w:rsidRPr="00151143" w:rsidRDefault="00151143" w:rsidP="00D01022">
      <w:pPr>
        <w:rPr>
          <w:rStyle w:val="Enfasidelicata"/>
          <w:sz w:val="44"/>
          <w:szCs w:val="44"/>
        </w:rPr>
      </w:pPr>
      <w:del w:id="3117" w:author="Cristian Sbrolli" w:date="2020-12-20T14:13:00Z">
        <w:r w:rsidDel="00716805">
          <w:rPr>
            <w:rStyle w:val="Enfasidelicata"/>
            <w:sz w:val="44"/>
            <w:szCs w:val="44"/>
          </w:rPr>
          <w:br w:type="page"/>
        </w:r>
      </w:del>
    </w:p>
    <w:p w14:paraId="4ED34A58" w14:textId="77777777" w:rsidR="00151143" w:rsidRDefault="001A5FAF" w:rsidP="00151143">
      <w:pPr>
        <w:pStyle w:val="Paragrafoelenco"/>
        <w:numPr>
          <w:ilvl w:val="0"/>
          <w:numId w:val="9"/>
        </w:numPr>
        <w:spacing w:line="240" w:lineRule="auto"/>
        <w:rPr>
          <w:rStyle w:val="Enfasidelicata"/>
          <w:sz w:val="44"/>
          <w:szCs w:val="44"/>
        </w:rPr>
      </w:pPr>
      <w:r>
        <w:rPr>
          <w:rStyle w:val="Enfasidelicata"/>
          <w:sz w:val="44"/>
          <w:szCs w:val="44"/>
        </w:rPr>
        <w:t>REFERENCES</w:t>
      </w:r>
    </w:p>
    <w:p w14:paraId="49EEAD45" w14:textId="77777777" w:rsidR="00151143" w:rsidRPr="000461D3" w:rsidRDefault="00151143" w:rsidP="00151143">
      <w:pPr>
        <w:pStyle w:val="Paragrafoelenco"/>
        <w:numPr>
          <w:ilvl w:val="0"/>
          <w:numId w:val="69"/>
        </w:numPr>
        <w:spacing w:line="240" w:lineRule="auto"/>
        <w:rPr>
          <w:rStyle w:val="Enfasidelicata"/>
          <w:i w:val="0"/>
          <w:szCs w:val="24"/>
          <w:rPrChange w:id="3118" w:author="Cristian Sbrolli" w:date="2020-12-20T12:03:00Z">
            <w:rPr>
              <w:rStyle w:val="Enfasidelicata"/>
              <w:i w:val="0"/>
              <w:sz w:val="40"/>
              <w:szCs w:val="40"/>
            </w:rPr>
          </w:rPrChange>
        </w:rPr>
      </w:pPr>
      <w:r w:rsidRPr="000461D3">
        <w:rPr>
          <w:rStyle w:val="Enfasidelicata"/>
          <w:i w:val="0"/>
          <w:szCs w:val="24"/>
        </w:rPr>
        <w:t xml:space="preserve">How often families go grocery shopping per week : </w:t>
      </w:r>
      <w:r w:rsidR="0044323F" w:rsidRPr="000461D3">
        <w:rPr>
          <w:szCs w:val="24"/>
        </w:rPr>
        <w:fldChar w:fldCharType="begin"/>
      </w:r>
      <w:r w:rsidR="0044323F" w:rsidRPr="000461D3">
        <w:rPr>
          <w:szCs w:val="24"/>
          <w:rPrChange w:id="3119" w:author="Cristian Sbrolli" w:date="2020-12-20T12:03:00Z">
            <w:rPr/>
          </w:rPrChange>
        </w:rPr>
        <w:instrText xml:space="preserve"> HYPERLINK "https://www.statista.com/statistics/251728/weekly-number-of-us-grocery-shopping-trips-per-household/" </w:instrText>
      </w:r>
      <w:r w:rsidR="0044323F" w:rsidRPr="000461D3">
        <w:rPr>
          <w:szCs w:val="24"/>
          <w:rPrChange w:id="3120" w:author="Cristian Sbrolli" w:date="2020-12-20T12:03:00Z">
            <w:rPr>
              <w:rStyle w:val="Collegamentoipertestuale"/>
              <w:sz w:val="22"/>
              <w:szCs w:val="22"/>
            </w:rPr>
          </w:rPrChange>
        </w:rPr>
        <w:fldChar w:fldCharType="separate"/>
      </w:r>
      <w:r w:rsidRPr="000461D3">
        <w:rPr>
          <w:rStyle w:val="Collegamentoipertestuale"/>
          <w:szCs w:val="24"/>
          <w:rPrChange w:id="3121" w:author="Cristian Sbrolli" w:date="2020-12-20T12:03:00Z">
            <w:rPr>
              <w:rStyle w:val="Collegamentoipertestuale"/>
              <w:sz w:val="22"/>
              <w:szCs w:val="22"/>
            </w:rPr>
          </w:rPrChange>
        </w:rPr>
        <w:t>https://www.statista.com/statistics/251728/weekly-number-of-us-grocery-shopping-trips-per-household/</w:t>
      </w:r>
      <w:r w:rsidR="0044323F" w:rsidRPr="000461D3">
        <w:rPr>
          <w:rStyle w:val="Collegamentoipertestuale"/>
          <w:szCs w:val="24"/>
          <w:rPrChange w:id="3122" w:author="Cristian Sbrolli" w:date="2020-12-20T12:03:00Z">
            <w:rPr>
              <w:rStyle w:val="Collegamentoipertestuale"/>
              <w:sz w:val="22"/>
              <w:szCs w:val="22"/>
            </w:rPr>
          </w:rPrChange>
        </w:rPr>
        <w:fldChar w:fldCharType="end"/>
      </w:r>
    </w:p>
    <w:p w14:paraId="168FD7F0" w14:textId="77777777" w:rsidR="00151143" w:rsidRPr="000461D3" w:rsidRDefault="00151143" w:rsidP="00151143">
      <w:pPr>
        <w:pStyle w:val="Paragrafoelenco"/>
        <w:numPr>
          <w:ilvl w:val="0"/>
          <w:numId w:val="69"/>
        </w:numPr>
        <w:spacing w:line="240" w:lineRule="auto"/>
        <w:rPr>
          <w:rStyle w:val="Enfasidelicata"/>
          <w:i w:val="0"/>
          <w:szCs w:val="24"/>
          <w:rPrChange w:id="3123" w:author="Cristian Sbrolli" w:date="2020-12-20T12:03:00Z">
            <w:rPr>
              <w:rStyle w:val="Enfasidelicata"/>
              <w:i w:val="0"/>
              <w:sz w:val="44"/>
              <w:szCs w:val="44"/>
            </w:rPr>
          </w:rPrChange>
        </w:rPr>
      </w:pPr>
      <w:r w:rsidRPr="000461D3">
        <w:rPr>
          <w:rStyle w:val="Enfasidelicata"/>
          <w:i w:val="0"/>
          <w:szCs w:val="24"/>
        </w:rPr>
        <w:lastRenderedPageBreak/>
        <w:t xml:space="preserve">How many families are there in Milan: </w:t>
      </w:r>
      <w:r w:rsidR="0044323F" w:rsidRPr="000D4E40">
        <w:fldChar w:fldCharType="begin"/>
      </w:r>
      <w:r w:rsidR="0044323F" w:rsidRPr="000461D3">
        <w:rPr>
          <w:szCs w:val="24"/>
          <w:rPrChange w:id="3124" w:author="Cristian Sbrolli" w:date="2020-12-20T12:03:00Z">
            <w:rPr/>
          </w:rPrChange>
        </w:rPr>
        <w:instrText xml:space="preserve"> HYPERLINK "https://www.tuttitalia.it/lombardia/18-milano/statistiche/popolazione-andamento-demografico/" </w:instrText>
      </w:r>
      <w:r w:rsidR="0044323F" w:rsidRPr="000D4E40">
        <w:rPr>
          <w:rPrChange w:id="3125" w:author="Cristian Sbrolli" w:date="2020-12-20T12:03:00Z">
            <w:rPr>
              <w:rStyle w:val="Collegamentoipertestuale"/>
              <w:szCs w:val="24"/>
            </w:rPr>
          </w:rPrChange>
        </w:rPr>
        <w:fldChar w:fldCharType="separate"/>
      </w:r>
      <w:r w:rsidRPr="000461D3">
        <w:rPr>
          <w:rStyle w:val="Collegamentoipertestuale"/>
          <w:szCs w:val="24"/>
        </w:rPr>
        <w:t>https://www.tuttitalia.it/lombardia/18-milano/statistiche/popolazione-andamento-demografico/</w:t>
      </w:r>
      <w:r w:rsidR="0044323F" w:rsidRPr="000D4E40">
        <w:rPr>
          <w:rStyle w:val="Collegamentoipertestuale"/>
          <w:szCs w:val="24"/>
        </w:rPr>
        <w:fldChar w:fldCharType="end"/>
      </w:r>
      <w:r w:rsidRPr="000461D3">
        <w:rPr>
          <w:rStyle w:val="Enfasidelicata"/>
          <w:i w:val="0"/>
          <w:szCs w:val="24"/>
        </w:rPr>
        <w:t xml:space="preserve"> </w:t>
      </w:r>
    </w:p>
    <w:p w14:paraId="322D97EC" w14:textId="78790237" w:rsidR="001A5FAF" w:rsidRPr="000461D3" w:rsidRDefault="00151143" w:rsidP="00151143">
      <w:pPr>
        <w:pStyle w:val="Paragrafoelenco"/>
        <w:numPr>
          <w:ilvl w:val="0"/>
          <w:numId w:val="69"/>
        </w:numPr>
        <w:spacing w:line="240" w:lineRule="auto"/>
        <w:rPr>
          <w:rStyle w:val="Enfasidelicata"/>
          <w:i w:val="0"/>
          <w:szCs w:val="24"/>
          <w:rPrChange w:id="3126" w:author="Cristian Sbrolli" w:date="2020-12-20T12:03:00Z">
            <w:rPr>
              <w:rStyle w:val="Enfasidelicata"/>
              <w:i w:val="0"/>
              <w:sz w:val="22"/>
              <w:szCs w:val="22"/>
            </w:rPr>
          </w:rPrChange>
        </w:rPr>
      </w:pPr>
      <w:r w:rsidRPr="000461D3">
        <w:rPr>
          <w:rStyle w:val="Enfasidelicata"/>
          <w:i w:val="0"/>
          <w:szCs w:val="24"/>
        </w:rPr>
        <w:t xml:space="preserve">Which day is the busiest for grocery shopping: </w:t>
      </w:r>
      <w:r w:rsidR="0044323F" w:rsidRPr="000461D3">
        <w:rPr>
          <w:szCs w:val="24"/>
        </w:rPr>
        <w:fldChar w:fldCharType="begin"/>
      </w:r>
      <w:r w:rsidR="0044323F" w:rsidRPr="000461D3">
        <w:rPr>
          <w:szCs w:val="24"/>
          <w:rPrChange w:id="3127" w:author="Cristian Sbrolli" w:date="2020-12-20T12:03:00Z">
            <w:rPr/>
          </w:rPrChange>
        </w:rPr>
        <w:instrText xml:space="preserve"> HYPERLINK "https://www.forbes.com/sites/joanverdon/2020/04/08/best-time-for-grocery-shopping-tips-from-in-store-traffic-data/" \l ":~:text=The%20busiest%20days%3F,box%20stores%2C%E2%80%9D%20he%20said." </w:instrText>
      </w:r>
      <w:r w:rsidR="0044323F" w:rsidRPr="000461D3">
        <w:rPr>
          <w:szCs w:val="24"/>
          <w:rPrChange w:id="3128" w:author="Cristian Sbrolli" w:date="2020-12-20T12:03:00Z">
            <w:rPr>
              <w:rStyle w:val="Collegamentoipertestuale"/>
              <w:sz w:val="22"/>
              <w:szCs w:val="22"/>
            </w:rPr>
          </w:rPrChange>
        </w:rPr>
        <w:fldChar w:fldCharType="separate"/>
      </w:r>
      <w:r w:rsidRPr="000461D3">
        <w:rPr>
          <w:rStyle w:val="Collegamentoipertestuale"/>
          <w:szCs w:val="24"/>
          <w:rPrChange w:id="3129" w:author="Cristian Sbrolli" w:date="2020-12-20T12:03:00Z">
            <w:rPr>
              <w:rStyle w:val="Collegamentoipertestuale"/>
              <w:sz w:val="22"/>
              <w:szCs w:val="22"/>
            </w:rPr>
          </w:rPrChange>
        </w:rPr>
        <w:t>https://www.forbes.com/sites/joanverdon/2020/04/08/best-time-for-grocery-shopping-tips-from-in-store-traffic-data/#:~:text=The%20busiest%20days%3F,box%20stores%2C%E2%80%9D%20he%20said.</w:t>
      </w:r>
      <w:r w:rsidR="0044323F" w:rsidRPr="000461D3">
        <w:rPr>
          <w:rStyle w:val="Collegamentoipertestuale"/>
          <w:szCs w:val="24"/>
          <w:rPrChange w:id="3130" w:author="Cristian Sbrolli" w:date="2020-12-20T12:03:00Z">
            <w:rPr>
              <w:rStyle w:val="Collegamentoipertestuale"/>
              <w:sz w:val="22"/>
              <w:szCs w:val="22"/>
            </w:rPr>
          </w:rPrChange>
        </w:rPr>
        <w:fldChar w:fldCharType="end"/>
      </w:r>
    </w:p>
    <w:p w14:paraId="2FB507B6" w14:textId="46B4621D" w:rsidR="00151143" w:rsidRPr="000461D3" w:rsidRDefault="00151143" w:rsidP="00151143">
      <w:pPr>
        <w:pStyle w:val="Paragrafoelenco"/>
        <w:numPr>
          <w:ilvl w:val="0"/>
          <w:numId w:val="69"/>
        </w:numPr>
        <w:spacing w:line="240" w:lineRule="auto"/>
        <w:rPr>
          <w:rStyle w:val="Enfasidelicata"/>
          <w:i w:val="0"/>
          <w:szCs w:val="24"/>
          <w:rPrChange w:id="3131" w:author="Cristian Sbrolli" w:date="2020-12-20T12:03:00Z">
            <w:rPr>
              <w:rStyle w:val="Enfasidelicata"/>
              <w:i w:val="0"/>
              <w:sz w:val="22"/>
              <w:szCs w:val="22"/>
            </w:rPr>
          </w:rPrChange>
        </w:rPr>
      </w:pPr>
      <w:r w:rsidRPr="000461D3">
        <w:rPr>
          <w:rStyle w:val="Enfasidelicata"/>
          <w:i w:val="0"/>
          <w:szCs w:val="24"/>
        </w:rPr>
        <w:t xml:space="preserve">How many families go grocery shopping on weekends in respect to weekdays: </w:t>
      </w:r>
      <w:r w:rsidR="0044323F" w:rsidRPr="000461D3">
        <w:rPr>
          <w:szCs w:val="24"/>
        </w:rPr>
        <w:fldChar w:fldCharType="begin"/>
      </w:r>
      <w:r w:rsidR="0044323F" w:rsidRPr="000461D3">
        <w:rPr>
          <w:szCs w:val="24"/>
          <w:rPrChange w:id="3132" w:author="Cristian Sbrolli" w:date="2020-12-20T12:03:00Z">
            <w:rPr/>
          </w:rPrChange>
        </w:rPr>
        <w:instrText xml:space="preserve"> HYPERLINK "https://www.insider.com/best-time-to-go-grocery-shopping-2018-3" </w:instrText>
      </w:r>
      <w:r w:rsidR="0044323F" w:rsidRPr="000461D3">
        <w:rPr>
          <w:szCs w:val="24"/>
          <w:rPrChange w:id="3133" w:author="Cristian Sbrolli" w:date="2020-12-20T12:03:00Z">
            <w:rPr>
              <w:rStyle w:val="Collegamentoipertestuale"/>
              <w:sz w:val="22"/>
              <w:szCs w:val="22"/>
            </w:rPr>
          </w:rPrChange>
        </w:rPr>
        <w:fldChar w:fldCharType="separate"/>
      </w:r>
      <w:r w:rsidRPr="000461D3">
        <w:rPr>
          <w:rStyle w:val="Collegamentoipertestuale"/>
          <w:szCs w:val="24"/>
          <w:rPrChange w:id="3134" w:author="Cristian Sbrolli" w:date="2020-12-20T12:03:00Z">
            <w:rPr>
              <w:rStyle w:val="Collegamentoipertestuale"/>
              <w:sz w:val="22"/>
              <w:szCs w:val="22"/>
            </w:rPr>
          </w:rPrChange>
        </w:rPr>
        <w:t>https://www.insider.com/best-time-to-go-grocery-shopping-2018-3</w:t>
      </w:r>
      <w:r w:rsidR="0044323F" w:rsidRPr="000461D3">
        <w:rPr>
          <w:rStyle w:val="Collegamentoipertestuale"/>
          <w:szCs w:val="24"/>
          <w:rPrChange w:id="3135" w:author="Cristian Sbrolli" w:date="2020-12-20T12:03:00Z">
            <w:rPr>
              <w:rStyle w:val="Collegamentoipertestuale"/>
              <w:sz w:val="22"/>
              <w:szCs w:val="22"/>
            </w:rPr>
          </w:rPrChange>
        </w:rPr>
        <w:fldChar w:fldCharType="end"/>
      </w:r>
    </w:p>
    <w:p w14:paraId="1124BB38" w14:textId="69DE9717" w:rsidR="00151143" w:rsidRPr="000461D3" w:rsidRDefault="00151143" w:rsidP="00D01022">
      <w:pPr>
        <w:pStyle w:val="Paragrafoelenco"/>
        <w:numPr>
          <w:ilvl w:val="0"/>
          <w:numId w:val="69"/>
        </w:numPr>
        <w:spacing w:line="240" w:lineRule="auto"/>
        <w:rPr>
          <w:ins w:id="3136" w:author="Cristian Sbrolli" w:date="2020-12-20T12:01:00Z"/>
          <w:rStyle w:val="Collegamentoipertestuale"/>
          <w:iCs/>
          <w:color w:val="000000" w:themeColor="text1"/>
          <w:szCs w:val="24"/>
          <w:u w:val="none"/>
          <w:rPrChange w:id="3137" w:author="Cristian Sbrolli" w:date="2020-12-20T12:03:00Z">
            <w:rPr>
              <w:ins w:id="3138" w:author="Cristian Sbrolli" w:date="2020-12-20T12:01:00Z"/>
              <w:rStyle w:val="Collegamentoipertestuale"/>
              <w:sz w:val="22"/>
              <w:szCs w:val="22"/>
            </w:rPr>
          </w:rPrChange>
        </w:rPr>
      </w:pPr>
      <w:r w:rsidRPr="000461D3">
        <w:rPr>
          <w:rStyle w:val="Enfasidelicata"/>
          <w:i w:val="0"/>
          <w:szCs w:val="24"/>
        </w:rPr>
        <w:t xml:space="preserve">How many families are there in Italy: </w:t>
      </w:r>
      <w:r w:rsidR="0044323F" w:rsidRPr="000461D3">
        <w:rPr>
          <w:szCs w:val="24"/>
        </w:rPr>
        <w:fldChar w:fldCharType="begin"/>
      </w:r>
      <w:r w:rsidR="0044323F" w:rsidRPr="000461D3">
        <w:rPr>
          <w:szCs w:val="24"/>
          <w:rPrChange w:id="3139" w:author="Cristian Sbrolli" w:date="2020-12-20T12:03:00Z">
            <w:rPr/>
          </w:rPrChange>
        </w:rPr>
        <w:instrText xml:space="preserve"> HYPERLINK "https://www.istat.it/it/files/2018/12/C03.pdf" </w:instrText>
      </w:r>
      <w:r w:rsidR="0044323F" w:rsidRPr="000461D3">
        <w:rPr>
          <w:szCs w:val="24"/>
          <w:rPrChange w:id="3140" w:author="Cristian Sbrolli" w:date="2020-12-20T12:03:00Z">
            <w:rPr>
              <w:rStyle w:val="Collegamentoipertestuale"/>
              <w:sz w:val="22"/>
              <w:szCs w:val="22"/>
            </w:rPr>
          </w:rPrChange>
        </w:rPr>
        <w:fldChar w:fldCharType="separate"/>
      </w:r>
      <w:r w:rsidRPr="000461D3">
        <w:rPr>
          <w:rStyle w:val="Collegamentoipertestuale"/>
          <w:szCs w:val="24"/>
          <w:rPrChange w:id="3141" w:author="Cristian Sbrolli" w:date="2020-12-20T12:03:00Z">
            <w:rPr>
              <w:rStyle w:val="Collegamentoipertestuale"/>
              <w:sz w:val="22"/>
              <w:szCs w:val="22"/>
            </w:rPr>
          </w:rPrChange>
        </w:rPr>
        <w:t>https://www.istat.it/it/files/2018/12/C03.pdf</w:t>
      </w:r>
      <w:r w:rsidR="0044323F" w:rsidRPr="000461D3">
        <w:rPr>
          <w:rStyle w:val="Collegamentoipertestuale"/>
          <w:szCs w:val="24"/>
          <w:rPrChange w:id="3142" w:author="Cristian Sbrolli" w:date="2020-12-20T12:03:00Z">
            <w:rPr>
              <w:rStyle w:val="Collegamentoipertestuale"/>
              <w:sz w:val="22"/>
              <w:szCs w:val="22"/>
            </w:rPr>
          </w:rPrChange>
        </w:rPr>
        <w:fldChar w:fldCharType="end"/>
      </w:r>
    </w:p>
    <w:p w14:paraId="1B574FBC" w14:textId="77777777" w:rsidR="000461D3" w:rsidRPr="000461D3" w:rsidRDefault="000461D3">
      <w:pPr>
        <w:pStyle w:val="Paragrafoelenco"/>
        <w:spacing w:line="240" w:lineRule="auto"/>
        <w:rPr>
          <w:ins w:id="3143" w:author="Cristian Sbrolli" w:date="2020-12-20T12:00:00Z"/>
          <w:rStyle w:val="Collegamentoipertestuale"/>
          <w:iCs/>
          <w:color w:val="000000" w:themeColor="text1"/>
          <w:szCs w:val="24"/>
          <w:u w:val="none"/>
          <w:rPrChange w:id="3144" w:author="Cristian Sbrolli" w:date="2020-12-20T12:03:00Z">
            <w:rPr>
              <w:ins w:id="3145" w:author="Cristian Sbrolli" w:date="2020-12-20T12:00:00Z"/>
              <w:rStyle w:val="Collegamentoipertestuale"/>
              <w:sz w:val="22"/>
              <w:szCs w:val="22"/>
            </w:rPr>
          </w:rPrChange>
        </w:rPr>
        <w:pPrChange w:id="3146" w:author="Cristian Sbrolli" w:date="2020-12-20T12:02:00Z">
          <w:pPr>
            <w:pStyle w:val="Paragrafoelenco"/>
            <w:numPr>
              <w:numId w:val="69"/>
            </w:numPr>
            <w:spacing w:line="240" w:lineRule="auto"/>
            <w:ind w:hanging="360"/>
          </w:pPr>
        </w:pPrChange>
      </w:pPr>
    </w:p>
    <w:p w14:paraId="346D4EE3" w14:textId="744E90C3" w:rsidR="000461D3" w:rsidRPr="000461D3" w:rsidRDefault="000461D3" w:rsidP="000461D3">
      <w:pPr>
        <w:pStyle w:val="Paragrafoelenco"/>
        <w:numPr>
          <w:ilvl w:val="0"/>
          <w:numId w:val="69"/>
        </w:numPr>
        <w:spacing w:line="240" w:lineRule="auto"/>
        <w:rPr>
          <w:ins w:id="3147" w:author="Cristian Sbrolli" w:date="2020-12-20T12:02:00Z"/>
          <w:rStyle w:val="Collegamentoipertestuale"/>
          <w:iCs/>
          <w:color w:val="000000" w:themeColor="text1"/>
          <w:szCs w:val="24"/>
          <w:u w:val="none"/>
          <w:rPrChange w:id="3148" w:author="Cristian Sbrolli" w:date="2020-12-20T12:03:00Z">
            <w:rPr>
              <w:ins w:id="3149" w:author="Cristian Sbrolli" w:date="2020-12-20T12:02:00Z"/>
              <w:rStyle w:val="Collegamentoipertestuale"/>
              <w:sz w:val="22"/>
              <w:szCs w:val="22"/>
            </w:rPr>
          </w:rPrChange>
        </w:rPr>
      </w:pPr>
      <w:ins w:id="3150" w:author="Cristian Sbrolli" w:date="2020-12-20T12:01:00Z">
        <w:r w:rsidRPr="000461D3">
          <w:rPr>
            <w:rStyle w:val="Collegamentoipertestuale"/>
            <w:color w:val="auto"/>
            <w:szCs w:val="24"/>
            <w:u w:val="none"/>
            <w:rPrChange w:id="3151" w:author="Cristian Sbrolli" w:date="2020-12-20T12:03:00Z">
              <w:rPr>
                <w:rStyle w:val="Collegamentoipertestuale"/>
                <w:sz w:val="22"/>
                <w:szCs w:val="22"/>
              </w:rPr>
            </w:rPrChange>
          </w:rPr>
          <w:t>Web App used to generate mockups:</w:t>
        </w:r>
        <w:r w:rsidRPr="000461D3">
          <w:rPr>
            <w:rStyle w:val="Collegamentoipertestuale"/>
            <w:color w:val="auto"/>
            <w:szCs w:val="24"/>
            <w:rPrChange w:id="3152" w:author="Cristian Sbrolli" w:date="2020-12-20T12:03:00Z">
              <w:rPr>
                <w:rStyle w:val="Collegamentoipertestuale"/>
                <w:sz w:val="22"/>
                <w:szCs w:val="22"/>
              </w:rPr>
            </w:rPrChange>
          </w:rPr>
          <w:t xml:space="preserve"> </w:t>
        </w:r>
      </w:ins>
      <w:ins w:id="3153" w:author="Cristian Sbrolli" w:date="2020-12-20T12:02:00Z">
        <w:r w:rsidRPr="000461D3">
          <w:rPr>
            <w:rStyle w:val="Collegamentoipertestuale"/>
            <w:szCs w:val="24"/>
            <w:rPrChange w:id="3154" w:author="Cristian Sbrolli" w:date="2020-12-20T12:03:00Z">
              <w:rPr>
                <w:rStyle w:val="Collegamentoipertestuale"/>
                <w:sz w:val="22"/>
                <w:szCs w:val="22"/>
              </w:rPr>
            </w:rPrChange>
          </w:rPr>
          <w:fldChar w:fldCharType="begin"/>
        </w:r>
        <w:r w:rsidRPr="000461D3">
          <w:rPr>
            <w:rStyle w:val="Collegamentoipertestuale"/>
            <w:szCs w:val="24"/>
            <w:rPrChange w:id="3155" w:author="Cristian Sbrolli" w:date="2020-12-20T12:03:00Z">
              <w:rPr>
                <w:rStyle w:val="Collegamentoipertestuale"/>
                <w:sz w:val="22"/>
                <w:szCs w:val="22"/>
              </w:rPr>
            </w:rPrChange>
          </w:rPr>
          <w:instrText xml:space="preserve"> HYPERLINK "</w:instrText>
        </w:r>
      </w:ins>
      <w:ins w:id="3156" w:author="Cristian Sbrolli" w:date="2020-12-20T12:01:00Z">
        <w:r w:rsidRPr="000461D3">
          <w:rPr>
            <w:rStyle w:val="Collegamentoipertestuale"/>
            <w:szCs w:val="24"/>
            <w:rPrChange w:id="3157" w:author="Cristian Sbrolli" w:date="2020-12-20T12:03:00Z">
              <w:rPr>
                <w:rStyle w:val="Collegamentoipertestuale"/>
                <w:sz w:val="22"/>
                <w:szCs w:val="22"/>
              </w:rPr>
            </w:rPrChange>
          </w:rPr>
          <w:instrText>https://bubble.io/home</w:instrText>
        </w:r>
      </w:ins>
      <w:ins w:id="3158" w:author="Cristian Sbrolli" w:date="2020-12-20T12:02:00Z">
        <w:r w:rsidRPr="000461D3">
          <w:rPr>
            <w:rStyle w:val="Collegamentoipertestuale"/>
            <w:szCs w:val="24"/>
            <w:rPrChange w:id="3159" w:author="Cristian Sbrolli" w:date="2020-12-20T12:03:00Z">
              <w:rPr>
                <w:rStyle w:val="Collegamentoipertestuale"/>
                <w:sz w:val="22"/>
                <w:szCs w:val="22"/>
              </w:rPr>
            </w:rPrChange>
          </w:rPr>
          <w:instrText xml:space="preserve">" </w:instrText>
        </w:r>
        <w:r w:rsidRPr="000461D3">
          <w:rPr>
            <w:rStyle w:val="Collegamentoipertestuale"/>
            <w:szCs w:val="24"/>
            <w:rPrChange w:id="3160" w:author="Cristian Sbrolli" w:date="2020-12-20T12:03:00Z">
              <w:rPr>
                <w:rStyle w:val="Collegamentoipertestuale"/>
                <w:sz w:val="22"/>
                <w:szCs w:val="22"/>
              </w:rPr>
            </w:rPrChange>
          </w:rPr>
          <w:fldChar w:fldCharType="separate"/>
        </w:r>
      </w:ins>
      <w:ins w:id="3161" w:author="Cristian Sbrolli" w:date="2020-12-20T12:01:00Z">
        <w:r w:rsidRPr="000461D3">
          <w:rPr>
            <w:rStyle w:val="Collegamentoipertestuale"/>
            <w:szCs w:val="24"/>
            <w:rPrChange w:id="3162" w:author="Cristian Sbrolli" w:date="2020-12-20T12:03:00Z">
              <w:rPr>
                <w:rStyle w:val="Collegamentoipertestuale"/>
                <w:sz w:val="22"/>
                <w:szCs w:val="22"/>
              </w:rPr>
            </w:rPrChange>
          </w:rPr>
          <w:t>https://bubble.io/home</w:t>
        </w:r>
      </w:ins>
      <w:ins w:id="3163" w:author="Cristian Sbrolli" w:date="2020-12-20T12:02:00Z">
        <w:r w:rsidRPr="000461D3">
          <w:rPr>
            <w:rStyle w:val="Collegamentoipertestuale"/>
            <w:szCs w:val="24"/>
            <w:rPrChange w:id="3164" w:author="Cristian Sbrolli" w:date="2020-12-20T12:03:00Z">
              <w:rPr>
                <w:rStyle w:val="Collegamentoipertestuale"/>
                <w:sz w:val="22"/>
                <w:szCs w:val="22"/>
              </w:rPr>
            </w:rPrChange>
          </w:rPr>
          <w:fldChar w:fldCharType="end"/>
        </w:r>
      </w:ins>
    </w:p>
    <w:p w14:paraId="7D6798EF" w14:textId="77777777" w:rsidR="000461D3" w:rsidRPr="000461D3" w:rsidRDefault="000461D3">
      <w:pPr>
        <w:pStyle w:val="Paragrafoelenco"/>
        <w:rPr>
          <w:ins w:id="3165" w:author="Cristian Sbrolli" w:date="2020-12-20T12:02:00Z"/>
          <w:rStyle w:val="Enfasidelicata"/>
          <w:i w:val="0"/>
          <w:szCs w:val="24"/>
          <w:rPrChange w:id="3166" w:author="Cristian Sbrolli" w:date="2020-12-20T12:03:00Z">
            <w:rPr>
              <w:ins w:id="3167" w:author="Cristian Sbrolli" w:date="2020-12-20T12:02:00Z"/>
              <w:rStyle w:val="Enfasidelicata"/>
              <w:i w:val="0"/>
              <w:sz w:val="22"/>
              <w:szCs w:val="22"/>
            </w:rPr>
          </w:rPrChange>
        </w:rPr>
        <w:pPrChange w:id="3168" w:author="Cristian Sbrolli" w:date="2020-12-20T12:02:00Z">
          <w:pPr>
            <w:pStyle w:val="Paragrafoelenco"/>
            <w:numPr>
              <w:numId w:val="69"/>
            </w:numPr>
            <w:spacing w:line="240" w:lineRule="auto"/>
            <w:ind w:hanging="360"/>
          </w:pPr>
        </w:pPrChange>
      </w:pPr>
    </w:p>
    <w:p w14:paraId="051478B6" w14:textId="5FEC07BE" w:rsidR="000461D3" w:rsidRPr="000461D3" w:rsidRDefault="000461D3">
      <w:pPr>
        <w:pStyle w:val="Paragrafoelenco"/>
        <w:numPr>
          <w:ilvl w:val="0"/>
          <w:numId w:val="69"/>
        </w:numPr>
        <w:spacing w:line="240" w:lineRule="auto"/>
        <w:rPr>
          <w:rStyle w:val="Enfasidelicata"/>
          <w:i w:val="0"/>
          <w:szCs w:val="24"/>
          <w:rPrChange w:id="3169" w:author="Cristian Sbrolli" w:date="2020-12-20T12:03:00Z">
            <w:rPr>
              <w:rStyle w:val="Enfasidelicata"/>
              <w:i w:val="0"/>
              <w:sz w:val="22"/>
              <w:szCs w:val="22"/>
            </w:rPr>
          </w:rPrChange>
        </w:rPr>
      </w:pPr>
      <w:ins w:id="3170" w:author="Cristian Sbrolli" w:date="2020-12-20T12:02:00Z">
        <w:r w:rsidRPr="000461D3">
          <w:rPr>
            <w:rStyle w:val="Enfasidelicata"/>
            <w:i w:val="0"/>
            <w:szCs w:val="24"/>
            <w:rPrChange w:id="3171" w:author="Cristian Sbrolli" w:date="2020-12-20T12:03:00Z">
              <w:rPr>
                <w:rStyle w:val="Enfasidelicata"/>
                <w:i w:val="0"/>
                <w:sz w:val="22"/>
                <w:szCs w:val="22"/>
              </w:rPr>
            </w:rPrChange>
          </w:rPr>
          <w:t xml:space="preserve">Web App used for diagrams: </w:t>
        </w:r>
      </w:ins>
      <w:ins w:id="3172" w:author="Cristian Sbrolli" w:date="2020-12-20T12:04:00Z">
        <w:r>
          <w:rPr>
            <w:rStyle w:val="Enfasidelicata"/>
            <w:i w:val="0"/>
            <w:szCs w:val="24"/>
          </w:rPr>
          <w:fldChar w:fldCharType="begin"/>
        </w:r>
        <w:r>
          <w:rPr>
            <w:rStyle w:val="Enfasidelicata"/>
            <w:i w:val="0"/>
            <w:szCs w:val="24"/>
          </w:rPr>
          <w:instrText xml:space="preserve"> HYPERLINK "https://online.visual-paradigm.com/diagrams/" </w:instrText>
        </w:r>
        <w:r>
          <w:rPr>
            <w:rStyle w:val="Enfasidelicata"/>
            <w:i w:val="0"/>
            <w:szCs w:val="24"/>
          </w:rPr>
          <w:fldChar w:fldCharType="separate"/>
        </w:r>
        <w:r w:rsidRPr="000461D3">
          <w:rPr>
            <w:rStyle w:val="Collegamentoipertestuale"/>
            <w:szCs w:val="24"/>
          </w:rPr>
          <w:t>https://online.visual-paradigm.com/diagrams/</w:t>
        </w:r>
        <w:r>
          <w:rPr>
            <w:rStyle w:val="Enfasidelicata"/>
            <w:i w:val="0"/>
            <w:szCs w:val="24"/>
          </w:rPr>
          <w:fldChar w:fldCharType="end"/>
        </w:r>
      </w:ins>
    </w:p>
    <w:p w14:paraId="097A75EA" w14:textId="73648D81" w:rsidR="001A5FAF" w:rsidRPr="00D01022" w:rsidRDefault="001A5FAF" w:rsidP="00923D58">
      <w:pPr>
        <w:pStyle w:val="Paragrafoelenco"/>
        <w:spacing w:line="240" w:lineRule="auto"/>
        <w:ind w:left="360"/>
        <w:rPr>
          <w:rStyle w:val="Enfasidelicata"/>
          <w:sz w:val="44"/>
          <w:szCs w:val="44"/>
        </w:rPr>
      </w:pPr>
    </w:p>
    <w:sectPr w:rsidR="001A5FAF" w:rsidRPr="00D01022" w:rsidSect="00793174">
      <w:footerReference w:type="default" r:id="rId40"/>
      <w:pgSz w:w="12240" w:h="15840"/>
      <w:pgMar w:top="1417" w:right="1134" w:bottom="1134" w:left="1134" w:header="0" w:footer="0" w:gutter="0"/>
      <w:pgNumType w:start="0"/>
      <w:cols w:space="720"/>
      <w:titlePg/>
      <w:docGrid w:linePitch="360"/>
      <w:sectPrChange w:id="3173" w:author="Cristian Sbrolli" w:date="2020-12-23T19:45:00Z">
        <w:sectPr w:rsidR="001A5FAF" w:rsidRPr="00D01022" w:rsidSect="00793174">
          <w:pgMar w:top="1417" w:right="1134" w:bottom="1134" w:left="1134" w:header="0" w:footer="0"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5" w:author="Etion Pinari" w:date="2020-11-18T21:36:00Z" w:initials="EP">
    <w:p w14:paraId="47224EB4" w14:textId="3DCC68D4" w:rsidR="00127DBB" w:rsidRDefault="00127DBB">
      <w:pPr>
        <w:pStyle w:val="Testocommento"/>
      </w:pPr>
      <w:r>
        <w:rPr>
          <w:rStyle w:val="Rimandocommento"/>
        </w:rPr>
        <w:annotationRef/>
      </w:r>
      <w:r>
        <w:t xml:space="preserve">Job? Implementation seems like the wrong term to use too… </w:t>
      </w:r>
    </w:p>
  </w:comment>
  <w:comment w:id="130" w:author="Cristian Sbrolli" w:date="2020-12-23T11:07:00Z" w:initials="CS">
    <w:p w14:paraId="4896E9B1" w14:textId="2FE77C89" w:rsidR="00127DBB" w:rsidRDefault="00127DBB">
      <w:pPr>
        <w:pStyle w:val="Testocommento"/>
      </w:pPr>
      <w:r>
        <w:rPr>
          <w:rStyle w:val="Rimandocommento"/>
        </w:rPr>
        <w:annotationRef/>
      </w:r>
      <w:r>
        <w:t>REQUIREMENTS LIKE</w:t>
      </w:r>
    </w:p>
  </w:comment>
  <w:comment w:id="131" w:author="Cristian Sbrolli" w:date="2020-12-23T11:07:00Z" w:initials="CS">
    <w:p w14:paraId="6FB22577" w14:textId="57D21EF7" w:rsidR="00127DBB" w:rsidRDefault="00127DBB">
      <w:pPr>
        <w:pStyle w:val="Testocommento"/>
      </w:pPr>
      <w:r>
        <w:rPr>
          <w:rStyle w:val="Rimandocommento"/>
        </w:rPr>
        <w:annotationRef/>
      </w:r>
      <w:r>
        <w:t>Maybe explain better goals textually</w:t>
      </w:r>
    </w:p>
  </w:comment>
  <w:comment w:id="132" w:author="Etion Pinari" w:date="2020-11-18T21:26:00Z" w:initials="EP">
    <w:p w14:paraId="731B2856" w14:textId="3400E75B" w:rsidR="00127DBB" w:rsidRPr="00417F4B" w:rsidRDefault="00127DBB">
      <w:pPr>
        <w:pStyle w:val="Testocommento"/>
      </w:pPr>
      <w:r>
        <w:rPr>
          <w:rStyle w:val="Rimandocommento"/>
        </w:rPr>
        <w:annotationRef/>
      </w:r>
      <w:r w:rsidRPr="00417F4B">
        <w:t>To be defined</w:t>
      </w:r>
    </w:p>
  </w:comment>
  <w:comment w:id="138" w:author="Giorgio Romeo" w:date="2020-11-23T23:19:00Z" w:initials="GR">
    <w:p w14:paraId="11C1CFDA" w14:textId="3ADBC08A" w:rsidR="00127DBB" w:rsidRDefault="00127DBB">
      <w:pPr>
        <w:pStyle w:val="Testocommento"/>
      </w:pPr>
      <w:r>
        <w:rPr>
          <w:rStyle w:val="Rimandocommento"/>
        </w:rPr>
        <w:annotationRef/>
      </w:r>
      <w:r>
        <w:t>The system asks before the time or the supermarket?</w:t>
      </w:r>
      <w:r>
        <w:annotationRef/>
      </w:r>
    </w:p>
  </w:comment>
  <w:comment w:id="139" w:author="Etion Pinari" w:date="2020-12-01T19:50:00Z" w:initials="EP">
    <w:p w14:paraId="37402E43" w14:textId="0C4A4375" w:rsidR="00127DBB" w:rsidRDefault="00127DBB">
      <w:r>
        <w:t>Irrelevant, he can choose either way.</w:t>
      </w:r>
      <w:r>
        <w:annotationRef/>
      </w:r>
    </w:p>
  </w:comment>
  <w:comment w:id="144" w:author="Etion Pinari" w:date="2020-11-18T21:26:00Z" w:initials="EP">
    <w:p w14:paraId="66501ED4" w14:textId="57D074BC" w:rsidR="00127DBB" w:rsidRDefault="00127DBB">
      <w:pPr>
        <w:pStyle w:val="Testocommento"/>
      </w:pPr>
      <w:r>
        <w:rPr>
          <w:rStyle w:val="Rimandocommento"/>
        </w:rPr>
        <w:annotationRef/>
      </w:r>
      <w:r>
        <w:t>To be reworded</w:t>
      </w:r>
      <w:r>
        <w:annotationRef/>
      </w:r>
    </w:p>
  </w:comment>
  <w:comment w:id="145" w:author="Etion Pinari" w:date="2020-12-01T19:49:00Z" w:initials="EP">
    <w:p w14:paraId="2264F08C" w14:textId="3BCE8C87" w:rsidR="00127DBB" w:rsidRDefault="00127DBB">
      <w:r>
        <w:t>First definition is fine</w:t>
      </w:r>
      <w:r>
        <w:annotationRef/>
      </w:r>
    </w:p>
  </w:comment>
  <w:comment w:id="146" w:author="Giorgio Romeo" w:date="2020-11-20T12:06:00Z" w:initials="GR">
    <w:p w14:paraId="1EBD6F0D" w14:textId="35E0911E" w:rsidR="00127DBB" w:rsidRDefault="00127DBB">
      <w:pPr>
        <w:pStyle w:val="Testocommento"/>
      </w:pPr>
      <w:r>
        <w:rPr>
          <w:rStyle w:val="Rimandocommento"/>
        </w:rPr>
        <w:annotationRef/>
      </w:r>
      <w:r>
        <w:t>Maybe it is better to be more generic, e.g., devices.</w:t>
      </w:r>
    </w:p>
  </w:comment>
  <w:comment w:id="147" w:author="Etion Pinari" w:date="2020-12-01T19:50:00Z" w:initials="EP">
    <w:p w14:paraId="3E7309B9" w14:textId="5C08564F" w:rsidR="00127DBB" w:rsidRDefault="00127DBB">
      <w:r>
        <w:t>Agreed</w:t>
      </w:r>
      <w:r>
        <w:annotationRef/>
      </w:r>
    </w:p>
  </w:comment>
  <w:comment w:id="157" w:author="Giorgio Romeo" w:date="2020-11-20T12:20:00Z" w:initials="GR">
    <w:p w14:paraId="6E56230A" w14:textId="3E80FD88" w:rsidR="00127DBB" w:rsidRDefault="00127DBB">
      <w:pPr>
        <w:pStyle w:val="Testocommento"/>
      </w:pPr>
      <w:r>
        <w:rPr>
          <w:rStyle w:val="Rimandocommento"/>
        </w:rPr>
        <w:annotationRef/>
      </w:r>
      <w:r>
        <w:t>We could describe the case in which he pays in the automated machines and exits through the turnstiles</w:t>
      </w:r>
    </w:p>
  </w:comment>
  <w:comment w:id="162" w:author="Giorgio Romeo" w:date="2020-11-20T12:06:00Z" w:initials="GR">
    <w:p w14:paraId="297C5BCF" w14:textId="77777777" w:rsidR="00127DBB" w:rsidRDefault="00127DBB" w:rsidP="002D6798">
      <w:pPr>
        <w:pStyle w:val="Testocommento"/>
      </w:pPr>
      <w:r>
        <w:rPr>
          <w:rStyle w:val="Rimandocommento"/>
        </w:rPr>
        <w:annotationRef/>
      </w:r>
      <w:r>
        <w:t>Maybe it is better to be more generic, e.g., devices.</w:t>
      </w:r>
    </w:p>
  </w:comment>
  <w:comment w:id="163" w:author="Etion Pinari" w:date="2020-12-01T19:50:00Z" w:initials="EP">
    <w:p w14:paraId="22DACE6C" w14:textId="77777777" w:rsidR="00127DBB" w:rsidRDefault="00127DBB" w:rsidP="002D6798">
      <w:r>
        <w:t>Agreed</w:t>
      </w:r>
      <w:r>
        <w:annotationRef/>
      </w:r>
    </w:p>
  </w:comment>
  <w:comment w:id="166" w:author="Cristian Sbrolli" w:date="2020-12-23T10:26:00Z" w:initials="CS">
    <w:p w14:paraId="555DF033" w14:textId="77777777" w:rsidR="00127DBB" w:rsidRDefault="00127DBB" w:rsidP="00B02349">
      <w:pPr>
        <w:pStyle w:val="Testocommento"/>
      </w:pPr>
      <w:r>
        <w:rPr>
          <w:rStyle w:val="Rimandocommento"/>
        </w:rPr>
        <w:annotationRef/>
      </w:r>
      <w:r>
        <w:t>30 sec to be removed</w:t>
      </w:r>
    </w:p>
  </w:comment>
  <w:comment w:id="170" w:author="Giorgio Romeo" w:date="2020-11-20T12:20:00Z" w:initials="GR">
    <w:p w14:paraId="3F2DBDE1" w14:textId="77777777" w:rsidR="00127DBB" w:rsidRDefault="00127DBB" w:rsidP="002D6798">
      <w:pPr>
        <w:pStyle w:val="Testocommento"/>
      </w:pPr>
      <w:r>
        <w:rPr>
          <w:rStyle w:val="Rimandocommento"/>
        </w:rPr>
        <w:annotationRef/>
      </w:r>
      <w:r>
        <w:t>We could describe the case in which he pays in the automated machines and exits through the turnstiles</w:t>
      </w:r>
    </w:p>
  </w:comment>
  <w:comment w:id="249" w:author="Etion Pinari" w:date="2020-11-21T18:24:00Z" w:initials="EP">
    <w:p w14:paraId="4426CE66" w14:textId="77777777" w:rsidR="00127DBB" w:rsidRPr="00AC7136" w:rsidRDefault="00127DBB" w:rsidP="000B41AE">
      <w:pPr>
        <w:pStyle w:val="Testocommento"/>
      </w:pPr>
      <w:r>
        <w:rPr>
          <w:rStyle w:val="Rimandocommento"/>
        </w:rPr>
        <w:annotationRef/>
      </w:r>
      <w:r w:rsidRPr="00AC7136">
        <w:t>More? Less?</w:t>
      </w:r>
      <w:r>
        <w:annotationRef/>
      </w:r>
    </w:p>
  </w:comment>
  <w:comment w:id="386" w:author="Giorgio Romeo" w:date="2020-12-07T00:15:00Z" w:initials="GR">
    <w:p w14:paraId="7048EE00" w14:textId="09FD328E" w:rsidR="00127DBB" w:rsidRDefault="00127DBB">
      <w:pPr>
        <w:pStyle w:val="Testocommento"/>
      </w:pPr>
      <w:r>
        <w:rPr>
          <w:rStyle w:val="Rimandocommento"/>
        </w:rPr>
        <w:annotationRef/>
      </w:r>
      <w:r>
        <w:t>Va bene?</w:t>
      </w:r>
    </w:p>
  </w:comment>
  <w:comment w:id="387" w:author="Etion Pinari [2]" w:date="2020-12-10T18:46:00Z" w:initials="EP">
    <w:p w14:paraId="13F883B9" w14:textId="7BFF849F" w:rsidR="00127DBB" w:rsidRDefault="00127DBB">
      <w:pPr>
        <w:pStyle w:val="Testocommento"/>
      </w:pPr>
      <w:r>
        <w:rPr>
          <w:rStyle w:val="Rimandocommento"/>
        </w:rPr>
        <w:annotationRef/>
      </w:r>
      <w:r>
        <w:t>yah</w:t>
      </w:r>
    </w:p>
  </w:comment>
  <w:comment w:id="389" w:author="Etion Pinari [2]" w:date="2020-12-10T18:48:00Z" w:initials="EP">
    <w:p w14:paraId="194E8ABB" w14:textId="77777777" w:rsidR="00127DBB" w:rsidRDefault="00127DBB">
      <w:pPr>
        <w:pStyle w:val="Testocommento"/>
      </w:pPr>
      <w:r>
        <w:rPr>
          <w:rStyle w:val="Rimandocommento"/>
        </w:rPr>
        <w:annotationRef/>
      </w:r>
      <w:r>
        <w:t>Before: “useless”</w:t>
      </w:r>
    </w:p>
    <w:p w14:paraId="6A5535FA" w14:textId="2E0CB37B" w:rsidR="00127DBB" w:rsidRDefault="00127DBB">
      <w:pPr>
        <w:pStyle w:val="Testocommento"/>
      </w:pPr>
      <w:r>
        <w:t>Imo unusuable is more precise</w:t>
      </w:r>
    </w:p>
  </w:comment>
  <w:comment w:id="388" w:author="Giorgio Romeo" w:date="2020-12-08T15:44:00Z" w:initials="GR">
    <w:p w14:paraId="3BBA69E6" w14:textId="4103EE59" w:rsidR="00127DBB" w:rsidRPr="00182C8C" w:rsidRDefault="00127DBB">
      <w:pPr>
        <w:pStyle w:val="Testocommento"/>
      </w:pPr>
      <w:r>
        <w:rPr>
          <w:rStyle w:val="Rimandocommento"/>
        </w:rPr>
        <w:annotationRef/>
      </w:r>
      <w:r w:rsidRPr="00182C8C">
        <w:t>Modified</w:t>
      </w:r>
    </w:p>
  </w:comment>
  <w:comment w:id="427" w:author="Cristian Sbrolli" w:date="2020-12-23T10:45:00Z" w:initials="CS">
    <w:p w14:paraId="2D8B5B76" w14:textId="77777777" w:rsidR="00127DBB" w:rsidRDefault="00127DBB" w:rsidP="004B5A09">
      <w:pPr>
        <w:pStyle w:val="Testocommento"/>
      </w:pPr>
      <w:r>
        <w:rPr>
          <w:rStyle w:val="Rimandocommento"/>
        </w:rPr>
        <w:annotationRef/>
      </w:r>
      <w:r>
        <w:t>Add suggested stores and notifications?</w:t>
      </w:r>
    </w:p>
  </w:comment>
  <w:comment w:id="424" w:author="Etion Pinari [2]" w:date="2020-12-07T20:05:00Z" w:initials="EP">
    <w:p w14:paraId="56407743" w14:textId="77777777" w:rsidR="00127DBB" w:rsidRPr="004B5A09" w:rsidRDefault="00127DBB" w:rsidP="004B5A09">
      <w:pPr>
        <w:pStyle w:val="Testocommento"/>
        <w:rPr>
          <w:lang w:val="it-IT"/>
        </w:rPr>
      </w:pPr>
      <w:r>
        <w:rPr>
          <w:rStyle w:val="Rimandocommento"/>
        </w:rPr>
        <w:annotationRef/>
      </w:r>
      <w:r w:rsidRPr="004B5A09">
        <w:rPr>
          <w:lang w:val="it-IT"/>
        </w:rPr>
        <w:t>Nuovi</w:t>
      </w:r>
    </w:p>
    <w:p w14:paraId="022C246E" w14:textId="77777777" w:rsidR="00127DBB" w:rsidRPr="004B5A09" w:rsidRDefault="00127DBB" w:rsidP="004B5A09">
      <w:pPr>
        <w:pStyle w:val="Testocommento"/>
        <w:rPr>
          <w:lang w:val="it-IT"/>
        </w:rPr>
      </w:pPr>
    </w:p>
  </w:comment>
  <w:comment w:id="431" w:author="Cristian Sbrolli" w:date="2020-12-05T03:34:00Z" w:initials="CS">
    <w:p w14:paraId="727E3054" w14:textId="77777777" w:rsidR="00127DBB" w:rsidRPr="007E288D" w:rsidRDefault="00127DBB" w:rsidP="004B5A09">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29" w:author="Etion Pinari [2]" w:date="2020-12-06T19:13:00Z" w:initials="EP">
    <w:p w14:paraId="6E10F256" w14:textId="77777777" w:rsidR="00127DBB" w:rsidRPr="005C40A6" w:rsidRDefault="00127DBB" w:rsidP="004B5A09">
      <w:pPr>
        <w:pStyle w:val="Testocommento"/>
        <w:rPr>
          <w:lang w:val="it-IT"/>
        </w:rPr>
      </w:pPr>
      <w:r>
        <w:rPr>
          <w:rStyle w:val="Rimandocommento"/>
        </w:rPr>
        <w:annotationRef/>
      </w:r>
      <w:r w:rsidRPr="005C40A6">
        <w:rPr>
          <w:lang w:val="it-IT"/>
        </w:rPr>
        <w:t>t</w:t>
      </w:r>
    </w:p>
  </w:comment>
  <w:comment w:id="437" w:author="Etion Pinari [2]" w:date="2020-12-07T20:05:00Z" w:initials="EP">
    <w:p w14:paraId="6A903B12" w14:textId="77777777" w:rsidR="00127DBB" w:rsidRPr="00207E23" w:rsidRDefault="00127DBB">
      <w:pPr>
        <w:pStyle w:val="Testocommento"/>
        <w:rPr>
          <w:lang w:val="it-IT"/>
        </w:rPr>
      </w:pPr>
      <w:r>
        <w:rPr>
          <w:rStyle w:val="Rimandocommento"/>
        </w:rPr>
        <w:annotationRef/>
      </w:r>
      <w:r w:rsidRPr="00207E23">
        <w:rPr>
          <w:lang w:val="it-IT"/>
        </w:rPr>
        <w:t>Nuovi</w:t>
      </w:r>
    </w:p>
    <w:p w14:paraId="56B84908" w14:textId="44EA461A" w:rsidR="00127DBB" w:rsidRPr="00207E23" w:rsidRDefault="00127DBB">
      <w:pPr>
        <w:pStyle w:val="Testocommento"/>
        <w:rPr>
          <w:lang w:val="it-IT"/>
        </w:rPr>
      </w:pPr>
    </w:p>
  </w:comment>
  <w:comment w:id="444" w:author="Cristian Sbrolli" w:date="2020-12-05T03:34:00Z" w:initials="CS">
    <w:p w14:paraId="3B37E5DA" w14:textId="57F26199" w:rsidR="00127DBB" w:rsidRPr="007E288D" w:rsidRDefault="00127DBB">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42" w:author="Etion Pinari [2]" w:date="2020-12-06T19:13:00Z" w:initials="EP">
    <w:p w14:paraId="53230B4F" w14:textId="25502E2C" w:rsidR="00127DBB" w:rsidRPr="005C40A6" w:rsidRDefault="00127DBB">
      <w:pPr>
        <w:pStyle w:val="Testocommento"/>
        <w:rPr>
          <w:lang w:val="it-IT"/>
        </w:rPr>
      </w:pPr>
      <w:r>
        <w:rPr>
          <w:rStyle w:val="Rimandocommento"/>
        </w:rPr>
        <w:annotationRef/>
      </w:r>
      <w:r w:rsidRPr="005C40A6">
        <w:rPr>
          <w:lang w:val="it-IT"/>
        </w:rPr>
        <w:t>t</w:t>
      </w:r>
    </w:p>
  </w:comment>
  <w:comment w:id="468" w:author="Etion Pinari [2]" w:date="2020-12-07T19:14:00Z" w:initials="EP">
    <w:p w14:paraId="57A57DC8" w14:textId="12EBD214" w:rsidR="00127DBB" w:rsidRPr="00656675" w:rsidRDefault="00127DBB">
      <w:pPr>
        <w:pStyle w:val="Testocommento"/>
        <w:rPr>
          <w:lang w:val="it-IT"/>
        </w:rPr>
      </w:pPr>
      <w:r>
        <w:rPr>
          <w:rStyle w:val="Rimandocommento"/>
        </w:rPr>
        <w:annotationRef/>
      </w:r>
      <w:r w:rsidRPr="00656675">
        <w:rPr>
          <w:lang w:val="it-IT"/>
        </w:rPr>
        <w:t xml:space="preserve">Il tipo di tornelli, </w:t>
      </w:r>
      <w:r>
        <w:rPr>
          <w:lang w:val="it-IT"/>
        </w:rPr>
        <w:t>i limiti del sistema</w:t>
      </w:r>
    </w:p>
  </w:comment>
  <w:comment w:id="508" w:author="Etion Pinari [2]" w:date="2020-12-03T23:08:00Z" w:initials="EP">
    <w:p w14:paraId="7B753B08" w14:textId="77777777" w:rsidR="00127DBB" w:rsidRDefault="00127DBB" w:rsidP="00EE2C0E">
      <w:pPr>
        <w:pStyle w:val="Testocommento"/>
      </w:pPr>
      <w:r>
        <w:rPr>
          <w:rStyle w:val="Rimandocommento"/>
        </w:rPr>
        <w:annotationRef/>
      </w:r>
      <w:r>
        <w:t>Necessary for algorithm not for RASD</w:t>
      </w:r>
    </w:p>
  </w:comment>
  <w:comment w:id="509" w:author="Etion Pinari [2]" w:date="2020-12-06T19:59:00Z" w:initials="EP">
    <w:p w14:paraId="5B6699DD" w14:textId="77777777" w:rsidR="00127DBB" w:rsidRDefault="00127DBB" w:rsidP="00EE2C0E">
      <w:pPr>
        <w:pStyle w:val="Testocommento"/>
      </w:pPr>
      <w:r>
        <w:rPr>
          <w:rStyle w:val="Rimandocommento"/>
        </w:rPr>
        <w:annotationRef/>
      </w:r>
      <w:r>
        <w:t>Street</w:t>
      </w:r>
    </w:p>
  </w:comment>
  <w:comment w:id="655" w:author="Cristian Sbrolli" w:date="2020-11-26T21:18:00Z" w:initials="CS">
    <w:p w14:paraId="7A5571A4" w14:textId="2B2988EC" w:rsidR="00127DBB" w:rsidRDefault="00127DBB">
      <w:pPr>
        <w:pStyle w:val="Testocommento"/>
      </w:pPr>
      <w:r>
        <w:rPr>
          <w:rStyle w:val="Rimandocommento"/>
        </w:rPr>
        <w:annotationRef/>
      </w:r>
      <w:r>
        <w:t>Only ticket or book a visit too?</w:t>
      </w:r>
    </w:p>
  </w:comment>
  <w:comment w:id="766" w:author="Cristian Sbrolli" w:date="2020-11-26T21:49:00Z" w:initials="CS">
    <w:p w14:paraId="78126874" w14:textId="27E2263B" w:rsidR="00127DBB" w:rsidRDefault="00127DBB">
      <w:pPr>
        <w:pStyle w:val="Testocommento"/>
      </w:pPr>
      <w:r>
        <w:rPr>
          <w:rStyle w:val="Rimandocommento"/>
        </w:rPr>
        <w:annotationRef/>
      </w:r>
      <w:r>
        <w:t>Or some sort or VPN?</w:t>
      </w:r>
    </w:p>
  </w:comment>
  <w:comment w:id="801" w:author="Etion Pinari [2]" w:date="2020-12-03T20:36:00Z" w:initials="EP">
    <w:p w14:paraId="3AEE6C41" w14:textId="77777777" w:rsidR="00127DBB" w:rsidRDefault="00127DBB" w:rsidP="00417F4B">
      <w:pPr>
        <w:pStyle w:val="Testocommento"/>
      </w:pPr>
      <w:r>
        <w:rPr>
          <w:rStyle w:val="Rimandocommento"/>
        </w:rPr>
        <w:annotationRef/>
      </w:r>
      <w:r>
        <w:t xml:space="preserve"> New as of 3 December 2020</w:t>
      </w:r>
    </w:p>
  </w:comment>
  <w:comment w:id="825" w:author="Etion Pinari [2]" w:date="2020-12-03T21:41:00Z" w:initials="EP">
    <w:p w14:paraId="67BBE030" w14:textId="77777777" w:rsidR="00127DBB" w:rsidRDefault="00127DBB" w:rsidP="00417F4B">
      <w:pPr>
        <w:pStyle w:val="Testocommento"/>
      </w:pPr>
      <w:r>
        <w:rPr>
          <w:rStyle w:val="Rimandocommento"/>
        </w:rPr>
        <w:annotationRef/>
      </w:r>
      <w:r>
        <w:t>And their qr codes (?)</w:t>
      </w:r>
    </w:p>
  </w:comment>
  <w:comment w:id="826" w:author="Etion Pinari [2]" w:date="2020-12-11T13:13:00Z" w:initials="EP">
    <w:p w14:paraId="4F4589EF" w14:textId="1FFC4069" w:rsidR="00127DBB" w:rsidRDefault="00127DBB">
      <w:pPr>
        <w:pStyle w:val="Testocommento"/>
      </w:pPr>
      <w:r>
        <w:rPr>
          <w:rStyle w:val="Rimandocommento"/>
        </w:rPr>
        <w:annotationRef/>
      </w:r>
      <w:r>
        <w:t>Previously: phone</w:t>
      </w:r>
    </w:p>
  </w:comment>
  <w:comment w:id="837" w:author="Etion Pinari [2]" w:date="2020-12-08T11:09:00Z" w:initials="EP">
    <w:p w14:paraId="2D9484D4" w14:textId="77777777" w:rsidR="00127DBB" w:rsidRDefault="00127DBB" w:rsidP="00417F4B">
      <w:pPr>
        <w:pStyle w:val="Testocommento"/>
      </w:pPr>
      <w:r>
        <w:rPr>
          <w:rStyle w:val="Rimandocommento"/>
        </w:rPr>
        <w:annotationRef/>
      </w:r>
      <w:r>
        <w:t xml:space="preserve">Difference between normal ticket and book a visit function </w:t>
      </w:r>
    </w:p>
  </w:comment>
  <w:comment w:id="898" w:author="Etion Pinari [2]" w:date="2020-12-03T20:30:00Z" w:initials="EP">
    <w:p w14:paraId="35B8885E" w14:textId="77777777" w:rsidR="00127DBB" w:rsidRDefault="00127DBB" w:rsidP="00417F4B">
      <w:pPr>
        <w:pStyle w:val="Testocommento"/>
      </w:pPr>
      <w:r>
        <w:rPr>
          <w:rStyle w:val="Rimandocommento"/>
        </w:rPr>
        <w:annotationRef/>
      </w:r>
      <w:r>
        <w:t>New as of 03 Dec</w:t>
      </w:r>
    </w:p>
  </w:comment>
  <w:comment w:id="899" w:author="Etion Pinari [2]" w:date="2020-12-03T22:27:00Z" w:initials="EP">
    <w:p w14:paraId="03543F57" w14:textId="77777777" w:rsidR="00127DBB" w:rsidRDefault="00127DBB" w:rsidP="00417F4B">
      <w:pPr>
        <w:pStyle w:val="Testocommento"/>
      </w:pPr>
      <w:r>
        <w:rPr>
          <w:rStyle w:val="Rimandocommento"/>
        </w:rPr>
        <w:annotationRef/>
      </w:r>
      <w:r>
        <w:t>What if turnstiles have no inherent qr code scanner?</w:t>
      </w:r>
    </w:p>
  </w:comment>
  <w:comment w:id="905" w:author="Etion Pinari [2]" w:date="2020-12-03T20:30:00Z" w:initials="EP">
    <w:p w14:paraId="520EA121" w14:textId="77777777" w:rsidR="00127DBB" w:rsidRDefault="00127DBB" w:rsidP="00417F4B">
      <w:pPr>
        <w:pStyle w:val="Testocommento"/>
      </w:pPr>
      <w:r>
        <w:rPr>
          <w:rStyle w:val="Rimandocommento"/>
        </w:rPr>
        <w:annotationRef/>
      </w:r>
      <w:r>
        <w:t>New as of 03 Dec</w:t>
      </w:r>
    </w:p>
  </w:comment>
  <w:comment w:id="911" w:author="Etion Pinari [2]" w:date="2020-12-06T19:50:00Z" w:initials="EP">
    <w:p w14:paraId="1648557F" w14:textId="77777777" w:rsidR="00127DBB" w:rsidRDefault="00127DBB" w:rsidP="00417F4B">
      <w:pPr>
        <w:pStyle w:val="Testocommento"/>
      </w:pPr>
      <w:r>
        <w:rPr>
          <w:rStyle w:val="Rimandocommento"/>
        </w:rPr>
        <w:annotationRef/>
      </w:r>
      <w:r>
        <w:t>LOCKS AFTEWARDS</w:t>
      </w:r>
    </w:p>
  </w:comment>
  <w:comment w:id="922" w:author="Etion Pinari [2]" w:date="2020-12-06T20:27:00Z" w:initials="EP">
    <w:p w14:paraId="70049FD5" w14:textId="77777777" w:rsidR="00127DBB" w:rsidRDefault="00127DBB" w:rsidP="00417F4B">
      <w:pPr>
        <w:pStyle w:val="Testocommento"/>
      </w:pPr>
      <w:r>
        <w:rPr>
          <w:rStyle w:val="Rimandocommento"/>
        </w:rPr>
        <w:annotationRef/>
      </w:r>
      <w:r>
        <w:t>Add shared phenomena</w:t>
      </w:r>
    </w:p>
  </w:comment>
  <w:comment w:id="960" w:author="Etion Pinari [2]" w:date="2020-12-03T20:36:00Z" w:initials="EP">
    <w:p w14:paraId="60467228" w14:textId="77777777" w:rsidR="00127DBB" w:rsidRDefault="00127DBB" w:rsidP="000A17F5">
      <w:pPr>
        <w:pStyle w:val="Testocommento"/>
      </w:pPr>
      <w:r>
        <w:rPr>
          <w:rStyle w:val="Rimandocommento"/>
        </w:rPr>
        <w:annotationRef/>
      </w:r>
      <w:r>
        <w:t xml:space="preserve"> New as of 3 December 2020</w:t>
      </w:r>
    </w:p>
  </w:comment>
  <w:comment w:id="1029" w:author="Etion Pinari [2]" w:date="2020-12-03T21:41:00Z" w:initials="EP">
    <w:p w14:paraId="099651CF" w14:textId="77777777" w:rsidR="00127DBB" w:rsidRDefault="00127DBB" w:rsidP="000A17F5">
      <w:pPr>
        <w:pStyle w:val="Testocommento"/>
      </w:pPr>
      <w:r>
        <w:rPr>
          <w:rStyle w:val="Rimandocommento"/>
        </w:rPr>
        <w:annotationRef/>
      </w:r>
      <w:r>
        <w:t>And their qr codes (?)</w:t>
      </w:r>
    </w:p>
  </w:comment>
  <w:comment w:id="1030" w:author="Etion Pinari [2]" w:date="2020-12-11T13:13:00Z" w:initials="EP">
    <w:p w14:paraId="66CD2D8A" w14:textId="77777777" w:rsidR="00127DBB" w:rsidRDefault="00127DBB" w:rsidP="000A17F5">
      <w:pPr>
        <w:pStyle w:val="Testocommento"/>
      </w:pPr>
      <w:r>
        <w:rPr>
          <w:rStyle w:val="Rimandocommento"/>
        </w:rPr>
        <w:annotationRef/>
      </w:r>
      <w:r>
        <w:t>Previously: phone</w:t>
      </w:r>
    </w:p>
  </w:comment>
  <w:comment w:id="1065" w:author="Etion Pinari [2]" w:date="2020-12-08T11:09:00Z" w:initials="EP">
    <w:p w14:paraId="685901F0" w14:textId="77777777" w:rsidR="00127DBB" w:rsidRDefault="00127DBB" w:rsidP="000A17F5">
      <w:pPr>
        <w:pStyle w:val="Testocommento"/>
      </w:pPr>
      <w:r>
        <w:rPr>
          <w:rStyle w:val="Rimandocommento"/>
        </w:rPr>
        <w:annotationRef/>
      </w:r>
      <w:r>
        <w:t xml:space="preserve">Difference between normal ticket and book a visit function </w:t>
      </w:r>
    </w:p>
  </w:comment>
  <w:comment w:id="1219" w:author="Etion Pinari [2]" w:date="2020-12-03T20:30:00Z" w:initials="EP">
    <w:p w14:paraId="39AC493A" w14:textId="77777777" w:rsidR="00127DBB" w:rsidRDefault="00127DBB" w:rsidP="000A17F5">
      <w:pPr>
        <w:pStyle w:val="Testocommento"/>
      </w:pPr>
      <w:r>
        <w:rPr>
          <w:rStyle w:val="Rimandocommento"/>
        </w:rPr>
        <w:annotationRef/>
      </w:r>
      <w:r>
        <w:t>New as of 03 Dec</w:t>
      </w:r>
    </w:p>
  </w:comment>
  <w:comment w:id="1220" w:author="Etion Pinari [2]" w:date="2020-12-03T22:27:00Z" w:initials="EP">
    <w:p w14:paraId="21820546" w14:textId="77777777" w:rsidR="00127DBB" w:rsidRDefault="00127DBB" w:rsidP="000A17F5">
      <w:pPr>
        <w:pStyle w:val="Testocommento"/>
      </w:pPr>
      <w:r>
        <w:rPr>
          <w:rStyle w:val="Rimandocommento"/>
        </w:rPr>
        <w:annotationRef/>
      </w:r>
      <w:r>
        <w:t>What if turnstiles have no inherent qr code scanner?</w:t>
      </w:r>
    </w:p>
  </w:comment>
  <w:comment w:id="1238" w:author="Etion Pinari [2]" w:date="2020-12-03T20:30:00Z" w:initials="EP">
    <w:p w14:paraId="141101AF" w14:textId="77777777" w:rsidR="00127DBB" w:rsidRDefault="00127DBB" w:rsidP="000A17F5">
      <w:pPr>
        <w:pStyle w:val="Testocommento"/>
      </w:pPr>
      <w:r>
        <w:rPr>
          <w:rStyle w:val="Rimandocommento"/>
        </w:rPr>
        <w:annotationRef/>
      </w:r>
      <w:r>
        <w:t>New as of 03 Dec</w:t>
      </w:r>
    </w:p>
  </w:comment>
  <w:comment w:id="1256" w:author="Etion Pinari [2]" w:date="2020-12-06T19:50:00Z" w:initials="EP">
    <w:p w14:paraId="6B7A5357" w14:textId="77777777" w:rsidR="00127DBB" w:rsidRDefault="00127DBB" w:rsidP="000A17F5">
      <w:pPr>
        <w:pStyle w:val="Testocommento"/>
      </w:pPr>
      <w:r>
        <w:rPr>
          <w:rStyle w:val="Rimandocommento"/>
        </w:rPr>
        <w:annotationRef/>
      </w:r>
      <w:r>
        <w:t>LOCKS AFTEWARDS</w:t>
      </w:r>
    </w:p>
  </w:comment>
  <w:comment w:id="1291" w:author="Etion Pinari [2]" w:date="2020-12-06T20:27:00Z" w:initials="EP">
    <w:p w14:paraId="4EDC165C" w14:textId="77777777" w:rsidR="00127DBB" w:rsidRDefault="00127DBB" w:rsidP="000A17F5">
      <w:pPr>
        <w:pStyle w:val="Testocommento"/>
      </w:pPr>
      <w:r>
        <w:rPr>
          <w:rStyle w:val="Rimandocommento"/>
        </w:rPr>
        <w:annotationRef/>
      </w:r>
      <w:r>
        <w:t>Add shared phenomena</w:t>
      </w:r>
    </w:p>
  </w:comment>
  <w:comment w:id="1301" w:author="Etion Pinari [2]" w:date="2020-12-03T20:36:00Z" w:initials="EP">
    <w:p w14:paraId="50ABBCDB" w14:textId="77777777" w:rsidR="00127DBB" w:rsidRDefault="00127DBB" w:rsidP="00650F3E">
      <w:pPr>
        <w:pStyle w:val="Testocommento"/>
      </w:pPr>
      <w:r>
        <w:rPr>
          <w:rStyle w:val="Rimandocommento"/>
        </w:rPr>
        <w:annotationRef/>
      </w:r>
      <w:r>
        <w:t xml:space="preserve"> New as of 3 December 2020</w:t>
      </w:r>
    </w:p>
  </w:comment>
  <w:comment w:id="1318" w:author="Etion Pinari [2]" w:date="2020-12-03T21:41:00Z" w:initials="EP">
    <w:p w14:paraId="6778F6DF" w14:textId="77777777" w:rsidR="00127DBB" w:rsidRDefault="00127DBB" w:rsidP="00650F3E">
      <w:pPr>
        <w:pStyle w:val="Testocommento"/>
      </w:pPr>
      <w:r>
        <w:rPr>
          <w:rStyle w:val="Rimandocommento"/>
        </w:rPr>
        <w:annotationRef/>
      </w:r>
      <w:r>
        <w:t>And their qr codes (?)</w:t>
      </w:r>
    </w:p>
  </w:comment>
  <w:comment w:id="1319" w:author="Etion Pinari [2]" w:date="2020-12-11T13:13:00Z" w:initials="EP">
    <w:p w14:paraId="26A3B6A2" w14:textId="77777777" w:rsidR="00127DBB" w:rsidRDefault="00127DBB" w:rsidP="00650F3E">
      <w:pPr>
        <w:pStyle w:val="Testocommento"/>
      </w:pPr>
      <w:r>
        <w:rPr>
          <w:rStyle w:val="Rimandocommento"/>
        </w:rPr>
        <w:annotationRef/>
      </w:r>
      <w:r>
        <w:t>Previously: phone</w:t>
      </w:r>
    </w:p>
  </w:comment>
  <w:comment w:id="1332" w:author="Etion Pinari [2]" w:date="2020-12-08T11:09:00Z" w:initials="EP">
    <w:p w14:paraId="71A234B9" w14:textId="77777777" w:rsidR="00127DBB" w:rsidRDefault="00127DBB" w:rsidP="00650F3E">
      <w:pPr>
        <w:pStyle w:val="Testocommento"/>
      </w:pPr>
      <w:r>
        <w:rPr>
          <w:rStyle w:val="Rimandocommento"/>
        </w:rPr>
        <w:annotationRef/>
      </w:r>
      <w:r>
        <w:t xml:space="preserve">Difference between normal ticket and book a visit function </w:t>
      </w:r>
    </w:p>
  </w:comment>
  <w:comment w:id="1374" w:author="Etion Pinari [2]" w:date="2020-12-03T20:30:00Z" w:initials="EP">
    <w:p w14:paraId="76CD8F2C" w14:textId="77777777" w:rsidR="00127DBB" w:rsidRDefault="00127DBB" w:rsidP="00650F3E">
      <w:pPr>
        <w:pStyle w:val="Testocommento"/>
      </w:pPr>
      <w:r>
        <w:rPr>
          <w:rStyle w:val="Rimandocommento"/>
        </w:rPr>
        <w:annotationRef/>
      </w:r>
      <w:r>
        <w:t>New as of 03 Dec</w:t>
      </w:r>
    </w:p>
  </w:comment>
  <w:comment w:id="1375" w:author="Etion Pinari [2]" w:date="2020-12-03T22:27:00Z" w:initials="EP">
    <w:p w14:paraId="46FA6F77" w14:textId="77777777" w:rsidR="00127DBB" w:rsidRDefault="00127DBB" w:rsidP="00650F3E">
      <w:pPr>
        <w:pStyle w:val="Testocommento"/>
      </w:pPr>
      <w:r>
        <w:rPr>
          <w:rStyle w:val="Rimandocommento"/>
        </w:rPr>
        <w:annotationRef/>
      </w:r>
      <w:r>
        <w:t>What if turnstiles have no inherent qr code scanner?</w:t>
      </w:r>
    </w:p>
  </w:comment>
  <w:comment w:id="1380" w:author="Etion Pinari [2]" w:date="2020-12-03T20:30:00Z" w:initials="EP">
    <w:p w14:paraId="1092F20A" w14:textId="77777777" w:rsidR="00127DBB" w:rsidRDefault="00127DBB" w:rsidP="00650F3E">
      <w:pPr>
        <w:pStyle w:val="Testocommento"/>
      </w:pPr>
      <w:r>
        <w:rPr>
          <w:rStyle w:val="Rimandocommento"/>
        </w:rPr>
        <w:annotationRef/>
      </w:r>
      <w:r>
        <w:t>New as of 03 Dec</w:t>
      </w:r>
    </w:p>
  </w:comment>
  <w:comment w:id="1385" w:author="Etion Pinari [2]" w:date="2020-12-06T19:50:00Z" w:initials="EP">
    <w:p w14:paraId="705C19E2" w14:textId="77777777" w:rsidR="00127DBB" w:rsidRDefault="00127DBB" w:rsidP="00650F3E">
      <w:pPr>
        <w:pStyle w:val="Testocommento"/>
      </w:pPr>
      <w:r>
        <w:rPr>
          <w:rStyle w:val="Rimandocommento"/>
        </w:rPr>
        <w:annotationRef/>
      </w:r>
      <w:r>
        <w:t>LOCKS AFTEWARDS</w:t>
      </w:r>
    </w:p>
  </w:comment>
  <w:comment w:id="1394" w:author="Etion Pinari [2]" w:date="2020-12-06T20:27:00Z" w:initials="EP">
    <w:p w14:paraId="1859F268" w14:textId="77777777" w:rsidR="00127DBB" w:rsidRDefault="00127DBB" w:rsidP="00650F3E">
      <w:pPr>
        <w:pStyle w:val="Testocommento"/>
      </w:pPr>
      <w:r>
        <w:rPr>
          <w:rStyle w:val="Rimandocommento"/>
        </w:rPr>
        <w:annotationRef/>
      </w:r>
      <w:r>
        <w:t>Add shared phenomena</w:t>
      </w:r>
    </w:p>
  </w:comment>
  <w:comment w:id="1397" w:author="Etion Pinari [2]" w:date="2020-12-06T20:50:00Z" w:initials="EP">
    <w:p w14:paraId="738A28C2" w14:textId="77777777" w:rsidR="00127DBB" w:rsidRDefault="00127DBB" w:rsidP="00417F4B">
      <w:pPr>
        <w:pStyle w:val="Testocommento"/>
      </w:pPr>
      <w:r>
        <w:rPr>
          <w:rStyle w:val="Rimandocommento"/>
        </w:rPr>
        <w:annotationRef/>
      </w:r>
      <w:r>
        <w:t>New, wording is to check</w:t>
      </w:r>
    </w:p>
  </w:comment>
  <w:comment w:id="1396" w:author="Etion Pinari [2]" w:date="2020-12-07T19:15:00Z" w:initials="EP">
    <w:p w14:paraId="164A7DAF" w14:textId="77777777" w:rsidR="00127DBB" w:rsidRDefault="00127DBB" w:rsidP="00417F4B">
      <w:pPr>
        <w:pStyle w:val="Testocommento"/>
      </w:pPr>
      <w:r>
        <w:rPr>
          <w:rStyle w:val="Rimandocommento"/>
        </w:rPr>
        <w:annotationRef/>
      </w:r>
      <w:r>
        <w:t>Added another FR r18</w:t>
      </w:r>
    </w:p>
  </w:comment>
  <w:comment w:id="1422" w:author="Etion Pinari [2]" w:date="2020-12-07T19:26:00Z" w:initials="EP">
    <w:p w14:paraId="42C468EF" w14:textId="77777777" w:rsidR="00127DBB" w:rsidRDefault="00127DBB" w:rsidP="00417F4B">
      <w:pPr>
        <w:pStyle w:val="Testocommento"/>
      </w:pPr>
      <w:r>
        <w:rPr>
          <w:rStyle w:val="Rimandocommento"/>
        </w:rPr>
        <w:annotationRef/>
      </w:r>
      <w:r>
        <w:t>Check wording</w:t>
      </w:r>
    </w:p>
  </w:comment>
  <w:comment w:id="1423" w:author="Etion Pinari [2]" w:date="2020-12-03T20:30:00Z" w:initials="EP">
    <w:p w14:paraId="03FA61CF" w14:textId="77777777" w:rsidR="00127DBB" w:rsidRDefault="00127DBB" w:rsidP="00417F4B">
      <w:pPr>
        <w:pStyle w:val="Testocommento"/>
      </w:pPr>
      <w:r>
        <w:rPr>
          <w:rStyle w:val="Rimandocommento"/>
        </w:rPr>
        <w:annotationRef/>
      </w:r>
      <w:r>
        <w:t>New as of 03 Dec</w:t>
      </w:r>
    </w:p>
  </w:comment>
  <w:comment w:id="1424" w:author="Etion Pinari [2]" w:date="2020-12-03T22:27:00Z" w:initials="EP">
    <w:p w14:paraId="3786F287" w14:textId="77777777" w:rsidR="00127DBB" w:rsidRDefault="00127DBB" w:rsidP="00417F4B">
      <w:pPr>
        <w:pStyle w:val="Testocommento"/>
      </w:pPr>
      <w:r>
        <w:rPr>
          <w:rStyle w:val="Rimandocommento"/>
        </w:rPr>
        <w:annotationRef/>
      </w:r>
      <w:r>
        <w:t>What if turnstiles have no inherent qr code scanner?</w:t>
      </w:r>
    </w:p>
  </w:comment>
  <w:comment w:id="1425" w:author="Etion Pinari [2]" w:date="2020-12-03T20:30:00Z" w:initials="EP">
    <w:p w14:paraId="4F1304F3" w14:textId="77777777" w:rsidR="00127DBB" w:rsidRDefault="00127DBB" w:rsidP="00417F4B">
      <w:pPr>
        <w:pStyle w:val="Testocommento"/>
      </w:pPr>
      <w:r>
        <w:rPr>
          <w:rStyle w:val="Rimandocommento"/>
        </w:rPr>
        <w:annotationRef/>
      </w:r>
      <w:r>
        <w:t>New as of 03 Dec</w:t>
      </w:r>
    </w:p>
  </w:comment>
  <w:comment w:id="1426" w:author="Etion Pinari [2]" w:date="2020-12-06T19:50:00Z" w:initials="EP">
    <w:p w14:paraId="27B1CB4D" w14:textId="77777777" w:rsidR="00127DBB" w:rsidRDefault="00127DBB" w:rsidP="00417F4B">
      <w:pPr>
        <w:pStyle w:val="Testocommento"/>
      </w:pPr>
      <w:r>
        <w:rPr>
          <w:rStyle w:val="Rimandocommento"/>
        </w:rPr>
        <w:annotationRef/>
      </w:r>
      <w:r>
        <w:t>LOCKS AFTEWARDS</w:t>
      </w:r>
    </w:p>
  </w:comment>
  <w:comment w:id="1427" w:author="Etion Pinari [2]" w:date="2020-12-06T20:27:00Z" w:initials="EP">
    <w:p w14:paraId="6AD10776" w14:textId="77777777" w:rsidR="00127DBB" w:rsidRDefault="00127DBB" w:rsidP="00417F4B">
      <w:pPr>
        <w:pStyle w:val="Testocommento"/>
      </w:pPr>
      <w:r>
        <w:rPr>
          <w:rStyle w:val="Rimandocommento"/>
        </w:rPr>
        <w:annotationRef/>
      </w:r>
      <w:r>
        <w:t>Add shared phenomena</w:t>
      </w:r>
    </w:p>
  </w:comment>
  <w:comment w:id="1438" w:author="Etion Pinari [2]" w:date="2020-12-03T20:30:00Z" w:initials="EP">
    <w:p w14:paraId="70182670" w14:textId="77777777" w:rsidR="00127DBB" w:rsidRDefault="00127DBB" w:rsidP="00417F4B">
      <w:pPr>
        <w:pStyle w:val="Testocommento"/>
      </w:pPr>
      <w:r>
        <w:rPr>
          <w:rStyle w:val="Rimandocommento"/>
        </w:rPr>
        <w:annotationRef/>
      </w:r>
      <w:r>
        <w:t>New as of 03 Dec</w:t>
      </w:r>
    </w:p>
  </w:comment>
  <w:comment w:id="1439" w:author="Etion Pinari [2]" w:date="2020-12-06T19:50:00Z" w:initials="EP">
    <w:p w14:paraId="6987782B" w14:textId="77777777" w:rsidR="00127DBB" w:rsidRDefault="00127DBB" w:rsidP="00417F4B">
      <w:pPr>
        <w:pStyle w:val="Testocommento"/>
      </w:pPr>
      <w:r>
        <w:rPr>
          <w:rStyle w:val="Rimandocommento"/>
        </w:rPr>
        <w:annotationRef/>
      </w:r>
      <w:r>
        <w:t>LOCKS AFTEWARDS</w:t>
      </w:r>
    </w:p>
  </w:comment>
  <w:comment w:id="1440" w:author="Etion Pinari [2]" w:date="2020-12-06T20:27:00Z" w:initials="EP">
    <w:p w14:paraId="0D19EF9A" w14:textId="77777777" w:rsidR="00127DBB" w:rsidRDefault="00127DBB" w:rsidP="00417F4B">
      <w:pPr>
        <w:pStyle w:val="Testocommento"/>
      </w:pPr>
      <w:r>
        <w:rPr>
          <w:rStyle w:val="Rimandocommento"/>
        </w:rPr>
        <w:annotationRef/>
      </w:r>
      <w:r>
        <w:t>Add shared phenomena</w:t>
      </w:r>
    </w:p>
  </w:comment>
  <w:comment w:id="1452" w:author="Etion Pinari [2]" w:date="2020-12-06T20:27:00Z" w:initials="EP">
    <w:p w14:paraId="3709A297" w14:textId="77777777" w:rsidR="00127DBB" w:rsidRDefault="00127DBB" w:rsidP="00417F4B">
      <w:pPr>
        <w:pStyle w:val="Testocommento"/>
      </w:pPr>
      <w:r>
        <w:rPr>
          <w:rStyle w:val="Rimandocommento"/>
        </w:rPr>
        <w:annotationRef/>
      </w:r>
      <w:r>
        <w:t>Add shared phenomena</w:t>
      </w:r>
    </w:p>
  </w:comment>
  <w:comment w:id="1566" w:author="Etion Pinari [2]" w:date="2020-12-06T20:27:00Z" w:initials="EP">
    <w:p w14:paraId="07AF44D0" w14:textId="77777777" w:rsidR="00127DBB" w:rsidRDefault="00127DBB" w:rsidP="00417F4B">
      <w:pPr>
        <w:pStyle w:val="Testocommento"/>
      </w:pPr>
      <w:r>
        <w:rPr>
          <w:rStyle w:val="Rimandocommento"/>
        </w:rPr>
        <w:annotationRef/>
      </w:r>
      <w:r>
        <w:t>Add shared phenomena</w:t>
      </w:r>
    </w:p>
  </w:comment>
  <w:comment w:id="1637" w:author="Etion Pinari [2]" w:date="2020-12-08T12:11:00Z" w:initials="EP">
    <w:p w14:paraId="69EF9DC0" w14:textId="77777777" w:rsidR="00127DBB" w:rsidRDefault="00127DBB" w:rsidP="00417F4B">
      <w:pPr>
        <w:pStyle w:val="Testocommento"/>
      </w:pPr>
      <w:r>
        <w:rPr>
          <w:rStyle w:val="Rimandocommento"/>
        </w:rPr>
        <w:annotationRef/>
      </w:r>
      <w:r>
        <w:t>No need for any assumptions, because it is just a server side prenotation</w:t>
      </w:r>
    </w:p>
  </w:comment>
  <w:comment w:id="1689" w:author="Etion Pinari [2]" w:date="2020-12-07T21:39:00Z" w:initials="EP">
    <w:p w14:paraId="62488817" w14:textId="77777777" w:rsidR="00127DBB" w:rsidRDefault="00127DBB" w:rsidP="00417F4B">
      <w:pPr>
        <w:pStyle w:val="Testocommento"/>
      </w:pPr>
      <w:r>
        <w:rPr>
          <w:rStyle w:val="Rimandocommento"/>
        </w:rPr>
        <w:annotationRef/>
      </w:r>
      <w:r>
        <w:t>Change goal in section 1</w:t>
      </w:r>
    </w:p>
  </w:comment>
  <w:comment w:id="1690" w:author="Etion Pinari [2]" w:date="2020-12-08T12:29:00Z" w:initials="EP">
    <w:p w14:paraId="1399B7CB" w14:textId="77777777" w:rsidR="00127DBB" w:rsidRDefault="00127DBB" w:rsidP="00417F4B">
      <w:pPr>
        <w:pStyle w:val="Testocommento"/>
      </w:pPr>
      <w:r>
        <w:rPr>
          <w:rStyle w:val="Rimandocommento"/>
        </w:rPr>
        <w:annotationRef/>
      </w:r>
      <w:r>
        <w:rPr>
          <w:rStyle w:val="Rimandocommento"/>
        </w:rPr>
        <w:t>Really necessary?</w:t>
      </w:r>
    </w:p>
  </w:comment>
  <w:comment w:id="1760" w:author="Etion Pinari [2]" w:date="2020-12-03T23:08:00Z" w:initials="EP">
    <w:p w14:paraId="0B2CADA2" w14:textId="77777777" w:rsidR="00127DBB" w:rsidRDefault="00127DBB" w:rsidP="00417F4B">
      <w:pPr>
        <w:pStyle w:val="Testocommento"/>
      </w:pPr>
      <w:r>
        <w:rPr>
          <w:rStyle w:val="Rimandocommento"/>
        </w:rPr>
        <w:annotationRef/>
      </w:r>
      <w:r>
        <w:t>Necessary for algorithm not for RASD</w:t>
      </w:r>
    </w:p>
  </w:comment>
  <w:comment w:id="1761" w:author="Etion Pinari [2]" w:date="2020-12-06T19:59:00Z" w:initials="EP">
    <w:p w14:paraId="4C0DCCE2" w14:textId="77777777" w:rsidR="00127DBB" w:rsidRDefault="00127DBB" w:rsidP="00417F4B">
      <w:pPr>
        <w:pStyle w:val="Testocommento"/>
      </w:pPr>
      <w:r>
        <w:rPr>
          <w:rStyle w:val="Rimandocommento"/>
        </w:rPr>
        <w:annotationRef/>
      </w:r>
      <w:r>
        <w:t>Street</w:t>
      </w:r>
    </w:p>
  </w:comment>
  <w:comment w:id="1762" w:author="Etion Pinari [2]" w:date="2020-12-06T20:50:00Z" w:initials="EP">
    <w:p w14:paraId="4879DA4F" w14:textId="77777777" w:rsidR="00127DBB" w:rsidRDefault="00127DBB" w:rsidP="00417F4B">
      <w:pPr>
        <w:pStyle w:val="Testocommento"/>
      </w:pPr>
      <w:r>
        <w:rPr>
          <w:rStyle w:val="Rimandocommento"/>
        </w:rPr>
        <w:annotationRef/>
      </w:r>
      <w:r>
        <w:t>New, wording is to check</w:t>
      </w:r>
    </w:p>
  </w:comment>
  <w:comment w:id="1763" w:author="Etion Pinari [2]" w:date="2020-12-07T19:15:00Z" w:initials="EP">
    <w:p w14:paraId="05B8EB3C" w14:textId="77777777" w:rsidR="00127DBB" w:rsidRDefault="00127DBB" w:rsidP="00417F4B">
      <w:pPr>
        <w:pStyle w:val="Testocommento"/>
      </w:pPr>
      <w:r>
        <w:rPr>
          <w:rStyle w:val="Rimandocommento"/>
        </w:rPr>
        <w:annotationRef/>
      </w:r>
      <w:r>
        <w:t>Added another FR r18</w:t>
      </w:r>
    </w:p>
  </w:comment>
  <w:comment w:id="1779" w:author="Giorgio Romeo" w:date="2020-12-04T12:11:00Z" w:initials="GR">
    <w:p w14:paraId="0CE243E2" w14:textId="77777777" w:rsidR="00127DBB" w:rsidRPr="00417F4B" w:rsidRDefault="00127DBB" w:rsidP="000A111F">
      <w:pPr>
        <w:pStyle w:val="Testocommento"/>
      </w:pPr>
      <w:r>
        <w:rPr>
          <w:rStyle w:val="Rimandocommento"/>
        </w:rPr>
        <w:annotationRef/>
      </w:r>
      <w:r w:rsidRPr="00417F4B">
        <w:t>Prints?</w:t>
      </w:r>
    </w:p>
  </w:comment>
  <w:comment w:id="1804" w:author="Giorgio Romeo" w:date="2020-12-08T15:47:00Z" w:initials="GR">
    <w:p w14:paraId="7C7592CE" w14:textId="7D99B8F9" w:rsidR="00127DBB" w:rsidRPr="009B18A7" w:rsidRDefault="00127DBB">
      <w:pPr>
        <w:pStyle w:val="Testocommento"/>
        <w:rPr>
          <w:lang w:val="it-IT"/>
        </w:rPr>
      </w:pPr>
      <w:r>
        <w:rPr>
          <w:rStyle w:val="Rimandocommento"/>
        </w:rPr>
        <w:annotationRef/>
      </w:r>
      <w:r w:rsidRPr="009B18A7">
        <w:rPr>
          <w:lang w:val="it-IT"/>
        </w:rPr>
        <w:t>Modified</w:t>
      </w:r>
    </w:p>
  </w:comment>
  <w:comment w:id="1805" w:author="Etion Pinari [2]" w:date="2020-12-10T19:05:00Z" w:initials="EP">
    <w:p w14:paraId="5EA72D38" w14:textId="6DC00787" w:rsidR="00127DBB" w:rsidRPr="007818DD" w:rsidRDefault="00127DBB">
      <w:pPr>
        <w:pStyle w:val="Testocommento"/>
        <w:rPr>
          <w:lang w:val="it-IT"/>
        </w:rPr>
      </w:pPr>
      <w:r>
        <w:rPr>
          <w:rStyle w:val="Rimandocommento"/>
        </w:rPr>
        <w:annotationRef/>
      </w:r>
      <w:r w:rsidRPr="007818DD">
        <w:rPr>
          <w:lang w:val="it-IT"/>
        </w:rPr>
        <w:t>To remove imo</w:t>
      </w:r>
    </w:p>
  </w:comment>
  <w:comment w:id="1806" w:author="Etion Pinari [2]" w:date="2020-12-10T19:08:00Z" w:initials="EP">
    <w:p w14:paraId="38FB79C3" w14:textId="1A5AEAAF" w:rsidR="00127DBB" w:rsidRDefault="00127DBB" w:rsidP="007818DD">
      <w:pPr>
        <w:pStyle w:val="Paragrafoelenco"/>
        <w:numPr>
          <w:ilvl w:val="0"/>
          <w:numId w:val="71"/>
        </w:numPr>
        <w:ind w:left="357" w:hanging="357"/>
        <w:jc w:val="both"/>
        <w:rPr>
          <w:rStyle w:val="Enfasidelicata"/>
          <w:i w:val="0"/>
          <w:iCs w:val="0"/>
          <w:sz w:val="28"/>
          <w:szCs w:val="28"/>
        </w:rPr>
      </w:pPr>
      <w:r>
        <w:rPr>
          <w:rStyle w:val="Rimandocommento"/>
        </w:rPr>
        <w:annotationRef/>
      </w:r>
      <w:r>
        <w:rPr>
          <w:rStyle w:val="Rimandocommento"/>
        </w:rPr>
        <w:t xml:space="preserve">Removed : </w:t>
      </w:r>
      <w:r>
        <w:rPr>
          <w:rStyle w:val="Enfasidelicata"/>
          <w:i w:val="0"/>
          <w:iCs w:val="0"/>
          <w:sz w:val="28"/>
          <w:szCs w:val="28"/>
        </w:rPr>
        <w:t>//</w:t>
      </w:r>
      <w:r w:rsidRPr="00631266">
        <w:rPr>
          <w:rStyle w:val="Enfasidelicata"/>
          <w:i w:val="0"/>
          <w:iCs w:val="0"/>
          <w:sz w:val="28"/>
          <w:szCs w:val="28"/>
        </w:rPr>
        <w:t>The user arrives to the store</w:t>
      </w:r>
      <w:r>
        <w:rPr>
          <w:rStyle w:val="Enfasidelicata"/>
          <w:i w:val="0"/>
          <w:iCs w:val="0"/>
          <w:sz w:val="28"/>
          <w:szCs w:val="28"/>
        </w:rPr>
        <w:t xml:space="preserve"> </w:t>
      </w:r>
      <w:r w:rsidRPr="00631266">
        <w:rPr>
          <w:rStyle w:val="Enfasidelicata"/>
          <w:i w:val="0"/>
          <w:iCs w:val="0"/>
          <w:sz w:val="28"/>
          <w:szCs w:val="28"/>
        </w:rPr>
        <w:t xml:space="preserve">after the </w:t>
      </w:r>
      <w:r>
        <w:rPr>
          <w:rStyle w:val="Enfasidelicata"/>
          <w:i w:val="0"/>
          <w:iCs w:val="0"/>
          <w:sz w:val="28"/>
          <w:szCs w:val="28"/>
        </w:rPr>
        <w:t xml:space="preserve">maximum acceptable delay from the </w:t>
      </w:r>
      <w:r w:rsidRPr="00631266">
        <w:rPr>
          <w:rStyle w:val="Enfasidelicata"/>
          <w:i w:val="0"/>
          <w:iCs w:val="0"/>
          <w:sz w:val="28"/>
          <w:szCs w:val="28"/>
        </w:rPr>
        <w:t>time slot indicated in his ticket.</w:t>
      </w:r>
      <w:r>
        <w:rPr>
          <w:rStyle w:val="Rimandocommento"/>
        </w:rPr>
        <w:annotationRef/>
      </w:r>
      <w:r>
        <w:rPr>
          <w:rStyle w:val="Enfasidelicata"/>
          <w:i w:val="0"/>
          <w:iCs w:val="0"/>
          <w:sz w:val="28"/>
          <w:szCs w:val="28"/>
        </w:rPr>
        <w:t>//</w:t>
      </w:r>
      <w:r>
        <w:rPr>
          <w:rStyle w:val="Rimandocommento"/>
        </w:rPr>
        <w:annotationRef/>
      </w:r>
    </w:p>
    <w:p w14:paraId="50E8BA10" w14:textId="227B049C" w:rsidR="00127DBB" w:rsidRDefault="00127DBB">
      <w:pPr>
        <w:pStyle w:val="Testocommento"/>
      </w:pPr>
    </w:p>
  </w:comment>
  <w:comment w:id="1809" w:author="Etion Pinari [2]" w:date="2020-12-10T18:55:00Z" w:initials="EP">
    <w:p w14:paraId="2421E088" w14:textId="20B47EC7" w:rsidR="00127DBB" w:rsidRPr="00182C8C" w:rsidRDefault="00127DBB">
      <w:pPr>
        <w:pStyle w:val="Testocommento"/>
        <w:rPr>
          <w:lang w:val="it-IT"/>
        </w:rPr>
      </w:pPr>
      <w:r>
        <w:rPr>
          <w:rStyle w:val="Rimandocommento"/>
        </w:rPr>
        <w:annotationRef/>
      </w:r>
      <w:r w:rsidRPr="00182C8C">
        <w:rPr>
          <w:lang w:val="it-IT"/>
        </w:rPr>
        <w:t xml:space="preserve">Se la media e’ </w:t>
      </w:r>
      <w:r>
        <w:rPr>
          <w:lang w:val="it-IT"/>
        </w:rPr>
        <w:t>di 43 minuti e uno esce dal negozio dopo 44 minuti, il sistema non lo ammetterebbe in uscita. In questo modo anche se uno ci mette AVERAGE(trips)+3*VARIATION(trips) allora per il 99% dei casi non avresti problemi</w:t>
      </w:r>
    </w:p>
  </w:comment>
  <w:comment w:id="1807" w:author="Giorgio Romeo" w:date="2020-12-08T15:34:00Z" w:initials="GR">
    <w:p w14:paraId="0505193D" w14:textId="4D38C667" w:rsidR="00127DBB" w:rsidRPr="009B18A7" w:rsidRDefault="00127DBB">
      <w:pPr>
        <w:pStyle w:val="Testocommento"/>
        <w:rPr>
          <w:lang w:val="it-IT"/>
        </w:rPr>
      </w:pPr>
      <w:r>
        <w:rPr>
          <w:rStyle w:val="Rimandocommento"/>
        </w:rPr>
        <w:annotationRef/>
      </w:r>
      <w:r w:rsidRPr="009B18A7">
        <w:rPr>
          <w:lang w:val="it-IT"/>
        </w:rPr>
        <w:t>Modified</w:t>
      </w:r>
    </w:p>
  </w:comment>
  <w:comment w:id="1808" w:author="Etion Pinari [2]" w:date="2020-12-10T19:08:00Z" w:initials="EP">
    <w:p w14:paraId="1392FEAF" w14:textId="09414B38" w:rsidR="00127DBB" w:rsidRPr="00DC7F1F" w:rsidRDefault="00127DBB">
      <w:pPr>
        <w:pStyle w:val="Testocommento"/>
        <w:rPr>
          <w:lang w:val="it-IT"/>
        </w:rPr>
      </w:pPr>
      <w:r>
        <w:rPr>
          <w:rStyle w:val="Rimandocommento"/>
        </w:rPr>
        <w:annotationRef/>
      </w:r>
    </w:p>
  </w:comment>
  <w:comment w:id="1897" w:author="Etion Pinari [2]" w:date="2020-12-03T20:36:00Z" w:initials="EP">
    <w:p w14:paraId="41ABB1B0" w14:textId="77777777" w:rsidR="00127DBB" w:rsidRDefault="00127DBB" w:rsidP="0073751A">
      <w:pPr>
        <w:pStyle w:val="Testocommento"/>
      </w:pPr>
      <w:r>
        <w:rPr>
          <w:rStyle w:val="Rimandocommento"/>
        </w:rPr>
        <w:annotationRef/>
      </w:r>
    </w:p>
  </w:comment>
  <w:comment w:id="1904" w:author="Etion Pinari [2]" w:date="2020-12-08T11:09:00Z" w:initials="EP">
    <w:p w14:paraId="7A8DF348" w14:textId="77777777" w:rsidR="00127DBB" w:rsidRDefault="00127DBB">
      <w:pPr>
        <w:pStyle w:val="Testocommento"/>
      </w:pPr>
    </w:p>
    <w:p w14:paraId="72CC8D5E" w14:textId="77777777" w:rsidR="00127DBB" w:rsidRDefault="00127DBB" w:rsidP="0073751A">
      <w:pPr>
        <w:pStyle w:val="Testocommento"/>
      </w:pPr>
    </w:p>
  </w:comment>
  <w:comment w:id="1907" w:author="" w:initials="">
    <w:p w14:paraId="32BB0D17" w14:textId="77777777" w:rsidR="00127DBB" w:rsidRDefault="00127DBB">
      <w:pPr>
        <w:pStyle w:val="Testocommento"/>
      </w:pPr>
      <w:r>
        <w:rPr>
          <w:rStyle w:val="Rimandocommento"/>
        </w:rPr>
        <w:annotationRef/>
      </w:r>
    </w:p>
  </w:comment>
  <w:comment w:id="1908" w:author="Etion Pinari [2]" w:date="2020-12-08T11:09:00Z" w:initials="EP">
    <w:p w14:paraId="2C584696" w14:textId="77777777" w:rsidR="00127DBB" w:rsidRDefault="00127DBB" w:rsidP="0073751A">
      <w:pPr>
        <w:pStyle w:val="Testocommento"/>
      </w:pPr>
      <w:r>
        <w:rPr>
          <w:rStyle w:val="Rimandocommento"/>
        </w:rPr>
        <w:annotationRef/>
      </w:r>
    </w:p>
  </w:comment>
  <w:comment w:id="1909" w:author="Etion Pinari [2]" w:date="2020-12-03T20:30:00Z" w:initials="EP">
    <w:p w14:paraId="5198B0A6" w14:textId="77777777" w:rsidR="00127DBB" w:rsidRPr="0073751A" w:rsidRDefault="00127DBB" w:rsidP="0073751A">
      <w:pPr>
        <w:pStyle w:val="Testocommento"/>
        <w:rPr>
          <w:lang w:val="it-IT"/>
        </w:rPr>
      </w:pPr>
      <w:r w:rsidRPr="0073751A">
        <w:rPr>
          <w:lang w:val="it-IT"/>
        </w:rPr>
        <w:t>c</w:t>
      </w:r>
    </w:p>
  </w:comment>
  <w:comment w:id="1910" w:author="Etion Pinari [2]" w:date="2020-12-03T22:27:00Z" w:initials="EP">
    <w:p w14:paraId="69BDA712" w14:textId="77777777" w:rsidR="00127DBB" w:rsidRPr="0073751A" w:rsidRDefault="00127DBB" w:rsidP="0073751A">
      <w:pPr>
        <w:pStyle w:val="Testocommento"/>
        <w:rPr>
          <w:lang w:val="it-IT"/>
        </w:rPr>
      </w:pPr>
      <w:r w:rsidRPr="0073751A">
        <w:rPr>
          <w:lang w:val="it-IT"/>
        </w:rPr>
        <w:t>?</w:t>
      </w:r>
    </w:p>
  </w:comment>
  <w:comment w:id="3062" w:author="Cristian Sbrolli" w:date="2020-12-04T22:55:00Z" w:initials="CS">
    <w:p w14:paraId="38C76A9F" w14:textId="77777777" w:rsidR="00127DBB" w:rsidRDefault="00127DBB">
      <w:pPr>
        <w:pStyle w:val="Testocommento"/>
      </w:pPr>
    </w:p>
    <w:p w14:paraId="2BBF446B" w14:textId="77777777" w:rsidR="00127DBB" w:rsidRPr="0073751A" w:rsidRDefault="00127DBB" w:rsidP="0073751A">
      <w:pPr>
        <w:pStyle w:val="Testocommento"/>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224EB4" w15:done="1"/>
  <w15:commentEx w15:paraId="4896E9B1" w15:done="0"/>
  <w15:commentEx w15:paraId="6FB22577" w15:done="0"/>
  <w15:commentEx w15:paraId="731B2856" w15:done="1"/>
  <w15:commentEx w15:paraId="11C1CFDA" w15:done="1"/>
  <w15:commentEx w15:paraId="37402E43" w15:paraIdParent="11C1CFDA" w15:done="1"/>
  <w15:commentEx w15:paraId="66501ED4" w15:done="1"/>
  <w15:commentEx w15:paraId="2264F08C" w15:paraIdParent="66501ED4" w15:done="1"/>
  <w15:commentEx w15:paraId="1EBD6F0D" w15:done="1"/>
  <w15:commentEx w15:paraId="3E7309B9" w15:paraIdParent="1EBD6F0D" w15:done="1"/>
  <w15:commentEx w15:paraId="6E56230A" w15:done="0"/>
  <w15:commentEx w15:paraId="297C5BCF" w15:done="1"/>
  <w15:commentEx w15:paraId="22DACE6C" w15:paraIdParent="297C5BCF" w15:done="1"/>
  <w15:commentEx w15:paraId="555DF033" w15:done="0"/>
  <w15:commentEx w15:paraId="3F2DBDE1" w15:done="0"/>
  <w15:commentEx w15:paraId="4426CE66" w15:done="1"/>
  <w15:commentEx w15:paraId="7048EE00" w15:done="1"/>
  <w15:commentEx w15:paraId="13F883B9" w15:paraIdParent="7048EE00" w15:done="1"/>
  <w15:commentEx w15:paraId="6A5535FA" w15:done="0"/>
  <w15:commentEx w15:paraId="3BBA69E6" w15:done="0"/>
  <w15:commentEx w15:paraId="2D8B5B76" w15:done="0"/>
  <w15:commentEx w15:paraId="022C246E" w15:done="0"/>
  <w15:commentEx w15:paraId="727E3054" w15:done="1"/>
  <w15:commentEx w15:paraId="6E10F256" w15:done="1"/>
  <w15:commentEx w15:paraId="56B84908" w15:done="0"/>
  <w15:commentEx w15:paraId="3B37E5DA" w15:done="1"/>
  <w15:commentEx w15:paraId="53230B4F" w15:done="1"/>
  <w15:commentEx w15:paraId="57A57DC8" w15:done="1"/>
  <w15:commentEx w15:paraId="7B753B08" w15:done="1"/>
  <w15:commentEx w15:paraId="5B6699DD" w15:paraIdParent="7B753B08" w15:done="1"/>
  <w15:commentEx w15:paraId="7A5571A4" w15:done="1"/>
  <w15:commentEx w15:paraId="78126874" w15:done="1"/>
  <w15:commentEx w15:paraId="3AEE6C41" w15:done="1"/>
  <w15:commentEx w15:paraId="67BBE030" w15:done="1"/>
  <w15:commentEx w15:paraId="4F4589EF" w15:done="0"/>
  <w15:commentEx w15:paraId="2D9484D4" w15:done="1"/>
  <w15:commentEx w15:paraId="35B8885E" w15:done="1"/>
  <w15:commentEx w15:paraId="03543F57" w15:done="1"/>
  <w15:commentEx w15:paraId="520EA121" w15:done="1"/>
  <w15:commentEx w15:paraId="1648557F" w15:done="1"/>
  <w15:commentEx w15:paraId="70049FD5" w15:done="1"/>
  <w15:commentEx w15:paraId="60467228" w15:done="1"/>
  <w15:commentEx w15:paraId="099651CF" w15:done="1"/>
  <w15:commentEx w15:paraId="66CD2D8A" w15:done="0"/>
  <w15:commentEx w15:paraId="685901F0" w15:done="1"/>
  <w15:commentEx w15:paraId="39AC493A" w15:done="1"/>
  <w15:commentEx w15:paraId="21820546" w15:done="1"/>
  <w15:commentEx w15:paraId="141101AF" w15:done="1"/>
  <w15:commentEx w15:paraId="6B7A5357" w15:done="1"/>
  <w15:commentEx w15:paraId="4EDC165C" w15:done="1"/>
  <w15:commentEx w15:paraId="50ABBCDB" w15:done="1"/>
  <w15:commentEx w15:paraId="6778F6DF" w15:done="1"/>
  <w15:commentEx w15:paraId="26A3B6A2" w15:done="0"/>
  <w15:commentEx w15:paraId="71A234B9" w15:done="1"/>
  <w15:commentEx w15:paraId="76CD8F2C" w15:done="1"/>
  <w15:commentEx w15:paraId="46FA6F77" w15:done="1"/>
  <w15:commentEx w15:paraId="1092F20A" w15:done="1"/>
  <w15:commentEx w15:paraId="705C19E2" w15:done="1"/>
  <w15:commentEx w15:paraId="1859F268" w15:done="1"/>
  <w15:commentEx w15:paraId="738A28C2" w15:done="0"/>
  <w15:commentEx w15:paraId="164A7DAF" w15:paraIdParent="738A28C2" w15:done="0"/>
  <w15:commentEx w15:paraId="42C468EF" w15:done="0"/>
  <w15:commentEx w15:paraId="03FA61CF" w15:done="1"/>
  <w15:commentEx w15:paraId="3786F287" w15:done="1"/>
  <w15:commentEx w15:paraId="4F1304F3" w15:done="1"/>
  <w15:commentEx w15:paraId="27B1CB4D" w15:done="1"/>
  <w15:commentEx w15:paraId="6AD10776" w15:done="1"/>
  <w15:commentEx w15:paraId="70182670" w15:done="1"/>
  <w15:commentEx w15:paraId="6987782B" w15:done="1"/>
  <w15:commentEx w15:paraId="0D19EF9A" w15:done="1"/>
  <w15:commentEx w15:paraId="3709A297" w15:done="1"/>
  <w15:commentEx w15:paraId="07AF44D0" w15:done="1"/>
  <w15:commentEx w15:paraId="69EF9DC0" w15:done="1"/>
  <w15:commentEx w15:paraId="62488817" w15:done="1"/>
  <w15:commentEx w15:paraId="1399B7CB" w15:done="1"/>
  <w15:commentEx w15:paraId="0B2CADA2" w15:done="1"/>
  <w15:commentEx w15:paraId="4C0DCCE2" w15:paraIdParent="0B2CADA2" w15:done="1"/>
  <w15:commentEx w15:paraId="4879DA4F" w15:done="1"/>
  <w15:commentEx w15:paraId="05B8EB3C" w15:paraIdParent="4879DA4F" w15:done="1"/>
  <w15:commentEx w15:paraId="0CE243E2" w15:done="0"/>
  <w15:commentEx w15:paraId="7C7592CE" w15:done="0"/>
  <w15:commentEx w15:paraId="5EA72D38" w15:done="0"/>
  <w15:commentEx w15:paraId="50E8BA10" w15:paraIdParent="5EA72D38" w15:done="0"/>
  <w15:commentEx w15:paraId="2421E088" w15:done="0"/>
  <w15:commentEx w15:paraId="0505193D" w15:done="1"/>
  <w15:commentEx w15:paraId="1392FEAF" w15:paraIdParent="0505193D" w15:done="1"/>
  <w15:commentEx w15:paraId="41ABB1B0" w15:done="1"/>
  <w15:commentEx w15:paraId="72CC8D5E" w15:done="1"/>
  <w15:commentEx w15:paraId="32BB0D17" w15:done="0"/>
  <w15:commentEx w15:paraId="2C584696" w15:done="1"/>
  <w15:commentEx w15:paraId="5198B0A6" w15:done="1"/>
  <w15:commentEx w15:paraId="69BDA712" w15:done="1"/>
  <w15:commentEx w15:paraId="2BBF44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01250" w16cex:dateUtc="2020-11-18T20:36:00Z"/>
  <w16cex:commentExtensible w16cex:durableId="238DA371" w16cex:dateUtc="2020-12-23T10:07:00Z"/>
  <w16cex:commentExtensible w16cex:durableId="238DA378" w16cex:dateUtc="2020-12-23T10:07:00Z"/>
  <w16cex:commentExtensible w16cex:durableId="23601008" w16cex:dateUtc="2020-11-18T20:26:00Z"/>
  <w16cex:commentExtensible w16cex:durableId="2366C1F0" w16cex:dateUtc="2020-11-23T22:19:00Z"/>
  <w16cex:commentExtensible w16cex:durableId="0130A8A3" w16cex:dateUtc="2020-12-01T18:50:00Z"/>
  <w16cex:commentExtensible w16cex:durableId="23600FEF" w16cex:dateUtc="2020-11-18T20:26:00Z"/>
  <w16cex:commentExtensible w16cex:durableId="5A041208" w16cex:dateUtc="2020-12-01T18:49:00Z"/>
  <w16cex:commentExtensible w16cex:durableId="23622FE1" w16cex:dateUtc="2020-11-20T11:06:00Z"/>
  <w16cex:commentExtensible w16cex:durableId="45DD9625" w16cex:dateUtc="2020-12-01T18:50:00Z"/>
  <w16cex:commentExtensible w16cex:durableId="23623313" w16cex:dateUtc="2020-11-20T11:20:00Z"/>
  <w16cex:commentExtensible w16cex:durableId="2389AAC1" w16cex:dateUtc="2020-11-20T11:06:00Z"/>
  <w16cex:commentExtensible w16cex:durableId="2389AAC0" w16cex:dateUtc="2020-12-01T18:50:00Z"/>
  <w16cex:commentExtensible w16cex:durableId="238D99CE" w16cex:dateUtc="2020-12-23T09:26:00Z"/>
  <w16cex:commentExtensible w16cex:durableId="2389AABF" w16cex:dateUtc="2020-11-20T11:20:00Z"/>
  <w16cex:commentExtensible w16cex:durableId="23899CEE" w16cex:dateUtc="2020-11-21T17:24:00Z"/>
  <w16cex:commentExtensible w16cex:durableId="2377F294" w16cex:dateUtc="2020-12-06T23:15:00Z"/>
  <w16cex:commentExtensible w16cex:durableId="237CEB9E" w16cex:dateUtc="2020-12-10T17:46:00Z"/>
  <w16cex:commentExtensible w16cex:durableId="237CEBE4" w16cex:dateUtc="2020-12-10T17:48:00Z"/>
  <w16cex:commentExtensible w16cex:durableId="237A1DD7" w16cex:dateUtc="2020-12-08T14:44:00Z"/>
  <w16cex:commentExtensible w16cex:durableId="238D9E3D" w16cex:dateUtc="2020-12-23T09:45:00Z"/>
  <w16cex:commentExtensible w16cex:durableId="238DA77B" w16cex:dateUtc="2020-12-07T19:05:00Z"/>
  <w16cex:commentExtensible w16cex:durableId="238DA77A" w16cex:dateUtc="2020-12-05T02:34:00Z"/>
  <w16cex:commentExtensible w16cex:durableId="238DA779" w16cex:dateUtc="2020-12-06T18:13:00Z"/>
  <w16cex:commentExtensible w16cex:durableId="23790979" w16cex:dateUtc="2020-12-07T19:05:00Z"/>
  <w16cex:commentExtensible w16cex:durableId="23757E55" w16cex:dateUtc="2020-12-05T02:34:00Z"/>
  <w16cex:commentExtensible w16cex:durableId="2377ABD5" w16cex:dateUtc="2020-12-06T18:13:00Z"/>
  <w16cex:commentExtensible w16cex:durableId="2378FD85" w16cex:dateUtc="2020-12-07T18:14:00Z"/>
  <w16cex:commentExtensible w16cex:durableId="237A08A4" w16cex:dateUtc="2020-12-03T22:08:00Z"/>
  <w16cex:commentExtensible w16cex:durableId="237A08A3" w16cex:dateUtc="2020-12-06T18:59:00Z"/>
  <w16cex:commentExtensible w16cex:durableId="236A9A1A" w16cex:dateUtc="2020-11-26T20:18:00Z"/>
  <w16cex:commentExtensible w16cex:durableId="236AA164" w16cex:dateUtc="2020-11-26T20:49:00Z"/>
  <w16cex:commentExtensible w16cex:durableId="237DEF06" w16cex:dateUtc="2020-12-11T12:13:00Z"/>
  <w16cex:commentExtensible w16cex:durableId="238D8A8A" w16cex:dateUtc="2020-12-11T12:13:00Z"/>
  <w16cex:commentExtensible w16cex:durableId="238DA9EB" w16cex:dateUtc="2020-12-11T12:13:00Z"/>
  <w16cex:commentExtensible w16cex:durableId="2379E297" w16cex:dateUtc="2020-12-07T18:15:00Z"/>
  <w16cex:commentExtensible w16cex:durableId="2379005A" w16cex:dateUtc="2020-12-07T18:26:00Z"/>
  <w16cex:commentExtensible w16cex:durableId="2379C90F" w16cex:dateUtc="2020-12-06T19:27:00Z"/>
  <w16cex:commentExtensible w16cex:durableId="23791BE6" w16cex:dateUtc="2020-12-06T19:27:00Z"/>
  <w16cex:commentExtensible w16cex:durableId="2379E6EC" w16cex:dateUtc="2020-12-06T19:27:00Z"/>
  <w16cex:commentExtensible w16cex:durableId="2379EA74" w16cex:dateUtc="2020-12-06T19:27:00Z"/>
  <w16cex:commentExtensible w16cex:durableId="2379EBF0" w16cex:dateUtc="2020-12-08T11:11:00Z"/>
  <w16cex:commentExtensible w16cex:durableId="23791FA2" w16cex:dateUtc="2020-12-07T20:39:00Z"/>
  <w16cex:commentExtensible w16cex:durableId="2379F01C" w16cex:dateUtc="2020-12-08T11:29:00Z"/>
  <w16cex:commentExtensible w16cex:durableId="2379D1EB" w16cex:dateUtc="2020-12-03T22:08:00Z"/>
  <w16cex:commentExtensible w16cex:durableId="2379D1EA" w16cex:dateUtc="2020-12-06T18:59:00Z"/>
  <w16cex:commentExtensible w16cex:durableId="2379D20D" w16cex:dateUtc="2020-12-06T19:50:00Z"/>
  <w16cex:commentExtensible w16cex:durableId="2379D20C" w16cex:dateUtc="2020-12-07T18:15:00Z"/>
  <w16cex:commentExtensible w16cex:durableId="2374A5DF" w16cex:dateUtc="2020-12-04T11:11:00Z"/>
  <w16cex:commentExtensible w16cex:durableId="237A1E9D" w16cex:dateUtc="2020-12-08T14:47:00Z"/>
  <w16cex:commentExtensible w16cex:durableId="237CEFF0" w16cex:dateUtc="2020-12-10T18:05:00Z"/>
  <w16cex:commentExtensible w16cex:durableId="237CF095" w16cex:dateUtc="2020-12-10T18:08:00Z"/>
  <w16cex:commentExtensible w16cex:durableId="237CEDAD" w16cex:dateUtc="2020-12-10T17:55:00Z"/>
  <w16cex:commentExtensible w16cex:durableId="237A1B9D" w16cex:dateUtc="2020-12-08T14:34:00Z"/>
  <w16cex:commentExtensible w16cex:durableId="237CF0C8" w16cex:dateUtc="2020-12-10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24EB4" w16cid:durableId="23601250"/>
  <w16cid:commentId w16cid:paraId="4896E9B1" w16cid:durableId="238DA371"/>
  <w16cid:commentId w16cid:paraId="6FB22577" w16cid:durableId="238DA378"/>
  <w16cid:commentId w16cid:paraId="731B2856" w16cid:durableId="23601008"/>
  <w16cid:commentId w16cid:paraId="11C1CFDA" w16cid:durableId="2366C1F0"/>
  <w16cid:commentId w16cid:paraId="37402E43" w16cid:durableId="0130A8A3"/>
  <w16cid:commentId w16cid:paraId="66501ED4" w16cid:durableId="23600FEF"/>
  <w16cid:commentId w16cid:paraId="2264F08C" w16cid:durableId="5A041208"/>
  <w16cid:commentId w16cid:paraId="1EBD6F0D" w16cid:durableId="23622FE1"/>
  <w16cid:commentId w16cid:paraId="3E7309B9" w16cid:durableId="45DD9625"/>
  <w16cid:commentId w16cid:paraId="6E56230A" w16cid:durableId="23623313"/>
  <w16cid:commentId w16cid:paraId="297C5BCF" w16cid:durableId="2389AAC1"/>
  <w16cid:commentId w16cid:paraId="22DACE6C" w16cid:durableId="2389AAC0"/>
  <w16cid:commentId w16cid:paraId="555DF033" w16cid:durableId="238D99CE"/>
  <w16cid:commentId w16cid:paraId="3F2DBDE1" w16cid:durableId="2389AABF"/>
  <w16cid:commentId w16cid:paraId="4426CE66" w16cid:durableId="23899CEE"/>
  <w16cid:commentId w16cid:paraId="7048EE00" w16cid:durableId="2377F294"/>
  <w16cid:commentId w16cid:paraId="13F883B9" w16cid:durableId="237CEB9E"/>
  <w16cid:commentId w16cid:paraId="6A5535FA" w16cid:durableId="237CEBE4"/>
  <w16cid:commentId w16cid:paraId="3BBA69E6" w16cid:durableId="237A1DD7"/>
  <w16cid:commentId w16cid:paraId="2D8B5B76" w16cid:durableId="238D9E3D"/>
  <w16cid:commentId w16cid:paraId="022C246E" w16cid:durableId="238DA77B"/>
  <w16cid:commentId w16cid:paraId="727E3054" w16cid:durableId="238DA77A"/>
  <w16cid:commentId w16cid:paraId="6E10F256" w16cid:durableId="238DA779"/>
  <w16cid:commentId w16cid:paraId="56B84908" w16cid:durableId="23790979"/>
  <w16cid:commentId w16cid:paraId="3B37E5DA" w16cid:durableId="23757E55"/>
  <w16cid:commentId w16cid:paraId="53230B4F" w16cid:durableId="2377ABD5"/>
  <w16cid:commentId w16cid:paraId="57A57DC8" w16cid:durableId="2378FD85"/>
  <w16cid:commentId w16cid:paraId="7B753B08" w16cid:durableId="237A08A4"/>
  <w16cid:commentId w16cid:paraId="5B6699DD" w16cid:durableId="237A08A3"/>
  <w16cid:commentId w16cid:paraId="7A5571A4" w16cid:durableId="236A9A1A"/>
  <w16cid:commentId w16cid:paraId="78126874" w16cid:durableId="236AA164"/>
  <w16cid:commentId w16cid:paraId="3AEE6C41" w16cid:durableId="237A0927"/>
  <w16cid:commentId w16cid:paraId="67BBE030" w16cid:durableId="237A0928"/>
  <w16cid:commentId w16cid:paraId="4F4589EF" w16cid:durableId="237DEF06"/>
  <w16cid:commentId w16cid:paraId="2D9484D4" w16cid:durableId="237A0929"/>
  <w16cid:commentId w16cid:paraId="35B8885E" w16cid:durableId="237A092A"/>
  <w16cid:commentId w16cid:paraId="03543F57" w16cid:durableId="237A092B"/>
  <w16cid:commentId w16cid:paraId="520EA121" w16cid:durableId="237A092C"/>
  <w16cid:commentId w16cid:paraId="1648557F" w16cid:durableId="237A092D"/>
  <w16cid:commentId w16cid:paraId="70049FD5" w16cid:durableId="237A092E"/>
  <w16cid:commentId w16cid:paraId="60467228" w16cid:durableId="238D8A8C"/>
  <w16cid:commentId w16cid:paraId="099651CF" w16cid:durableId="238D8A8B"/>
  <w16cid:commentId w16cid:paraId="66CD2D8A" w16cid:durableId="238D8A8A"/>
  <w16cid:commentId w16cid:paraId="685901F0" w16cid:durableId="238D8A89"/>
  <w16cid:commentId w16cid:paraId="39AC493A" w16cid:durableId="238D8A88"/>
  <w16cid:commentId w16cid:paraId="21820546" w16cid:durableId="238D8A87"/>
  <w16cid:commentId w16cid:paraId="141101AF" w16cid:durableId="238D8A86"/>
  <w16cid:commentId w16cid:paraId="6B7A5357" w16cid:durableId="238D8A85"/>
  <w16cid:commentId w16cid:paraId="4EDC165C" w16cid:durableId="238D8A84"/>
  <w16cid:commentId w16cid:paraId="50ABBCDB" w16cid:durableId="238DA9ED"/>
  <w16cid:commentId w16cid:paraId="6778F6DF" w16cid:durableId="238DA9EC"/>
  <w16cid:commentId w16cid:paraId="26A3B6A2" w16cid:durableId="238DA9EB"/>
  <w16cid:commentId w16cid:paraId="71A234B9" w16cid:durableId="238DA9EA"/>
  <w16cid:commentId w16cid:paraId="76CD8F2C" w16cid:durableId="238DA9E9"/>
  <w16cid:commentId w16cid:paraId="46FA6F77" w16cid:durableId="238DA9E8"/>
  <w16cid:commentId w16cid:paraId="1092F20A" w16cid:durableId="238DA9E7"/>
  <w16cid:commentId w16cid:paraId="705C19E2" w16cid:durableId="238DA9E6"/>
  <w16cid:commentId w16cid:paraId="1859F268" w16cid:durableId="238DA9E5"/>
  <w16cid:commentId w16cid:paraId="738A28C2" w16cid:durableId="237A092F"/>
  <w16cid:commentId w16cid:paraId="164A7DAF" w16cid:durableId="2379E297"/>
  <w16cid:commentId w16cid:paraId="42C468EF" w16cid:durableId="2379005A"/>
  <w16cid:commentId w16cid:paraId="03FA61CF" w16cid:durableId="2379C957"/>
  <w16cid:commentId w16cid:paraId="3786F287" w16cid:durableId="2379C956"/>
  <w16cid:commentId w16cid:paraId="4F1304F3" w16cid:durableId="2379C8D0"/>
  <w16cid:commentId w16cid:paraId="27B1CB4D" w16cid:durableId="2379C910"/>
  <w16cid:commentId w16cid:paraId="6AD10776" w16cid:durableId="2379C90F"/>
  <w16cid:commentId w16cid:paraId="70182670" w16cid:durableId="2379CB2B"/>
  <w16cid:commentId w16cid:paraId="6987782B" w16cid:durableId="23791BE7"/>
  <w16cid:commentId w16cid:paraId="0D19EF9A" w16cid:durableId="23791BE6"/>
  <w16cid:commentId w16cid:paraId="3709A297" w16cid:durableId="2379E6EC"/>
  <w16cid:commentId w16cid:paraId="07AF44D0" w16cid:durableId="2379EA74"/>
  <w16cid:commentId w16cid:paraId="69EF9DC0" w16cid:durableId="2379EBF0"/>
  <w16cid:commentId w16cid:paraId="62488817" w16cid:durableId="23791FA2"/>
  <w16cid:commentId w16cid:paraId="1399B7CB" w16cid:durableId="2379F01C"/>
  <w16cid:commentId w16cid:paraId="0B2CADA2" w16cid:durableId="2379D1EB"/>
  <w16cid:commentId w16cid:paraId="4C0DCCE2" w16cid:durableId="2379D1EA"/>
  <w16cid:commentId w16cid:paraId="4879DA4F" w16cid:durableId="2379D20D"/>
  <w16cid:commentId w16cid:paraId="05B8EB3C" w16cid:durableId="2379D20C"/>
  <w16cid:commentId w16cid:paraId="0CE243E2" w16cid:durableId="2374A5DF"/>
  <w16cid:commentId w16cid:paraId="7C7592CE" w16cid:durableId="237A1E9D"/>
  <w16cid:commentId w16cid:paraId="5EA72D38" w16cid:durableId="237CEFF0"/>
  <w16cid:commentId w16cid:paraId="50E8BA10" w16cid:durableId="237CF095"/>
  <w16cid:commentId w16cid:paraId="2421E088" w16cid:durableId="237CEDAD"/>
  <w16cid:commentId w16cid:paraId="0505193D" w16cid:durableId="237A1B9D"/>
  <w16cid:commentId w16cid:paraId="1392FEAF" w16cid:durableId="237CF0C8"/>
  <w16cid:commentId w16cid:paraId="41ABB1B0" w16cid:durableId="2377E574"/>
  <w16cid:commentId w16cid:paraId="72CC8D5E" w16cid:durableId="237F39D2"/>
  <w16cid:commentId w16cid:paraId="32BB0D17" w16cid:durableId="23826A7F"/>
  <w16cid:commentId w16cid:paraId="2C584696" w16cid:durableId="237F3C95"/>
  <w16cid:commentId w16cid:paraId="5198B0A6" w16cid:durableId="2377E576"/>
  <w16cid:commentId w16cid:paraId="69BDA712" w16cid:durableId="2377E577"/>
  <w16cid:commentId w16cid:paraId="2BBF446B" w16cid:durableId="2377E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88ED9C" w14:textId="77777777" w:rsidR="0059560C" w:rsidRDefault="0059560C" w:rsidP="00936631">
      <w:pPr>
        <w:spacing w:after="0" w:line="240" w:lineRule="auto"/>
      </w:pPr>
      <w:r>
        <w:separator/>
      </w:r>
    </w:p>
  </w:endnote>
  <w:endnote w:type="continuationSeparator" w:id="0">
    <w:p w14:paraId="59EF7A65" w14:textId="77777777" w:rsidR="0059560C" w:rsidRDefault="0059560C" w:rsidP="0093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467780"/>
      <w:docPartObj>
        <w:docPartGallery w:val="Page Numbers (Bottom of Page)"/>
        <w:docPartUnique/>
      </w:docPartObj>
    </w:sdtPr>
    <w:sdtEndPr>
      <w:rPr>
        <w:color w:val="7F7F7F" w:themeColor="background1" w:themeShade="7F"/>
        <w:spacing w:val="60"/>
        <w:sz w:val="36"/>
        <w:szCs w:val="36"/>
      </w:rPr>
    </w:sdtEndPr>
    <w:sdtContent>
      <w:p w14:paraId="4AE64BB3" w14:textId="0F6E3EF8" w:rsidR="00127DBB" w:rsidRPr="00295A63" w:rsidRDefault="00127DBB">
        <w:pPr>
          <w:pStyle w:val="Pidipagina"/>
          <w:pBdr>
            <w:top w:val="single" w:sz="4" w:space="1" w:color="D9D9D9" w:themeColor="background1" w:themeShade="D9"/>
          </w:pBdr>
          <w:rPr>
            <w:b/>
            <w:bCs/>
            <w:sz w:val="36"/>
            <w:szCs w:val="36"/>
          </w:rPr>
        </w:pPr>
        <w:r w:rsidRPr="00295A63">
          <w:rPr>
            <w:sz w:val="36"/>
            <w:szCs w:val="36"/>
          </w:rPr>
          <w:fldChar w:fldCharType="begin"/>
        </w:r>
        <w:r w:rsidRPr="00295A63">
          <w:rPr>
            <w:sz w:val="36"/>
            <w:szCs w:val="36"/>
          </w:rPr>
          <w:instrText xml:space="preserve"> PAGE   \* MERGEFORMAT </w:instrText>
        </w:r>
        <w:r w:rsidRPr="00295A63">
          <w:rPr>
            <w:sz w:val="36"/>
            <w:szCs w:val="36"/>
          </w:rPr>
          <w:fldChar w:fldCharType="separate"/>
        </w:r>
        <w:r w:rsidRPr="00295A63">
          <w:rPr>
            <w:b/>
            <w:bCs/>
            <w:noProof/>
            <w:sz w:val="36"/>
            <w:szCs w:val="36"/>
          </w:rPr>
          <w:t>2</w:t>
        </w:r>
        <w:r w:rsidRPr="00295A63">
          <w:rPr>
            <w:b/>
            <w:bCs/>
            <w:noProof/>
            <w:sz w:val="36"/>
            <w:szCs w:val="36"/>
          </w:rPr>
          <w:fldChar w:fldCharType="end"/>
        </w:r>
        <w:r w:rsidRPr="00295A63">
          <w:rPr>
            <w:b/>
            <w:bCs/>
            <w:sz w:val="36"/>
            <w:szCs w:val="36"/>
          </w:rPr>
          <w:t xml:space="preserve"> | </w:t>
        </w:r>
      </w:p>
    </w:sdtContent>
  </w:sdt>
  <w:p w14:paraId="7FA8AB7D" w14:textId="77777777" w:rsidR="00127DBB" w:rsidRDefault="00127DB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6D8B6E" w14:textId="77777777" w:rsidR="0059560C" w:rsidRDefault="0059560C" w:rsidP="00936631">
      <w:pPr>
        <w:spacing w:after="0" w:line="240" w:lineRule="auto"/>
      </w:pPr>
      <w:r>
        <w:separator/>
      </w:r>
    </w:p>
  </w:footnote>
  <w:footnote w:type="continuationSeparator" w:id="0">
    <w:p w14:paraId="534C3711" w14:textId="77777777" w:rsidR="0059560C" w:rsidRDefault="0059560C" w:rsidP="00936631">
      <w:pPr>
        <w:spacing w:after="0" w:line="240" w:lineRule="auto"/>
      </w:pPr>
      <w:r>
        <w:continuationSeparator/>
      </w:r>
    </w:p>
  </w:footnote>
  <w:footnote w:id="1">
    <w:p w14:paraId="67402E2C" w14:textId="65529598" w:rsidR="00127DBB" w:rsidRPr="00B920D4" w:rsidDel="00B2690D" w:rsidRDefault="00127DBB" w:rsidP="00D01022">
      <w:pPr>
        <w:pStyle w:val="Nessunaspaziatura"/>
        <w:rPr>
          <w:del w:id="588" w:author="Cristian Sbrolli" w:date="2020-12-20T12:09:00Z"/>
          <w:rStyle w:val="Enfasidelicata"/>
          <w:szCs w:val="24"/>
        </w:rPr>
      </w:pPr>
      <w:del w:id="589" w:author="Cristian Sbrolli" w:date="2020-12-20T12:09:00Z">
        <w:r w:rsidDel="00B2690D">
          <w:rPr>
            <w:rStyle w:val="Rimandonotaapidipagina"/>
          </w:rPr>
          <w:footnoteRef/>
        </w:r>
        <w:r w:rsidDel="00B2690D">
          <w:delText xml:space="preserve"> </w:delText>
        </w:r>
        <w:r w:rsidRPr="00B920D4" w:rsidDel="00B2690D">
          <w:rPr>
            <w:rStyle w:val="Enfasidelicata"/>
            <w:szCs w:val="24"/>
          </w:rPr>
          <w:delText>Mockups are taken from an interactive graphic demo with graphic-driving purposes only,</w:delText>
        </w:r>
        <w:r w:rsidDel="00B2690D">
          <w:rPr>
            <w:rStyle w:val="Enfasidelicata"/>
            <w:szCs w:val="24"/>
          </w:rPr>
          <w:delText xml:space="preserve"> </w:delText>
        </w:r>
        <w:r w:rsidRPr="00B920D4" w:rsidDel="00B2690D">
          <w:rPr>
            <w:rStyle w:val="Enfasidelicata"/>
            <w:szCs w:val="24"/>
          </w:rPr>
          <w:delText xml:space="preserve">linked </w:delText>
        </w:r>
        <w:r w:rsidDel="00B2690D">
          <w:rPr>
            <w:rStyle w:val="Enfasidelicata"/>
            <w:szCs w:val="24"/>
          </w:rPr>
          <w:delText>in</w:delText>
        </w:r>
        <w:r w:rsidRPr="00B920D4" w:rsidDel="00B2690D">
          <w:rPr>
            <w:rStyle w:val="Enfasidelicata"/>
            <w:szCs w:val="24"/>
          </w:rPr>
          <w:delText xml:space="preserve"> the </w:delText>
        </w:r>
        <w:r w:rsidDel="00B2690D">
          <w:rPr>
            <w:rStyle w:val="Enfasidelicata"/>
            <w:szCs w:val="24"/>
          </w:rPr>
          <w:delText>“</w:delText>
        </w:r>
        <w:r w:rsidRPr="00B920D4" w:rsidDel="00B2690D">
          <w:rPr>
            <w:rStyle w:val="Enfasidelicata"/>
            <w:szCs w:val="24"/>
          </w:rPr>
          <w:delText>reference</w:delText>
        </w:r>
        <w:r w:rsidDel="00B2690D">
          <w:rPr>
            <w:rStyle w:val="Enfasidelicata"/>
            <w:szCs w:val="24"/>
          </w:rPr>
          <w:delText xml:space="preserve"> documents”</w:delText>
        </w:r>
        <w:r w:rsidRPr="00B920D4" w:rsidDel="00B2690D">
          <w:rPr>
            <w:rStyle w:val="Enfasidelicata"/>
            <w:szCs w:val="24"/>
          </w:rPr>
          <w:delText xml:space="preserve"> paragraph.</w:delText>
        </w:r>
      </w:del>
    </w:p>
    <w:p w14:paraId="684D2C95" w14:textId="24384DAA" w:rsidR="00127DBB" w:rsidRPr="00F90645" w:rsidDel="00B2690D" w:rsidRDefault="00127DBB">
      <w:pPr>
        <w:pStyle w:val="Testonotaapidipagina"/>
        <w:rPr>
          <w:del w:id="590" w:author="Cristian Sbrolli" w:date="2020-12-20T12:09:00Z"/>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736889C"/>
    <w:lvl w:ilvl="0">
      <w:start w:val="1"/>
      <w:numFmt w:val="bullet"/>
      <w:pStyle w:val="Puntoelenco"/>
      <w:lvlText w:val=""/>
      <w:lvlJc w:val="left"/>
      <w:pPr>
        <w:tabs>
          <w:tab w:val="num" w:pos="-5806"/>
        </w:tabs>
        <w:ind w:left="-5806" w:hanging="360"/>
      </w:pPr>
      <w:rPr>
        <w:rFonts w:ascii="Symbol" w:hAnsi="Symbol" w:hint="default"/>
      </w:rPr>
    </w:lvl>
  </w:abstractNum>
  <w:abstractNum w:abstractNumId="1" w15:restartNumberingAfterBreak="0">
    <w:nsid w:val="01B4024A"/>
    <w:multiLevelType w:val="hybridMultilevel"/>
    <w:tmpl w:val="F28A6186"/>
    <w:lvl w:ilvl="0" w:tplc="EE049DF4">
      <w:start w:val="1"/>
      <w:numFmt w:val="decimal"/>
      <w:suff w:val="space"/>
      <w:lvlText w:val="A.4.%1."/>
      <w:lvlJc w:val="right"/>
      <w:pPr>
        <w:ind w:left="1069"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C30306"/>
    <w:multiLevelType w:val="hybridMultilevel"/>
    <w:tmpl w:val="991A1032"/>
    <w:lvl w:ilvl="0" w:tplc="204C8756">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920F73"/>
    <w:multiLevelType w:val="hybridMultilevel"/>
    <w:tmpl w:val="BBD21D6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4B4A95"/>
    <w:multiLevelType w:val="hybridMultilevel"/>
    <w:tmpl w:val="D2E88C76"/>
    <w:lvl w:ilvl="0" w:tplc="04100011">
      <w:start w:val="1"/>
      <w:numFmt w:val="decimal"/>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 w15:restartNumberingAfterBreak="0">
    <w:nsid w:val="05C45E4F"/>
    <w:multiLevelType w:val="hybridMultilevel"/>
    <w:tmpl w:val="119CC962"/>
    <w:lvl w:ilvl="0" w:tplc="416C4E6C">
      <w:start w:val="1"/>
      <w:numFmt w:val="decimal"/>
      <w:lvlText w:val="%1)"/>
      <w:lvlJc w:val="left"/>
      <w:pPr>
        <w:ind w:left="810" w:hanging="360"/>
      </w:pPr>
      <w:rPr>
        <w:rFonts w:ascii="Bell MT" w:hAnsi="Bell MT" w:hint="default"/>
        <w:sz w:val="24"/>
        <w:szCs w:val="24"/>
      </w:rPr>
    </w:lvl>
    <w:lvl w:ilvl="1" w:tplc="04100001">
      <w:start w:val="1"/>
      <w:numFmt w:val="bullet"/>
      <w:lvlText w:val=""/>
      <w:lvlJc w:val="left"/>
      <w:pPr>
        <w:ind w:left="1530" w:hanging="360"/>
      </w:pPr>
      <w:rPr>
        <w:rFonts w:ascii="Symbol" w:hAnsi="Symbol" w:hint="default"/>
      </w:rPr>
    </w:lvl>
    <w:lvl w:ilvl="2" w:tplc="0410000B">
      <w:start w:val="1"/>
      <w:numFmt w:val="bullet"/>
      <w:lvlText w:val=""/>
      <w:lvlJc w:val="left"/>
      <w:pPr>
        <w:ind w:left="2250" w:hanging="180"/>
      </w:pPr>
      <w:rPr>
        <w:rFonts w:ascii="Wingdings" w:hAnsi="Wingdings"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6DB365A"/>
    <w:multiLevelType w:val="hybridMultilevel"/>
    <w:tmpl w:val="AD4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041C6"/>
    <w:multiLevelType w:val="hybridMultilevel"/>
    <w:tmpl w:val="1E4CAB76"/>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20193E"/>
    <w:multiLevelType w:val="hybridMultilevel"/>
    <w:tmpl w:val="76A634F6"/>
    <w:lvl w:ilvl="0" w:tplc="220A5CE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D0ED9"/>
    <w:multiLevelType w:val="hybridMultilevel"/>
    <w:tmpl w:val="84B6BB0E"/>
    <w:lvl w:ilvl="0" w:tplc="7DF20DBA">
      <w:start w:val="1"/>
      <w:numFmt w:val="decimal"/>
      <w:suff w:val="space"/>
      <w:lvlText w:val="A.4.%1."/>
      <w:lvlJc w:val="right"/>
      <w:pPr>
        <w:ind w:left="2509"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CFD0A9E"/>
    <w:multiLevelType w:val="hybridMultilevel"/>
    <w:tmpl w:val="830E20AE"/>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11" w15:restartNumberingAfterBreak="0">
    <w:nsid w:val="0E7F5372"/>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3A4B58"/>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3" w15:restartNumberingAfterBreak="0">
    <w:nsid w:val="0F3D459F"/>
    <w:multiLevelType w:val="hybridMultilevel"/>
    <w:tmpl w:val="6C96161C"/>
    <w:lvl w:ilvl="0" w:tplc="DA2AFD48">
      <w:start w:val="1"/>
      <w:numFmt w:val="decimal"/>
      <w:suff w:val="space"/>
      <w:lvlText w:val="A.%1."/>
      <w:lvlJc w:val="right"/>
      <w:pPr>
        <w:ind w:left="1069" w:hanging="360"/>
      </w:pPr>
      <w:rPr>
        <w:rFonts w:hint="default"/>
      </w:rPr>
    </w:lvl>
    <w:lvl w:ilvl="1" w:tplc="04100019">
      <w:start w:val="1"/>
      <w:numFmt w:val="lowerLetter"/>
      <w:lvlText w:val="%2."/>
      <w:lvlJc w:val="left"/>
      <w:pPr>
        <w:ind w:left="1429" w:hanging="360"/>
      </w:pPr>
    </w:lvl>
    <w:lvl w:ilvl="2" w:tplc="0410001B">
      <w:start w:val="1"/>
      <w:numFmt w:val="lowerRoman"/>
      <w:lvlText w:val="%3."/>
      <w:lvlJc w:val="right"/>
      <w:pPr>
        <w:ind w:left="2149" w:hanging="180"/>
      </w:pPr>
    </w:lvl>
    <w:lvl w:ilvl="3" w:tplc="0410000F">
      <w:start w:val="1"/>
      <w:numFmt w:val="decimal"/>
      <w:lvlText w:val="%4."/>
      <w:lvlJc w:val="left"/>
      <w:pPr>
        <w:ind w:left="2869" w:hanging="360"/>
      </w:pPr>
    </w:lvl>
    <w:lvl w:ilvl="4" w:tplc="04100019">
      <w:start w:val="1"/>
      <w:numFmt w:val="lowerLetter"/>
      <w:lvlText w:val="%5."/>
      <w:lvlJc w:val="left"/>
      <w:pPr>
        <w:ind w:left="3589" w:hanging="360"/>
      </w:pPr>
    </w:lvl>
    <w:lvl w:ilvl="5" w:tplc="0410001B">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14" w15:restartNumberingAfterBreak="0">
    <w:nsid w:val="0FAC7DAB"/>
    <w:multiLevelType w:val="hybridMultilevel"/>
    <w:tmpl w:val="C212E0BE"/>
    <w:lvl w:ilvl="0" w:tplc="04100013">
      <w:start w:val="1"/>
      <w:numFmt w:val="upp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108F67C9"/>
    <w:multiLevelType w:val="hybridMultilevel"/>
    <w:tmpl w:val="45B23942"/>
    <w:lvl w:ilvl="0" w:tplc="065A1B92">
      <w:start w:val="1"/>
      <w:numFmt w:val="decimal"/>
      <w:lvlText w:val="B.1.%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6" w15:restartNumberingAfterBreak="0">
    <w:nsid w:val="120320B1"/>
    <w:multiLevelType w:val="multilevel"/>
    <w:tmpl w:val="61E29FFA"/>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675B4C"/>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1722206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9" w15:restartNumberingAfterBreak="0">
    <w:nsid w:val="18F2270E"/>
    <w:multiLevelType w:val="hybridMultilevel"/>
    <w:tmpl w:val="C288754E"/>
    <w:lvl w:ilvl="0" w:tplc="04100017">
      <w:start w:val="1"/>
      <w:numFmt w:val="lowerLetter"/>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0" w15:restartNumberingAfterBreak="0">
    <w:nsid w:val="1941065B"/>
    <w:multiLevelType w:val="hybridMultilevel"/>
    <w:tmpl w:val="E71247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2" w15:restartNumberingAfterBreak="0">
    <w:nsid w:val="1B2520AE"/>
    <w:multiLevelType w:val="hybridMultilevel"/>
    <w:tmpl w:val="E15E9602"/>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6C2D7E"/>
    <w:multiLevelType w:val="hybridMultilevel"/>
    <w:tmpl w:val="D4A089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C6467A9"/>
    <w:multiLevelType w:val="hybridMultilevel"/>
    <w:tmpl w:val="211EF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7C044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26" w15:restartNumberingAfterBreak="0">
    <w:nsid w:val="1C8D12D7"/>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CBE5B9C"/>
    <w:multiLevelType w:val="hybridMultilevel"/>
    <w:tmpl w:val="719E50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D601AB"/>
    <w:multiLevelType w:val="hybridMultilevel"/>
    <w:tmpl w:val="728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FD6087"/>
    <w:multiLevelType w:val="hybridMultilevel"/>
    <w:tmpl w:val="A6F82B50"/>
    <w:lvl w:ilvl="0" w:tplc="661A6A3E">
      <w:start w:val="1"/>
      <w:numFmt w:val="decimal"/>
      <w:lvlText w:val="B.%1)"/>
      <w:lvlJc w:val="left"/>
      <w:pPr>
        <w:ind w:left="2308" w:hanging="360"/>
      </w:pPr>
      <w:rPr>
        <w:rFonts w:hint="default"/>
        <w:sz w:val="36"/>
        <w:szCs w:val="36"/>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1F55BEF"/>
    <w:multiLevelType w:val="hybridMultilevel"/>
    <w:tmpl w:val="C68A503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31" w15:restartNumberingAfterBreak="0">
    <w:nsid w:val="221E0773"/>
    <w:multiLevelType w:val="hybridMultilevel"/>
    <w:tmpl w:val="CD12D35C"/>
    <w:lvl w:ilvl="0" w:tplc="661A6A3E">
      <w:start w:val="1"/>
      <w:numFmt w:val="decimal"/>
      <w:lvlText w:val="B.%1)"/>
      <w:lvlJc w:val="left"/>
      <w:pPr>
        <w:ind w:left="2160" w:hanging="360"/>
      </w:pPr>
      <w:rPr>
        <w:rFonts w:hint="default"/>
        <w:sz w:val="36"/>
        <w:szCs w:val="36"/>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22E556B8"/>
    <w:multiLevelType w:val="hybridMultilevel"/>
    <w:tmpl w:val="10583D28"/>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3011873"/>
    <w:multiLevelType w:val="hybridMultilevel"/>
    <w:tmpl w:val="0409001F"/>
    <w:lvl w:ilvl="0" w:tplc="ED40557C">
      <w:start w:val="1"/>
      <w:numFmt w:val="decimal"/>
      <w:lvlText w:val="%1."/>
      <w:lvlJc w:val="left"/>
      <w:pPr>
        <w:ind w:left="360" w:hanging="360"/>
      </w:pPr>
    </w:lvl>
    <w:lvl w:ilvl="1" w:tplc="083C42E2">
      <w:start w:val="1"/>
      <w:numFmt w:val="decimal"/>
      <w:lvlText w:val="%1.%2."/>
      <w:lvlJc w:val="left"/>
      <w:pPr>
        <w:ind w:left="792" w:hanging="432"/>
      </w:pPr>
    </w:lvl>
    <w:lvl w:ilvl="2" w:tplc="68A63D44">
      <w:start w:val="1"/>
      <w:numFmt w:val="decimal"/>
      <w:lvlText w:val="%1.%2.%3."/>
      <w:lvlJc w:val="left"/>
      <w:pPr>
        <w:ind w:left="1224" w:hanging="504"/>
      </w:pPr>
    </w:lvl>
    <w:lvl w:ilvl="3" w:tplc="E6922B74">
      <w:start w:val="1"/>
      <w:numFmt w:val="decimal"/>
      <w:lvlText w:val="%1.%2.%3.%4."/>
      <w:lvlJc w:val="left"/>
      <w:pPr>
        <w:ind w:left="1728" w:hanging="648"/>
      </w:pPr>
    </w:lvl>
    <w:lvl w:ilvl="4" w:tplc="7F28827C">
      <w:start w:val="1"/>
      <w:numFmt w:val="decimal"/>
      <w:lvlText w:val="%1.%2.%3.%4.%5."/>
      <w:lvlJc w:val="left"/>
      <w:pPr>
        <w:ind w:left="2232" w:hanging="792"/>
      </w:pPr>
    </w:lvl>
    <w:lvl w:ilvl="5" w:tplc="4746B19E">
      <w:start w:val="1"/>
      <w:numFmt w:val="decimal"/>
      <w:lvlText w:val="%1.%2.%3.%4.%5.%6."/>
      <w:lvlJc w:val="left"/>
      <w:pPr>
        <w:ind w:left="2736" w:hanging="936"/>
      </w:pPr>
    </w:lvl>
    <w:lvl w:ilvl="6" w:tplc="9B129BE8">
      <w:start w:val="1"/>
      <w:numFmt w:val="decimal"/>
      <w:lvlText w:val="%1.%2.%3.%4.%5.%6.%7."/>
      <w:lvlJc w:val="left"/>
      <w:pPr>
        <w:ind w:left="3240" w:hanging="1080"/>
      </w:pPr>
    </w:lvl>
    <w:lvl w:ilvl="7" w:tplc="C0AE8660">
      <w:start w:val="1"/>
      <w:numFmt w:val="decimal"/>
      <w:lvlText w:val="%1.%2.%3.%4.%5.%6.%7.%8."/>
      <w:lvlJc w:val="left"/>
      <w:pPr>
        <w:ind w:left="3744" w:hanging="1224"/>
      </w:pPr>
    </w:lvl>
    <w:lvl w:ilvl="8" w:tplc="9B708F5C">
      <w:start w:val="1"/>
      <w:numFmt w:val="decimal"/>
      <w:lvlText w:val="%1.%2.%3.%4.%5.%6.%7.%8.%9."/>
      <w:lvlJc w:val="left"/>
      <w:pPr>
        <w:ind w:left="4320" w:hanging="1440"/>
      </w:pPr>
    </w:lvl>
  </w:abstractNum>
  <w:abstractNum w:abstractNumId="34" w15:restartNumberingAfterBreak="0">
    <w:nsid w:val="23D258B8"/>
    <w:multiLevelType w:val="hybridMultilevel"/>
    <w:tmpl w:val="0C2C7000"/>
    <w:lvl w:ilvl="0" w:tplc="A0485444">
      <w:start w:val="1"/>
      <w:numFmt w:val="decimal"/>
      <w:lvlText w:val="B.4.%1)"/>
      <w:lvlJc w:val="left"/>
      <w:pPr>
        <w:ind w:left="2160" w:hanging="360"/>
      </w:pPr>
      <w:rPr>
        <w:rFonts w:hint="default"/>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5" w15:restartNumberingAfterBreak="0">
    <w:nsid w:val="24FE7053"/>
    <w:multiLevelType w:val="hybridMultilevel"/>
    <w:tmpl w:val="DD68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A709C0"/>
    <w:multiLevelType w:val="hybridMultilevel"/>
    <w:tmpl w:val="7BE81920"/>
    <w:lvl w:ilvl="0" w:tplc="041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185642"/>
    <w:multiLevelType w:val="hybridMultilevel"/>
    <w:tmpl w:val="D1DECA92"/>
    <w:lvl w:ilvl="0" w:tplc="C234D94E">
      <w:start w:val="1"/>
      <w:numFmt w:val="bullet"/>
      <w:lvlText w:val=""/>
      <w:lvlJc w:val="left"/>
      <w:pPr>
        <w:ind w:left="720" w:hanging="360"/>
      </w:pPr>
      <w:rPr>
        <w:rFonts w:ascii="Symbol" w:hAnsi="Symbol" w:hint="default"/>
      </w:rPr>
    </w:lvl>
    <w:lvl w:ilvl="1" w:tplc="2D34A3E0">
      <w:start w:val="1"/>
      <w:numFmt w:val="bullet"/>
      <w:lvlText w:val="o"/>
      <w:lvlJc w:val="left"/>
      <w:pPr>
        <w:ind w:left="1440" w:hanging="360"/>
      </w:pPr>
      <w:rPr>
        <w:rFonts w:ascii="Courier New" w:hAnsi="Courier New" w:hint="default"/>
      </w:rPr>
    </w:lvl>
    <w:lvl w:ilvl="2" w:tplc="5EEE297E">
      <w:start w:val="1"/>
      <w:numFmt w:val="bullet"/>
      <w:lvlText w:val=""/>
      <w:lvlJc w:val="left"/>
      <w:pPr>
        <w:ind w:left="2160" w:hanging="360"/>
      </w:pPr>
      <w:rPr>
        <w:rFonts w:ascii="Symbol" w:hAnsi="Symbol" w:hint="default"/>
      </w:rPr>
    </w:lvl>
    <w:lvl w:ilvl="3" w:tplc="4E7E88DC">
      <w:start w:val="1"/>
      <w:numFmt w:val="bullet"/>
      <w:lvlText w:val=""/>
      <w:lvlJc w:val="left"/>
      <w:pPr>
        <w:ind w:left="2880" w:hanging="360"/>
      </w:pPr>
      <w:rPr>
        <w:rFonts w:ascii="Symbol" w:hAnsi="Symbol" w:hint="default"/>
      </w:rPr>
    </w:lvl>
    <w:lvl w:ilvl="4" w:tplc="C87A7DE0">
      <w:start w:val="1"/>
      <w:numFmt w:val="bullet"/>
      <w:lvlText w:val="o"/>
      <w:lvlJc w:val="left"/>
      <w:pPr>
        <w:ind w:left="3600" w:hanging="360"/>
      </w:pPr>
      <w:rPr>
        <w:rFonts w:ascii="Courier New" w:hAnsi="Courier New" w:hint="default"/>
      </w:rPr>
    </w:lvl>
    <w:lvl w:ilvl="5" w:tplc="80780016">
      <w:start w:val="1"/>
      <w:numFmt w:val="bullet"/>
      <w:lvlText w:val=""/>
      <w:lvlJc w:val="left"/>
      <w:pPr>
        <w:ind w:left="4320" w:hanging="360"/>
      </w:pPr>
      <w:rPr>
        <w:rFonts w:ascii="Wingdings" w:hAnsi="Wingdings" w:hint="default"/>
      </w:rPr>
    </w:lvl>
    <w:lvl w:ilvl="6" w:tplc="82BCD2F8">
      <w:start w:val="1"/>
      <w:numFmt w:val="bullet"/>
      <w:lvlText w:val=""/>
      <w:lvlJc w:val="left"/>
      <w:pPr>
        <w:ind w:left="5040" w:hanging="360"/>
      </w:pPr>
      <w:rPr>
        <w:rFonts w:ascii="Symbol" w:hAnsi="Symbol" w:hint="default"/>
      </w:rPr>
    </w:lvl>
    <w:lvl w:ilvl="7" w:tplc="08727DD2">
      <w:start w:val="1"/>
      <w:numFmt w:val="bullet"/>
      <w:lvlText w:val="o"/>
      <w:lvlJc w:val="left"/>
      <w:pPr>
        <w:ind w:left="5760" w:hanging="360"/>
      </w:pPr>
      <w:rPr>
        <w:rFonts w:ascii="Courier New" w:hAnsi="Courier New" w:hint="default"/>
      </w:rPr>
    </w:lvl>
    <w:lvl w:ilvl="8" w:tplc="5D1C5F88">
      <w:start w:val="1"/>
      <w:numFmt w:val="bullet"/>
      <w:lvlText w:val=""/>
      <w:lvlJc w:val="left"/>
      <w:pPr>
        <w:ind w:left="6480" w:hanging="360"/>
      </w:pPr>
      <w:rPr>
        <w:rFonts w:ascii="Wingdings" w:hAnsi="Wingdings" w:hint="default"/>
      </w:rPr>
    </w:lvl>
  </w:abstractNum>
  <w:abstractNum w:abstractNumId="38" w15:restartNumberingAfterBreak="0">
    <w:nsid w:val="28EF1375"/>
    <w:multiLevelType w:val="hybridMultilevel"/>
    <w:tmpl w:val="04090029"/>
    <w:lvl w:ilvl="0" w:tplc="5DA60536">
      <w:start w:val="1"/>
      <w:numFmt w:val="decimal"/>
      <w:suff w:val="space"/>
      <w:lvlText w:val="Chapter %1"/>
      <w:lvlJc w:val="left"/>
      <w:pPr>
        <w:ind w:left="0" w:firstLine="0"/>
      </w:pPr>
    </w:lvl>
    <w:lvl w:ilvl="1" w:tplc="2E66853A">
      <w:start w:val="1"/>
      <w:numFmt w:val="none"/>
      <w:suff w:val="nothing"/>
      <w:lvlText w:val=""/>
      <w:lvlJc w:val="left"/>
      <w:pPr>
        <w:ind w:left="0" w:firstLine="0"/>
      </w:pPr>
    </w:lvl>
    <w:lvl w:ilvl="2" w:tplc="70DC43C8">
      <w:start w:val="1"/>
      <w:numFmt w:val="none"/>
      <w:suff w:val="nothing"/>
      <w:lvlText w:val=""/>
      <w:lvlJc w:val="left"/>
      <w:pPr>
        <w:ind w:left="0" w:firstLine="0"/>
      </w:pPr>
    </w:lvl>
    <w:lvl w:ilvl="3" w:tplc="C902FBBC">
      <w:start w:val="1"/>
      <w:numFmt w:val="none"/>
      <w:suff w:val="nothing"/>
      <w:lvlText w:val=""/>
      <w:lvlJc w:val="left"/>
      <w:pPr>
        <w:ind w:left="0" w:firstLine="0"/>
      </w:pPr>
    </w:lvl>
    <w:lvl w:ilvl="4" w:tplc="18A03170">
      <w:start w:val="1"/>
      <w:numFmt w:val="none"/>
      <w:suff w:val="nothing"/>
      <w:lvlText w:val=""/>
      <w:lvlJc w:val="left"/>
      <w:pPr>
        <w:ind w:left="0" w:firstLine="0"/>
      </w:pPr>
    </w:lvl>
    <w:lvl w:ilvl="5" w:tplc="F8E4DC5A">
      <w:start w:val="1"/>
      <w:numFmt w:val="none"/>
      <w:suff w:val="nothing"/>
      <w:lvlText w:val=""/>
      <w:lvlJc w:val="left"/>
      <w:pPr>
        <w:ind w:left="0" w:firstLine="0"/>
      </w:pPr>
    </w:lvl>
    <w:lvl w:ilvl="6" w:tplc="2B36FB24">
      <w:start w:val="1"/>
      <w:numFmt w:val="none"/>
      <w:suff w:val="nothing"/>
      <w:lvlText w:val=""/>
      <w:lvlJc w:val="left"/>
      <w:pPr>
        <w:ind w:left="0" w:firstLine="0"/>
      </w:pPr>
    </w:lvl>
    <w:lvl w:ilvl="7" w:tplc="282474A2">
      <w:start w:val="1"/>
      <w:numFmt w:val="none"/>
      <w:suff w:val="nothing"/>
      <w:lvlText w:val=""/>
      <w:lvlJc w:val="left"/>
      <w:pPr>
        <w:ind w:left="0" w:firstLine="0"/>
      </w:pPr>
    </w:lvl>
    <w:lvl w:ilvl="8" w:tplc="CFBCD552">
      <w:start w:val="1"/>
      <w:numFmt w:val="none"/>
      <w:suff w:val="nothing"/>
      <w:lvlText w:val=""/>
      <w:lvlJc w:val="left"/>
      <w:pPr>
        <w:ind w:left="0" w:firstLine="0"/>
      </w:pPr>
    </w:lvl>
  </w:abstractNum>
  <w:abstractNum w:abstractNumId="39" w15:restartNumberingAfterBreak="0">
    <w:nsid w:val="2A7032B4"/>
    <w:multiLevelType w:val="hybridMultilevel"/>
    <w:tmpl w:val="1374A9AA"/>
    <w:lvl w:ilvl="0" w:tplc="65724136">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A9302B3"/>
    <w:multiLevelType w:val="multilevel"/>
    <w:tmpl w:val="F912E4EA"/>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sz w:val="24"/>
        <w:szCs w:val="24"/>
      </w:rPr>
    </w:lvl>
    <w:lvl w:ilvl="3">
      <w:start w:val="1"/>
      <w:numFmt w:val="decimal"/>
      <w:lvlText w:val="(%4)"/>
      <w:lvlJc w:val="left"/>
      <w:pPr>
        <w:ind w:left="1440" w:hanging="360"/>
      </w:pPr>
      <w:rPr>
        <w:rFonts w:hint="default"/>
        <w:sz w:val="20"/>
        <w:szCs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AB22BC5"/>
    <w:multiLevelType w:val="hybridMultilevel"/>
    <w:tmpl w:val="74682D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B6035F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D734379"/>
    <w:multiLevelType w:val="hybridMultilevel"/>
    <w:tmpl w:val="E50A4E2C"/>
    <w:lvl w:ilvl="0" w:tplc="80EA2E70">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E83043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A7558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46" w15:restartNumberingAfterBreak="0">
    <w:nsid w:val="305A2146"/>
    <w:multiLevelType w:val="hybridMultilevel"/>
    <w:tmpl w:val="3FC84C72"/>
    <w:lvl w:ilvl="0" w:tplc="3EFA6A0A">
      <w:start w:val="1"/>
      <w:numFmt w:val="bullet"/>
      <w:lvlText w:val=""/>
      <w:lvlJc w:val="left"/>
      <w:pPr>
        <w:ind w:left="720" w:hanging="360"/>
      </w:pPr>
      <w:rPr>
        <w:rFonts w:ascii="Symbol" w:hAnsi="Symbol" w:hint="default"/>
      </w:rPr>
    </w:lvl>
    <w:lvl w:ilvl="1" w:tplc="961E86D2">
      <w:start w:val="1"/>
      <w:numFmt w:val="bullet"/>
      <w:lvlText w:val="o"/>
      <w:lvlJc w:val="left"/>
      <w:pPr>
        <w:ind w:left="1440" w:hanging="360"/>
      </w:pPr>
      <w:rPr>
        <w:rFonts w:ascii="Courier New" w:hAnsi="Courier New" w:hint="default"/>
      </w:rPr>
    </w:lvl>
    <w:lvl w:ilvl="2" w:tplc="B0FE705C">
      <w:start w:val="1"/>
      <w:numFmt w:val="bullet"/>
      <w:lvlText w:val=""/>
      <w:lvlJc w:val="left"/>
      <w:pPr>
        <w:ind w:left="2160" w:hanging="360"/>
      </w:pPr>
      <w:rPr>
        <w:rFonts w:ascii="Symbol" w:hAnsi="Symbol" w:hint="default"/>
      </w:rPr>
    </w:lvl>
    <w:lvl w:ilvl="3" w:tplc="1966D8BA">
      <w:start w:val="1"/>
      <w:numFmt w:val="bullet"/>
      <w:lvlText w:val=""/>
      <w:lvlJc w:val="left"/>
      <w:pPr>
        <w:ind w:left="2880" w:hanging="360"/>
      </w:pPr>
      <w:rPr>
        <w:rFonts w:ascii="Symbol" w:hAnsi="Symbol" w:hint="default"/>
      </w:rPr>
    </w:lvl>
    <w:lvl w:ilvl="4" w:tplc="DAE657B0">
      <w:start w:val="1"/>
      <w:numFmt w:val="bullet"/>
      <w:lvlText w:val="o"/>
      <w:lvlJc w:val="left"/>
      <w:pPr>
        <w:ind w:left="3600" w:hanging="360"/>
      </w:pPr>
      <w:rPr>
        <w:rFonts w:ascii="Courier New" w:hAnsi="Courier New" w:hint="default"/>
      </w:rPr>
    </w:lvl>
    <w:lvl w:ilvl="5" w:tplc="7040A3A4">
      <w:start w:val="1"/>
      <w:numFmt w:val="bullet"/>
      <w:lvlText w:val=""/>
      <w:lvlJc w:val="left"/>
      <w:pPr>
        <w:ind w:left="4320" w:hanging="360"/>
      </w:pPr>
      <w:rPr>
        <w:rFonts w:ascii="Wingdings" w:hAnsi="Wingdings" w:hint="default"/>
      </w:rPr>
    </w:lvl>
    <w:lvl w:ilvl="6" w:tplc="382C6A16">
      <w:start w:val="1"/>
      <w:numFmt w:val="bullet"/>
      <w:lvlText w:val=""/>
      <w:lvlJc w:val="left"/>
      <w:pPr>
        <w:ind w:left="5040" w:hanging="360"/>
      </w:pPr>
      <w:rPr>
        <w:rFonts w:ascii="Symbol" w:hAnsi="Symbol" w:hint="default"/>
      </w:rPr>
    </w:lvl>
    <w:lvl w:ilvl="7" w:tplc="57969BDC">
      <w:start w:val="1"/>
      <w:numFmt w:val="bullet"/>
      <w:lvlText w:val="o"/>
      <w:lvlJc w:val="left"/>
      <w:pPr>
        <w:ind w:left="5760" w:hanging="360"/>
      </w:pPr>
      <w:rPr>
        <w:rFonts w:ascii="Courier New" w:hAnsi="Courier New" w:hint="default"/>
      </w:rPr>
    </w:lvl>
    <w:lvl w:ilvl="8" w:tplc="F7668F3C">
      <w:start w:val="1"/>
      <w:numFmt w:val="bullet"/>
      <w:lvlText w:val=""/>
      <w:lvlJc w:val="left"/>
      <w:pPr>
        <w:ind w:left="6480" w:hanging="360"/>
      </w:pPr>
      <w:rPr>
        <w:rFonts w:ascii="Wingdings" w:hAnsi="Wingdings" w:hint="default"/>
      </w:rPr>
    </w:lvl>
  </w:abstractNum>
  <w:abstractNum w:abstractNumId="47" w15:restartNumberingAfterBreak="0">
    <w:nsid w:val="32F21C35"/>
    <w:multiLevelType w:val="hybridMultilevel"/>
    <w:tmpl w:val="8492775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332C59E2"/>
    <w:multiLevelType w:val="hybridMultilevel"/>
    <w:tmpl w:val="81E6DE14"/>
    <w:lvl w:ilvl="0" w:tplc="482C11E0">
      <w:start w:val="1"/>
      <w:numFmt w:val="upperLetter"/>
      <w:lvlText w:val="%1."/>
      <w:lvlJc w:val="left"/>
      <w:pPr>
        <w:ind w:left="1080" w:hanging="360"/>
      </w:pPr>
      <w:rPr>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33CD75EF"/>
    <w:multiLevelType w:val="hybridMultilevel"/>
    <w:tmpl w:val="481A5C32"/>
    <w:lvl w:ilvl="0" w:tplc="ABBCC970">
      <w:start w:val="1"/>
      <w:numFmt w:val="decimal"/>
      <w:lvlText w:val="B.3.%1)"/>
      <w:lvlJc w:val="left"/>
      <w:pPr>
        <w:ind w:left="265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1B5585"/>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3500E2"/>
    <w:multiLevelType w:val="hybridMultilevel"/>
    <w:tmpl w:val="28DCE642"/>
    <w:lvl w:ilvl="0" w:tplc="26D8A68A">
      <w:start w:val="1"/>
      <w:numFmt w:val="bullet"/>
      <w:lvlText w:val=""/>
      <w:lvlJc w:val="left"/>
      <w:pPr>
        <w:ind w:left="720" w:hanging="360"/>
      </w:pPr>
      <w:rPr>
        <w:rFonts w:ascii="Symbol" w:hAnsi="Symbol" w:hint="default"/>
      </w:rPr>
    </w:lvl>
    <w:lvl w:ilvl="1" w:tplc="7706C326">
      <w:start w:val="1"/>
      <w:numFmt w:val="bullet"/>
      <w:lvlText w:val="o"/>
      <w:lvlJc w:val="left"/>
      <w:pPr>
        <w:ind w:left="1440" w:hanging="360"/>
      </w:pPr>
      <w:rPr>
        <w:rFonts w:ascii="Courier New" w:hAnsi="Courier New" w:hint="default"/>
      </w:rPr>
    </w:lvl>
    <w:lvl w:ilvl="2" w:tplc="05AE3D18">
      <w:start w:val="1"/>
      <w:numFmt w:val="bullet"/>
      <w:lvlText w:val=""/>
      <w:lvlJc w:val="left"/>
      <w:pPr>
        <w:ind w:left="2160" w:hanging="360"/>
      </w:pPr>
      <w:rPr>
        <w:rFonts w:ascii="Symbol" w:hAnsi="Symbol" w:hint="default"/>
      </w:rPr>
    </w:lvl>
    <w:lvl w:ilvl="3" w:tplc="3DEC023E">
      <w:start w:val="1"/>
      <w:numFmt w:val="bullet"/>
      <w:lvlText w:val=""/>
      <w:lvlJc w:val="left"/>
      <w:pPr>
        <w:ind w:left="2880" w:hanging="360"/>
      </w:pPr>
      <w:rPr>
        <w:rFonts w:ascii="Symbol" w:hAnsi="Symbol" w:hint="default"/>
      </w:rPr>
    </w:lvl>
    <w:lvl w:ilvl="4" w:tplc="5A1C437C">
      <w:start w:val="1"/>
      <w:numFmt w:val="bullet"/>
      <w:lvlText w:val="o"/>
      <w:lvlJc w:val="left"/>
      <w:pPr>
        <w:ind w:left="3600" w:hanging="360"/>
      </w:pPr>
      <w:rPr>
        <w:rFonts w:ascii="Courier New" w:hAnsi="Courier New" w:hint="default"/>
      </w:rPr>
    </w:lvl>
    <w:lvl w:ilvl="5" w:tplc="42BA303E">
      <w:start w:val="1"/>
      <w:numFmt w:val="bullet"/>
      <w:lvlText w:val=""/>
      <w:lvlJc w:val="left"/>
      <w:pPr>
        <w:ind w:left="4320" w:hanging="360"/>
      </w:pPr>
      <w:rPr>
        <w:rFonts w:ascii="Wingdings" w:hAnsi="Wingdings" w:hint="default"/>
      </w:rPr>
    </w:lvl>
    <w:lvl w:ilvl="6" w:tplc="4092A9CA">
      <w:start w:val="1"/>
      <w:numFmt w:val="bullet"/>
      <w:lvlText w:val=""/>
      <w:lvlJc w:val="left"/>
      <w:pPr>
        <w:ind w:left="5040" w:hanging="360"/>
      </w:pPr>
      <w:rPr>
        <w:rFonts w:ascii="Symbol" w:hAnsi="Symbol" w:hint="default"/>
      </w:rPr>
    </w:lvl>
    <w:lvl w:ilvl="7" w:tplc="502E763C">
      <w:start w:val="1"/>
      <w:numFmt w:val="bullet"/>
      <w:lvlText w:val="o"/>
      <w:lvlJc w:val="left"/>
      <w:pPr>
        <w:ind w:left="5760" w:hanging="360"/>
      </w:pPr>
      <w:rPr>
        <w:rFonts w:ascii="Courier New" w:hAnsi="Courier New" w:hint="default"/>
      </w:rPr>
    </w:lvl>
    <w:lvl w:ilvl="8" w:tplc="7F1E3996">
      <w:start w:val="1"/>
      <w:numFmt w:val="bullet"/>
      <w:lvlText w:val=""/>
      <w:lvlJc w:val="left"/>
      <w:pPr>
        <w:ind w:left="6480" w:hanging="360"/>
      </w:pPr>
      <w:rPr>
        <w:rFonts w:ascii="Wingdings" w:hAnsi="Wingdings" w:hint="default"/>
      </w:rPr>
    </w:lvl>
  </w:abstractNum>
  <w:abstractNum w:abstractNumId="52" w15:restartNumberingAfterBreak="0">
    <w:nsid w:val="3A342F35"/>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3" w15:restartNumberingAfterBreak="0">
    <w:nsid w:val="3A84084F"/>
    <w:multiLevelType w:val="hybridMultilevel"/>
    <w:tmpl w:val="141233C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CE8623A"/>
    <w:multiLevelType w:val="hybridMultilevel"/>
    <w:tmpl w:val="0410001F"/>
    <w:lvl w:ilvl="0" w:tplc="5D7E1654">
      <w:start w:val="1"/>
      <w:numFmt w:val="decimal"/>
      <w:lvlText w:val="%1."/>
      <w:lvlJc w:val="left"/>
      <w:pPr>
        <w:ind w:left="360" w:hanging="360"/>
      </w:pPr>
    </w:lvl>
    <w:lvl w:ilvl="1" w:tplc="11DEF476">
      <w:start w:val="1"/>
      <w:numFmt w:val="decimal"/>
      <w:lvlText w:val="%1.%2."/>
      <w:lvlJc w:val="left"/>
      <w:pPr>
        <w:ind w:left="792" w:hanging="432"/>
      </w:pPr>
    </w:lvl>
    <w:lvl w:ilvl="2" w:tplc="0A3A9538">
      <w:start w:val="1"/>
      <w:numFmt w:val="decimal"/>
      <w:lvlText w:val="%1.%2.%3."/>
      <w:lvlJc w:val="left"/>
      <w:pPr>
        <w:ind w:left="1224" w:hanging="504"/>
      </w:pPr>
    </w:lvl>
    <w:lvl w:ilvl="3" w:tplc="24ECBB6A">
      <w:start w:val="1"/>
      <w:numFmt w:val="decimal"/>
      <w:lvlText w:val="%1.%2.%3.%4."/>
      <w:lvlJc w:val="left"/>
      <w:pPr>
        <w:ind w:left="1728" w:hanging="648"/>
      </w:pPr>
    </w:lvl>
    <w:lvl w:ilvl="4" w:tplc="8502095A">
      <w:start w:val="1"/>
      <w:numFmt w:val="decimal"/>
      <w:lvlText w:val="%1.%2.%3.%4.%5."/>
      <w:lvlJc w:val="left"/>
      <w:pPr>
        <w:ind w:left="2232" w:hanging="792"/>
      </w:pPr>
    </w:lvl>
    <w:lvl w:ilvl="5" w:tplc="1158A5CE">
      <w:start w:val="1"/>
      <w:numFmt w:val="decimal"/>
      <w:lvlText w:val="%1.%2.%3.%4.%5.%6."/>
      <w:lvlJc w:val="left"/>
      <w:pPr>
        <w:ind w:left="2736" w:hanging="936"/>
      </w:pPr>
    </w:lvl>
    <w:lvl w:ilvl="6" w:tplc="443403A8">
      <w:start w:val="1"/>
      <w:numFmt w:val="decimal"/>
      <w:lvlText w:val="%1.%2.%3.%4.%5.%6.%7."/>
      <w:lvlJc w:val="left"/>
      <w:pPr>
        <w:ind w:left="3240" w:hanging="1080"/>
      </w:pPr>
    </w:lvl>
    <w:lvl w:ilvl="7" w:tplc="7CDC8718">
      <w:start w:val="1"/>
      <w:numFmt w:val="decimal"/>
      <w:lvlText w:val="%1.%2.%3.%4.%5.%6.%7.%8."/>
      <w:lvlJc w:val="left"/>
      <w:pPr>
        <w:ind w:left="3744" w:hanging="1224"/>
      </w:pPr>
    </w:lvl>
    <w:lvl w:ilvl="8" w:tplc="0A48E8BC">
      <w:start w:val="1"/>
      <w:numFmt w:val="decimal"/>
      <w:lvlText w:val="%1.%2.%3.%4.%5.%6.%7.%8.%9."/>
      <w:lvlJc w:val="left"/>
      <w:pPr>
        <w:ind w:left="4320" w:hanging="1440"/>
      </w:pPr>
    </w:lvl>
  </w:abstractNum>
  <w:abstractNum w:abstractNumId="55" w15:restartNumberingAfterBreak="0">
    <w:nsid w:val="3FD45D6F"/>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6" w15:restartNumberingAfterBreak="0">
    <w:nsid w:val="40BD6512"/>
    <w:multiLevelType w:val="hybridMultilevel"/>
    <w:tmpl w:val="8492775E"/>
    <w:lvl w:ilvl="0" w:tplc="04100017">
      <w:start w:val="1"/>
      <w:numFmt w:val="lowerLetter"/>
      <w:lvlText w:val="%1)"/>
      <w:lvlJc w:val="left"/>
      <w:pPr>
        <w:ind w:left="786"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2AD397C"/>
    <w:multiLevelType w:val="hybridMultilevel"/>
    <w:tmpl w:val="95CAE444"/>
    <w:lvl w:ilvl="0" w:tplc="804EBDD0">
      <w:start w:val="1"/>
      <w:numFmt w:val="upperLetter"/>
      <w:lvlText w:val="%1."/>
      <w:lvlJc w:val="left"/>
      <w:pPr>
        <w:ind w:left="630" w:hanging="360"/>
      </w:pPr>
      <w:rPr>
        <w:sz w:val="36"/>
        <w:szCs w:val="36"/>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15">
      <w:start w:val="1"/>
      <w:numFmt w:val="upperLetter"/>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42F02CCE"/>
    <w:multiLevelType w:val="hybridMultilevel"/>
    <w:tmpl w:val="0248BBF6"/>
    <w:lvl w:ilvl="0" w:tplc="E97E38DE">
      <w:start w:val="1"/>
      <w:numFmt w:val="decimal"/>
      <w:lvlText w:val="B.2.%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59" w15:restartNumberingAfterBreak="0">
    <w:nsid w:val="43C22E95"/>
    <w:multiLevelType w:val="hybridMultilevel"/>
    <w:tmpl w:val="6DF4AC30"/>
    <w:lvl w:ilvl="0" w:tplc="04100011">
      <w:start w:val="1"/>
      <w:numFmt w:val="decimal"/>
      <w:lvlText w:val="%1)"/>
      <w:lvlJc w:val="left"/>
      <w:pPr>
        <w:ind w:left="1350" w:hanging="360"/>
      </w:pPr>
    </w:lvl>
    <w:lvl w:ilvl="1" w:tplc="04100019" w:tentative="1">
      <w:start w:val="1"/>
      <w:numFmt w:val="lowerLetter"/>
      <w:lvlText w:val="%2."/>
      <w:lvlJc w:val="left"/>
      <w:pPr>
        <w:ind w:left="2070" w:hanging="360"/>
      </w:pPr>
    </w:lvl>
    <w:lvl w:ilvl="2" w:tplc="0410001B" w:tentative="1">
      <w:start w:val="1"/>
      <w:numFmt w:val="lowerRoman"/>
      <w:lvlText w:val="%3."/>
      <w:lvlJc w:val="right"/>
      <w:pPr>
        <w:ind w:left="2790" w:hanging="180"/>
      </w:pPr>
    </w:lvl>
    <w:lvl w:ilvl="3" w:tplc="0410000F" w:tentative="1">
      <w:start w:val="1"/>
      <w:numFmt w:val="decimal"/>
      <w:lvlText w:val="%4."/>
      <w:lvlJc w:val="left"/>
      <w:pPr>
        <w:ind w:left="3510" w:hanging="360"/>
      </w:pPr>
    </w:lvl>
    <w:lvl w:ilvl="4" w:tplc="04100019" w:tentative="1">
      <w:start w:val="1"/>
      <w:numFmt w:val="lowerLetter"/>
      <w:lvlText w:val="%5."/>
      <w:lvlJc w:val="left"/>
      <w:pPr>
        <w:ind w:left="4230" w:hanging="360"/>
      </w:pPr>
    </w:lvl>
    <w:lvl w:ilvl="5" w:tplc="0410001B" w:tentative="1">
      <w:start w:val="1"/>
      <w:numFmt w:val="lowerRoman"/>
      <w:lvlText w:val="%6."/>
      <w:lvlJc w:val="right"/>
      <w:pPr>
        <w:ind w:left="4950" w:hanging="180"/>
      </w:pPr>
    </w:lvl>
    <w:lvl w:ilvl="6" w:tplc="0410000F" w:tentative="1">
      <w:start w:val="1"/>
      <w:numFmt w:val="decimal"/>
      <w:lvlText w:val="%7."/>
      <w:lvlJc w:val="left"/>
      <w:pPr>
        <w:ind w:left="5670" w:hanging="360"/>
      </w:pPr>
    </w:lvl>
    <w:lvl w:ilvl="7" w:tplc="04100019" w:tentative="1">
      <w:start w:val="1"/>
      <w:numFmt w:val="lowerLetter"/>
      <w:lvlText w:val="%8."/>
      <w:lvlJc w:val="left"/>
      <w:pPr>
        <w:ind w:left="6390" w:hanging="360"/>
      </w:pPr>
    </w:lvl>
    <w:lvl w:ilvl="8" w:tplc="0410001B" w:tentative="1">
      <w:start w:val="1"/>
      <w:numFmt w:val="lowerRoman"/>
      <w:lvlText w:val="%9."/>
      <w:lvlJc w:val="right"/>
      <w:pPr>
        <w:ind w:left="7110" w:hanging="180"/>
      </w:pPr>
    </w:lvl>
  </w:abstractNum>
  <w:abstractNum w:abstractNumId="60" w15:restartNumberingAfterBreak="0">
    <w:nsid w:val="43E97FF6"/>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1" w15:restartNumberingAfterBreak="0">
    <w:nsid w:val="44275D77"/>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2" w15:restartNumberingAfterBreak="0">
    <w:nsid w:val="450213DE"/>
    <w:multiLevelType w:val="hybridMultilevel"/>
    <w:tmpl w:val="E0641FD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5464401"/>
    <w:multiLevelType w:val="hybridMultilevel"/>
    <w:tmpl w:val="F912E4EA"/>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64" w15:restartNumberingAfterBreak="0">
    <w:nsid w:val="46F1515E"/>
    <w:multiLevelType w:val="hybridMultilevel"/>
    <w:tmpl w:val="B838C92E"/>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AF73B53"/>
    <w:multiLevelType w:val="hybridMultilevel"/>
    <w:tmpl w:val="3B48A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B5117CE"/>
    <w:multiLevelType w:val="hybridMultilevel"/>
    <w:tmpl w:val="C1266512"/>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BC924FE"/>
    <w:multiLevelType w:val="hybridMultilevel"/>
    <w:tmpl w:val="DFD6B2DC"/>
    <w:lvl w:ilvl="0" w:tplc="4A620254">
      <w:start w:val="1"/>
      <w:numFmt w:val="decimal"/>
      <w:lvlText w:val="%1)"/>
      <w:lvlJc w:val="left"/>
      <w:pPr>
        <w:ind w:left="360" w:hanging="360"/>
      </w:pPr>
      <w:rPr>
        <w:rFonts w:ascii="Bell MT" w:hAnsi="Bell MT" w:hint="default"/>
        <w:sz w:val="24"/>
        <w:szCs w:val="24"/>
      </w:r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8" w15:restartNumberingAfterBreak="0">
    <w:nsid w:val="4BE960DE"/>
    <w:multiLevelType w:val="hybridMultilevel"/>
    <w:tmpl w:val="F254237E"/>
    <w:lvl w:ilvl="0" w:tplc="D088AEB2">
      <w:start w:val="1"/>
      <w:numFmt w:val="decimal"/>
      <w:lvlText w:val="4.%1"/>
      <w:lvlJc w:val="left"/>
      <w:pPr>
        <w:ind w:left="720" w:hanging="360"/>
      </w:pPr>
      <w:rPr>
        <w:rFonts w:ascii="Bell MT" w:hAnsi="Bell MT" w:hint="default"/>
        <w:sz w:val="44"/>
        <w:szCs w:val="4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CBD40A4"/>
    <w:multiLevelType w:val="hybridMultilevel"/>
    <w:tmpl w:val="3F3EB70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4E9B4C1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1" w15:restartNumberingAfterBreak="0">
    <w:nsid w:val="504520C6"/>
    <w:multiLevelType w:val="multilevel"/>
    <w:tmpl w:val="BB20341C"/>
    <w:lvl w:ilvl="0">
      <w:start w:val="1"/>
      <w:numFmt w:val="decimal"/>
      <w:lvlText w:val="%1."/>
      <w:lvlJc w:val="lef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2.%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2" w15:restartNumberingAfterBreak="0">
    <w:nsid w:val="5415668B"/>
    <w:multiLevelType w:val="hybridMultilevel"/>
    <w:tmpl w:val="791CB526"/>
    <w:lvl w:ilvl="0" w:tplc="04100017">
      <w:start w:val="1"/>
      <w:numFmt w:val="lowerLetter"/>
      <w:lvlText w:val="%1)"/>
      <w:lvlJc w:val="left"/>
      <w:pPr>
        <w:ind w:left="1154" w:hanging="360"/>
      </w:pPr>
    </w:lvl>
    <w:lvl w:ilvl="1" w:tplc="04100019" w:tentative="1">
      <w:start w:val="1"/>
      <w:numFmt w:val="lowerLetter"/>
      <w:lvlText w:val="%2."/>
      <w:lvlJc w:val="left"/>
      <w:pPr>
        <w:ind w:left="1874" w:hanging="360"/>
      </w:pPr>
    </w:lvl>
    <w:lvl w:ilvl="2" w:tplc="0410001B" w:tentative="1">
      <w:start w:val="1"/>
      <w:numFmt w:val="lowerRoman"/>
      <w:lvlText w:val="%3."/>
      <w:lvlJc w:val="right"/>
      <w:pPr>
        <w:ind w:left="2594" w:hanging="180"/>
      </w:pPr>
    </w:lvl>
    <w:lvl w:ilvl="3" w:tplc="0410000F" w:tentative="1">
      <w:start w:val="1"/>
      <w:numFmt w:val="decimal"/>
      <w:lvlText w:val="%4."/>
      <w:lvlJc w:val="left"/>
      <w:pPr>
        <w:ind w:left="3314" w:hanging="360"/>
      </w:pPr>
    </w:lvl>
    <w:lvl w:ilvl="4" w:tplc="04100019" w:tentative="1">
      <w:start w:val="1"/>
      <w:numFmt w:val="lowerLetter"/>
      <w:lvlText w:val="%5."/>
      <w:lvlJc w:val="left"/>
      <w:pPr>
        <w:ind w:left="4034" w:hanging="360"/>
      </w:pPr>
    </w:lvl>
    <w:lvl w:ilvl="5" w:tplc="0410001B" w:tentative="1">
      <w:start w:val="1"/>
      <w:numFmt w:val="lowerRoman"/>
      <w:lvlText w:val="%6."/>
      <w:lvlJc w:val="right"/>
      <w:pPr>
        <w:ind w:left="4754" w:hanging="180"/>
      </w:pPr>
    </w:lvl>
    <w:lvl w:ilvl="6" w:tplc="0410000F" w:tentative="1">
      <w:start w:val="1"/>
      <w:numFmt w:val="decimal"/>
      <w:lvlText w:val="%7."/>
      <w:lvlJc w:val="left"/>
      <w:pPr>
        <w:ind w:left="5474" w:hanging="360"/>
      </w:pPr>
    </w:lvl>
    <w:lvl w:ilvl="7" w:tplc="04100019" w:tentative="1">
      <w:start w:val="1"/>
      <w:numFmt w:val="lowerLetter"/>
      <w:lvlText w:val="%8."/>
      <w:lvlJc w:val="left"/>
      <w:pPr>
        <w:ind w:left="6194" w:hanging="360"/>
      </w:pPr>
    </w:lvl>
    <w:lvl w:ilvl="8" w:tplc="0410001B" w:tentative="1">
      <w:start w:val="1"/>
      <w:numFmt w:val="lowerRoman"/>
      <w:lvlText w:val="%9."/>
      <w:lvlJc w:val="right"/>
      <w:pPr>
        <w:ind w:left="6914" w:hanging="180"/>
      </w:pPr>
    </w:lvl>
  </w:abstractNum>
  <w:abstractNum w:abstractNumId="73" w15:restartNumberingAfterBreak="0">
    <w:nsid w:val="55281999"/>
    <w:multiLevelType w:val="hybridMultilevel"/>
    <w:tmpl w:val="D7902C64"/>
    <w:lvl w:ilvl="0" w:tplc="4EEE76FE">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54756FE"/>
    <w:multiLevelType w:val="hybridMultilevel"/>
    <w:tmpl w:val="4F641B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5B30E53"/>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6" w15:restartNumberingAfterBreak="0">
    <w:nsid w:val="576C2338"/>
    <w:multiLevelType w:val="hybridMultilevel"/>
    <w:tmpl w:val="8B4EAA24"/>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86B4CC0"/>
    <w:multiLevelType w:val="hybridMultilevel"/>
    <w:tmpl w:val="636C85D4"/>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8876DA7"/>
    <w:multiLevelType w:val="hybridMultilevel"/>
    <w:tmpl w:val="781C4FF8"/>
    <w:lvl w:ilvl="0" w:tplc="306035EE">
      <w:start w:val="1"/>
      <w:numFmt w:val="decimal"/>
      <w:lvlText w:val="A.3.%1."/>
      <w:lvlJc w:val="right"/>
      <w:pPr>
        <w:ind w:left="1789" w:hanging="360"/>
      </w:pPr>
      <w:rPr>
        <w:rFonts w:hint="default"/>
        <w:i/>
        <w:iCs/>
      </w:rPr>
    </w:lvl>
    <w:lvl w:ilvl="1" w:tplc="04100019" w:tentative="1">
      <w:start w:val="1"/>
      <w:numFmt w:val="lowerLetter"/>
      <w:lvlText w:val="%2."/>
      <w:lvlJc w:val="left"/>
      <w:pPr>
        <w:ind w:left="2509" w:hanging="360"/>
      </w:pPr>
    </w:lvl>
    <w:lvl w:ilvl="2" w:tplc="0410001B" w:tentative="1">
      <w:start w:val="1"/>
      <w:numFmt w:val="lowerRoman"/>
      <w:lvlText w:val="%3."/>
      <w:lvlJc w:val="right"/>
      <w:pPr>
        <w:ind w:left="3229" w:hanging="180"/>
      </w:pPr>
    </w:lvl>
    <w:lvl w:ilvl="3" w:tplc="0410000F" w:tentative="1">
      <w:start w:val="1"/>
      <w:numFmt w:val="decimal"/>
      <w:lvlText w:val="%4."/>
      <w:lvlJc w:val="left"/>
      <w:pPr>
        <w:ind w:left="3949" w:hanging="360"/>
      </w:pPr>
    </w:lvl>
    <w:lvl w:ilvl="4" w:tplc="04100019" w:tentative="1">
      <w:start w:val="1"/>
      <w:numFmt w:val="lowerLetter"/>
      <w:lvlText w:val="%5."/>
      <w:lvlJc w:val="left"/>
      <w:pPr>
        <w:ind w:left="4669" w:hanging="360"/>
      </w:pPr>
    </w:lvl>
    <w:lvl w:ilvl="5" w:tplc="0410001B" w:tentative="1">
      <w:start w:val="1"/>
      <w:numFmt w:val="lowerRoman"/>
      <w:lvlText w:val="%6."/>
      <w:lvlJc w:val="right"/>
      <w:pPr>
        <w:ind w:left="5389" w:hanging="180"/>
      </w:pPr>
    </w:lvl>
    <w:lvl w:ilvl="6" w:tplc="0410000F" w:tentative="1">
      <w:start w:val="1"/>
      <w:numFmt w:val="decimal"/>
      <w:lvlText w:val="%7."/>
      <w:lvlJc w:val="left"/>
      <w:pPr>
        <w:ind w:left="6109" w:hanging="360"/>
      </w:pPr>
    </w:lvl>
    <w:lvl w:ilvl="7" w:tplc="04100019" w:tentative="1">
      <w:start w:val="1"/>
      <w:numFmt w:val="lowerLetter"/>
      <w:lvlText w:val="%8."/>
      <w:lvlJc w:val="left"/>
      <w:pPr>
        <w:ind w:left="6829" w:hanging="360"/>
      </w:pPr>
    </w:lvl>
    <w:lvl w:ilvl="8" w:tplc="0410001B" w:tentative="1">
      <w:start w:val="1"/>
      <w:numFmt w:val="lowerRoman"/>
      <w:lvlText w:val="%9."/>
      <w:lvlJc w:val="right"/>
      <w:pPr>
        <w:ind w:left="7549" w:hanging="180"/>
      </w:pPr>
    </w:lvl>
  </w:abstractNum>
  <w:abstractNum w:abstractNumId="79" w15:restartNumberingAfterBreak="0">
    <w:nsid w:val="58A50DD9"/>
    <w:multiLevelType w:val="hybridMultilevel"/>
    <w:tmpl w:val="7F8A5236"/>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0" w15:restartNumberingAfterBreak="0">
    <w:nsid w:val="58AA3D19"/>
    <w:multiLevelType w:val="hybridMultilevel"/>
    <w:tmpl w:val="AB1E29BA"/>
    <w:lvl w:ilvl="0" w:tplc="0FAA5FC4">
      <w:start w:val="1"/>
      <w:numFmt w:val="decimal"/>
      <w:lvlText w:val="4.%1"/>
      <w:lvlJc w:val="left"/>
      <w:pPr>
        <w:ind w:left="1080" w:hanging="360"/>
      </w:pPr>
      <w:rPr>
        <w:rFonts w:ascii="Bell MT" w:hAnsi="Bell MT"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9247D6C"/>
    <w:multiLevelType w:val="hybridMultilevel"/>
    <w:tmpl w:val="CFC096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59EC0434"/>
    <w:multiLevelType w:val="hybridMultilevel"/>
    <w:tmpl w:val="243A1348"/>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83" w15:restartNumberingAfterBreak="0">
    <w:nsid w:val="5EB80FFF"/>
    <w:multiLevelType w:val="hybridMultilevel"/>
    <w:tmpl w:val="9BE8BEE8"/>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FFB68B2"/>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5" w15:restartNumberingAfterBreak="0">
    <w:nsid w:val="62E3606B"/>
    <w:multiLevelType w:val="hybridMultilevel"/>
    <w:tmpl w:val="B94E85B2"/>
    <w:lvl w:ilvl="0" w:tplc="7390FDFC">
      <w:start w:val="1"/>
      <w:numFmt w:val="decimal"/>
      <w:lvlText w:val="B.2.%1)"/>
      <w:lvlJc w:val="left"/>
      <w:pPr>
        <w:ind w:left="1636" w:hanging="360"/>
      </w:pPr>
      <w:rPr>
        <w:rFonts w:hint="default"/>
        <w:sz w:val="28"/>
        <w:szCs w:val="28"/>
      </w:rPr>
    </w:lvl>
    <w:lvl w:ilvl="1" w:tplc="04100019">
      <w:start w:val="1"/>
      <w:numFmt w:val="lowerLetter"/>
      <w:lvlText w:val="%2."/>
      <w:lvlJc w:val="left"/>
      <w:pPr>
        <w:ind w:left="297" w:hanging="360"/>
      </w:pPr>
    </w:lvl>
    <w:lvl w:ilvl="2" w:tplc="0410001B" w:tentative="1">
      <w:start w:val="1"/>
      <w:numFmt w:val="lowerRoman"/>
      <w:lvlText w:val="%3."/>
      <w:lvlJc w:val="right"/>
      <w:pPr>
        <w:ind w:left="1017" w:hanging="180"/>
      </w:pPr>
    </w:lvl>
    <w:lvl w:ilvl="3" w:tplc="0410000F" w:tentative="1">
      <w:start w:val="1"/>
      <w:numFmt w:val="decimal"/>
      <w:lvlText w:val="%4."/>
      <w:lvlJc w:val="left"/>
      <w:pPr>
        <w:ind w:left="1737" w:hanging="360"/>
      </w:pPr>
    </w:lvl>
    <w:lvl w:ilvl="4" w:tplc="04100019" w:tentative="1">
      <w:start w:val="1"/>
      <w:numFmt w:val="lowerLetter"/>
      <w:lvlText w:val="%5."/>
      <w:lvlJc w:val="left"/>
      <w:pPr>
        <w:ind w:left="2457" w:hanging="360"/>
      </w:pPr>
    </w:lvl>
    <w:lvl w:ilvl="5" w:tplc="0410001B" w:tentative="1">
      <w:start w:val="1"/>
      <w:numFmt w:val="lowerRoman"/>
      <w:lvlText w:val="%6."/>
      <w:lvlJc w:val="right"/>
      <w:pPr>
        <w:ind w:left="3177" w:hanging="180"/>
      </w:pPr>
    </w:lvl>
    <w:lvl w:ilvl="6" w:tplc="0410000F" w:tentative="1">
      <w:start w:val="1"/>
      <w:numFmt w:val="decimal"/>
      <w:lvlText w:val="%7."/>
      <w:lvlJc w:val="left"/>
      <w:pPr>
        <w:ind w:left="3897" w:hanging="360"/>
      </w:pPr>
    </w:lvl>
    <w:lvl w:ilvl="7" w:tplc="04100019" w:tentative="1">
      <w:start w:val="1"/>
      <w:numFmt w:val="lowerLetter"/>
      <w:lvlText w:val="%8."/>
      <w:lvlJc w:val="left"/>
      <w:pPr>
        <w:ind w:left="4617" w:hanging="360"/>
      </w:pPr>
    </w:lvl>
    <w:lvl w:ilvl="8" w:tplc="0410001B" w:tentative="1">
      <w:start w:val="1"/>
      <w:numFmt w:val="lowerRoman"/>
      <w:lvlText w:val="%9."/>
      <w:lvlJc w:val="right"/>
      <w:pPr>
        <w:ind w:left="5337" w:hanging="180"/>
      </w:pPr>
    </w:lvl>
  </w:abstractNum>
  <w:abstractNum w:abstractNumId="86" w15:restartNumberingAfterBreak="0">
    <w:nsid w:val="6702789B"/>
    <w:multiLevelType w:val="hybridMultilevel"/>
    <w:tmpl w:val="0F769C2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start w:val="1"/>
      <w:numFmt w:val="lowerRoman"/>
      <w:lvlText w:val="%3."/>
      <w:lvlJc w:val="right"/>
      <w:pPr>
        <w:ind w:left="1865" w:hanging="180"/>
      </w:pPr>
    </w:lvl>
    <w:lvl w:ilvl="3" w:tplc="0410000F">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87" w15:restartNumberingAfterBreak="0">
    <w:nsid w:val="67062E5B"/>
    <w:multiLevelType w:val="hybridMultilevel"/>
    <w:tmpl w:val="2F72A0A0"/>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85E2364"/>
    <w:multiLevelType w:val="hybridMultilevel"/>
    <w:tmpl w:val="D1B6B1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802FFE"/>
    <w:multiLevelType w:val="hybridMultilevel"/>
    <w:tmpl w:val="B3C05A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BE2526"/>
    <w:multiLevelType w:val="hybridMultilevel"/>
    <w:tmpl w:val="ADF2AA32"/>
    <w:lvl w:ilvl="0" w:tplc="0410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2" w15:restartNumberingAfterBreak="0">
    <w:nsid w:val="6CAB18A7"/>
    <w:multiLevelType w:val="hybridMultilevel"/>
    <w:tmpl w:val="F796D1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D1A5293"/>
    <w:multiLevelType w:val="hybridMultilevel"/>
    <w:tmpl w:val="1F8811B8"/>
    <w:lvl w:ilvl="0" w:tplc="5BA2AF06">
      <w:start w:val="1"/>
      <w:numFmt w:val="decimal"/>
      <w:lvlText w:val="B.3.%1)"/>
      <w:lvlJc w:val="left"/>
      <w:pPr>
        <w:ind w:left="1352" w:hanging="360"/>
      </w:pPr>
      <w:rPr>
        <w:rFonts w:hint="default"/>
      </w:rPr>
    </w:lvl>
    <w:lvl w:ilvl="1" w:tplc="04100019" w:tentative="1">
      <w:start w:val="1"/>
      <w:numFmt w:val="lowerLetter"/>
      <w:lvlText w:val="%2."/>
      <w:lvlJc w:val="left"/>
      <w:pPr>
        <w:ind w:left="2072" w:hanging="360"/>
      </w:pPr>
    </w:lvl>
    <w:lvl w:ilvl="2" w:tplc="0410001B" w:tentative="1">
      <w:start w:val="1"/>
      <w:numFmt w:val="lowerRoman"/>
      <w:lvlText w:val="%3."/>
      <w:lvlJc w:val="right"/>
      <w:pPr>
        <w:ind w:left="2792" w:hanging="180"/>
      </w:pPr>
    </w:lvl>
    <w:lvl w:ilvl="3" w:tplc="0410000F" w:tentative="1">
      <w:start w:val="1"/>
      <w:numFmt w:val="decimal"/>
      <w:lvlText w:val="%4."/>
      <w:lvlJc w:val="left"/>
      <w:pPr>
        <w:ind w:left="3512" w:hanging="360"/>
      </w:pPr>
    </w:lvl>
    <w:lvl w:ilvl="4" w:tplc="04100019" w:tentative="1">
      <w:start w:val="1"/>
      <w:numFmt w:val="lowerLetter"/>
      <w:lvlText w:val="%5."/>
      <w:lvlJc w:val="left"/>
      <w:pPr>
        <w:ind w:left="4232" w:hanging="360"/>
      </w:pPr>
    </w:lvl>
    <w:lvl w:ilvl="5" w:tplc="0410001B" w:tentative="1">
      <w:start w:val="1"/>
      <w:numFmt w:val="lowerRoman"/>
      <w:lvlText w:val="%6."/>
      <w:lvlJc w:val="right"/>
      <w:pPr>
        <w:ind w:left="4952" w:hanging="180"/>
      </w:pPr>
    </w:lvl>
    <w:lvl w:ilvl="6" w:tplc="0410000F" w:tentative="1">
      <w:start w:val="1"/>
      <w:numFmt w:val="decimal"/>
      <w:lvlText w:val="%7."/>
      <w:lvlJc w:val="left"/>
      <w:pPr>
        <w:ind w:left="5672" w:hanging="360"/>
      </w:pPr>
    </w:lvl>
    <w:lvl w:ilvl="7" w:tplc="04100019" w:tentative="1">
      <w:start w:val="1"/>
      <w:numFmt w:val="lowerLetter"/>
      <w:lvlText w:val="%8."/>
      <w:lvlJc w:val="left"/>
      <w:pPr>
        <w:ind w:left="6392" w:hanging="360"/>
      </w:pPr>
    </w:lvl>
    <w:lvl w:ilvl="8" w:tplc="0410001B" w:tentative="1">
      <w:start w:val="1"/>
      <w:numFmt w:val="lowerRoman"/>
      <w:lvlText w:val="%9."/>
      <w:lvlJc w:val="right"/>
      <w:pPr>
        <w:ind w:left="7112" w:hanging="180"/>
      </w:pPr>
    </w:lvl>
  </w:abstractNum>
  <w:abstractNum w:abstractNumId="94" w15:restartNumberingAfterBreak="0">
    <w:nsid w:val="6DFD6464"/>
    <w:multiLevelType w:val="hybridMultilevel"/>
    <w:tmpl w:val="D6A27CD6"/>
    <w:lvl w:ilvl="0" w:tplc="B7467FB0">
      <w:start w:val="1"/>
      <w:numFmt w:val="decimal"/>
      <w:lvlText w:val="B.%1)"/>
      <w:lvlJc w:val="left"/>
      <w:pPr>
        <w:ind w:left="1069" w:hanging="360"/>
      </w:pPr>
      <w:rPr>
        <w:rFonts w:hint="default"/>
        <w:sz w:val="32"/>
        <w:szCs w:val="32"/>
      </w:rPr>
    </w:lvl>
    <w:lvl w:ilvl="1" w:tplc="04100019">
      <w:start w:val="1"/>
      <w:numFmt w:val="lowerLetter"/>
      <w:lvlText w:val="%2."/>
      <w:lvlJc w:val="left"/>
      <w:pPr>
        <w:ind w:left="799" w:hanging="360"/>
      </w:pPr>
    </w:lvl>
    <w:lvl w:ilvl="2" w:tplc="0410001B" w:tentative="1">
      <w:start w:val="1"/>
      <w:numFmt w:val="lowerRoman"/>
      <w:lvlText w:val="%3."/>
      <w:lvlJc w:val="right"/>
      <w:pPr>
        <w:ind w:left="1519" w:hanging="180"/>
      </w:pPr>
    </w:lvl>
    <w:lvl w:ilvl="3" w:tplc="0410000F" w:tentative="1">
      <w:start w:val="1"/>
      <w:numFmt w:val="decimal"/>
      <w:lvlText w:val="%4."/>
      <w:lvlJc w:val="left"/>
      <w:pPr>
        <w:ind w:left="2239" w:hanging="360"/>
      </w:pPr>
    </w:lvl>
    <w:lvl w:ilvl="4" w:tplc="04100019" w:tentative="1">
      <w:start w:val="1"/>
      <w:numFmt w:val="lowerLetter"/>
      <w:lvlText w:val="%5."/>
      <w:lvlJc w:val="left"/>
      <w:pPr>
        <w:ind w:left="2959" w:hanging="360"/>
      </w:pPr>
    </w:lvl>
    <w:lvl w:ilvl="5" w:tplc="0410001B" w:tentative="1">
      <w:start w:val="1"/>
      <w:numFmt w:val="lowerRoman"/>
      <w:lvlText w:val="%6."/>
      <w:lvlJc w:val="right"/>
      <w:pPr>
        <w:ind w:left="3679" w:hanging="180"/>
      </w:pPr>
    </w:lvl>
    <w:lvl w:ilvl="6" w:tplc="0410000F" w:tentative="1">
      <w:start w:val="1"/>
      <w:numFmt w:val="decimal"/>
      <w:lvlText w:val="%7."/>
      <w:lvlJc w:val="left"/>
      <w:pPr>
        <w:ind w:left="4399" w:hanging="360"/>
      </w:pPr>
    </w:lvl>
    <w:lvl w:ilvl="7" w:tplc="04100019" w:tentative="1">
      <w:start w:val="1"/>
      <w:numFmt w:val="lowerLetter"/>
      <w:lvlText w:val="%8."/>
      <w:lvlJc w:val="left"/>
      <w:pPr>
        <w:ind w:left="5119" w:hanging="360"/>
      </w:pPr>
    </w:lvl>
    <w:lvl w:ilvl="8" w:tplc="0410001B" w:tentative="1">
      <w:start w:val="1"/>
      <w:numFmt w:val="lowerRoman"/>
      <w:lvlText w:val="%9."/>
      <w:lvlJc w:val="right"/>
      <w:pPr>
        <w:ind w:left="5839" w:hanging="180"/>
      </w:pPr>
    </w:lvl>
  </w:abstractNum>
  <w:abstractNum w:abstractNumId="95" w15:restartNumberingAfterBreak="0">
    <w:nsid w:val="6E8E0B3D"/>
    <w:multiLevelType w:val="hybridMultilevel"/>
    <w:tmpl w:val="300463FC"/>
    <w:lvl w:ilvl="0" w:tplc="1444DA66">
      <w:start w:val="1"/>
      <w:numFmt w:val="upperLetter"/>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184088"/>
    <w:multiLevelType w:val="hybridMultilevel"/>
    <w:tmpl w:val="B928D5D2"/>
    <w:lvl w:ilvl="0" w:tplc="4EB02458">
      <w:start w:val="1"/>
      <w:numFmt w:val="decimal"/>
      <w:lvlText w:val="B.1.%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98" w15:restartNumberingAfterBreak="0">
    <w:nsid w:val="738D338D"/>
    <w:multiLevelType w:val="hybridMultilevel"/>
    <w:tmpl w:val="EBD62DB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9" w15:restartNumberingAfterBreak="0">
    <w:nsid w:val="75742982"/>
    <w:multiLevelType w:val="hybridMultilevel"/>
    <w:tmpl w:val="474CA8AA"/>
    <w:lvl w:ilvl="0" w:tplc="78E0A784">
      <w:start w:val="1"/>
      <w:numFmt w:val="decimal"/>
      <w:pStyle w:val="Titolo1"/>
      <w:lvlText w:val="%1"/>
      <w:lvlJc w:val="left"/>
      <w:pPr>
        <w:ind w:left="432" w:hanging="432"/>
      </w:pPr>
    </w:lvl>
    <w:lvl w:ilvl="1" w:tplc="0CDE0D94">
      <w:start w:val="1"/>
      <w:numFmt w:val="decimal"/>
      <w:pStyle w:val="Titolo2"/>
      <w:lvlText w:val="%1.%2"/>
      <w:lvlJc w:val="left"/>
      <w:pPr>
        <w:ind w:left="576" w:hanging="576"/>
      </w:pPr>
      <w:rPr>
        <w:color w:val="000000" w:themeColor="text1"/>
      </w:rPr>
    </w:lvl>
    <w:lvl w:ilvl="2" w:tplc="3E7EB684">
      <w:start w:val="1"/>
      <w:numFmt w:val="decimal"/>
      <w:pStyle w:val="Titolo3"/>
      <w:lvlText w:val="%1.%2.%3"/>
      <w:lvlJc w:val="left"/>
      <w:pPr>
        <w:ind w:left="720" w:hanging="720"/>
      </w:pPr>
    </w:lvl>
    <w:lvl w:ilvl="3" w:tplc="8F1833CC">
      <w:start w:val="1"/>
      <w:numFmt w:val="decimal"/>
      <w:pStyle w:val="Titolo4"/>
      <w:lvlText w:val="%1.%2.%3.%4"/>
      <w:lvlJc w:val="left"/>
      <w:pPr>
        <w:ind w:left="864" w:hanging="864"/>
      </w:pPr>
    </w:lvl>
    <w:lvl w:ilvl="4" w:tplc="80861444">
      <w:start w:val="1"/>
      <w:numFmt w:val="decimal"/>
      <w:pStyle w:val="Titolo5"/>
      <w:lvlText w:val="%1.%2.%3.%4.%5"/>
      <w:lvlJc w:val="left"/>
      <w:pPr>
        <w:ind w:left="1008" w:hanging="1008"/>
      </w:pPr>
    </w:lvl>
    <w:lvl w:ilvl="5" w:tplc="B2A63184">
      <w:start w:val="1"/>
      <w:numFmt w:val="decimal"/>
      <w:pStyle w:val="Titolo6"/>
      <w:lvlText w:val="%1.%2.%3.%4.%5.%6"/>
      <w:lvlJc w:val="left"/>
      <w:pPr>
        <w:ind w:left="1152" w:hanging="1152"/>
      </w:pPr>
    </w:lvl>
    <w:lvl w:ilvl="6" w:tplc="F4CA7C98">
      <w:start w:val="1"/>
      <w:numFmt w:val="decimal"/>
      <w:pStyle w:val="Titolo7"/>
      <w:lvlText w:val="%1.%2.%3.%4.%5.%6.%7"/>
      <w:lvlJc w:val="left"/>
      <w:pPr>
        <w:ind w:left="1296" w:hanging="1296"/>
      </w:pPr>
    </w:lvl>
    <w:lvl w:ilvl="7" w:tplc="72E66A30">
      <w:start w:val="1"/>
      <w:numFmt w:val="decimal"/>
      <w:pStyle w:val="Titolo8"/>
      <w:lvlText w:val="%1.%2.%3.%4.%5.%6.%7.%8"/>
      <w:lvlJc w:val="left"/>
      <w:pPr>
        <w:ind w:left="1440" w:hanging="1440"/>
      </w:pPr>
    </w:lvl>
    <w:lvl w:ilvl="8" w:tplc="555C3894">
      <w:start w:val="1"/>
      <w:numFmt w:val="decimal"/>
      <w:pStyle w:val="Titolo9"/>
      <w:lvlText w:val="%1.%2.%3.%4.%5.%6.%7.%8.%9"/>
      <w:lvlJc w:val="left"/>
      <w:pPr>
        <w:ind w:left="1584" w:hanging="1584"/>
      </w:pPr>
    </w:lvl>
  </w:abstractNum>
  <w:abstractNum w:abstractNumId="100" w15:restartNumberingAfterBreak="0">
    <w:nsid w:val="78C20620"/>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1" w15:restartNumberingAfterBreak="0">
    <w:nsid w:val="78C27E73"/>
    <w:multiLevelType w:val="hybridMultilevel"/>
    <w:tmpl w:val="81727506"/>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102" w15:restartNumberingAfterBreak="0">
    <w:nsid w:val="7B0C5953"/>
    <w:multiLevelType w:val="hybridMultilevel"/>
    <w:tmpl w:val="2BC2F55E"/>
    <w:lvl w:ilvl="0" w:tplc="B6E26A30">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103" w15:restartNumberingAfterBreak="0">
    <w:nsid w:val="7B4D7A9A"/>
    <w:multiLevelType w:val="hybridMultilevel"/>
    <w:tmpl w:val="60D0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014DD9"/>
    <w:multiLevelType w:val="hybridMultilevel"/>
    <w:tmpl w:val="E38E4C7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07778F"/>
    <w:multiLevelType w:val="hybridMultilevel"/>
    <w:tmpl w:val="01046C7E"/>
    <w:lvl w:ilvl="0" w:tplc="04100017">
      <w:start w:val="1"/>
      <w:numFmt w:val="lowerLetter"/>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6" w15:restartNumberingAfterBreak="0">
    <w:nsid w:val="7F0E0FEB"/>
    <w:multiLevelType w:val="hybridMultilevel"/>
    <w:tmpl w:val="61E29FFA"/>
    <w:lvl w:ilvl="0" w:tplc="0409000F">
      <w:start w:val="1"/>
      <w:numFmt w:val="decimal"/>
      <w:lvlText w:val="%1."/>
      <w:lvlJc w:val="left"/>
      <w:pPr>
        <w:ind w:left="720" w:hanging="360"/>
      </w:pPr>
      <w:rPr>
        <w:rFonts w:hint="default"/>
      </w:rPr>
    </w:lvl>
    <w:lvl w:ilvl="1" w:tplc="A5C624C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971BE1"/>
    <w:multiLevelType w:val="hybridMultilevel"/>
    <w:tmpl w:val="825C6A9C"/>
    <w:lvl w:ilvl="0" w:tplc="661A6A3E">
      <w:start w:val="1"/>
      <w:numFmt w:val="decimal"/>
      <w:lvlText w:val="B.%1)"/>
      <w:lvlJc w:val="left"/>
      <w:pPr>
        <w:ind w:left="1874" w:hanging="360"/>
      </w:pPr>
      <w:rPr>
        <w:rFonts w:hint="default"/>
        <w:sz w:val="36"/>
        <w:szCs w:val="36"/>
      </w:rPr>
    </w:lvl>
    <w:lvl w:ilvl="1" w:tplc="04100019" w:tentative="1">
      <w:start w:val="1"/>
      <w:numFmt w:val="lowerLetter"/>
      <w:lvlText w:val="%2."/>
      <w:lvlJc w:val="left"/>
      <w:pPr>
        <w:ind w:left="2594" w:hanging="360"/>
      </w:pPr>
    </w:lvl>
    <w:lvl w:ilvl="2" w:tplc="0410001B" w:tentative="1">
      <w:start w:val="1"/>
      <w:numFmt w:val="lowerRoman"/>
      <w:lvlText w:val="%3."/>
      <w:lvlJc w:val="right"/>
      <w:pPr>
        <w:ind w:left="3314" w:hanging="180"/>
      </w:pPr>
    </w:lvl>
    <w:lvl w:ilvl="3" w:tplc="0410000F" w:tentative="1">
      <w:start w:val="1"/>
      <w:numFmt w:val="decimal"/>
      <w:lvlText w:val="%4."/>
      <w:lvlJc w:val="left"/>
      <w:pPr>
        <w:ind w:left="4034" w:hanging="360"/>
      </w:pPr>
    </w:lvl>
    <w:lvl w:ilvl="4" w:tplc="04100019" w:tentative="1">
      <w:start w:val="1"/>
      <w:numFmt w:val="lowerLetter"/>
      <w:lvlText w:val="%5."/>
      <w:lvlJc w:val="left"/>
      <w:pPr>
        <w:ind w:left="4754" w:hanging="360"/>
      </w:pPr>
    </w:lvl>
    <w:lvl w:ilvl="5" w:tplc="0410001B" w:tentative="1">
      <w:start w:val="1"/>
      <w:numFmt w:val="lowerRoman"/>
      <w:lvlText w:val="%6."/>
      <w:lvlJc w:val="right"/>
      <w:pPr>
        <w:ind w:left="5474" w:hanging="180"/>
      </w:pPr>
    </w:lvl>
    <w:lvl w:ilvl="6" w:tplc="0410000F" w:tentative="1">
      <w:start w:val="1"/>
      <w:numFmt w:val="decimal"/>
      <w:lvlText w:val="%7."/>
      <w:lvlJc w:val="left"/>
      <w:pPr>
        <w:ind w:left="6194" w:hanging="360"/>
      </w:pPr>
    </w:lvl>
    <w:lvl w:ilvl="7" w:tplc="04100019" w:tentative="1">
      <w:start w:val="1"/>
      <w:numFmt w:val="lowerLetter"/>
      <w:lvlText w:val="%8."/>
      <w:lvlJc w:val="left"/>
      <w:pPr>
        <w:ind w:left="6914" w:hanging="360"/>
      </w:pPr>
    </w:lvl>
    <w:lvl w:ilvl="8" w:tplc="0410001B" w:tentative="1">
      <w:start w:val="1"/>
      <w:numFmt w:val="lowerRoman"/>
      <w:lvlText w:val="%9."/>
      <w:lvlJc w:val="right"/>
      <w:pPr>
        <w:ind w:left="7634" w:hanging="180"/>
      </w:pPr>
    </w:lvl>
  </w:abstractNum>
  <w:num w:numId="1">
    <w:abstractNumId w:val="37"/>
  </w:num>
  <w:num w:numId="2">
    <w:abstractNumId w:val="46"/>
  </w:num>
  <w:num w:numId="3">
    <w:abstractNumId w:val="51"/>
  </w:num>
  <w:num w:numId="4">
    <w:abstractNumId w:val="69"/>
  </w:num>
  <w:num w:numId="5">
    <w:abstractNumId w:val="99"/>
  </w:num>
  <w:num w:numId="6">
    <w:abstractNumId w:val="33"/>
  </w:num>
  <w:num w:numId="7">
    <w:abstractNumId w:val="35"/>
  </w:num>
  <w:num w:numId="8">
    <w:abstractNumId w:val="38"/>
  </w:num>
  <w:num w:numId="9">
    <w:abstractNumId w:val="104"/>
  </w:num>
  <w:num w:numId="10">
    <w:abstractNumId w:val="95"/>
  </w:num>
  <w:num w:numId="11">
    <w:abstractNumId w:val="88"/>
  </w:num>
  <w:num w:numId="12">
    <w:abstractNumId w:val="57"/>
  </w:num>
  <w:num w:numId="13">
    <w:abstractNumId w:val="24"/>
  </w:num>
  <w:num w:numId="14">
    <w:abstractNumId w:val="81"/>
  </w:num>
  <w:num w:numId="15">
    <w:abstractNumId w:val="103"/>
  </w:num>
  <w:num w:numId="16">
    <w:abstractNumId w:val="64"/>
  </w:num>
  <w:num w:numId="17">
    <w:abstractNumId w:val="13"/>
  </w:num>
  <w:num w:numId="18">
    <w:abstractNumId w:val="76"/>
  </w:num>
  <w:num w:numId="19">
    <w:abstractNumId w:val="5"/>
  </w:num>
  <w:num w:numId="20">
    <w:abstractNumId w:val="89"/>
  </w:num>
  <w:num w:numId="21">
    <w:abstractNumId w:val="3"/>
  </w:num>
  <w:num w:numId="22">
    <w:abstractNumId w:val="101"/>
  </w:num>
  <w:num w:numId="23">
    <w:abstractNumId w:val="0"/>
  </w:num>
  <w:num w:numId="24">
    <w:abstractNumId w:val="59"/>
  </w:num>
  <w:num w:numId="25">
    <w:abstractNumId w:val="94"/>
  </w:num>
  <w:num w:numId="26">
    <w:abstractNumId w:val="85"/>
  </w:num>
  <w:num w:numId="27">
    <w:abstractNumId w:val="7"/>
  </w:num>
  <w:num w:numId="28">
    <w:abstractNumId w:val="32"/>
  </w:num>
  <w:num w:numId="29">
    <w:abstractNumId w:val="12"/>
  </w:num>
  <w:num w:numId="30">
    <w:abstractNumId w:val="75"/>
  </w:num>
  <w:num w:numId="31">
    <w:abstractNumId w:val="19"/>
  </w:num>
  <w:num w:numId="32">
    <w:abstractNumId w:val="23"/>
  </w:num>
  <w:num w:numId="33">
    <w:abstractNumId w:val="65"/>
  </w:num>
  <w:num w:numId="34">
    <w:abstractNumId w:val="54"/>
  </w:num>
  <w:num w:numId="35">
    <w:abstractNumId w:val="67"/>
  </w:num>
  <w:num w:numId="36">
    <w:abstractNumId w:val="10"/>
  </w:num>
  <w:num w:numId="37">
    <w:abstractNumId w:val="47"/>
  </w:num>
  <w:num w:numId="38">
    <w:abstractNumId w:val="56"/>
  </w:num>
  <w:num w:numId="39">
    <w:abstractNumId w:val="52"/>
  </w:num>
  <w:num w:numId="40">
    <w:abstractNumId w:val="70"/>
  </w:num>
  <w:num w:numId="41">
    <w:abstractNumId w:val="86"/>
  </w:num>
  <w:num w:numId="42">
    <w:abstractNumId w:val="58"/>
  </w:num>
  <w:num w:numId="43">
    <w:abstractNumId w:val="21"/>
  </w:num>
  <w:num w:numId="44">
    <w:abstractNumId w:val="73"/>
  </w:num>
  <w:num w:numId="45">
    <w:abstractNumId w:val="39"/>
  </w:num>
  <w:num w:numId="46">
    <w:abstractNumId w:val="43"/>
  </w:num>
  <w:num w:numId="47">
    <w:abstractNumId w:val="74"/>
  </w:num>
  <w:num w:numId="48">
    <w:abstractNumId w:val="55"/>
  </w:num>
  <w:num w:numId="49">
    <w:abstractNumId w:val="45"/>
  </w:num>
  <w:num w:numId="50">
    <w:abstractNumId w:val="20"/>
  </w:num>
  <w:num w:numId="51">
    <w:abstractNumId w:val="84"/>
  </w:num>
  <w:num w:numId="52">
    <w:abstractNumId w:val="27"/>
  </w:num>
  <w:num w:numId="53">
    <w:abstractNumId w:val="105"/>
  </w:num>
  <w:num w:numId="54">
    <w:abstractNumId w:val="44"/>
  </w:num>
  <w:num w:numId="55">
    <w:abstractNumId w:val="98"/>
  </w:num>
  <w:num w:numId="56">
    <w:abstractNumId w:val="15"/>
  </w:num>
  <w:num w:numId="57">
    <w:abstractNumId w:val="42"/>
  </w:num>
  <w:num w:numId="58">
    <w:abstractNumId w:val="48"/>
  </w:num>
  <w:num w:numId="59">
    <w:abstractNumId w:val="25"/>
  </w:num>
  <w:num w:numId="60">
    <w:abstractNumId w:val="50"/>
  </w:num>
  <w:num w:numId="61">
    <w:abstractNumId w:val="18"/>
  </w:num>
  <w:num w:numId="62">
    <w:abstractNumId w:val="26"/>
  </w:num>
  <w:num w:numId="63">
    <w:abstractNumId w:val="72"/>
  </w:num>
  <w:num w:numId="64">
    <w:abstractNumId w:val="14"/>
  </w:num>
  <w:num w:numId="65">
    <w:abstractNumId w:val="41"/>
  </w:num>
  <w:num w:numId="6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2"/>
  </w:num>
  <w:num w:numId="69">
    <w:abstractNumId w:val="8"/>
  </w:num>
  <w:num w:numId="70">
    <w:abstractNumId w:val="61"/>
  </w:num>
  <w:num w:numId="71">
    <w:abstractNumId w:val="17"/>
  </w:num>
  <w:num w:numId="72">
    <w:abstractNumId w:val="90"/>
  </w:num>
  <w:num w:numId="73">
    <w:abstractNumId w:val="36"/>
  </w:num>
  <w:num w:numId="74">
    <w:abstractNumId w:val="68"/>
  </w:num>
  <w:num w:numId="75">
    <w:abstractNumId w:val="80"/>
  </w:num>
  <w:num w:numId="76">
    <w:abstractNumId w:val="87"/>
  </w:num>
  <w:num w:numId="77">
    <w:abstractNumId w:val="66"/>
  </w:num>
  <w:num w:numId="78">
    <w:abstractNumId w:val="102"/>
  </w:num>
  <w:num w:numId="79">
    <w:abstractNumId w:val="29"/>
  </w:num>
  <w:num w:numId="80">
    <w:abstractNumId w:val="31"/>
  </w:num>
  <w:num w:numId="81">
    <w:abstractNumId w:val="77"/>
  </w:num>
  <w:num w:numId="82">
    <w:abstractNumId w:val="83"/>
  </w:num>
  <w:num w:numId="83">
    <w:abstractNumId w:val="107"/>
  </w:num>
  <w:num w:numId="84">
    <w:abstractNumId w:val="30"/>
  </w:num>
  <w:num w:numId="85">
    <w:abstractNumId w:val="97"/>
  </w:num>
  <w:num w:numId="86">
    <w:abstractNumId w:val="49"/>
  </w:num>
  <w:num w:numId="87">
    <w:abstractNumId w:val="34"/>
  </w:num>
  <w:num w:numId="88">
    <w:abstractNumId w:val="1"/>
  </w:num>
  <w:num w:numId="89">
    <w:abstractNumId w:val="9"/>
  </w:num>
  <w:num w:numId="90">
    <w:abstractNumId w:val="78"/>
  </w:num>
  <w:num w:numId="91">
    <w:abstractNumId w:val="63"/>
  </w:num>
  <w:num w:numId="92">
    <w:abstractNumId w:val="40"/>
  </w:num>
  <w:num w:numId="93">
    <w:abstractNumId w:val="2"/>
  </w:num>
  <w:num w:numId="94">
    <w:abstractNumId w:val="100"/>
  </w:num>
  <w:num w:numId="95">
    <w:abstractNumId w:val="60"/>
  </w:num>
  <w:num w:numId="96">
    <w:abstractNumId w:val="11"/>
  </w:num>
  <w:num w:numId="97">
    <w:abstractNumId w:val="4"/>
  </w:num>
  <w:num w:numId="98">
    <w:abstractNumId w:val="93"/>
  </w:num>
  <w:num w:numId="99">
    <w:abstractNumId w:val="28"/>
  </w:num>
  <w:num w:numId="100">
    <w:abstractNumId w:val="92"/>
  </w:num>
  <w:num w:numId="101">
    <w:abstractNumId w:val="96"/>
  </w:num>
  <w:num w:numId="102">
    <w:abstractNumId w:val="71"/>
  </w:num>
  <w:num w:numId="103">
    <w:abstractNumId w:val="106"/>
  </w:num>
  <w:num w:numId="104">
    <w:abstractNumId w:val="16"/>
  </w:num>
  <w:num w:numId="105">
    <w:abstractNumId w:val="91"/>
  </w:num>
  <w:num w:numId="106">
    <w:abstractNumId w:val="22"/>
  </w:num>
  <w:num w:numId="107">
    <w:abstractNumId w:val="79"/>
  </w:num>
  <w:num w:numId="108">
    <w:abstractNumId w:val="62"/>
  </w:num>
  <w:num w:numId="109">
    <w:abstractNumId w:val="53"/>
  </w:num>
  <w:num w:numId="110">
    <w:abstractNumId w:val="6"/>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Etion Pinari">
    <w15:presenceInfo w15:providerId="AD" w15:userId="S::10619348@polimi.it::65c34423-4d3b-4158-8b65-dfcd609ea46f"/>
  </w15:person>
  <w15:person w15:author="Giorgio Romeo">
    <w15:presenceInfo w15:providerId="Windows Live" w15:userId="edb85f2625b108f3"/>
  </w15:person>
  <w15:person w15:author="Etion Pinari [2]">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F"/>
    <w:rsid w:val="00003092"/>
    <w:rsid w:val="0000765C"/>
    <w:rsid w:val="00010FD5"/>
    <w:rsid w:val="000116D9"/>
    <w:rsid w:val="00011C59"/>
    <w:rsid w:val="0001616E"/>
    <w:rsid w:val="000169A1"/>
    <w:rsid w:val="000169D5"/>
    <w:rsid w:val="000218AD"/>
    <w:rsid w:val="0003055D"/>
    <w:rsid w:val="000320FC"/>
    <w:rsid w:val="000340CF"/>
    <w:rsid w:val="00034636"/>
    <w:rsid w:val="000445A6"/>
    <w:rsid w:val="000461D3"/>
    <w:rsid w:val="00046B80"/>
    <w:rsid w:val="000477F7"/>
    <w:rsid w:val="00050C00"/>
    <w:rsid w:val="00057712"/>
    <w:rsid w:val="00060634"/>
    <w:rsid w:val="00061068"/>
    <w:rsid w:val="00073837"/>
    <w:rsid w:val="00074D89"/>
    <w:rsid w:val="000779FA"/>
    <w:rsid w:val="0008156E"/>
    <w:rsid w:val="00094B01"/>
    <w:rsid w:val="00096100"/>
    <w:rsid w:val="00097F79"/>
    <w:rsid w:val="000A111F"/>
    <w:rsid w:val="000A17F5"/>
    <w:rsid w:val="000A3104"/>
    <w:rsid w:val="000A44A8"/>
    <w:rsid w:val="000A480B"/>
    <w:rsid w:val="000A507B"/>
    <w:rsid w:val="000A567F"/>
    <w:rsid w:val="000A71DD"/>
    <w:rsid w:val="000B41AE"/>
    <w:rsid w:val="000B46DD"/>
    <w:rsid w:val="000C0004"/>
    <w:rsid w:val="000C5592"/>
    <w:rsid w:val="000C73CA"/>
    <w:rsid w:val="000D4E40"/>
    <w:rsid w:val="000E3457"/>
    <w:rsid w:val="000E3BCC"/>
    <w:rsid w:val="000F5F35"/>
    <w:rsid w:val="000F66EE"/>
    <w:rsid w:val="000F6CD0"/>
    <w:rsid w:val="00101732"/>
    <w:rsid w:val="0010361F"/>
    <w:rsid w:val="001053E4"/>
    <w:rsid w:val="001061F0"/>
    <w:rsid w:val="00107C29"/>
    <w:rsid w:val="00111780"/>
    <w:rsid w:val="001118E3"/>
    <w:rsid w:val="00113680"/>
    <w:rsid w:val="00115808"/>
    <w:rsid w:val="0012126E"/>
    <w:rsid w:val="0012331D"/>
    <w:rsid w:val="00127BF4"/>
    <w:rsid w:val="00127DBB"/>
    <w:rsid w:val="001319A8"/>
    <w:rsid w:val="0013257A"/>
    <w:rsid w:val="00132955"/>
    <w:rsid w:val="001345E2"/>
    <w:rsid w:val="00136588"/>
    <w:rsid w:val="00141351"/>
    <w:rsid w:val="00151143"/>
    <w:rsid w:val="0015313C"/>
    <w:rsid w:val="001624D2"/>
    <w:rsid w:val="00166CDA"/>
    <w:rsid w:val="0017272D"/>
    <w:rsid w:val="00173E72"/>
    <w:rsid w:val="001826E7"/>
    <w:rsid w:val="00182C8C"/>
    <w:rsid w:val="00187C6E"/>
    <w:rsid w:val="00190735"/>
    <w:rsid w:val="00192850"/>
    <w:rsid w:val="0019584F"/>
    <w:rsid w:val="00195ED0"/>
    <w:rsid w:val="001A3C22"/>
    <w:rsid w:val="001A5FAF"/>
    <w:rsid w:val="001C2511"/>
    <w:rsid w:val="001C2B21"/>
    <w:rsid w:val="001C30C0"/>
    <w:rsid w:val="001C54E3"/>
    <w:rsid w:val="001D3AC1"/>
    <w:rsid w:val="001D427E"/>
    <w:rsid w:val="001D5207"/>
    <w:rsid w:val="001D5F33"/>
    <w:rsid w:val="001D6A64"/>
    <w:rsid w:val="001E571D"/>
    <w:rsid w:val="001F00C3"/>
    <w:rsid w:val="001F6074"/>
    <w:rsid w:val="00200B73"/>
    <w:rsid w:val="002040D5"/>
    <w:rsid w:val="0020562C"/>
    <w:rsid w:val="0020663D"/>
    <w:rsid w:val="00207E23"/>
    <w:rsid w:val="00214884"/>
    <w:rsid w:val="002158F3"/>
    <w:rsid w:val="00222115"/>
    <w:rsid w:val="0022783C"/>
    <w:rsid w:val="00243BFD"/>
    <w:rsid w:val="002560C6"/>
    <w:rsid w:val="0026233F"/>
    <w:rsid w:val="002758CE"/>
    <w:rsid w:val="00276DDD"/>
    <w:rsid w:val="00277110"/>
    <w:rsid w:val="00277F68"/>
    <w:rsid w:val="00286382"/>
    <w:rsid w:val="00286FFB"/>
    <w:rsid w:val="00290739"/>
    <w:rsid w:val="00295A63"/>
    <w:rsid w:val="0029608F"/>
    <w:rsid w:val="002A1123"/>
    <w:rsid w:val="002A7197"/>
    <w:rsid w:val="002C25CA"/>
    <w:rsid w:val="002C295C"/>
    <w:rsid w:val="002C6D67"/>
    <w:rsid w:val="002C7473"/>
    <w:rsid w:val="002D330A"/>
    <w:rsid w:val="002D5882"/>
    <w:rsid w:val="002D6798"/>
    <w:rsid w:val="003056DF"/>
    <w:rsid w:val="00305CC0"/>
    <w:rsid w:val="00307B50"/>
    <w:rsid w:val="00307BD1"/>
    <w:rsid w:val="00315A63"/>
    <w:rsid w:val="0031699F"/>
    <w:rsid w:val="00317503"/>
    <w:rsid w:val="00317CA9"/>
    <w:rsid w:val="00321D89"/>
    <w:rsid w:val="0032581F"/>
    <w:rsid w:val="00333516"/>
    <w:rsid w:val="00333F17"/>
    <w:rsid w:val="0034272C"/>
    <w:rsid w:val="003448DF"/>
    <w:rsid w:val="00344CD7"/>
    <w:rsid w:val="003456E0"/>
    <w:rsid w:val="0034726F"/>
    <w:rsid w:val="00352FFD"/>
    <w:rsid w:val="003532AA"/>
    <w:rsid w:val="00355E1B"/>
    <w:rsid w:val="00356036"/>
    <w:rsid w:val="003710A3"/>
    <w:rsid w:val="003722F9"/>
    <w:rsid w:val="003765A5"/>
    <w:rsid w:val="00376F86"/>
    <w:rsid w:val="00377EC6"/>
    <w:rsid w:val="00380D90"/>
    <w:rsid w:val="00383262"/>
    <w:rsid w:val="003865BD"/>
    <w:rsid w:val="003919B4"/>
    <w:rsid w:val="003A1DD3"/>
    <w:rsid w:val="003A6295"/>
    <w:rsid w:val="003B3203"/>
    <w:rsid w:val="003B3FEB"/>
    <w:rsid w:val="003B52A9"/>
    <w:rsid w:val="003C1EAB"/>
    <w:rsid w:val="003D153B"/>
    <w:rsid w:val="003D51B3"/>
    <w:rsid w:val="003D51FB"/>
    <w:rsid w:val="003D5695"/>
    <w:rsid w:val="003E2F26"/>
    <w:rsid w:val="003E5DD6"/>
    <w:rsid w:val="0040018C"/>
    <w:rsid w:val="00405582"/>
    <w:rsid w:val="00417F4B"/>
    <w:rsid w:val="0042461E"/>
    <w:rsid w:val="0043295A"/>
    <w:rsid w:val="00434F51"/>
    <w:rsid w:val="0044323F"/>
    <w:rsid w:val="00450AA4"/>
    <w:rsid w:val="00451490"/>
    <w:rsid w:val="0045205B"/>
    <w:rsid w:val="0045315F"/>
    <w:rsid w:val="004539B3"/>
    <w:rsid w:val="00457C35"/>
    <w:rsid w:val="0046184F"/>
    <w:rsid w:val="00476A43"/>
    <w:rsid w:val="00480E0D"/>
    <w:rsid w:val="004909D9"/>
    <w:rsid w:val="004928AA"/>
    <w:rsid w:val="00496130"/>
    <w:rsid w:val="004974ED"/>
    <w:rsid w:val="00497CDF"/>
    <w:rsid w:val="004A61D8"/>
    <w:rsid w:val="004B5A09"/>
    <w:rsid w:val="004B7AB1"/>
    <w:rsid w:val="004C7417"/>
    <w:rsid w:val="004D5A6D"/>
    <w:rsid w:val="004E72E5"/>
    <w:rsid w:val="00501B01"/>
    <w:rsid w:val="005077B2"/>
    <w:rsid w:val="0050796D"/>
    <w:rsid w:val="00513AD3"/>
    <w:rsid w:val="00525390"/>
    <w:rsid w:val="00526931"/>
    <w:rsid w:val="005271FF"/>
    <w:rsid w:val="00527327"/>
    <w:rsid w:val="00533346"/>
    <w:rsid w:val="0054074B"/>
    <w:rsid w:val="00540A7B"/>
    <w:rsid w:val="005432E1"/>
    <w:rsid w:val="00543CBE"/>
    <w:rsid w:val="0055106F"/>
    <w:rsid w:val="00553415"/>
    <w:rsid w:val="00553C31"/>
    <w:rsid w:val="00555BEE"/>
    <w:rsid w:val="0055768D"/>
    <w:rsid w:val="00564211"/>
    <w:rsid w:val="005702C3"/>
    <w:rsid w:val="00571C1D"/>
    <w:rsid w:val="005746A1"/>
    <w:rsid w:val="00582023"/>
    <w:rsid w:val="0058414F"/>
    <w:rsid w:val="005904CE"/>
    <w:rsid w:val="00590AA7"/>
    <w:rsid w:val="00593C70"/>
    <w:rsid w:val="00594A69"/>
    <w:rsid w:val="0059560C"/>
    <w:rsid w:val="00596B30"/>
    <w:rsid w:val="005A7CCF"/>
    <w:rsid w:val="005B0933"/>
    <w:rsid w:val="005B16B3"/>
    <w:rsid w:val="005C0908"/>
    <w:rsid w:val="005C188C"/>
    <w:rsid w:val="005C40A6"/>
    <w:rsid w:val="005C5E36"/>
    <w:rsid w:val="005D4865"/>
    <w:rsid w:val="005F61F9"/>
    <w:rsid w:val="005F76ED"/>
    <w:rsid w:val="006232F9"/>
    <w:rsid w:val="00625F60"/>
    <w:rsid w:val="00626160"/>
    <w:rsid w:val="006332A6"/>
    <w:rsid w:val="00634F51"/>
    <w:rsid w:val="0064228B"/>
    <w:rsid w:val="00650F3E"/>
    <w:rsid w:val="006545DE"/>
    <w:rsid w:val="00656675"/>
    <w:rsid w:val="00661F8F"/>
    <w:rsid w:val="00662ED3"/>
    <w:rsid w:val="00664977"/>
    <w:rsid w:val="00664C21"/>
    <w:rsid w:val="006719AB"/>
    <w:rsid w:val="00675A4F"/>
    <w:rsid w:val="006769F4"/>
    <w:rsid w:val="00684635"/>
    <w:rsid w:val="00684D5E"/>
    <w:rsid w:val="0068636E"/>
    <w:rsid w:val="006952C9"/>
    <w:rsid w:val="006A4109"/>
    <w:rsid w:val="006B04B6"/>
    <w:rsid w:val="006B1264"/>
    <w:rsid w:val="006B1D70"/>
    <w:rsid w:val="006B446F"/>
    <w:rsid w:val="006B5465"/>
    <w:rsid w:val="006B680D"/>
    <w:rsid w:val="006C6F3F"/>
    <w:rsid w:val="006D1C90"/>
    <w:rsid w:val="006D2584"/>
    <w:rsid w:val="006D2BE9"/>
    <w:rsid w:val="006D3562"/>
    <w:rsid w:val="006D5A98"/>
    <w:rsid w:val="006E19BF"/>
    <w:rsid w:val="006E454A"/>
    <w:rsid w:val="006E52B1"/>
    <w:rsid w:val="00701CE5"/>
    <w:rsid w:val="00706224"/>
    <w:rsid w:val="007160A5"/>
    <w:rsid w:val="0071654A"/>
    <w:rsid w:val="00716805"/>
    <w:rsid w:val="00726F4C"/>
    <w:rsid w:val="0073253C"/>
    <w:rsid w:val="0073751A"/>
    <w:rsid w:val="00744DF8"/>
    <w:rsid w:val="007457A8"/>
    <w:rsid w:val="0076022B"/>
    <w:rsid w:val="0076158E"/>
    <w:rsid w:val="0076201B"/>
    <w:rsid w:val="00764475"/>
    <w:rsid w:val="007647F9"/>
    <w:rsid w:val="00766636"/>
    <w:rsid w:val="00775122"/>
    <w:rsid w:val="00775C1D"/>
    <w:rsid w:val="007818DD"/>
    <w:rsid w:val="00782C65"/>
    <w:rsid w:val="00793174"/>
    <w:rsid w:val="00794B73"/>
    <w:rsid w:val="007B0E90"/>
    <w:rsid w:val="007B1FE7"/>
    <w:rsid w:val="007B31B0"/>
    <w:rsid w:val="007C4130"/>
    <w:rsid w:val="007C5236"/>
    <w:rsid w:val="007C71D7"/>
    <w:rsid w:val="007D3597"/>
    <w:rsid w:val="007D7DB4"/>
    <w:rsid w:val="007E1CF3"/>
    <w:rsid w:val="007E288D"/>
    <w:rsid w:val="007E3870"/>
    <w:rsid w:val="007E6D4D"/>
    <w:rsid w:val="007F0651"/>
    <w:rsid w:val="007F0932"/>
    <w:rsid w:val="007F0B62"/>
    <w:rsid w:val="007F288E"/>
    <w:rsid w:val="008009D1"/>
    <w:rsid w:val="00806886"/>
    <w:rsid w:val="0081137C"/>
    <w:rsid w:val="0081493E"/>
    <w:rsid w:val="00827931"/>
    <w:rsid w:val="0083377E"/>
    <w:rsid w:val="00835339"/>
    <w:rsid w:val="00835705"/>
    <w:rsid w:val="00841267"/>
    <w:rsid w:val="0084516D"/>
    <w:rsid w:val="00846049"/>
    <w:rsid w:val="00846914"/>
    <w:rsid w:val="008544B3"/>
    <w:rsid w:val="00855732"/>
    <w:rsid w:val="008645B3"/>
    <w:rsid w:val="008667FB"/>
    <w:rsid w:val="008750D2"/>
    <w:rsid w:val="008764D5"/>
    <w:rsid w:val="00881403"/>
    <w:rsid w:val="0088414C"/>
    <w:rsid w:val="00884539"/>
    <w:rsid w:val="00886D10"/>
    <w:rsid w:val="0089659E"/>
    <w:rsid w:val="008A0BD7"/>
    <w:rsid w:val="008A37D2"/>
    <w:rsid w:val="008B1088"/>
    <w:rsid w:val="008B1B38"/>
    <w:rsid w:val="008D1FA9"/>
    <w:rsid w:val="008D5406"/>
    <w:rsid w:val="008D5E0A"/>
    <w:rsid w:val="008D6321"/>
    <w:rsid w:val="008D75D9"/>
    <w:rsid w:val="008E2DC4"/>
    <w:rsid w:val="008E5D05"/>
    <w:rsid w:val="008F51C9"/>
    <w:rsid w:val="008F6D57"/>
    <w:rsid w:val="00901E7C"/>
    <w:rsid w:val="00903306"/>
    <w:rsid w:val="00912CDD"/>
    <w:rsid w:val="00913189"/>
    <w:rsid w:val="00922C86"/>
    <w:rsid w:val="00923D58"/>
    <w:rsid w:val="009262FE"/>
    <w:rsid w:val="00936631"/>
    <w:rsid w:val="00940766"/>
    <w:rsid w:val="0094261A"/>
    <w:rsid w:val="00960A38"/>
    <w:rsid w:val="009648E8"/>
    <w:rsid w:val="00981513"/>
    <w:rsid w:val="00986C8D"/>
    <w:rsid w:val="00992B7C"/>
    <w:rsid w:val="00994DF1"/>
    <w:rsid w:val="009961E2"/>
    <w:rsid w:val="00996610"/>
    <w:rsid w:val="009967D5"/>
    <w:rsid w:val="00997693"/>
    <w:rsid w:val="009B0963"/>
    <w:rsid w:val="009B18A7"/>
    <w:rsid w:val="009B6543"/>
    <w:rsid w:val="009B7105"/>
    <w:rsid w:val="009C27DC"/>
    <w:rsid w:val="009C2972"/>
    <w:rsid w:val="009C361D"/>
    <w:rsid w:val="009C389C"/>
    <w:rsid w:val="009D004F"/>
    <w:rsid w:val="009D5178"/>
    <w:rsid w:val="009E2E84"/>
    <w:rsid w:val="009E62DA"/>
    <w:rsid w:val="009F3C83"/>
    <w:rsid w:val="009F4C2B"/>
    <w:rsid w:val="00A004DA"/>
    <w:rsid w:val="00A01687"/>
    <w:rsid w:val="00A13098"/>
    <w:rsid w:val="00A14D2C"/>
    <w:rsid w:val="00A160DB"/>
    <w:rsid w:val="00A26F1D"/>
    <w:rsid w:val="00A2714B"/>
    <w:rsid w:val="00A3231B"/>
    <w:rsid w:val="00A53936"/>
    <w:rsid w:val="00A560BF"/>
    <w:rsid w:val="00A604EB"/>
    <w:rsid w:val="00A61D2A"/>
    <w:rsid w:val="00A63558"/>
    <w:rsid w:val="00A65C96"/>
    <w:rsid w:val="00A71128"/>
    <w:rsid w:val="00A71C24"/>
    <w:rsid w:val="00A811EC"/>
    <w:rsid w:val="00A8478A"/>
    <w:rsid w:val="00A8618B"/>
    <w:rsid w:val="00A8710D"/>
    <w:rsid w:val="00A92D85"/>
    <w:rsid w:val="00A97E28"/>
    <w:rsid w:val="00AA655F"/>
    <w:rsid w:val="00AB06D6"/>
    <w:rsid w:val="00AC6E28"/>
    <w:rsid w:val="00AC7136"/>
    <w:rsid w:val="00AD455C"/>
    <w:rsid w:val="00AD5273"/>
    <w:rsid w:val="00AE0093"/>
    <w:rsid w:val="00AE1191"/>
    <w:rsid w:val="00AF0044"/>
    <w:rsid w:val="00B0071C"/>
    <w:rsid w:val="00B02349"/>
    <w:rsid w:val="00B0240C"/>
    <w:rsid w:val="00B03444"/>
    <w:rsid w:val="00B20D3C"/>
    <w:rsid w:val="00B21746"/>
    <w:rsid w:val="00B25FA1"/>
    <w:rsid w:val="00B2690D"/>
    <w:rsid w:val="00B339C9"/>
    <w:rsid w:val="00B36225"/>
    <w:rsid w:val="00B377B0"/>
    <w:rsid w:val="00B43D73"/>
    <w:rsid w:val="00B45AC3"/>
    <w:rsid w:val="00B51230"/>
    <w:rsid w:val="00B52A5F"/>
    <w:rsid w:val="00B55E00"/>
    <w:rsid w:val="00B55E5A"/>
    <w:rsid w:val="00B576AC"/>
    <w:rsid w:val="00B61E5A"/>
    <w:rsid w:val="00B63660"/>
    <w:rsid w:val="00B6387C"/>
    <w:rsid w:val="00B63CFA"/>
    <w:rsid w:val="00B70FCF"/>
    <w:rsid w:val="00B7444E"/>
    <w:rsid w:val="00B76B18"/>
    <w:rsid w:val="00B81424"/>
    <w:rsid w:val="00B83466"/>
    <w:rsid w:val="00B84FD6"/>
    <w:rsid w:val="00B915FA"/>
    <w:rsid w:val="00B920D4"/>
    <w:rsid w:val="00B94B8F"/>
    <w:rsid w:val="00BA0C74"/>
    <w:rsid w:val="00BB10B8"/>
    <w:rsid w:val="00BB6F98"/>
    <w:rsid w:val="00BC1A62"/>
    <w:rsid w:val="00BC5397"/>
    <w:rsid w:val="00BD50E7"/>
    <w:rsid w:val="00BD5BED"/>
    <w:rsid w:val="00BD5FFE"/>
    <w:rsid w:val="00BD72D3"/>
    <w:rsid w:val="00BD7918"/>
    <w:rsid w:val="00BF45D4"/>
    <w:rsid w:val="00BF6B03"/>
    <w:rsid w:val="00C028CD"/>
    <w:rsid w:val="00C0343C"/>
    <w:rsid w:val="00C03833"/>
    <w:rsid w:val="00C06455"/>
    <w:rsid w:val="00C17986"/>
    <w:rsid w:val="00C208EB"/>
    <w:rsid w:val="00C20BFD"/>
    <w:rsid w:val="00C26CA6"/>
    <w:rsid w:val="00C32B05"/>
    <w:rsid w:val="00C46FED"/>
    <w:rsid w:val="00C53971"/>
    <w:rsid w:val="00C555A6"/>
    <w:rsid w:val="00C56AFB"/>
    <w:rsid w:val="00C60896"/>
    <w:rsid w:val="00C63A2D"/>
    <w:rsid w:val="00C65B56"/>
    <w:rsid w:val="00C66B71"/>
    <w:rsid w:val="00C72F7C"/>
    <w:rsid w:val="00C750AB"/>
    <w:rsid w:val="00C76CDC"/>
    <w:rsid w:val="00C86724"/>
    <w:rsid w:val="00C92CBF"/>
    <w:rsid w:val="00C93545"/>
    <w:rsid w:val="00C94560"/>
    <w:rsid w:val="00CA1658"/>
    <w:rsid w:val="00CB1F98"/>
    <w:rsid w:val="00CB2053"/>
    <w:rsid w:val="00CB5C26"/>
    <w:rsid w:val="00CC06C6"/>
    <w:rsid w:val="00CC2534"/>
    <w:rsid w:val="00CC5FD6"/>
    <w:rsid w:val="00CC718B"/>
    <w:rsid w:val="00CD0102"/>
    <w:rsid w:val="00CD0656"/>
    <w:rsid w:val="00CD64CB"/>
    <w:rsid w:val="00CF1279"/>
    <w:rsid w:val="00D01022"/>
    <w:rsid w:val="00D078A2"/>
    <w:rsid w:val="00D14E3C"/>
    <w:rsid w:val="00D152F5"/>
    <w:rsid w:val="00D1562B"/>
    <w:rsid w:val="00D20AED"/>
    <w:rsid w:val="00D231C5"/>
    <w:rsid w:val="00D25FDB"/>
    <w:rsid w:val="00D302C7"/>
    <w:rsid w:val="00D4110A"/>
    <w:rsid w:val="00D45746"/>
    <w:rsid w:val="00D52697"/>
    <w:rsid w:val="00D578AF"/>
    <w:rsid w:val="00D61FE5"/>
    <w:rsid w:val="00D62BEC"/>
    <w:rsid w:val="00D63385"/>
    <w:rsid w:val="00D64D7E"/>
    <w:rsid w:val="00D767C4"/>
    <w:rsid w:val="00D7758F"/>
    <w:rsid w:val="00D84A1B"/>
    <w:rsid w:val="00D8604B"/>
    <w:rsid w:val="00D90DC9"/>
    <w:rsid w:val="00DB57FD"/>
    <w:rsid w:val="00DC5D58"/>
    <w:rsid w:val="00DC6DF0"/>
    <w:rsid w:val="00DC7F1F"/>
    <w:rsid w:val="00DD33A8"/>
    <w:rsid w:val="00DF2581"/>
    <w:rsid w:val="00DF3309"/>
    <w:rsid w:val="00DF3ACC"/>
    <w:rsid w:val="00DF74F6"/>
    <w:rsid w:val="00E13117"/>
    <w:rsid w:val="00E23EC8"/>
    <w:rsid w:val="00E27365"/>
    <w:rsid w:val="00E27D71"/>
    <w:rsid w:val="00E32DB3"/>
    <w:rsid w:val="00E36D1F"/>
    <w:rsid w:val="00E4278B"/>
    <w:rsid w:val="00E44E1C"/>
    <w:rsid w:val="00E46EA3"/>
    <w:rsid w:val="00E5360E"/>
    <w:rsid w:val="00E559C0"/>
    <w:rsid w:val="00E670C8"/>
    <w:rsid w:val="00E71D0B"/>
    <w:rsid w:val="00E72CF2"/>
    <w:rsid w:val="00E75047"/>
    <w:rsid w:val="00E75F51"/>
    <w:rsid w:val="00E76873"/>
    <w:rsid w:val="00E854DC"/>
    <w:rsid w:val="00EA0F9F"/>
    <w:rsid w:val="00EA54B7"/>
    <w:rsid w:val="00EB73EA"/>
    <w:rsid w:val="00EC012D"/>
    <w:rsid w:val="00EC198B"/>
    <w:rsid w:val="00EC2B1B"/>
    <w:rsid w:val="00ED49B8"/>
    <w:rsid w:val="00ED6401"/>
    <w:rsid w:val="00EE2C0E"/>
    <w:rsid w:val="00EE658A"/>
    <w:rsid w:val="00EE7EF7"/>
    <w:rsid w:val="00EF0FA7"/>
    <w:rsid w:val="00EF1EC8"/>
    <w:rsid w:val="00EF21A4"/>
    <w:rsid w:val="00EF33EC"/>
    <w:rsid w:val="00F009CC"/>
    <w:rsid w:val="00F057DC"/>
    <w:rsid w:val="00F07180"/>
    <w:rsid w:val="00F077B0"/>
    <w:rsid w:val="00F11137"/>
    <w:rsid w:val="00F11FCF"/>
    <w:rsid w:val="00F120B0"/>
    <w:rsid w:val="00F1393E"/>
    <w:rsid w:val="00F17D24"/>
    <w:rsid w:val="00F21F3F"/>
    <w:rsid w:val="00F56E4B"/>
    <w:rsid w:val="00F62417"/>
    <w:rsid w:val="00F6327D"/>
    <w:rsid w:val="00F7002D"/>
    <w:rsid w:val="00F73CE8"/>
    <w:rsid w:val="00F77077"/>
    <w:rsid w:val="00F8407C"/>
    <w:rsid w:val="00F877BD"/>
    <w:rsid w:val="00F90645"/>
    <w:rsid w:val="00F95DA5"/>
    <w:rsid w:val="00FA17DD"/>
    <w:rsid w:val="00FB16C1"/>
    <w:rsid w:val="00FB672A"/>
    <w:rsid w:val="00FC5BF1"/>
    <w:rsid w:val="00FD1CFE"/>
    <w:rsid w:val="00FD69AF"/>
    <w:rsid w:val="00FD6EF9"/>
    <w:rsid w:val="00FE4D64"/>
    <w:rsid w:val="00FE7600"/>
    <w:rsid w:val="00FF79E4"/>
    <w:rsid w:val="03975BFC"/>
    <w:rsid w:val="049433E1"/>
    <w:rsid w:val="0533CF5A"/>
    <w:rsid w:val="0862A73A"/>
    <w:rsid w:val="09A6725E"/>
    <w:rsid w:val="0A179FF8"/>
    <w:rsid w:val="0D36185D"/>
    <w:rsid w:val="11D23883"/>
    <w:rsid w:val="160FCA10"/>
    <w:rsid w:val="16DB3B7F"/>
    <w:rsid w:val="18BC9303"/>
    <w:rsid w:val="1A5D6DA0"/>
    <w:rsid w:val="1D4C3C27"/>
    <w:rsid w:val="1E17D0F3"/>
    <w:rsid w:val="1E516CC2"/>
    <w:rsid w:val="201E7A98"/>
    <w:rsid w:val="21779FDC"/>
    <w:rsid w:val="21890D84"/>
    <w:rsid w:val="232C989A"/>
    <w:rsid w:val="23B30BB6"/>
    <w:rsid w:val="2485B8C6"/>
    <w:rsid w:val="259B160B"/>
    <w:rsid w:val="264B10FF"/>
    <w:rsid w:val="27BE2734"/>
    <w:rsid w:val="286D547C"/>
    <w:rsid w:val="2AD10596"/>
    <w:rsid w:val="2C124515"/>
    <w:rsid w:val="2CD14F06"/>
    <w:rsid w:val="2DF14870"/>
    <w:rsid w:val="35B9275B"/>
    <w:rsid w:val="370E1471"/>
    <w:rsid w:val="3B130B9A"/>
    <w:rsid w:val="405A9C3D"/>
    <w:rsid w:val="44F276CA"/>
    <w:rsid w:val="4639B120"/>
    <w:rsid w:val="469BB14F"/>
    <w:rsid w:val="47FCEBF1"/>
    <w:rsid w:val="49DE69E7"/>
    <w:rsid w:val="4A085CE1"/>
    <w:rsid w:val="4A2B8D76"/>
    <w:rsid w:val="4C65A1FE"/>
    <w:rsid w:val="4D6ECD20"/>
    <w:rsid w:val="4F314F65"/>
    <w:rsid w:val="521FC79A"/>
    <w:rsid w:val="54C748C8"/>
    <w:rsid w:val="55DB03C1"/>
    <w:rsid w:val="57F67795"/>
    <w:rsid w:val="598B9A8C"/>
    <w:rsid w:val="5A3ECC4B"/>
    <w:rsid w:val="5AEF00DB"/>
    <w:rsid w:val="5D341BF9"/>
    <w:rsid w:val="5E13FF22"/>
    <w:rsid w:val="5F23C040"/>
    <w:rsid w:val="66A59045"/>
    <w:rsid w:val="68C482DE"/>
    <w:rsid w:val="699595DC"/>
    <w:rsid w:val="69E5B477"/>
    <w:rsid w:val="6A1B186C"/>
    <w:rsid w:val="6A830656"/>
    <w:rsid w:val="6B2B13C4"/>
    <w:rsid w:val="6C1ED6B7"/>
    <w:rsid w:val="6C2F3632"/>
    <w:rsid w:val="6EB6DC00"/>
    <w:rsid w:val="75B11314"/>
    <w:rsid w:val="76D3E228"/>
    <w:rsid w:val="79348F9E"/>
    <w:rsid w:val="7B9D4C8E"/>
    <w:rsid w:val="7C95603E"/>
    <w:rsid w:val="7DEE8DD2"/>
    <w:rsid w:val="7ED4E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12BB7"/>
  <w15:chartTrackingRefBased/>
  <w15:docId w15:val="{B1F51082-EF84-4090-B933-41E798DE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EastAsia" w:hAnsi="Bell MT" w:cs="Arial"/>
        <w:color w:val="000000" w:themeColor="text1"/>
        <w:sz w:val="24"/>
        <w:szCs w:val="26"/>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4726F"/>
  </w:style>
  <w:style w:type="paragraph" w:styleId="Titolo1">
    <w:name w:val="heading 1"/>
    <w:basedOn w:val="Normale"/>
    <w:next w:val="Normale"/>
    <w:link w:val="Titolo1Carattere"/>
    <w:uiPriority w:val="9"/>
    <w:qFormat/>
    <w:rsid w:val="0034726F"/>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unhideWhenUsed/>
    <w:qFormat/>
    <w:rsid w:val="0034726F"/>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unhideWhenUsed/>
    <w:qFormat/>
    <w:rsid w:val="0034726F"/>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Titolo4">
    <w:name w:val="heading 4"/>
    <w:basedOn w:val="Normale"/>
    <w:next w:val="Normale"/>
    <w:link w:val="Titolo4Carattere"/>
    <w:uiPriority w:val="9"/>
    <w:semiHidden/>
    <w:unhideWhenUsed/>
    <w:qFormat/>
    <w:rsid w:val="0034726F"/>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34726F"/>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34726F"/>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34726F"/>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34726F"/>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34726F"/>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4726F"/>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rsid w:val="0034726F"/>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rsid w:val="0034726F"/>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34726F"/>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34726F"/>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34726F"/>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34726F"/>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34726F"/>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34726F"/>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unhideWhenUsed/>
    <w:qFormat/>
    <w:rsid w:val="0034726F"/>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3472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34726F"/>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34726F"/>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34726F"/>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34726F"/>
    <w:rPr>
      <w:b/>
      <w:bCs/>
    </w:rPr>
  </w:style>
  <w:style w:type="character" w:styleId="Enfasicorsivo">
    <w:name w:val="Emphasis"/>
    <w:basedOn w:val="Carpredefinitoparagrafo"/>
    <w:uiPriority w:val="20"/>
    <w:qFormat/>
    <w:rsid w:val="0034726F"/>
    <w:rPr>
      <w:i/>
      <w:iCs/>
      <w:color w:val="70AD47" w:themeColor="accent6"/>
    </w:rPr>
  </w:style>
  <w:style w:type="paragraph" w:styleId="Nessunaspaziatura">
    <w:name w:val="No Spacing"/>
    <w:uiPriority w:val="1"/>
    <w:qFormat/>
    <w:rsid w:val="0034726F"/>
    <w:pPr>
      <w:spacing w:after="0" w:line="240" w:lineRule="auto"/>
    </w:pPr>
  </w:style>
  <w:style w:type="paragraph" w:styleId="Citazione">
    <w:name w:val="Quote"/>
    <w:basedOn w:val="Normale"/>
    <w:next w:val="Normale"/>
    <w:link w:val="CitazioneCarattere"/>
    <w:uiPriority w:val="29"/>
    <w:qFormat/>
    <w:rsid w:val="0034726F"/>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34726F"/>
    <w:rPr>
      <w:i/>
      <w:iCs/>
      <w:color w:val="262626" w:themeColor="text1" w:themeTint="D9"/>
    </w:rPr>
  </w:style>
  <w:style w:type="paragraph" w:styleId="Citazioneintensa">
    <w:name w:val="Intense Quote"/>
    <w:basedOn w:val="Normale"/>
    <w:next w:val="Normale"/>
    <w:link w:val="CitazioneintensaCarattere"/>
    <w:uiPriority w:val="30"/>
    <w:qFormat/>
    <w:rsid w:val="003472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34726F"/>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34726F"/>
    <w:rPr>
      <w:i/>
      <w:iCs/>
    </w:rPr>
  </w:style>
  <w:style w:type="character" w:styleId="Enfasiintensa">
    <w:name w:val="Intense Emphasis"/>
    <w:basedOn w:val="Carpredefinitoparagrafo"/>
    <w:uiPriority w:val="21"/>
    <w:qFormat/>
    <w:rsid w:val="0034726F"/>
    <w:rPr>
      <w:b/>
      <w:bCs/>
      <w:i/>
      <w:iCs/>
    </w:rPr>
  </w:style>
  <w:style w:type="character" w:styleId="Riferimentodelicato">
    <w:name w:val="Subtle Reference"/>
    <w:basedOn w:val="Carpredefinitoparagrafo"/>
    <w:uiPriority w:val="31"/>
    <w:qFormat/>
    <w:rsid w:val="0034726F"/>
    <w:rPr>
      <w:smallCaps/>
      <w:color w:val="595959" w:themeColor="text1" w:themeTint="A6"/>
    </w:rPr>
  </w:style>
  <w:style w:type="character" w:styleId="Riferimentointenso">
    <w:name w:val="Intense Reference"/>
    <w:basedOn w:val="Carpredefinitoparagrafo"/>
    <w:uiPriority w:val="32"/>
    <w:qFormat/>
    <w:rsid w:val="0034726F"/>
    <w:rPr>
      <w:b/>
      <w:bCs/>
      <w:smallCaps/>
      <w:color w:val="70AD47" w:themeColor="accent6"/>
    </w:rPr>
  </w:style>
  <w:style w:type="character" w:styleId="Titolodellibro">
    <w:name w:val="Book Title"/>
    <w:basedOn w:val="Carpredefinitoparagrafo"/>
    <w:uiPriority w:val="33"/>
    <w:qFormat/>
    <w:rsid w:val="0034726F"/>
    <w:rPr>
      <w:b/>
      <w:bCs/>
      <w:caps w:val="0"/>
      <w:smallCaps/>
      <w:spacing w:val="7"/>
      <w:sz w:val="21"/>
      <w:szCs w:val="21"/>
    </w:rPr>
  </w:style>
  <w:style w:type="paragraph" w:styleId="Titolosommario">
    <w:name w:val="TOC Heading"/>
    <w:basedOn w:val="Titolo1"/>
    <w:next w:val="Normale"/>
    <w:uiPriority w:val="39"/>
    <w:semiHidden/>
    <w:unhideWhenUsed/>
    <w:qFormat/>
    <w:rsid w:val="0034726F"/>
    <w:pPr>
      <w:outlineLvl w:val="9"/>
    </w:pPr>
  </w:style>
  <w:style w:type="paragraph" w:styleId="Paragrafoelenco">
    <w:name w:val="List Paragraph"/>
    <w:basedOn w:val="Normale"/>
    <w:uiPriority w:val="34"/>
    <w:qFormat/>
    <w:rsid w:val="00200B73"/>
    <w:pPr>
      <w:ind w:left="720"/>
      <w:contextualSpacing/>
    </w:pPr>
  </w:style>
  <w:style w:type="character" w:styleId="Rimandocommento">
    <w:name w:val="annotation reference"/>
    <w:basedOn w:val="Carpredefinitoparagrafo"/>
    <w:uiPriority w:val="99"/>
    <w:semiHidden/>
    <w:unhideWhenUsed/>
    <w:rsid w:val="0015313C"/>
    <w:rPr>
      <w:sz w:val="16"/>
      <w:szCs w:val="16"/>
    </w:rPr>
  </w:style>
  <w:style w:type="paragraph" w:styleId="Testocommento">
    <w:name w:val="annotation text"/>
    <w:basedOn w:val="Normale"/>
    <w:link w:val="TestocommentoCarattere"/>
    <w:uiPriority w:val="99"/>
    <w:unhideWhenUsed/>
    <w:rsid w:val="0015313C"/>
    <w:pPr>
      <w:spacing w:line="240" w:lineRule="auto"/>
    </w:pPr>
    <w:rPr>
      <w:sz w:val="20"/>
      <w:szCs w:val="20"/>
    </w:rPr>
  </w:style>
  <w:style w:type="character" w:customStyle="1" w:styleId="TestocommentoCarattere">
    <w:name w:val="Testo commento Carattere"/>
    <w:basedOn w:val="Carpredefinitoparagrafo"/>
    <w:link w:val="Testocommento"/>
    <w:uiPriority w:val="99"/>
    <w:rsid w:val="0015313C"/>
    <w:rPr>
      <w:sz w:val="20"/>
      <w:szCs w:val="20"/>
    </w:rPr>
  </w:style>
  <w:style w:type="paragraph" w:styleId="Soggettocommento">
    <w:name w:val="annotation subject"/>
    <w:basedOn w:val="Testocommento"/>
    <w:next w:val="Testocommento"/>
    <w:link w:val="SoggettocommentoCarattere"/>
    <w:uiPriority w:val="99"/>
    <w:semiHidden/>
    <w:unhideWhenUsed/>
    <w:rsid w:val="0015313C"/>
    <w:rPr>
      <w:b/>
      <w:bCs/>
    </w:rPr>
  </w:style>
  <w:style w:type="character" w:customStyle="1" w:styleId="SoggettocommentoCarattere">
    <w:name w:val="Soggetto commento Carattere"/>
    <w:basedOn w:val="TestocommentoCarattere"/>
    <w:link w:val="Soggettocommento"/>
    <w:uiPriority w:val="99"/>
    <w:semiHidden/>
    <w:rsid w:val="0015313C"/>
    <w:rPr>
      <w:b/>
      <w:bCs/>
      <w:sz w:val="20"/>
      <w:szCs w:val="20"/>
    </w:rPr>
  </w:style>
  <w:style w:type="paragraph" w:styleId="Testofumetto">
    <w:name w:val="Balloon Text"/>
    <w:basedOn w:val="Normale"/>
    <w:link w:val="TestofumettoCarattere"/>
    <w:uiPriority w:val="99"/>
    <w:semiHidden/>
    <w:unhideWhenUsed/>
    <w:rsid w:val="0015313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5313C"/>
    <w:rPr>
      <w:rFonts w:ascii="Segoe UI" w:hAnsi="Segoe UI" w:cs="Segoe UI"/>
      <w:sz w:val="18"/>
      <w:szCs w:val="18"/>
    </w:rPr>
  </w:style>
  <w:style w:type="paragraph" w:customStyle="1" w:styleId="paragraph">
    <w:name w:val="paragraph"/>
    <w:basedOn w:val="Normale"/>
    <w:rsid w:val="00662ED3"/>
    <w:pPr>
      <w:spacing w:before="100" w:beforeAutospacing="1" w:after="100" w:afterAutospacing="1" w:line="240" w:lineRule="auto"/>
    </w:pPr>
    <w:rPr>
      <w:rFonts w:ascii="Times New Roman" w:eastAsia="Times New Roman" w:hAnsi="Times New Roman" w:cs="Times New Roman"/>
      <w:szCs w:val="24"/>
      <w:lang w:val="it-IT" w:eastAsia="it-IT"/>
    </w:rPr>
  </w:style>
  <w:style w:type="character" w:customStyle="1" w:styleId="normaltextrun">
    <w:name w:val="normaltextrun"/>
    <w:basedOn w:val="Carpredefinitoparagrafo"/>
    <w:rsid w:val="00662ED3"/>
  </w:style>
  <w:style w:type="character" w:customStyle="1" w:styleId="contextualspellingandgrammarerror">
    <w:name w:val="contextualspellingandgrammarerror"/>
    <w:basedOn w:val="Carpredefinitoparagrafo"/>
    <w:rsid w:val="00662ED3"/>
  </w:style>
  <w:style w:type="paragraph" w:styleId="Intestazione">
    <w:name w:val="header"/>
    <w:basedOn w:val="Normale"/>
    <w:link w:val="IntestazioneCarattere"/>
    <w:uiPriority w:val="99"/>
    <w:unhideWhenUsed/>
    <w:rsid w:val="00936631"/>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936631"/>
    <w:rPr>
      <w:lang w:val="en-GB"/>
    </w:rPr>
  </w:style>
  <w:style w:type="paragraph" w:styleId="Pidipagina">
    <w:name w:val="footer"/>
    <w:basedOn w:val="Normale"/>
    <w:link w:val="PidipaginaCarattere"/>
    <w:uiPriority w:val="99"/>
    <w:unhideWhenUsed/>
    <w:rsid w:val="00936631"/>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936631"/>
    <w:rPr>
      <w:lang w:val="en-GB"/>
    </w:rPr>
  </w:style>
  <w:style w:type="paragraph" w:styleId="Puntoelenco">
    <w:name w:val="List Bullet"/>
    <w:basedOn w:val="Normale"/>
    <w:uiPriority w:val="99"/>
    <w:unhideWhenUsed/>
    <w:rsid w:val="001D5207"/>
    <w:pPr>
      <w:numPr>
        <w:numId w:val="23"/>
      </w:numPr>
      <w:contextualSpacing/>
    </w:pPr>
  </w:style>
  <w:style w:type="table" w:styleId="Grigliatabella">
    <w:name w:val="Table Grid"/>
    <w:basedOn w:val="Tabellanormale"/>
    <w:uiPriority w:val="39"/>
    <w:rsid w:val="001D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1D42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3D5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gliatabellachiara">
    <w:name w:val="Grid Table Light"/>
    <w:basedOn w:val="Tabellanormale"/>
    <w:uiPriority w:val="40"/>
    <w:rsid w:val="00C56A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C56A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stonotaapidipagina">
    <w:name w:val="footnote text"/>
    <w:basedOn w:val="Normale"/>
    <w:link w:val="TestonotaapidipaginaCarattere"/>
    <w:uiPriority w:val="99"/>
    <w:semiHidden/>
    <w:unhideWhenUsed/>
    <w:rsid w:val="00F90645"/>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90645"/>
    <w:rPr>
      <w:sz w:val="20"/>
      <w:szCs w:val="20"/>
      <w:lang w:val="en-GB"/>
    </w:rPr>
  </w:style>
  <w:style w:type="character" w:styleId="Rimandonotaapidipagina">
    <w:name w:val="footnote reference"/>
    <w:basedOn w:val="Carpredefinitoparagrafo"/>
    <w:uiPriority w:val="99"/>
    <w:semiHidden/>
    <w:unhideWhenUsed/>
    <w:rsid w:val="00F90645"/>
    <w:rPr>
      <w:vertAlign w:val="superscript"/>
    </w:rPr>
  </w:style>
  <w:style w:type="character" w:styleId="Collegamentoipertestuale">
    <w:name w:val="Hyperlink"/>
    <w:basedOn w:val="Carpredefinitoparagrafo"/>
    <w:uiPriority w:val="99"/>
    <w:unhideWhenUsed/>
    <w:rsid w:val="00775122"/>
    <w:rPr>
      <w:color w:val="0563C1" w:themeColor="hyperlink"/>
      <w:u w:val="single"/>
    </w:rPr>
  </w:style>
  <w:style w:type="character" w:styleId="Menzionenonrisolta">
    <w:name w:val="Unresolved Mention"/>
    <w:basedOn w:val="Carpredefinitoparagrafo"/>
    <w:uiPriority w:val="99"/>
    <w:semiHidden/>
    <w:unhideWhenUsed/>
    <w:rsid w:val="00775122"/>
    <w:rPr>
      <w:color w:val="605E5C"/>
      <w:shd w:val="clear" w:color="auto" w:fill="E1DFDD"/>
    </w:rPr>
  </w:style>
  <w:style w:type="character" w:styleId="Collegamentovisitato">
    <w:name w:val="FollowedHyperlink"/>
    <w:basedOn w:val="Carpredefinitoparagrafo"/>
    <w:uiPriority w:val="99"/>
    <w:semiHidden/>
    <w:unhideWhenUsed/>
    <w:rsid w:val="00775122"/>
    <w:rPr>
      <w:color w:val="954F72" w:themeColor="followedHyperlink"/>
      <w:u w:val="single"/>
    </w:rPr>
  </w:style>
  <w:style w:type="character" w:styleId="Testosegnaposto">
    <w:name w:val="Placeholder Text"/>
    <w:basedOn w:val="Carpredefinitoparagrafo"/>
    <w:uiPriority w:val="99"/>
    <w:semiHidden/>
    <w:rsid w:val="00187C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864">
      <w:bodyDiv w:val="1"/>
      <w:marLeft w:val="0"/>
      <w:marRight w:val="0"/>
      <w:marTop w:val="0"/>
      <w:marBottom w:val="0"/>
      <w:divBdr>
        <w:top w:val="none" w:sz="0" w:space="0" w:color="auto"/>
        <w:left w:val="none" w:sz="0" w:space="0" w:color="auto"/>
        <w:bottom w:val="none" w:sz="0" w:space="0" w:color="auto"/>
        <w:right w:val="none" w:sz="0" w:space="0" w:color="auto"/>
      </w:divBdr>
    </w:div>
    <w:div w:id="146558851">
      <w:bodyDiv w:val="1"/>
      <w:marLeft w:val="0"/>
      <w:marRight w:val="0"/>
      <w:marTop w:val="0"/>
      <w:marBottom w:val="0"/>
      <w:divBdr>
        <w:top w:val="none" w:sz="0" w:space="0" w:color="auto"/>
        <w:left w:val="none" w:sz="0" w:space="0" w:color="auto"/>
        <w:bottom w:val="none" w:sz="0" w:space="0" w:color="auto"/>
        <w:right w:val="none" w:sz="0" w:space="0" w:color="auto"/>
      </w:divBdr>
    </w:div>
    <w:div w:id="560020006">
      <w:bodyDiv w:val="1"/>
      <w:marLeft w:val="0"/>
      <w:marRight w:val="0"/>
      <w:marTop w:val="0"/>
      <w:marBottom w:val="0"/>
      <w:divBdr>
        <w:top w:val="none" w:sz="0" w:space="0" w:color="auto"/>
        <w:left w:val="none" w:sz="0" w:space="0" w:color="auto"/>
        <w:bottom w:val="none" w:sz="0" w:space="0" w:color="auto"/>
        <w:right w:val="none" w:sz="0" w:space="0" w:color="auto"/>
      </w:divBdr>
    </w:div>
    <w:div w:id="816536087">
      <w:bodyDiv w:val="1"/>
      <w:marLeft w:val="0"/>
      <w:marRight w:val="0"/>
      <w:marTop w:val="0"/>
      <w:marBottom w:val="0"/>
      <w:divBdr>
        <w:top w:val="none" w:sz="0" w:space="0" w:color="auto"/>
        <w:left w:val="none" w:sz="0" w:space="0" w:color="auto"/>
        <w:bottom w:val="none" w:sz="0" w:space="0" w:color="auto"/>
        <w:right w:val="none" w:sz="0" w:space="0" w:color="auto"/>
      </w:divBdr>
    </w:div>
    <w:div w:id="1034308881">
      <w:bodyDiv w:val="1"/>
      <w:marLeft w:val="0"/>
      <w:marRight w:val="0"/>
      <w:marTop w:val="0"/>
      <w:marBottom w:val="0"/>
      <w:divBdr>
        <w:top w:val="none" w:sz="0" w:space="0" w:color="auto"/>
        <w:left w:val="none" w:sz="0" w:space="0" w:color="auto"/>
        <w:bottom w:val="none" w:sz="0" w:space="0" w:color="auto"/>
        <w:right w:val="none" w:sz="0" w:space="0" w:color="auto"/>
      </w:divBdr>
    </w:div>
    <w:div w:id="1181235654">
      <w:bodyDiv w:val="1"/>
      <w:marLeft w:val="0"/>
      <w:marRight w:val="0"/>
      <w:marTop w:val="0"/>
      <w:marBottom w:val="0"/>
      <w:divBdr>
        <w:top w:val="none" w:sz="0" w:space="0" w:color="auto"/>
        <w:left w:val="none" w:sz="0" w:space="0" w:color="auto"/>
        <w:bottom w:val="none" w:sz="0" w:space="0" w:color="auto"/>
        <w:right w:val="none" w:sz="0" w:space="0" w:color="auto"/>
      </w:divBdr>
    </w:div>
    <w:div w:id="1229026286">
      <w:bodyDiv w:val="1"/>
      <w:marLeft w:val="0"/>
      <w:marRight w:val="0"/>
      <w:marTop w:val="0"/>
      <w:marBottom w:val="0"/>
      <w:divBdr>
        <w:top w:val="none" w:sz="0" w:space="0" w:color="auto"/>
        <w:left w:val="none" w:sz="0" w:space="0" w:color="auto"/>
        <w:bottom w:val="none" w:sz="0" w:space="0" w:color="auto"/>
        <w:right w:val="none" w:sz="0" w:space="0" w:color="auto"/>
      </w:divBdr>
    </w:div>
    <w:div w:id="1247498207">
      <w:bodyDiv w:val="1"/>
      <w:marLeft w:val="0"/>
      <w:marRight w:val="0"/>
      <w:marTop w:val="0"/>
      <w:marBottom w:val="0"/>
      <w:divBdr>
        <w:top w:val="none" w:sz="0" w:space="0" w:color="auto"/>
        <w:left w:val="none" w:sz="0" w:space="0" w:color="auto"/>
        <w:bottom w:val="none" w:sz="0" w:space="0" w:color="auto"/>
        <w:right w:val="none" w:sz="0" w:space="0" w:color="auto"/>
      </w:divBdr>
    </w:div>
    <w:div w:id="194622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A44A4DA06A4364A9EAAC1DCFA1E091"/>
        <w:category>
          <w:name w:val="General"/>
          <w:gallery w:val="placeholder"/>
        </w:category>
        <w:types>
          <w:type w:val="bbPlcHdr"/>
        </w:types>
        <w:behaviors>
          <w:behavior w:val="content"/>
        </w:behaviors>
        <w:guid w:val="{DD8974E5-1243-4233-9C88-3BAC0E90823B}"/>
      </w:docPartPr>
      <w:docPartBody>
        <w:p w:rsidR="00A40010" w:rsidRDefault="00FA7122" w:rsidP="00FA7122">
          <w:pPr>
            <w:pStyle w:val="D2A44A4DA06A4364A9EAAC1DCFA1E091"/>
          </w:pPr>
          <w:r>
            <w:rPr>
              <w:rFonts w:asciiTheme="majorHAnsi" w:hAnsiTheme="majorHAnsi"/>
              <w:color w:val="FFFFFF" w:themeColor="background1"/>
              <w:sz w:val="96"/>
              <w:szCs w:val="96"/>
            </w:rPr>
            <w:t>[Document title]</w:t>
          </w:r>
        </w:p>
      </w:docPartBody>
    </w:docPart>
    <w:docPart>
      <w:docPartPr>
        <w:name w:val="D420E2FF29F647F9BEA8F503B4695700"/>
        <w:category>
          <w:name w:val="General"/>
          <w:gallery w:val="placeholder"/>
        </w:category>
        <w:types>
          <w:type w:val="bbPlcHdr"/>
        </w:types>
        <w:behaviors>
          <w:behavior w:val="content"/>
        </w:behaviors>
        <w:guid w:val="{F0764976-DF2A-42AB-8C33-E287D3EE3FCE}"/>
      </w:docPartPr>
      <w:docPartBody>
        <w:p w:rsidR="00A40010" w:rsidRDefault="00FA7122" w:rsidP="00FA7122">
          <w:pPr>
            <w:pStyle w:val="D420E2FF29F647F9BEA8F503B4695700"/>
          </w:pPr>
          <w:r>
            <w:rPr>
              <w:color w:val="FFFFFF" w:themeColor="background1"/>
              <w:sz w:val="28"/>
              <w:szCs w:val="28"/>
            </w:rPr>
            <w:t>[Author name]</w:t>
          </w:r>
        </w:p>
      </w:docPartBody>
    </w:docPart>
    <w:docPart>
      <w:docPartPr>
        <w:name w:val="91B32052847646E091DFCED556BFD512"/>
        <w:category>
          <w:name w:val="General"/>
          <w:gallery w:val="placeholder"/>
        </w:category>
        <w:types>
          <w:type w:val="bbPlcHdr"/>
        </w:types>
        <w:behaviors>
          <w:behavior w:val="content"/>
        </w:behaviors>
        <w:guid w:val="{C17ADEC4-D1D2-4613-A574-1495D25BDF58}"/>
      </w:docPartPr>
      <w:docPartBody>
        <w:p w:rsidR="00A40010" w:rsidRDefault="00FA7122" w:rsidP="00FA7122">
          <w:pPr>
            <w:pStyle w:val="91B32052847646E091DFCED556BFD512"/>
          </w:pPr>
          <w:r>
            <w:rPr>
              <w:color w:val="FFFFFF" w:themeColor="background1"/>
              <w:sz w:val="28"/>
              <w:szCs w:val="28"/>
            </w:rPr>
            <w:t>[Course title]</w:t>
          </w:r>
        </w:p>
      </w:docPartBody>
    </w:docPart>
    <w:docPart>
      <w:docPartPr>
        <w:name w:val="B9B620893DAD485BA85B6F6940D56902"/>
        <w:category>
          <w:name w:val="General"/>
          <w:gallery w:val="placeholder"/>
        </w:category>
        <w:types>
          <w:type w:val="bbPlcHdr"/>
        </w:types>
        <w:behaviors>
          <w:behavior w:val="content"/>
        </w:behaviors>
        <w:guid w:val="{4F6A49F0-8ADE-44F6-8366-C6B6166E3A7E}"/>
      </w:docPartPr>
      <w:docPartBody>
        <w:p w:rsidR="00A40010" w:rsidRDefault="00FA7122" w:rsidP="00FA7122">
          <w:pPr>
            <w:pStyle w:val="B9B620893DAD485BA85B6F6940D56902"/>
          </w:pPr>
          <w:r>
            <w:rPr>
              <w:color w:val="FFFFFF" w:themeColor="background1"/>
              <w:sz w:val="28"/>
              <w:szCs w:val="28"/>
            </w:rPr>
            <w:t>[Date]</w:t>
          </w:r>
        </w:p>
      </w:docPartBody>
    </w:docPart>
    <w:docPart>
      <w:docPartPr>
        <w:name w:val="83AC7E4A64AE41319E0EE4F7B9E5DB7D"/>
        <w:category>
          <w:name w:val="General"/>
          <w:gallery w:val="placeholder"/>
        </w:category>
        <w:types>
          <w:type w:val="bbPlcHdr"/>
        </w:types>
        <w:behaviors>
          <w:behavior w:val="content"/>
        </w:behaviors>
        <w:guid w:val="{AB08FAD7-69C8-43A7-B9E8-FA203F3C3C93}"/>
      </w:docPartPr>
      <w:docPartBody>
        <w:p w:rsidR="00A40010" w:rsidRDefault="00FA7122" w:rsidP="00FA7122">
          <w:pPr>
            <w:pStyle w:val="83AC7E4A64AE41319E0EE4F7B9E5DB7D"/>
          </w:pPr>
          <w:r>
            <w:rPr>
              <w:rFonts w:asciiTheme="majorHAnsi" w:hAnsiTheme="majorHAnsi"/>
              <w:color w:val="FFFFFF" w:themeColor="background1"/>
              <w:sz w:val="96"/>
              <w:szCs w:val="96"/>
            </w:rPr>
            <w:t>[Document title]</w:t>
          </w:r>
        </w:p>
      </w:docPartBody>
    </w:docPart>
    <w:docPart>
      <w:docPartPr>
        <w:name w:val="610EAFCAE6A84799930BAEFF2D7800A8"/>
        <w:category>
          <w:name w:val="General"/>
          <w:gallery w:val="placeholder"/>
        </w:category>
        <w:types>
          <w:type w:val="bbPlcHdr"/>
        </w:types>
        <w:behaviors>
          <w:behavior w:val="content"/>
        </w:behaviors>
        <w:guid w:val="{67616FDB-8866-42F8-92FD-717FBF333F7C}"/>
      </w:docPartPr>
      <w:docPartBody>
        <w:p w:rsidR="00A40010" w:rsidRDefault="00FA7122" w:rsidP="00FA7122">
          <w:pPr>
            <w:pStyle w:val="610EAFCAE6A84799930BAEFF2D7800A8"/>
          </w:pPr>
          <w:r>
            <w:rPr>
              <w:color w:val="FFFFFF" w:themeColor="background1"/>
              <w:sz w:val="28"/>
              <w:szCs w:val="28"/>
            </w:rPr>
            <w:t>[Author name]</w:t>
          </w:r>
        </w:p>
      </w:docPartBody>
    </w:docPart>
    <w:docPart>
      <w:docPartPr>
        <w:name w:val="D1300586BCF041649EC5C5F0B0C9DFA5"/>
        <w:category>
          <w:name w:val="General"/>
          <w:gallery w:val="placeholder"/>
        </w:category>
        <w:types>
          <w:type w:val="bbPlcHdr"/>
        </w:types>
        <w:behaviors>
          <w:behavior w:val="content"/>
        </w:behaviors>
        <w:guid w:val="{1BF04FFA-A56F-4E85-9A8A-2B38C013ABE2}"/>
      </w:docPartPr>
      <w:docPartBody>
        <w:p w:rsidR="00A40010" w:rsidRDefault="00FA7122" w:rsidP="00FA7122">
          <w:pPr>
            <w:pStyle w:val="D1300586BCF041649EC5C5F0B0C9DFA5"/>
          </w:pPr>
          <w:r>
            <w:rPr>
              <w:color w:val="FFFFFF" w:themeColor="background1"/>
              <w:sz w:val="28"/>
              <w:szCs w:val="28"/>
            </w:rPr>
            <w:t>[Course title]</w:t>
          </w:r>
        </w:p>
      </w:docPartBody>
    </w:docPart>
    <w:docPart>
      <w:docPartPr>
        <w:name w:val="DA3EAAD1331F46A884139CBDC13F75FB"/>
        <w:category>
          <w:name w:val="General"/>
          <w:gallery w:val="placeholder"/>
        </w:category>
        <w:types>
          <w:type w:val="bbPlcHdr"/>
        </w:types>
        <w:behaviors>
          <w:behavior w:val="content"/>
        </w:behaviors>
        <w:guid w:val="{58F79902-8C13-43B4-B8D5-877A3783FB50}"/>
      </w:docPartPr>
      <w:docPartBody>
        <w:p w:rsidR="00A40010" w:rsidRDefault="00FA7122" w:rsidP="00FA7122">
          <w:pPr>
            <w:pStyle w:val="DA3EAAD1331F46A884139CBDC13F75F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22"/>
    <w:rsid w:val="00A40010"/>
    <w:rsid w:val="00B4796A"/>
    <w:rsid w:val="00FA7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2A44A4DA06A4364A9EAAC1DCFA1E091">
    <w:name w:val="D2A44A4DA06A4364A9EAAC1DCFA1E091"/>
    <w:rsid w:val="00FA7122"/>
  </w:style>
  <w:style w:type="paragraph" w:customStyle="1" w:styleId="D420E2FF29F647F9BEA8F503B4695700">
    <w:name w:val="D420E2FF29F647F9BEA8F503B4695700"/>
    <w:rsid w:val="00FA7122"/>
  </w:style>
  <w:style w:type="paragraph" w:customStyle="1" w:styleId="91B32052847646E091DFCED556BFD512">
    <w:name w:val="91B32052847646E091DFCED556BFD512"/>
    <w:rsid w:val="00FA7122"/>
  </w:style>
  <w:style w:type="paragraph" w:customStyle="1" w:styleId="B9B620893DAD485BA85B6F6940D56902">
    <w:name w:val="B9B620893DAD485BA85B6F6940D56902"/>
    <w:rsid w:val="00FA7122"/>
  </w:style>
  <w:style w:type="paragraph" w:customStyle="1" w:styleId="83AC7E4A64AE41319E0EE4F7B9E5DB7D">
    <w:name w:val="83AC7E4A64AE41319E0EE4F7B9E5DB7D"/>
    <w:rsid w:val="00FA7122"/>
  </w:style>
  <w:style w:type="paragraph" w:customStyle="1" w:styleId="610EAFCAE6A84799930BAEFF2D7800A8">
    <w:name w:val="610EAFCAE6A84799930BAEFF2D7800A8"/>
    <w:rsid w:val="00FA7122"/>
  </w:style>
  <w:style w:type="paragraph" w:customStyle="1" w:styleId="D1300586BCF041649EC5C5F0B0C9DFA5">
    <w:name w:val="D1300586BCF041649EC5C5F0B0C9DFA5"/>
    <w:rsid w:val="00FA7122"/>
  </w:style>
  <w:style w:type="paragraph" w:customStyle="1" w:styleId="DA3EAAD1331F46A884139CBDC13F75FB">
    <w:name w:val="DA3EAAD1331F46A884139CBDC13F75FB"/>
    <w:rsid w:val="00FA7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Cristian Sbrolli 10607290                                                                   AY 2020/2021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91860C7C8DB054DB918B6E26C34A932" ma:contentTypeVersion="12" ma:contentTypeDescription="Creare un nuovo documento." ma:contentTypeScope="" ma:versionID="082165e917120aa4f80f2f5bfb8d9e06">
  <xsd:schema xmlns:xsd="http://www.w3.org/2001/XMLSchema" xmlns:xs="http://www.w3.org/2001/XMLSchema" xmlns:p="http://schemas.microsoft.com/office/2006/metadata/properties" xmlns:ns3="6a5eb188-bd89-46d0-89b3-92dc3578405b" xmlns:ns4="a645c8e4-ec2b-416f-9f3e-9653ce982189" targetNamespace="http://schemas.microsoft.com/office/2006/metadata/properties" ma:root="true" ma:fieldsID="1612e82e64655ba278f25a9ba566810c" ns3:_="" ns4:_="">
    <xsd:import namespace="6a5eb188-bd89-46d0-89b3-92dc3578405b"/>
    <xsd:import namespace="a645c8e4-ec2b-416f-9f3e-9653ce9821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b188-bd89-46d0-89b3-92dc357840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45c8e4-ec2b-416f-9f3e-9653ce982189"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1ECE22-F875-499F-A959-EBAE3C08E16E}">
  <ds:schemaRefs>
    <ds:schemaRef ds:uri="http://schemas.microsoft.com/sharepoint/v3/contenttype/forms"/>
  </ds:schemaRefs>
</ds:datastoreItem>
</file>

<file path=customXml/itemProps3.xml><?xml version="1.0" encoding="utf-8"?>
<ds:datastoreItem xmlns:ds="http://schemas.openxmlformats.org/officeDocument/2006/customXml" ds:itemID="{05E38BA4-E7C5-48DD-A019-70D3D2DA8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b188-bd89-46d0-89b3-92dc3578405b"/>
    <ds:schemaRef ds:uri="a645c8e4-ec2b-416f-9f3e-9653ce9821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57236C8-1657-4C63-8036-968C78DFD3E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A74A6CB-1569-4B86-8452-2DDAC39C3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Pages>
  <Words>13445</Words>
  <Characters>76639</Characters>
  <Application>Microsoft Office Word</Application>
  <DocSecurity>0</DocSecurity>
  <Lines>638</Lines>
  <Paragraphs>179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Customer Line Up RASD</vt:lpstr>
      <vt:lpstr/>
    </vt:vector>
  </TitlesOfParts>
  <Company/>
  <LinksUpToDate>false</LinksUpToDate>
  <CharactersWithSpaces>89905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RASD</dc:title>
  <dc:subject/>
  <dc:creator>Etion Pinari 10619348</dc:creator>
  <cp:keywords/>
  <dc:description/>
  <cp:lastModifiedBy>Giorgio Romeo</cp:lastModifiedBy>
  <cp:revision>14</cp:revision>
  <cp:lastPrinted>2020-12-20T13:43:00Z</cp:lastPrinted>
  <dcterms:created xsi:type="dcterms:W3CDTF">2020-12-20T13:53:00Z</dcterms:created>
  <dcterms:modified xsi:type="dcterms:W3CDTF">2020-12-27T22:53:00Z</dcterms:modified>
  <cp:category>Giorgio Romeo 10608778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0x010100A91860C7C8DB054DB918B6E26C34A932</vt:lpwstr>
  </property>
</Properties>
</file>